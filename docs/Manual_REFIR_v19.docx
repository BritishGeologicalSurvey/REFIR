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0E1A5F" w:rsidRDefault="00BF0335" w:rsidP="0006103C">
      <w:pPr>
        <w:pStyle w:val="Title"/>
        <w:rPr>
          <w:lang w:val="en-GB"/>
          <w:rPrChange w:id="0" w:author="Dioguardi, Fabio" w:date="2018-10-23T11:24:00Z">
            <w:rPr/>
          </w:rPrChange>
        </w:rPr>
      </w:pPr>
    </w:p>
    <w:p w14:paraId="7A2D6BDE" w14:textId="77777777" w:rsidR="00DD234D" w:rsidRPr="000E1A5F" w:rsidRDefault="00DD234D" w:rsidP="0006103C">
      <w:pPr>
        <w:pStyle w:val="Title"/>
        <w:rPr>
          <w:rStyle w:val="BookTitle"/>
          <w:lang w:val="en-GB"/>
          <w:rPrChange w:id="1" w:author="Dioguardi, Fabio" w:date="2018-10-23T11:24:00Z">
            <w:rPr>
              <w:rStyle w:val="BookTitle"/>
            </w:rPr>
          </w:rPrChange>
        </w:rPr>
      </w:pPr>
    </w:p>
    <w:p w14:paraId="3B900D86" w14:textId="77777777" w:rsidR="00DD234D" w:rsidRPr="000E1A5F" w:rsidRDefault="00DD234D" w:rsidP="0006103C">
      <w:pPr>
        <w:pStyle w:val="Title"/>
        <w:rPr>
          <w:rStyle w:val="BookTitle"/>
          <w:lang w:val="en-GB"/>
          <w:rPrChange w:id="2" w:author="Dioguardi, Fabio" w:date="2018-10-23T11:24:00Z">
            <w:rPr>
              <w:rStyle w:val="BookTitle"/>
            </w:rPr>
          </w:rPrChange>
        </w:rPr>
      </w:pPr>
    </w:p>
    <w:p w14:paraId="20639A7C" w14:textId="77777777" w:rsidR="00DD234D" w:rsidRPr="000E1A5F" w:rsidRDefault="00DD234D" w:rsidP="0006103C">
      <w:pPr>
        <w:pStyle w:val="Title"/>
        <w:rPr>
          <w:rStyle w:val="BookTitle"/>
          <w:lang w:val="en-GB"/>
          <w:rPrChange w:id="3" w:author="Dioguardi, Fabio" w:date="2018-10-23T11:24:00Z">
            <w:rPr>
              <w:rStyle w:val="BookTitle"/>
            </w:rPr>
          </w:rPrChange>
        </w:rPr>
      </w:pPr>
    </w:p>
    <w:p w14:paraId="282A417E" w14:textId="77777777" w:rsidR="00DD234D" w:rsidRPr="000E1A5F" w:rsidRDefault="00DD234D" w:rsidP="0006103C">
      <w:pPr>
        <w:pStyle w:val="Title"/>
        <w:rPr>
          <w:rStyle w:val="BookTitle"/>
          <w:lang w:val="en-GB"/>
          <w:rPrChange w:id="4" w:author="Dioguardi, Fabio" w:date="2018-10-23T11:24:00Z">
            <w:rPr>
              <w:rStyle w:val="BookTitle"/>
            </w:rPr>
          </w:rPrChange>
        </w:rPr>
      </w:pPr>
    </w:p>
    <w:p w14:paraId="781F4C52" w14:textId="77777777" w:rsidR="00DD234D" w:rsidRPr="000E1A5F" w:rsidRDefault="00DD234D" w:rsidP="0006103C">
      <w:pPr>
        <w:pStyle w:val="Title"/>
        <w:rPr>
          <w:rStyle w:val="BookTitle"/>
          <w:lang w:val="en-GB"/>
          <w:rPrChange w:id="5" w:author="Dioguardi, Fabio" w:date="2018-10-23T11:24:00Z">
            <w:rPr>
              <w:rStyle w:val="BookTitle"/>
            </w:rPr>
          </w:rPrChange>
        </w:rPr>
      </w:pPr>
    </w:p>
    <w:p w14:paraId="63BFE5EA" w14:textId="77777777" w:rsidR="00DD234D" w:rsidRPr="000E1A5F" w:rsidRDefault="00BF0335" w:rsidP="0006103C">
      <w:pPr>
        <w:pStyle w:val="Title"/>
        <w:rPr>
          <w:rStyle w:val="BookTitle"/>
          <w:i w:val="0"/>
          <w:lang w:val="en-GB"/>
          <w:rPrChange w:id="6" w:author="Dioguardi, Fabio" w:date="2018-10-23T11:24:00Z">
            <w:rPr>
              <w:rStyle w:val="BookTitle"/>
              <w:i w:val="0"/>
            </w:rPr>
          </w:rPrChange>
        </w:rPr>
      </w:pPr>
      <w:r w:rsidRPr="000E1A5F">
        <w:rPr>
          <w:rStyle w:val="BookTitle"/>
          <w:i w:val="0"/>
          <w:lang w:val="en-GB"/>
          <w:rPrChange w:id="7" w:author="Dioguardi, Fabio" w:date="2018-10-23T11:24:00Z">
            <w:rPr>
              <w:rStyle w:val="BookTitle"/>
              <w:i w:val="0"/>
            </w:rPr>
          </w:rPrChange>
        </w:rPr>
        <w:t>REFIR</w:t>
      </w:r>
      <w:r w:rsidR="00577E1C" w:rsidRPr="000E1A5F">
        <w:rPr>
          <w:rStyle w:val="BookTitle"/>
          <w:i w:val="0"/>
          <w:lang w:val="en-GB"/>
          <w:rPrChange w:id="8" w:author="Dioguardi, Fabio" w:date="2018-10-23T11:24:00Z">
            <w:rPr>
              <w:rStyle w:val="BookTitle"/>
              <w:i w:val="0"/>
            </w:rPr>
          </w:rPrChange>
        </w:rPr>
        <w:t xml:space="preserve"> </w:t>
      </w:r>
    </w:p>
    <w:p w14:paraId="4CA21115" w14:textId="53E43339" w:rsidR="00BF0335" w:rsidRPr="000E1A5F" w:rsidRDefault="00BF0335" w:rsidP="0006103C">
      <w:pPr>
        <w:pStyle w:val="Title"/>
        <w:rPr>
          <w:rStyle w:val="BookTitle"/>
          <w:lang w:val="en-GB"/>
          <w:rPrChange w:id="9" w:author="Dioguardi, Fabio" w:date="2018-10-23T11:24:00Z">
            <w:rPr>
              <w:rStyle w:val="BookTitle"/>
            </w:rPr>
          </w:rPrChange>
        </w:rPr>
      </w:pPr>
      <w:r w:rsidRPr="000E1A5F">
        <w:rPr>
          <w:rStyle w:val="BookTitle"/>
          <w:lang w:val="en-GB"/>
          <w:rPrChange w:id="10" w:author="Dioguardi, Fabio" w:date="2018-10-23T11:24:00Z">
            <w:rPr>
              <w:rStyle w:val="BookTitle"/>
            </w:rPr>
          </w:rPrChange>
        </w:rPr>
        <w:t>User manual</w:t>
      </w:r>
    </w:p>
    <w:p w14:paraId="00763563" w14:textId="77777777" w:rsidR="00BF0335" w:rsidRPr="000E1A5F" w:rsidRDefault="00BF0335" w:rsidP="0006103C">
      <w:pPr>
        <w:pStyle w:val="Title"/>
        <w:rPr>
          <w:lang w:val="en-GB"/>
          <w:rPrChange w:id="11" w:author="Dioguardi, Fabio" w:date="2018-10-23T11:24:00Z">
            <w:rPr/>
          </w:rPrChange>
        </w:rPr>
      </w:pPr>
    </w:p>
    <w:p w14:paraId="017D83D0" w14:textId="77777777" w:rsidR="00577E1C" w:rsidRPr="000E1A5F" w:rsidRDefault="00577E1C" w:rsidP="00577E1C">
      <w:pPr>
        <w:rPr>
          <w:lang w:val="en-GB"/>
          <w:rPrChange w:id="12" w:author="Dioguardi, Fabio" w:date="2018-10-23T11:24:00Z">
            <w:rPr/>
          </w:rPrChange>
        </w:rPr>
      </w:pPr>
    </w:p>
    <w:p w14:paraId="47366508" w14:textId="77777777" w:rsidR="00577E1C" w:rsidRPr="000E1A5F" w:rsidRDefault="00577E1C" w:rsidP="00577E1C">
      <w:pPr>
        <w:rPr>
          <w:lang w:val="en-GB"/>
          <w:rPrChange w:id="13" w:author="Dioguardi, Fabio" w:date="2018-10-23T11:24:00Z">
            <w:rPr/>
          </w:rPrChange>
        </w:rPr>
      </w:pPr>
    </w:p>
    <w:p w14:paraId="61D32433" w14:textId="77777777" w:rsidR="00E56D30" w:rsidRPr="000E1A5F" w:rsidRDefault="00E56D30" w:rsidP="00577E1C">
      <w:pPr>
        <w:jc w:val="center"/>
        <w:rPr>
          <w:rFonts w:ascii="Arial" w:hAnsi="Arial" w:cs="Arial"/>
          <w:bCs/>
          <w:szCs w:val="22"/>
          <w:lang w:val="en-GB"/>
          <w:rPrChange w:id="14" w:author="Dioguardi, Fabio" w:date="2018-10-23T11:24:00Z">
            <w:rPr>
              <w:rFonts w:ascii="Arial" w:hAnsi="Arial" w:cs="Arial"/>
              <w:bCs/>
              <w:szCs w:val="22"/>
            </w:rPr>
          </w:rPrChange>
        </w:rPr>
      </w:pPr>
    </w:p>
    <w:p w14:paraId="7C20AB77" w14:textId="77777777" w:rsidR="00E56D30" w:rsidRPr="000E1A5F" w:rsidRDefault="00E56D30" w:rsidP="00577E1C">
      <w:pPr>
        <w:jc w:val="center"/>
        <w:rPr>
          <w:rFonts w:ascii="Arial" w:hAnsi="Arial" w:cs="Arial"/>
          <w:bCs/>
          <w:szCs w:val="22"/>
          <w:lang w:val="en-GB"/>
          <w:rPrChange w:id="15" w:author="Dioguardi, Fabio" w:date="2018-10-23T11:24:00Z">
            <w:rPr>
              <w:rFonts w:ascii="Arial" w:hAnsi="Arial" w:cs="Arial"/>
              <w:bCs/>
              <w:szCs w:val="22"/>
            </w:rPr>
          </w:rPrChange>
        </w:rPr>
      </w:pPr>
    </w:p>
    <w:p w14:paraId="0C5EE680" w14:textId="77777777" w:rsidR="00E56D30" w:rsidRPr="000E1A5F" w:rsidRDefault="00E56D30" w:rsidP="00577E1C">
      <w:pPr>
        <w:jc w:val="center"/>
        <w:rPr>
          <w:rFonts w:ascii="Arial" w:hAnsi="Arial" w:cs="Arial"/>
          <w:bCs/>
          <w:szCs w:val="22"/>
          <w:lang w:val="en-GB"/>
          <w:rPrChange w:id="16" w:author="Dioguardi, Fabio" w:date="2018-10-23T11:24:00Z">
            <w:rPr>
              <w:rFonts w:ascii="Arial" w:hAnsi="Arial" w:cs="Arial"/>
              <w:bCs/>
              <w:szCs w:val="22"/>
            </w:rPr>
          </w:rPrChange>
        </w:rPr>
      </w:pPr>
    </w:p>
    <w:p w14:paraId="0CCEACAB" w14:textId="0691B3ED" w:rsidR="00577E1C" w:rsidRPr="000E1A5F" w:rsidRDefault="00E56D30" w:rsidP="00BD0604">
      <w:pPr>
        <w:jc w:val="center"/>
        <w:rPr>
          <w:rFonts w:ascii="Arial" w:hAnsi="Arial" w:cs="Arial"/>
          <w:bCs/>
          <w:sz w:val="36"/>
          <w:szCs w:val="32"/>
          <w:lang w:val="en-GB"/>
          <w:rPrChange w:id="17" w:author="Dioguardi, Fabio" w:date="2018-10-23T11:24:00Z">
            <w:rPr>
              <w:rFonts w:ascii="Arial" w:hAnsi="Arial" w:cs="Arial"/>
              <w:bCs/>
              <w:sz w:val="36"/>
              <w:szCs w:val="32"/>
            </w:rPr>
          </w:rPrChange>
        </w:rPr>
      </w:pPr>
      <w:r w:rsidRPr="000E1A5F">
        <w:rPr>
          <w:rFonts w:ascii="Arial" w:hAnsi="Arial" w:cs="Arial"/>
          <w:bCs/>
          <w:sz w:val="28"/>
          <w:szCs w:val="32"/>
          <w:lang w:val="en-GB"/>
          <w:rPrChange w:id="18" w:author="Dioguardi, Fabio" w:date="2018-10-23T11:24:00Z">
            <w:rPr>
              <w:rFonts w:ascii="Arial" w:hAnsi="Arial" w:cs="Arial"/>
              <w:bCs/>
              <w:sz w:val="28"/>
              <w:szCs w:val="32"/>
            </w:rPr>
          </w:rPrChange>
        </w:rPr>
        <w:t>v</w:t>
      </w:r>
      <w:r w:rsidR="00577E1C" w:rsidRPr="000E1A5F">
        <w:rPr>
          <w:rFonts w:ascii="Arial" w:hAnsi="Arial" w:cs="Arial"/>
          <w:bCs/>
          <w:sz w:val="28"/>
          <w:szCs w:val="32"/>
          <w:lang w:val="en-GB"/>
          <w:rPrChange w:id="19" w:author="Dioguardi, Fabio" w:date="2018-10-23T11:24:00Z">
            <w:rPr>
              <w:rFonts w:ascii="Arial" w:hAnsi="Arial" w:cs="Arial"/>
              <w:bCs/>
              <w:sz w:val="28"/>
              <w:szCs w:val="32"/>
            </w:rPr>
          </w:rPrChange>
        </w:rPr>
        <w:t>.</w:t>
      </w:r>
      <w:ins w:id="20" w:author="Dioguardi, Fabio" w:date="2018-10-23T08:36:00Z">
        <w:r w:rsidR="00430D55" w:rsidRPr="000E1A5F">
          <w:rPr>
            <w:rFonts w:ascii="Arial" w:hAnsi="Arial" w:cs="Arial"/>
            <w:bCs/>
            <w:sz w:val="28"/>
            <w:szCs w:val="32"/>
            <w:lang w:val="en-GB"/>
            <w:rPrChange w:id="21" w:author="Dioguardi, Fabio" w:date="2018-10-23T11:24:00Z">
              <w:rPr>
                <w:rFonts w:ascii="Arial" w:hAnsi="Arial" w:cs="Arial"/>
                <w:bCs/>
                <w:sz w:val="28"/>
                <w:szCs w:val="32"/>
              </w:rPr>
            </w:rPrChange>
          </w:rPr>
          <w:t>19.0</w:t>
        </w:r>
      </w:ins>
      <w:del w:id="22" w:author="Dioguardi, Fabio" w:date="2018-10-23T08:36:00Z">
        <w:r w:rsidR="00BC7F53" w:rsidRPr="000E1A5F" w:rsidDel="00430D55">
          <w:rPr>
            <w:rFonts w:ascii="Arial" w:hAnsi="Arial" w:cs="Arial"/>
            <w:bCs/>
            <w:sz w:val="28"/>
            <w:szCs w:val="32"/>
            <w:lang w:val="en-GB"/>
            <w:rPrChange w:id="23" w:author="Dioguardi, Fabio" w:date="2018-10-23T11:24:00Z">
              <w:rPr>
                <w:rFonts w:ascii="Arial" w:hAnsi="Arial" w:cs="Arial"/>
                <w:bCs/>
                <w:sz w:val="28"/>
                <w:szCs w:val="32"/>
              </w:rPr>
            </w:rPrChange>
          </w:rPr>
          <w:delText>1</w:delText>
        </w:r>
        <w:r w:rsidR="00AA0CD2" w:rsidRPr="000E1A5F" w:rsidDel="00430D55">
          <w:rPr>
            <w:rFonts w:ascii="Arial" w:hAnsi="Arial" w:cs="Arial"/>
            <w:bCs/>
            <w:sz w:val="28"/>
            <w:szCs w:val="32"/>
            <w:lang w:val="en-GB"/>
            <w:rPrChange w:id="24" w:author="Dioguardi, Fabio" w:date="2018-10-23T11:24:00Z">
              <w:rPr>
                <w:rFonts w:ascii="Arial" w:hAnsi="Arial" w:cs="Arial"/>
                <w:bCs/>
                <w:sz w:val="28"/>
                <w:szCs w:val="32"/>
              </w:rPr>
            </w:rPrChange>
          </w:rPr>
          <w:delText>8</w:delText>
        </w:r>
        <w:r w:rsidR="00BC7F53" w:rsidRPr="000E1A5F" w:rsidDel="00430D55">
          <w:rPr>
            <w:rFonts w:ascii="Arial" w:hAnsi="Arial" w:cs="Arial"/>
            <w:bCs/>
            <w:sz w:val="28"/>
            <w:szCs w:val="32"/>
            <w:lang w:val="en-GB"/>
            <w:rPrChange w:id="25" w:author="Dioguardi, Fabio" w:date="2018-10-23T11:24:00Z">
              <w:rPr>
                <w:rFonts w:ascii="Arial" w:hAnsi="Arial" w:cs="Arial"/>
                <w:bCs/>
                <w:sz w:val="28"/>
                <w:szCs w:val="32"/>
              </w:rPr>
            </w:rPrChange>
          </w:rPr>
          <w:delText>.</w:delText>
        </w:r>
        <w:r w:rsidR="00EA43B8" w:rsidRPr="000E1A5F" w:rsidDel="00430D55">
          <w:rPr>
            <w:rFonts w:ascii="Arial" w:hAnsi="Arial" w:cs="Arial"/>
            <w:bCs/>
            <w:sz w:val="28"/>
            <w:szCs w:val="32"/>
            <w:lang w:val="en-GB"/>
            <w:rPrChange w:id="26" w:author="Dioguardi, Fabio" w:date="2018-10-23T11:24:00Z">
              <w:rPr>
                <w:rFonts w:ascii="Arial" w:hAnsi="Arial" w:cs="Arial"/>
                <w:bCs/>
                <w:sz w:val="28"/>
                <w:szCs w:val="32"/>
              </w:rPr>
            </w:rPrChange>
          </w:rPr>
          <w:delText>1</w:delText>
        </w:r>
      </w:del>
    </w:p>
    <w:p w14:paraId="15907487" w14:textId="77777777" w:rsidR="00E56D30" w:rsidRPr="000E1A5F" w:rsidRDefault="00E56D30" w:rsidP="00577E1C">
      <w:pPr>
        <w:jc w:val="center"/>
        <w:rPr>
          <w:rFonts w:ascii="Arial" w:hAnsi="Arial" w:cs="Arial"/>
          <w:bCs/>
          <w:sz w:val="32"/>
          <w:szCs w:val="32"/>
          <w:lang w:val="en-GB"/>
          <w:rPrChange w:id="27" w:author="Dioguardi, Fabio" w:date="2018-10-23T11:24:00Z">
            <w:rPr>
              <w:rFonts w:ascii="Arial" w:hAnsi="Arial" w:cs="Arial"/>
              <w:bCs/>
              <w:sz w:val="32"/>
              <w:szCs w:val="32"/>
            </w:rPr>
          </w:rPrChange>
        </w:rPr>
      </w:pPr>
    </w:p>
    <w:p w14:paraId="29E334F6" w14:textId="2D1D90FF" w:rsidR="00577E1C" w:rsidRPr="000E1A5F" w:rsidRDefault="00430D55" w:rsidP="00577E1C">
      <w:pPr>
        <w:jc w:val="center"/>
        <w:rPr>
          <w:rFonts w:ascii="Arial" w:hAnsi="Arial" w:cs="Arial"/>
          <w:bCs/>
          <w:sz w:val="32"/>
          <w:szCs w:val="32"/>
          <w:lang w:val="en-GB"/>
          <w:rPrChange w:id="28" w:author="Dioguardi, Fabio" w:date="2018-10-23T11:24:00Z">
            <w:rPr>
              <w:rFonts w:ascii="Arial" w:hAnsi="Arial" w:cs="Arial"/>
              <w:bCs/>
              <w:sz w:val="32"/>
              <w:szCs w:val="32"/>
            </w:rPr>
          </w:rPrChange>
        </w:rPr>
      </w:pPr>
      <w:ins w:id="29" w:author="Dioguardi, Fabio" w:date="2018-10-23T08:36:00Z">
        <w:r w:rsidRPr="000E1A5F">
          <w:rPr>
            <w:rFonts w:ascii="Arial" w:hAnsi="Arial" w:cs="Arial"/>
            <w:bCs/>
            <w:sz w:val="32"/>
            <w:szCs w:val="32"/>
            <w:lang w:val="en-GB"/>
            <w:rPrChange w:id="30" w:author="Dioguardi, Fabio" w:date="2018-10-23T11:24:00Z">
              <w:rPr>
                <w:rFonts w:ascii="Arial" w:hAnsi="Arial" w:cs="Arial"/>
                <w:bCs/>
                <w:sz w:val="32"/>
                <w:szCs w:val="32"/>
              </w:rPr>
            </w:rPrChange>
          </w:rPr>
          <w:t>23</w:t>
        </w:r>
      </w:ins>
      <w:del w:id="31" w:author="Dioguardi, Fabio" w:date="2018-10-23T08:36:00Z">
        <w:r w:rsidR="0041172B" w:rsidRPr="000E1A5F" w:rsidDel="00430D55">
          <w:rPr>
            <w:rFonts w:ascii="Arial" w:hAnsi="Arial" w:cs="Arial"/>
            <w:bCs/>
            <w:sz w:val="32"/>
            <w:szCs w:val="32"/>
            <w:lang w:val="en-GB"/>
            <w:rPrChange w:id="32" w:author="Dioguardi, Fabio" w:date="2018-10-23T11:24:00Z">
              <w:rPr>
                <w:rFonts w:ascii="Arial" w:hAnsi="Arial" w:cs="Arial"/>
                <w:bCs/>
                <w:sz w:val="32"/>
                <w:szCs w:val="32"/>
              </w:rPr>
            </w:rPrChange>
          </w:rPr>
          <w:delText>04</w:delText>
        </w:r>
      </w:del>
      <w:r w:rsidR="00577E1C" w:rsidRPr="000E1A5F">
        <w:rPr>
          <w:rFonts w:ascii="Arial" w:hAnsi="Arial" w:cs="Arial"/>
          <w:bCs/>
          <w:sz w:val="32"/>
          <w:szCs w:val="32"/>
          <w:lang w:val="en-GB"/>
          <w:rPrChange w:id="33" w:author="Dioguardi, Fabio" w:date="2018-10-23T11:24:00Z">
            <w:rPr>
              <w:rFonts w:ascii="Arial" w:hAnsi="Arial" w:cs="Arial"/>
              <w:bCs/>
              <w:sz w:val="32"/>
              <w:szCs w:val="32"/>
            </w:rPr>
          </w:rPrChange>
        </w:rPr>
        <w:t>/</w:t>
      </w:r>
      <w:ins w:id="34" w:author="Dioguardi, Fabio" w:date="2018-10-23T08:36:00Z">
        <w:r w:rsidRPr="000E1A5F">
          <w:rPr>
            <w:rFonts w:ascii="Arial" w:hAnsi="Arial" w:cs="Arial"/>
            <w:bCs/>
            <w:sz w:val="32"/>
            <w:szCs w:val="32"/>
            <w:lang w:val="en-GB"/>
            <w:rPrChange w:id="35" w:author="Dioguardi, Fabio" w:date="2018-10-23T11:24:00Z">
              <w:rPr>
                <w:rFonts w:ascii="Arial" w:hAnsi="Arial" w:cs="Arial"/>
                <w:bCs/>
                <w:sz w:val="32"/>
                <w:szCs w:val="32"/>
              </w:rPr>
            </w:rPrChange>
          </w:rPr>
          <w:t>10</w:t>
        </w:r>
      </w:ins>
      <w:del w:id="36" w:author="Dioguardi, Fabio" w:date="2018-10-23T08:36:00Z">
        <w:r w:rsidR="00387BE2" w:rsidRPr="000E1A5F" w:rsidDel="00430D55">
          <w:rPr>
            <w:rFonts w:ascii="Arial" w:hAnsi="Arial" w:cs="Arial"/>
            <w:bCs/>
            <w:sz w:val="32"/>
            <w:szCs w:val="32"/>
            <w:lang w:val="en-GB"/>
            <w:rPrChange w:id="37" w:author="Dioguardi, Fabio" w:date="2018-10-23T11:24:00Z">
              <w:rPr>
                <w:rFonts w:ascii="Arial" w:hAnsi="Arial" w:cs="Arial"/>
                <w:bCs/>
                <w:sz w:val="32"/>
                <w:szCs w:val="32"/>
              </w:rPr>
            </w:rPrChange>
          </w:rPr>
          <w:delText>0</w:delText>
        </w:r>
        <w:r w:rsidR="0041172B" w:rsidRPr="000E1A5F" w:rsidDel="00430D55">
          <w:rPr>
            <w:rFonts w:ascii="Arial" w:hAnsi="Arial" w:cs="Arial"/>
            <w:bCs/>
            <w:sz w:val="32"/>
            <w:szCs w:val="32"/>
            <w:lang w:val="en-GB"/>
            <w:rPrChange w:id="38" w:author="Dioguardi, Fabio" w:date="2018-10-23T11:24:00Z">
              <w:rPr>
                <w:rFonts w:ascii="Arial" w:hAnsi="Arial" w:cs="Arial"/>
                <w:bCs/>
                <w:sz w:val="32"/>
                <w:szCs w:val="32"/>
              </w:rPr>
            </w:rPrChange>
          </w:rPr>
          <w:delText>7</w:delText>
        </w:r>
      </w:del>
      <w:r w:rsidR="00577E1C" w:rsidRPr="000E1A5F">
        <w:rPr>
          <w:rFonts w:ascii="Arial" w:hAnsi="Arial" w:cs="Arial"/>
          <w:bCs/>
          <w:sz w:val="32"/>
          <w:szCs w:val="32"/>
          <w:lang w:val="en-GB"/>
          <w:rPrChange w:id="39" w:author="Dioguardi, Fabio" w:date="2018-10-23T11:24:00Z">
            <w:rPr>
              <w:rFonts w:ascii="Arial" w:hAnsi="Arial" w:cs="Arial"/>
              <w:bCs/>
              <w:sz w:val="32"/>
              <w:szCs w:val="32"/>
            </w:rPr>
          </w:rPrChange>
        </w:rPr>
        <w:t>/201</w:t>
      </w:r>
      <w:r w:rsidR="000D1306" w:rsidRPr="000E1A5F">
        <w:rPr>
          <w:rFonts w:ascii="Arial" w:hAnsi="Arial" w:cs="Arial"/>
          <w:bCs/>
          <w:sz w:val="32"/>
          <w:szCs w:val="32"/>
          <w:lang w:val="en-GB"/>
          <w:rPrChange w:id="40" w:author="Dioguardi, Fabio" w:date="2018-10-23T11:24:00Z">
            <w:rPr>
              <w:rFonts w:ascii="Arial" w:hAnsi="Arial" w:cs="Arial"/>
              <w:bCs/>
              <w:sz w:val="32"/>
              <w:szCs w:val="32"/>
            </w:rPr>
          </w:rPrChange>
        </w:rPr>
        <w:t>8</w:t>
      </w:r>
    </w:p>
    <w:p w14:paraId="3DCB9C73" w14:textId="77777777" w:rsidR="00316938" w:rsidRPr="000E1A5F" w:rsidRDefault="004E20AA">
      <w:pPr>
        <w:rPr>
          <w:rFonts w:ascii="Arial" w:hAnsi="Arial" w:cs="Arial"/>
          <w:bCs/>
          <w:szCs w:val="22"/>
          <w:lang w:val="en-GB"/>
          <w:rPrChange w:id="41" w:author="Dioguardi, Fabio" w:date="2018-10-23T11:24:00Z">
            <w:rPr>
              <w:rFonts w:ascii="Arial" w:hAnsi="Arial" w:cs="Arial"/>
              <w:bCs/>
              <w:szCs w:val="22"/>
            </w:rPr>
          </w:rPrChange>
        </w:rPr>
      </w:pPr>
      <w:r w:rsidRPr="000E1A5F">
        <w:rPr>
          <w:rFonts w:ascii="Arial" w:hAnsi="Arial" w:cs="Arial"/>
          <w:bCs/>
          <w:szCs w:val="22"/>
          <w:lang w:val="en-GB"/>
          <w:rPrChange w:id="42" w:author="Dioguardi, Fabio" w:date="2018-10-23T11:24:00Z">
            <w:rPr>
              <w:rFonts w:ascii="Arial" w:hAnsi="Arial" w:cs="Arial"/>
              <w:bCs/>
              <w:szCs w:val="22"/>
            </w:rPr>
          </w:rPrChange>
        </w:rPr>
        <w:br w:type="page"/>
      </w:r>
    </w:p>
    <w:p w14:paraId="446BBB89" w14:textId="0299C9F0" w:rsidR="00316938" w:rsidRPr="000E1A5F" w:rsidRDefault="00316938" w:rsidP="00316938">
      <w:pPr>
        <w:rPr>
          <w:b/>
          <w:bCs/>
          <w:sz w:val="24"/>
          <w:u w:val="single"/>
          <w:lang w:val="en-GB"/>
          <w:rPrChange w:id="43" w:author="Dioguardi, Fabio" w:date="2018-10-23T11:24:00Z">
            <w:rPr>
              <w:b/>
              <w:bCs/>
              <w:sz w:val="24"/>
              <w:u w:val="single"/>
            </w:rPr>
          </w:rPrChange>
        </w:rPr>
      </w:pPr>
      <w:r w:rsidRPr="000E1A5F">
        <w:rPr>
          <w:b/>
          <w:bCs/>
          <w:sz w:val="24"/>
          <w:u w:val="single"/>
          <w:lang w:val="en-GB"/>
          <w:rPrChange w:id="44" w:author="Dioguardi, Fabio" w:date="2018-10-23T11:24:00Z">
            <w:rPr>
              <w:b/>
              <w:bCs/>
              <w:sz w:val="24"/>
              <w:u w:val="single"/>
            </w:rPr>
          </w:rPrChange>
        </w:rPr>
        <w:lastRenderedPageBreak/>
        <w:t xml:space="preserve">REFIR </w:t>
      </w:r>
      <w:del w:id="45" w:author="Dioguardi, Fabio" w:date="2018-10-23T13:27:00Z">
        <w:r w:rsidRPr="000E1A5F" w:rsidDel="00BB4E6A">
          <w:rPr>
            <w:b/>
            <w:bCs/>
            <w:sz w:val="24"/>
            <w:u w:val="single"/>
            <w:lang w:val="en-GB"/>
            <w:rPrChange w:id="46" w:author="Dioguardi, Fabio" w:date="2018-10-23T11:24:00Z">
              <w:rPr>
                <w:b/>
                <w:bCs/>
                <w:sz w:val="24"/>
                <w:u w:val="single"/>
              </w:rPr>
            </w:rPrChange>
          </w:rPr>
          <w:delText>18.1</w:delText>
        </w:r>
      </w:del>
      <w:ins w:id="47" w:author="Dioguardi, Fabio" w:date="2018-10-23T13:27:00Z">
        <w:r w:rsidR="00BB4E6A">
          <w:rPr>
            <w:b/>
            <w:bCs/>
            <w:sz w:val="24"/>
            <w:u w:val="single"/>
            <w:lang w:val="en-GB"/>
          </w:rPr>
          <w:t>19.0</w:t>
        </w:r>
      </w:ins>
    </w:p>
    <w:p w14:paraId="2A2DFE28" w14:textId="5D515AA7" w:rsidR="00316938" w:rsidRPr="000E1A5F" w:rsidRDefault="00316938" w:rsidP="00316938">
      <w:pPr>
        <w:rPr>
          <w:bCs/>
          <w:sz w:val="24"/>
          <w:lang w:val="en-GB"/>
          <w:rPrChange w:id="48" w:author="Dioguardi, Fabio" w:date="2018-10-23T11:24:00Z">
            <w:rPr>
              <w:bCs/>
              <w:sz w:val="24"/>
            </w:rPr>
          </w:rPrChange>
        </w:rPr>
      </w:pPr>
      <w:r w:rsidRPr="000E1A5F">
        <w:rPr>
          <w:bCs/>
          <w:sz w:val="24"/>
          <w:lang w:val="en-GB"/>
          <w:rPrChange w:id="49" w:author="Dioguardi, Fabio" w:date="2018-10-23T11:24:00Z">
            <w:rPr>
              <w:bCs/>
              <w:sz w:val="24"/>
            </w:rPr>
          </w:rPrChange>
        </w:rPr>
        <w:t xml:space="preserve">Software package </w:t>
      </w:r>
    </w:p>
    <w:p w14:paraId="3F73A6C4" w14:textId="77777777" w:rsidR="00316938" w:rsidRPr="000E1A5F" w:rsidRDefault="00316938" w:rsidP="00316938">
      <w:pPr>
        <w:rPr>
          <w:bCs/>
          <w:sz w:val="24"/>
          <w:lang w:val="en-GB"/>
          <w:rPrChange w:id="50" w:author="Dioguardi, Fabio" w:date="2018-10-23T11:24:00Z">
            <w:rPr>
              <w:bCs/>
              <w:sz w:val="24"/>
            </w:rPr>
          </w:rPrChange>
        </w:rPr>
      </w:pPr>
    </w:p>
    <w:p w14:paraId="417C1754" w14:textId="195C157A" w:rsidR="00316938" w:rsidRPr="000E1A5F" w:rsidRDefault="00316938" w:rsidP="00316938">
      <w:pPr>
        <w:rPr>
          <w:bCs/>
          <w:sz w:val="24"/>
          <w:lang w:val="en-GB"/>
          <w:rPrChange w:id="51" w:author="Dioguardi, Fabio" w:date="2018-10-23T11:24:00Z">
            <w:rPr>
              <w:bCs/>
              <w:sz w:val="24"/>
            </w:rPr>
          </w:rPrChange>
        </w:rPr>
      </w:pPr>
      <w:r w:rsidRPr="000E1A5F">
        <w:rPr>
          <w:bCs/>
          <w:sz w:val="24"/>
          <w:lang w:val="en-GB"/>
          <w:rPrChange w:id="52" w:author="Dioguardi, Fabio" w:date="2018-10-23T11:24:00Z">
            <w:rPr>
              <w:bCs/>
              <w:sz w:val="24"/>
            </w:rPr>
          </w:rPrChange>
        </w:rPr>
        <w:t>Copyright (C) 2018 Tobias Dürig</w:t>
      </w:r>
      <w:ins w:id="53" w:author="Dioguardi, Fabio" w:date="2018-10-23T08:36:00Z">
        <w:r w:rsidR="00430D55" w:rsidRPr="000E1A5F">
          <w:rPr>
            <w:bCs/>
            <w:sz w:val="24"/>
            <w:lang w:val="en-GB"/>
            <w:rPrChange w:id="54" w:author="Dioguardi, Fabio" w:date="2018-10-23T11:24:00Z">
              <w:rPr>
                <w:bCs/>
                <w:sz w:val="24"/>
              </w:rPr>
            </w:rPrChange>
          </w:rPr>
          <w:t>, Fabio Dioguardi</w:t>
        </w:r>
      </w:ins>
    </w:p>
    <w:p w14:paraId="5097C057" w14:textId="2964BF49" w:rsidR="00316938" w:rsidRPr="000E1A5F" w:rsidRDefault="00316938" w:rsidP="00316938">
      <w:pPr>
        <w:rPr>
          <w:bCs/>
          <w:sz w:val="24"/>
          <w:lang w:val="en-GB"/>
          <w:rPrChange w:id="55" w:author="Dioguardi, Fabio" w:date="2018-10-23T11:24:00Z">
            <w:rPr>
              <w:bCs/>
              <w:sz w:val="24"/>
            </w:rPr>
          </w:rPrChange>
        </w:rPr>
      </w:pPr>
      <w:r w:rsidRPr="000E1A5F">
        <w:rPr>
          <w:bCs/>
          <w:sz w:val="24"/>
          <w:lang w:val="en-GB"/>
          <w:rPrChange w:id="56" w:author="Dioguardi, Fabio" w:date="2018-10-23T11:24:00Z">
            <w:rPr>
              <w:bCs/>
              <w:sz w:val="24"/>
            </w:rPr>
          </w:rPrChange>
        </w:rPr>
        <w:t>===========================</w:t>
      </w:r>
    </w:p>
    <w:p w14:paraId="190B2040" w14:textId="77777777" w:rsidR="00316938" w:rsidRPr="000E1A5F" w:rsidRDefault="00316938" w:rsidP="00316938">
      <w:pPr>
        <w:rPr>
          <w:bCs/>
          <w:sz w:val="24"/>
          <w:lang w:val="en-GB"/>
          <w:rPrChange w:id="57" w:author="Dioguardi, Fabio" w:date="2018-10-23T11:24:00Z">
            <w:rPr>
              <w:bCs/>
              <w:sz w:val="24"/>
            </w:rPr>
          </w:rPrChange>
        </w:rPr>
      </w:pPr>
    </w:p>
    <w:p w14:paraId="68BAA6BD" w14:textId="1ECAA0F9" w:rsidR="00316938" w:rsidRPr="000E1A5F" w:rsidRDefault="00316938" w:rsidP="00316938">
      <w:pPr>
        <w:rPr>
          <w:bCs/>
          <w:sz w:val="24"/>
          <w:lang w:val="en-GB"/>
          <w:rPrChange w:id="58" w:author="Dioguardi, Fabio" w:date="2018-10-23T11:24:00Z">
            <w:rPr>
              <w:bCs/>
              <w:sz w:val="24"/>
            </w:rPr>
          </w:rPrChange>
        </w:rPr>
      </w:pPr>
      <w:r w:rsidRPr="000E1A5F">
        <w:rPr>
          <w:bCs/>
          <w:sz w:val="24"/>
          <w:lang w:val="en-GB"/>
          <w:rPrChange w:id="59" w:author="Dioguardi, Fabio" w:date="2018-10-23T11:24:00Z">
            <w:rPr>
              <w:bCs/>
              <w:sz w:val="24"/>
            </w:rPr>
          </w:rPrChange>
        </w:rPr>
        <w:t xml:space="preserve">REFIR </w:t>
      </w:r>
      <w:del w:id="60" w:author="Dioguardi, Fabio" w:date="2018-10-23T08:36:00Z">
        <w:r w:rsidRPr="000E1A5F" w:rsidDel="00430D55">
          <w:rPr>
            <w:bCs/>
            <w:sz w:val="24"/>
            <w:lang w:val="en-GB"/>
            <w:rPrChange w:id="61" w:author="Dioguardi, Fabio" w:date="2018-10-23T11:24:00Z">
              <w:rPr>
                <w:bCs/>
                <w:sz w:val="24"/>
              </w:rPr>
            </w:rPrChange>
          </w:rPr>
          <w:delText>18.1</w:delText>
        </w:r>
      </w:del>
      <w:ins w:id="62" w:author="Dioguardi, Fabio" w:date="2018-10-23T08:36:00Z">
        <w:r w:rsidR="00430D55" w:rsidRPr="000E1A5F">
          <w:rPr>
            <w:bCs/>
            <w:sz w:val="24"/>
            <w:lang w:val="en-GB"/>
            <w:rPrChange w:id="63" w:author="Dioguardi, Fabio" w:date="2018-10-23T11:24:00Z">
              <w:rPr>
                <w:bCs/>
                <w:sz w:val="24"/>
              </w:rPr>
            </w:rPrChange>
          </w:rPr>
          <w:t>19.0</w:t>
        </w:r>
      </w:ins>
      <w:r w:rsidRPr="000E1A5F">
        <w:rPr>
          <w:bCs/>
          <w:sz w:val="24"/>
          <w:lang w:val="en-GB"/>
          <w:rPrChange w:id="64" w:author="Dioguardi, Fabio" w:date="2018-10-23T11:24:00Z">
            <w:rPr>
              <w:bCs/>
              <w:sz w:val="24"/>
            </w:rPr>
          </w:rPrChange>
        </w:rPr>
        <w:t xml:space="preserve"> contains the following programs:</w:t>
      </w:r>
    </w:p>
    <w:p w14:paraId="5B9B9865" w14:textId="1C6166DB" w:rsidR="00316938" w:rsidRPr="000E1A5F" w:rsidRDefault="00316938" w:rsidP="00316938">
      <w:pPr>
        <w:rPr>
          <w:bCs/>
          <w:sz w:val="24"/>
          <w:lang w:val="en-GB"/>
          <w:rPrChange w:id="65" w:author="Dioguardi, Fabio" w:date="2018-10-23T11:24:00Z">
            <w:rPr>
              <w:bCs/>
              <w:sz w:val="24"/>
            </w:rPr>
          </w:rPrChange>
        </w:rPr>
      </w:pPr>
      <w:r w:rsidRPr="000E1A5F">
        <w:rPr>
          <w:bCs/>
          <w:sz w:val="24"/>
          <w:lang w:val="en-GB"/>
          <w:rPrChange w:id="66" w:author="Dioguardi, Fabio" w:date="2018-10-23T11:24:00Z">
            <w:rPr>
              <w:bCs/>
              <w:sz w:val="24"/>
            </w:rPr>
          </w:rPrChange>
        </w:rPr>
        <w:t>- FIX.py (version 1</w:t>
      </w:r>
      <w:ins w:id="67" w:author="Dioguardi, Fabio" w:date="2018-10-23T08:36:00Z">
        <w:r w:rsidR="00430D55" w:rsidRPr="000E1A5F">
          <w:rPr>
            <w:bCs/>
            <w:sz w:val="24"/>
            <w:lang w:val="en-GB"/>
            <w:rPrChange w:id="68" w:author="Dioguardi, Fabio" w:date="2018-10-23T11:24:00Z">
              <w:rPr>
                <w:bCs/>
                <w:sz w:val="24"/>
              </w:rPr>
            </w:rPrChange>
          </w:rPr>
          <w:t>9.0</w:t>
        </w:r>
      </w:ins>
      <w:del w:id="69" w:author="Dioguardi, Fabio" w:date="2018-10-23T08:36:00Z">
        <w:r w:rsidRPr="000E1A5F" w:rsidDel="00430D55">
          <w:rPr>
            <w:bCs/>
            <w:sz w:val="24"/>
            <w:lang w:val="en-GB"/>
            <w:rPrChange w:id="70" w:author="Dioguardi, Fabio" w:date="2018-10-23T11:24:00Z">
              <w:rPr>
                <w:bCs/>
                <w:sz w:val="24"/>
              </w:rPr>
            </w:rPrChange>
          </w:rPr>
          <w:delText>8.1</w:delText>
        </w:r>
      </w:del>
      <w:r w:rsidRPr="000E1A5F">
        <w:rPr>
          <w:bCs/>
          <w:sz w:val="24"/>
          <w:lang w:val="en-GB"/>
          <w:rPrChange w:id="71" w:author="Dioguardi, Fabio" w:date="2018-10-23T11:24:00Z">
            <w:rPr>
              <w:bCs/>
              <w:sz w:val="24"/>
            </w:rPr>
          </w:rPrChange>
        </w:rPr>
        <w:t>)</w:t>
      </w:r>
    </w:p>
    <w:p w14:paraId="7B323E91" w14:textId="4A1292B5" w:rsidR="00316938" w:rsidRPr="000E1A5F" w:rsidRDefault="00316938" w:rsidP="00316938">
      <w:pPr>
        <w:rPr>
          <w:bCs/>
          <w:sz w:val="24"/>
          <w:lang w:val="en-GB"/>
          <w:rPrChange w:id="72" w:author="Dioguardi, Fabio" w:date="2018-10-23T11:24:00Z">
            <w:rPr>
              <w:bCs/>
              <w:sz w:val="24"/>
            </w:rPr>
          </w:rPrChange>
        </w:rPr>
      </w:pPr>
      <w:r w:rsidRPr="000E1A5F">
        <w:rPr>
          <w:bCs/>
          <w:sz w:val="24"/>
          <w:lang w:val="en-GB"/>
          <w:rPrChange w:id="73" w:author="Dioguardi, Fabio" w:date="2018-10-23T11:24:00Z">
            <w:rPr>
              <w:bCs/>
              <w:sz w:val="24"/>
            </w:rPr>
          </w:rPrChange>
        </w:rPr>
        <w:t>- FOXI.py (version 1</w:t>
      </w:r>
      <w:ins w:id="74" w:author="Dioguardi, Fabio" w:date="2018-10-23T08:36:00Z">
        <w:r w:rsidR="00430D55" w:rsidRPr="000E1A5F">
          <w:rPr>
            <w:bCs/>
            <w:sz w:val="24"/>
            <w:lang w:val="en-GB"/>
            <w:rPrChange w:id="75" w:author="Dioguardi, Fabio" w:date="2018-10-23T11:24:00Z">
              <w:rPr>
                <w:bCs/>
                <w:sz w:val="24"/>
              </w:rPr>
            </w:rPrChange>
          </w:rPr>
          <w:t>9.0</w:t>
        </w:r>
      </w:ins>
      <w:del w:id="76" w:author="Dioguardi, Fabio" w:date="2018-10-23T08:36:00Z">
        <w:r w:rsidRPr="000E1A5F" w:rsidDel="00430D55">
          <w:rPr>
            <w:bCs/>
            <w:sz w:val="24"/>
            <w:lang w:val="en-GB"/>
            <w:rPrChange w:id="77" w:author="Dioguardi, Fabio" w:date="2018-10-23T11:24:00Z">
              <w:rPr>
                <w:bCs/>
                <w:sz w:val="24"/>
              </w:rPr>
            </w:rPrChange>
          </w:rPr>
          <w:delText>8.1</w:delText>
        </w:r>
        <w:r w:rsidR="00D167FE" w:rsidRPr="000E1A5F" w:rsidDel="00430D55">
          <w:rPr>
            <w:bCs/>
            <w:sz w:val="24"/>
            <w:lang w:val="en-GB"/>
            <w:rPrChange w:id="78" w:author="Dioguardi, Fabio" w:date="2018-10-23T11:24:00Z">
              <w:rPr>
                <w:bCs/>
                <w:sz w:val="24"/>
              </w:rPr>
            </w:rPrChange>
          </w:rPr>
          <w:delText>b</w:delText>
        </w:r>
      </w:del>
      <w:r w:rsidRPr="000E1A5F">
        <w:rPr>
          <w:bCs/>
          <w:sz w:val="24"/>
          <w:lang w:val="en-GB"/>
          <w:rPrChange w:id="79" w:author="Dioguardi, Fabio" w:date="2018-10-23T11:24:00Z">
            <w:rPr>
              <w:bCs/>
              <w:sz w:val="24"/>
            </w:rPr>
          </w:rPrChange>
        </w:rPr>
        <w:t>)</w:t>
      </w:r>
    </w:p>
    <w:p w14:paraId="519745BF" w14:textId="1EF0A6EE" w:rsidR="00316938" w:rsidRPr="00BB4E6A" w:rsidRDefault="00316938" w:rsidP="00316938">
      <w:pPr>
        <w:rPr>
          <w:bCs/>
          <w:sz w:val="24"/>
          <w:lang w:val="en-GB"/>
        </w:rPr>
      </w:pPr>
      <w:r w:rsidRPr="000E1A5F">
        <w:rPr>
          <w:bCs/>
          <w:sz w:val="24"/>
          <w:lang w:val="en-GB"/>
          <w:rPrChange w:id="80" w:author="Dioguardi, Fabio" w:date="2018-10-23T11:24:00Z">
            <w:rPr>
              <w:bCs/>
              <w:sz w:val="24"/>
            </w:rPr>
          </w:rPrChange>
        </w:rPr>
        <w:t xml:space="preserve">- </w:t>
      </w:r>
      <w:proofErr w:type="gramStart"/>
      <w:ins w:id="81" w:author="Dioguardi, Fabio" w:date="2018-10-23T11:34:00Z">
        <w:r w:rsidR="00F05356">
          <w:rPr>
            <w:bCs/>
            <w:sz w:val="24"/>
            <w:lang w:val="en-GB"/>
          </w:rPr>
          <w:t>refir_config/</w:t>
        </w:r>
      </w:ins>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del w:id="82" w:author="Dioguardi, Fabio" w:date="2018-10-23T08:36:00Z">
        <w:r w:rsidRPr="00BB4E6A" w:rsidDel="00430D55">
          <w:rPr>
            <w:bCs/>
            <w:sz w:val="24"/>
            <w:lang w:val="en-GB"/>
          </w:rPr>
          <w:delText>8.1</w:delText>
        </w:r>
      </w:del>
      <w:r w:rsidRPr="00BB4E6A">
        <w:rPr>
          <w:bCs/>
          <w:sz w:val="24"/>
          <w:lang w:val="en-GB"/>
        </w:rPr>
        <w:t>)</w:t>
      </w:r>
    </w:p>
    <w:p w14:paraId="335BA101" w14:textId="4C56E541" w:rsidR="00316938" w:rsidRPr="00BB4E6A" w:rsidRDefault="00316938" w:rsidP="00316938">
      <w:pPr>
        <w:rPr>
          <w:ins w:id="83" w:author="Dioguardi, Fabio" w:date="2018-10-23T08:37:00Z"/>
          <w:bCs/>
          <w:sz w:val="24"/>
          <w:lang w:val="en-GB"/>
        </w:rPr>
      </w:pPr>
      <w:r w:rsidRPr="00BB4E6A">
        <w:rPr>
          <w:bCs/>
          <w:sz w:val="24"/>
          <w:lang w:val="en-GB"/>
        </w:rPr>
        <w:t>- REFIR_monitor.py (version 1</w:t>
      </w:r>
      <w:ins w:id="84" w:author="Dioguardi, Fabio" w:date="2018-10-23T08:37:00Z">
        <w:r w:rsidR="00430D55" w:rsidRPr="00BB4E6A">
          <w:rPr>
            <w:bCs/>
            <w:sz w:val="24"/>
            <w:lang w:val="en-GB"/>
          </w:rPr>
          <w:t>9.0</w:t>
        </w:r>
      </w:ins>
      <w:del w:id="85" w:author="Dioguardi, Fabio" w:date="2018-10-23T08:37:00Z">
        <w:r w:rsidRPr="00BB4E6A" w:rsidDel="00430D55">
          <w:rPr>
            <w:bCs/>
            <w:sz w:val="24"/>
            <w:lang w:val="en-GB"/>
          </w:rPr>
          <w:delText>8.1</w:delText>
        </w:r>
      </w:del>
      <w:r w:rsidRPr="00BB4E6A">
        <w:rPr>
          <w:bCs/>
          <w:sz w:val="24"/>
          <w:lang w:val="en-GB"/>
        </w:rPr>
        <w:t>)</w:t>
      </w:r>
    </w:p>
    <w:p w14:paraId="3CA5DDF5" w14:textId="0486FCD2" w:rsidR="00430D55" w:rsidRPr="00BB4E6A" w:rsidRDefault="00430D55" w:rsidP="00316938">
      <w:pPr>
        <w:rPr>
          <w:ins w:id="86" w:author="Dioguardi, Fabio" w:date="2018-10-23T08:37:00Z"/>
          <w:bCs/>
          <w:sz w:val="24"/>
          <w:lang w:val="en-GB"/>
        </w:rPr>
      </w:pPr>
      <w:ins w:id="87" w:author="Dioguardi, Fabio" w:date="2018-10-23T08:37:00Z">
        <w:r w:rsidRPr="00BB4E6A">
          <w:rPr>
            <w:bCs/>
            <w:sz w:val="24"/>
            <w:lang w:val="en-GB"/>
          </w:rPr>
          <w:t>- radar_converter.py (version 1.0)</w:t>
        </w:r>
      </w:ins>
    </w:p>
    <w:p w14:paraId="499DADF3" w14:textId="224A1C6C" w:rsidR="00430D55" w:rsidRPr="00BB4E6A" w:rsidRDefault="00430D55" w:rsidP="00316938">
      <w:pPr>
        <w:rPr>
          <w:ins w:id="88" w:author="Dioguardi, Fabio" w:date="2018-10-23T08:37:00Z"/>
          <w:bCs/>
          <w:sz w:val="24"/>
          <w:lang w:val="en-GB"/>
        </w:rPr>
      </w:pPr>
      <w:ins w:id="89" w:author="Dioguardi, Fabio" w:date="2018-10-23T08:37:00Z">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ins>
    </w:p>
    <w:p w14:paraId="10310F8A" w14:textId="3563D8A1" w:rsidR="00430D55" w:rsidRPr="00BB4E6A" w:rsidRDefault="00430D55" w:rsidP="00316938">
      <w:pPr>
        <w:rPr>
          <w:ins w:id="90" w:author="Dioguardi, Fabio" w:date="2018-10-23T08:38:00Z"/>
          <w:bCs/>
          <w:sz w:val="24"/>
          <w:lang w:val="en-GB"/>
        </w:rPr>
      </w:pPr>
      <w:ins w:id="91" w:author="Dioguardi, Fabio" w:date="2018-10-23T08:37:00Z">
        <w:r w:rsidRPr="00BB4E6A">
          <w:rPr>
            <w:bCs/>
            <w:sz w:val="24"/>
            <w:lang w:val="en-GB"/>
          </w:rPr>
          <w:t xml:space="preserve">- </w:t>
        </w:r>
        <w:proofErr w:type="gramStart"/>
        <w:r w:rsidRPr="00BB4E6A">
          <w:rPr>
            <w:bCs/>
            <w:sz w:val="24"/>
            <w:lang w:val="en-GB"/>
          </w:rPr>
          <w:t>weather/</w:t>
        </w:r>
      </w:ins>
      <w:ins w:id="92" w:author="Dioguardi, Fabio" w:date="2018-10-23T08:38:00Z">
        <w:r w:rsidRPr="00BB4E6A">
          <w:rPr>
            <w:bCs/>
            <w:sz w:val="24"/>
            <w:lang w:val="en-GB"/>
          </w:rPr>
          <w:t>read.py</w:t>
        </w:r>
        <w:proofErr w:type="gramEnd"/>
        <w:r w:rsidRPr="00BB4E6A">
          <w:rPr>
            <w:bCs/>
            <w:sz w:val="24"/>
            <w:lang w:val="en-GB"/>
          </w:rPr>
          <w:t xml:space="preserve"> (version 1.0)</w:t>
        </w:r>
      </w:ins>
    </w:p>
    <w:p w14:paraId="527A6B0F" w14:textId="7D2A916F" w:rsidR="00430D55" w:rsidRPr="00BB4E6A" w:rsidRDefault="00430D55" w:rsidP="00316938">
      <w:pPr>
        <w:rPr>
          <w:bCs/>
          <w:sz w:val="24"/>
          <w:lang w:val="en-GB"/>
        </w:rPr>
      </w:pPr>
      <w:ins w:id="93" w:author="Dioguardi, Fabio" w:date="2018-10-23T08:38:00Z">
        <w:r w:rsidRPr="00BB4E6A">
          <w:rPr>
            <w:bCs/>
            <w:sz w:val="24"/>
            <w:lang w:val="en-GB"/>
          </w:rPr>
          <w:t>- retrieve_data.py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94"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95" w:author="Dioguardi, Fabio" w:date="2018-10-23T08:38:00Z">
        <w:r w:rsidRPr="00BB4E6A" w:rsidDel="00430D55">
          <w:rPr>
            <w:bCs/>
            <w:sz w:val="24"/>
            <w:lang w:val="en-GB"/>
          </w:rPr>
          <w:delText>me per email (</w:delText>
        </w:r>
      </w:del>
      <w:ins w:id="96"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97" w:author="Dioguardi, Fabio" w:date="2018-10-23T08:38:00Z">
        <w:r w:rsidR="00430D55" w:rsidRPr="00BB4E6A">
          <w:rPr>
            <w:bCs/>
            <w:sz w:val="24"/>
            <w:lang w:val="en-GB"/>
          </w:rPr>
          <w:instrText>tobias.durig@otago.</w:instrText>
        </w:r>
      </w:ins>
      <w:ins w:id="98"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99" w:author="Dioguardi, Fabio" w:date="2018-10-23T08:38:00Z">
        <w:r w:rsidR="00430D55" w:rsidRPr="00BB4E6A" w:rsidDel="00430D55">
          <w:rPr>
            <w:rStyle w:val="Hyperlink"/>
            <w:bCs/>
            <w:sz w:val="24"/>
            <w:lang w:val="en-GB"/>
          </w:rPr>
          <w:delText>tobi@hi.is).</w:delText>
        </w:r>
      </w:del>
      <w:ins w:id="100" w:author="Dioguardi, Fabio" w:date="2018-10-23T08:38:00Z">
        <w:r w:rsidR="00430D55" w:rsidRPr="00BB4E6A">
          <w:rPr>
            <w:rStyle w:val="Hyperlink"/>
            <w:bCs/>
            <w:sz w:val="24"/>
            <w:lang w:val="en-GB"/>
          </w:rPr>
          <w:t>tobias.durig@otago.</w:t>
        </w:r>
      </w:ins>
      <w:ins w:id="101"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RDefault="004E20AA">
      <w:pPr>
        <w:rPr>
          <w:rFonts w:ascii="Arial" w:hAnsi="Arial" w:cs="Arial"/>
          <w:bCs/>
          <w:szCs w:val="22"/>
          <w:lang w:val="en-GB"/>
        </w:rPr>
      </w:pPr>
    </w:p>
    <w:p w14:paraId="3BEB54F6" w14:textId="77777777" w:rsidR="004E20AA" w:rsidRPr="00BB4E6A" w:rsidRDefault="004E20AA" w:rsidP="00577E1C">
      <w:pPr>
        <w:jc w:val="cente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4E20AA">
          <w:pPr>
            <w:rPr>
              <w:b/>
              <w:sz w:val="28"/>
              <w:u w:val="single"/>
              <w:lang w:val="en-GB"/>
            </w:rPr>
          </w:pPr>
          <w:r w:rsidRPr="00BB4E6A">
            <w:rPr>
              <w:b/>
              <w:sz w:val="28"/>
              <w:u w:val="single"/>
              <w:lang w:val="en-GB"/>
            </w:rPr>
            <w:t>Contents</w:t>
          </w:r>
        </w:p>
        <w:p w14:paraId="2361B2F0" w14:textId="5C84FC11" w:rsidR="001E0E58" w:rsidRDefault="003C5284">
          <w:pPr>
            <w:pStyle w:val="TOC1"/>
            <w:tabs>
              <w:tab w:val="left" w:pos="440"/>
              <w:tab w:val="right" w:leader="dot" w:pos="9019"/>
            </w:tabs>
            <w:rPr>
              <w:ins w:id="102" w:author="Dioguardi, Fabio" w:date="2018-10-23T11:45:00Z"/>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ins w:id="103" w:author="Dioguardi, Fabio" w:date="2018-10-23T11:45:00Z">
            <w:r w:rsidR="001E0E58" w:rsidRPr="00541352">
              <w:rPr>
                <w:rStyle w:val="Hyperlink"/>
                <w:noProof/>
              </w:rPr>
              <w:fldChar w:fldCharType="begin"/>
            </w:r>
            <w:r w:rsidR="001E0E58" w:rsidRPr="00541352">
              <w:rPr>
                <w:rStyle w:val="Hyperlink"/>
                <w:noProof/>
              </w:rPr>
              <w:instrText xml:space="preserve"> </w:instrText>
            </w:r>
            <w:r w:rsidR="001E0E58">
              <w:rPr>
                <w:noProof/>
              </w:rPr>
              <w:instrText>HYPERLINK \l "_Toc528058471"</w:instrText>
            </w:r>
            <w:r w:rsidR="001E0E58" w:rsidRPr="00541352">
              <w:rPr>
                <w:rStyle w:val="Hyperlink"/>
                <w:noProof/>
              </w:rPr>
              <w:instrText xml:space="preserve"> </w:instrText>
            </w:r>
            <w:r w:rsidR="001E0E58" w:rsidRPr="00541352">
              <w:rPr>
                <w:rStyle w:val="Hyperlink"/>
                <w:noProof/>
              </w:rPr>
            </w:r>
            <w:r w:rsidR="001E0E58" w:rsidRPr="00541352">
              <w:rPr>
                <w:rStyle w:val="Hyperlink"/>
                <w:noProof/>
              </w:rPr>
              <w:fldChar w:fldCharType="separate"/>
            </w:r>
            <w:r w:rsidR="001E0E58" w:rsidRPr="00541352">
              <w:rPr>
                <w:rStyle w:val="Hyperlink"/>
                <w:noProof/>
                <w:lang w:val="en-GB"/>
                <w14:scene3d>
                  <w14:camera w14:prst="orthographicFront"/>
                  <w14:lightRig w14:rig="threePt" w14:dir="t">
                    <w14:rot w14:lat="0" w14:lon="0" w14:rev="0"/>
                  </w14:lightRig>
                </w14:scene3d>
              </w:rPr>
              <w:t>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REFIR: Introduction and spectrum of tasks</w:t>
            </w:r>
            <w:r w:rsidR="001E0E58">
              <w:rPr>
                <w:noProof/>
                <w:webHidden/>
              </w:rPr>
              <w:tab/>
            </w:r>
            <w:r w:rsidR="001E0E58">
              <w:rPr>
                <w:noProof/>
                <w:webHidden/>
              </w:rPr>
              <w:fldChar w:fldCharType="begin"/>
            </w:r>
            <w:r w:rsidR="001E0E58">
              <w:rPr>
                <w:noProof/>
                <w:webHidden/>
              </w:rPr>
              <w:instrText xml:space="preserve"> PAGEREF _Toc528058471 \h </w:instrText>
            </w:r>
            <w:r w:rsidR="001E0E58">
              <w:rPr>
                <w:noProof/>
                <w:webHidden/>
              </w:rPr>
            </w:r>
          </w:ins>
          <w:r w:rsidR="001E0E58">
            <w:rPr>
              <w:noProof/>
              <w:webHidden/>
            </w:rPr>
            <w:fldChar w:fldCharType="separate"/>
          </w:r>
          <w:ins w:id="104" w:author="Dioguardi, Fabio" w:date="2018-10-23T11:45:00Z">
            <w:r w:rsidR="001E0E58">
              <w:rPr>
                <w:noProof/>
                <w:webHidden/>
              </w:rPr>
              <w:t>5</w:t>
            </w:r>
            <w:r w:rsidR="001E0E58">
              <w:rPr>
                <w:noProof/>
                <w:webHidden/>
              </w:rPr>
              <w:fldChar w:fldCharType="end"/>
            </w:r>
            <w:r w:rsidR="001E0E58" w:rsidRPr="00541352">
              <w:rPr>
                <w:rStyle w:val="Hyperlink"/>
                <w:noProof/>
              </w:rPr>
              <w:fldChar w:fldCharType="end"/>
            </w:r>
          </w:ins>
        </w:p>
        <w:p w14:paraId="761A763A" w14:textId="468A4D3F" w:rsidR="001E0E58" w:rsidRDefault="001E0E58">
          <w:pPr>
            <w:pStyle w:val="TOC2"/>
            <w:tabs>
              <w:tab w:val="left" w:pos="880"/>
              <w:tab w:val="right" w:leader="dot" w:pos="9019"/>
            </w:tabs>
            <w:rPr>
              <w:ins w:id="105" w:author="Dioguardi, Fabio" w:date="2018-10-23T11:45:00Z"/>
              <w:rFonts w:asciiTheme="minorHAnsi" w:eastAsiaTheme="minorEastAsia" w:hAnsiTheme="minorHAnsi" w:cstheme="minorBidi"/>
              <w:noProof/>
              <w:szCs w:val="22"/>
              <w:lang w:val="en-GB" w:eastAsia="en-GB"/>
            </w:rPr>
          </w:pPr>
          <w:ins w:id="10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1.1</w:t>
            </w:r>
            <w:r>
              <w:rPr>
                <w:rFonts w:asciiTheme="minorHAnsi" w:eastAsiaTheme="minorEastAsia" w:hAnsiTheme="minorHAnsi" w:cstheme="minorBidi"/>
                <w:noProof/>
                <w:szCs w:val="22"/>
                <w:lang w:val="en-GB" w:eastAsia="en-GB"/>
              </w:rPr>
              <w:tab/>
            </w:r>
            <w:r w:rsidRPr="00541352">
              <w:rPr>
                <w:rStyle w:val="Hyperlink"/>
                <w:noProof/>
                <w:lang w:val="en-GB"/>
              </w:rPr>
              <w:t>New functionalities included in version 19</w:t>
            </w:r>
            <w:r>
              <w:rPr>
                <w:noProof/>
                <w:webHidden/>
              </w:rPr>
              <w:tab/>
            </w:r>
            <w:r>
              <w:rPr>
                <w:noProof/>
                <w:webHidden/>
              </w:rPr>
              <w:fldChar w:fldCharType="begin"/>
            </w:r>
            <w:r>
              <w:rPr>
                <w:noProof/>
                <w:webHidden/>
              </w:rPr>
              <w:instrText xml:space="preserve"> PAGEREF _Toc528058472 \h </w:instrText>
            </w:r>
            <w:r>
              <w:rPr>
                <w:noProof/>
                <w:webHidden/>
              </w:rPr>
            </w:r>
          </w:ins>
          <w:r>
            <w:rPr>
              <w:noProof/>
              <w:webHidden/>
            </w:rPr>
            <w:fldChar w:fldCharType="separate"/>
          </w:r>
          <w:ins w:id="107" w:author="Dioguardi, Fabio" w:date="2018-10-23T11:45:00Z">
            <w:r>
              <w:rPr>
                <w:noProof/>
                <w:webHidden/>
              </w:rPr>
              <w:t>5</w:t>
            </w:r>
            <w:r>
              <w:rPr>
                <w:noProof/>
                <w:webHidden/>
              </w:rPr>
              <w:fldChar w:fldCharType="end"/>
            </w:r>
            <w:r w:rsidRPr="00541352">
              <w:rPr>
                <w:rStyle w:val="Hyperlink"/>
                <w:noProof/>
              </w:rPr>
              <w:fldChar w:fldCharType="end"/>
            </w:r>
          </w:ins>
        </w:p>
        <w:p w14:paraId="7036957D" w14:textId="7B6C803F" w:rsidR="001E0E58" w:rsidRDefault="001E0E58">
          <w:pPr>
            <w:pStyle w:val="TOC1"/>
            <w:tabs>
              <w:tab w:val="left" w:pos="440"/>
              <w:tab w:val="right" w:leader="dot" w:pos="9019"/>
            </w:tabs>
            <w:rPr>
              <w:ins w:id="108" w:author="Dioguardi, Fabio" w:date="2018-10-23T11:45:00Z"/>
              <w:rFonts w:asciiTheme="minorHAnsi" w:eastAsiaTheme="minorEastAsia" w:hAnsiTheme="minorHAnsi" w:cstheme="minorBidi"/>
              <w:noProof/>
              <w:szCs w:val="22"/>
              <w:lang w:val="en-GB" w:eastAsia="en-GB"/>
            </w:rPr>
          </w:pPr>
          <w:ins w:id="10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2</w:t>
            </w:r>
            <w:r>
              <w:rPr>
                <w:rFonts w:asciiTheme="minorHAnsi" w:eastAsiaTheme="minorEastAsia" w:hAnsiTheme="minorHAnsi" w:cstheme="minorBidi"/>
                <w:noProof/>
                <w:szCs w:val="22"/>
                <w:lang w:val="en-GB" w:eastAsia="en-GB"/>
              </w:rPr>
              <w:tab/>
            </w:r>
            <w:r w:rsidRPr="00541352">
              <w:rPr>
                <w:rStyle w:val="Hyperlink"/>
                <w:noProof/>
                <w:lang w:val="en-GB"/>
              </w:rPr>
              <w:t>General Description of the multi-parameter system REFIR</w:t>
            </w:r>
            <w:r>
              <w:rPr>
                <w:noProof/>
                <w:webHidden/>
              </w:rPr>
              <w:tab/>
            </w:r>
            <w:r>
              <w:rPr>
                <w:noProof/>
                <w:webHidden/>
              </w:rPr>
              <w:fldChar w:fldCharType="begin"/>
            </w:r>
            <w:r>
              <w:rPr>
                <w:noProof/>
                <w:webHidden/>
              </w:rPr>
              <w:instrText xml:space="preserve"> PAGEREF _Toc528058473 \h </w:instrText>
            </w:r>
            <w:r>
              <w:rPr>
                <w:noProof/>
                <w:webHidden/>
              </w:rPr>
            </w:r>
          </w:ins>
          <w:r>
            <w:rPr>
              <w:noProof/>
              <w:webHidden/>
            </w:rPr>
            <w:fldChar w:fldCharType="separate"/>
          </w:r>
          <w:ins w:id="110" w:author="Dioguardi, Fabio" w:date="2018-10-23T11:45:00Z">
            <w:r>
              <w:rPr>
                <w:noProof/>
                <w:webHidden/>
              </w:rPr>
              <w:t>6</w:t>
            </w:r>
            <w:r>
              <w:rPr>
                <w:noProof/>
                <w:webHidden/>
              </w:rPr>
              <w:fldChar w:fldCharType="end"/>
            </w:r>
            <w:r w:rsidRPr="00541352">
              <w:rPr>
                <w:rStyle w:val="Hyperlink"/>
                <w:noProof/>
              </w:rPr>
              <w:fldChar w:fldCharType="end"/>
            </w:r>
          </w:ins>
        </w:p>
        <w:p w14:paraId="7911D784" w14:textId="0B2DFEE9" w:rsidR="001E0E58" w:rsidRDefault="001E0E58">
          <w:pPr>
            <w:pStyle w:val="TOC2"/>
            <w:tabs>
              <w:tab w:val="left" w:pos="880"/>
              <w:tab w:val="right" w:leader="dot" w:pos="9019"/>
            </w:tabs>
            <w:rPr>
              <w:ins w:id="111" w:author="Dioguardi, Fabio" w:date="2018-10-23T11:45:00Z"/>
              <w:rFonts w:asciiTheme="minorHAnsi" w:eastAsiaTheme="minorEastAsia" w:hAnsiTheme="minorHAnsi" w:cstheme="minorBidi"/>
              <w:noProof/>
              <w:szCs w:val="22"/>
              <w:lang w:val="en-GB" w:eastAsia="en-GB"/>
            </w:rPr>
          </w:pPr>
          <w:ins w:id="11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2.1</w:t>
            </w:r>
            <w:r>
              <w:rPr>
                <w:rFonts w:asciiTheme="minorHAnsi" w:eastAsiaTheme="minorEastAsia" w:hAnsiTheme="minorHAnsi" w:cstheme="minorBidi"/>
                <w:noProof/>
                <w:szCs w:val="22"/>
                <w:lang w:val="en-GB" w:eastAsia="en-GB"/>
              </w:rPr>
              <w:tab/>
            </w:r>
            <w:r w:rsidRPr="00541352">
              <w:rPr>
                <w:rStyle w:val="Hyperlink"/>
                <w:noProof/>
                <w:lang w:val="en-GB"/>
              </w:rPr>
              <w:t>Overview</w:t>
            </w:r>
            <w:r>
              <w:rPr>
                <w:noProof/>
                <w:webHidden/>
              </w:rPr>
              <w:tab/>
            </w:r>
            <w:r>
              <w:rPr>
                <w:noProof/>
                <w:webHidden/>
              </w:rPr>
              <w:fldChar w:fldCharType="begin"/>
            </w:r>
            <w:r>
              <w:rPr>
                <w:noProof/>
                <w:webHidden/>
              </w:rPr>
              <w:instrText xml:space="preserve"> PAGEREF _Toc528058474 \h </w:instrText>
            </w:r>
            <w:r>
              <w:rPr>
                <w:noProof/>
                <w:webHidden/>
              </w:rPr>
            </w:r>
          </w:ins>
          <w:r>
            <w:rPr>
              <w:noProof/>
              <w:webHidden/>
            </w:rPr>
            <w:fldChar w:fldCharType="separate"/>
          </w:r>
          <w:ins w:id="113" w:author="Dioguardi, Fabio" w:date="2018-10-23T11:45:00Z">
            <w:r>
              <w:rPr>
                <w:noProof/>
                <w:webHidden/>
              </w:rPr>
              <w:t>6</w:t>
            </w:r>
            <w:r>
              <w:rPr>
                <w:noProof/>
                <w:webHidden/>
              </w:rPr>
              <w:fldChar w:fldCharType="end"/>
            </w:r>
            <w:r w:rsidRPr="00541352">
              <w:rPr>
                <w:rStyle w:val="Hyperlink"/>
                <w:noProof/>
              </w:rPr>
              <w:fldChar w:fldCharType="end"/>
            </w:r>
          </w:ins>
        </w:p>
        <w:p w14:paraId="3C85CD94" w14:textId="0EB03984" w:rsidR="001E0E58" w:rsidRDefault="001E0E58">
          <w:pPr>
            <w:pStyle w:val="TOC2"/>
            <w:tabs>
              <w:tab w:val="left" w:pos="880"/>
              <w:tab w:val="right" w:leader="dot" w:pos="9019"/>
            </w:tabs>
            <w:rPr>
              <w:ins w:id="114" w:author="Dioguardi, Fabio" w:date="2018-10-23T11:45:00Z"/>
              <w:rFonts w:asciiTheme="minorHAnsi" w:eastAsiaTheme="minorEastAsia" w:hAnsiTheme="minorHAnsi" w:cstheme="minorBidi"/>
              <w:noProof/>
              <w:szCs w:val="22"/>
              <w:lang w:val="en-GB" w:eastAsia="en-GB"/>
            </w:rPr>
          </w:pPr>
          <w:ins w:id="11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2.2</w:t>
            </w:r>
            <w:r>
              <w:rPr>
                <w:rFonts w:asciiTheme="minorHAnsi" w:eastAsiaTheme="minorEastAsia" w:hAnsiTheme="minorHAnsi" w:cstheme="minorBidi"/>
                <w:noProof/>
                <w:szCs w:val="22"/>
                <w:lang w:val="en-GB" w:eastAsia="en-GB"/>
              </w:rPr>
              <w:tab/>
            </w:r>
            <w:r w:rsidRPr="00541352">
              <w:rPr>
                <w:rStyle w:val="Hyperlink"/>
                <w:noProof/>
                <w:lang w:val="en-GB"/>
              </w:rPr>
              <w:t>System requirements</w:t>
            </w:r>
            <w:r>
              <w:rPr>
                <w:noProof/>
                <w:webHidden/>
              </w:rPr>
              <w:tab/>
            </w:r>
            <w:r>
              <w:rPr>
                <w:noProof/>
                <w:webHidden/>
              </w:rPr>
              <w:fldChar w:fldCharType="begin"/>
            </w:r>
            <w:r>
              <w:rPr>
                <w:noProof/>
                <w:webHidden/>
              </w:rPr>
              <w:instrText xml:space="preserve"> PAGEREF _Toc528058475 \h </w:instrText>
            </w:r>
            <w:r>
              <w:rPr>
                <w:noProof/>
                <w:webHidden/>
              </w:rPr>
            </w:r>
          </w:ins>
          <w:r>
            <w:rPr>
              <w:noProof/>
              <w:webHidden/>
            </w:rPr>
            <w:fldChar w:fldCharType="separate"/>
          </w:r>
          <w:ins w:id="116" w:author="Dioguardi, Fabio" w:date="2018-10-23T11:45:00Z">
            <w:r>
              <w:rPr>
                <w:noProof/>
                <w:webHidden/>
              </w:rPr>
              <w:t>8</w:t>
            </w:r>
            <w:r>
              <w:rPr>
                <w:noProof/>
                <w:webHidden/>
              </w:rPr>
              <w:fldChar w:fldCharType="end"/>
            </w:r>
            <w:r w:rsidRPr="00541352">
              <w:rPr>
                <w:rStyle w:val="Hyperlink"/>
                <w:noProof/>
              </w:rPr>
              <w:fldChar w:fldCharType="end"/>
            </w:r>
          </w:ins>
        </w:p>
        <w:p w14:paraId="742C6C85" w14:textId="14CB486B" w:rsidR="001E0E58" w:rsidRDefault="001E0E58">
          <w:pPr>
            <w:pStyle w:val="TOC2"/>
            <w:tabs>
              <w:tab w:val="left" w:pos="880"/>
              <w:tab w:val="right" w:leader="dot" w:pos="9019"/>
            </w:tabs>
            <w:rPr>
              <w:ins w:id="117" w:author="Dioguardi, Fabio" w:date="2018-10-23T11:45:00Z"/>
              <w:rFonts w:asciiTheme="minorHAnsi" w:eastAsiaTheme="minorEastAsia" w:hAnsiTheme="minorHAnsi" w:cstheme="minorBidi"/>
              <w:noProof/>
              <w:szCs w:val="22"/>
              <w:lang w:val="en-GB" w:eastAsia="en-GB"/>
            </w:rPr>
          </w:pPr>
          <w:ins w:id="11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2.3</w:t>
            </w:r>
            <w:r>
              <w:rPr>
                <w:rFonts w:asciiTheme="minorHAnsi" w:eastAsiaTheme="minorEastAsia" w:hAnsiTheme="minorHAnsi" w:cstheme="minorBidi"/>
                <w:noProof/>
                <w:szCs w:val="22"/>
                <w:lang w:val="en-GB" w:eastAsia="en-GB"/>
              </w:rPr>
              <w:tab/>
            </w:r>
            <w:r w:rsidRPr="00541352">
              <w:rPr>
                <w:rStyle w:val="Hyperlink"/>
                <w:noProof/>
                <w:lang w:val="en-GB"/>
              </w:rPr>
              <w:t>Main Components of REFIR and Intercommunication Structure</w:t>
            </w:r>
            <w:r>
              <w:rPr>
                <w:noProof/>
                <w:webHidden/>
              </w:rPr>
              <w:tab/>
            </w:r>
            <w:r>
              <w:rPr>
                <w:noProof/>
                <w:webHidden/>
              </w:rPr>
              <w:fldChar w:fldCharType="begin"/>
            </w:r>
            <w:r>
              <w:rPr>
                <w:noProof/>
                <w:webHidden/>
              </w:rPr>
              <w:instrText xml:space="preserve"> PAGEREF _Toc528058476 \h </w:instrText>
            </w:r>
            <w:r>
              <w:rPr>
                <w:noProof/>
                <w:webHidden/>
              </w:rPr>
            </w:r>
          </w:ins>
          <w:r>
            <w:rPr>
              <w:noProof/>
              <w:webHidden/>
            </w:rPr>
            <w:fldChar w:fldCharType="separate"/>
          </w:r>
          <w:ins w:id="119" w:author="Dioguardi, Fabio" w:date="2018-10-23T11:45:00Z">
            <w:r>
              <w:rPr>
                <w:noProof/>
                <w:webHidden/>
              </w:rPr>
              <w:t>8</w:t>
            </w:r>
            <w:r>
              <w:rPr>
                <w:noProof/>
                <w:webHidden/>
              </w:rPr>
              <w:fldChar w:fldCharType="end"/>
            </w:r>
            <w:r w:rsidRPr="00541352">
              <w:rPr>
                <w:rStyle w:val="Hyperlink"/>
                <w:noProof/>
              </w:rPr>
              <w:fldChar w:fldCharType="end"/>
            </w:r>
          </w:ins>
        </w:p>
        <w:p w14:paraId="674C2EA3" w14:textId="127E3E52" w:rsidR="001E0E58" w:rsidRDefault="001E0E58">
          <w:pPr>
            <w:pStyle w:val="TOC2"/>
            <w:tabs>
              <w:tab w:val="left" w:pos="880"/>
              <w:tab w:val="right" w:leader="dot" w:pos="9019"/>
            </w:tabs>
            <w:rPr>
              <w:ins w:id="120" w:author="Dioguardi, Fabio" w:date="2018-10-23T11:45:00Z"/>
              <w:rFonts w:asciiTheme="minorHAnsi" w:eastAsiaTheme="minorEastAsia" w:hAnsiTheme="minorHAnsi" w:cstheme="minorBidi"/>
              <w:noProof/>
              <w:szCs w:val="22"/>
              <w:lang w:val="en-GB" w:eastAsia="en-GB"/>
            </w:rPr>
          </w:pPr>
          <w:ins w:id="12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2.4</w:t>
            </w:r>
            <w:r>
              <w:rPr>
                <w:rFonts w:asciiTheme="minorHAnsi" w:eastAsiaTheme="minorEastAsia" w:hAnsiTheme="minorHAnsi" w:cstheme="minorBidi"/>
                <w:noProof/>
                <w:szCs w:val="22"/>
                <w:lang w:val="en-GB" w:eastAsia="en-GB"/>
              </w:rPr>
              <w:tab/>
            </w:r>
            <w:r w:rsidRPr="00541352">
              <w:rPr>
                <w:rStyle w:val="Hyperlink"/>
                <w:noProof/>
                <w:lang w:val="en-GB"/>
              </w:rPr>
              <w:t>Overview of Input Files (Example: setup for Iceland)</w:t>
            </w:r>
            <w:r>
              <w:rPr>
                <w:noProof/>
                <w:webHidden/>
              </w:rPr>
              <w:tab/>
            </w:r>
            <w:r>
              <w:rPr>
                <w:noProof/>
                <w:webHidden/>
              </w:rPr>
              <w:fldChar w:fldCharType="begin"/>
            </w:r>
            <w:r>
              <w:rPr>
                <w:noProof/>
                <w:webHidden/>
              </w:rPr>
              <w:instrText xml:space="preserve"> PAGEREF _Toc528058477 \h </w:instrText>
            </w:r>
            <w:r>
              <w:rPr>
                <w:noProof/>
                <w:webHidden/>
              </w:rPr>
            </w:r>
          </w:ins>
          <w:r>
            <w:rPr>
              <w:noProof/>
              <w:webHidden/>
            </w:rPr>
            <w:fldChar w:fldCharType="separate"/>
          </w:r>
          <w:ins w:id="122" w:author="Dioguardi, Fabio" w:date="2018-10-23T11:45:00Z">
            <w:r>
              <w:rPr>
                <w:noProof/>
                <w:webHidden/>
              </w:rPr>
              <w:t>10</w:t>
            </w:r>
            <w:r>
              <w:rPr>
                <w:noProof/>
                <w:webHidden/>
              </w:rPr>
              <w:fldChar w:fldCharType="end"/>
            </w:r>
            <w:r w:rsidRPr="00541352">
              <w:rPr>
                <w:rStyle w:val="Hyperlink"/>
                <w:noProof/>
              </w:rPr>
              <w:fldChar w:fldCharType="end"/>
            </w:r>
          </w:ins>
        </w:p>
        <w:p w14:paraId="70A61B06" w14:textId="2122B1CF" w:rsidR="001E0E58" w:rsidRDefault="001E0E58">
          <w:pPr>
            <w:pStyle w:val="TOC2"/>
            <w:tabs>
              <w:tab w:val="left" w:pos="880"/>
              <w:tab w:val="right" w:leader="dot" w:pos="9019"/>
            </w:tabs>
            <w:rPr>
              <w:ins w:id="123" w:author="Dioguardi, Fabio" w:date="2018-10-23T11:45:00Z"/>
              <w:rFonts w:asciiTheme="minorHAnsi" w:eastAsiaTheme="minorEastAsia" w:hAnsiTheme="minorHAnsi" w:cstheme="minorBidi"/>
              <w:noProof/>
              <w:szCs w:val="22"/>
              <w:lang w:val="en-GB" w:eastAsia="en-GB"/>
            </w:rPr>
          </w:pPr>
          <w:ins w:id="12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2.5</w:t>
            </w:r>
            <w:r>
              <w:rPr>
                <w:rFonts w:asciiTheme="minorHAnsi" w:eastAsiaTheme="minorEastAsia" w:hAnsiTheme="minorHAnsi" w:cstheme="minorBidi"/>
                <w:noProof/>
                <w:szCs w:val="22"/>
                <w:lang w:val="en-GB" w:eastAsia="en-GB"/>
              </w:rPr>
              <w:tab/>
            </w:r>
            <w:r w:rsidRPr="00541352">
              <w:rPr>
                <w:rStyle w:val="Hyperlink"/>
                <w:noProof/>
                <w:lang w:val="en-GB"/>
              </w:rPr>
              <w:t>Overview of FOXI Output Files</w:t>
            </w:r>
            <w:r>
              <w:rPr>
                <w:noProof/>
                <w:webHidden/>
              </w:rPr>
              <w:tab/>
            </w:r>
            <w:r>
              <w:rPr>
                <w:noProof/>
                <w:webHidden/>
              </w:rPr>
              <w:fldChar w:fldCharType="begin"/>
            </w:r>
            <w:r>
              <w:rPr>
                <w:noProof/>
                <w:webHidden/>
              </w:rPr>
              <w:instrText xml:space="preserve"> PAGEREF _Toc528058478 \h </w:instrText>
            </w:r>
            <w:r>
              <w:rPr>
                <w:noProof/>
                <w:webHidden/>
              </w:rPr>
            </w:r>
          </w:ins>
          <w:r>
            <w:rPr>
              <w:noProof/>
              <w:webHidden/>
            </w:rPr>
            <w:fldChar w:fldCharType="separate"/>
          </w:r>
          <w:ins w:id="125" w:author="Dioguardi, Fabio" w:date="2018-10-23T11:45:00Z">
            <w:r>
              <w:rPr>
                <w:noProof/>
                <w:webHidden/>
              </w:rPr>
              <w:t>12</w:t>
            </w:r>
            <w:r>
              <w:rPr>
                <w:noProof/>
                <w:webHidden/>
              </w:rPr>
              <w:fldChar w:fldCharType="end"/>
            </w:r>
            <w:r w:rsidRPr="00541352">
              <w:rPr>
                <w:rStyle w:val="Hyperlink"/>
                <w:noProof/>
              </w:rPr>
              <w:fldChar w:fldCharType="end"/>
            </w:r>
          </w:ins>
        </w:p>
        <w:p w14:paraId="2F67A007" w14:textId="0D400614" w:rsidR="001E0E58" w:rsidRDefault="001E0E58">
          <w:pPr>
            <w:pStyle w:val="TOC1"/>
            <w:tabs>
              <w:tab w:val="left" w:pos="440"/>
              <w:tab w:val="right" w:leader="dot" w:pos="9019"/>
            </w:tabs>
            <w:rPr>
              <w:ins w:id="126" w:author="Dioguardi, Fabio" w:date="2018-10-23T11:45:00Z"/>
              <w:rFonts w:asciiTheme="minorHAnsi" w:eastAsiaTheme="minorEastAsia" w:hAnsiTheme="minorHAnsi" w:cstheme="minorBidi"/>
              <w:noProof/>
              <w:szCs w:val="22"/>
              <w:lang w:val="en-GB" w:eastAsia="en-GB"/>
            </w:rPr>
          </w:pPr>
          <w:ins w:id="12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"_Toc528058479"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3</w:t>
            </w:r>
            <w:r>
              <w:rPr>
                <w:rFonts w:asciiTheme="minorHAnsi" w:eastAsiaTheme="minorEastAsia" w:hAnsiTheme="minorHAnsi" w:cstheme="minorBidi"/>
                <w:noProof/>
                <w:szCs w:val="22"/>
                <w:lang w:val="en-GB" w:eastAsia="en-GB"/>
              </w:rPr>
              <w:tab/>
            </w:r>
            <w:r w:rsidRPr="00541352">
              <w:rPr>
                <w:rStyle w:val="Hyperlink"/>
                <w:noProof/>
                <w:lang w:val="en-GB"/>
              </w:rPr>
              <w:t>How to set up REFIR</w:t>
            </w:r>
            <w:r>
              <w:rPr>
                <w:noProof/>
                <w:webHidden/>
              </w:rPr>
              <w:tab/>
            </w:r>
            <w:r>
              <w:rPr>
                <w:noProof/>
                <w:webHidden/>
              </w:rPr>
              <w:fldChar w:fldCharType="begin"/>
            </w:r>
            <w:r>
              <w:rPr>
                <w:noProof/>
                <w:webHidden/>
              </w:rPr>
              <w:instrText xml:space="preserve"> PAGEREF _Toc528058479 \h </w:instrText>
            </w:r>
            <w:r>
              <w:rPr>
                <w:noProof/>
                <w:webHidden/>
              </w:rPr>
            </w:r>
          </w:ins>
          <w:r>
            <w:rPr>
              <w:noProof/>
              <w:webHidden/>
            </w:rPr>
            <w:fldChar w:fldCharType="separate"/>
          </w:r>
          <w:ins w:id="128" w:author="Dioguardi, Fabio" w:date="2018-10-23T11:45:00Z">
            <w:r>
              <w:rPr>
                <w:noProof/>
                <w:webHidden/>
              </w:rPr>
              <w:t>14</w:t>
            </w:r>
            <w:r>
              <w:rPr>
                <w:noProof/>
                <w:webHidden/>
              </w:rPr>
              <w:fldChar w:fldCharType="end"/>
            </w:r>
            <w:r w:rsidRPr="00541352">
              <w:rPr>
                <w:rStyle w:val="Hyperlink"/>
                <w:noProof/>
              </w:rPr>
              <w:fldChar w:fldCharType="end"/>
            </w:r>
          </w:ins>
        </w:p>
        <w:p w14:paraId="35730748" w14:textId="5158086F" w:rsidR="001E0E58" w:rsidRDefault="001E0E58">
          <w:pPr>
            <w:pStyle w:val="TOC2"/>
            <w:tabs>
              <w:tab w:val="left" w:pos="880"/>
              <w:tab w:val="right" w:leader="dot" w:pos="9019"/>
            </w:tabs>
            <w:rPr>
              <w:ins w:id="129" w:author="Dioguardi, Fabio" w:date="2018-10-23T11:45:00Z"/>
              <w:rFonts w:asciiTheme="minorHAnsi" w:eastAsiaTheme="minorEastAsia" w:hAnsiTheme="minorHAnsi" w:cstheme="minorBidi"/>
              <w:noProof/>
              <w:szCs w:val="22"/>
              <w:lang w:val="en-GB" w:eastAsia="en-GB"/>
            </w:rPr>
          </w:pPr>
          <w:ins w:id="13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3.1</w:t>
            </w:r>
            <w:r>
              <w:rPr>
                <w:rFonts w:asciiTheme="minorHAnsi" w:eastAsiaTheme="minorEastAsia" w:hAnsiTheme="minorHAnsi" w:cstheme="minorBidi"/>
                <w:noProof/>
                <w:szCs w:val="22"/>
                <w:lang w:val="en-GB" w:eastAsia="en-GB"/>
              </w:rPr>
              <w:tab/>
            </w:r>
            <w:r w:rsidRPr="00541352">
              <w:rPr>
                <w:rStyle w:val="Hyperlink"/>
                <w:noProof/>
                <w:lang w:val="en-GB"/>
              </w:rPr>
              <w:t>General remarks</w:t>
            </w:r>
            <w:r>
              <w:rPr>
                <w:noProof/>
                <w:webHidden/>
              </w:rPr>
              <w:tab/>
            </w:r>
            <w:r>
              <w:rPr>
                <w:noProof/>
                <w:webHidden/>
              </w:rPr>
              <w:fldChar w:fldCharType="begin"/>
            </w:r>
            <w:r>
              <w:rPr>
                <w:noProof/>
                <w:webHidden/>
              </w:rPr>
              <w:instrText xml:space="preserve"> PAGEREF _Toc528058480 \h </w:instrText>
            </w:r>
            <w:r>
              <w:rPr>
                <w:noProof/>
                <w:webHidden/>
              </w:rPr>
            </w:r>
          </w:ins>
          <w:r>
            <w:rPr>
              <w:noProof/>
              <w:webHidden/>
            </w:rPr>
            <w:fldChar w:fldCharType="separate"/>
          </w:r>
          <w:ins w:id="131" w:author="Dioguardi, Fabio" w:date="2018-10-23T11:45:00Z">
            <w:r>
              <w:rPr>
                <w:noProof/>
                <w:webHidden/>
              </w:rPr>
              <w:t>14</w:t>
            </w:r>
            <w:r>
              <w:rPr>
                <w:noProof/>
                <w:webHidden/>
              </w:rPr>
              <w:fldChar w:fldCharType="end"/>
            </w:r>
            <w:r w:rsidRPr="00541352">
              <w:rPr>
                <w:rStyle w:val="Hyperlink"/>
                <w:noProof/>
              </w:rPr>
              <w:fldChar w:fldCharType="end"/>
            </w:r>
          </w:ins>
        </w:p>
        <w:p w14:paraId="18EB2DB9" w14:textId="5AD5D6D6" w:rsidR="001E0E58" w:rsidRDefault="001E0E58">
          <w:pPr>
            <w:pStyle w:val="TOC2"/>
            <w:tabs>
              <w:tab w:val="left" w:pos="880"/>
              <w:tab w:val="right" w:leader="dot" w:pos="9019"/>
            </w:tabs>
            <w:rPr>
              <w:ins w:id="132" w:author="Dioguardi, Fabio" w:date="2018-10-23T11:45:00Z"/>
              <w:rFonts w:asciiTheme="minorHAnsi" w:eastAsiaTheme="minorEastAsia" w:hAnsiTheme="minorHAnsi" w:cstheme="minorBidi"/>
              <w:noProof/>
              <w:szCs w:val="22"/>
              <w:lang w:val="en-GB" w:eastAsia="en-GB"/>
            </w:rPr>
          </w:pPr>
          <w:ins w:id="13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3.2</w:t>
            </w:r>
            <w:r>
              <w:rPr>
                <w:rFonts w:asciiTheme="minorHAnsi" w:eastAsiaTheme="minorEastAsia" w:hAnsiTheme="minorHAnsi" w:cstheme="minorBidi"/>
                <w:noProof/>
                <w:szCs w:val="22"/>
                <w:lang w:val="en-GB" w:eastAsia="en-GB"/>
              </w:rPr>
              <w:tab/>
            </w:r>
            <w:r w:rsidRPr="00541352">
              <w:rPr>
                <w:rStyle w:val="Hyperlink"/>
                <w:noProof/>
                <w:lang w:val="en-GB"/>
              </w:rPr>
              <w:t>Installation</w:t>
            </w:r>
            <w:r>
              <w:rPr>
                <w:noProof/>
                <w:webHidden/>
              </w:rPr>
              <w:tab/>
            </w:r>
            <w:r>
              <w:rPr>
                <w:noProof/>
                <w:webHidden/>
              </w:rPr>
              <w:fldChar w:fldCharType="begin"/>
            </w:r>
            <w:r>
              <w:rPr>
                <w:noProof/>
                <w:webHidden/>
              </w:rPr>
              <w:instrText xml:space="preserve"> PAGEREF _Toc528058481 \h </w:instrText>
            </w:r>
            <w:r>
              <w:rPr>
                <w:noProof/>
                <w:webHidden/>
              </w:rPr>
            </w:r>
          </w:ins>
          <w:r>
            <w:rPr>
              <w:noProof/>
              <w:webHidden/>
            </w:rPr>
            <w:fldChar w:fldCharType="separate"/>
          </w:r>
          <w:ins w:id="134" w:author="Dioguardi, Fabio" w:date="2018-10-23T11:45:00Z">
            <w:r>
              <w:rPr>
                <w:noProof/>
                <w:webHidden/>
              </w:rPr>
              <w:t>14</w:t>
            </w:r>
            <w:r>
              <w:rPr>
                <w:noProof/>
                <w:webHidden/>
              </w:rPr>
              <w:fldChar w:fldCharType="end"/>
            </w:r>
            <w:r w:rsidRPr="00541352">
              <w:rPr>
                <w:rStyle w:val="Hyperlink"/>
                <w:noProof/>
              </w:rPr>
              <w:fldChar w:fldCharType="end"/>
            </w:r>
          </w:ins>
        </w:p>
        <w:p w14:paraId="1145E083" w14:textId="109947E6" w:rsidR="001E0E58" w:rsidRDefault="001E0E58">
          <w:pPr>
            <w:pStyle w:val="TOC3"/>
            <w:tabs>
              <w:tab w:val="left" w:pos="880"/>
              <w:tab w:val="right" w:leader="dot" w:pos="9019"/>
            </w:tabs>
            <w:rPr>
              <w:ins w:id="135" w:author="Dioguardi, Fabio" w:date="2018-10-23T11:45:00Z"/>
              <w:rFonts w:asciiTheme="minorHAnsi" w:eastAsiaTheme="minorEastAsia" w:hAnsiTheme="minorHAnsi" w:cstheme="minorBidi"/>
              <w:noProof/>
              <w:szCs w:val="22"/>
              <w:lang w:val="en-GB" w:eastAsia="en-GB"/>
            </w:rPr>
          </w:pPr>
          <w:ins w:id="13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1.</w:t>
            </w:r>
            <w:r>
              <w:rPr>
                <w:rFonts w:asciiTheme="minorHAnsi" w:eastAsiaTheme="minorEastAsia" w:hAnsiTheme="minorHAnsi" w:cstheme="minorBidi"/>
                <w:noProof/>
                <w:szCs w:val="22"/>
                <w:lang w:val="en-GB" w:eastAsia="en-GB"/>
              </w:rPr>
              <w:tab/>
            </w:r>
            <w:r w:rsidRPr="00541352">
              <w:rPr>
                <w:rStyle w:val="Hyperlink"/>
                <w:noProof/>
                <w:lang w:val="en-GB"/>
              </w:rPr>
              <w:t>Assembling the python scripts</w:t>
            </w:r>
            <w:r>
              <w:rPr>
                <w:noProof/>
                <w:webHidden/>
              </w:rPr>
              <w:tab/>
            </w:r>
            <w:r>
              <w:rPr>
                <w:noProof/>
                <w:webHidden/>
              </w:rPr>
              <w:fldChar w:fldCharType="begin"/>
            </w:r>
            <w:r>
              <w:rPr>
                <w:noProof/>
                <w:webHidden/>
              </w:rPr>
              <w:instrText xml:space="preserve"> PAGEREF _Toc528058482 \h </w:instrText>
            </w:r>
            <w:r>
              <w:rPr>
                <w:noProof/>
                <w:webHidden/>
              </w:rPr>
            </w:r>
          </w:ins>
          <w:r>
            <w:rPr>
              <w:noProof/>
              <w:webHidden/>
            </w:rPr>
            <w:fldChar w:fldCharType="separate"/>
          </w:r>
          <w:ins w:id="137" w:author="Dioguardi, Fabio" w:date="2018-10-23T11:45:00Z">
            <w:r>
              <w:rPr>
                <w:noProof/>
                <w:webHidden/>
              </w:rPr>
              <w:t>14</w:t>
            </w:r>
            <w:r>
              <w:rPr>
                <w:noProof/>
                <w:webHidden/>
              </w:rPr>
              <w:fldChar w:fldCharType="end"/>
            </w:r>
            <w:r w:rsidRPr="00541352">
              <w:rPr>
                <w:rStyle w:val="Hyperlink"/>
                <w:noProof/>
              </w:rPr>
              <w:fldChar w:fldCharType="end"/>
            </w:r>
          </w:ins>
        </w:p>
        <w:p w14:paraId="40C2ADF3" w14:textId="491A6476" w:rsidR="001E0E58" w:rsidRDefault="001E0E58">
          <w:pPr>
            <w:pStyle w:val="TOC3"/>
            <w:tabs>
              <w:tab w:val="left" w:pos="880"/>
              <w:tab w:val="right" w:leader="dot" w:pos="9019"/>
            </w:tabs>
            <w:rPr>
              <w:ins w:id="138" w:author="Dioguardi, Fabio" w:date="2018-10-23T11:45:00Z"/>
              <w:rFonts w:asciiTheme="minorHAnsi" w:eastAsiaTheme="minorEastAsia" w:hAnsiTheme="minorHAnsi" w:cstheme="minorBidi"/>
              <w:noProof/>
              <w:szCs w:val="22"/>
              <w:lang w:val="en-GB" w:eastAsia="en-GB"/>
            </w:rPr>
          </w:pPr>
          <w:ins w:id="13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2.</w:t>
            </w:r>
            <w:r>
              <w:rPr>
                <w:rFonts w:asciiTheme="minorHAnsi" w:eastAsiaTheme="minorEastAsia" w:hAnsiTheme="minorHAnsi" w:cstheme="minorBidi"/>
                <w:noProof/>
                <w:szCs w:val="22"/>
                <w:lang w:val="en-GB" w:eastAsia="en-GB"/>
              </w:rPr>
              <w:tab/>
            </w:r>
            <w:r w:rsidRPr="00541352">
              <w:rPr>
                <w:rStyle w:val="Hyperlink"/>
                <w:noProof/>
                <w:lang w:val="en-GB"/>
              </w:rPr>
              <w:t>Within the working directory create a subfolder named "refir_config"</w:t>
            </w:r>
            <w:r>
              <w:rPr>
                <w:noProof/>
                <w:webHidden/>
              </w:rPr>
              <w:tab/>
            </w:r>
            <w:r>
              <w:rPr>
                <w:noProof/>
                <w:webHidden/>
              </w:rPr>
              <w:fldChar w:fldCharType="begin"/>
            </w:r>
            <w:r>
              <w:rPr>
                <w:noProof/>
                <w:webHidden/>
              </w:rPr>
              <w:instrText xml:space="preserve"> PAGEREF _Toc528058483 \h </w:instrText>
            </w:r>
            <w:r>
              <w:rPr>
                <w:noProof/>
                <w:webHidden/>
              </w:rPr>
            </w:r>
          </w:ins>
          <w:r>
            <w:rPr>
              <w:noProof/>
              <w:webHidden/>
            </w:rPr>
            <w:fldChar w:fldCharType="separate"/>
          </w:r>
          <w:ins w:id="140" w:author="Dioguardi, Fabio" w:date="2018-10-23T11:45:00Z">
            <w:r>
              <w:rPr>
                <w:noProof/>
                <w:webHidden/>
              </w:rPr>
              <w:t>14</w:t>
            </w:r>
            <w:r>
              <w:rPr>
                <w:noProof/>
                <w:webHidden/>
              </w:rPr>
              <w:fldChar w:fldCharType="end"/>
            </w:r>
            <w:r w:rsidRPr="00541352">
              <w:rPr>
                <w:rStyle w:val="Hyperlink"/>
                <w:noProof/>
              </w:rPr>
              <w:fldChar w:fldCharType="end"/>
            </w:r>
          </w:ins>
        </w:p>
        <w:p w14:paraId="07980B23" w14:textId="71C5B034" w:rsidR="001E0E58" w:rsidRDefault="001E0E58">
          <w:pPr>
            <w:pStyle w:val="TOC3"/>
            <w:tabs>
              <w:tab w:val="left" w:pos="880"/>
              <w:tab w:val="right" w:leader="dot" w:pos="9019"/>
            </w:tabs>
            <w:rPr>
              <w:ins w:id="141" w:author="Dioguardi, Fabio" w:date="2018-10-23T11:45:00Z"/>
              <w:rFonts w:asciiTheme="minorHAnsi" w:eastAsiaTheme="minorEastAsia" w:hAnsiTheme="minorHAnsi" w:cstheme="minorBidi"/>
              <w:noProof/>
              <w:szCs w:val="22"/>
              <w:lang w:val="en-GB" w:eastAsia="en-GB"/>
            </w:rPr>
          </w:pPr>
          <w:ins w:id="14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w:t>
            </w:r>
            <w:r>
              <w:rPr>
                <w:rFonts w:asciiTheme="minorHAnsi" w:eastAsiaTheme="minorEastAsia" w:hAnsiTheme="minorHAnsi" w:cstheme="minorBidi"/>
                <w:noProof/>
                <w:szCs w:val="22"/>
                <w:lang w:val="en-GB" w:eastAsia="en-GB"/>
              </w:rPr>
              <w:tab/>
            </w:r>
            <w:r w:rsidRPr="00541352">
              <w:rPr>
                <w:rStyle w:val="Hyperlink"/>
                <w:noProof/>
                <w:lang w:val="en-GB"/>
              </w:rPr>
              <w:t>Within the subfolder “refir_config” generate the following five files:</w:t>
            </w:r>
            <w:r>
              <w:rPr>
                <w:noProof/>
                <w:webHidden/>
              </w:rPr>
              <w:tab/>
            </w:r>
            <w:r>
              <w:rPr>
                <w:noProof/>
                <w:webHidden/>
              </w:rPr>
              <w:fldChar w:fldCharType="begin"/>
            </w:r>
            <w:r>
              <w:rPr>
                <w:noProof/>
                <w:webHidden/>
              </w:rPr>
              <w:instrText xml:space="preserve"> PAGEREF _Toc528058484 \h </w:instrText>
            </w:r>
            <w:r>
              <w:rPr>
                <w:noProof/>
                <w:webHidden/>
              </w:rPr>
            </w:r>
          </w:ins>
          <w:r>
            <w:rPr>
              <w:noProof/>
              <w:webHidden/>
            </w:rPr>
            <w:fldChar w:fldCharType="separate"/>
          </w:r>
          <w:ins w:id="143" w:author="Dioguardi, Fabio" w:date="2018-10-23T11:45:00Z">
            <w:r>
              <w:rPr>
                <w:noProof/>
                <w:webHidden/>
              </w:rPr>
              <w:t>14</w:t>
            </w:r>
            <w:r>
              <w:rPr>
                <w:noProof/>
                <w:webHidden/>
              </w:rPr>
              <w:fldChar w:fldCharType="end"/>
            </w:r>
            <w:r w:rsidRPr="00541352">
              <w:rPr>
                <w:rStyle w:val="Hyperlink"/>
                <w:noProof/>
              </w:rPr>
              <w:fldChar w:fldCharType="end"/>
            </w:r>
          </w:ins>
        </w:p>
        <w:p w14:paraId="6EEFF89B" w14:textId="605356C1" w:rsidR="001E0E58" w:rsidRDefault="001E0E58">
          <w:pPr>
            <w:pStyle w:val="TOC2"/>
            <w:tabs>
              <w:tab w:val="right" w:leader="dot" w:pos="9019"/>
            </w:tabs>
            <w:rPr>
              <w:ins w:id="144" w:author="Dioguardi, Fabio" w:date="2018-10-23T11:45:00Z"/>
              <w:rFonts w:asciiTheme="minorHAnsi" w:eastAsiaTheme="minorEastAsia" w:hAnsiTheme="minorHAnsi" w:cstheme="minorBidi"/>
              <w:noProof/>
              <w:szCs w:val="22"/>
              <w:lang w:val="en-GB" w:eastAsia="en-GB"/>
            </w:rPr>
          </w:pPr>
          <w:ins w:id="14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Option 1 –manually creating the “.ini” files by using a text editor</w:t>
            </w:r>
            <w:r>
              <w:rPr>
                <w:noProof/>
                <w:webHidden/>
              </w:rPr>
              <w:tab/>
            </w:r>
            <w:r>
              <w:rPr>
                <w:noProof/>
                <w:webHidden/>
              </w:rPr>
              <w:fldChar w:fldCharType="begin"/>
            </w:r>
            <w:r>
              <w:rPr>
                <w:noProof/>
                <w:webHidden/>
              </w:rPr>
              <w:instrText xml:space="preserve"> PAGEREF _Toc528058485 \h </w:instrText>
            </w:r>
            <w:r>
              <w:rPr>
                <w:noProof/>
                <w:webHidden/>
              </w:rPr>
            </w:r>
          </w:ins>
          <w:r>
            <w:rPr>
              <w:noProof/>
              <w:webHidden/>
            </w:rPr>
            <w:fldChar w:fldCharType="separate"/>
          </w:r>
          <w:ins w:id="146" w:author="Dioguardi, Fabio" w:date="2018-10-23T11:45:00Z">
            <w:r>
              <w:rPr>
                <w:noProof/>
                <w:webHidden/>
              </w:rPr>
              <w:t>15</w:t>
            </w:r>
            <w:r>
              <w:rPr>
                <w:noProof/>
                <w:webHidden/>
              </w:rPr>
              <w:fldChar w:fldCharType="end"/>
            </w:r>
            <w:r w:rsidRPr="00541352">
              <w:rPr>
                <w:rStyle w:val="Hyperlink"/>
                <w:noProof/>
              </w:rPr>
              <w:fldChar w:fldCharType="end"/>
            </w:r>
          </w:ins>
        </w:p>
        <w:p w14:paraId="072149AC" w14:textId="2E7CD5C4" w:rsidR="001E0E58" w:rsidRDefault="001E0E58">
          <w:pPr>
            <w:pStyle w:val="TOC2"/>
            <w:tabs>
              <w:tab w:val="right" w:leader="dot" w:pos="9019"/>
            </w:tabs>
            <w:rPr>
              <w:ins w:id="147" w:author="Dioguardi, Fabio" w:date="2018-10-23T11:45:00Z"/>
              <w:rFonts w:asciiTheme="minorHAnsi" w:eastAsiaTheme="minorEastAsia" w:hAnsiTheme="minorHAnsi" w:cstheme="minorBidi"/>
              <w:noProof/>
              <w:szCs w:val="22"/>
              <w:lang w:val="en-GB" w:eastAsia="en-GB"/>
            </w:rPr>
          </w:pPr>
          <w:ins w:id="14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Option 2 – Using FoxSet.py to generate the “.</w:t>
            </w:r>
            <w:r w:rsidRPr="00541352">
              <w:rPr>
                <w:rStyle w:val="Hyperlink"/>
                <w:i/>
                <w:noProof/>
                <w:lang w:val="en-GB"/>
              </w:rPr>
              <w:t>ini</w:t>
            </w:r>
            <w:r w:rsidRPr="00541352">
              <w:rPr>
                <w:rStyle w:val="Hyperlink"/>
                <w:noProof/>
                <w:lang w:val="en-GB"/>
              </w:rPr>
              <w:t>” files semi-automatically.</w:t>
            </w:r>
            <w:r>
              <w:rPr>
                <w:noProof/>
                <w:webHidden/>
              </w:rPr>
              <w:tab/>
            </w:r>
            <w:r>
              <w:rPr>
                <w:noProof/>
                <w:webHidden/>
              </w:rPr>
              <w:fldChar w:fldCharType="begin"/>
            </w:r>
            <w:r>
              <w:rPr>
                <w:noProof/>
                <w:webHidden/>
              </w:rPr>
              <w:instrText xml:space="preserve"> PAGEREF _Toc528058486 \h </w:instrText>
            </w:r>
            <w:r>
              <w:rPr>
                <w:noProof/>
                <w:webHidden/>
              </w:rPr>
            </w:r>
          </w:ins>
          <w:r>
            <w:rPr>
              <w:noProof/>
              <w:webHidden/>
            </w:rPr>
            <w:fldChar w:fldCharType="separate"/>
          </w:r>
          <w:ins w:id="149" w:author="Dioguardi, Fabio" w:date="2018-10-23T11:45:00Z">
            <w:r>
              <w:rPr>
                <w:noProof/>
                <w:webHidden/>
              </w:rPr>
              <w:t>18</w:t>
            </w:r>
            <w:r>
              <w:rPr>
                <w:noProof/>
                <w:webHidden/>
              </w:rPr>
              <w:fldChar w:fldCharType="end"/>
            </w:r>
            <w:r w:rsidRPr="00541352">
              <w:rPr>
                <w:rStyle w:val="Hyperlink"/>
                <w:noProof/>
              </w:rPr>
              <w:fldChar w:fldCharType="end"/>
            </w:r>
          </w:ins>
        </w:p>
        <w:p w14:paraId="23140C99" w14:textId="73DA5112" w:rsidR="001E0E58" w:rsidRDefault="001E0E58">
          <w:pPr>
            <w:pStyle w:val="TOC3"/>
            <w:tabs>
              <w:tab w:val="right" w:leader="dot" w:pos="9019"/>
            </w:tabs>
            <w:rPr>
              <w:ins w:id="150" w:author="Dioguardi, Fabio" w:date="2018-10-23T11:45:00Z"/>
              <w:rFonts w:asciiTheme="minorHAnsi" w:eastAsiaTheme="minorEastAsia" w:hAnsiTheme="minorHAnsi" w:cstheme="minorBidi"/>
              <w:noProof/>
              <w:szCs w:val="22"/>
              <w:lang w:val="en-GB" w:eastAsia="en-GB"/>
            </w:rPr>
          </w:pPr>
          <w:ins w:id="15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Initiating FoxSet</w:t>
            </w:r>
            <w:r>
              <w:rPr>
                <w:noProof/>
                <w:webHidden/>
              </w:rPr>
              <w:tab/>
            </w:r>
            <w:r>
              <w:rPr>
                <w:noProof/>
                <w:webHidden/>
              </w:rPr>
              <w:fldChar w:fldCharType="begin"/>
            </w:r>
            <w:r>
              <w:rPr>
                <w:noProof/>
                <w:webHidden/>
              </w:rPr>
              <w:instrText xml:space="preserve"> PAGEREF _Toc528058487 \h </w:instrText>
            </w:r>
            <w:r>
              <w:rPr>
                <w:noProof/>
                <w:webHidden/>
              </w:rPr>
            </w:r>
          </w:ins>
          <w:r>
            <w:rPr>
              <w:noProof/>
              <w:webHidden/>
            </w:rPr>
            <w:fldChar w:fldCharType="separate"/>
          </w:r>
          <w:ins w:id="152" w:author="Dioguardi, Fabio" w:date="2018-10-23T11:45:00Z">
            <w:r>
              <w:rPr>
                <w:noProof/>
                <w:webHidden/>
              </w:rPr>
              <w:t>18</w:t>
            </w:r>
            <w:r>
              <w:rPr>
                <w:noProof/>
                <w:webHidden/>
              </w:rPr>
              <w:fldChar w:fldCharType="end"/>
            </w:r>
            <w:r w:rsidRPr="00541352">
              <w:rPr>
                <w:rStyle w:val="Hyperlink"/>
                <w:noProof/>
              </w:rPr>
              <w:fldChar w:fldCharType="end"/>
            </w:r>
          </w:ins>
        </w:p>
        <w:p w14:paraId="53341D80" w14:textId="411D663B" w:rsidR="001E0E58" w:rsidRDefault="001E0E58">
          <w:pPr>
            <w:pStyle w:val="TOC2"/>
            <w:tabs>
              <w:tab w:val="left" w:pos="880"/>
              <w:tab w:val="right" w:leader="dot" w:pos="9019"/>
            </w:tabs>
            <w:rPr>
              <w:ins w:id="153" w:author="Dioguardi, Fabio" w:date="2018-10-23T11:45:00Z"/>
              <w:rFonts w:asciiTheme="minorHAnsi" w:eastAsiaTheme="minorEastAsia" w:hAnsiTheme="minorHAnsi" w:cstheme="minorBidi"/>
              <w:noProof/>
              <w:szCs w:val="22"/>
              <w:lang w:val="en-GB" w:eastAsia="en-GB"/>
            </w:rPr>
          </w:pPr>
          <w:ins w:id="15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3.3</w:t>
            </w:r>
            <w:r>
              <w:rPr>
                <w:rFonts w:asciiTheme="minorHAnsi" w:eastAsiaTheme="minorEastAsia" w:hAnsiTheme="minorHAnsi" w:cstheme="minorBidi"/>
                <w:noProof/>
                <w:szCs w:val="22"/>
                <w:lang w:val="en-GB" w:eastAsia="en-GB"/>
              </w:rPr>
              <w:tab/>
            </w:r>
            <w:r w:rsidRPr="00541352">
              <w:rPr>
                <w:rStyle w:val="Hyperlink"/>
                <w:noProof/>
                <w:lang w:val="en-GB"/>
              </w:rPr>
              <w:t>How apply changes or modifications to an existing setup</w:t>
            </w:r>
            <w:r>
              <w:rPr>
                <w:noProof/>
                <w:webHidden/>
              </w:rPr>
              <w:tab/>
            </w:r>
            <w:r>
              <w:rPr>
                <w:noProof/>
                <w:webHidden/>
              </w:rPr>
              <w:fldChar w:fldCharType="begin"/>
            </w:r>
            <w:r>
              <w:rPr>
                <w:noProof/>
                <w:webHidden/>
              </w:rPr>
              <w:instrText xml:space="preserve"> PAGEREF _Toc528058488 \h </w:instrText>
            </w:r>
            <w:r>
              <w:rPr>
                <w:noProof/>
                <w:webHidden/>
              </w:rPr>
            </w:r>
          </w:ins>
          <w:r>
            <w:rPr>
              <w:noProof/>
              <w:webHidden/>
            </w:rPr>
            <w:fldChar w:fldCharType="separate"/>
          </w:r>
          <w:ins w:id="155" w:author="Dioguardi, Fabio" w:date="2018-10-23T11:45:00Z">
            <w:r>
              <w:rPr>
                <w:noProof/>
                <w:webHidden/>
              </w:rPr>
              <w:t>22</w:t>
            </w:r>
            <w:r>
              <w:rPr>
                <w:noProof/>
                <w:webHidden/>
              </w:rPr>
              <w:fldChar w:fldCharType="end"/>
            </w:r>
            <w:r w:rsidRPr="00541352">
              <w:rPr>
                <w:rStyle w:val="Hyperlink"/>
                <w:noProof/>
              </w:rPr>
              <w:fldChar w:fldCharType="end"/>
            </w:r>
          </w:ins>
        </w:p>
        <w:p w14:paraId="115CA220" w14:textId="24932FEC" w:rsidR="001E0E58" w:rsidRDefault="001E0E58">
          <w:pPr>
            <w:pStyle w:val="TOC3"/>
            <w:tabs>
              <w:tab w:val="left" w:pos="1320"/>
              <w:tab w:val="right" w:leader="dot" w:pos="9019"/>
            </w:tabs>
            <w:rPr>
              <w:ins w:id="156" w:author="Dioguardi, Fabio" w:date="2018-10-23T11:45:00Z"/>
              <w:rFonts w:asciiTheme="minorHAnsi" w:eastAsiaTheme="minorEastAsia" w:hAnsiTheme="minorHAnsi" w:cstheme="minorBidi"/>
              <w:noProof/>
              <w:szCs w:val="22"/>
              <w:lang w:val="en-GB" w:eastAsia="en-GB"/>
            </w:rPr>
          </w:pPr>
          <w:ins w:id="15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"_Toc528058489"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3.3.1</w:t>
            </w:r>
            <w:r>
              <w:rPr>
                <w:rFonts w:asciiTheme="minorHAnsi" w:eastAsiaTheme="minorEastAsia" w:hAnsiTheme="minorHAnsi" w:cstheme="minorBidi"/>
                <w:noProof/>
                <w:szCs w:val="22"/>
                <w:lang w:val="en-GB" w:eastAsia="en-GB"/>
              </w:rPr>
              <w:tab/>
            </w:r>
            <w:r w:rsidRPr="00541352">
              <w:rPr>
                <w:rStyle w:val="Hyperlink"/>
                <w:noProof/>
                <w:lang w:val="en-GB"/>
              </w:rPr>
              <w:t>Use case 1: Adding a new sensor to the REFIR system</w:t>
            </w:r>
            <w:r>
              <w:rPr>
                <w:noProof/>
                <w:webHidden/>
              </w:rPr>
              <w:tab/>
            </w:r>
            <w:r>
              <w:rPr>
                <w:noProof/>
                <w:webHidden/>
              </w:rPr>
              <w:fldChar w:fldCharType="begin"/>
            </w:r>
            <w:r>
              <w:rPr>
                <w:noProof/>
                <w:webHidden/>
              </w:rPr>
              <w:instrText xml:space="preserve"> PAGEREF _Toc528058489 \h </w:instrText>
            </w:r>
            <w:r>
              <w:rPr>
                <w:noProof/>
                <w:webHidden/>
              </w:rPr>
            </w:r>
          </w:ins>
          <w:r>
            <w:rPr>
              <w:noProof/>
              <w:webHidden/>
            </w:rPr>
            <w:fldChar w:fldCharType="separate"/>
          </w:r>
          <w:ins w:id="158" w:author="Dioguardi, Fabio" w:date="2018-10-23T11:45:00Z">
            <w:r>
              <w:rPr>
                <w:noProof/>
                <w:webHidden/>
              </w:rPr>
              <w:t>22</w:t>
            </w:r>
            <w:r>
              <w:rPr>
                <w:noProof/>
                <w:webHidden/>
              </w:rPr>
              <w:fldChar w:fldCharType="end"/>
            </w:r>
            <w:r w:rsidRPr="00541352">
              <w:rPr>
                <w:rStyle w:val="Hyperlink"/>
                <w:noProof/>
              </w:rPr>
              <w:fldChar w:fldCharType="end"/>
            </w:r>
          </w:ins>
        </w:p>
        <w:p w14:paraId="29C46B4F" w14:textId="03AA9D06" w:rsidR="001E0E58" w:rsidRDefault="001E0E58">
          <w:pPr>
            <w:pStyle w:val="TOC3"/>
            <w:tabs>
              <w:tab w:val="left" w:pos="1320"/>
              <w:tab w:val="right" w:leader="dot" w:pos="9019"/>
            </w:tabs>
            <w:rPr>
              <w:ins w:id="159" w:author="Dioguardi, Fabio" w:date="2018-10-23T11:45:00Z"/>
              <w:rFonts w:asciiTheme="minorHAnsi" w:eastAsiaTheme="minorEastAsia" w:hAnsiTheme="minorHAnsi" w:cstheme="minorBidi"/>
              <w:noProof/>
              <w:szCs w:val="22"/>
              <w:lang w:val="en-GB" w:eastAsia="en-GB"/>
            </w:rPr>
          </w:pPr>
          <w:ins w:id="16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3.3.2</w:t>
            </w:r>
            <w:r>
              <w:rPr>
                <w:rFonts w:asciiTheme="minorHAnsi" w:eastAsiaTheme="minorEastAsia" w:hAnsiTheme="minorHAnsi" w:cstheme="minorBidi"/>
                <w:noProof/>
                <w:szCs w:val="22"/>
                <w:lang w:val="en-GB" w:eastAsia="en-GB"/>
              </w:rPr>
              <w:tab/>
            </w:r>
            <w:r w:rsidRPr="00541352">
              <w:rPr>
                <w:rStyle w:val="Hyperlink"/>
                <w:noProof/>
                <w:lang w:val="en-GB"/>
              </w:rPr>
              <w:t>Use case 2: Adding a new volcano to the REFIR system</w:t>
            </w:r>
            <w:r>
              <w:rPr>
                <w:noProof/>
                <w:webHidden/>
              </w:rPr>
              <w:tab/>
            </w:r>
            <w:r>
              <w:rPr>
                <w:noProof/>
                <w:webHidden/>
              </w:rPr>
              <w:fldChar w:fldCharType="begin"/>
            </w:r>
            <w:r>
              <w:rPr>
                <w:noProof/>
                <w:webHidden/>
              </w:rPr>
              <w:instrText xml:space="preserve"> PAGEREF _Toc528058490 \h </w:instrText>
            </w:r>
            <w:r>
              <w:rPr>
                <w:noProof/>
                <w:webHidden/>
              </w:rPr>
            </w:r>
          </w:ins>
          <w:r>
            <w:rPr>
              <w:noProof/>
              <w:webHidden/>
            </w:rPr>
            <w:fldChar w:fldCharType="separate"/>
          </w:r>
          <w:ins w:id="161" w:author="Dioguardi, Fabio" w:date="2018-10-23T11:45:00Z">
            <w:r>
              <w:rPr>
                <w:noProof/>
                <w:webHidden/>
              </w:rPr>
              <w:t>22</w:t>
            </w:r>
            <w:r>
              <w:rPr>
                <w:noProof/>
                <w:webHidden/>
              </w:rPr>
              <w:fldChar w:fldCharType="end"/>
            </w:r>
            <w:r w:rsidRPr="00541352">
              <w:rPr>
                <w:rStyle w:val="Hyperlink"/>
                <w:noProof/>
              </w:rPr>
              <w:fldChar w:fldCharType="end"/>
            </w:r>
          </w:ins>
        </w:p>
        <w:p w14:paraId="6F558CB0" w14:textId="726337F5" w:rsidR="001E0E58" w:rsidRDefault="001E0E58">
          <w:pPr>
            <w:pStyle w:val="TOC3"/>
            <w:tabs>
              <w:tab w:val="left" w:pos="1320"/>
              <w:tab w:val="right" w:leader="dot" w:pos="9019"/>
            </w:tabs>
            <w:rPr>
              <w:ins w:id="162" w:author="Dioguardi, Fabio" w:date="2018-10-23T11:45:00Z"/>
              <w:rFonts w:asciiTheme="minorHAnsi" w:eastAsiaTheme="minorEastAsia" w:hAnsiTheme="minorHAnsi" w:cstheme="minorBidi"/>
              <w:noProof/>
              <w:szCs w:val="22"/>
              <w:lang w:val="en-GB" w:eastAsia="en-GB"/>
            </w:rPr>
          </w:pPr>
          <w:ins w:id="16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3.3.3</w:t>
            </w:r>
            <w:r>
              <w:rPr>
                <w:rFonts w:asciiTheme="minorHAnsi" w:eastAsiaTheme="minorEastAsia" w:hAnsiTheme="minorHAnsi" w:cstheme="minorBidi"/>
                <w:noProof/>
                <w:szCs w:val="22"/>
                <w:lang w:val="en-GB" w:eastAsia="en-GB"/>
              </w:rPr>
              <w:tab/>
            </w:r>
            <w:r w:rsidRPr="00541352">
              <w:rPr>
                <w:rStyle w:val="Hyperlink"/>
                <w:noProof/>
                <w:lang w:val="en-GB"/>
              </w:rPr>
              <w:t>Use case 3: Changed location of one of the sensors</w:t>
            </w:r>
            <w:r>
              <w:rPr>
                <w:noProof/>
                <w:webHidden/>
              </w:rPr>
              <w:tab/>
            </w:r>
            <w:r>
              <w:rPr>
                <w:noProof/>
                <w:webHidden/>
              </w:rPr>
              <w:fldChar w:fldCharType="begin"/>
            </w:r>
            <w:r>
              <w:rPr>
                <w:noProof/>
                <w:webHidden/>
              </w:rPr>
              <w:instrText xml:space="preserve"> PAGEREF _Toc528058491 \h </w:instrText>
            </w:r>
            <w:r>
              <w:rPr>
                <w:noProof/>
                <w:webHidden/>
              </w:rPr>
            </w:r>
          </w:ins>
          <w:r>
            <w:rPr>
              <w:noProof/>
              <w:webHidden/>
            </w:rPr>
            <w:fldChar w:fldCharType="separate"/>
          </w:r>
          <w:ins w:id="164" w:author="Dioguardi, Fabio" w:date="2018-10-23T11:45:00Z">
            <w:r>
              <w:rPr>
                <w:noProof/>
                <w:webHidden/>
              </w:rPr>
              <w:t>22</w:t>
            </w:r>
            <w:r>
              <w:rPr>
                <w:noProof/>
                <w:webHidden/>
              </w:rPr>
              <w:fldChar w:fldCharType="end"/>
            </w:r>
            <w:r w:rsidRPr="00541352">
              <w:rPr>
                <w:rStyle w:val="Hyperlink"/>
                <w:noProof/>
              </w:rPr>
              <w:fldChar w:fldCharType="end"/>
            </w:r>
          </w:ins>
        </w:p>
        <w:p w14:paraId="400337B8" w14:textId="52173656" w:rsidR="001E0E58" w:rsidRDefault="001E0E58">
          <w:pPr>
            <w:pStyle w:val="TOC1"/>
            <w:tabs>
              <w:tab w:val="left" w:pos="440"/>
              <w:tab w:val="right" w:leader="dot" w:pos="9019"/>
            </w:tabs>
            <w:rPr>
              <w:ins w:id="165" w:author="Dioguardi, Fabio" w:date="2018-10-23T11:45:00Z"/>
              <w:rFonts w:asciiTheme="minorHAnsi" w:eastAsiaTheme="minorEastAsia" w:hAnsiTheme="minorHAnsi" w:cstheme="minorBidi"/>
              <w:noProof/>
              <w:szCs w:val="22"/>
              <w:lang w:val="en-GB" w:eastAsia="en-GB"/>
            </w:rPr>
          </w:pPr>
          <w:ins w:id="16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4</w:t>
            </w:r>
            <w:r>
              <w:rPr>
                <w:rFonts w:asciiTheme="minorHAnsi" w:eastAsiaTheme="minorEastAsia" w:hAnsiTheme="minorHAnsi" w:cstheme="minorBidi"/>
                <w:noProof/>
                <w:szCs w:val="22"/>
                <w:lang w:val="en-GB" w:eastAsia="en-GB"/>
              </w:rPr>
              <w:tab/>
            </w:r>
            <w:r w:rsidRPr="00541352">
              <w:rPr>
                <w:rStyle w:val="Hyperlink"/>
                <w:noProof/>
                <w:lang w:val="en-GB"/>
              </w:rPr>
              <w:t>FIX</w:t>
            </w:r>
            <w:r>
              <w:rPr>
                <w:noProof/>
                <w:webHidden/>
              </w:rPr>
              <w:tab/>
            </w:r>
            <w:r>
              <w:rPr>
                <w:noProof/>
                <w:webHidden/>
              </w:rPr>
              <w:fldChar w:fldCharType="begin"/>
            </w:r>
            <w:r>
              <w:rPr>
                <w:noProof/>
                <w:webHidden/>
              </w:rPr>
              <w:instrText xml:space="preserve"> PAGEREF _Toc528058492 \h </w:instrText>
            </w:r>
            <w:r>
              <w:rPr>
                <w:noProof/>
                <w:webHidden/>
              </w:rPr>
            </w:r>
          </w:ins>
          <w:r>
            <w:rPr>
              <w:noProof/>
              <w:webHidden/>
            </w:rPr>
            <w:fldChar w:fldCharType="separate"/>
          </w:r>
          <w:ins w:id="167" w:author="Dioguardi, Fabio" w:date="2018-10-23T11:45:00Z">
            <w:r>
              <w:rPr>
                <w:noProof/>
                <w:webHidden/>
              </w:rPr>
              <w:t>23</w:t>
            </w:r>
            <w:r>
              <w:rPr>
                <w:noProof/>
                <w:webHidden/>
              </w:rPr>
              <w:fldChar w:fldCharType="end"/>
            </w:r>
            <w:r w:rsidRPr="00541352">
              <w:rPr>
                <w:rStyle w:val="Hyperlink"/>
                <w:noProof/>
              </w:rPr>
              <w:fldChar w:fldCharType="end"/>
            </w:r>
          </w:ins>
        </w:p>
        <w:p w14:paraId="567D6A61" w14:textId="69BD93BE" w:rsidR="001E0E58" w:rsidRDefault="001E0E58">
          <w:pPr>
            <w:pStyle w:val="TOC2"/>
            <w:tabs>
              <w:tab w:val="left" w:pos="880"/>
              <w:tab w:val="right" w:leader="dot" w:pos="9019"/>
            </w:tabs>
            <w:rPr>
              <w:ins w:id="168" w:author="Dioguardi, Fabio" w:date="2018-10-23T11:45:00Z"/>
              <w:rFonts w:asciiTheme="minorHAnsi" w:eastAsiaTheme="minorEastAsia" w:hAnsiTheme="minorHAnsi" w:cstheme="minorBidi"/>
              <w:noProof/>
              <w:szCs w:val="22"/>
              <w:lang w:val="en-GB" w:eastAsia="en-GB"/>
            </w:rPr>
          </w:pPr>
          <w:ins w:id="16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4.1</w:t>
            </w:r>
            <w:r>
              <w:rPr>
                <w:rFonts w:asciiTheme="minorHAnsi" w:eastAsiaTheme="minorEastAsia" w:hAnsiTheme="minorHAnsi" w:cstheme="minorBidi"/>
                <w:noProof/>
                <w:szCs w:val="22"/>
                <w:lang w:val="en-GB" w:eastAsia="en-GB"/>
              </w:rPr>
              <w:tab/>
            </w:r>
            <w:r w:rsidRPr="00541352">
              <w:rPr>
                <w:rStyle w:val="Hyperlink"/>
                <w:noProof/>
                <w:lang w:val="en-GB"/>
              </w:rPr>
              <w:t>Initialization –Selection of Eruption Site</w:t>
            </w:r>
            <w:r>
              <w:rPr>
                <w:noProof/>
                <w:webHidden/>
              </w:rPr>
              <w:tab/>
            </w:r>
            <w:r>
              <w:rPr>
                <w:noProof/>
                <w:webHidden/>
              </w:rPr>
              <w:fldChar w:fldCharType="begin"/>
            </w:r>
            <w:r>
              <w:rPr>
                <w:noProof/>
                <w:webHidden/>
              </w:rPr>
              <w:instrText xml:space="preserve"> PAGEREF _Toc528058493 \h </w:instrText>
            </w:r>
            <w:r>
              <w:rPr>
                <w:noProof/>
                <w:webHidden/>
              </w:rPr>
            </w:r>
          </w:ins>
          <w:r>
            <w:rPr>
              <w:noProof/>
              <w:webHidden/>
            </w:rPr>
            <w:fldChar w:fldCharType="separate"/>
          </w:r>
          <w:ins w:id="170" w:author="Dioguardi, Fabio" w:date="2018-10-23T11:45:00Z">
            <w:r>
              <w:rPr>
                <w:noProof/>
                <w:webHidden/>
              </w:rPr>
              <w:t>23</w:t>
            </w:r>
            <w:r>
              <w:rPr>
                <w:noProof/>
                <w:webHidden/>
              </w:rPr>
              <w:fldChar w:fldCharType="end"/>
            </w:r>
            <w:r w:rsidRPr="00541352">
              <w:rPr>
                <w:rStyle w:val="Hyperlink"/>
                <w:noProof/>
              </w:rPr>
              <w:fldChar w:fldCharType="end"/>
            </w:r>
          </w:ins>
        </w:p>
        <w:p w14:paraId="2466F198" w14:textId="501F0D89" w:rsidR="001E0E58" w:rsidRDefault="001E0E58">
          <w:pPr>
            <w:pStyle w:val="TOC2"/>
            <w:tabs>
              <w:tab w:val="left" w:pos="880"/>
              <w:tab w:val="right" w:leader="dot" w:pos="9019"/>
            </w:tabs>
            <w:rPr>
              <w:ins w:id="171" w:author="Dioguardi, Fabio" w:date="2018-10-23T11:45:00Z"/>
              <w:rFonts w:asciiTheme="minorHAnsi" w:eastAsiaTheme="minorEastAsia" w:hAnsiTheme="minorHAnsi" w:cstheme="minorBidi"/>
              <w:noProof/>
              <w:szCs w:val="22"/>
              <w:lang w:val="en-GB" w:eastAsia="en-GB"/>
            </w:rPr>
          </w:pPr>
          <w:ins w:id="17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4.2</w:t>
            </w:r>
            <w:r>
              <w:rPr>
                <w:rFonts w:asciiTheme="minorHAnsi" w:eastAsiaTheme="minorEastAsia" w:hAnsiTheme="minorHAnsi" w:cstheme="minorBidi"/>
                <w:noProof/>
                <w:szCs w:val="22"/>
                <w:lang w:val="en-GB" w:eastAsia="en-GB"/>
              </w:rPr>
              <w:tab/>
            </w:r>
            <w:r w:rsidRPr="00541352">
              <w:rPr>
                <w:rStyle w:val="Hyperlink"/>
                <w:noProof/>
                <w:lang w:val="en-GB"/>
              </w:rPr>
              <w:t>The Operation Control Board</w:t>
            </w:r>
            <w:r>
              <w:rPr>
                <w:noProof/>
                <w:webHidden/>
              </w:rPr>
              <w:tab/>
            </w:r>
            <w:r>
              <w:rPr>
                <w:noProof/>
                <w:webHidden/>
              </w:rPr>
              <w:fldChar w:fldCharType="begin"/>
            </w:r>
            <w:r>
              <w:rPr>
                <w:noProof/>
                <w:webHidden/>
              </w:rPr>
              <w:instrText xml:space="preserve"> PAGEREF _Toc528058494 \h </w:instrText>
            </w:r>
            <w:r>
              <w:rPr>
                <w:noProof/>
                <w:webHidden/>
              </w:rPr>
            </w:r>
          </w:ins>
          <w:r>
            <w:rPr>
              <w:noProof/>
              <w:webHidden/>
            </w:rPr>
            <w:fldChar w:fldCharType="separate"/>
          </w:r>
          <w:ins w:id="173" w:author="Dioguardi, Fabio" w:date="2018-10-23T11:45:00Z">
            <w:r>
              <w:rPr>
                <w:noProof/>
                <w:webHidden/>
              </w:rPr>
              <w:t>23</w:t>
            </w:r>
            <w:r>
              <w:rPr>
                <w:noProof/>
                <w:webHidden/>
              </w:rPr>
              <w:fldChar w:fldCharType="end"/>
            </w:r>
            <w:r w:rsidRPr="00541352">
              <w:rPr>
                <w:rStyle w:val="Hyperlink"/>
                <w:noProof/>
              </w:rPr>
              <w:fldChar w:fldCharType="end"/>
            </w:r>
          </w:ins>
        </w:p>
        <w:p w14:paraId="1C4F0C58" w14:textId="6E637FCC" w:rsidR="001E0E58" w:rsidRDefault="001E0E58">
          <w:pPr>
            <w:pStyle w:val="TOC2"/>
            <w:tabs>
              <w:tab w:val="left" w:pos="880"/>
              <w:tab w:val="right" w:leader="dot" w:pos="9019"/>
            </w:tabs>
            <w:rPr>
              <w:ins w:id="174" w:author="Dioguardi, Fabio" w:date="2018-10-23T11:45:00Z"/>
              <w:rFonts w:asciiTheme="minorHAnsi" w:eastAsiaTheme="minorEastAsia" w:hAnsiTheme="minorHAnsi" w:cstheme="minorBidi"/>
              <w:noProof/>
              <w:szCs w:val="22"/>
              <w:lang w:val="en-GB" w:eastAsia="en-GB"/>
            </w:rPr>
          </w:pPr>
          <w:ins w:id="17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4.3</w:t>
            </w:r>
            <w:r>
              <w:rPr>
                <w:rFonts w:asciiTheme="minorHAnsi" w:eastAsiaTheme="minorEastAsia" w:hAnsiTheme="minorHAnsi" w:cstheme="minorBidi"/>
                <w:noProof/>
                <w:szCs w:val="22"/>
                <w:lang w:val="en-GB" w:eastAsia="en-GB"/>
              </w:rPr>
              <w:tab/>
            </w:r>
            <w:r w:rsidRPr="00541352">
              <w:rPr>
                <w:rStyle w:val="Hyperlink"/>
                <w:noProof/>
                <w:lang w:val="en-GB"/>
              </w:rPr>
              <w:t>“Set Model Parameters”</w:t>
            </w:r>
            <w:r>
              <w:rPr>
                <w:noProof/>
                <w:webHidden/>
              </w:rPr>
              <w:tab/>
            </w:r>
            <w:r>
              <w:rPr>
                <w:noProof/>
                <w:webHidden/>
              </w:rPr>
              <w:fldChar w:fldCharType="begin"/>
            </w:r>
            <w:r>
              <w:rPr>
                <w:noProof/>
                <w:webHidden/>
              </w:rPr>
              <w:instrText xml:space="preserve"> PAGEREF _Toc528058495 \h </w:instrText>
            </w:r>
            <w:r>
              <w:rPr>
                <w:noProof/>
                <w:webHidden/>
              </w:rPr>
            </w:r>
          </w:ins>
          <w:r>
            <w:rPr>
              <w:noProof/>
              <w:webHidden/>
            </w:rPr>
            <w:fldChar w:fldCharType="separate"/>
          </w:r>
          <w:ins w:id="176" w:author="Dioguardi, Fabio" w:date="2018-10-23T11:45:00Z">
            <w:r>
              <w:rPr>
                <w:noProof/>
                <w:webHidden/>
              </w:rPr>
              <w:t>26</w:t>
            </w:r>
            <w:r>
              <w:rPr>
                <w:noProof/>
                <w:webHidden/>
              </w:rPr>
              <w:fldChar w:fldCharType="end"/>
            </w:r>
            <w:r w:rsidRPr="00541352">
              <w:rPr>
                <w:rStyle w:val="Hyperlink"/>
                <w:noProof/>
              </w:rPr>
              <w:fldChar w:fldCharType="end"/>
            </w:r>
          </w:ins>
        </w:p>
        <w:p w14:paraId="1F994152" w14:textId="50290A81" w:rsidR="001E0E58" w:rsidRDefault="001E0E58">
          <w:pPr>
            <w:pStyle w:val="TOC2"/>
            <w:tabs>
              <w:tab w:val="left" w:pos="880"/>
              <w:tab w:val="right" w:leader="dot" w:pos="9019"/>
            </w:tabs>
            <w:rPr>
              <w:ins w:id="177" w:author="Dioguardi, Fabio" w:date="2018-10-23T11:45:00Z"/>
              <w:rFonts w:asciiTheme="minorHAnsi" w:eastAsiaTheme="minorEastAsia" w:hAnsiTheme="minorHAnsi" w:cstheme="minorBidi"/>
              <w:noProof/>
              <w:szCs w:val="22"/>
              <w:lang w:val="en-GB" w:eastAsia="en-GB"/>
            </w:rPr>
          </w:pPr>
          <w:ins w:id="17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4.4</w:t>
            </w:r>
            <w:r>
              <w:rPr>
                <w:rFonts w:asciiTheme="minorHAnsi" w:eastAsiaTheme="minorEastAsia" w:hAnsiTheme="minorHAnsi" w:cstheme="minorBidi"/>
                <w:noProof/>
                <w:szCs w:val="22"/>
                <w:lang w:val="en-GB" w:eastAsia="en-GB"/>
              </w:rPr>
              <w:tab/>
            </w:r>
            <w:r w:rsidRPr="00541352">
              <w:rPr>
                <w:rStyle w:val="Hyperlink"/>
                <w:noProof/>
                <w:lang w:val="en-GB"/>
              </w:rPr>
              <w:t>“Plume Height Sensors”</w:t>
            </w:r>
            <w:r>
              <w:rPr>
                <w:noProof/>
                <w:webHidden/>
              </w:rPr>
              <w:tab/>
            </w:r>
            <w:r>
              <w:rPr>
                <w:noProof/>
                <w:webHidden/>
              </w:rPr>
              <w:fldChar w:fldCharType="begin"/>
            </w:r>
            <w:r>
              <w:rPr>
                <w:noProof/>
                <w:webHidden/>
              </w:rPr>
              <w:instrText xml:space="preserve"> PAGEREF _Toc528058496 \h </w:instrText>
            </w:r>
            <w:r>
              <w:rPr>
                <w:noProof/>
                <w:webHidden/>
              </w:rPr>
            </w:r>
          </w:ins>
          <w:r>
            <w:rPr>
              <w:noProof/>
              <w:webHidden/>
            </w:rPr>
            <w:fldChar w:fldCharType="separate"/>
          </w:r>
          <w:ins w:id="179" w:author="Dioguardi, Fabio" w:date="2018-10-23T11:45:00Z">
            <w:r>
              <w:rPr>
                <w:noProof/>
                <w:webHidden/>
              </w:rPr>
              <w:t>28</w:t>
            </w:r>
            <w:r>
              <w:rPr>
                <w:noProof/>
                <w:webHidden/>
              </w:rPr>
              <w:fldChar w:fldCharType="end"/>
            </w:r>
            <w:r w:rsidRPr="00541352">
              <w:rPr>
                <w:rStyle w:val="Hyperlink"/>
                <w:noProof/>
              </w:rPr>
              <w:fldChar w:fldCharType="end"/>
            </w:r>
          </w:ins>
        </w:p>
        <w:p w14:paraId="556BA6DA" w14:textId="50ECFA46" w:rsidR="001E0E58" w:rsidRDefault="001E0E58">
          <w:pPr>
            <w:pStyle w:val="TOC3"/>
            <w:tabs>
              <w:tab w:val="left" w:pos="1320"/>
              <w:tab w:val="right" w:leader="dot" w:pos="9019"/>
            </w:tabs>
            <w:rPr>
              <w:ins w:id="180" w:author="Dioguardi, Fabio" w:date="2018-10-23T11:45:00Z"/>
              <w:rFonts w:asciiTheme="minorHAnsi" w:eastAsiaTheme="minorEastAsia" w:hAnsiTheme="minorHAnsi" w:cstheme="minorBidi"/>
              <w:noProof/>
              <w:szCs w:val="22"/>
              <w:lang w:val="en-GB" w:eastAsia="en-GB"/>
            </w:rPr>
          </w:pPr>
          <w:ins w:id="18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4.4.1</w:t>
            </w:r>
            <w:r>
              <w:rPr>
                <w:rFonts w:asciiTheme="minorHAnsi" w:eastAsiaTheme="minorEastAsia" w:hAnsiTheme="minorHAnsi" w:cstheme="minorBidi"/>
                <w:noProof/>
                <w:szCs w:val="22"/>
                <w:lang w:val="en-GB" w:eastAsia="en-GB"/>
              </w:rPr>
              <w:tab/>
            </w:r>
            <w:r w:rsidRPr="00541352">
              <w:rPr>
                <w:rStyle w:val="Hyperlink"/>
                <w:noProof/>
                <w:lang w:val="en-GB"/>
              </w:rPr>
              <w:t>Controlling the plume height data channels</w:t>
            </w:r>
            <w:r>
              <w:rPr>
                <w:noProof/>
                <w:webHidden/>
              </w:rPr>
              <w:tab/>
            </w:r>
            <w:r>
              <w:rPr>
                <w:noProof/>
                <w:webHidden/>
              </w:rPr>
              <w:fldChar w:fldCharType="begin"/>
            </w:r>
            <w:r>
              <w:rPr>
                <w:noProof/>
                <w:webHidden/>
              </w:rPr>
              <w:instrText xml:space="preserve"> PAGEREF _Toc528058497 \h </w:instrText>
            </w:r>
            <w:r>
              <w:rPr>
                <w:noProof/>
                <w:webHidden/>
              </w:rPr>
            </w:r>
          </w:ins>
          <w:r>
            <w:rPr>
              <w:noProof/>
              <w:webHidden/>
            </w:rPr>
            <w:fldChar w:fldCharType="separate"/>
          </w:r>
          <w:ins w:id="182" w:author="Dioguardi, Fabio" w:date="2018-10-23T11:45:00Z">
            <w:r>
              <w:rPr>
                <w:noProof/>
                <w:webHidden/>
              </w:rPr>
              <w:t>29</w:t>
            </w:r>
            <w:r>
              <w:rPr>
                <w:noProof/>
                <w:webHidden/>
              </w:rPr>
              <w:fldChar w:fldCharType="end"/>
            </w:r>
            <w:r w:rsidRPr="00541352">
              <w:rPr>
                <w:rStyle w:val="Hyperlink"/>
                <w:noProof/>
              </w:rPr>
              <w:fldChar w:fldCharType="end"/>
            </w:r>
          </w:ins>
        </w:p>
        <w:p w14:paraId="1DECDEA7" w14:textId="084CDF7B" w:rsidR="001E0E58" w:rsidRDefault="001E0E58">
          <w:pPr>
            <w:pStyle w:val="TOC3"/>
            <w:tabs>
              <w:tab w:val="left" w:pos="1320"/>
              <w:tab w:val="right" w:leader="dot" w:pos="9019"/>
            </w:tabs>
            <w:rPr>
              <w:ins w:id="183" w:author="Dioguardi, Fabio" w:date="2018-10-23T11:45:00Z"/>
              <w:rFonts w:asciiTheme="minorHAnsi" w:eastAsiaTheme="minorEastAsia" w:hAnsiTheme="minorHAnsi" w:cstheme="minorBidi"/>
              <w:noProof/>
              <w:szCs w:val="22"/>
              <w:lang w:val="en-GB" w:eastAsia="en-GB"/>
            </w:rPr>
          </w:pPr>
          <w:ins w:id="18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4.4.2</w:t>
            </w:r>
            <w:r>
              <w:rPr>
                <w:rFonts w:asciiTheme="minorHAnsi" w:eastAsiaTheme="minorEastAsia" w:hAnsiTheme="minorHAnsi" w:cstheme="minorBidi"/>
                <w:noProof/>
                <w:szCs w:val="22"/>
                <w:lang w:val="en-GB" w:eastAsia="en-GB"/>
              </w:rPr>
              <w:tab/>
            </w:r>
            <w:r w:rsidRPr="00541352">
              <w:rPr>
                <w:rStyle w:val="Hyperlink"/>
                <w:noProof/>
                <w:lang w:val="en-GB"/>
              </w:rPr>
              <w:t>Overview panel for sensor status and ash plume detectability</w:t>
            </w:r>
            <w:r>
              <w:rPr>
                <w:noProof/>
                <w:webHidden/>
              </w:rPr>
              <w:tab/>
            </w:r>
            <w:r>
              <w:rPr>
                <w:noProof/>
                <w:webHidden/>
              </w:rPr>
              <w:fldChar w:fldCharType="begin"/>
            </w:r>
            <w:r>
              <w:rPr>
                <w:noProof/>
                <w:webHidden/>
              </w:rPr>
              <w:instrText xml:space="preserve"> PAGEREF _Toc528058498 \h </w:instrText>
            </w:r>
            <w:r>
              <w:rPr>
                <w:noProof/>
                <w:webHidden/>
              </w:rPr>
            </w:r>
          </w:ins>
          <w:r>
            <w:rPr>
              <w:noProof/>
              <w:webHidden/>
            </w:rPr>
            <w:fldChar w:fldCharType="separate"/>
          </w:r>
          <w:ins w:id="185" w:author="Dioguardi, Fabio" w:date="2018-10-23T11:45:00Z">
            <w:r>
              <w:rPr>
                <w:noProof/>
                <w:webHidden/>
              </w:rPr>
              <w:t>30</w:t>
            </w:r>
            <w:r>
              <w:rPr>
                <w:noProof/>
                <w:webHidden/>
              </w:rPr>
              <w:fldChar w:fldCharType="end"/>
            </w:r>
            <w:r w:rsidRPr="00541352">
              <w:rPr>
                <w:rStyle w:val="Hyperlink"/>
                <w:noProof/>
              </w:rPr>
              <w:fldChar w:fldCharType="end"/>
            </w:r>
          </w:ins>
        </w:p>
        <w:p w14:paraId="23265DE6" w14:textId="703485E1" w:rsidR="001E0E58" w:rsidRDefault="001E0E58">
          <w:pPr>
            <w:pStyle w:val="TOC2"/>
            <w:tabs>
              <w:tab w:val="left" w:pos="880"/>
              <w:tab w:val="right" w:leader="dot" w:pos="9019"/>
            </w:tabs>
            <w:rPr>
              <w:ins w:id="186" w:author="Dioguardi, Fabio" w:date="2018-10-23T11:45:00Z"/>
              <w:rFonts w:asciiTheme="minorHAnsi" w:eastAsiaTheme="minorEastAsia" w:hAnsiTheme="minorHAnsi" w:cstheme="minorBidi"/>
              <w:noProof/>
              <w:szCs w:val="22"/>
              <w:lang w:val="en-GB" w:eastAsia="en-GB"/>
            </w:rPr>
          </w:pPr>
          <w:ins w:id="18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"_Toc528058499"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4.5</w:t>
            </w:r>
            <w:r>
              <w:rPr>
                <w:rFonts w:asciiTheme="minorHAnsi" w:eastAsiaTheme="minorEastAsia" w:hAnsiTheme="minorHAnsi" w:cstheme="minorBidi"/>
                <w:noProof/>
                <w:szCs w:val="22"/>
                <w:lang w:val="en-GB" w:eastAsia="en-GB"/>
              </w:rPr>
              <w:tab/>
            </w:r>
            <w:r w:rsidRPr="00541352">
              <w:rPr>
                <w:rStyle w:val="Hyperlink"/>
                <w:noProof/>
                <w:lang w:val="en-GB"/>
              </w:rPr>
              <w:t>“Calibration”</w:t>
            </w:r>
            <w:r>
              <w:rPr>
                <w:noProof/>
                <w:webHidden/>
              </w:rPr>
              <w:tab/>
            </w:r>
            <w:r>
              <w:rPr>
                <w:noProof/>
                <w:webHidden/>
              </w:rPr>
              <w:fldChar w:fldCharType="begin"/>
            </w:r>
            <w:r>
              <w:rPr>
                <w:noProof/>
                <w:webHidden/>
              </w:rPr>
              <w:instrText xml:space="preserve"> PAGEREF _Toc528058499 \h </w:instrText>
            </w:r>
            <w:r>
              <w:rPr>
                <w:noProof/>
                <w:webHidden/>
              </w:rPr>
            </w:r>
          </w:ins>
          <w:r>
            <w:rPr>
              <w:noProof/>
              <w:webHidden/>
            </w:rPr>
            <w:fldChar w:fldCharType="separate"/>
          </w:r>
          <w:ins w:id="188" w:author="Dioguardi, Fabio" w:date="2018-10-23T11:45:00Z">
            <w:r>
              <w:rPr>
                <w:noProof/>
                <w:webHidden/>
              </w:rPr>
              <w:t>32</w:t>
            </w:r>
            <w:r>
              <w:rPr>
                <w:noProof/>
                <w:webHidden/>
              </w:rPr>
              <w:fldChar w:fldCharType="end"/>
            </w:r>
            <w:r w:rsidRPr="00541352">
              <w:rPr>
                <w:rStyle w:val="Hyperlink"/>
                <w:noProof/>
              </w:rPr>
              <w:fldChar w:fldCharType="end"/>
            </w:r>
          </w:ins>
        </w:p>
        <w:p w14:paraId="11ED00FF" w14:textId="2A75502A" w:rsidR="001E0E58" w:rsidRDefault="001E0E58">
          <w:pPr>
            <w:pStyle w:val="TOC2"/>
            <w:tabs>
              <w:tab w:val="left" w:pos="880"/>
              <w:tab w:val="right" w:leader="dot" w:pos="9019"/>
            </w:tabs>
            <w:rPr>
              <w:ins w:id="189" w:author="Dioguardi, Fabio" w:date="2018-10-23T11:45:00Z"/>
              <w:rFonts w:asciiTheme="minorHAnsi" w:eastAsiaTheme="minorEastAsia" w:hAnsiTheme="minorHAnsi" w:cstheme="minorBidi"/>
              <w:noProof/>
              <w:szCs w:val="22"/>
              <w:lang w:val="en-GB" w:eastAsia="en-GB"/>
            </w:rPr>
          </w:pPr>
          <w:ins w:id="19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4.6</w:t>
            </w:r>
            <w:r>
              <w:rPr>
                <w:rFonts w:asciiTheme="minorHAnsi" w:eastAsiaTheme="minorEastAsia" w:hAnsiTheme="minorHAnsi" w:cstheme="minorBidi"/>
                <w:noProof/>
                <w:szCs w:val="22"/>
                <w:lang w:val="en-GB" w:eastAsia="en-GB"/>
              </w:rPr>
              <w:tab/>
            </w:r>
            <w:r w:rsidRPr="00541352">
              <w:rPr>
                <w:rStyle w:val="Hyperlink"/>
                <w:noProof/>
                <w:lang w:val="en-GB"/>
              </w:rPr>
              <w:t>“Analysis Mode”</w:t>
            </w:r>
            <w:r>
              <w:rPr>
                <w:noProof/>
                <w:webHidden/>
              </w:rPr>
              <w:tab/>
            </w:r>
            <w:r>
              <w:rPr>
                <w:noProof/>
                <w:webHidden/>
              </w:rPr>
              <w:fldChar w:fldCharType="begin"/>
            </w:r>
            <w:r>
              <w:rPr>
                <w:noProof/>
                <w:webHidden/>
              </w:rPr>
              <w:instrText xml:space="preserve"> PAGEREF _Toc528058500 \h </w:instrText>
            </w:r>
            <w:r>
              <w:rPr>
                <w:noProof/>
                <w:webHidden/>
              </w:rPr>
            </w:r>
          </w:ins>
          <w:r>
            <w:rPr>
              <w:noProof/>
              <w:webHidden/>
            </w:rPr>
            <w:fldChar w:fldCharType="separate"/>
          </w:r>
          <w:ins w:id="191" w:author="Dioguardi, Fabio" w:date="2018-10-23T11:45:00Z">
            <w:r>
              <w:rPr>
                <w:noProof/>
                <w:webHidden/>
              </w:rPr>
              <w:t>33</w:t>
            </w:r>
            <w:r>
              <w:rPr>
                <w:noProof/>
                <w:webHidden/>
              </w:rPr>
              <w:fldChar w:fldCharType="end"/>
            </w:r>
            <w:r w:rsidRPr="00541352">
              <w:rPr>
                <w:rStyle w:val="Hyperlink"/>
                <w:noProof/>
              </w:rPr>
              <w:fldChar w:fldCharType="end"/>
            </w:r>
          </w:ins>
        </w:p>
        <w:p w14:paraId="4C4BF234" w14:textId="4741DAB8" w:rsidR="001E0E58" w:rsidRDefault="001E0E58">
          <w:pPr>
            <w:pStyle w:val="TOC2"/>
            <w:tabs>
              <w:tab w:val="left" w:pos="880"/>
              <w:tab w:val="right" w:leader="dot" w:pos="9019"/>
            </w:tabs>
            <w:rPr>
              <w:ins w:id="192" w:author="Dioguardi, Fabio" w:date="2018-10-23T11:45:00Z"/>
              <w:rFonts w:asciiTheme="minorHAnsi" w:eastAsiaTheme="minorEastAsia" w:hAnsiTheme="minorHAnsi" w:cstheme="minorBidi"/>
              <w:noProof/>
              <w:szCs w:val="22"/>
              <w:lang w:val="en-GB" w:eastAsia="en-GB"/>
            </w:rPr>
          </w:pPr>
          <w:ins w:id="19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4.7</w:t>
            </w:r>
            <w:r>
              <w:rPr>
                <w:rFonts w:asciiTheme="minorHAnsi" w:eastAsiaTheme="minorEastAsia" w:hAnsiTheme="minorHAnsi" w:cstheme="minorBidi"/>
                <w:noProof/>
                <w:szCs w:val="22"/>
                <w:lang w:val="en-GB" w:eastAsia="en-GB"/>
              </w:rPr>
              <w:tab/>
            </w:r>
            <w:r w:rsidRPr="00541352">
              <w:rPr>
                <w:rStyle w:val="Hyperlink"/>
                <w:noProof/>
                <w:lang w:val="en-GB"/>
              </w:rPr>
              <w:t>“Set Time Base”</w:t>
            </w:r>
            <w:r>
              <w:rPr>
                <w:noProof/>
                <w:webHidden/>
              </w:rPr>
              <w:tab/>
            </w:r>
            <w:r>
              <w:rPr>
                <w:noProof/>
                <w:webHidden/>
              </w:rPr>
              <w:fldChar w:fldCharType="begin"/>
            </w:r>
            <w:r>
              <w:rPr>
                <w:noProof/>
                <w:webHidden/>
              </w:rPr>
              <w:instrText xml:space="preserve"> PAGEREF _Toc528058501 \h </w:instrText>
            </w:r>
            <w:r>
              <w:rPr>
                <w:noProof/>
                <w:webHidden/>
              </w:rPr>
            </w:r>
          </w:ins>
          <w:r>
            <w:rPr>
              <w:noProof/>
              <w:webHidden/>
            </w:rPr>
            <w:fldChar w:fldCharType="separate"/>
          </w:r>
          <w:ins w:id="194" w:author="Dioguardi, Fabio" w:date="2018-10-23T11:45:00Z">
            <w:r>
              <w:rPr>
                <w:noProof/>
                <w:webHidden/>
              </w:rPr>
              <w:t>34</w:t>
            </w:r>
            <w:r>
              <w:rPr>
                <w:noProof/>
                <w:webHidden/>
              </w:rPr>
              <w:fldChar w:fldCharType="end"/>
            </w:r>
            <w:r w:rsidRPr="00541352">
              <w:rPr>
                <w:rStyle w:val="Hyperlink"/>
                <w:noProof/>
              </w:rPr>
              <w:fldChar w:fldCharType="end"/>
            </w:r>
          </w:ins>
        </w:p>
        <w:p w14:paraId="18979E3E" w14:textId="56796839" w:rsidR="001E0E58" w:rsidRDefault="001E0E58">
          <w:pPr>
            <w:pStyle w:val="TOC2"/>
            <w:tabs>
              <w:tab w:val="left" w:pos="880"/>
              <w:tab w:val="right" w:leader="dot" w:pos="9019"/>
            </w:tabs>
            <w:rPr>
              <w:ins w:id="195" w:author="Dioguardi, Fabio" w:date="2018-10-23T11:45:00Z"/>
              <w:rFonts w:asciiTheme="minorHAnsi" w:eastAsiaTheme="minorEastAsia" w:hAnsiTheme="minorHAnsi" w:cstheme="minorBidi"/>
              <w:noProof/>
              <w:szCs w:val="22"/>
              <w:lang w:val="en-GB" w:eastAsia="en-GB"/>
            </w:rPr>
          </w:pPr>
          <w:ins w:id="19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4.8</w:t>
            </w:r>
            <w:r>
              <w:rPr>
                <w:rFonts w:asciiTheme="minorHAnsi" w:eastAsiaTheme="minorEastAsia" w:hAnsiTheme="minorHAnsi" w:cstheme="minorBidi"/>
                <w:noProof/>
                <w:szCs w:val="22"/>
                <w:lang w:val="en-GB" w:eastAsia="en-GB"/>
              </w:rPr>
              <w:tab/>
            </w:r>
            <w:r w:rsidRPr="00541352">
              <w:rPr>
                <w:rStyle w:val="Hyperlink"/>
                <w:noProof/>
                <w:lang w:val="en-GB"/>
              </w:rPr>
              <w:t>“Add Plume Heights”</w:t>
            </w:r>
            <w:r>
              <w:rPr>
                <w:noProof/>
                <w:webHidden/>
              </w:rPr>
              <w:tab/>
            </w:r>
            <w:r>
              <w:rPr>
                <w:noProof/>
                <w:webHidden/>
              </w:rPr>
              <w:fldChar w:fldCharType="begin"/>
            </w:r>
            <w:r>
              <w:rPr>
                <w:noProof/>
                <w:webHidden/>
              </w:rPr>
              <w:instrText xml:space="preserve"> PAGEREF _Toc528058502 \h </w:instrText>
            </w:r>
            <w:r>
              <w:rPr>
                <w:noProof/>
                <w:webHidden/>
              </w:rPr>
            </w:r>
          </w:ins>
          <w:r>
            <w:rPr>
              <w:noProof/>
              <w:webHidden/>
            </w:rPr>
            <w:fldChar w:fldCharType="separate"/>
          </w:r>
          <w:ins w:id="197" w:author="Dioguardi, Fabio" w:date="2018-10-23T11:45:00Z">
            <w:r>
              <w:rPr>
                <w:noProof/>
                <w:webHidden/>
              </w:rPr>
              <w:t>35</w:t>
            </w:r>
            <w:r>
              <w:rPr>
                <w:noProof/>
                <w:webHidden/>
              </w:rPr>
              <w:fldChar w:fldCharType="end"/>
            </w:r>
            <w:r w:rsidRPr="00541352">
              <w:rPr>
                <w:rStyle w:val="Hyperlink"/>
                <w:noProof/>
              </w:rPr>
              <w:fldChar w:fldCharType="end"/>
            </w:r>
          </w:ins>
        </w:p>
        <w:p w14:paraId="0B9E72D7" w14:textId="7C2FD0F3" w:rsidR="001E0E58" w:rsidRDefault="001E0E58">
          <w:pPr>
            <w:pStyle w:val="TOC2"/>
            <w:tabs>
              <w:tab w:val="left" w:pos="880"/>
              <w:tab w:val="right" w:leader="dot" w:pos="9019"/>
            </w:tabs>
            <w:rPr>
              <w:ins w:id="198" w:author="Dioguardi, Fabio" w:date="2018-10-23T11:45:00Z"/>
              <w:rFonts w:asciiTheme="minorHAnsi" w:eastAsiaTheme="minorEastAsia" w:hAnsiTheme="minorHAnsi" w:cstheme="minorBidi"/>
              <w:noProof/>
              <w:szCs w:val="22"/>
              <w:lang w:val="en-GB" w:eastAsia="en-GB"/>
            </w:rPr>
          </w:pPr>
          <w:ins w:id="19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4.9</w:t>
            </w:r>
            <w:r>
              <w:rPr>
                <w:rFonts w:asciiTheme="minorHAnsi" w:eastAsiaTheme="minorEastAsia" w:hAnsiTheme="minorHAnsi" w:cstheme="minorBidi"/>
                <w:noProof/>
                <w:szCs w:val="22"/>
                <w:lang w:val="en-GB" w:eastAsia="en-GB"/>
              </w:rPr>
              <w:tab/>
            </w:r>
            <w:r w:rsidRPr="00541352">
              <w:rPr>
                <w:rStyle w:val="Hyperlink"/>
                <w:noProof/>
                <w:lang w:val="en-GB"/>
              </w:rPr>
              <w:t>“Conv MER Models”</w:t>
            </w:r>
            <w:r>
              <w:rPr>
                <w:noProof/>
                <w:webHidden/>
              </w:rPr>
              <w:tab/>
            </w:r>
            <w:r>
              <w:rPr>
                <w:noProof/>
                <w:webHidden/>
              </w:rPr>
              <w:fldChar w:fldCharType="begin"/>
            </w:r>
            <w:r>
              <w:rPr>
                <w:noProof/>
                <w:webHidden/>
              </w:rPr>
              <w:instrText xml:space="preserve"> PAGEREF _Toc528058503 \h </w:instrText>
            </w:r>
            <w:r>
              <w:rPr>
                <w:noProof/>
                <w:webHidden/>
              </w:rPr>
            </w:r>
          </w:ins>
          <w:r>
            <w:rPr>
              <w:noProof/>
              <w:webHidden/>
            </w:rPr>
            <w:fldChar w:fldCharType="separate"/>
          </w:r>
          <w:ins w:id="200" w:author="Dioguardi, Fabio" w:date="2018-10-23T11:45:00Z">
            <w:r>
              <w:rPr>
                <w:noProof/>
                <w:webHidden/>
              </w:rPr>
              <w:t>37</w:t>
            </w:r>
            <w:r>
              <w:rPr>
                <w:noProof/>
                <w:webHidden/>
              </w:rPr>
              <w:fldChar w:fldCharType="end"/>
            </w:r>
            <w:r w:rsidRPr="00541352">
              <w:rPr>
                <w:rStyle w:val="Hyperlink"/>
                <w:noProof/>
              </w:rPr>
              <w:fldChar w:fldCharType="end"/>
            </w:r>
          </w:ins>
        </w:p>
        <w:p w14:paraId="58A84C10" w14:textId="5CDC4262" w:rsidR="001E0E58" w:rsidRDefault="001E0E58">
          <w:pPr>
            <w:pStyle w:val="TOC2"/>
            <w:tabs>
              <w:tab w:val="left" w:pos="880"/>
              <w:tab w:val="right" w:leader="dot" w:pos="9019"/>
            </w:tabs>
            <w:rPr>
              <w:ins w:id="201" w:author="Dioguardi, Fabio" w:date="2018-10-23T11:45:00Z"/>
              <w:rFonts w:asciiTheme="minorHAnsi" w:eastAsiaTheme="minorEastAsia" w:hAnsiTheme="minorHAnsi" w:cstheme="minorBidi"/>
              <w:noProof/>
              <w:szCs w:val="22"/>
              <w:lang w:val="en-GB" w:eastAsia="en-GB"/>
            </w:rPr>
          </w:pPr>
          <w:ins w:id="20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4.10</w:t>
            </w:r>
            <w:r>
              <w:rPr>
                <w:rFonts w:asciiTheme="minorHAnsi" w:eastAsiaTheme="minorEastAsia" w:hAnsiTheme="minorHAnsi" w:cstheme="minorBidi"/>
                <w:noProof/>
                <w:szCs w:val="22"/>
                <w:lang w:val="en-GB" w:eastAsia="en-GB"/>
              </w:rPr>
              <w:tab/>
            </w:r>
            <w:r w:rsidRPr="00541352">
              <w:rPr>
                <w:rStyle w:val="Hyperlink"/>
                <w:noProof/>
                <w:lang w:val="en-GB"/>
              </w:rPr>
              <w:t>“Exp. MER Systems”</w:t>
            </w:r>
            <w:r>
              <w:rPr>
                <w:noProof/>
                <w:webHidden/>
              </w:rPr>
              <w:tab/>
            </w:r>
            <w:r>
              <w:rPr>
                <w:noProof/>
                <w:webHidden/>
              </w:rPr>
              <w:fldChar w:fldCharType="begin"/>
            </w:r>
            <w:r>
              <w:rPr>
                <w:noProof/>
                <w:webHidden/>
              </w:rPr>
              <w:instrText xml:space="preserve"> PAGEREF _Toc528058504 \h </w:instrText>
            </w:r>
            <w:r>
              <w:rPr>
                <w:noProof/>
                <w:webHidden/>
              </w:rPr>
            </w:r>
          </w:ins>
          <w:r>
            <w:rPr>
              <w:noProof/>
              <w:webHidden/>
            </w:rPr>
            <w:fldChar w:fldCharType="separate"/>
          </w:r>
          <w:ins w:id="203" w:author="Dioguardi, Fabio" w:date="2018-10-23T11:45:00Z">
            <w:r>
              <w:rPr>
                <w:noProof/>
                <w:webHidden/>
              </w:rPr>
              <w:t>38</w:t>
            </w:r>
            <w:r>
              <w:rPr>
                <w:noProof/>
                <w:webHidden/>
              </w:rPr>
              <w:fldChar w:fldCharType="end"/>
            </w:r>
            <w:r w:rsidRPr="00541352">
              <w:rPr>
                <w:rStyle w:val="Hyperlink"/>
                <w:noProof/>
              </w:rPr>
              <w:fldChar w:fldCharType="end"/>
            </w:r>
          </w:ins>
        </w:p>
        <w:p w14:paraId="4B7AF73A" w14:textId="16C556C1" w:rsidR="001E0E58" w:rsidRDefault="001E0E58">
          <w:pPr>
            <w:pStyle w:val="TOC2"/>
            <w:tabs>
              <w:tab w:val="left" w:pos="880"/>
              <w:tab w:val="right" w:leader="dot" w:pos="9019"/>
            </w:tabs>
            <w:rPr>
              <w:ins w:id="204" w:author="Dioguardi, Fabio" w:date="2018-10-23T11:45:00Z"/>
              <w:rFonts w:asciiTheme="minorHAnsi" w:eastAsiaTheme="minorEastAsia" w:hAnsiTheme="minorHAnsi" w:cstheme="minorBidi"/>
              <w:noProof/>
              <w:szCs w:val="22"/>
              <w:lang w:val="en-GB" w:eastAsia="en-GB"/>
            </w:rPr>
          </w:pPr>
          <w:ins w:id="20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4.11</w:t>
            </w:r>
            <w:r>
              <w:rPr>
                <w:rFonts w:asciiTheme="minorHAnsi" w:eastAsiaTheme="minorEastAsia" w:hAnsiTheme="minorHAnsi" w:cstheme="minorBidi"/>
                <w:noProof/>
                <w:szCs w:val="22"/>
                <w:lang w:val="en-GB" w:eastAsia="en-GB"/>
              </w:rPr>
              <w:tab/>
            </w:r>
            <w:r w:rsidRPr="00541352">
              <w:rPr>
                <w:rStyle w:val="Hyperlink"/>
                <w:noProof/>
                <w:lang w:val="en-GB"/>
              </w:rPr>
              <w:t>“FMER”</w:t>
            </w:r>
            <w:r>
              <w:rPr>
                <w:noProof/>
                <w:webHidden/>
              </w:rPr>
              <w:tab/>
            </w:r>
            <w:r>
              <w:rPr>
                <w:noProof/>
                <w:webHidden/>
              </w:rPr>
              <w:fldChar w:fldCharType="begin"/>
            </w:r>
            <w:r>
              <w:rPr>
                <w:noProof/>
                <w:webHidden/>
              </w:rPr>
              <w:instrText xml:space="preserve"> PAGEREF _Toc528058505 \h </w:instrText>
            </w:r>
            <w:r>
              <w:rPr>
                <w:noProof/>
                <w:webHidden/>
              </w:rPr>
            </w:r>
          </w:ins>
          <w:r>
            <w:rPr>
              <w:noProof/>
              <w:webHidden/>
            </w:rPr>
            <w:fldChar w:fldCharType="separate"/>
          </w:r>
          <w:ins w:id="206" w:author="Dioguardi, Fabio" w:date="2018-10-23T11:45:00Z">
            <w:r>
              <w:rPr>
                <w:noProof/>
                <w:webHidden/>
              </w:rPr>
              <w:t>39</w:t>
            </w:r>
            <w:r>
              <w:rPr>
                <w:noProof/>
                <w:webHidden/>
              </w:rPr>
              <w:fldChar w:fldCharType="end"/>
            </w:r>
            <w:r w:rsidRPr="00541352">
              <w:rPr>
                <w:rStyle w:val="Hyperlink"/>
                <w:noProof/>
              </w:rPr>
              <w:fldChar w:fldCharType="end"/>
            </w:r>
          </w:ins>
        </w:p>
        <w:p w14:paraId="476B37BF" w14:textId="467B59EF" w:rsidR="001E0E58" w:rsidRDefault="001E0E58">
          <w:pPr>
            <w:pStyle w:val="TOC2"/>
            <w:tabs>
              <w:tab w:val="left" w:pos="880"/>
              <w:tab w:val="right" w:leader="dot" w:pos="9019"/>
            </w:tabs>
            <w:rPr>
              <w:ins w:id="207" w:author="Dioguardi, Fabio" w:date="2018-10-23T11:45:00Z"/>
              <w:rFonts w:asciiTheme="minorHAnsi" w:eastAsiaTheme="minorEastAsia" w:hAnsiTheme="minorHAnsi" w:cstheme="minorBidi"/>
              <w:noProof/>
              <w:szCs w:val="22"/>
              <w:lang w:val="en-GB" w:eastAsia="en-GB"/>
            </w:rPr>
          </w:pPr>
          <w:ins w:id="20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4.12</w:t>
            </w:r>
            <w:r>
              <w:rPr>
                <w:rFonts w:asciiTheme="minorHAnsi" w:eastAsiaTheme="minorEastAsia" w:hAnsiTheme="minorHAnsi" w:cstheme="minorBidi"/>
                <w:noProof/>
                <w:szCs w:val="22"/>
                <w:lang w:val="en-GB" w:eastAsia="en-GB"/>
              </w:rPr>
              <w:tab/>
            </w:r>
            <w:r w:rsidRPr="00541352">
              <w:rPr>
                <w:rStyle w:val="Hyperlink"/>
                <w:noProof/>
                <w:lang w:val="en-GB"/>
              </w:rPr>
              <w:t>“Add MER Estimate”</w:t>
            </w:r>
            <w:r>
              <w:rPr>
                <w:noProof/>
                <w:webHidden/>
              </w:rPr>
              <w:tab/>
            </w:r>
            <w:r>
              <w:rPr>
                <w:noProof/>
                <w:webHidden/>
              </w:rPr>
              <w:fldChar w:fldCharType="begin"/>
            </w:r>
            <w:r>
              <w:rPr>
                <w:noProof/>
                <w:webHidden/>
              </w:rPr>
              <w:instrText xml:space="preserve"> PAGEREF _Toc528058506 \h </w:instrText>
            </w:r>
            <w:r>
              <w:rPr>
                <w:noProof/>
                <w:webHidden/>
              </w:rPr>
            </w:r>
          </w:ins>
          <w:r>
            <w:rPr>
              <w:noProof/>
              <w:webHidden/>
            </w:rPr>
            <w:fldChar w:fldCharType="separate"/>
          </w:r>
          <w:ins w:id="209" w:author="Dioguardi, Fabio" w:date="2018-10-23T11:45:00Z">
            <w:r>
              <w:rPr>
                <w:noProof/>
                <w:webHidden/>
              </w:rPr>
              <w:t>40</w:t>
            </w:r>
            <w:r>
              <w:rPr>
                <w:noProof/>
                <w:webHidden/>
              </w:rPr>
              <w:fldChar w:fldCharType="end"/>
            </w:r>
            <w:r w:rsidRPr="00541352">
              <w:rPr>
                <w:rStyle w:val="Hyperlink"/>
                <w:noProof/>
              </w:rPr>
              <w:fldChar w:fldCharType="end"/>
            </w:r>
          </w:ins>
        </w:p>
        <w:p w14:paraId="774685C2" w14:textId="17CFD82E" w:rsidR="001E0E58" w:rsidRDefault="001E0E58">
          <w:pPr>
            <w:pStyle w:val="TOC2"/>
            <w:tabs>
              <w:tab w:val="left" w:pos="880"/>
              <w:tab w:val="right" w:leader="dot" w:pos="9019"/>
            </w:tabs>
            <w:rPr>
              <w:ins w:id="210" w:author="Dioguardi, Fabio" w:date="2018-10-23T11:45:00Z"/>
              <w:rFonts w:asciiTheme="minorHAnsi" w:eastAsiaTheme="minorEastAsia" w:hAnsiTheme="minorHAnsi" w:cstheme="minorBidi"/>
              <w:noProof/>
              <w:szCs w:val="22"/>
              <w:lang w:val="en-GB" w:eastAsia="en-GB"/>
            </w:rPr>
          </w:pPr>
          <w:ins w:id="21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4.13</w:t>
            </w:r>
            <w:r>
              <w:rPr>
                <w:rFonts w:asciiTheme="minorHAnsi" w:eastAsiaTheme="minorEastAsia" w:hAnsiTheme="minorHAnsi" w:cstheme="minorBidi"/>
                <w:noProof/>
                <w:szCs w:val="22"/>
                <w:lang w:val="en-GB" w:eastAsia="en-GB"/>
              </w:rPr>
              <w:tab/>
            </w:r>
            <w:r w:rsidRPr="00541352">
              <w:rPr>
                <w:rStyle w:val="Hyperlink"/>
                <w:noProof/>
                <w:lang w:val="en-GB"/>
              </w:rPr>
              <w:t>“Output Control” and REFIR maps</w:t>
            </w:r>
            <w:r>
              <w:rPr>
                <w:noProof/>
                <w:webHidden/>
              </w:rPr>
              <w:tab/>
            </w:r>
            <w:r>
              <w:rPr>
                <w:noProof/>
                <w:webHidden/>
              </w:rPr>
              <w:fldChar w:fldCharType="begin"/>
            </w:r>
            <w:r>
              <w:rPr>
                <w:noProof/>
                <w:webHidden/>
              </w:rPr>
              <w:instrText xml:space="preserve"> PAGEREF _Toc528058507 \h </w:instrText>
            </w:r>
            <w:r>
              <w:rPr>
                <w:noProof/>
                <w:webHidden/>
              </w:rPr>
            </w:r>
          </w:ins>
          <w:r>
            <w:rPr>
              <w:noProof/>
              <w:webHidden/>
            </w:rPr>
            <w:fldChar w:fldCharType="separate"/>
          </w:r>
          <w:ins w:id="212" w:author="Dioguardi, Fabio" w:date="2018-10-23T11:45:00Z">
            <w:r>
              <w:rPr>
                <w:noProof/>
                <w:webHidden/>
              </w:rPr>
              <w:t>41</w:t>
            </w:r>
            <w:r>
              <w:rPr>
                <w:noProof/>
                <w:webHidden/>
              </w:rPr>
              <w:fldChar w:fldCharType="end"/>
            </w:r>
            <w:r w:rsidRPr="00541352">
              <w:rPr>
                <w:rStyle w:val="Hyperlink"/>
                <w:noProof/>
              </w:rPr>
              <w:fldChar w:fldCharType="end"/>
            </w:r>
          </w:ins>
        </w:p>
        <w:p w14:paraId="6786487A" w14:textId="4C4DEECE" w:rsidR="001E0E58" w:rsidRDefault="001E0E58">
          <w:pPr>
            <w:pStyle w:val="TOC1"/>
            <w:tabs>
              <w:tab w:val="left" w:pos="440"/>
              <w:tab w:val="right" w:leader="dot" w:pos="9019"/>
            </w:tabs>
            <w:rPr>
              <w:ins w:id="213" w:author="Dioguardi, Fabio" w:date="2018-10-23T11:45:00Z"/>
              <w:rFonts w:asciiTheme="minorHAnsi" w:eastAsiaTheme="minorEastAsia" w:hAnsiTheme="minorHAnsi" w:cstheme="minorBidi"/>
              <w:noProof/>
              <w:szCs w:val="22"/>
              <w:lang w:val="en-GB" w:eastAsia="en-GB"/>
            </w:rPr>
          </w:pPr>
          <w:ins w:id="214" w:author="Dioguardi, Fabio" w:date="2018-10-23T11:45:00Z">
            <w:r w:rsidRPr="00541352">
              <w:rPr>
                <w:rStyle w:val="Hyperlink"/>
                <w:noProof/>
              </w:rPr>
              <w:lastRenderedPageBreak/>
              <w:fldChar w:fldCharType="begin"/>
            </w:r>
            <w:r w:rsidRPr="00541352">
              <w:rPr>
                <w:rStyle w:val="Hyperlink"/>
                <w:noProof/>
              </w:rPr>
              <w:instrText xml:space="preserve"> </w:instrText>
            </w:r>
            <w:r>
              <w:rPr>
                <w:noProof/>
              </w:rPr>
              <w:instrText>HYPERLINK \l "_Toc528058508"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5</w:t>
            </w:r>
            <w:r>
              <w:rPr>
                <w:rFonts w:asciiTheme="minorHAnsi" w:eastAsiaTheme="minorEastAsia" w:hAnsiTheme="minorHAnsi" w:cstheme="minorBidi"/>
                <w:noProof/>
                <w:szCs w:val="22"/>
                <w:lang w:val="en-GB" w:eastAsia="en-GB"/>
              </w:rPr>
              <w:tab/>
            </w:r>
            <w:r w:rsidRPr="00541352">
              <w:rPr>
                <w:rStyle w:val="Hyperlink"/>
                <w:noProof/>
                <w:lang w:val="en-GB"/>
              </w:rPr>
              <w:t>Functionality of FOXI</w:t>
            </w:r>
            <w:r>
              <w:rPr>
                <w:noProof/>
                <w:webHidden/>
              </w:rPr>
              <w:tab/>
            </w:r>
            <w:r>
              <w:rPr>
                <w:noProof/>
                <w:webHidden/>
              </w:rPr>
              <w:fldChar w:fldCharType="begin"/>
            </w:r>
            <w:r>
              <w:rPr>
                <w:noProof/>
                <w:webHidden/>
              </w:rPr>
              <w:instrText xml:space="preserve"> PAGEREF _Toc528058508 \h </w:instrText>
            </w:r>
            <w:r>
              <w:rPr>
                <w:noProof/>
                <w:webHidden/>
              </w:rPr>
            </w:r>
          </w:ins>
          <w:r>
            <w:rPr>
              <w:noProof/>
              <w:webHidden/>
            </w:rPr>
            <w:fldChar w:fldCharType="separate"/>
          </w:r>
          <w:ins w:id="215" w:author="Dioguardi, Fabio" w:date="2018-10-23T11:45:00Z">
            <w:r>
              <w:rPr>
                <w:noProof/>
                <w:webHidden/>
              </w:rPr>
              <w:t>44</w:t>
            </w:r>
            <w:r>
              <w:rPr>
                <w:noProof/>
                <w:webHidden/>
              </w:rPr>
              <w:fldChar w:fldCharType="end"/>
            </w:r>
            <w:r w:rsidRPr="00541352">
              <w:rPr>
                <w:rStyle w:val="Hyperlink"/>
                <w:noProof/>
              </w:rPr>
              <w:fldChar w:fldCharType="end"/>
            </w:r>
          </w:ins>
        </w:p>
        <w:p w14:paraId="25976AD4" w14:textId="09E5B577" w:rsidR="001E0E58" w:rsidRDefault="001E0E58">
          <w:pPr>
            <w:pStyle w:val="TOC2"/>
            <w:tabs>
              <w:tab w:val="left" w:pos="880"/>
              <w:tab w:val="right" w:leader="dot" w:pos="9019"/>
            </w:tabs>
            <w:rPr>
              <w:ins w:id="216" w:author="Dioguardi, Fabio" w:date="2018-10-23T11:45:00Z"/>
              <w:rFonts w:asciiTheme="minorHAnsi" w:eastAsiaTheme="minorEastAsia" w:hAnsiTheme="minorHAnsi" w:cstheme="minorBidi"/>
              <w:noProof/>
              <w:szCs w:val="22"/>
              <w:lang w:val="en-GB" w:eastAsia="en-GB"/>
            </w:rPr>
          </w:pPr>
          <w:ins w:id="21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"_Toc528058509"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5.1</w:t>
            </w:r>
            <w:r>
              <w:rPr>
                <w:rFonts w:asciiTheme="minorHAnsi" w:eastAsiaTheme="minorEastAsia" w:hAnsiTheme="minorHAnsi" w:cstheme="minorBidi"/>
                <w:noProof/>
                <w:szCs w:val="22"/>
                <w:lang w:val="en-GB" w:eastAsia="en-GB"/>
              </w:rPr>
              <w:tab/>
            </w:r>
            <w:r w:rsidRPr="00541352">
              <w:rPr>
                <w:rStyle w:val="Hyperlink"/>
                <w:noProof/>
                <w:lang w:val="en-GB"/>
              </w:rPr>
              <w:t>Step 1: Initializing the Program</w:t>
            </w:r>
            <w:r>
              <w:rPr>
                <w:noProof/>
                <w:webHidden/>
              </w:rPr>
              <w:tab/>
            </w:r>
            <w:r>
              <w:rPr>
                <w:noProof/>
                <w:webHidden/>
              </w:rPr>
              <w:fldChar w:fldCharType="begin"/>
            </w:r>
            <w:r>
              <w:rPr>
                <w:noProof/>
                <w:webHidden/>
              </w:rPr>
              <w:instrText xml:space="preserve"> PAGEREF _Toc528058509 \h </w:instrText>
            </w:r>
            <w:r>
              <w:rPr>
                <w:noProof/>
                <w:webHidden/>
              </w:rPr>
            </w:r>
          </w:ins>
          <w:r>
            <w:rPr>
              <w:noProof/>
              <w:webHidden/>
            </w:rPr>
            <w:fldChar w:fldCharType="separate"/>
          </w:r>
          <w:ins w:id="218" w:author="Dioguardi, Fabio" w:date="2018-10-23T11:45:00Z">
            <w:r>
              <w:rPr>
                <w:noProof/>
                <w:webHidden/>
              </w:rPr>
              <w:t>44</w:t>
            </w:r>
            <w:r>
              <w:rPr>
                <w:noProof/>
                <w:webHidden/>
              </w:rPr>
              <w:fldChar w:fldCharType="end"/>
            </w:r>
            <w:r w:rsidRPr="00541352">
              <w:rPr>
                <w:rStyle w:val="Hyperlink"/>
                <w:noProof/>
              </w:rPr>
              <w:fldChar w:fldCharType="end"/>
            </w:r>
          </w:ins>
        </w:p>
        <w:p w14:paraId="3CEA202E" w14:textId="07DE0172" w:rsidR="001E0E58" w:rsidRDefault="001E0E58">
          <w:pPr>
            <w:pStyle w:val="TOC2"/>
            <w:tabs>
              <w:tab w:val="left" w:pos="880"/>
              <w:tab w:val="right" w:leader="dot" w:pos="9019"/>
            </w:tabs>
            <w:rPr>
              <w:ins w:id="219" w:author="Dioguardi, Fabio" w:date="2018-10-23T11:45:00Z"/>
              <w:rFonts w:asciiTheme="minorHAnsi" w:eastAsiaTheme="minorEastAsia" w:hAnsiTheme="minorHAnsi" w:cstheme="minorBidi"/>
              <w:noProof/>
              <w:szCs w:val="22"/>
              <w:lang w:val="en-GB" w:eastAsia="en-GB"/>
            </w:rPr>
          </w:pPr>
          <w:ins w:id="22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5.2</w:t>
            </w:r>
            <w:r>
              <w:rPr>
                <w:rFonts w:asciiTheme="minorHAnsi" w:eastAsiaTheme="minorEastAsia" w:hAnsiTheme="minorHAnsi" w:cstheme="minorBidi"/>
                <w:noProof/>
                <w:szCs w:val="22"/>
                <w:lang w:val="en-GB" w:eastAsia="en-GB"/>
              </w:rPr>
              <w:tab/>
            </w:r>
            <w:r w:rsidRPr="00541352">
              <w:rPr>
                <w:rStyle w:val="Hyperlink"/>
                <w:noProof/>
                <w:lang w:val="en-GB"/>
              </w:rPr>
              <w:t>Step 2: Loading the Configuration Settings</w:t>
            </w:r>
            <w:r>
              <w:rPr>
                <w:noProof/>
                <w:webHidden/>
              </w:rPr>
              <w:tab/>
            </w:r>
            <w:r>
              <w:rPr>
                <w:noProof/>
                <w:webHidden/>
              </w:rPr>
              <w:fldChar w:fldCharType="begin"/>
            </w:r>
            <w:r>
              <w:rPr>
                <w:noProof/>
                <w:webHidden/>
              </w:rPr>
              <w:instrText xml:space="preserve"> PAGEREF _Toc528058510 \h </w:instrText>
            </w:r>
            <w:r>
              <w:rPr>
                <w:noProof/>
                <w:webHidden/>
              </w:rPr>
            </w:r>
          </w:ins>
          <w:r>
            <w:rPr>
              <w:noProof/>
              <w:webHidden/>
            </w:rPr>
            <w:fldChar w:fldCharType="separate"/>
          </w:r>
          <w:ins w:id="221" w:author="Dioguardi, Fabio" w:date="2018-10-23T11:45:00Z">
            <w:r>
              <w:rPr>
                <w:noProof/>
                <w:webHidden/>
              </w:rPr>
              <w:t>45</w:t>
            </w:r>
            <w:r>
              <w:rPr>
                <w:noProof/>
                <w:webHidden/>
              </w:rPr>
              <w:fldChar w:fldCharType="end"/>
            </w:r>
            <w:r w:rsidRPr="00541352">
              <w:rPr>
                <w:rStyle w:val="Hyperlink"/>
                <w:noProof/>
              </w:rPr>
              <w:fldChar w:fldCharType="end"/>
            </w:r>
          </w:ins>
        </w:p>
        <w:p w14:paraId="7CE16464" w14:textId="3384F1D1" w:rsidR="001E0E58" w:rsidRDefault="001E0E58">
          <w:pPr>
            <w:pStyle w:val="TOC2"/>
            <w:tabs>
              <w:tab w:val="left" w:pos="880"/>
              <w:tab w:val="right" w:leader="dot" w:pos="9019"/>
            </w:tabs>
            <w:rPr>
              <w:ins w:id="222" w:author="Dioguardi, Fabio" w:date="2018-10-23T11:45:00Z"/>
              <w:rFonts w:asciiTheme="minorHAnsi" w:eastAsiaTheme="minorEastAsia" w:hAnsiTheme="minorHAnsi" w:cstheme="minorBidi"/>
              <w:noProof/>
              <w:szCs w:val="22"/>
              <w:lang w:val="en-GB" w:eastAsia="en-GB"/>
            </w:rPr>
          </w:pPr>
          <w:ins w:id="22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5.3</w:t>
            </w:r>
            <w:r>
              <w:rPr>
                <w:rFonts w:asciiTheme="minorHAnsi" w:eastAsiaTheme="minorEastAsia" w:hAnsiTheme="minorHAnsi" w:cstheme="minorBidi"/>
                <w:noProof/>
                <w:szCs w:val="22"/>
                <w:lang w:val="en-GB" w:eastAsia="en-GB"/>
              </w:rPr>
              <w:tab/>
            </w:r>
            <w:r w:rsidRPr="00541352">
              <w:rPr>
                <w:rStyle w:val="Hyperlink"/>
                <w:noProof/>
                <w:lang w:val="en-GB"/>
              </w:rPr>
              <w:t>Step 3: Retrieving and Copying Files from Auto-Stream servers</w:t>
            </w:r>
            <w:r>
              <w:rPr>
                <w:noProof/>
                <w:webHidden/>
              </w:rPr>
              <w:tab/>
            </w:r>
            <w:r>
              <w:rPr>
                <w:noProof/>
                <w:webHidden/>
              </w:rPr>
              <w:fldChar w:fldCharType="begin"/>
            </w:r>
            <w:r>
              <w:rPr>
                <w:noProof/>
                <w:webHidden/>
              </w:rPr>
              <w:instrText xml:space="preserve"> PAGEREF _Toc528058511 \h </w:instrText>
            </w:r>
            <w:r>
              <w:rPr>
                <w:noProof/>
                <w:webHidden/>
              </w:rPr>
            </w:r>
          </w:ins>
          <w:r>
            <w:rPr>
              <w:noProof/>
              <w:webHidden/>
            </w:rPr>
            <w:fldChar w:fldCharType="separate"/>
          </w:r>
          <w:ins w:id="224" w:author="Dioguardi, Fabio" w:date="2018-10-23T11:45:00Z">
            <w:r>
              <w:rPr>
                <w:noProof/>
                <w:webHidden/>
              </w:rPr>
              <w:t>45</w:t>
            </w:r>
            <w:r>
              <w:rPr>
                <w:noProof/>
                <w:webHidden/>
              </w:rPr>
              <w:fldChar w:fldCharType="end"/>
            </w:r>
            <w:r w:rsidRPr="00541352">
              <w:rPr>
                <w:rStyle w:val="Hyperlink"/>
                <w:noProof/>
              </w:rPr>
              <w:fldChar w:fldCharType="end"/>
            </w:r>
          </w:ins>
        </w:p>
        <w:p w14:paraId="6DD54ECE" w14:textId="1CC6AD08" w:rsidR="001E0E58" w:rsidRDefault="001E0E58">
          <w:pPr>
            <w:pStyle w:val="TOC2"/>
            <w:tabs>
              <w:tab w:val="left" w:pos="880"/>
              <w:tab w:val="right" w:leader="dot" w:pos="9019"/>
            </w:tabs>
            <w:rPr>
              <w:ins w:id="225" w:author="Dioguardi, Fabio" w:date="2018-10-23T11:45:00Z"/>
              <w:rFonts w:asciiTheme="minorHAnsi" w:eastAsiaTheme="minorEastAsia" w:hAnsiTheme="minorHAnsi" w:cstheme="minorBidi"/>
              <w:noProof/>
              <w:szCs w:val="22"/>
              <w:lang w:val="en-GB" w:eastAsia="en-GB"/>
            </w:rPr>
          </w:pPr>
          <w:ins w:id="22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5.4</w:t>
            </w:r>
            <w:r>
              <w:rPr>
                <w:rFonts w:asciiTheme="minorHAnsi" w:eastAsiaTheme="minorEastAsia" w:hAnsiTheme="minorHAnsi" w:cstheme="minorBidi"/>
                <w:noProof/>
                <w:szCs w:val="22"/>
                <w:lang w:val="en-GB" w:eastAsia="en-GB"/>
              </w:rPr>
              <w:tab/>
            </w:r>
            <w:r w:rsidRPr="00541352">
              <w:rPr>
                <w:rStyle w:val="Hyperlink"/>
                <w:noProof/>
                <w:lang w:val="en-GB"/>
              </w:rPr>
              <w:t>Step 4: Retrieve, Sort and Store Plume Height Data</w:t>
            </w:r>
            <w:r>
              <w:rPr>
                <w:noProof/>
                <w:webHidden/>
              </w:rPr>
              <w:tab/>
            </w:r>
            <w:r>
              <w:rPr>
                <w:noProof/>
                <w:webHidden/>
              </w:rPr>
              <w:fldChar w:fldCharType="begin"/>
            </w:r>
            <w:r>
              <w:rPr>
                <w:noProof/>
                <w:webHidden/>
              </w:rPr>
              <w:instrText xml:space="preserve"> PAGEREF _Toc528058512 \h </w:instrText>
            </w:r>
            <w:r>
              <w:rPr>
                <w:noProof/>
                <w:webHidden/>
              </w:rPr>
            </w:r>
          </w:ins>
          <w:r>
            <w:rPr>
              <w:noProof/>
              <w:webHidden/>
            </w:rPr>
            <w:fldChar w:fldCharType="separate"/>
          </w:r>
          <w:ins w:id="227" w:author="Dioguardi, Fabio" w:date="2018-10-23T11:45:00Z">
            <w:r>
              <w:rPr>
                <w:noProof/>
                <w:webHidden/>
              </w:rPr>
              <w:t>46</w:t>
            </w:r>
            <w:r>
              <w:rPr>
                <w:noProof/>
                <w:webHidden/>
              </w:rPr>
              <w:fldChar w:fldCharType="end"/>
            </w:r>
            <w:r w:rsidRPr="00541352">
              <w:rPr>
                <w:rStyle w:val="Hyperlink"/>
                <w:noProof/>
              </w:rPr>
              <w:fldChar w:fldCharType="end"/>
            </w:r>
          </w:ins>
        </w:p>
        <w:p w14:paraId="2B3D260E" w14:textId="41906226" w:rsidR="001E0E58" w:rsidRDefault="001E0E58">
          <w:pPr>
            <w:pStyle w:val="TOC3"/>
            <w:tabs>
              <w:tab w:val="left" w:pos="1320"/>
              <w:tab w:val="right" w:leader="dot" w:pos="9019"/>
            </w:tabs>
            <w:rPr>
              <w:ins w:id="228" w:author="Dioguardi, Fabio" w:date="2018-10-23T11:45:00Z"/>
              <w:rFonts w:asciiTheme="minorHAnsi" w:eastAsiaTheme="minorEastAsia" w:hAnsiTheme="minorHAnsi" w:cstheme="minorBidi"/>
              <w:noProof/>
              <w:szCs w:val="22"/>
              <w:lang w:val="en-GB" w:eastAsia="en-GB"/>
            </w:rPr>
          </w:pPr>
          <w:ins w:id="22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5.4.1</w:t>
            </w:r>
            <w:r>
              <w:rPr>
                <w:rFonts w:asciiTheme="minorHAnsi" w:eastAsiaTheme="minorEastAsia" w:hAnsiTheme="minorHAnsi" w:cstheme="minorBidi"/>
                <w:noProof/>
                <w:szCs w:val="22"/>
                <w:lang w:val="en-GB" w:eastAsia="en-GB"/>
              </w:rPr>
              <w:tab/>
            </w:r>
            <w:r w:rsidRPr="00541352">
              <w:rPr>
                <w:rStyle w:val="Hyperlink"/>
                <w:noProof/>
                <w:lang w:val="en-GB"/>
              </w:rPr>
              <w:t>Plume Height Data from Non-automatic Stream Sources</w:t>
            </w:r>
            <w:r>
              <w:rPr>
                <w:noProof/>
                <w:webHidden/>
              </w:rPr>
              <w:tab/>
            </w:r>
            <w:r>
              <w:rPr>
                <w:noProof/>
                <w:webHidden/>
              </w:rPr>
              <w:fldChar w:fldCharType="begin"/>
            </w:r>
            <w:r>
              <w:rPr>
                <w:noProof/>
                <w:webHidden/>
              </w:rPr>
              <w:instrText xml:space="preserve"> PAGEREF _Toc528058513 \h </w:instrText>
            </w:r>
            <w:r>
              <w:rPr>
                <w:noProof/>
                <w:webHidden/>
              </w:rPr>
            </w:r>
          </w:ins>
          <w:r>
            <w:rPr>
              <w:noProof/>
              <w:webHidden/>
            </w:rPr>
            <w:fldChar w:fldCharType="separate"/>
          </w:r>
          <w:ins w:id="230" w:author="Dioguardi, Fabio" w:date="2018-10-23T11:45:00Z">
            <w:r>
              <w:rPr>
                <w:noProof/>
                <w:webHidden/>
              </w:rPr>
              <w:t>46</w:t>
            </w:r>
            <w:r>
              <w:rPr>
                <w:noProof/>
                <w:webHidden/>
              </w:rPr>
              <w:fldChar w:fldCharType="end"/>
            </w:r>
            <w:r w:rsidRPr="00541352">
              <w:rPr>
                <w:rStyle w:val="Hyperlink"/>
                <w:noProof/>
              </w:rPr>
              <w:fldChar w:fldCharType="end"/>
            </w:r>
          </w:ins>
        </w:p>
        <w:p w14:paraId="63E9AC3E" w14:textId="4B48172B" w:rsidR="001E0E58" w:rsidRDefault="001E0E58">
          <w:pPr>
            <w:pStyle w:val="TOC3"/>
            <w:tabs>
              <w:tab w:val="left" w:pos="1320"/>
              <w:tab w:val="right" w:leader="dot" w:pos="9019"/>
            </w:tabs>
            <w:rPr>
              <w:ins w:id="231" w:author="Dioguardi, Fabio" w:date="2018-10-23T11:45:00Z"/>
              <w:rFonts w:asciiTheme="minorHAnsi" w:eastAsiaTheme="minorEastAsia" w:hAnsiTheme="minorHAnsi" w:cstheme="minorBidi"/>
              <w:noProof/>
              <w:szCs w:val="22"/>
              <w:lang w:val="en-GB" w:eastAsia="en-GB"/>
            </w:rPr>
          </w:pPr>
          <w:ins w:id="23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5.4.2</w:t>
            </w:r>
            <w:r>
              <w:rPr>
                <w:rFonts w:asciiTheme="minorHAnsi" w:eastAsiaTheme="minorEastAsia" w:hAnsiTheme="minorHAnsi" w:cstheme="minorBidi"/>
                <w:noProof/>
                <w:szCs w:val="22"/>
                <w:lang w:val="en-GB" w:eastAsia="en-GB"/>
              </w:rPr>
              <w:tab/>
            </w:r>
            <w:r w:rsidRPr="00541352">
              <w:rPr>
                <w:rStyle w:val="Hyperlink"/>
                <w:noProof/>
                <w:lang w:val="en-GB"/>
              </w:rPr>
              <w:t>Plume Height Data from Automatic Stream Sources</w:t>
            </w:r>
            <w:r>
              <w:rPr>
                <w:noProof/>
                <w:webHidden/>
              </w:rPr>
              <w:tab/>
            </w:r>
            <w:r>
              <w:rPr>
                <w:noProof/>
                <w:webHidden/>
              </w:rPr>
              <w:fldChar w:fldCharType="begin"/>
            </w:r>
            <w:r>
              <w:rPr>
                <w:noProof/>
                <w:webHidden/>
              </w:rPr>
              <w:instrText xml:space="preserve"> PAGEREF _Toc528058514 \h </w:instrText>
            </w:r>
            <w:r>
              <w:rPr>
                <w:noProof/>
                <w:webHidden/>
              </w:rPr>
            </w:r>
          </w:ins>
          <w:r>
            <w:rPr>
              <w:noProof/>
              <w:webHidden/>
            </w:rPr>
            <w:fldChar w:fldCharType="separate"/>
          </w:r>
          <w:ins w:id="233" w:author="Dioguardi, Fabio" w:date="2018-10-23T11:45:00Z">
            <w:r>
              <w:rPr>
                <w:noProof/>
                <w:webHidden/>
              </w:rPr>
              <w:t>48</w:t>
            </w:r>
            <w:r>
              <w:rPr>
                <w:noProof/>
                <w:webHidden/>
              </w:rPr>
              <w:fldChar w:fldCharType="end"/>
            </w:r>
            <w:r w:rsidRPr="00541352">
              <w:rPr>
                <w:rStyle w:val="Hyperlink"/>
                <w:noProof/>
              </w:rPr>
              <w:fldChar w:fldCharType="end"/>
            </w:r>
          </w:ins>
        </w:p>
        <w:p w14:paraId="1681B977" w14:textId="27D62C6D" w:rsidR="001E0E58" w:rsidRDefault="001E0E58">
          <w:pPr>
            <w:pStyle w:val="TOC3"/>
            <w:tabs>
              <w:tab w:val="left" w:pos="1320"/>
              <w:tab w:val="right" w:leader="dot" w:pos="9019"/>
            </w:tabs>
            <w:rPr>
              <w:ins w:id="234" w:author="Dioguardi, Fabio" w:date="2018-10-23T11:45:00Z"/>
              <w:rFonts w:asciiTheme="minorHAnsi" w:eastAsiaTheme="minorEastAsia" w:hAnsiTheme="minorHAnsi" w:cstheme="minorBidi"/>
              <w:noProof/>
              <w:szCs w:val="22"/>
              <w:lang w:val="en-GB" w:eastAsia="en-GB"/>
            </w:rPr>
          </w:pPr>
          <w:ins w:id="23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5.4.3</w:t>
            </w:r>
            <w:r>
              <w:rPr>
                <w:rFonts w:asciiTheme="minorHAnsi" w:eastAsiaTheme="minorEastAsia" w:hAnsiTheme="minorHAnsi" w:cstheme="minorBidi"/>
                <w:noProof/>
                <w:szCs w:val="22"/>
                <w:lang w:val="en-GB" w:eastAsia="en-GB"/>
              </w:rPr>
              <w:tab/>
            </w:r>
            <w:r w:rsidRPr="00541352">
              <w:rPr>
                <w:rStyle w:val="Hyperlink"/>
                <w:noProof/>
                <w:lang w:val="en-GB"/>
              </w:rPr>
              <w:t xml:space="preserve">The Output Files </w:t>
            </w:r>
            <w:r w:rsidRPr="00541352">
              <w:rPr>
                <w:rStyle w:val="Hyperlink"/>
                <w:i/>
                <w:noProof/>
                <w:lang w:val="en-GB"/>
              </w:rPr>
              <w:t>*_plh_log_tmp.txt</w:t>
            </w:r>
            <w:r w:rsidRPr="00541352">
              <w:rPr>
                <w:rStyle w:val="Hyperlink"/>
                <w:noProof/>
                <w:lang w:val="en-GB"/>
              </w:rPr>
              <w:t xml:space="preserve"> and </w:t>
            </w:r>
            <w:r w:rsidRPr="00541352">
              <w:rPr>
                <w:rStyle w:val="Hyperlink"/>
                <w:i/>
                <w:noProof/>
                <w:lang w:val="en-GB"/>
              </w:rPr>
              <w:t>*_plh_log.txt</w:t>
            </w:r>
            <w:r>
              <w:rPr>
                <w:noProof/>
                <w:webHidden/>
              </w:rPr>
              <w:tab/>
            </w:r>
            <w:r>
              <w:rPr>
                <w:noProof/>
                <w:webHidden/>
              </w:rPr>
              <w:fldChar w:fldCharType="begin"/>
            </w:r>
            <w:r>
              <w:rPr>
                <w:noProof/>
                <w:webHidden/>
              </w:rPr>
              <w:instrText xml:space="preserve"> PAGEREF _Toc528058515 \h </w:instrText>
            </w:r>
            <w:r>
              <w:rPr>
                <w:noProof/>
                <w:webHidden/>
              </w:rPr>
            </w:r>
          </w:ins>
          <w:r>
            <w:rPr>
              <w:noProof/>
              <w:webHidden/>
            </w:rPr>
            <w:fldChar w:fldCharType="separate"/>
          </w:r>
          <w:ins w:id="236" w:author="Dioguardi, Fabio" w:date="2018-10-23T11:45:00Z">
            <w:r>
              <w:rPr>
                <w:noProof/>
                <w:webHidden/>
              </w:rPr>
              <w:t>49</w:t>
            </w:r>
            <w:r>
              <w:rPr>
                <w:noProof/>
                <w:webHidden/>
              </w:rPr>
              <w:fldChar w:fldCharType="end"/>
            </w:r>
            <w:r w:rsidRPr="00541352">
              <w:rPr>
                <w:rStyle w:val="Hyperlink"/>
                <w:noProof/>
              </w:rPr>
              <w:fldChar w:fldCharType="end"/>
            </w:r>
          </w:ins>
        </w:p>
        <w:p w14:paraId="09B4D623" w14:textId="333E7602" w:rsidR="001E0E58" w:rsidRDefault="001E0E58">
          <w:pPr>
            <w:pStyle w:val="TOC2"/>
            <w:tabs>
              <w:tab w:val="left" w:pos="880"/>
              <w:tab w:val="right" w:leader="dot" w:pos="9019"/>
            </w:tabs>
            <w:rPr>
              <w:ins w:id="237" w:author="Dioguardi, Fabio" w:date="2018-10-23T11:45:00Z"/>
              <w:rFonts w:asciiTheme="minorHAnsi" w:eastAsiaTheme="minorEastAsia" w:hAnsiTheme="minorHAnsi" w:cstheme="minorBidi"/>
              <w:noProof/>
              <w:szCs w:val="22"/>
              <w:lang w:val="en-GB" w:eastAsia="en-GB"/>
            </w:rPr>
          </w:pPr>
          <w:ins w:id="23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5.5</w:t>
            </w:r>
            <w:r>
              <w:rPr>
                <w:rFonts w:asciiTheme="minorHAnsi" w:eastAsiaTheme="minorEastAsia" w:hAnsiTheme="minorHAnsi" w:cstheme="minorBidi"/>
                <w:noProof/>
                <w:szCs w:val="22"/>
                <w:lang w:val="en-GB" w:eastAsia="en-GB"/>
              </w:rPr>
              <w:tab/>
            </w:r>
            <w:r w:rsidRPr="00541352">
              <w:rPr>
                <w:rStyle w:val="Hyperlink"/>
                <w:noProof/>
                <w:lang w:val="en-GB"/>
              </w:rPr>
              <w:t>Step 5: Constraining the Current Plume Height</w:t>
            </w:r>
            <w:r>
              <w:rPr>
                <w:noProof/>
                <w:webHidden/>
              </w:rPr>
              <w:tab/>
            </w:r>
            <w:r>
              <w:rPr>
                <w:noProof/>
                <w:webHidden/>
              </w:rPr>
              <w:fldChar w:fldCharType="begin"/>
            </w:r>
            <w:r>
              <w:rPr>
                <w:noProof/>
                <w:webHidden/>
              </w:rPr>
              <w:instrText xml:space="preserve"> PAGEREF _Toc528058516 \h </w:instrText>
            </w:r>
            <w:r>
              <w:rPr>
                <w:noProof/>
                <w:webHidden/>
              </w:rPr>
            </w:r>
          </w:ins>
          <w:r>
            <w:rPr>
              <w:noProof/>
              <w:webHidden/>
            </w:rPr>
            <w:fldChar w:fldCharType="separate"/>
          </w:r>
          <w:ins w:id="239" w:author="Dioguardi, Fabio" w:date="2018-10-23T11:45:00Z">
            <w:r>
              <w:rPr>
                <w:noProof/>
                <w:webHidden/>
              </w:rPr>
              <w:t>50</w:t>
            </w:r>
            <w:r>
              <w:rPr>
                <w:noProof/>
                <w:webHidden/>
              </w:rPr>
              <w:fldChar w:fldCharType="end"/>
            </w:r>
            <w:r w:rsidRPr="00541352">
              <w:rPr>
                <w:rStyle w:val="Hyperlink"/>
                <w:noProof/>
              </w:rPr>
              <w:fldChar w:fldCharType="end"/>
            </w:r>
          </w:ins>
        </w:p>
        <w:p w14:paraId="7987B043" w14:textId="667688DC" w:rsidR="001E0E58" w:rsidRDefault="001E0E58">
          <w:pPr>
            <w:pStyle w:val="TOC3"/>
            <w:tabs>
              <w:tab w:val="left" w:pos="1320"/>
              <w:tab w:val="right" w:leader="dot" w:pos="9019"/>
            </w:tabs>
            <w:rPr>
              <w:ins w:id="240" w:author="Dioguardi, Fabio" w:date="2018-10-23T11:45:00Z"/>
              <w:rFonts w:asciiTheme="minorHAnsi" w:eastAsiaTheme="minorEastAsia" w:hAnsiTheme="minorHAnsi" w:cstheme="minorBidi"/>
              <w:noProof/>
              <w:szCs w:val="22"/>
              <w:lang w:val="en-GB" w:eastAsia="en-GB"/>
            </w:rPr>
          </w:pPr>
          <w:ins w:id="24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5.5.1</w:t>
            </w:r>
            <w:r>
              <w:rPr>
                <w:rFonts w:asciiTheme="minorHAnsi" w:eastAsiaTheme="minorEastAsia" w:hAnsiTheme="minorHAnsi" w:cstheme="minorBidi"/>
                <w:noProof/>
                <w:szCs w:val="22"/>
                <w:lang w:val="en-GB" w:eastAsia="en-GB"/>
              </w:rPr>
              <w:tab/>
            </w:r>
            <w:r w:rsidRPr="00541352">
              <w:rPr>
                <w:rStyle w:val="Hyperlink"/>
                <w:noProof/>
                <w:lang w:val="en-GB"/>
              </w:rPr>
              <w:t>Plume Height Constraining Procedures</w:t>
            </w:r>
            <w:r>
              <w:rPr>
                <w:noProof/>
                <w:webHidden/>
              </w:rPr>
              <w:tab/>
            </w:r>
            <w:r>
              <w:rPr>
                <w:noProof/>
                <w:webHidden/>
              </w:rPr>
              <w:fldChar w:fldCharType="begin"/>
            </w:r>
            <w:r>
              <w:rPr>
                <w:noProof/>
                <w:webHidden/>
              </w:rPr>
              <w:instrText xml:space="preserve"> PAGEREF _Toc528058517 \h </w:instrText>
            </w:r>
            <w:r>
              <w:rPr>
                <w:noProof/>
                <w:webHidden/>
              </w:rPr>
            </w:r>
          </w:ins>
          <w:r>
            <w:rPr>
              <w:noProof/>
              <w:webHidden/>
            </w:rPr>
            <w:fldChar w:fldCharType="separate"/>
          </w:r>
          <w:ins w:id="242" w:author="Dioguardi, Fabio" w:date="2018-10-23T11:45:00Z">
            <w:r>
              <w:rPr>
                <w:noProof/>
                <w:webHidden/>
              </w:rPr>
              <w:t>50</w:t>
            </w:r>
            <w:r>
              <w:rPr>
                <w:noProof/>
                <w:webHidden/>
              </w:rPr>
              <w:fldChar w:fldCharType="end"/>
            </w:r>
            <w:r w:rsidRPr="00541352">
              <w:rPr>
                <w:rStyle w:val="Hyperlink"/>
                <w:noProof/>
              </w:rPr>
              <w:fldChar w:fldCharType="end"/>
            </w:r>
          </w:ins>
        </w:p>
        <w:p w14:paraId="6581F957" w14:textId="2F525348" w:rsidR="001E0E58" w:rsidRDefault="001E0E58">
          <w:pPr>
            <w:pStyle w:val="TOC3"/>
            <w:tabs>
              <w:tab w:val="left" w:pos="1320"/>
              <w:tab w:val="right" w:leader="dot" w:pos="9019"/>
            </w:tabs>
            <w:rPr>
              <w:ins w:id="243" w:author="Dioguardi, Fabio" w:date="2018-10-23T11:45:00Z"/>
              <w:rFonts w:asciiTheme="minorHAnsi" w:eastAsiaTheme="minorEastAsia" w:hAnsiTheme="minorHAnsi" w:cstheme="minorBidi"/>
              <w:noProof/>
              <w:szCs w:val="22"/>
              <w:lang w:val="en-GB" w:eastAsia="en-GB"/>
            </w:rPr>
          </w:pPr>
          <w:ins w:id="24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5.5.2</w:t>
            </w:r>
            <w:r>
              <w:rPr>
                <w:rFonts w:asciiTheme="minorHAnsi" w:eastAsiaTheme="minorEastAsia" w:hAnsiTheme="minorHAnsi" w:cstheme="minorBidi"/>
                <w:noProof/>
                <w:szCs w:val="22"/>
                <w:lang w:val="en-GB" w:eastAsia="en-GB"/>
              </w:rPr>
              <w:tab/>
            </w:r>
            <w:r w:rsidRPr="00541352">
              <w:rPr>
                <w:rStyle w:val="Hyperlink"/>
                <w:noProof/>
                <w:lang w:val="en-GB"/>
              </w:rPr>
              <w:t xml:space="preserve">The Files </w:t>
            </w:r>
            <w:r w:rsidRPr="00541352">
              <w:rPr>
                <w:rStyle w:val="Hyperlink"/>
                <w:i/>
                <w:noProof/>
                <w:lang w:val="en-GB"/>
              </w:rPr>
              <w:t>*_hbe_15.txt,</w:t>
            </w:r>
            <w:r w:rsidRPr="00541352">
              <w:rPr>
                <w:rStyle w:val="Hyperlink"/>
                <w:noProof/>
                <w:lang w:val="en-GB"/>
              </w:rPr>
              <w:t xml:space="preserve"> </w:t>
            </w:r>
            <w:r w:rsidRPr="00541352">
              <w:rPr>
                <w:rStyle w:val="Hyperlink"/>
                <w:i/>
                <w:noProof/>
                <w:lang w:val="en-GB"/>
              </w:rPr>
              <w:t xml:space="preserve">*_hbe_30.txt, *_hbe_60.txt, *_hbe_180.txt </w:t>
            </w:r>
            <w:r w:rsidRPr="00541352">
              <w:rPr>
                <w:rStyle w:val="Hyperlink"/>
                <w:noProof/>
                <w:lang w:val="en-GB"/>
              </w:rPr>
              <w:t xml:space="preserve">and </w:t>
            </w:r>
            <w:r w:rsidRPr="00541352">
              <w:rPr>
                <w:rStyle w:val="Hyperlink"/>
                <w:i/>
                <w:noProof/>
                <w:lang w:val="en-GB"/>
              </w:rPr>
              <w:t>*_QUO_LOG.txt</w:t>
            </w:r>
            <w:r>
              <w:rPr>
                <w:noProof/>
                <w:webHidden/>
              </w:rPr>
              <w:tab/>
            </w:r>
            <w:r>
              <w:rPr>
                <w:noProof/>
                <w:webHidden/>
              </w:rPr>
              <w:fldChar w:fldCharType="begin"/>
            </w:r>
            <w:r>
              <w:rPr>
                <w:noProof/>
                <w:webHidden/>
              </w:rPr>
              <w:instrText xml:space="preserve"> PAGEREF _Toc528058518 \h </w:instrText>
            </w:r>
            <w:r>
              <w:rPr>
                <w:noProof/>
                <w:webHidden/>
              </w:rPr>
            </w:r>
          </w:ins>
          <w:r>
            <w:rPr>
              <w:noProof/>
              <w:webHidden/>
            </w:rPr>
            <w:fldChar w:fldCharType="separate"/>
          </w:r>
          <w:ins w:id="245" w:author="Dioguardi, Fabio" w:date="2018-10-23T11:45:00Z">
            <w:r>
              <w:rPr>
                <w:noProof/>
                <w:webHidden/>
              </w:rPr>
              <w:t>52</w:t>
            </w:r>
            <w:r>
              <w:rPr>
                <w:noProof/>
                <w:webHidden/>
              </w:rPr>
              <w:fldChar w:fldCharType="end"/>
            </w:r>
            <w:r w:rsidRPr="00541352">
              <w:rPr>
                <w:rStyle w:val="Hyperlink"/>
                <w:noProof/>
              </w:rPr>
              <w:fldChar w:fldCharType="end"/>
            </w:r>
          </w:ins>
        </w:p>
        <w:p w14:paraId="46477A50" w14:textId="194C168E" w:rsidR="001E0E58" w:rsidRDefault="001E0E58">
          <w:pPr>
            <w:pStyle w:val="TOC3"/>
            <w:tabs>
              <w:tab w:val="left" w:pos="1320"/>
              <w:tab w:val="right" w:leader="dot" w:pos="9019"/>
            </w:tabs>
            <w:rPr>
              <w:ins w:id="246" w:author="Dioguardi, Fabio" w:date="2018-10-23T11:45:00Z"/>
              <w:rFonts w:asciiTheme="minorHAnsi" w:eastAsiaTheme="minorEastAsia" w:hAnsiTheme="minorHAnsi" w:cstheme="minorBidi"/>
              <w:noProof/>
              <w:szCs w:val="22"/>
              <w:lang w:val="en-GB" w:eastAsia="en-GB"/>
            </w:rPr>
          </w:pPr>
          <w:ins w:id="24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"_Toc528058519"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5.5.3</w:t>
            </w:r>
            <w:r>
              <w:rPr>
                <w:rFonts w:asciiTheme="minorHAnsi" w:eastAsiaTheme="minorEastAsia" w:hAnsiTheme="minorHAnsi" w:cstheme="minorBidi"/>
                <w:noProof/>
                <w:szCs w:val="22"/>
                <w:lang w:val="en-GB" w:eastAsia="en-GB"/>
              </w:rPr>
              <w:tab/>
            </w:r>
            <w:r w:rsidRPr="00541352">
              <w:rPr>
                <w:rStyle w:val="Hyperlink"/>
                <w:noProof/>
                <w:lang w:val="en-GB"/>
              </w:rPr>
              <w:t>The Output File “</w:t>
            </w:r>
            <w:r w:rsidRPr="00541352">
              <w:rPr>
                <w:rStyle w:val="Hyperlink"/>
                <w:i/>
                <w:noProof/>
                <w:lang w:val="en-GB"/>
              </w:rPr>
              <w:t>Foxi_hbe.txt</w:t>
            </w:r>
            <w:r w:rsidRPr="00541352">
              <w:rPr>
                <w:rStyle w:val="Hyperlink"/>
                <w:noProof/>
                <w:lang w:val="en-GB"/>
              </w:rPr>
              <w:t>”</w:t>
            </w:r>
            <w:r>
              <w:rPr>
                <w:noProof/>
                <w:webHidden/>
              </w:rPr>
              <w:tab/>
            </w:r>
            <w:r>
              <w:rPr>
                <w:noProof/>
                <w:webHidden/>
              </w:rPr>
              <w:fldChar w:fldCharType="begin"/>
            </w:r>
            <w:r>
              <w:rPr>
                <w:noProof/>
                <w:webHidden/>
              </w:rPr>
              <w:instrText xml:space="preserve"> PAGEREF _Toc528058519 \h </w:instrText>
            </w:r>
            <w:r>
              <w:rPr>
                <w:noProof/>
                <w:webHidden/>
              </w:rPr>
            </w:r>
          </w:ins>
          <w:r>
            <w:rPr>
              <w:noProof/>
              <w:webHidden/>
            </w:rPr>
            <w:fldChar w:fldCharType="separate"/>
          </w:r>
          <w:ins w:id="248" w:author="Dioguardi, Fabio" w:date="2018-10-23T11:45:00Z">
            <w:r>
              <w:rPr>
                <w:noProof/>
                <w:webHidden/>
              </w:rPr>
              <w:t>54</w:t>
            </w:r>
            <w:r>
              <w:rPr>
                <w:noProof/>
                <w:webHidden/>
              </w:rPr>
              <w:fldChar w:fldCharType="end"/>
            </w:r>
            <w:r w:rsidRPr="00541352">
              <w:rPr>
                <w:rStyle w:val="Hyperlink"/>
                <w:noProof/>
              </w:rPr>
              <w:fldChar w:fldCharType="end"/>
            </w:r>
          </w:ins>
        </w:p>
        <w:p w14:paraId="3F2C24A2" w14:textId="3815E8E9" w:rsidR="001E0E58" w:rsidRDefault="001E0E58">
          <w:pPr>
            <w:pStyle w:val="TOC3"/>
            <w:tabs>
              <w:tab w:val="left" w:pos="1320"/>
              <w:tab w:val="right" w:leader="dot" w:pos="9019"/>
            </w:tabs>
            <w:rPr>
              <w:ins w:id="249" w:author="Dioguardi, Fabio" w:date="2018-10-23T11:45:00Z"/>
              <w:rFonts w:asciiTheme="minorHAnsi" w:eastAsiaTheme="minorEastAsia" w:hAnsiTheme="minorHAnsi" w:cstheme="minorBidi"/>
              <w:noProof/>
              <w:szCs w:val="22"/>
              <w:lang w:val="en-GB" w:eastAsia="en-GB"/>
            </w:rPr>
          </w:pPr>
          <w:ins w:id="25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5.5.4</w:t>
            </w:r>
            <w:r>
              <w:rPr>
                <w:rFonts w:asciiTheme="minorHAnsi" w:eastAsiaTheme="minorEastAsia" w:hAnsiTheme="minorHAnsi" w:cstheme="minorBidi"/>
                <w:noProof/>
                <w:szCs w:val="22"/>
                <w:lang w:val="en-GB" w:eastAsia="en-GB"/>
              </w:rPr>
              <w:tab/>
            </w:r>
            <w:r w:rsidRPr="00541352">
              <w:rPr>
                <w:rStyle w:val="Hyperlink"/>
                <w:noProof/>
                <w:lang w:val="en-GB"/>
              </w:rPr>
              <w:t>The “Auto30” Setting</w:t>
            </w:r>
            <w:r>
              <w:rPr>
                <w:noProof/>
                <w:webHidden/>
              </w:rPr>
              <w:tab/>
            </w:r>
            <w:r>
              <w:rPr>
                <w:noProof/>
                <w:webHidden/>
              </w:rPr>
              <w:fldChar w:fldCharType="begin"/>
            </w:r>
            <w:r>
              <w:rPr>
                <w:noProof/>
                <w:webHidden/>
              </w:rPr>
              <w:instrText xml:space="preserve"> PAGEREF _Toc528058520 \h </w:instrText>
            </w:r>
            <w:r>
              <w:rPr>
                <w:noProof/>
                <w:webHidden/>
              </w:rPr>
            </w:r>
          </w:ins>
          <w:r>
            <w:rPr>
              <w:noProof/>
              <w:webHidden/>
            </w:rPr>
            <w:fldChar w:fldCharType="separate"/>
          </w:r>
          <w:ins w:id="251" w:author="Dioguardi, Fabio" w:date="2018-10-23T11:45:00Z">
            <w:r>
              <w:rPr>
                <w:noProof/>
                <w:webHidden/>
              </w:rPr>
              <w:t>54</w:t>
            </w:r>
            <w:r>
              <w:rPr>
                <w:noProof/>
                <w:webHidden/>
              </w:rPr>
              <w:fldChar w:fldCharType="end"/>
            </w:r>
            <w:r w:rsidRPr="00541352">
              <w:rPr>
                <w:rStyle w:val="Hyperlink"/>
                <w:noProof/>
              </w:rPr>
              <w:fldChar w:fldCharType="end"/>
            </w:r>
          </w:ins>
        </w:p>
        <w:p w14:paraId="1B861EF7" w14:textId="33AB0AB1" w:rsidR="001E0E58" w:rsidRDefault="001E0E58">
          <w:pPr>
            <w:pStyle w:val="TOC2"/>
            <w:tabs>
              <w:tab w:val="left" w:pos="880"/>
              <w:tab w:val="right" w:leader="dot" w:pos="9019"/>
            </w:tabs>
            <w:rPr>
              <w:ins w:id="252" w:author="Dioguardi, Fabio" w:date="2018-10-23T11:45:00Z"/>
              <w:rFonts w:asciiTheme="minorHAnsi" w:eastAsiaTheme="minorEastAsia" w:hAnsiTheme="minorHAnsi" w:cstheme="minorBidi"/>
              <w:noProof/>
              <w:szCs w:val="22"/>
              <w:lang w:val="en-GB" w:eastAsia="en-GB"/>
            </w:rPr>
          </w:pPr>
          <w:ins w:id="25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rFonts w:ascii="Scala" w:hAnsi="Scala"/>
                <w:noProof/>
                <w:lang w:val="en-GB"/>
              </w:rPr>
              <w:t>5.6</w:t>
            </w:r>
            <w:r>
              <w:rPr>
                <w:rFonts w:asciiTheme="minorHAnsi" w:eastAsiaTheme="minorEastAsia" w:hAnsiTheme="minorHAnsi" w:cstheme="minorBidi"/>
                <w:noProof/>
                <w:szCs w:val="22"/>
                <w:lang w:val="en-GB" w:eastAsia="en-GB"/>
              </w:rPr>
              <w:tab/>
            </w:r>
            <w:r w:rsidRPr="00541352">
              <w:rPr>
                <w:rStyle w:val="Hyperlink"/>
                <w:noProof/>
                <w:lang w:val="en-GB"/>
              </w:rPr>
              <w:t>Step 6: Computing Interim Mass Flux (RMER)</w:t>
            </w:r>
            <w:r>
              <w:rPr>
                <w:noProof/>
                <w:webHidden/>
              </w:rPr>
              <w:tab/>
            </w:r>
            <w:r>
              <w:rPr>
                <w:noProof/>
                <w:webHidden/>
              </w:rPr>
              <w:fldChar w:fldCharType="begin"/>
            </w:r>
            <w:r>
              <w:rPr>
                <w:noProof/>
                <w:webHidden/>
              </w:rPr>
              <w:instrText xml:space="preserve"> PAGEREF _Toc528058521 \h </w:instrText>
            </w:r>
            <w:r>
              <w:rPr>
                <w:noProof/>
                <w:webHidden/>
              </w:rPr>
            </w:r>
          </w:ins>
          <w:r>
            <w:rPr>
              <w:noProof/>
              <w:webHidden/>
            </w:rPr>
            <w:fldChar w:fldCharType="separate"/>
          </w:r>
          <w:ins w:id="254" w:author="Dioguardi, Fabio" w:date="2018-10-23T11:45:00Z">
            <w:r>
              <w:rPr>
                <w:noProof/>
                <w:webHidden/>
              </w:rPr>
              <w:t>55</w:t>
            </w:r>
            <w:r>
              <w:rPr>
                <w:noProof/>
                <w:webHidden/>
              </w:rPr>
              <w:fldChar w:fldCharType="end"/>
            </w:r>
            <w:r w:rsidRPr="00541352">
              <w:rPr>
                <w:rStyle w:val="Hyperlink"/>
                <w:noProof/>
              </w:rPr>
              <w:fldChar w:fldCharType="end"/>
            </w:r>
          </w:ins>
        </w:p>
        <w:p w14:paraId="035EA17B" w14:textId="61FB003D" w:rsidR="001E0E58" w:rsidRDefault="001E0E58">
          <w:pPr>
            <w:pStyle w:val="TOC3"/>
            <w:tabs>
              <w:tab w:val="left" w:pos="1320"/>
              <w:tab w:val="right" w:leader="dot" w:pos="9019"/>
            </w:tabs>
            <w:rPr>
              <w:ins w:id="255" w:author="Dioguardi, Fabio" w:date="2018-10-23T11:45:00Z"/>
              <w:rFonts w:asciiTheme="minorHAnsi" w:eastAsiaTheme="minorEastAsia" w:hAnsiTheme="minorHAnsi" w:cstheme="minorBidi"/>
              <w:noProof/>
              <w:szCs w:val="22"/>
              <w:lang w:val="en-GB" w:eastAsia="en-GB"/>
            </w:rPr>
          </w:pPr>
          <w:ins w:id="25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5.6.1</w:t>
            </w:r>
            <w:r>
              <w:rPr>
                <w:rFonts w:asciiTheme="minorHAnsi" w:eastAsiaTheme="minorEastAsia" w:hAnsiTheme="minorHAnsi" w:cstheme="minorBidi"/>
                <w:noProof/>
                <w:szCs w:val="22"/>
                <w:lang w:val="en-GB" w:eastAsia="en-GB"/>
              </w:rPr>
              <w:tab/>
            </w:r>
            <w:r w:rsidRPr="00541352">
              <w:rPr>
                <w:rStyle w:val="Hyperlink"/>
                <w:noProof/>
                <w:lang w:val="en-GB"/>
              </w:rPr>
              <w:t>FOXI-Internal Plume Models</w:t>
            </w:r>
            <w:r>
              <w:rPr>
                <w:noProof/>
                <w:webHidden/>
              </w:rPr>
              <w:tab/>
            </w:r>
            <w:r>
              <w:rPr>
                <w:noProof/>
                <w:webHidden/>
              </w:rPr>
              <w:fldChar w:fldCharType="begin"/>
            </w:r>
            <w:r>
              <w:rPr>
                <w:noProof/>
                <w:webHidden/>
              </w:rPr>
              <w:instrText xml:space="preserve"> PAGEREF _Toc528058522 \h </w:instrText>
            </w:r>
            <w:r>
              <w:rPr>
                <w:noProof/>
                <w:webHidden/>
              </w:rPr>
            </w:r>
          </w:ins>
          <w:r>
            <w:rPr>
              <w:noProof/>
              <w:webHidden/>
            </w:rPr>
            <w:fldChar w:fldCharType="separate"/>
          </w:r>
          <w:ins w:id="257" w:author="Dioguardi, Fabio" w:date="2018-10-23T11:45:00Z">
            <w:r>
              <w:rPr>
                <w:noProof/>
                <w:webHidden/>
              </w:rPr>
              <w:t>55</w:t>
            </w:r>
            <w:r>
              <w:rPr>
                <w:noProof/>
                <w:webHidden/>
              </w:rPr>
              <w:fldChar w:fldCharType="end"/>
            </w:r>
            <w:r w:rsidRPr="00541352">
              <w:rPr>
                <w:rStyle w:val="Hyperlink"/>
                <w:noProof/>
              </w:rPr>
              <w:fldChar w:fldCharType="end"/>
            </w:r>
          </w:ins>
        </w:p>
        <w:p w14:paraId="6065A48D" w14:textId="1E75B9AF" w:rsidR="001E0E58" w:rsidRDefault="001E0E58">
          <w:pPr>
            <w:pStyle w:val="TOC3"/>
            <w:tabs>
              <w:tab w:val="left" w:pos="1320"/>
              <w:tab w:val="right" w:leader="dot" w:pos="9019"/>
            </w:tabs>
            <w:rPr>
              <w:ins w:id="258" w:author="Dioguardi, Fabio" w:date="2018-10-23T11:45:00Z"/>
              <w:rFonts w:asciiTheme="minorHAnsi" w:eastAsiaTheme="minorEastAsia" w:hAnsiTheme="minorHAnsi" w:cstheme="minorBidi"/>
              <w:noProof/>
              <w:szCs w:val="22"/>
              <w:lang w:val="en-GB" w:eastAsia="en-GB"/>
            </w:rPr>
          </w:pPr>
          <w:ins w:id="25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5.6.2</w:t>
            </w:r>
            <w:r>
              <w:rPr>
                <w:rFonts w:asciiTheme="minorHAnsi" w:eastAsiaTheme="minorEastAsia" w:hAnsiTheme="minorHAnsi" w:cstheme="minorBidi"/>
                <w:noProof/>
                <w:szCs w:val="22"/>
                <w:lang w:val="en-GB" w:eastAsia="en-GB"/>
              </w:rPr>
              <w:tab/>
            </w:r>
            <w:r w:rsidRPr="00541352">
              <w:rPr>
                <w:rStyle w:val="Hyperlink"/>
                <w:noProof/>
                <w:lang w:val="en-GB"/>
              </w:rPr>
              <w:t>Situational Accuracy of Models</w:t>
            </w:r>
            <w:r>
              <w:rPr>
                <w:noProof/>
                <w:webHidden/>
              </w:rPr>
              <w:tab/>
            </w:r>
            <w:r>
              <w:rPr>
                <w:noProof/>
                <w:webHidden/>
              </w:rPr>
              <w:fldChar w:fldCharType="begin"/>
            </w:r>
            <w:r>
              <w:rPr>
                <w:noProof/>
                <w:webHidden/>
              </w:rPr>
              <w:instrText xml:space="preserve"> PAGEREF _Toc528058523 \h </w:instrText>
            </w:r>
            <w:r>
              <w:rPr>
                <w:noProof/>
                <w:webHidden/>
              </w:rPr>
            </w:r>
          </w:ins>
          <w:r>
            <w:rPr>
              <w:noProof/>
              <w:webHidden/>
            </w:rPr>
            <w:fldChar w:fldCharType="separate"/>
          </w:r>
          <w:ins w:id="260" w:author="Dioguardi, Fabio" w:date="2018-10-23T11:45:00Z">
            <w:r>
              <w:rPr>
                <w:noProof/>
                <w:webHidden/>
              </w:rPr>
              <w:t>56</w:t>
            </w:r>
            <w:r>
              <w:rPr>
                <w:noProof/>
                <w:webHidden/>
              </w:rPr>
              <w:fldChar w:fldCharType="end"/>
            </w:r>
            <w:r w:rsidRPr="00541352">
              <w:rPr>
                <w:rStyle w:val="Hyperlink"/>
                <w:noProof/>
              </w:rPr>
              <w:fldChar w:fldCharType="end"/>
            </w:r>
          </w:ins>
        </w:p>
        <w:p w14:paraId="3666B041" w14:textId="25B5C53A" w:rsidR="001E0E58" w:rsidRDefault="001E0E58">
          <w:pPr>
            <w:pStyle w:val="TOC3"/>
            <w:tabs>
              <w:tab w:val="left" w:pos="1320"/>
              <w:tab w:val="right" w:leader="dot" w:pos="9019"/>
            </w:tabs>
            <w:rPr>
              <w:ins w:id="261" w:author="Dioguardi, Fabio" w:date="2018-10-23T11:45:00Z"/>
              <w:rFonts w:asciiTheme="minorHAnsi" w:eastAsiaTheme="minorEastAsia" w:hAnsiTheme="minorHAnsi" w:cstheme="minorBidi"/>
              <w:noProof/>
              <w:szCs w:val="22"/>
              <w:lang w:val="en-GB" w:eastAsia="en-GB"/>
            </w:rPr>
          </w:pPr>
          <w:ins w:id="26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5.6.3</w:t>
            </w:r>
            <w:r>
              <w:rPr>
                <w:rFonts w:asciiTheme="minorHAnsi" w:eastAsiaTheme="minorEastAsia" w:hAnsiTheme="minorHAnsi" w:cstheme="minorBidi"/>
                <w:noProof/>
                <w:szCs w:val="22"/>
                <w:lang w:val="en-GB" w:eastAsia="en-GB"/>
              </w:rPr>
              <w:tab/>
            </w:r>
            <w:r w:rsidRPr="00541352">
              <w:rPr>
                <w:rStyle w:val="Hyperlink"/>
                <w:noProof/>
                <w:lang w:val="en-GB"/>
              </w:rPr>
              <w:t>Statistical Characterization of Model Outputs - Computing RMER</w:t>
            </w:r>
            <w:r>
              <w:rPr>
                <w:noProof/>
                <w:webHidden/>
              </w:rPr>
              <w:tab/>
            </w:r>
            <w:r>
              <w:rPr>
                <w:noProof/>
                <w:webHidden/>
              </w:rPr>
              <w:fldChar w:fldCharType="begin"/>
            </w:r>
            <w:r>
              <w:rPr>
                <w:noProof/>
                <w:webHidden/>
              </w:rPr>
              <w:instrText xml:space="preserve"> PAGEREF _Toc528058524 \h </w:instrText>
            </w:r>
            <w:r>
              <w:rPr>
                <w:noProof/>
                <w:webHidden/>
              </w:rPr>
            </w:r>
          </w:ins>
          <w:r>
            <w:rPr>
              <w:noProof/>
              <w:webHidden/>
            </w:rPr>
            <w:fldChar w:fldCharType="separate"/>
          </w:r>
          <w:ins w:id="263" w:author="Dioguardi, Fabio" w:date="2018-10-23T11:45:00Z">
            <w:r>
              <w:rPr>
                <w:noProof/>
                <w:webHidden/>
              </w:rPr>
              <w:t>58</w:t>
            </w:r>
            <w:r>
              <w:rPr>
                <w:noProof/>
                <w:webHidden/>
              </w:rPr>
              <w:fldChar w:fldCharType="end"/>
            </w:r>
            <w:r w:rsidRPr="00541352">
              <w:rPr>
                <w:rStyle w:val="Hyperlink"/>
                <w:noProof/>
              </w:rPr>
              <w:fldChar w:fldCharType="end"/>
            </w:r>
          </w:ins>
        </w:p>
        <w:p w14:paraId="1C849132" w14:textId="5CCD167F" w:rsidR="001E0E58" w:rsidRDefault="001E0E58">
          <w:pPr>
            <w:pStyle w:val="TOC3"/>
            <w:tabs>
              <w:tab w:val="left" w:pos="1320"/>
              <w:tab w:val="right" w:leader="dot" w:pos="9019"/>
            </w:tabs>
            <w:rPr>
              <w:ins w:id="264" w:author="Dioguardi, Fabio" w:date="2018-10-23T11:45:00Z"/>
              <w:rFonts w:asciiTheme="minorHAnsi" w:eastAsiaTheme="minorEastAsia" w:hAnsiTheme="minorHAnsi" w:cstheme="minorBidi"/>
              <w:noProof/>
              <w:szCs w:val="22"/>
              <w:lang w:val="en-GB" w:eastAsia="en-GB"/>
            </w:rPr>
          </w:pPr>
          <w:ins w:id="26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5.6.4</w:t>
            </w:r>
            <w:r>
              <w:rPr>
                <w:rFonts w:asciiTheme="minorHAnsi" w:eastAsiaTheme="minorEastAsia" w:hAnsiTheme="minorHAnsi" w:cstheme="minorBidi"/>
                <w:noProof/>
                <w:szCs w:val="22"/>
                <w:lang w:val="en-GB" w:eastAsia="en-GB"/>
              </w:rPr>
              <w:tab/>
            </w:r>
            <w:r w:rsidRPr="00541352">
              <w:rPr>
                <w:rStyle w:val="Hyperlink"/>
                <w:noProof/>
                <w:lang w:val="en-GB"/>
              </w:rPr>
              <w:t>The Analysis Mode</w:t>
            </w:r>
            <w:r>
              <w:rPr>
                <w:noProof/>
                <w:webHidden/>
              </w:rPr>
              <w:tab/>
            </w:r>
            <w:r>
              <w:rPr>
                <w:noProof/>
                <w:webHidden/>
              </w:rPr>
              <w:fldChar w:fldCharType="begin"/>
            </w:r>
            <w:r>
              <w:rPr>
                <w:noProof/>
                <w:webHidden/>
              </w:rPr>
              <w:instrText xml:space="preserve"> PAGEREF _Toc528058525 \h </w:instrText>
            </w:r>
            <w:r>
              <w:rPr>
                <w:noProof/>
                <w:webHidden/>
              </w:rPr>
            </w:r>
          </w:ins>
          <w:r>
            <w:rPr>
              <w:noProof/>
              <w:webHidden/>
            </w:rPr>
            <w:fldChar w:fldCharType="separate"/>
          </w:r>
          <w:ins w:id="266" w:author="Dioguardi, Fabio" w:date="2018-10-23T11:45:00Z">
            <w:r>
              <w:rPr>
                <w:noProof/>
                <w:webHidden/>
              </w:rPr>
              <w:t>59</w:t>
            </w:r>
            <w:r>
              <w:rPr>
                <w:noProof/>
                <w:webHidden/>
              </w:rPr>
              <w:fldChar w:fldCharType="end"/>
            </w:r>
            <w:r w:rsidRPr="00541352">
              <w:rPr>
                <w:rStyle w:val="Hyperlink"/>
                <w:noProof/>
              </w:rPr>
              <w:fldChar w:fldCharType="end"/>
            </w:r>
          </w:ins>
        </w:p>
        <w:p w14:paraId="24C2EE01" w14:textId="4B532AF8" w:rsidR="001E0E58" w:rsidRDefault="001E0E58">
          <w:pPr>
            <w:pStyle w:val="TOC2"/>
            <w:tabs>
              <w:tab w:val="left" w:pos="880"/>
              <w:tab w:val="right" w:leader="dot" w:pos="9019"/>
            </w:tabs>
            <w:rPr>
              <w:ins w:id="267" w:author="Dioguardi, Fabio" w:date="2018-10-23T11:45:00Z"/>
              <w:rFonts w:asciiTheme="minorHAnsi" w:eastAsiaTheme="minorEastAsia" w:hAnsiTheme="minorHAnsi" w:cstheme="minorBidi"/>
              <w:noProof/>
              <w:szCs w:val="22"/>
              <w:lang w:val="en-GB" w:eastAsia="en-GB"/>
            </w:rPr>
          </w:pPr>
          <w:ins w:id="26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5.7</w:t>
            </w:r>
            <w:r>
              <w:rPr>
                <w:rFonts w:asciiTheme="minorHAnsi" w:eastAsiaTheme="minorEastAsia" w:hAnsiTheme="minorHAnsi" w:cstheme="minorBidi"/>
                <w:noProof/>
                <w:szCs w:val="22"/>
                <w:lang w:val="en-GB" w:eastAsia="en-GB"/>
              </w:rPr>
              <w:tab/>
            </w:r>
            <w:r w:rsidRPr="00541352">
              <w:rPr>
                <w:rStyle w:val="Hyperlink"/>
                <w:noProof/>
                <w:lang w:val="en-GB"/>
              </w:rPr>
              <w:t>Step 7: Compute MER Based on All Conventional Models</w:t>
            </w:r>
            <w:r>
              <w:rPr>
                <w:noProof/>
                <w:webHidden/>
              </w:rPr>
              <w:tab/>
            </w:r>
            <w:r>
              <w:rPr>
                <w:noProof/>
                <w:webHidden/>
              </w:rPr>
              <w:fldChar w:fldCharType="begin"/>
            </w:r>
            <w:r>
              <w:rPr>
                <w:noProof/>
                <w:webHidden/>
              </w:rPr>
              <w:instrText xml:space="preserve"> PAGEREF _Toc528058526 \h </w:instrText>
            </w:r>
            <w:r>
              <w:rPr>
                <w:noProof/>
                <w:webHidden/>
              </w:rPr>
            </w:r>
          </w:ins>
          <w:r>
            <w:rPr>
              <w:noProof/>
              <w:webHidden/>
            </w:rPr>
            <w:fldChar w:fldCharType="separate"/>
          </w:r>
          <w:ins w:id="269" w:author="Dioguardi, Fabio" w:date="2018-10-23T11:45:00Z">
            <w:r>
              <w:rPr>
                <w:noProof/>
                <w:webHidden/>
              </w:rPr>
              <w:t>60</w:t>
            </w:r>
            <w:r>
              <w:rPr>
                <w:noProof/>
                <w:webHidden/>
              </w:rPr>
              <w:fldChar w:fldCharType="end"/>
            </w:r>
            <w:r w:rsidRPr="00541352">
              <w:rPr>
                <w:rStyle w:val="Hyperlink"/>
                <w:noProof/>
              </w:rPr>
              <w:fldChar w:fldCharType="end"/>
            </w:r>
          </w:ins>
        </w:p>
        <w:p w14:paraId="653150BC" w14:textId="5B3C0A34" w:rsidR="001E0E58" w:rsidRDefault="001E0E58">
          <w:pPr>
            <w:pStyle w:val="TOC2"/>
            <w:tabs>
              <w:tab w:val="left" w:pos="880"/>
              <w:tab w:val="right" w:leader="dot" w:pos="9019"/>
            </w:tabs>
            <w:rPr>
              <w:ins w:id="270" w:author="Dioguardi, Fabio" w:date="2018-10-23T11:45:00Z"/>
              <w:rFonts w:asciiTheme="minorHAnsi" w:eastAsiaTheme="minorEastAsia" w:hAnsiTheme="minorHAnsi" w:cstheme="minorBidi"/>
              <w:noProof/>
              <w:szCs w:val="22"/>
              <w:lang w:val="en-GB" w:eastAsia="en-GB"/>
            </w:rPr>
          </w:pPr>
          <w:ins w:id="27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5.8</w:t>
            </w:r>
            <w:r>
              <w:rPr>
                <w:rFonts w:asciiTheme="minorHAnsi" w:eastAsiaTheme="minorEastAsia" w:hAnsiTheme="minorHAnsi" w:cstheme="minorBidi"/>
                <w:noProof/>
                <w:szCs w:val="22"/>
                <w:lang w:val="en-GB" w:eastAsia="en-GB"/>
              </w:rPr>
              <w:tab/>
            </w:r>
            <w:r w:rsidRPr="00541352">
              <w:rPr>
                <w:rStyle w:val="Hyperlink"/>
                <w:noProof/>
                <w:lang w:val="en-GB"/>
              </w:rPr>
              <w:t>Step 8: Compute FMER by Including Experimental Sensors</w:t>
            </w:r>
            <w:r>
              <w:rPr>
                <w:noProof/>
                <w:webHidden/>
              </w:rPr>
              <w:tab/>
            </w:r>
            <w:r>
              <w:rPr>
                <w:noProof/>
                <w:webHidden/>
              </w:rPr>
              <w:fldChar w:fldCharType="begin"/>
            </w:r>
            <w:r>
              <w:rPr>
                <w:noProof/>
                <w:webHidden/>
              </w:rPr>
              <w:instrText xml:space="preserve"> PAGEREF _Toc528058527 \h </w:instrText>
            </w:r>
            <w:r>
              <w:rPr>
                <w:noProof/>
                <w:webHidden/>
              </w:rPr>
            </w:r>
          </w:ins>
          <w:r>
            <w:rPr>
              <w:noProof/>
              <w:webHidden/>
            </w:rPr>
            <w:fldChar w:fldCharType="separate"/>
          </w:r>
          <w:ins w:id="272" w:author="Dioguardi, Fabio" w:date="2018-10-23T11:45:00Z">
            <w:r>
              <w:rPr>
                <w:noProof/>
                <w:webHidden/>
              </w:rPr>
              <w:t>61</w:t>
            </w:r>
            <w:r>
              <w:rPr>
                <w:noProof/>
                <w:webHidden/>
              </w:rPr>
              <w:fldChar w:fldCharType="end"/>
            </w:r>
            <w:r w:rsidRPr="00541352">
              <w:rPr>
                <w:rStyle w:val="Hyperlink"/>
                <w:noProof/>
              </w:rPr>
              <w:fldChar w:fldCharType="end"/>
            </w:r>
          </w:ins>
        </w:p>
        <w:p w14:paraId="2FF33B3A" w14:textId="7DFD80CB" w:rsidR="001E0E58" w:rsidRDefault="001E0E58">
          <w:pPr>
            <w:pStyle w:val="TOC3"/>
            <w:tabs>
              <w:tab w:val="left" w:pos="1320"/>
              <w:tab w:val="right" w:leader="dot" w:pos="9019"/>
            </w:tabs>
            <w:rPr>
              <w:ins w:id="273" w:author="Dioguardi, Fabio" w:date="2018-10-23T11:45:00Z"/>
              <w:rFonts w:asciiTheme="minorHAnsi" w:eastAsiaTheme="minorEastAsia" w:hAnsiTheme="minorHAnsi" w:cstheme="minorBidi"/>
              <w:noProof/>
              <w:szCs w:val="22"/>
              <w:lang w:val="en-GB" w:eastAsia="en-GB"/>
            </w:rPr>
          </w:pPr>
          <w:ins w:id="27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5.8.1</w:t>
            </w:r>
            <w:r>
              <w:rPr>
                <w:rFonts w:asciiTheme="minorHAnsi" w:eastAsiaTheme="minorEastAsia" w:hAnsiTheme="minorHAnsi" w:cstheme="minorBidi"/>
                <w:noProof/>
                <w:szCs w:val="22"/>
                <w:lang w:val="en-GB" w:eastAsia="en-GB"/>
              </w:rPr>
              <w:tab/>
            </w:r>
            <w:r w:rsidRPr="00541352">
              <w:rPr>
                <w:rStyle w:val="Hyperlink"/>
                <w:noProof/>
                <w:lang w:val="en-GB"/>
              </w:rPr>
              <w:t>Processing Data from Experimental MER Sensors</w:t>
            </w:r>
            <w:r>
              <w:rPr>
                <w:noProof/>
                <w:webHidden/>
              </w:rPr>
              <w:tab/>
            </w:r>
            <w:r>
              <w:rPr>
                <w:noProof/>
                <w:webHidden/>
              </w:rPr>
              <w:fldChar w:fldCharType="begin"/>
            </w:r>
            <w:r>
              <w:rPr>
                <w:noProof/>
                <w:webHidden/>
              </w:rPr>
              <w:instrText xml:space="preserve"> PAGEREF _Toc528058528 \h </w:instrText>
            </w:r>
            <w:r>
              <w:rPr>
                <w:noProof/>
                <w:webHidden/>
              </w:rPr>
            </w:r>
          </w:ins>
          <w:r>
            <w:rPr>
              <w:noProof/>
              <w:webHidden/>
            </w:rPr>
            <w:fldChar w:fldCharType="separate"/>
          </w:r>
          <w:ins w:id="275" w:author="Dioguardi, Fabio" w:date="2018-10-23T11:45:00Z">
            <w:r>
              <w:rPr>
                <w:noProof/>
                <w:webHidden/>
              </w:rPr>
              <w:t>61</w:t>
            </w:r>
            <w:r>
              <w:rPr>
                <w:noProof/>
                <w:webHidden/>
              </w:rPr>
              <w:fldChar w:fldCharType="end"/>
            </w:r>
            <w:r w:rsidRPr="00541352">
              <w:rPr>
                <w:rStyle w:val="Hyperlink"/>
                <w:noProof/>
              </w:rPr>
              <w:fldChar w:fldCharType="end"/>
            </w:r>
          </w:ins>
        </w:p>
        <w:p w14:paraId="2133EE5F" w14:textId="3FA4094F" w:rsidR="001E0E58" w:rsidRDefault="001E0E58">
          <w:pPr>
            <w:pStyle w:val="TOC3"/>
            <w:tabs>
              <w:tab w:val="left" w:pos="1320"/>
              <w:tab w:val="right" w:leader="dot" w:pos="9019"/>
            </w:tabs>
            <w:rPr>
              <w:ins w:id="276" w:author="Dioguardi, Fabio" w:date="2018-10-23T11:45:00Z"/>
              <w:rFonts w:asciiTheme="minorHAnsi" w:eastAsiaTheme="minorEastAsia" w:hAnsiTheme="minorHAnsi" w:cstheme="minorBidi"/>
              <w:noProof/>
              <w:szCs w:val="22"/>
              <w:lang w:val="en-GB" w:eastAsia="en-GB"/>
            </w:rPr>
          </w:pPr>
          <w:ins w:id="27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"_Toc528058529"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5.8.2</w:t>
            </w:r>
            <w:r>
              <w:rPr>
                <w:rFonts w:asciiTheme="minorHAnsi" w:eastAsiaTheme="minorEastAsia" w:hAnsiTheme="minorHAnsi" w:cstheme="minorBidi"/>
                <w:noProof/>
                <w:szCs w:val="22"/>
                <w:lang w:val="en-GB" w:eastAsia="en-GB"/>
              </w:rPr>
              <w:tab/>
            </w:r>
            <w:r w:rsidRPr="00541352">
              <w:rPr>
                <w:rStyle w:val="Hyperlink"/>
                <w:noProof/>
                <w:lang w:val="en-GB"/>
              </w:rPr>
              <w:t>Importing Manually Added MER Estimates</w:t>
            </w:r>
            <w:r>
              <w:rPr>
                <w:noProof/>
                <w:webHidden/>
              </w:rPr>
              <w:tab/>
            </w:r>
            <w:r>
              <w:rPr>
                <w:noProof/>
                <w:webHidden/>
              </w:rPr>
              <w:fldChar w:fldCharType="begin"/>
            </w:r>
            <w:r>
              <w:rPr>
                <w:noProof/>
                <w:webHidden/>
              </w:rPr>
              <w:instrText xml:space="preserve"> PAGEREF _Toc528058529 \h </w:instrText>
            </w:r>
            <w:r>
              <w:rPr>
                <w:noProof/>
                <w:webHidden/>
              </w:rPr>
            </w:r>
          </w:ins>
          <w:r>
            <w:rPr>
              <w:noProof/>
              <w:webHidden/>
            </w:rPr>
            <w:fldChar w:fldCharType="separate"/>
          </w:r>
          <w:ins w:id="278" w:author="Dioguardi, Fabio" w:date="2018-10-23T11:45:00Z">
            <w:r>
              <w:rPr>
                <w:noProof/>
                <w:webHidden/>
              </w:rPr>
              <w:t>61</w:t>
            </w:r>
            <w:r>
              <w:rPr>
                <w:noProof/>
                <w:webHidden/>
              </w:rPr>
              <w:fldChar w:fldCharType="end"/>
            </w:r>
            <w:r w:rsidRPr="00541352">
              <w:rPr>
                <w:rStyle w:val="Hyperlink"/>
                <w:noProof/>
              </w:rPr>
              <w:fldChar w:fldCharType="end"/>
            </w:r>
          </w:ins>
        </w:p>
        <w:p w14:paraId="604C853B" w14:textId="44F4CFFA" w:rsidR="001E0E58" w:rsidRDefault="001E0E58">
          <w:pPr>
            <w:pStyle w:val="TOC3"/>
            <w:tabs>
              <w:tab w:val="left" w:pos="1320"/>
              <w:tab w:val="right" w:leader="dot" w:pos="9019"/>
            </w:tabs>
            <w:rPr>
              <w:ins w:id="279" w:author="Dioguardi, Fabio" w:date="2018-10-23T11:45:00Z"/>
              <w:rFonts w:asciiTheme="minorHAnsi" w:eastAsiaTheme="minorEastAsia" w:hAnsiTheme="minorHAnsi" w:cstheme="minorBidi"/>
              <w:noProof/>
              <w:szCs w:val="22"/>
              <w:lang w:val="en-GB" w:eastAsia="en-GB"/>
            </w:rPr>
          </w:pPr>
          <w:ins w:id="28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5.8.3</w:t>
            </w:r>
            <w:r>
              <w:rPr>
                <w:rFonts w:asciiTheme="minorHAnsi" w:eastAsiaTheme="minorEastAsia" w:hAnsiTheme="minorHAnsi" w:cstheme="minorBidi"/>
                <w:noProof/>
                <w:szCs w:val="22"/>
                <w:lang w:val="en-GB" w:eastAsia="en-GB"/>
              </w:rPr>
              <w:tab/>
            </w:r>
            <w:r w:rsidRPr="00541352">
              <w:rPr>
                <w:rStyle w:val="Hyperlink"/>
                <w:noProof/>
                <w:lang w:val="en-GB"/>
              </w:rPr>
              <w:t>Computing the FMER</w:t>
            </w:r>
            <w:r>
              <w:rPr>
                <w:noProof/>
                <w:webHidden/>
              </w:rPr>
              <w:tab/>
            </w:r>
            <w:r>
              <w:rPr>
                <w:noProof/>
                <w:webHidden/>
              </w:rPr>
              <w:fldChar w:fldCharType="begin"/>
            </w:r>
            <w:r>
              <w:rPr>
                <w:noProof/>
                <w:webHidden/>
              </w:rPr>
              <w:instrText xml:space="preserve"> PAGEREF _Toc528058530 \h </w:instrText>
            </w:r>
            <w:r>
              <w:rPr>
                <w:noProof/>
                <w:webHidden/>
              </w:rPr>
            </w:r>
          </w:ins>
          <w:r>
            <w:rPr>
              <w:noProof/>
              <w:webHidden/>
            </w:rPr>
            <w:fldChar w:fldCharType="separate"/>
          </w:r>
          <w:ins w:id="281" w:author="Dioguardi, Fabio" w:date="2018-10-23T11:45:00Z">
            <w:r>
              <w:rPr>
                <w:noProof/>
                <w:webHidden/>
              </w:rPr>
              <w:t>62</w:t>
            </w:r>
            <w:r>
              <w:rPr>
                <w:noProof/>
                <w:webHidden/>
              </w:rPr>
              <w:fldChar w:fldCharType="end"/>
            </w:r>
            <w:r w:rsidRPr="00541352">
              <w:rPr>
                <w:rStyle w:val="Hyperlink"/>
                <w:noProof/>
              </w:rPr>
              <w:fldChar w:fldCharType="end"/>
            </w:r>
          </w:ins>
        </w:p>
        <w:p w14:paraId="72A016A6" w14:textId="1230BE5E" w:rsidR="001E0E58" w:rsidRDefault="001E0E58">
          <w:pPr>
            <w:pStyle w:val="TOC3"/>
            <w:tabs>
              <w:tab w:val="left" w:pos="1320"/>
              <w:tab w:val="right" w:leader="dot" w:pos="9019"/>
            </w:tabs>
            <w:rPr>
              <w:ins w:id="282" w:author="Dioguardi, Fabio" w:date="2018-10-23T11:45:00Z"/>
              <w:rFonts w:asciiTheme="minorHAnsi" w:eastAsiaTheme="minorEastAsia" w:hAnsiTheme="minorHAnsi" w:cstheme="minorBidi"/>
              <w:noProof/>
              <w:szCs w:val="22"/>
              <w:lang w:val="en-GB" w:eastAsia="en-GB"/>
            </w:rPr>
          </w:pPr>
          <w:ins w:id="28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5.8.4</w:t>
            </w:r>
            <w:r>
              <w:rPr>
                <w:rFonts w:asciiTheme="minorHAnsi" w:eastAsiaTheme="minorEastAsia" w:hAnsiTheme="minorHAnsi" w:cstheme="minorBidi"/>
                <w:noProof/>
                <w:szCs w:val="22"/>
                <w:lang w:val="en-GB" w:eastAsia="en-GB"/>
              </w:rPr>
              <w:tab/>
            </w:r>
            <w:r w:rsidRPr="00541352">
              <w:rPr>
                <w:rStyle w:val="Hyperlink"/>
                <w:noProof/>
                <w:lang w:val="en-GB"/>
              </w:rPr>
              <w:t xml:space="preserve">Saving Results to </w:t>
            </w:r>
            <w:r w:rsidRPr="00541352">
              <w:rPr>
                <w:rStyle w:val="Hyperlink"/>
                <w:i/>
                <w:noProof/>
                <w:lang w:val="en-GB"/>
              </w:rPr>
              <w:t>*_mer_LOG.txt</w:t>
            </w:r>
            <w:r w:rsidRPr="00541352">
              <w:rPr>
                <w:rStyle w:val="Hyperlink"/>
                <w:noProof/>
                <w:lang w:val="en-GB"/>
              </w:rPr>
              <w:t xml:space="preserve"> and </w:t>
            </w:r>
            <w:r w:rsidRPr="00541352">
              <w:rPr>
                <w:rStyle w:val="Hyperlink"/>
                <w:i/>
                <w:noProof/>
                <w:lang w:val="en-GB"/>
              </w:rPr>
              <w:t>*_mer_NOW.txt</w:t>
            </w:r>
            <w:r>
              <w:rPr>
                <w:noProof/>
                <w:webHidden/>
              </w:rPr>
              <w:tab/>
            </w:r>
            <w:r>
              <w:rPr>
                <w:noProof/>
                <w:webHidden/>
              </w:rPr>
              <w:fldChar w:fldCharType="begin"/>
            </w:r>
            <w:r>
              <w:rPr>
                <w:noProof/>
                <w:webHidden/>
              </w:rPr>
              <w:instrText xml:space="preserve"> PAGEREF _Toc528058531 \h </w:instrText>
            </w:r>
            <w:r>
              <w:rPr>
                <w:noProof/>
                <w:webHidden/>
              </w:rPr>
            </w:r>
          </w:ins>
          <w:r>
            <w:rPr>
              <w:noProof/>
              <w:webHidden/>
            </w:rPr>
            <w:fldChar w:fldCharType="separate"/>
          </w:r>
          <w:ins w:id="284" w:author="Dioguardi, Fabio" w:date="2018-10-23T11:45:00Z">
            <w:r>
              <w:rPr>
                <w:noProof/>
                <w:webHidden/>
              </w:rPr>
              <w:t>63</w:t>
            </w:r>
            <w:r>
              <w:rPr>
                <w:noProof/>
                <w:webHidden/>
              </w:rPr>
              <w:fldChar w:fldCharType="end"/>
            </w:r>
            <w:r w:rsidRPr="00541352">
              <w:rPr>
                <w:rStyle w:val="Hyperlink"/>
                <w:noProof/>
              </w:rPr>
              <w:fldChar w:fldCharType="end"/>
            </w:r>
          </w:ins>
        </w:p>
        <w:p w14:paraId="0291E5EE" w14:textId="3764318B" w:rsidR="001E0E58" w:rsidRDefault="001E0E58">
          <w:pPr>
            <w:pStyle w:val="TOC2"/>
            <w:tabs>
              <w:tab w:val="left" w:pos="880"/>
              <w:tab w:val="right" w:leader="dot" w:pos="9019"/>
            </w:tabs>
            <w:rPr>
              <w:ins w:id="285" w:author="Dioguardi, Fabio" w:date="2018-10-23T11:45:00Z"/>
              <w:rFonts w:asciiTheme="minorHAnsi" w:eastAsiaTheme="minorEastAsia" w:hAnsiTheme="minorHAnsi" w:cstheme="minorBidi"/>
              <w:noProof/>
              <w:szCs w:val="22"/>
              <w:lang w:val="en-GB" w:eastAsia="en-GB"/>
            </w:rPr>
          </w:pPr>
          <w:ins w:id="28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5.9</w:t>
            </w:r>
            <w:r>
              <w:rPr>
                <w:rFonts w:asciiTheme="minorHAnsi" w:eastAsiaTheme="minorEastAsia" w:hAnsiTheme="minorHAnsi" w:cstheme="minorBidi"/>
                <w:noProof/>
                <w:szCs w:val="22"/>
                <w:lang w:val="en-GB" w:eastAsia="en-GB"/>
              </w:rPr>
              <w:tab/>
            </w:r>
            <w:r w:rsidRPr="00541352">
              <w:rPr>
                <w:rStyle w:val="Hyperlink"/>
                <w:noProof/>
                <w:lang w:val="en-GB"/>
              </w:rPr>
              <w:t>Step 9: Compute Total Mass Erupted</w:t>
            </w:r>
            <w:r>
              <w:rPr>
                <w:noProof/>
                <w:webHidden/>
              </w:rPr>
              <w:tab/>
            </w:r>
            <w:r>
              <w:rPr>
                <w:noProof/>
                <w:webHidden/>
              </w:rPr>
              <w:fldChar w:fldCharType="begin"/>
            </w:r>
            <w:r>
              <w:rPr>
                <w:noProof/>
                <w:webHidden/>
              </w:rPr>
              <w:instrText xml:space="preserve"> PAGEREF _Toc528058532 \h </w:instrText>
            </w:r>
            <w:r>
              <w:rPr>
                <w:noProof/>
                <w:webHidden/>
              </w:rPr>
            </w:r>
          </w:ins>
          <w:r>
            <w:rPr>
              <w:noProof/>
              <w:webHidden/>
            </w:rPr>
            <w:fldChar w:fldCharType="separate"/>
          </w:r>
          <w:ins w:id="287" w:author="Dioguardi, Fabio" w:date="2018-10-23T11:45:00Z">
            <w:r>
              <w:rPr>
                <w:noProof/>
                <w:webHidden/>
              </w:rPr>
              <w:t>64</w:t>
            </w:r>
            <w:r>
              <w:rPr>
                <w:noProof/>
                <w:webHidden/>
              </w:rPr>
              <w:fldChar w:fldCharType="end"/>
            </w:r>
            <w:r w:rsidRPr="00541352">
              <w:rPr>
                <w:rStyle w:val="Hyperlink"/>
                <w:noProof/>
              </w:rPr>
              <w:fldChar w:fldCharType="end"/>
            </w:r>
          </w:ins>
        </w:p>
        <w:p w14:paraId="322E863F" w14:textId="12A6377D" w:rsidR="001E0E58" w:rsidRDefault="001E0E58">
          <w:pPr>
            <w:pStyle w:val="TOC2"/>
            <w:tabs>
              <w:tab w:val="left" w:pos="880"/>
              <w:tab w:val="right" w:leader="dot" w:pos="9019"/>
            </w:tabs>
            <w:rPr>
              <w:ins w:id="288" w:author="Dioguardi, Fabio" w:date="2018-10-23T11:45:00Z"/>
              <w:rFonts w:asciiTheme="minorHAnsi" w:eastAsiaTheme="minorEastAsia" w:hAnsiTheme="minorHAnsi" w:cstheme="minorBidi"/>
              <w:noProof/>
              <w:szCs w:val="22"/>
              <w:lang w:val="en-GB" w:eastAsia="en-GB"/>
            </w:rPr>
          </w:pPr>
          <w:ins w:id="28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w:t>
            </w:r>
            <w:r>
              <w:rPr>
                <w:rFonts w:asciiTheme="minorHAnsi" w:eastAsiaTheme="minorEastAsia" w:hAnsiTheme="minorHAnsi" w:cstheme="minorBidi"/>
                <w:noProof/>
                <w:szCs w:val="22"/>
                <w:lang w:val="en-GB" w:eastAsia="en-GB"/>
              </w:rPr>
              <w:tab/>
            </w:r>
            <w:r w:rsidRPr="00541352">
              <w:rPr>
                <w:rStyle w:val="Hyperlink"/>
                <w:noProof/>
                <w:lang w:val="en-GB"/>
              </w:rPr>
              <w:t>Step 10: Outputs - Plots and Results</w:t>
            </w:r>
            <w:r>
              <w:rPr>
                <w:noProof/>
                <w:webHidden/>
              </w:rPr>
              <w:tab/>
            </w:r>
            <w:r>
              <w:rPr>
                <w:noProof/>
                <w:webHidden/>
              </w:rPr>
              <w:fldChar w:fldCharType="begin"/>
            </w:r>
            <w:r>
              <w:rPr>
                <w:noProof/>
                <w:webHidden/>
              </w:rPr>
              <w:instrText xml:space="preserve"> PAGEREF _Toc528058533 \h </w:instrText>
            </w:r>
            <w:r>
              <w:rPr>
                <w:noProof/>
                <w:webHidden/>
              </w:rPr>
            </w:r>
          </w:ins>
          <w:r>
            <w:rPr>
              <w:noProof/>
              <w:webHidden/>
            </w:rPr>
            <w:fldChar w:fldCharType="separate"/>
          </w:r>
          <w:ins w:id="290" w:author="Dioguardi, Fabio" w:date="2018-10-23T11:45:00Z">
            <w:r>
              <w:rPr>
                <w:noProof/>
                <w:webHidden/>
              </w:rPr>
              <w:t>64</w:t>
            </w:r>
            <w:r>
              <w:rPr>
                <w:noProof/>
                <w:webHidden/>
              </w:rPr>
              <w:fldChar w:fldCharType="end"/>
            </w:r>
            <w:r w:rsidRPr="00541352">
              <w:rPr>
                <w:rStyle w:val="Hyperlink"/>
                <w:noProof/>
              </w:rPr>
              <w:fldChar w:fldCharType="end"/>
            </w:r>
          </w:ins>
        </w:p>
        <w:p w14:paraId="3DE0EDDD" w14:textId="0D0EFAD8" w:rsidR="001E0E58" w:rsidRDefault="001E0E58">
          <w:pPr>
            <w:pStyle w:val="TOC3"/>
            <w:tabs>
              <w:tab w:val="left" w:pos="1320"/>
              <w:tab w:val="right" w:leader="dot" w:pos="9019"/>
            </w:tabs>
            <w:rPr>
              <w:ins w:id="291" w:author="Dioguardi, Fabio" w:date="2018-10-23T11:45:00Z"/>
              <w:rFonts w:asciiTheme="minorHAnsi" w:eastAsiaTheme="minorEastAsia" w:hAnsiTheme="minorHAnsi" w:cstheme="minorBidi"/>
              <w:noProof/>
              <w:szCs w:val="22"/>
              <w:lang w:val="en-GB" w:eastAsia="en-GB"/>
            </w:rPr>
          </w:pPr>
          <w:ins w:id="29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5.10.1</w:t>
            </w:r>
            <w:r>
              <w:rPr>
                <w:rFonts w:asciiTheme="minorHAnsi" w:eastAsiaTheme="minorEastAsia" w:hAnsiTheme="minorHAnsi" w:cstheme="minorBidi"/>
                <w:noProof/>
                <w:szCs w:val="22"/>
                <w:lang w:val="en-GB" w:eastAsia="en-GB"/>
              </w:rPr>
              <w:tab/>
            </w:r>
            <w:r w:rsidRPr="00541352">
              <w:rPr>
                <w:rStyle w:val="Hyperlink"/>
                <w:noProof/>
                <w:lang w:val="en-GB"/>
              </w:rPr>
              <w:t>The “</w:t>
            </w:r>
            <w:r w:rsidRPr="00541352">
              <w:rPr>
                <w:rStyle w:val="Hyperlink"/>
                <w:i/>
                <w:noProof/>
                <w:lang w:val="en-GB"/>
              </w:rPr>
              <w:t>.log</w:t>
            </w:r>
            <w:r w:rsidRPr="00541352">
              <w:rPr>
                <w:rStyle w:val="Hyperlink"/>
                <w:noProof/>
                <w:lang w:val="en-GB"/>
              </w:rPr>
              <w:t>” file</w:t>
            </w:r>
            <w:r>
              <w:rPr>
                <w:noProof/>
                <w:webHidden/>
              </w:rPr>
              <w:tab/>
            </w:r>
            <w:r>
              <w:rPr>
                <w:noProof/>
                <w:webHidden/>
              </w:rPr>
              <w:fldChar w:fldCharType="begin"/>
            </w:r>
            <w:r>
              <w:rPr>
                <w:noProof/>
                <w:webHidden/>
              </w:rPr>
              <w:instrText xml:space="preserve"> PAGEREF _Toc528058534 \h </w:instrText>
            </w:r>
            <w:r>
              <w:rPr>
                <w:noProof/>
                <w:webHidden/>
              </w:rPr>
            </w:r>
          </w:ins>
          <w:r>
            <w:rPr>
              <w:noProof/>
              <w:webHidden/>
            </w:rPr>
            <w:fldChar w:fldCharType="separate"/>
          </w:r>
          <w:ins w:id="293" w:author="Dioguardi, Fabio" w:date="2018-10-23T11:45:00Z">
            <w:r>
              <w:rPr>
                <w:noProof/>
                <w:webHidden/>
              </w:rPr>
              <w:t>64</w:t>
            </w:r>
            <w:r>
              <w:rPr>
                <w:noProof/>
                <w:webHidden/>
              </w:rPr>
              <w:fldChar w:fldCharType="end"/>
            </w:r>
            <w:r w:rsidRPr="00541352">
              <w:rPr>
                <w:rStyle w:val="Hyperlink"/>
                <w:noProof/>
              </w:rPr>
              <w:fldChar w:fldCharType="end"/>
            </w:r>
          </w:ins>
        </w:p>
        <w:p w14:paraId="791212FF" w14:textId="3E2DC157" w:rsidR="001E0E58" w:rsidRDefault="001E0E58">
          <w:pPr>
            <w:pStyle w:val="TOC3"/>
            <w:tabs>
              <w:tab w:val="left" w:pos="1320"/>
              <w:tab w:val="right" w:leader="dot" w:pos="9019"/>
            </w:tabs>
            <w:rPr>
              <w:ins w:id="294" w:author="Dioguardi, Fabio" w:date="2018-10-23T11:45:00Z"/>
              <w:rFonts w:asciiTheme="minorHAnsi" w:eastAsiaTheme="minorEastAsia" w:hAnsiTheme="minorHAnsi" w:cstheme="minorBidi"/>
              <w:noProof/>
              <w:szCs w:val="22"/>
              <w:lang w:val="en-GB" w:eastAsia="en-GB"/>
            </w:rPr>
          </w:pPr>
          <w:ins w:id="29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5.10.2</w:t>
            </w:r>
            <w:r>
              <w:rPr>
                <w:rFonts w:asciiTheme="minorHAnsi" w:eastAsiaTheme="minorEastAsia" w:hAnsiTheme="minorHAnsi" w:cstheme="minorBidi"/>
                <w:noProof/>
                <w:szCs w:val="22"/>
                <w:lang w:val="en-GB" w:eastAsia="en-GB"/>
              </w:rPr>
              <w:tab/>
            </w:r>
            <w:r w:rsidRPr="00541352">
              <w:rPr>
                <w:rStyle w:val="Hyperlink"/>
                <w:noProof/>
                <w:lang w:val="en-GB"/>
              </w:rPr>
              <w:t>The Status Report</w:t>
            </w:r>
            <w:r>
              <w:rPr>
                <w:noProof/>
                <w:webHidden/>
              </w:rPr>
              <w:tab/>
            </w:r>
            <w:r>
              <w:rPr>
                <w:noProof/>
                <w:webHidden/>
              </w:rPr>
              <w:fldChar w:fldCharType="begin"/>
            </w:r>
            <w:r>
              <w:rPr>
                <w:noProof/>
                <w:webHidden/>
              </w:rPr>
              <w:instrText xml:space="preserve"> PAGEREF _Toc528058535 \h </w:instrText>
            </w:r>
            <w:r>
              <w:rPr>
                <w:noProof/>
                <w:webHidden/>
              </w:rPr>
            </w:r>
          </w:ins>
          <w:r>
            <w:rPr>
              <w:noProof/>
              <w:webHidden/>
            </w:rPr>
            <w:fldChar w:fldCharType="separate"/>
          </w:r>
          <w:ins w:id="296" w:author="Dioguardi, Fabio" w:date="2018-10-23T11:45:00Z">
            <w:r>
              <w:rPr>
                <w:noProof/>
                <w:webHidden/>
              </w:rPr>
              <w:t>65</w:t>
            </w:r>
            <w:r>
              <w:rPr>
                <w:noProof/>
                <w:webHidden/>
              </w:rPr>
              <w:fldChar w:fldCharType="end"/>
            </w:r>
            <w:r w:rsidRPr="00541352">
              <w:rPr>
                <w:rStyle w:val="Hyperlink"/>
                <w:noProof/>
              </w:rPr>
              <w:fldChar w:fldCharType="end"/>
            </w:r>
          </w:ins>
        </w:p>
        <w:p w14:paraId="456FA710" w14:textId="05C5D290" w:rsidR="001E0E58" w:rsidRDefault="001E0E58">
          <w:pPr>
            <w:pStyle w:val="TOC3"/>
            <w:tabs>
              <w:tab w:val="left" w:pos="1320"/>
              <w:tab w:val="right" w:leader="dot" w:pos="9019"/>
            </w:tabs>
            <w:rPr>
              <w:ins w:id="297" w:author="Dioguardi, Fabio" w:date="2018-10-23T11:45:00Z"/>
              <w:rFonts w:asciiTheme="minorHAnsi" w:eastAsiaTheme="minorEastAsia" w:hAnsiTheme="minorHAnsi" w:cstheme="minorBidi"/>
              <w:noProof/>
              <w:szCs w:val="22"/>
              <w:lang w:val="en-GB" w:eastAsia="en-GB"/>
            </w:rPr>
          </w:pPr>
          <w:ins w:id="29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5.10.3</w:t>
            </w:r>
            <w:r>
              <w:rPr>
                <w:rFonts w:asciiTheme="minorHAnsi" w:eastAsiaTheme="minorEastAsia" w:hAnsiTheme="minorHAnsi" w:cstheme="minorBidi"/>
                <w:noProof/>
                <w:szCs w:val="22"/>
                <w:lang w:val="en-GB" w:eastAsia="en-GB"/>
              </w:rPr>
              <w:tab/>
            </w:r>
            <w:r w:rsidRPr="00541352">
              <w:rPr>
                <w:rStyle w:val="Hyperlink"/>
                <w:noProof/>
                <w:lang w:val="en-GB"/>
              </w:rPr>
              <w:t>Plume Height Plots</w:t>
            </w:r>
            <w:r>
              <w:rPr>
                <w:noProof/>
                <w:webHidden/>
              </w:rPr>
              <w:tab/>
            </w:r>
            <w:r>
              <w:rPr>
                <w:noProof/>
                <w:webHidden/>
              </w:rPr>
              <w:fldChar w:fldCharType="begin"/>
            </w:r>
            <w:r>
              <w:rPr>
                <w:noProof/>
                <w:webHidden/>
              </w:rPr>
              <w:instrText xml:space="preserve"> PAGEREF _Toc528058536 \h </w:instrText>
            </w:r>
            <w:r>
              <w:rPr>
                <w:noProof/>
                <w:webHidden/>
              </w:rPr>
            </w:r>
          </w:ins>
          <w:r>
            <w:rPr>
              <w:noProof/>
              <w:webHidden/>
            </w:rPr>
            <w:fldChar w:fldCharType="separate"/>
          </w:r>
          <w:ins w:id="299" w:author="Dioguardi, Fabio" w:date="2018-10-23T11:45:00Z">
            <w:r>
              <w:rPr>
                <w:noProof/>
                <w:webHidden/>
              </w:rPr>
              <w:t>67</w:t>
            </w:r>
            <w:r>
              <w:rPr>
                <w:noProof/>
                <w:webHidden/>
              </w:rPr>
              <w:fldChar w:fldCharType="end"/>
            </w:r>
            <w:r w:rsidRPr="00541352">
              <w:rPr>
                <w:rStyle w:val="Hyperlink"/>
                <w:noProof/>
              </w:rPr>
              <w:fldChar w:fldCharType="end"/>
            </w:r>
          </w:ins>
        </w:p>
        <w:p w14:paraId="6768F657" w14:textId="71E559A0" w:rsidR="001E0E58" w:rsidRDefault="001E0E58">
          <w:pPr>
            <w:pStyle w:val="TOC3"/>
            <w:tabs>
              <w:tab w:val="left" w:pos="1320"/>
              <w:tab w:val="right" w:leader="dot" w:pos="9019"/>
            </w:tabs>
            <w:rPr>
              <w:ins w:id="300" w:author="Dioguardi, Fabio" w:date="2018-10-23T11:45:00Z"/>
              <w:rFonts w:asciiTheme="minorHAnsi" w:eastAsiaTheme="minorEastAsia" w:hAnsiTheme="minorHAnsi" w:cstheme="minorBidi"/>
              <w:noProof/>
              <w:szCs w:val="22"/>
              <w:lang w:val="en-GB" w:eastAsia="en-GB"/>
            </w:rPr>
          </w:pPr>
          <w:ins w:id="301"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5.10.4</w:t>
            </w:r>
            <w:r>
              <w:rPr>
                <w:rFonts w:asciiTheme="minorHAnsi" w:eastAsiaTheme="minorEastAsia" w:hAnsiTheme="minorHAnsi" w:cstheme="minorBidi"/>
                <w:noProof/>
                <w:szCs w:val="22"/>
                <w:lang w:val="en-GB" w:eastAsia="en-GB"/>
              </w:rPr>
              <w:tab/>
            </w:r>
            <w:r w:rsidRPr="00541352">
              <w:rPr>
                <w:rStyle w:val="Hyperlink"/>
                <w:noProof/>
                <w:lang w:val="en-GB"/>
              </w:rPr>
              <w:t>Plots showing Source Stats</w:t>
            </w:r>
            <w:r>
              <w:rPr>
                <w:noProof/>
                <w:webHidden/>
              </w:rPr>
              <w:tab/>
            </w:r>
            <w:r>
              <w:rPr>
                <w:noProof/>
                <w:webHidden/>
              </w:rPr>
              <w:fldChar w:fldCharType="begin"/>
            </w:r>
            <w:r>
              <w:rPr>
                <w:noProof/>
                <w:webHidden/>
              </w:rPr>
              <w:instrText xml:space="preserve"> PAGEREF _Toc528058537 \h </w:instrText>
            </w:r>
            <w:r>
              <w:rPr>
                <w:noProof/>
                <w:webHidden/>
              </w:rPr>
            </w:r>
          </w:ins>
          <w:r>
            <w:rPr>
              <w:noProof/>
              <w:webHidden/>
            </w:rPr>
            <w:fldChar w:fldCharType="separate"/>
          </w:r>
          <w:ins w:id="302" w:author="Dioguardi, Fabio" w:date="2018-10-23T11:45:00Z">
            <w:r>
              <w:rPr>
                <w:noProof/>
                <w:webHidden/>
              </w:rPr>
              <w:t>69</w:t>
            </w:r>
            <w:r>
              <w:rPr>
                <w:noProof/>
                <w:webHidden/>
              </w:rPr>
              <w:fldChar w:fldCharType="end"/>
            </w:r>
            <w:r w:rsidRPr="00541352">
              <w:rPr>
                <w:rStyle w:val="Hyperlink"/>
                <w:noProof/>
              </w:rPr>
              <w:fldChar w:fldCharType="end"/>
            </w:r>
          </w:ins>
        </w:p>
        <w:p w14:paraId="40BF462A" w14:textId="4216EDFC" w:rsidR="001E0E58" w:rsidRDefault="001E0E58">
          <w:pPr>
            <w:pStyle w:val="TOC3"/>
            <w:tabs>
              <w:tab w:val="left" w:pos="1320"/>
              <w:tab w:val="right" w:leader="dot" w:pos="9019"/>
            </w:tabs>
            <w:rPr>
              <w:ins w:id="303" w:author="Dioguardi, Fabio" w:date="2018-10-23T11:45:00Z"/>
              <w:rFonts w:asciiTheme="minorHAnsi" w:eastAsiaTheme="minorEastAsia" w:hAnsiTheme="minorHAnsi" w:cstheme="minorBidi"/>
              <w:noProof/>
              <w:szCs w:val="22"/>
              <w:lang w:val="en-GB" w:eastAsia="en-GB"/>
            </w:rPr>
          </w:pPr>
          <w:ins w:id="30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5.10.5</w:t>
            </w:r>
            <w:r>
              <w:rPr>
                <w:rFonts w:asciiTheme="minorHAnsi" w:eastAsiaTheme="minorEastAsia" w:hAnsiTheme="minorHAnsi" w:cstheme="minorBidi"/>
                <w:noProof/>
                <w:szCs w:val="22"/>
                <w:lang w:val="en-GB" w:eastAsia="en-GB"/>
              </w:rPr>
              <w:tab/>
            </w:r>
            <w:r w:rsidRPr="00541352">
              <w:rPr>
                <w:rStyle w:val="Hyperlink"/>
                <w:noProof/>
                <w:lang w:val="en-GB"/>
              </w:rPr>
              <w:t>Mass Eruption Rate Plots</w:t>
            </w:r>
            <w:r>
              <w:rPr>
                <w:noProof/>
                <w:webHidden/>
              </w:rPr>
              <w:tab/>
            </w:r>
            <w:r>
              <w:rPr>
                <w:noProof/>
                <w:webHidden/>
              </w:rPr>
              <w:fldChar w:fldCharType="begin"/>
            </w:r>
            <w:r>
              <w:rPr>
                <w:noProof/>
                <w:webHidden/>
              </w:rPr>
              <w:instrText xml:space="preserve"> PAGEREF _Toc528058538 \h </w:instrText>
            </w:r>
            <w:r>
              <w:rPr>
                <w:noProof/>
                <w:webHidden/>
              </w:rPr>
            </w:r>
          </w:ins>
          <w:r>
            <w:rPr>
              <w:noProof/>
              <w:webHidden/>
            </w:rPr>
            <w:fldChar w:fldCharType="separate"/>
          </w:r>
          <w:ins w:id="305" w:author="Dioguardi, Fabio" w:date="2018-10-23T11:45:00Z">
            <w:r>
              <w:rPr>
                <w:noProof/>
                <w:webHidden/>
              </w:rPr>
              <w:t>71</w:t>
            </w:r>
            <w:r>
              <w:rPr>
                <w:noProof/>
                <w:webHidden/>
              </w:rPr>
              <w:fldChar w:fldCharType="end"/>
            </w:r>
            <w:r w:rsidRPr="00541352">
              <w:rPr>
                <w:rStyle w:val="Hyperlink"/>
                <w:noProof/>
              </w:rPr>
              <w:fldChar w:fldCharType="end"/>
            </w:r>
          </w:ins>
        </w:p>
        <w:p w14:paraId="04F39BF1" w14:textId="629EEA9C" w:rsidR="001E0E58" w:rsidRDefault="001E0E58">
          <w:pPr>
            <w:pStyle w:val="TOC3"/>
            <w:tabs>
              <w:tab w:val="left" w:pos="1320"/>
              <w:tab w:val="right" w:leader="dot" w:pos="9019"/>
            </w:tabs>
            <w:rPr>
              <w:ins w:id="306" w:author="Dioguardi, Fabio" w:date="2018-10-23T11:45:00Z"/>
              <w:rFonts w:asciiTheme="minorHAnsi" w:eastAsiaTheme="minorEastAsia" w:hAnsiTheme="minorHAnsi" w:cstheme="minorBidi"/>
              <w:noProof/>
              <w:szCs w:val="22"/>
              <w:lang w:val="en-GB" w:eastAsia="en-GB"/>
            </w:rPr>
          </w:pPr>
          <w:ins w:id="30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"_Toc528058539"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5.10.6</w:t>
            </w:r>
            <w:r>
              <w:rPr>
                <w:rFonts w:asciiTheme="minorHAnsi" w:eastAsiaTheme="minorEastAsia" w:hAnsiTheme="minorHAnsi" w:cstheme="minorBidi"/>
                <w:noProof/>
                <w:szCs w:val="22"/>
                <w:lang w:val="en-GB" w:eastAsia="en-GB"/>
              </w:rPr>
              <w:tab/>
            </w:r>
            <w:r w:rsidRPr="00541352">
              <w:rPr>
                <w:rStyle w:val="Hyperlink"/>
                <w:noProof/>
                <w:lang w:val="en-GB"/>
              </w:rPr>
              <w:t>Total Erupted Mass Plots</w:t>
            </w:r>
            <w:r>
              <w:rPr>
                <w:noProof/>
                <w:webHidden/>
              </w:rPr>
              <w:tab/>
            </w:r>
            <w:r>
              <w:rPr>
                <w:noProof/>
                <w:webHidden/>
              </w:rPr>
              <w:fldChar w:fldCharType="begin"/>
            </w:r>
            <w:r>
              <w:rPr>
                <w:noProof/>
                <w:webHidden/>
              </w:rPr>
              <w:instrText xml:space="preserve"> PAGEREF _Toc528058539 \h </w:instrText>
            </w:r>
            <w:r>
              <w:rPr>
                <w:noProof/>
                <w:webHidden/>
              </w:rPr>
            </w:r>
          </w:ins>
          <w:r>
            <w:rPr>
              <w:noProof/>
              <w:webHidden/>
            </w:rPr>
            <w:fldChar w:fldCharType="separate"/>
          </w:r>
          <w:ins w:id="308" w:author="Dioguardi, Fabio" w:date="2018-10-23T11:45:00Z">
            <w:r>
              <w:rPr>
                <w:noProof/>
                <w:webHidden/>
              </w:rPr>
              <w:t>73</w:t>
            </w:r>
            <w:r>
              <w:rPr>
                <w:noProof/>
                <w:webHidden/>
              </w:rPr>
              <w:fldChar w:fldCharType="end"/>
            </w:r>
            <w:r w:rsidRPr="00541352">
              <w:rPr>
                <w:rStyle w:val="Hyperlink"/>
                <w:noProof/>
              </w:rPr>
              <w:fldChar w:fldCharType="end"/>
            </w:r>
          </w:ins>
        </w:p>
        <w:p w14:paraId="10B2287F" w14:textId="3CA89347" w:rsidR="001E0E58" w:rsidRDefault="001E0E58">
          <w:pPr>
            <w:pStyle w:val="TOC3"/>
            <w:tabs>
              <w:tab w:val="left" w:pos="1320"/>
              <w:tab w:val="right" w:leader="dot" w:pos="9019"/>
            </w:tabs>
            <w:rPr>
              <w:ins w:id="309" w:author="Dioguardi, Fabio" w:date="2018-10-23T11:45:00Z"/>
              <w:rFonts w:asciiTheme="minorHAnsi" w:eastAsiaTheme="minorEastAsia" w:hAnsiTheme="minorHAnsi" w:cstheme="minorBidi"/>
              <w:noProof/>
              <w:szCs w:val="22"/>
              <w:lang w:val="en-GB" w:eastAsia="en-GB"/>
            </w:rPr>
          </w:pPr>
          <w:ins w:id="31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5.10.7</w:t>
            </w:r>
            <w:r>
              <w:rPr>
                <w:rFonts w:asciiTheme="minorHAnsi" w:eastAsiaTheme="minorEastAsia" w:hAnsiTheme="minorHAnsi" w:cstheme="minorBidi"/>
                <w:noProof/>
                <w:szCs w:val="22"/>
                <w:lang w:val="en-GB" w:eastAsia="en-GB"/>
              </w:rPr>
              <w:tab/>
            </w:r>
            <w:r w:rsidRPr="00541352">
              <w:rPr>
                <w:rStyle w:val="Hyperlink"/>
                <w:noProof/>
                <w:lang w:val="en-GB"/>
              </w:rPr>
              <w:t>The status records</w:t>
            </w:r>
            <w:r>
              <w:rPr>
                <w:noProof/>
                <w:webHidden/>
              </w:rPr>
              <w:tab/>
            </w:r>
            <w:r>
              <w:rPr>
                <w:noProof/>
                <w:webHidden/>
              </w:rPr>
              <w:fldChar w:fldCharType="begin"/>
            </w:r>
            <w:r>
              <w:rPr>
                <w:noProof/>
                <w:webHidden/>
              </w:rPr>
              <w:instrText xml:space="preserve"> PAGEREF _Toc528058540 \h </w:instrText>
            </w:r>
            <w:r>
              <w:rPr>
                <w:noProof/>
                <w:webHidden/>
              </w:rPr>
            </w:r>
          </w:ins>
          <w:r>
            <w:rPr>
              <w:noProof/>
              <w:webHidden/>
            </w:rPr>
            <w:fldChar w:fldCharType="separate"/>
          </w:r>
          <w:ins w:id="311" w:author="Dioguardi, Fabio" w:date="2018-10-23T11:45:00Z">
            <w:r>
              <w:rPr>
                <w:noProof/>
                <w:webHidden/>
              </w:rPr>
              <w:t>75</w:t>
            </w:r>
            <w:r>
              <w:rPr>
                <w:noProof/>
                <w:webHidden/>
              </w:rPr>
              <w:fldChar w:fldCharType="end"/>
            </w:r>
            <w:r w:rsidRPr="00541352">
              <w:rPr>
                <w:rStyle w:val="Hyperlink"/>
                <w:noProof/>
              </w:rPr>
              <w:fldChar w:fldCharType="end"/>
            </w:r>
          </w:ins>
        </w:p>
        <w:p w14:paraId="1DC84F9A" w14:textId="19DDDC2B" w:rsidR="001E0E58" w:rsidRDefault="001E0E58">
          <w:pPr>
            <w:pStyle w:val="TOC2"/>
            <w:tabs>
              <w:tab w:val="left" w:pos="880"/>
              <w:tab w:val="right" w:leader="dot" w:pos="9019"/>
            </w:tabs>
            <w:rPr>
              <w:ins w:id="312" w:author="Dioguardi, Fabio" w:date="2018-10-23T11:45:00Z"/>
              <w:rFonts w:asciiTheme="minorHAnsi" w:eastAsiaTheme="minorEastAsia" w:hAnsiTheme="minorHAnsi" w:cstheme="minorBidi"/>
              <w:noProof/>
              <w:szCs w:val="22"/>
              <w:lang w:val="en-GB" w:eastAsia="en-GB"/>
            </w:rPr>
          </w:pPr>
          <w:ins w:id="313"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"_Toc528058541"</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5.11</w:t>
            </w:r>
            <w:r>
              <w:rPr>
                <w:rFonts w:asciiTheme="minorHAnsi" w:eastAsiaTheme="minorEastAsia" w:hAnsiTheme="minorHAnsi" w:cstheme="minorBidi"/>
                <w:noProof/>
                <w:szCs w:val="22"/>
                <w:lang w:val="en-GB" w:eastAsia="en-GB"/>
              </w:rPr>
              <w:tab/>
            </w:r>
            <w:r w:rsidRPr="00541352">
              <w:rPr>
                <w:rStyle w:val="Hyperlink"/>
                <w:noProof/>
                <w:lang w:val="en-GB"/>
              </w:rPr>
              <w:t>Resting and Closing the Loop</w:t>
            </w:r>
            <w:r>
              <w:rPr>
                <w:noProof/>
                <w:webHidden/>
              </w:rPr>
              <w:tab/>
            </w:r>
            <w:r>
              <w:rPr>
                <w:noProof/>
                <w:webHidden/>
              </w:rPr>
              <w:fldChar w:fldCharType="begin"/>
            </w:r>
            <w:r>
              <w:rPr>
                <w:noProof/>
                <w:webHidden/>
              </w:rPr>
              <w:instrText xml:space="preserve"> PAGEREF _Toc528058541 \h </w:instrText>
            </w:r>
            <w:r>
              <w:rPr>
                <w:noProof/>
                <w:webHidden/>
              </w:rPr>
            </w:r>
          </w:ins>
          <w:r>
            <w:rPr>
              <w:noProof/>
              <w:webHidden/>
            </w:rPr>
            <w:fldChar w:fldCharType="separate"/>
          </w:r>
          <w:ins w:id="314" w:author="Dioguardi, Fabio" w:date="2018-10-23T11:45:00Z">
            <w:r>
              <w:rPr>
                <w:noProof/>
                <w:webHidden/>
              </w:rPr>
              <w:t>77</w:t>
            </w:r>
            <w:r>
              <w:rPr>
                <w:noProof/>
                <w:webHidden/>
              </w:rPr>
              <w:fldChar w:fldCharType="end"/>
            </w:r>
            <w:r w:rsidRPr="00541352">
              <w:rPr>
                <w:rStyle w:val="Hyperlink"/>
                <w:noProof/>
              </w:rPr>
              <w:fldChar w:fldCharType="end"/>
            </w:r>
          </w:ins>
        </w:p>
        <w:p w14:paraId="28A29B04" w14:textId="42DE749B" w:rsidR="001E0E58" w:rsidRDefault="001E0E58">
          <w:pPr>
            <w:pStyle w:val="TOC1"/>
            <w:tabs>
              <w:tab w:val="left" w:pos="440"/>
              <w:tab w:val="right" w:leader="dot" w:pos="9019"/>
            </w:tabs>
            <w:rPr>
              <w:ins w:id="315" w:author="Dioguardi, Fabio" w:date="2018-10-23T11:45:00Z"/>
              <w:rFonts w:asciiTheme="minorHAnsi" w:eastAsiaTheme="minorEastAsia" w:hAnsiTheme="minorHAnsi" w:cstheme="minorBidi"/>
              <w:noProof/>
              <w:szCs w:val="22"/>
              <w:lang w:val="en-GB" w:eastAsia="en-GB"/>
            </w:rPr>
          </w:pPr>
          <w:ins w:id="316"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"_Toc528058542"</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6</w:t>
            </w:r>
            <w:r>
              <w:rPr>
                <w:rFonts w:asciiTheme="minorHAnsi" w:eastAsiaTheme="minorEastAsia" w:hAnsiTheme="minorHAnsi" w:cstheme="minorBidi"/>
                <w:noProof/>
                <w:szCs w:val="22"/>
                <w:lang w:val="en-GB" w:eastAsia="en-GB"/>
              </w:rPr>
              <w:tab/>
            </w:r>
            <w:r w:rsidRPr="00541352">
              <w:rPr>
                <w:rStyle w:val="Hyperlink"/>
                <w:noProof/>
                <w:lang w:val="en-GB"/>
              </w:rPr>
              <w:t>FoxScreen</w:t>
            </w:r>
            <w:r>
              <w:rPr>
                <w:noProof/>
                <w:webHidden/>
              </w:rPr>
              <w:tab/>
            </w:r>
            <w:r>
              <w:rPr>
                <w:noProof/>
                <w:webHidden/>
              </w:rPr>
              <w:fldChar w:fldCharType="begin"/>
            </w:r>
            <w:r>
              <w:rPr>
                <w:noProof/>
                <w:webHidden/>
              </w:rPr>
              <w:instrText xml:space="preserve"> PAGEREF _Toc528058542 \h </w:instrText>
            </w:r>
            <w:r>
              <w:rPr>
                <w:noProof/>
                <w:webHidden/>
              </w:rPr>
            </w:r>
          </w:ins>
          <w:r>
            <w:rPr>
              <w:noProof/>
              <w:webHidden/>
            </w:rPr>
            <w:fldChar w:fldCharType="separate"/>
          </w:r>
          <w:ins w:id="317" w:author="Dioguardi, Fabio" w:date="2018-10-23T11:45:00Z">
            <w:r>
              <w:rPr>
                <w:noProof/>
                <w:webHidden/>
              </w:rPr>
              <w:t>78</w:t>
            </w:r>
            <w:r>
              <w:rPr>
                <w:noProof/>
                <w:webHidden/>
              </w:rPr>
              <w:fldChar w:fldCharType="end"/>
            </w:r>
            <w:r w:rsidRPr="00541352">
              <w:rPr>
                <w:rStyle w:val="Hyperlink"/>
                <w:noProof/>
              </w:rPr>
              <w:fldChar w:fldCharType="end"/>
            </w:r>
          </w:ins>
        </w:p>
        <w:p w14:paraId="0121BAA7" w14:textId="418B9882" w:rsidR="001E0E58" w:rsidRDefault="001E0E58">
          <w:pPr>
            <w:pStyle w:val="TOC1"/>
            <w:tabs>
              <w:tab w:val="left" w:pos="440"/>
              <w:tab w:val="right" w:leader="dot" w:pos="9019"/>
            </w:tabs>
            <w:rPr>
              <w:ins w:id="318" w:author="Dioguardi, Fabio" w:date="2018-10-23T11:45:00Z"/>
              <w:rFonts w:asciiTheme="minorHAnsi" w:eastAsiaTheme="minorEastAsia" w:hAnsiTheme="minorHAnsi" w:cstheme="minorBidi"/>
              <w:noProof/>
              <w:szCs w:val="22"/>
              <w:lang w:val="en-GB" w:eastAsia="en-GB"/>
            </w:rPr>
          </w:pPr>
          <w:ins w:id="319"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"_Toc528058543"</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14:scene3d>
                  <w14:camera w14:prst="orthographicFront"/>
                  <w14:lightRig w14:rig="threePt" w14:dir="t">
                    <w14:rot w14:lat="0" w14:lon="0" w14:rev="0"/>
                  </w14:lightRig>
                </w14:scene3d>
              </w:rPr>
              <w:t>7</w:t>
            </w:r>
            <w:r>
              <w:rPr>
                <w:rFonts w:asciiTheme="minorHAnsi" w:eastAsiaTheme="minorEastAsia" w:hAnsiTheme="minorHAnsi" w:cstheme="minorBidi"/>
                <w:noProof/>
                <w:szCs w:val="22"/>
                <w:lang w:val="en-GB" w:eastAsia="en-GB"/>
              </w:rPr>
              <w:tab/>
            </w:r>
            <w:r w:rsidRPr="00541352">
              <w:rPr>
                <w:rStyle w:val="Hyperlink"/>
                <w:noProof/>
                <w:lang w:val="en-GB"/>
              </w:rPr>
              <w:t>References</w:t>
            </w:r>
            <w:r>
              <w:rPr>
                <w:noProof/>
                <w:webHidden/>
              </w:rPr>
              <w:tab/>
            </w:r>
            <w:r>
              <w:rPr>
                <w:noProof/>
                <w:webHidden/>
              </w:rPr>
              <w:fldChar w:fldCharType="begin"/>
            </w:r>
            <w:r>
              <w:rPr>
                <w:noProof/>
                <w:webHidden/>
              </w:rPr>
              <w:instrText xml:space="preserve"> PAGEREF _Toc528058543 \h </w:instrText>
            </w:r>
            <w:r>
              <w:rPr>
                <w:noProof/>
                <w:webHidden/>
              </w:rPr>
            </w:r>
          </w:ins>
          <w:r>
            <w:rPr>
              <w:noProof/>
              <w:webHidden/>
            </w:rPr>
            <w:fldChar w:fldCharType="separate"/>
          </w:r>
          <w:ins w:id="320" w:author="Dioguardi, Fabio" w:date="2018-10-23T11:45:00Z">
            <w:r>
              <w:rPr>
                <w:noProof/>
                <w:webHidden/>
              </w:rPr>
              <w:t>80</w:t>
            </w:r>
            <w:r>
              <w:rPr>
                <w:noProof/>
                <w:webHidden/>
              </w:rPr>
              <w:fldChar w:fldCharType="end"/>
            </w:r>
            <w:r w:rsidRPr="00541352">
              <w:rPr>
                <w:rStyle w:val="Hyperlink"/>
                <w:noProof/>
              </w:rPr>
              <w:fldChar w:fldCharType="end"/>
            </w:r>
          </w:ins>
        </w:p>
        <w:p w14:paraId="0602561D" w14:textId="18CF6884" w:rsidR="001E0E58" w:rsidRDefault="001E0E58">
          <w:pPr>
            <w:pStyle w:val="TOC1"/>
            <w:tabs>
              <w:tab w:val="right" w:leader="dot" w:pos="9019"/>
            </w:tabs>
            <w:rPr>
              <w:ins w:id="321" w:author="Dioguardi, Fabio" w:date="2018-10-23T11:45:00Z"/>
              <w:rFonts w:asciiTheme="minorHAnsi" w:eastAsiaTheme="minorEastAsia" w:hAnsiTheme="minorHAnsi" w:cstheme="minorBidi"/>
              <w:noProof/>
              <w:szCs w:val="22"/>
              <w:lang w:val="en-GB" w:eastAsia="en-GB"/>
            </w:rPr>
          </w:pPr>
          <w:ins w:id="322"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"_Toc528058544"</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A: List of Parameters in fix_config.txt</w:t>
            </w:r>
            <w:r>
              <w:rPr>
                <w:noProof/>
                <w:webHidden/>
              </w:rPr>
              <w:tab/>
            </w:r>
            <w:r>
              <w:rPr>
                <w:noProof/>
                <w:webHidden/>
              </w:rPr>
              <w:fldChar w:fldCharType="begin"/>
            </w:r>
            <w:r>
              <w:rPr>
                <w:noProof/>
                <w:webHidden/>
              </w:rPr>
              <w:instrText xml:space="preserve"> PAGEREF _Toc528058544 \h </w:instrText>
            </w:r>
            <w:r>
              <w:rPr>
                <w:noProof/>
                <w:webHidden/>
              </w:rPr>
            </w:r>
          </w:ins>
          <w:r>
            <w:rPr>
              <w:noProof/>
              <w:webHidden/>
            </w:rPr>
            <w:fldChar w:fldCharType="separate"/>
          </w:r>
          <w:ins w:id="323" w:author="Dioguardi, Fabio" w:date="2018-10-23T11:45:00Z">
            <w:r>
              <w:rPr>
                <w:noProof/>
                <w:webHidden/>
              </w:rPr>
              <w:t>82</w:t>
            </w:r>
            <w:r>
              <w:rPr>
                <w:noProof/>
                <w:webHidden/>
              </w:rPr>
              <w:fldChar w:fldCharType="end"/>
            </w:r>
            <w:r w:rsidRPr="00541352">
              <w:rPr>
                <w:rStyle w:val="Hyperlink"/>
                <w:noProof/>
              </w:rPr>
              <w:fldChar w:fldCharType="end"/>
            </w:r>
          </w:ins>
        </w:p>
        <w:p w14:paraId="22AE47EB" w14:textId="0892FF86" w:rsidR="001E0E58" w:rsidRDefault="001E0E58">
          <w:pPr>
            <w:pStyle w:val="TOC1"/>
            <w:tabs>
              <w:tab w:val="right" w:leader="dot" w:pos="9019"/>
            </w:tabs>
            <w:rPr>
              <w:ins w:id="324" w:author="Dioguardi, Fabio" w:date="2018-10-23T11:45:00Z"/>
              <w:rFonts w:asciiTheme="minorHAnsi" w:eastAsiaTheme="minorEastAsia" w:hAnsiTheme="minorHAnsi" w:cstheme="minorBidi"/>
              <w:noProof/>
              <w:szCs w:val="22"/>
              <w:lang w:val="en-GB" w:eastAsia="en-GB"/>
            </w:rPr>
          </w:pPr>
          <w:ins w:id="325"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"_Toc528058545"</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B: Data Flow Chart of FOXI</w:t>
            </w:r>
            <w:r>
              <w:rPr>
                <w:noProof/>
                <w:webHidden/>
              </w:rPr>
              <w:tab/>
            </w:r>
            <w:r>
              <w:rPr>
                <w:noProof/>
                <w:webHidden/>
              </w:rPr>
              <w:fldChar w:fldCharType="begin"/>
            </w:r>
            <w:r>
              <w:rPr>
                <w:noProof/>
                <w:webHidden/>
              </w:rPr>
              <w:instrText xml:space="preserve"> PAGEREF _Toc528058545 \h </w:instrText>
            </w:r>
            <w:r>
              <w:rPr>
                <w:noProof/>
                <w:webHidden/>
              </w:rPr>
            </w:r>
          </w:ins>
          <w:r>
            <w:rPr>
              <w:noProof/>
              <w:webHidden/>
            </w:rPr>
            <w:fldChar w:fldCharType="separate"/>
          </w:r>
          <w:ins w:id="326" w:author="Dioguardi, Fabio" w:date="2018-10-23T11:45:00Z">
            <w:r>
              <w:rPr>
                <w:noProof/>
                <w:webHidden/>
              </w:rPr>
              <w:t>84</w:t>
            </w:r>
            <w:r>
              <w:rPr>
                <w:noProof/>
                <w:webHidden/>
              </w:rPr>
              <w:fldChar w:fldCharType="end"/>
            </w:r>
            <w:r w:rsidRPr="00541352">
              <w:rPr>
                <w:rStyle w:val="Hyperlink"/>
                <w:noProof/>
              </w:rPr>
              <w:fldChar w:fldCharType="end"/>
            </w:r>
          </w:ins>
        </w:p>
        <w:p w14:paraId="1309B5E2" w14:textId="022C3C96" w:rsidR="001E0E58" w:rsidRDefault="001E0E58">
          <w:pPr>
            <w:pStyle w:val="TOC1"/>
            <w:tabs>
              <w:tab w:val="right" w:leader="dot" w:pos="9019"/>
            </w:tabs>
            <w:rPr>
              <w:ins w:id="327" w:author="Dioguardi, Fabio" w:date="2018-10-23T11:45:00Z"/>
              <w:rFonts w:asciiTheme="minorHAnsi" w:eastAsiaTheme="minorEastAsia" w:hAnsiTheme="minorHAnsi" w:cstheme="minorBidi"/>
              <w:noProof/>
              <w:szCs w:val="22"/>
              <w:lang w:val="en-GB" w:eastAsia="en-GB"/>
            </w:rPr>
          </w:pPr>
          <w:ins w:id="328"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"_Toc528058546"</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C: REFIR – Setup for Iceland</w:t>
            </w:r>
            <w:r>
              <w:rPr>
                <w:noProof/>
                <w:webHidden/>
              </w:rPr>
              <w:tab/>
            </w:r>
            <w:r>
              <w:rPr>
                <w:noProof/>
                <w:webHidden/>
              </w:rPr>
              <w:fldChar w:fldCharType="begin"/>
            </w:r>
            <w:r>
              <w:rPr>
                <w:noProof/>
                <w:webHidden/>
              </w:rPr>
              <w:instrText xml:space="preserve"> PAGEREF _Toc528058546 \h </w:instrText>
            </w:r>
            <w:r>
              <w:rPr>
                <w:noProof/>
                <w:webHidden/>
              </w:rPr>
            </w:r>
          </w:ins>
          <w:r>
            <w:rPr>
              <w:noProof/>
              <w:webHidden/>
            </w:rPr>
            <w:fldChar w:fldCharType="separate"/>
          </w:r>
          <w:ins w:id="329" w:author="Dioguardi, Fabio" w:date="2018-10-23T11:45:00Z">
            <w:r>
              <w:rPr>
                <w:noProof/>
                <w:webHidden/>
              </w:rPr>
              <w:t>85</w:t>
            </w:r>
            <w:r>
              <w:rPr>
                <w:noProof/>
                <w:webHidden/>
              </w:rPr>
              <w:fldChar w:fldCharType="end"/>
            </w:r>
            <w:r w:rsidRPr="00541352">
              <w:rPr>
                <w:rStyle w:val="Hyperlink"/>
                <w:noProof/>
              </w:rPr>
              <w:fldChar w:fldCharType="end"/>
            </w:r>
          </w:ins>
        </w:p>
        <w:p w14:paraId="7693596E" w14:textId="687DB86D" w:rsidR="001E0E58" w:rsidRDefault="001E0E58">
          <w:pPr>
            <w:pStyle w:val="TOC1"/>
            <w:tabs>
              <w:tab w:val="right" w:leader="dot" w:pos="9019"/>
            </w:tabs>
            <w:rPr>
              <w:ins w:id="330" w:author="Dioguardi, Fabio" w:date="2018-10-23T11:45:00Z"/>
              <w:rFonts w:asciiTheme="minorHAnsi" w:eastAsiaTheme="minorEastAsia" w:hAnsiTheme="minorHAnsi" w:cstheme="minorBidi"/>
              <w:noProof/>
              <w:szCs w:val="22"/>
              <w:lang w:val="en-GB" w:eastAsia="en-GB"/>
            </w:rPr>
          </w:pPr>
          <w:ins w:id="331" w:author="Dioguardi, Fabio" w:date="2018-10-23T11:45:00Z">
            <w:r w:rsidRPr="00541352">
              <w:rPr>
                <w:rStyle w:val="Hyperlink"/>
                <w:noProof/>
              </w:rPr>
              <w:lastRenderedPageBreak/>
              <w:fldChar w:fldCharType="begin"/>
            </w:r>
            <w:r w:rsidRPr="00541352">
              <w:rPr>
                <w:rStyle w:val="Hyperlink"/>
                <w:noProof/>
              </w:rPr>
              <w:instrText xml:space="preserve"> </w:instrText>
            </w:r>
            <w:r>
              <w:rPr>
                <w:noProof/>
              </w:rPr>
              <w:instrText>HYPERLINK \l "_Toc528058547"</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D: Automatic plume tracking web-cameras at Hekla</w:t>
            </w:r>
            <w:r>
              <w:rPr>
                <w:noProof/>
                <w:webHidden/>
              </w:rPr>
              <w:tab/>
            </w:r>
            <w:r>
              <w:rPr>
                <w:noProof/>
                <w:webHidden/>
              </w:rPr>
              <w:fldChar w:fldCharType="begin"/>
            </w:r>
            <w:r>
              <w:rPr>
                <w:noProof/>
                <w:webHidden/>
              </w:rPr>
              <w:instrText xml:space="preserve"> PAGEREF _Toc528058547 \h </w:instrText>
            </w:r>
            <w:r>
              <w:rPr>
                <w:noProof/>
                <w:webHidden/>
              </w:rPr>
            </w:r>
          </w:ins>
          <w:r>
            <w:rPr>
              <w:noProof/>
              <w:webHidden/>
            </w:rPr>
            <w:fldChar w:fldCharType="separate"/>
          </w:r>
          <w:ins w:id="332" w:author="Dioguardi, Fabio" w:date="2018-10-23T11:45:00Z">
            <w:r>
              <w:rPr>
                <w:noProof/>
                <w:webHidden/>
              </w:rPr>
              <w:t>86</w:t>
            </w:r>
            <w:r>
              <w:rPr>
                <w:noProof/>
                <w:webHidden/>
              </w:rPr>
              <w:fldChar w:fldCharType="end"/>
            </w:r>
            <w:r w:rsidRPr="00541352">
              <w:rPr>
                <w:rStyle w:val="Hyperlink"/>
                <w:noProof/>
              </w:rPr>
              <w:fldChar w:fldCharType="end"/>
            </w:r>
          </w:ins>
        </w:p>
        <w:p w14:paraId="0DDACD9C" w14:textId="255345C8" w:rsidR="001E0E58" w:rsidRDefault="001E0E58">
          <w:pPr>
            <w:pStyle w:val="TOC1"/>
            <w:tabs>
              <w:tab w:val="right" w:leader="dot" w:pos="9019"/>
            </w:tabs>
            <w:rPr>
              <w:ins w:id="333" w:author="Dioguardi, Fabio" w:date="2018-10-23T11:45:00Z"/>
              <w:rFonts w:asciiTheme="minorHAnsi" w:eastAsiaTheme="minorEastAsia" w:hAnsiTheme="minorHAnsi" w:cstheme="minorBidi"/>
              <w:noProof/>
              <w:szCs w:val="22"/>
              <w:lang w:val="en-GB" w:eastAsia="en-GB"/>
            </w:rPr>
          </w:pPr>
          <w:ins w:id="334"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"_Toc528058548"</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E: Suggested settings for weight factors  (FutureVolc setup)</w:t>
            </w:r>
            <w:r>
              <w:rPr>
                <w:noProof/>
                <w:webHidden/>
              </w:rPr>
              <w:tab/>
            </w:r>
            <w:r>
              <w:rPr>
                <w:noProof/>
                <w:webHidden/>
              </w:rPr>
              <w:fldChar w:fldCharType="begin"/>
            </w:r>
            <w:r>
              <w:rPr>
                <w:noProof/>
                <w:webHidden/>
              </w:rPr>
              <w:instrText xml:space="preserve"> PAGEREF _Toc528058548 \h </w:instrText>
            </w:r>
            <w:r>
              <w:rPr>
                <w:noProof/>
                <w:webHidden/>
              </w:rPr>
            </w:r>
          </w:ins>
          <w:r>
            <w:rPr>
              <w:noProof/>
              <w:webHidden/>
            </w:rPr>
            <w:fldChar w:fldCharType="separate"/>
          </w:r>
          <w:ins w:id="335" w:author="Dioguardi, Fabio" w:date="2018-10-23T11:45:00Z">
            <w:r>
              <w:rPr>
                <w:noProof/>
                <w:webHidden/>
              </w:rPr>
              <w:t>87</w:t>
            </w:r>
            <w:r>
              <w:rPr>
                <w:noProof/>
                <w:webHidden/>
              </w:rPr>
              <w:fldChar w:fldCharType="end"/>
            </w:r>
            <w:r w:rsidRPr="00541352">
              <w:rPr>
                <w:rStyle w:val="Hyperlink"/>
                <w:noProof/>
              </w:rPr>
              <w:fldChar w:fldCharType="end"/>
            </w:r>
          </w:ins>
        </w:p>
        <w:p w14:paraId="1E0E801D" w14:textId="2EDCB378" w:rsidR="001E0E58" w:rsidRDefault="001E0E58">
          <w:pPr>
            <w:pStyle w:val="TOC1"/>
            <w:tabs>
              <w:tab w:val="right" w:leader="dot" w:pos="9019"/>
            </w:tabs>
            <w:rPr>
              <w:ins w:id="336" w:author="Dioguardi, Fabio" w:date="2018-10-23T11:45:00Z"/>
              <w:rFonts w:asciiTheme="minorHAnsi" w:eastAsiaTheme="minorEastAsia" w:hAnsiTheme="minorHAnsi" w:cstheme="minorBidi"/>
              <w:noProof/>
              <w:szCs w:val="22"/>
              <w:lang w:val="en-GB" w:eastAsia="en-GB"/>
            </w:rPr>
          </w:pPr>
          <w:ins w:id="337"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"_Toc528058549"</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F: List of entries in a *_mer_LOG.txt</w:t>
            </w:r>
            <w:r>
              <w:rPr>
                <w:noProof/>
                <w:webHidden/>
              </w:rPr>
              <w:tab/>
            </w:r>
            <w:r>
              <w:rPr>
                <w:noProof/>
                <w:webHidden/>
              </w:rPr>
              <w:fldChar w:fldCharType="begin"/>
            </w:r>
            <w:r>
              <w:rPr>
                <w:noProof/>
                <w:webHidden/>
              </w:rPr>
              <w:instrText xml:space="preserve"> PAGEREF _Toc528058549 \h </w:instrText>
            </w:r>
            <w:r>
              <w:rPr>
                <w:noProof/>
                <w:webHidden/>
              </w:rPr>
            </w:r>
          </w:ins>
          <w:r>
            <w:rPr>
              <w:noProof/>
              <w:webHidden/>
            </w:rPr>
            <w:fldChar w:fldCharType="separate"/>
          </w:r>
          <w:ins w:id="338" w:author="Dioguardi, Fabio" w:date="2018-10-23T11:45:00Z">
            <w:r>
              <w:rPr>
                <w:noProof/>
                <w:webHidden/>
              </w:rPr>
              <w:t>88</w:t>
            </w:r>
            <w:r>
              <w:rPr>
                <w:noProof/>
                <w:webHidden/>
              </w:rPr>
              <w:fldChar w:fldCharType="end"/>
            </w:r>
            <w:r w:rsidRPr="00541352">
              <w:rPr>
                <w:rStyle w:val="Hyperlink"/>
                <w:noProof/>
              </w:rPr>
              <w:fldChar w:fldCharType="end"/>
            </w:r>
          </w:ins>
        </w:p>
        <w:p w14:paraId="2D5592FB" w14:textId="0C443F96" w:rsidR="001E0E58" w:rsidRDefault="001E0E58">
          <w:pPr>
            <w:pStyle w:val="TOC1"/>
            <w:tabs>
              <w:tab w:val="right" w:leader="dot" w:pos="9019"/>
            </w:tabs>
            <w:rPr>
              <w:ins w:id="339" w:author="Dioguardi, Fabio" w:date="2018-10-23T11:45:00Z"/>
              <w:rFonts w:asciiTheme="minorHAnsi" w:eastAsiaTheme="minorEastAsia" w:hAnsiTheme="minorHAnsi" w:cstheme="minorBidi"/>
              <w:noProof/>
              <w:szCs w:val="22"/>
              <w:lang w:val="en-GB" w:eastAsia="en-GB"/>
            </w:rPr>
          </w:pPr>
          <w:ins w:id="340" w:author="Dioguardi, Fabio" w:date="2018-10-23T11:45:00Z">
            <w:r w:rsidRPr="00541352">
              <w:rPr>
                <w:rStyle w:val="Hyperlink"/>
                <w:noProof/>
              </w:rPr>
              <w:fldChar w:fldCharType="begin"/>
            </w:r>
            <w:r w:rsidRPr="00541352">
              <w:rPr>
                <w:rStyle w:val="Hyperlink"/>
                <w:noProof/>
              </w:rPr>
              <w:instrText xml:space="preserve"> </w:instrText>
            </w:r>
            <w:r>
              <w:rPr>
                <w:noProof/>
              </w:rPr>
              <w:instrText>HYPERLINK \l "_Toc528058550"</w:instrText>
            </w:r>
            <w:r w:rsidRPr="00541352">
              <w:rPr>
                <w:rStyle w:val="Hyperlink"/>
                <w:noProof/>
              </w:rPr>
              <w:instrText xml:space="preserve"> </w:instrText>
            </w:r>
            <w:r w:rsidRPr="00541352">
              <w:rPr>
                <w:rStyle w:val="Hyperlink"/>
                <w:noProof/>
              </w:rPr>
            </w:r>
            <w:r w:rsidRPr="00541352">
              <w:rPr>
                <w:rStyle w:val="Hyperlink"/>
                <w:noProof/>
              </w:rPr>
              <w:fldChar w:fldCharType="separate"/>
            </w:r>
            <w:r w:rsidRPr="00541352">
              <w:rPr>
                <w:rStyle w:val="Hyperlink"/>
                <w:noProof/>
                <w:lang w:val="en-GB"/>
              </w:rPr>
              <w:t>Appendix G: Example for a Status Report</w:t>
            </w:r>
            <w:r>
              <w:rPr>
                <w:noProof/>
                <w:webHidden/>
              </w:rPr>
              <w:tab/>
            </w:r>
            <w:r>
              <w:rPr>
                <w:noProof/>
                <w:webHidden/>
              </w:rPr>
              <w:fldChar w:fldCharType="begin"/>
            </w:r>
            <w:r>
              <w:rPr>
                <w:noProof/>
                <w:webHidden/>
              </w:rPr>
              <w:instrText xml:space="preserve"> PAGEREF _Toc528058550 \h </w:instrText>
            </w:r>
            <w:r>
              <w:rPr>
                <w:noProof/>
                <w:webHidden/>
              </w:rPr>
            </w:r>
          </w:ins>
          <w:r>
            <w:rPr>
              <w:noProof/>
              <w:webHidden/>
            </w:rPr>
            <w:fldChar w:fldCharType="separate"/>
          </w:r>
          <w:ins w:id="341" w:author="Dioguardi, Fabio" w:date="2018-10-23T11:45:00Z">
            <w:r>
              <w:rPr>
                <w:noProof/>
                <w:webHidden/>
              </w:rPr>
              <w:t>90</w:t>
            </w:r>
            <w:r>
              <w:rPr>
                <w:noProof/>
                <w:webHidden/>
              </w:rPr>
              <w:fldChar w:fldCharType="end"/>
            </w:r>
            <w:r w:rsidRPr="00541352">
              <w:rPr>
                <w:rStyle w:val="Hyperlink"/>
                <w:noProof/>
              </w:rPr>
              <w:fldChar w:fldCharType="end"/>
            </w:r>
          </w:ins>
        </w:p>
        <w:p w14:paraId="1585323F" w14:textId="50F6B3EF" w:rsidR="0041172B" w:rsidRPr="00BB4E6A" w:rsidDel="00F86A5D" w:rsidRDefault="0041172B">
          <w:pPr>
            <w:pStyle w:val="TOC1"/>
            <w:tabs>
              <w:tab w:val="left" w:pos="440"/>
              <w:tab w:val="right" w:leader="dot" w:pos="9019"/>
            </w:tabs>
            <w:rPr>
              <w:del w:id="342" w:author="Dioguardi, Fabio" w:date="2018-10-23T11:09:00Z"/>
              <w:rFonts w:asciiTheme="minorHAnsi" w:eastAsiaTheme="minorEastAsia" w:hAnsiTheme="minorHAnsi" w:cstheme="minorBidi"/>
              <w:noProof/>
              <w:szCs w:val="22"/>
              <w:lang w:val="en-GB" w:eastAsia="en-NZ"/>
            </w:rPr>
          </w:pPr>
          <w:del w:id="34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REFIR: Introduction and spectrum of tasks</w:delText>
            </w:r>
            <w:r w:rsidRPr="00BB4E6A" w:rsidDel="00F86A5D">
              <w:rPr>
                <w:noProof/>
                <w:webHidden/>
                <w:lang w:val="en-GB"/>
              </w:rPr>
              <w:tab/>
              <w:delText>5</w:delText>
            </w:r>
          </w:del>
        </w:p>
        <w:p w14:paraId="31E5522F" w14:textId="4C80F809" w:rsidR="0041172B" w:rsidRPr="00BB4E6A" w:rsidDel="00F86A5D" w:rsidRDefault="0041172B">
          <w:pPr>
            <w:pStyle w:val="TOC1"/>
            <w:tabs>
              <w:tab w:val="left" w:pos="440"/>
              <w:tab w:val="right" w:leader="dot" w:pos="9019"/>
            </w:tabs>
            <w:rPr>
              <w:del w:id="344" w:author="Dioguardi, Fabio" w:date="2018-10-23T11:09:00Z"/>
              <w:rFonts w:asciiTheme="minorHAnsi" w:eastAsiaTheme="minorEastAsia" w:hAnsiTheme="minorHAnsi" w:cstheme="minorBidi"/>
              <w:noProof/>
              <w:szCs w:val="22"/>
              <w:lang w:val="en-GB" w:eastAsia="en-NZ"/>
            </w:rPr>
          </w:pPr>
          <w:del w:id="34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General Description of the multi-parameter system REFIR</w:delText>
            </w:r>
            <w:r w:rsidRPr="00BB4E6A" w:rsidDel="00F86A5D">
              <w:rPr>
                <w:noProof/>
                <w:webHidden/>
                <w:lang w:val="en-GB"/>
              </w:rPr>
              <w:tab/>
              <w:delText>6</w:delText>
            </w:r>
          </w:del>
        </w:p>
        <w:p w14:paraId="458EB0DD" w14:textId="337E7AEE" w:rsidR="0041172B" w:rsidRPr="00BB4E6A" w:rsidDel="00F86A5D" w:rsidRDefault="0041172B">
          <w:pPr>
            <w:pStyle w:val="TOC2"/>
            <w:tabs>
              <w:tab w:val="left" w:pos="880"/>
              <w:tab w:val="right" w:leader="dot" w:pos="9019"/>
            </w:tabs>
            <w:rPr>
              <w:del w:id="346" w:author="Dioguardi, Fabio" w:date="2018-10-23T11:09:00Z"/>
              <w:rFonts w:asciiTheme="minorHAnsi" w:eastAsiaTheme="minorEastAsia" w:hAnsiTheme="minorHAnsi" w:cstheme="minorBidi"/>
              <w:noProof/>
              <w:szCs w:val="22"/>
              <w:lang w:val="en-GB" w:eastAsia="en-NZ"/>
            </w:rPr>
          </w:pPr>
          <w:del w:id="347" w:author="Dioguardi, Fabio" w:date="2018-10-23T11:09:00Z">
            <w:r w:rsidRPr="00BB4E6A" w:rsidDel="00F86A5D">
              <w:rPr>
                <w:rStyle w:val="Hyperlink"/>
                <w:noProof/>
                <w:lang w:val="en-GB"/>
              </w:rPr>
              <w:delText>2.1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w:delText>
            </w:r>
            <w:r w:rsidRPr="00BB4E6A" w:rsidDel="00F86A5D">
              <w:rPr>
                <w:noProof/>
                <w:webHidden/>
                <w:lang w:val="en-GB"/>
              </w:rPr>
              <w:tab/>
              <w:delText>6</w:delText>
            </w:r>
          </w:del>
        </w:p>
        <w:p w14:paraId="0E23D552" w14:textId="0E6D0BA8" w:rsidR="0041172B" w:rsidRPr="00BB4E6A" w:rsidDel="00F86A5D" w:rsidRDefault="0041172B">
          <w:pPr>
            <w:pStyle w:val="TOC2"/>
            <w:tabs>
              <w:tab w:val="left" w:pos="880"/>
              <w:tab w:val="right" w:leader="dot" w:pos="9019"/>
            </w:tabs>
            <w:rPr>
              <w:del w:id="348" w:author="Dioguardi, Fabio" w:date="2018-10-23T11:09:00Z"/>
              <w:rFonts w:asciiTheme="minorHAnsi" w:eastAsiaTheme="minorEastAsia" w:hAnsiTheme="minorHAnsi" w:cstheme="minorBidi"/>
              <w:noProof/>
              <w:szCs w:val="22"/>
              <w:lang w:val="en-GB" w:eastAsia="en-NZ"/>
            </w:rPr>
          </w:pPr>
          <w:del w:id="349" w:author="Dioguardi, Fabio" w:date="2018-10-23T11:09:00Z">
            <w:r w:rsidRPr="00BB4E6A" w:rsidDel="00F86A5D">
              <w:rPr>
                <w:rStyle w:val="Hyperlink"/>
                <w:noProof/>
                <w:lang w:val="en-GB"/>
              </w:rPr>
              <w:delText>2.2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System requirements</w:delText>
            </w:r>
            <w:r w:rsidRPr="00BB4E6A" w:rsidDel="00F86A5D">
              <w:rPr>
                <w:noProof/>
                <w:webHidden/>
                <w:lang w:val="en-GB"/>
              </w:rPr>
              <w:tab/>
              <w:delText>8</w:delText>
            </w:r>
          </w:del>
        </w:p>
        <w:p w14:paraId="0FBB65C3" w14:textId="53739A69" w:rsidR="0041172B" w:rsidRPr="00BB4E6A" w:rsidDel="00F86A5D" w:rsidRDefault="0041172B">
          <w:pPr>
            <w:pStyle w:val="TOC2"/>
            <w:tabs>
              <w:tab w:val="left" w:pos="880"/>
              <w:tab w:val="right" w:leader="dot" w:pos="9019"/>
            </w:tabs>
            <w:rPr>
              <w:del w:id="350" w:author="Dioguardi, Fabio" w:date="2018-10-23T11:09:00Z"/>
              <w:rFonts w:asciiTheme="minorHAnsi" w:eastAsiaTheme="minorEastAsia" w:hAnsiTheme="minorHAnsi" w:cstheme="minorBidi"/>
              <w:noProof/>
              <w:szCs w:val="22"/>
              <w:lang w:val="en-GB" w:eastAsia="en-NZ"/>
            </w:rPr>
          </w:pPr>
          <w:del w:id="351" w:author="Dioguardi, Fabio" w:date="2018-10-23T11:09:00Z">
            <w:r w:rsidRPr="00BB4E6A" w:rsidDel="00F86A5D">
              <w:rPr>
                <w:rStyle w:val="Hyperlink"/>
                <w:noProof/>
                <w:lang w:val="en-GB"/>
              </w:rPr>
              <w:delText>2.3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Main Components of REFIR and Intercommunication Structure</w:delText>
            </w:r>
            <w:r w:rsidRPr="00BB4E6A" w:rsidDel="00F86A5D">
              <w:rPr>
                <w:noProof/>
                <w:webHidden/>
                <w:lang w:val="en-GB"/>
              </w:rPr>
              <w:tab/>
              <w:delText>8</w:delText>
            </w:r>
          </w:del>
        </w:p>
        <w:p w14:paraId="233B9B72" w14:textId="6CEF22A4" w:rsidR="0041172B" w:rsidRPr="00BB4E6A" w:rsidDel="00F86A5D" w:rsidRDefault="0041172B">
          <w:pPr>
            <w:pStyle w:val="TOC2"/>
            <w:tabs>
              <w:tab w:val="left" w:pos="880"/>
              <w:tab w:val="right" w:leader="dot" w:pos="9019"/>
            </w:tabs>
            <w:rPr>
              <w:del w:id="352" w:author="Dioguardi, Fabio" w:date="2018-10-23T11:09:00Z"/>
              <w:rFonts w:asciiTheme="minorHAnsi" w:eastAsiaTheme="minorEastAsia" w:hAnsiTheme="minorHAnsi" w:cstheme="minorBidi"/>
              <w:noProof/>
              <w:szCs w:val="22"/>
              <w:lang w:val="en-GB" w:eastAsia="en-NZ"/>
            </w:rPr>
          </w:pPr>
          <w:del w:id="353" w:author="Dioguardi, Fabio" w:date="2018-10-23T11:09:00Z">
            <w:r w:rsidRPr="00BB4E6A" w:rsidDel="00F86A5D">
              <w:rPr>
                <w:rStyle w:val="Hyperlink"/>
                <w:noProof/>
                <w:lang w:val="en-GB"/>
              </w:rPr>
              <w:delText>2.4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of Input Files (Example: setup for Iceland)</w:delText>
            </w:r>
            <w:r w:rsidRPr="00BB4E6A" w:rsidDel="00F86A5D">
              <w:rPr>
                <w:noProof/>
                <w:webHidden/>
                <w:lang w:val="en-GB"/>
              </w:rPr>
              <w:tab/>
              <w:delText>10</w:delText>
            </w:r>
          </w:del>
        </w:p>
        <w:p w14:paraId="40C72155" w14:textId="00DC515D" w:rsidR="0041172B" w:rsidRPr="00BB4E6A" w:rsidDel="00F86A5D" w:rsidRDefault="0041172B">
          <w:pPr>
            <w:pStyle w:val="TOC2"/>
            <w:tabs>
              <w:tab w:val="left" w:pos="880"/>
              <w:tab w:val="right" w:leader="dot" w:pos="9019"/>
            </w:tabs>
            <w:rPr>
              <w:del w:id="354" w:author="Dioguardi, Fabio" w:date="2018-10-23T11:09:00Z"/>
              <w:rFonts w:asciiTheme="minorHAnsi" w:eastAsiaTheme="minorEastAsia" w:hAnsiTheme="minorHAnsi" w:cstheme="minorBidi"/>
              <w:noProof/>
              <w:szCs w:val="22"/>
              <w:lang w:val="en-GB" w:eastAsia="en-NZ"/>
            </w:rPr>
          </w:pPr>
          <w:del w:id="355" w:author="Dioguardi, Fabio" w:date="2018-10-23T11:09:00Z">
            <w:r w:rsidRPr="00BB4E6A" w:rsidDel="00F86A5D">
              <w:rPr>
                <w:rStyle w:val="Hyperlink"/>
                <w:noProof/>
                <w:lang w:val="en-GB"/>
              </w:rPr>
              <w:delText>2.5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of FOXI Output Files</w:delText>
            </w:r>
            <w:r w:rsidRPr="00BB4E6A" w:rsidDel="00F86A5D">
              <w:rPr>
                <w:noProof/>
                <w:webHidden/>
                <w:lang w:val="en-GB"/>
              </w:rPr>
              <w:tab/>
              <w:delText>12</w:delText>
            </w:r>
          </w:del>
        </w:p>
        <w:p w14:paraId="32568735" w14:textId="1CEC33BE" w:rsidR="0041172B" w:rsidRPr="00BB4E6A" w:rsidDel="00F86A5D" w:rsidRDefault="0041172B">
          <w:pPr>
            <w:pStyle w:val="TOC1"/>
            <w:tabs>
              <w:tab w:val="left" w:pos="440"/>
              <w:tab w:val="right" w:leader="dot" w:pos="9019"/>
            </w:tabs>
            <w:rPr>
              <w:del w:id="356" w:author="Dioguardi, Fabio" w:date="2018-10-23T11:09:00Z"/>
              <w:rFonts w:asciiTheme="minorHAnsi" w:eastAsiaTheme="minorEastAsia" w:hAnsiTheme="minorHAnsi" w:cstheme="minorBidi"/>
              <w:noProof/>
              <w:szCs w:val="22"/>
              <w:lang w:val="en-GB" w:eastAsia="en-NZ"/>
            </w:rPr>
          </w:pPr>
          <w:del w:id="357"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How to set up REFIR</w:delText>
            </w:r>
            <w:r w:rsidRPr="00BB4E6A" w:rsidDel="00F86A5D">
              <w:rPr>
                <w:noProof/>
                <w:webHidden/>
                <w:lang w:val="en-GB"/>
              </w:rPr>
              <w:tab/>
              <w:delText>14</w:delText>
            </w:r>
          </w:del>
        </w:p>
        <w:p w14:paraId="3C8DC11D" w14:textId="71115694" w:rsidR="0041172B" w:rsidRPr="00BB4E6A" w:rsidDel="00F86A5D" w:rsidRDefault="0041172B">
          <w:pPr>
            <w:pStyle w:val="TOC2"/>
            <w:tabs>
              <w:tab w:val="left" w:pos="880"/>
              <w:tab w:val="right" w:leader="dot" w:pos="9019"/>
            </w:tabs>
            <w:rPr>
              <w:del w:id="358" w:author="Dioguardi, Fabio" w:date="2018-10-23T11:09:00Z"/>
              <w:rFonts w:asciiTheme="minorHAnsi" w:eastAsiaTheme="minorEastAsia" w:hAnsiTheme="minorHAnsi" w:cstheme="minorBidi"/>
              <w:noProof/>
              <w:szCs w:val="22"/>
              <w:lang w:val="en-GB" w:eastAsia="en-NZ"/>
            </w:rPr>
          </w:pPr>
          <w:del w:id="359" w:author="Dioguardi, Fabio" w:date="2018-10-23T11:09:00Z">
            <w:r w:rsidRPr="00BB4E6A" w:rsidDel="00F86A5D">
              <w:rPr>
                <w:rStyle w:val="Hyperlink"/>
                <w:noProof/>
                <w:lang w:val="en-GB"/>
              </w:rPr>
              <w:delText>3.1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General remarks</w:delText>
            </w:r>
            <w:r w:rsidRPr="00BB4E6A" w:rsidDel="00F86A5D">
              <w:rPr>
                <w:noProof/>
                <w:webHidden/>
                <w:lang w:val="en-GB"/>
              </w:rPr>
              <w:tab/>
              <w:delText>14</w:delText>
            </w:r>
          </w:del>
        </w:p>
        <w:p w14:paraId="25364C9B" w14:textId="14416F46" w:rsidR="0041172B" w:rsidRPr="00BB4E6A" w:rsidDel="00F86A5D" w:rsidRDefault="0041172B">
          <w:pPr>
            <w:pStyle w:val="TOC2"/>
            <w:tabs>
              <w:tab w:val="left" w:pos="880"/>
              <w:tab w:val="right" w:leader="dot" w:pos="9019"/>
            </w:tabs>
            <w:rPr>
              <w:del w:id="360" w:author="Dioguardi, Fabio" w:date="2018-10-23T11:09:00Z"/>
              <w:rFonts w:asciiTheme="minorHAnsi" w:eastAsiaTheme="minorEastAsia" w:hAnsiTheme="minorHAnsi" w:cstheme="minorBidi"/>
              <w:noProof/>
              <w:szCs w:val="22"/>
              <w:lang w:val="en-GB" w:eastAsia="en-NZ"/>
            </w:rPr>
          </w:pPr>
          <w:del w:id="361" w:author="Dioguardi, Fabio" w:date="2018-10-23T11:09:00Z">
            <w:r w:rsidRPr="00BB4E6A" w:rsidDel="00F86A5D">
              <w:rPr>
                <w:rStyle w:val="Hyperlink"/>
                <w:noProof/>
                <w:lang w:val="en-GB"/>
              </w:rPr>
              <w:delText>3.2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Installation</w:delText>
            </w:r>
            <w:r w:rsidRPr="00BB4E6A" w:rsidDel="00F86A5D">
              <w:rPr>
                <w:noProof/>
                <w:webHidden/>
                <w:lang w:val="en-GB"/>
              </w:rPr>
              <w:tab/>
              <w:delText>14</w:delText>
            </w:r>
          </w:del>
        </w:p>
        <w:p w14:paraId="2F258C55" w14:textId="44F7689A" w:rsidR="0041172B" w:rsidRPr="00BB4E6A" w:rsidDel="00F86A5D" w:rsidRDefault="0041172B">
          <w:pPr>
            <w:pStyle w:val="TOC3"/>
            <w:tabs>
              <w:tab w:val="left" w:pos="880"/>
              <w:tab w:val="right" w:leader="dot" w:pos="9019"/>
            </w:tabs>
            <w:rPr>
              <w:del w:id="362" w:author="Dioguardi, Fabio" w:date="2018-10-23T11:09:00Z"/>
              <w:rFonts w:asciiTheme="minorHAnsi" w:eastAsiaTheme="minorEastAsia" w:hAnsiTheme="minorHAnsi" w:cstheme="minorBidi"/>
              <w:noProof/>
              <w:szCs w:val="22"/>
              <w:lang w:val="en-GB" w:eastAsia="en-NZ"/>
            </w:rPr>
          </w:pPr>
          <w:del w:id="363" w:author="Dioguardi, Fabio" w:date="2018-10-23T11:09:00Z">
            <w:r w:rsidRPr="00BB4E6A" w:rsidDel="00F86A5D">
              <w:rPr>
                <w:rStyle w:val="Hyperlink"/>
                <w:noProof/>
                <w:lang w:val="en-GB"/>
              </w:rPr>
              <w:delText>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Assembling the python scripts</w:delText>
            </w:r>
            <w:r w:rsidRPr="00BB4E6A" w:rsidDel="00F86A5D">
              <w:rPr>
                <w:noProof/>
                <w:webHidden/>
                <w:lang w:val="en-GB"/>
              </w:rPr>
              <w:tab/>
              <w:delText>14</w:delText>
            </w:r>
          </w:del>
        </w:p>
        <w:p w14:paraId="4E85714B" w14:textId="39A9AF0B" w:rsidR="0041172B" w:rsidRPr="00BB4E6A" w:rsidDel="00F86A5D" w:rsidRDefault="0041172B">
          <w:pPr>
            <w:pStyle w:val="TOC3"/>
            <w:tabs>
              <w:tab w:val="left" w:pos="880"/>
              <w:tab w:val="right" w:leader="dot" w:pos="9019"/>
            </w:tabs>
            <w:rPr>
              <w:del w:id="364" w:author="Dioguardi, Fabio" w:date="2018-10-23T11:09:00Z"/>
              <w:rFonts w:asciiTheme="minorHAnsi" w:eastAsiaTheme="minorEastAsia" w:hAnsiTheme="minorHAnsi" w:cstheme="minorBidi"/>
              <w:noProof/>
              <w:szCs w:val="22"/>
              <w:lang w:val="en-GB" w:eastAsia="en-NZ"/>
            </w:rPr>
          </w:pPr>
          <w:del w:id="365" w:author="Dioguardi, Fabio" w:date="2018-10-23T11:09:00Z">
            <w:r w:rsidRPr="00BB4E6A" w:rsidDel="00F86A5D">
              <w:rPr>
                <w:rStyle w:val="Hyperlink"/>
                <w:noProof/>
                <w:lang w:val="en-GB"/>
              </w:rPr>
              <w:delText>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Within the working directory create a subfolder named "refir_config"</w:delText>
            </w:r>
            <w:r w:rsidRPr="00BB4E6A" w:rsidDel="00F86A5D">
              <w:rPr>
                <w:noProof/>
                <w:webHidden/>
                <w:lang w:val="en-GB"/>
              </w:rPr>
              <w:tab/>
              <w:delText>14</w:delText>
            </w:r>
          </w:del>
        </w:p>
        <w:p w14:paraId="705830F8" w14:textId="6F787963" w:rsidR="0041172B" w:rsidRPr="00BB4E6A" w:rsidDel="00F86A5D" w:rsidRDefault="0041172B">
          <w:pPr>
            <w:pStyle w:val="TOC3"/>
            <w:tabs>
              <w:tab w:val="left" w:pos="880"/>
              <w:tab w:val="right" w:leader="dot" w:pos="9019"/>
            </w:tabs>
            <w:rPr>
              <w:del w:id="366" w:author="Dioguardi, Fabio" w:date="2018-10-23T11:09:00Z"/>
              <w:rFonts w:asciiTheme="minorHAnsi" w:eastAsiaTheme="minorEastAsia" w:hAnsiTheme="minorHAnsi" w:cstheme="minorBidi"/>
              <w:noProof/>
              <w:szCs w:val="22"/>
              <w:lang w:val="en-GB" w:eastAsia="en-NZ"/>
            </w:rPr>
          </w:pPr>
          <w:del w:id="367" w:author="Dioguardi, Fabio" w:date="2018-10-23T11:09:00Z">
            <w:r w:rsidRPr="00BB4E6A" w:rsidDel="00F86A5D">
              <w:rPr>
                <w:rStyle w:val="Hyperlink"/>
                <w:noProof/>
                <w:lang w:val="en-GB"/>
              </w:rPr>
              <w:delText>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Within the subfolder “refir_config” generate the following five files:</w:delText>
            </w:r>
            <w:r w:rsidRPr="00BB4E6A" w:rsidDel="00F86A5D">
              <w:rPr>
                <w:noProof/>
                <w:webHidden/>
                <w:lang w:val="en-GB"/>
              </w:rPr>
              <w:tab/>
              <w:delText>14</w:delText>
            </w:r>
          </w:del>
        </w:p>
        <w:p w14:paraId="025B9B6D" w14:textId="2140FF4E" w:rsidR="0041172B" w:rsidRPr="00BB4E6A" w:rsidDel="00F86A5D" w:rsidRDefault="0041172B">
          <w:pPr>
            <w:pStyle w:val="TOC2"/>
            <w:tabs>
              <w:tab w:val="right" w:leader="dot" w:pos="9019"/>
            </w:tabs>
            <w:rPr>
              <w:del w:id="368" w:author="Dioguardi, Fabio" w:date="2018-10-23T11:09:00Z"/>
              <w:rFonts w:asciiTheme="minorHAnsi" w:eastAsiaTheme="minorEastAsia" w:hAnsiTheme="minorHAnsi" w:cstheme="minorBidi"/>
              <w:noProof/>
              <w:szCs w:val="22"/>
              <w:lang w:val="en-GB" w:eastAsia="en-NZ"/>
            </w:rPr>
          </w:pPr>
          <w:del w:id="369" w:author="Dioguardi, Fabio" w:date="2018-10-23T11:09:00Z">
            <w:r w:rsidRPr="00BB4E6A" w:rsidDel="00F86A5D">
              <w:rPr>
                <w:rStyle w:val="Hyperlink"/>
                <w:noProof/>
                <w:lang w:val="en-GB"/>
              </w:rPr>
              <w:delText>Option 1 –manually creating the “.ini” files by using a text editor</w:delText>
            </w:r>
            <w:r w:rsidRPr="00BB4E6A" w:rsidDel="00F86A5D">
              <w:rPr>
                <w:noProof/>
                <w:webHidden/>
                <w:lang w:val="en-GB"/>
              </w:rPr>
              <w:tab/>
              <w:delText>15</w:delText>
            </w:r>
          </w:del>
        </w:p>
        <w:p w14:paraId="0F66457F" w14:textId="205B9A88" w:rsidR="0041172B" w:rsidRPr="00BB4E6A" w:rsidDel="00F86A5D" w:rsidRDefault="0041172B">
          <w:pPr>
            <w:pStyle w:val="TOC2"/>
            <w:tabs>
              <w:tab w:val="right" w:leader="dot" w:pos="9019"/>
            </w:tabs>
            <w:rPr>
              <w:del w:id="370" w:author="Dioguardi, Fabio" w:date="2018-10-23T11:09:00Z"/>
              <w:rFonts w:asciiTheme="minorHAnsi" w:eastAsiaTheme="minorEastAsia" w:hAnsiTheme="minorHAnsi" w:cstheme="minorBidi"/>
              <w:noProof/>
              <w:szCs w:val="22"/>
              <w:lang w:val="en-GB" w:eastAsia="en-NZ"/>
            </w:rPr>
          </w:pPr>
          <w:del w:id="371" w:author="Dioguardi, Fabio" w:date="2018-10-23T11:09:00Z">
            <w:r w:rsidRPr="00BB4E6A" w:rsidDel="00F86A5D">
              <w:rPr>
                <w:rStyle w:val="Hyperlink"/>
                <w:noProof/>
                <w:lang w:val="en-GB"/>
              </w:rPr>
              <w:delText>Option 2 – Using FoxSet.py to generate the “.</w:delText>
            </w:r>
            <w:r w:rsidRPr="00BB4E6A" w:rsidDel="00F86A5D">
              <w:rPr>
                <w:rStyle w:val="Hyperlink"/>
                <w:i/>
                <w:noProof/>
                <w:lang w:val="en-GB"/>
              </w:rPr>
              <w:delText>ini</w:delText>
            </w:r>
            <w:r w:rsidRPr="00BB4E6A" w:rsidDel="00F86A5D">
              <w:rPr>
                <w:rStyle w:val="Hyperlink"/>
                <w:noProof/>
                <w:lang w:val="en-GB"/>
              </w:rPr>
              <w:delText>” files semi-automatically.</w:delText>
            </w:r>
            <w:r w:rsidRPr="00BB4E6A" w:rsidDel="00F86A5D">
              <w:rPr>
                <w:noProof/>
                <w:webHidden/>
                <w:lang w:val="en-GB"/>
              </w:rPr>
              <w:tab/>
              <w:delText>18</w:delText>
            </w:r>
          </w:del>
        </w:p>
        <w:p w14:paraId="6184C2A6" w14:textId="6840D606" w:rsidR="0041172B" w:rsidRPr="00BB4E6A" w:rsidDel="00F86A5D" w:rsidRDefault="0041172B">
          <w:pPr>
            <w:pStyle w:val="TOC3"/>
            <w:tabs>
              <w:tab w:val="right" w:leader="dot" w:pos="9019"/>
            </w:tabs>
            <w:rPr>
              <w:del w:id="372" w:author="Dioguardi, Fabio" w:date="2018-10-23T11:09:00Z"/>
              <w:rFonts w:asciiTheme="minorHAnsi" w:eastAsiaTheme="minorEastAsia" w:hAnsiTheme="minorHAnsi" w:cstheme="minorBidi"/>
              <w:noProof/>
              <w:szCs w:val="22"/>
              <w:lang w:val="en-GB" w:eastAsia="en-NZ"/>
            </w:rPr>
          </w:pPr>
          <w:del w:id="373" w:author="Dioguardi, Fabio" w:date="2018-10-23T11:09:00Z">
            <w:r w:rsidRPr="00BB4E6A" w:rsidDel="00F86A5D">
              <w:rPr>
                <w:rStyle w:val="Hyperlink"/>
                <w:noProof/>
                <w:lang w:val="en-GB"/>
              </w:rPr>
              <w:delText>Initiating FoxSet</w:delText>
            </w:r>
            <w:r w:rsidRPr="00BB4E6A" w:rsidDel="00F86A5D">
              <w:rPr>
                <w:noProof/>
                <w:webHidden/>
                <w:lang w:val="en-GB"/>
              </w:rPr>
              <w:tab/>
              <w:delText>18</w:delText>
            </w:r>
          </w:del>
        </w:p>
        <w:p w14:paraId="3D2C3CE9" w14:textId="1A97E663" w:rsidR="0041172B" w:rsidRPr="00BB4E6A" w:rsidDel="00F86A5D" w:rsidRDefault="0041172B">
          <w:pPr>
            <w:pStyle w:val="TOC2"/>
            <w:tabs>
              <w:tab w:val="left" w:pos="880"/>
              <w:tab w:val="right" w:leader="dot" w:pos="9019"/>
            </w:tabs>
            <w:rPr>
              <w:del w:id="374" w:author="Dioguardi, Fabio" w:date="2018-10-23T11:09:00Z"/>
              <w:rFonts w:asciiTheme="minorHAnsi" w:eastAsiaTheme="minorEastAsia" w:hAnsiTheme="minorHAnsi" w:cstheme="minorBidi"/>
              <w:noProof/>
              <w:szCs w:val="22"/>
              <w:lang w:val="en-GB" w:eastAsia="en-NZ"/>
            </w:rPr>
          </w:pPr>
          <w:del w:id="375" w:author="Dioguardi, Fabio" w:date="2018-10-23T11:09:00Z">
            <w:r w:rsidRPr="00BB4E6A" w:rsidDel="00F86A5D">
              <w:rPr>
                <w:rStyle w:val="Hyperlink"/>
                <w:noProof/>
                <w:lang w:val="en-GB"/>
              </w:rPr>
              <w:delText>3.3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How apply changes or modifications to an existing setup</w:delText>
            </w:r>
            <w:r w:rsidRPr="00BB4E6A" w:rsidDel="00F86A5D">
              <w:rPr>
                <w:noProof/>
                <w:webHidden/>
                <w:lang w:val="en-GB"/>
              </w:rPr>
              <w:tab/>
              <w:delText>22</w:delText>
            </w:r>
          </w:del>
        </w:p>
        <w:p w14:paraId="652991FB" w14:textId="2CCA0C32" w:rsidR="0041172B" w:rsidRPr="00BB4E6A" w:rsidDel="00F86A5D" w:rsidRDefault="0041172B">
          <w:pPr>
            <w:pStyle w:val="TOC3"/>
            <w:tabs>
              <w:tab w:val="left" w:pos="1320"/>
              <w:tab w:val="right" w:leader="dot" w:pos="9019"/>
            </w:tabs>
            <w:rPr>
              <w:del w:id="376" w:author="Dioguardi, Fabio" w:date="2018-10-23T11:09:00Z"/>
              <w:rFonts w:asciiTheme="minorHAnsi" w:eastAsiaTheme="minorEastAsia" w:hAnsiTheme="minorHAnsi" w:cstheme="minorBidi"/>
              <w:noProof/>
              <w:szCs w:val="22"/>
              <w:lang w:val="en-GB" w:eastAsia="en-NZ"/>
            </w:rPr>
          </w:pPr>
          <w:del w:id="377" w:author="Dioguardi, Fabio" w:date="2018-10-23T11:09:00Z">
            <w:r w:rsidRPr="00BB4E6A" w:rsidDel="00F86A5D">
              <w:rPr>
                <w:rStyle w:val="Hyperlink"/>
                <w:noProof/>
                <w:lang w:val="en-GB"/>
              </w:rPr>
              <w:delText>3.3.1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1: Adding a new sensor to the REFIR system</w:delText>
            </w:r>
            <w:r w:rsidRPr="00BB4E6A" w:rsidDel="00F86A5D">
              <w:rPr>
                <w:noProof/>
                <w:webHidden/>
                <w:lang w:val="en-GB"/>
              </w:rPr>
              <w:tab/>
              <w:delText>22</w:delText>
            </w:r>
          </w:del>
        </w:p>
        <w:p w14:paraId="06D23423" w14:textId="01EF339C" w:rsidR="0041172B" w:rsidRPr="00BB4E6A" w:rsidDel="00F86A5D" w:rsidRDefault="0041172B">
          <w:pPr>
            <w:pStyle w:val="TOC3"/>
            <w:tabs>
              <w:tab w:val="left" w:pos="1320"/>
              <w:tab w:val="right" w:leader="dot" w:pos="9019"/>
            </w:tabs>
            <w:rPr>
              <w:del w:id="378" w:author="Dioguardi, Fabio" w:date="2018-10-23T11:09:00Z"/>
              <w:rFonts w:asciiTheme="minorHAnsi" w:eastAsiaTheme="minorEastAsia" w:hAnsiTheme="minorHAnsi" w:cstheme="minorBidi"/>
              <w:noProof/>
              <w:szCs w:val="22"/>
              <w:lang w:val="en-GB" w:eastAsia="en-NZ"/>
            </w:rPr>
          </w:pPr>
          <w:del w:id="379" w:author="Dioguardi, Fabio" w:date="2018-10-23T11:09:00Z">
            <w:r w:rsidRPr="00BB4E6A" w:rsidDel="00F86A5D">
              <w:rPr>
                <w:rStyle w:val="Hyperlink"/>
                <w:noProof/>
                <w:lang w:val="en-GB"/>
              </w:rPr>
              <w:delText>3.3.2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2: Adding a new volcano to the REFIR system</w:delText>
            </w:r>
            <w:r w:rsidRPr="00BB4E6A" w:rsidDel="00F86A5D">
              <w:rPr>
                <w:noProof/>
                <w:webHidden/>
                <w:lang w:val="en-GB"/>
              </w:rPr>
              <w:tab/>
              <w:delText>22</w:delText>
            </w:r>
          </w:del>
        </w:p>
        <w:p w14:paraId="4926D00C" w14:textId="79FF7BF7" w:rsidR="0041172B" w:rsidRPr="00BB4E6A" w:rsidDel="00F86A5D" w:rsidRDefault="0041172B">
          <w:pPr>
            <w:pStyle w:val="TOC3"/>
            <w:tabs>
              <w:tab w:val="left" w:pos="1320"/>
              <w:tab w:val="right" w:leader="dot" w:pos="9019"/>
            </w:tabs>
            <w:rPr>
              <w:del w:id="380" w:author="Dioguardi, Fabio" w:date="2018-10-23T11:09:00Z"/>
              <w:rFonts w:asciiTheme="minorHAnsi" w:eastAsiaTheme="minorEastAsia" w:hAnsiTheme="minorHAnsi" w:cstheme="minorBidi"/>
              <w:noProof/>
              <w:szCs w:val="22"/>
              <w:lang w:val="en-GB" w:eastAsia="en-NZ"/>
            </w:rPr>
          </w:pPr>
          <w:del w:id="381" w:author="Dioguardi, Fabio" w:date="2018-10-23T11:09:00Z">
            <w:r w:rsidRPr="00BB4E6A" w:rsidDel="00F86A5D">
              <w:rPr>
                <w:rStyle w:val="Hyperlink"/>
                <w:noProof/>
                <w:lang w:val="en-GB"/>
              </w:rPr>
              <w:delText>3.3.3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Use case 3: Changed location of one of the sensors</w:delText>
            </w:r>
            <w:r w:rsidRPr="00BB4E6A" w:rsidDel="00F86A5D">
              <w:rPr>
                <w:noProof/>
                <w:webHidden/>
                <w:lang w:val="en-GB"/>
              </w:rPr>
              <w:tab/>
              <w:delText>22</w:delText>
            </w:r>
          </w:del>
        </w:p>
        <w:p w14:paraId="71083213" w14:textId="445DE654" w:rsidR="0041172B" w:rsidRPr="00BB4E6A" w:rsidDel="00F86A5D" w:rsidRDefault="0041172B">
          <w:pPr>
            <w:pStyle w:val="TOC1"/>
            <w:tabs>
              <w:tab w:val="left" w:pos="440"/>
              <w:tab w:val="right" w:leader="dot" w:pos="9019"/>
            </w:tabs>
            <w:rPr>
              <w:del w:id="382" w:author="Dioguardi, Fabio" w:date="2018-10-23T11:09:00Z"/>
              <w:rFonts w:asciiTheme="minorHAnsi" w:eastAsiaTheme="minorEastAsia" w:hAnsiTheme="minorHAnsi" w:cstheme="minorBidi"/>
              <w:noProof/>
              <w:szCs w:val="22"/>
              <w:lang w:val="en-GB" w:eastAsia="en-NZ"/>
            </w:rPr>
          </w:pPr>
          <w:del w:id="38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FIX</w:delText>
            </w:r>
            <w:r w:rsidRPr="00BB4E6A" w:rsidDel="00F86A5D">
              <w:rPr>
                <w:noProof/>
                <w:webHidden/>
                <w:lang w:val="en-GB"/>
              </w:rPr>
              <w:tab/>
              <w:delText>23</w:delText>
            </w:r>
          </w:del>
        </w:p>
        <w:p w14:paraId="6275FB4F" w14:textId="096A2B9B" w:rsidR="0041172B" w:rsidRPr="00BB4E6A" w:rsidDel="00F86A5D" w:rsidRDefault="0041172B">
          <w:pPr>
            <w:pStyle w:val="TOC2"/>
            <w:tabs>
              <w:tab w:val="left" w:pos="880"/>
              <w:tab w:val="right" w:leader="dot" w:pos="9019"/>
            </w:tabs>
            <w:rPr>
              <w:del w:id="384" w:author="Dioguardi, Fabio" w:date="2018-10-23T11:09:00Z"/>
              <w:rFonts w:asciiTheme="minorHAnsi" w:eastAsiaTheme="minorEastAsia" w:hAnsiTheme="minorHAnsi" w:cstheme="minorBidi"/>
              <w:noProof/>
              <w:szCs w:val="22"/>
              <w:lang w:val="en-GB" w:eastAsia="en-NZ"/>
            </w:rPr>
          </w:pPr>
          <w:del w:id="385" w:author="Dioguardi, Fabio" w:date="2018-10-23T11:09:00Z">
            <w:r w:rsidRPr="00BB4E6A" w:rsidDel="00F86A5D">
              <w:rPr>
                <w:rStyle w:val="Hyperlink"/>
                <w:noProof/>
                <w:lang w:val="en-GB"/>
              </w:rPr>
              <w:delText>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Initialization –Selection of Eruption Site</w:delText>
            </w:r>
            <w:r w:rsidRPr="00BB4E6A" w:rsidDel="00F86A5D">
              <w:rPr>
                <w:noProof/>
                <w:webHidden/>
                <w:lang w:val="en-GB"/>
              </w:rPr>
              <w:tab/>
              <w:delText>23</w:delText>
            </w:r>
          </w:del>
        </w:p>
        <w:p w14:paraId="63370201" w14:textId="665E2337" w:rsidR="0041172B" w:rsidRPr="00BB4E6A" w:rsidDel="00F86A5D" w:rsidRDefault="0041172B">
          <w:pPr>
            <w:pStyle w:val="TOC2"/>
            <w:tabs>
              <w:tab w:val="left" w:pos="880"/>
              <w:tab w:val="right" w:leader="dot" w:pos="9019"/>
            </w:tabs>
            <w:rPr>
              <w:del w:id="386" w:author="Dioguardi, Fabio" w:date="2018-10-23T11:09:00Z"/>
              <w:rFonts w:asciiTheme="minorHAnsi" w:eastAsiaTheme="minorEastAsia" w:hAnsiTheme="minorHAnsi" w:cstheme="minorBidi"/>
              <w:noProof/>
              <w:szCs w:val="22"/>
              <w:lang w:val="en-GB" w:eastAsia="en-NZ"/>
            </w:rPr>
          </w:pPr>
          <w:del w:id="387" w:author="Dioguardi, Fabio" w:date="2018-10-23T11:09:00Z">
            <w:r w:rsidRPr="00BB4E6A" w:rsidDel="00F86A5D">
              <w:rPr>
                <w:rStyle w:val="Hyperlink"/>
                <w:noProof/>
                <w:lang w:val="en-GB"/>
              </w:rPr>
              <w:delText>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Operation Control Board</w:delText>
            </w:r>
            <w:r w:rsidRPr="00BB4E6A" w:rsidDel="00F86A5D">
              <w:rPr>
                <w:noProof/>
                <w:webHidden/>
                <w:lang w:val="en-GB"/>
              </w:rPr>
              <w:tab/>
              <w:delText>23</w:delText>
            </w:r>
          </w:del>
        </w:p>
        <w:p w14:paraId="5054C750" w14:textId="34BFD73B" w:rsidR="0041172B" w:rsidRPr="00BB4E6A" w:rsidDel="00F86A5D" w:rsidRDefault="0041172B">
          <w:pPr>
            <w:pStyle w:val="TOC2"/>
            <w:tabs>
              <w:tab w:val="left" w:pos="880"/>
              <w:tab w:val="right" w:leader="dot" w:pos="9019"/>
            </w:tabs>
            <w:rPr>
              <w:del w:id="388" w:author="Dioguardi, Fabio" w:date="2018-10-23T11:09:00Z"/>
              <w:rFonts w:asciiTheme="minorHAnsi" w:eastAsiaTheme="minorEastAsia" w:hAnsiTheme="minorHAnsi" w:cstheme="minorBidi"/>
              <w:noProof/>
              <w:szCs w:val="22"/>
              <w:lang w:val="en-GB" w:eastAsia="en-NZ"/>
            </w:rPr>
          </w:pPr>
          <w:del w:id="389" w:author="Dioguardi, Fabio" w:date="2018-10-23T11:09:00Z">
            <w:r w:rsidRPr="00BB4E6A" w:rsidDel="00F86A5D">
              <w:rPr>
                <w:rStyle w:val="Hyperlink"/>
                <w:noProof/>
                <w:lang w:val="en-GB"/>
              </w:rPr>
              <w:delText>4.3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“Set Model Parameters”</w:delText>
            </w:r>
            <w:r w:rsidRPr="00BB4E6A" w:rsidDel="00F86A5D">
              <w:rPr>
                <w:noProof/>
                <w:webHidden/>
                <w:lang w:val="en-GB"/>
              </w:rPr>
              <w:tab/>
              <w:delText>26</w:delText>
            </w:r>
          </w:del>
        </w:p>
        <w:p w14:paraId="5F6F37EE" w14:textId="2C8FA251" w:rsidR="0041172B" w:rsidRPr="00BB4E6A" w:rsidDel="00F86A5D" w:rsidRDefault="0041172B">
          <w:pPr>
            <w:pStyle w:val="TOC2"/>
            <w:tabs>
              <w:tab w:val="left" w:pos="880"/>
              <w:tab w:val="right" w:leader="dot" w:pos="9019"/>
            </w:tabs>
            <w:rPr>
              <w:del w:id="390" w:author="Dioguardi, Fabio" w:date="2018-10-23T11:09:00Z"/>
              <w:rFonts w:asciiTheme="minorHAnsi" w:eastAsiaTheme="minorEastAsia" w:hAnsiTheme="minorHAnsi" w:cstheme="minorBidi"/>
              <w:noProof/>
              <w:szCs w:val="22"/>
              <w:lang w:val="en-GB" w:eastAsia="en-NZ"/>
            </w:rPr>
          </w:pPr>
          <w:del w:id="391" w:author="Dioguardi, Fabio" w:date="2018-10-23T11:09:00Z">
            <w:r w:rsidRPr="00BB4E6A" w:rsidDel="00F86A5D">
              <w:rPr>
                <w:rStyle w:val="Hyperlink"/>
                <w:noProof/>
                <w:lang w:val="en-GB"/>
              </w:rPr>
              <w:delText>4.4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Sensors”</w:delText>
            </w:r>
            <w:r w:rsidRPr="00BB4E6A" w:rsidDel="00F86A5D">
              <w:rPr>
                <w:noProof/>
                <w:webHidden/>
                <w:lang w:val="en-GB"/>
              </w:rPr>
              <w:tab/>
              <w:delText>28</w:delText>
            </w:r>
          </w:del>
        </w:p>
        <w:p w14:paraId="48C18691" w14:textId="6099EDC9" w:rsidR="0041172B" w:rsidRPr="00BB4E6A" w:rsidDel="00F86A5D" w:rsidRDefault="0041172B">
          <w:pPr>
            <w:pStyle w:val="TOC3"/>
            <w:tabs>
              <w:tab w:val="left" w:pos="1320"/>
              <w:tab w:val="right" w:leader="dot" w:pos="9019"/>
            </w:tabs>
            <w:rPr>
              <w:del w:id="392" w:author="Dioguardi, Fabio" w:date="2018-10-23T11:09:00Z"/>
              <w:rFonts w:asciiTheme="minorHAnsi" w:eastAsiaTheme="minorEastAsia" w:hAnsiTheme="minorHAnsi" w:cstheme="minorBidi"/>
              <w:noProof/>
              <w:szCs w:val="22"/>
              <w:lang w:val="en-GB" w:eastAsia="en-NZ"/>
            </w:rPr>
          </w:pPr>
          <w:del w:id="393" w:author="Dioguardi, Fabio" w:date="2018-10-23T11:09:00Z">
            <w:r w:rsidRPr="00BB4E6A" w:rsidDel="00F86A5D">
              <w:rPr>
                <w:rStyle w:val="Hyperlink"/>
                <w:noProof/>
                <w:lang w:val="en-GB"/>
              </w:rPr>
              <w:delText>4.4.1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Controlling the plume height data channels</w:delText>
            </w:r>
            <w:r w:rsidRPr="00BB4E6A" w:rsidDel="00F86A5D">
              <w:rPr>
                <w:noProof/>
                <w:webHidden/>
                <w:lang w:val="en-GB"/>
              </w:rPr>
              <w:tab/>
              <w:delText>29</w:delText>
            </w:r>
          </w:del>
        </w:p>
        <w:p w14:paraId="4354521A" w14:textId="213A8F92" w:rsidR="0041172B" w:rsidRPr="00BB4E6A" w:rsidDel="00F86A5D" w:rsidRDefault="0041172B">
          <w:pPr>
            <w:pStyle w:val="TOC3"/>
            <w:tabs>
              <w:tab w:val="left" w:pos="1320"/>
              <w:tab w:val="right" w:leader="dot" w:pos="9019"/>
            </w:tabs>
            <w:rPr>
              <w:del w:id="394" w:author="Dioguardi, Fabio" w:date="2018-10-23T11:09:00Z"/>
              <w:rFonts w:asciiTheme="minorHAnsi" w:eastAsiaTheme="minorEastAsia" w:hAnsiTheme="minorHAnsi" w:cstheme="minorBidi"/>
              <w:noProof/>
              <w:szCs w:val="22"/>
              <w:lang w:val="en-GB" w:eastAsia="en-NZ"/>
            </w:rPr>
          </w:pPr>
          <w:del w:id="395" w:author="Dioguardi, Fabio" w:date="2018-10-23T11:09:00Z">
            <w:r w:rsidRPr="00BB4E6A" w:rsidDel="00F86A5D">
              <w:rPr>
                <w:rStyle w:val="Hyperlink"/>
                <w:noProof/>
                <w:lang w:val="en-GB"/>
              </w:rPr>
              <w:delText>4.4.2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Overview panel for sensor status and ash plume detectability</w:delText>
            </w:r>
            <w:r w:rsidRPr="00BB4E6A" w:rsidDel="00F86A5D">
              <w:rPr>
                <w:noProof/>
                <w:webHidden/>
                <w:lang w:val="en-GB"/>
              </w:rPr>
              <w:tab/>
              <w:delText>30</w:delText>
            </w:r>
          </w:del>
        </w:p>
        <w:p w14:paraId="14DE78BA" w14:textId="361C3AC1" w:rsidR="0041172B" w:rsidRPr="00BB4E6A" w:rsidDel="00F86A5D" w:rsidRDefault="0041172B">
          <w:pPr>
            <w:pStyle w:val="TOC2"/>
            <w:tabs>
              <w:tab w:val="left" w:pos="880"/>
              <w:tab w:val="right" w:leader="dot" w:pos="9019"/>
            </w:tabs>
            <w:rPr>
              <w:del w:id="396" w:author="Dioguardi, Fabio" w:date="2018-10-23T11:09:00Z"/>
              <w:rFonts w:asciiTheme="minorHAnsi" w:eastAsiaTheme="minorEastAsia" w:hAnsiTheme="minorHAnsi" w:cstheme="minorBidi"/>
              <w:noProof/>
              <w:szCs w:val="22"/>
              <w:lang w:val="en-GB" w:eastAsia="en-NZ"/>
            </w:rPr>
          </w:pPr>
          <w:del w:id="397" w:author="Dioguardi, Fabio" w:date="2018-10-23T11:09:00Z">
            <w:r w:rsidRPr="00BB4E6A" w:rsidDel="00F86A5D">
              <w:rPr>
                <w:rStyle w:val="Hyperlink"/>
                <w:noProof/>
                <w:lang w:val="en-GB"/>
              </w:rPr>
              <w:delText>4.5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“Calibration”</w:delText>
            </w:r>
            <w:r w:rsidRPr="00BB4E6A" w:rsidDel="00F86A5D">
              <w:rPr>
                <w:noProof/>
                <w:webHidden/>
                <w:lang w:val="en-GB"/>
              </w:rPr>
              <w:tab/>
              <w:delText>32</w:delText>
            </w:r>
          </w:del>
        </w:p>
        <w:p w14:paraId="35CA43C6" w14:textId="0B4B2EA3" w:rsidR="0041172B" w:rsidRPr="00BB4E6A" w:rsidDel="00F86A5D" w:rsidRDefault="0041172B">
          <w:pPr>
            <w:pStyle w:val="TOC2"/>
            <w:tabs>
              <w:tab w:val="left" w:pos="880"/>
              <w:tab w:val="right" w:leader="dot" w:pos="9019"/>
            </w:tabs>
            <w:rPr>
              <w:del w:id="398" w:author="Dioguardi, Fabio" w:date="2018-10-23T11:09:00Z"/>
              <w:rFonts w:asciiTheme="minorHAnsi" w:eastAsiaTheme="minorEastAsia" w:hAnsiTheme="minorHAnsi" w:cstheme="minorBidi"/>
              <w:noProof/>
              <w:szCs w:val="22"/>
              <w:lang w:val="en-GB" w:eastAsia="en-NZ"/>
            </w:rPr>
          </w:pPr>
          <w:del w:id="399" w:author="Dioguardi, Fabio" w:date="2018-10-23T11:09:00Z">
            <w:r w:rsidRPr="00BB4E6A" w:rsidDel="00F86A5D">
              <w:rPr>
                <w:rStyle w:val="Hyperlink"/>
                <w:noProof/>
                <w:lang w:val="en-GB"/>
              </w:rPr>
              <w:delText>4.6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“Analysis Mode”</w:delText>
            </w:r>
            <w:r w:rsidRPr="00BB4E6A" w:rsidDel="00F86A5D">
              <w:rPr>
                <w:noProof/>
                <w:webHidden/>
                <w:lang w:val="en-GB"/>
              </w:rPr>
              <w:tab/>
              <w:delText>33</w:delText>
            </w:r>
          </w:del>
        </w:p>
        <w:p w14:paraId="2B96D25B" w14:textId="677C600C" w:rsidR="0041172B" w:rsidRPr="00BB4E6A" w:rsidDel="00F86A5D" w:rsidRDefault="0041172B">
          <w:pPr>
            <w:pStyle w:val="TOC2"/>
            <w:tabs>
              <w:tab w:val="left" w:pos="880"/>
              <w:tab w:val="right" w:leader="dot" w:pos="9019"/>
            </w:tabs>
            <w:rPr>
              <w:del w:id="400" w:author="Dioguardi, Fabio" w:date="2018-10-23T11:09:00Z"/>
              <w:rFonts w:asciiTheme="minorHAnsi" w:eastAsiaTheme="minorEastAsia" w:hAnsiTheme="minorHAnsi" w:cstheme="minorBidi"/>
              <w:noProof/>
              <w:szCs w:val="22"/>
              <w:lang w:val="en-GB" w:eastAsia="en-NZ"/>
            </w:rPr>
          </w:pPr>
          <w:del w:id="401" w:author="Dioguardi, Fabio" w:date="2018-10-23T11:09:00Z">
            <w:r w:rsidRPr="00BB4E6A" w:rsidDel="00F86A5D">
              <w:rPr>
                <w:rStyle w:val="Hyperlink"/>
                <w:noProof/>
                <w:lang w:val="en-GB"/>
              </w:rPr>
              <w:delText>4.7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“Set Time Base”</w:delText>
            </w:r>
            <w:r w:rsidRPr="00BB4E6A" w:rsidDel="00F86A5D">
              <w:rPr>
                <w:noProof/>
                <w:webHidden/>
                <w:lang w:val="en-GB"/>
              </w:rPr>
              <w:tab/>
              <w:delText>34</w:delText>
            </w:r>
          </w:del>
        </w:p>
        <w:p w14:paraId="5410B537" w14:textId="324F1BD7" w:rsidR="0041172B" w:rsidRPr="00BB4E6A" w:rsidDel="00F86A5D" w:rsidRDefault="0041172B">
          <w:pPr>
            <w:pStyle w:val="TOC2"/>
            <w:tabs>
              <w:tab w:val="left" w:pos="880"/>
              <w:tab w:val="right" w:leader="dot" w:pos="9019"/>
            </w:tabs>
            <w:rPr>
              <w:del w:id="402" w:author="Dioguardi, Fabio" w:date="2018-10-23T11:09:00Z"/>
              <w:rFonts w:asciiTheme="minorHAnsi" w:eastAsiaTheme="minorEastAsia" w:hAnsiTheme="minorHAnsi" w:cstheme="minorBidi"/>
              <w:noProof/>
              <w:szCs w:val="22"/>
              <w:lang w:val="en-GB" w:eastAsia="en-NZ"/>
            </w:rPr>
          </w:pPr>
          <w:del w:id="403" w:author="Dioguardi, Fabio" w:date="2018-10-23T11:09:00Z">
            <w:r w:rsidRPr="00BB4E6A" w:rsidDel="00F86A5D">
              <w:rPr>
                <w:rStyle w:val="Hyperlink"/>
                <w:noProof/>
                <w:lang w:val="en-GB"/>
              </w:rPr>
              <w:delText>4.8</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“Add Plume Heights”</w:delText>
            </w:r>
            <w:r w:rsidRPr="00BB4E6A" w:rsidDel="00F86A5D">
              <w:rPr>
                <w:noProof/>
                <w:webHidden/>
                <w:lang w:val="en-GB"/>
              </w:rPr>
              <w:tab/>
              <w:delText>35</w:delText>
            </w:r>
          </w:del>
        </w:p>
        <w:p w14:paraId="2004D5C0" w14:textId="6512CCF5" w:rsidR="0041172B" w:rsidRPr="00BB4E6A" w:rsidDel="00F86A5D" w:rsidRDefault="0041172B">
          <w:pPr>
            <w:pStyle w:val="TOC2"/>
            <w:tabs>
              <w:tab w:val="left" w:pos="880"/>
              <w:tab w:val="right" w:leader="dot" w:pos="9019"/>
            </w:tabs>
            <w:rPr>
              <w:del w:id="404" w:author="Dioguardi, Fabio" w:date="2018-10-23T11:09:00Z"/>
              <w:rFonts w:asciiTheme="minorHAnsi" w:eastAsiaTheme="minorEastAsia" w:hAnsiTheme="minorHAnsi" w:cstheme="minorBidi"/>
              <w:noProof/>
              <w:szCs w:val="22"/>
              <w:lang w:val="en-GB" w:eastAsia="en-NZ"/>
            </w:rPr>
          </w:pPr>
          <w:del w:id="405" w:author="Dioguardi, Fabio" w:date="2018-10-23T11:09:00Z">
            <w:r w:rsidRPr="00BB4E6A" w:rsidDel="00F86A5D">
              <w:rPr>
                <w:rStyle w:val="Hyperlink"/>
                <w:noProof/>
                <w:lang w:val="en-GB"/>
              </w:rPr>
              <w:delText>4.9</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“Conv MER Models”</w:delText>
            </w:r>
            <w:r w:rsidRPr="00BB4E6A" w:rsidDel="00F86A5D">
              <w:rPr>
                <w:noProof/>
                <w:webHidden/>
                <w:lang w:val="en-GB"/>
              </w:rPr>
              <w:tab/>
              <w:delText>37</w:delText>
            </w:r>
          </w:del>
        </w:p>
        <w:p w14:paraId="7488E743" w14:textId="6C8AD18F" w:rsidR="0041172B" w:rsidRPr="00BB4E6A" w:rsidDel="00F86A5D" w:rsidRDefault="0041172B">
          <w:pPr>
            <w:pStyle w:val="TOC2"/>
            <w:tabs>
              <w:tab w:val="left" w:pos="880"/>
              <w:tab w:val="right" w:leader="dot" w:pos="9019"/>
            </w:tabs>
            <w:rPr>
              <w:del w:id="406" w:author="Dioguardi, Fabio" w:date="2018-10-23T11:09:00Z"/>
              <w:rFonts w:asciiTheme="minorHAnsi" w:eastAsiaTheme="minorEastAsia" w:hAnsiTheme="minorHAnsi" w:cstheme="minorBidi"/>
              <w:noProof/>
              <w:szCs w:val="22"/>
              <w:lang w:val="en-GB" w:eastAsia="en-NZ"/>
            </w:rPr>
          </w:pPr>
          <w:del w:id="407" w:author="Dioguardi, Fabio" w:date="2018-10-23T11:09:00Z">
            <w:r w:rsidRPr="00BB4E6A" w:rsidDel="00F86A5D">
              <w:rPr>
                <w:rStyle w:val="Hyperlink"/>
                <w:noProof/>
                <w:lang w:val="en-GB"/>
              </w:rPr>
              <w:delText>4.10</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“Exp. MER Systems”</w:delText>
            </w:r>
            <w:r w:rsidRPr="00BB4E6A" w:rsidDel="00F86A5D">
              <w:rPr>
                <w:noProof/>
                <w:webHidden/>
                <w:lang w:val="en-GB"/>
              </w:rPr>
              <w:tab/>
              <w:delText>38</w:delText>
            </w:r>
          </w:del>
        </w:p>
        <w:p w14:paraId="431CDE3D" w14:textId="52DE6981" w:rsidR="0041172B" w:rsidRPr="00BB4E6A" w:rsidDel="00F86A5D" w:rsidRDefault="0041172B">
          <w:pPr>
            <w:pStyle w:val="TOC2"/>
            <w:tabs>
              <w:tab w:val="left" w:pos="880"/>
              <w:tab w:val="right" w:leader="dot" w:pos="9019"/>
            </w:tabs>
            <w:rPr>
              <w:del w:id="408" w:author="Dioguardi, Fabio" w:date="2018-10-23T11:09:00Z"/>
              <w:rFonts w:asciiTheme="minorHAnsi" w:eastAsiaTheme="minorEastAsia" w:hAnsiTheme="minorHAnsi" w:cstheme="minorBidi"/>
              <w:noProof/>
              <w:szCs w:val="22"/>
              <w:lang w:val="en-GB" w:eastAsia="en-NZ"/>
            </w:rPr>
          </w:pPr>
          <w:del w:id="409" w:author="Dioguardi, Fabio" w:date="2018-10-23T11:09:00Z">
            <w:r w:rsidRPr="00BB4E6A" w:rsidDel="00F86A5D">
              <w:rPr>
                <w:rStyle w:val="Hyperlink"/>
                <w:noProof/>
                <w:lang w:val="en-GB"/>
              </w:rPr>
              <w:delText>4.11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“FMER”</w:delText>
            </w:r>
            <w:r w:rsidRPr="00BB4E6A" w:rsidDel="00F86A5D">
              <w:rPr>
                <w:noProof/>
                <w:webHidden/>
                <w:lang w:val="en-GB"/>
              </w:rPr>
              <w:tab/>
              <w:delText>39</w:delText>
            </w:r>
          </w:del>
        </w:p>
        <w:p w14:paraId="4586AF63" w14:textId="7790AD86" w:rsidR="0041172B" w:rsidRPr="00BB4E6A" w:rsidDel="00F86A5D" w:rsidRDefault="0041172B">
          <w:pPr>
            <w:pStyle w:val="TOC2"/>
            <w:tabs>
              <w:tab w:val="left" w:pos="880"/>
              <w:tab w:val="right" w:leader="dot" w:pos="9019"/>
            </w:tabs>
            <w:rPr>
              <w:del w:id="410" w:author="Dioguardi, Fabio" w:date="2018-10-23T11:09:00Z"/>
              <w:rFonts w:asciiTheme="minorHAnsi" w:eastAsiaTheme="minorEastAsia" w:hAnsiTheme="minorHAnsi" w:cstheme="minorBidi"/>
              <w:noProof/>
              <w:szCs w:val="22"/>
              <w:lang w:val="en-GB" w:eastAsia="en-NZ"/>
            </w:rPr>
          </w:pPr>
          <w:del w:id="411" w:author="Dioguardi, Fabio" w:date="2018-10-23T11:09:00Z">
            <w:r w:rsidRPr="00BB4E6A" w:rsidDel="00F86A5D">
              <w:rPr>
                <w:rStyle w:val="Hyperlink"/>
                <w:noProof/>
                <w:lang w:val="en-GB"/>
              </w:rPr>
              <w:delText>4.12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“Add MER Estimate”</w:delText>
            </w:r>
            <w:r w:rsidRPr="00BB4E6A" w:rsidDel="00F86A5D">
              <w:rPr>
                <w:noProof/>
                <w:webHidden/>
                <w:lang w:val="en-GB"/>
              </w:rPr>
              <w:tab/>
              <w:delText>40</w:delText>
            </w:r>
          </w:del>
        </w:p>
        <w:p w14:paraId="5B035203" w14:textId="2A0D64D5" w:rsidR="0041172B" w:rsidRPr="00BB4E6A" w:rsidDel="00F86A5D" w:rsidRDefault="0041172B">
          <w:pPr>
            <w:pStyle w:val="TOC2"/>
            <w:tabs>
              <w:tab w:val="left" w:pos="880"/>
              <w:tab w:val="right" w:leader="dot" w:pos="9019"/>
            </w:tabs>
            <w:rPr>
              <w:del w:id="412" w:author="Dioguardi, Fabio" w:date="2018-10-23T11:09:00Z"/>
              <w:rFonts w:asciiTheme="minorHAnsi" w:eastAsiaTheme="minorEastAsia" w:hAnsiTheme="minorHAnsi" w:cstheme="minorBidi"/>
              <w:noProof/>
              <w:szCs w:val="22"/>
              <w:lang w:val="en-GB" w:eastAsia="en-NZ"/>
            </w:rPr>
          </w:pPr>
          <w:del w:id="413" w:author="Dioguardi, Fabio" w:date="2018-10-23T11:09:00Z">
            <w:r w:rsidRPr="00BB4E6A" w:rsidDel="00F86A5D">
              <w:rPr>
                <w:rStyle w:val="Hyperlink"/>
                <w:noProof/>
                <w:lang w:val="en-GB"/>
              </w:rPr>
              <w:lastRenderedPageBreak/>
              <w:delText>4.13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“Output Control” and REFIR maps</w:delText>
            </w:r>
            <w:r w:rsidRPr="00BB4E6A" w:rsidDel="00F86A5D">
              <w:rPr>
                <w:noProof/>
                <w:webHidden/>
                <w:lang w:val="en-GB"/>
              </w:rPr>
              <w:tab/>
              <w:delText>41</w:delText>
            </w:r>
          </w:del>
        </w:p>
        <w:p w14:paraId="296E3042" w14:textId="006A6956" w:rsidR="0041172B" w:rsidRPr="00BB4E6A" w:rsidDel="00F86A5D" w:rsidRDefault="0041172B">
          <w:pPr>
            <w:pStyle w:val="TOC1"/>
            <w:tabs>
              <w:tab w:val="left" w:pos="440"/>
              <w:tab w:val="right" w:leader="dot" w:pos="9019"/>
            </w:tabs>
            <w:rPr>
              <w:del w:id="414" w:author="Dioguardi, Fabio" w:date="2018-10-23T11:09:00Z"/>
              <w:rFonts w:asciiTheme="minorHAnsi" w:eastAsiaTheme="minorEastAsia" w:hAnsiTheme="minorHAnsi" w:cstheme="minorBidi"/>
              <w:noProof/>
              <w:szCs w:val="22"/>
              <w:lang w:val="en-GB" w:eastAsia="en-NZ"/>
            </w:rPr>
          </w:pPr>
          <w:del w:id="41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Functionality of FOXI</w:delText>
            </w:r>
            <w:r w:rsidRPr="00BB4E6A" w:rsidDel="00F86A5D">
              <w:rPr>
                <w:noProof/>
                <w:webHidden/>
                <w:lang w:val="en-GB"/>
              </w:rPr>
              <w:tab/>
              <w:delText>44</w:delText>
            </w:r>
          </w:del>
        </w:p>
        <w:p w14:paraId="033E0E6D" w14:textId="38C8766E" w:rsidR="0041172B" w:rsidRPr="00BB4E6A" w:rsidDel="00F86A5D" w:rsidRDefault="0041172B">
          <w:pPr>
            <w:pStyle w:val="TOC2"/>
            <w:tabs>
              <w:tab w:val="left" w:pos="880"/>
              <w:tab w:val="right" w:leader="dot" w:pos="9019"/>
            </w:tabs>
            <w:rPr>
              <w:del w:id="416" w:author="Dioguardi, Fabio" w:date="2018-10-23T11:09:00Z"/>
              <w:rFonts w:asciiTheme="minorHAnsi" w:eastAsiaTheme="minorEastAsia" w:hAnsiTheme="minorHAnsi" w:cstheme="minorBidi"/>
              <w:noProof/>
              <w:szCs w:val="22"/>
              <w:lang w:val="en-GB" w:eastAsia="en-NZ"/>
            </w:rPr>
          </w:pPr>
          <w:del w:id="417" w:author="Dioguardi, Fabio" w:date="2018-10-23T11:09:00Z">
            <w:r w:rsidRPr="00BB4E6A" w:rsidDel="00F86A5D">
              <w:rPr>
                <w:rStyle w:val="Hyperlink"/>
                <w:rFonts w:ascii="Scala" w:hAnsi="Scala"/>
                <w:noProof/>
                <w:lang w:val="en-GB"/>
              </w:rPr>
              <w:delText>5.1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1: Initializing the Program</w:delText>
            </w:r>
            <w:r w:rsidRPr="00BB4E6A" w:rsidDel="00F86A5D">
              <w:rPr>
                <w:noProof/>
                <w:webHidden/>
                <w:lang w:val="en-GB"/>
              </w:rPr>
              <w:tab/>
              <w:delText>44</w:delText>
            </w:r>
          </w:del>
        </w:p>
        <w:p w14:paraId="7EBC12C8" w14:textId="05EB86C5" w:rsidR="0041172B" w:rsidRPr="00BB4E6A" w:rsidDel="00F86A5D" w:rsidRDefault="0041172B">
          <w:pPr>
            <w:pStyle w:val="TOC2"/>
            <w:tabs>
              <w:tab w:val="left" w:pos="880"/>
              <w:tab w:val="right" w:leader="dot" w:pos="9019"/>
            </w:tabs>
            <w:rPr>
              <w:del w:id="418" w:author="Dioguardi, Fabio" w:date="2018-10-23T11:09:00Z"/>
              <w:rFonts w:asciiTheme="minorHAnsi" w:eastAsiaTheme="minorEastAsia" w:hAnsiTheme="minorHAnsi" w:cstheme="minorBidi"/>
              <w:noProof/>
              <w:szCs w:val="22"/>
              <w:lang w:val="en-GB" w:eastAsia="en-NZ"/>
            </w:rPr>
          </w:pPr>
          <w:del w:id="419" w:author="Dioguardi, Fabio" w:date="2018-10-23T11:09:00Z">
            <w:r w:rsidRPr="00BB4E6A" w:rsidDel="00F86A5D">
              <w:rPr>
                <w:rStyle w:val="Hyperlink"/>
                <w:rFonts w:ascii="Scala" w:hAnsi="Scala"/>
                <w:noProof/>
                <w:lang w:val="en-GB"/>
              </w:rPr>
              <w:delText>5.2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2: Loading the Configuration Settings</w:delText>
            </w:r>
            <w:r w:rsidRPr="00BB4E6A" w:rsidDel="00F86A5D">
              <w:rPr>
                <w:noProof/>
                <w:webHidden/>
                <w:lang w:val="en-GB"/>
              </w:rPr>
              <w:tab/>
              <w:delText>45</w:delText>
            </w:r>
          </w:del>
        </w:p>
        <w:p w14:paraId="102982CA" w14:textId="1178ADEB" w:rsidR="0041172B" w:rsidRPr="00BB4E6A" w:rsidDel="00F86A5D" w:rsidRDefault="0041172B">
          <w:pPr>
            <w:pStyle w:val="TOC2"/>
            <w:tabs>
              <w:tab w:val="left" w:pos="880"/>
              <w:tab w:val="right" w:leader="dot" w:pos="9019"/>
            </w:tabs>
            <w:rPr>
              <w:del w:id="420" w:author="Dioguardi, Fabio" w:date="2018-10-23T11:09:00Z"/>
              <w:rFonts w:asciiTheme="minorHAnsi" w:eastAsiaTheme="minorEastAsia" w:hAnsiTheme="minorHAnsi" w:cstheme="minorBidi"/>
              <w:noProof/>
              <w:szCs w:val="22"/>
              <w:lang w:val="en-GB" w:eastAsia="en-NZ"/>
            </w:rPr>
          </w:pPr>
          <w:del w:id="421" w:author="Dioguardi, Fabio" w:date="2018-10-23T11:09:00Z">
            <w:r w:rsidRPr="00BB4E6A" w:rsidDel="00F86A5D">
              <w:rPr>
                <w:rStyle w:val="Hyperlink"/>
                <w:rFonts w:ascii="Scala" w:hAnsi="Scala"/>
                <w:noProof/>
                <w:lang w:val="en-GB"/>
              </w:rPr>
              <w:delText>5.3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3: Retrieving and Copying Files from Auto-Stream servers</w:delText>
            </w:r>
            <w:r w:rsidRPr="00BB4E6A" w:rsidDel="00F86A5D">
              <w:rPr>
                <w:noProof/>
                <w:webHidden/>
                <w:lang w:val="en-GB"/>
              </w:rPr>
              <w:tab/>
              <w:delText>45</w:delText>
            </w:r>
          </w:del>
        </w:p>
        <w:p w14:paraId="238B3ACE" w14:textId="55AD4D53" w:rsidR="0041172B" w:rsidRPr="00BB4E6A" w:rsidDel="00F86A5D" w:rsidRDefault="0041172B">
          <w:pPr>
            <w:pStyle w:val="TOC2"/>
            <w:tabs>
              <w:tab w:val="left" w:pos="880"/>
              <w:tab w:val="right" w:leader="dot" w:pos="9019"/>
            </w:tabs>
            <w:rPr>
              <w:del w:id="422" w:author="Dioguardi, Fabio" w:date="2018-10-23T11:09:00Z"/>
              <w:rFonts w:asciiTheme="minorHAnsi" w:eastAsiaTheme="minorEastAsia" w:hAnsiTheme="minorHAnsi" w:cstheme="minorBidi"/>
              <w:noProof/>
              <w:szCs w:val="22"/>
              <w:lang w:val="en-GB" w:eastAsia="en-NZ"/>
            </w:rPr>
          </w:pPr>
          <w:del w:id="423" w:author="Dioguardi, Fabio" w:date="2018-10-23T11:09:00Z">
            <w:r w:rsidRPr="00BB4E6A" w:rsidDel="00F86A5D">
              <w:rPr>
                <w:rStyle w:val="Hyperlink"/>
                <w:rFonts w:ascii="Scala" w:hAnsi="Scala"/>
                <w:noProof/>
                <w:lang w:val="en-GB"/>
              </w:rPr>
              <w:delText>5.4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4: Retrieve, Sort and Store Plume Height Data</w:delText>
            </w:r>
            <w:r w:rsidRPr="00BB4E6A" w:rsidDel="00F86A5D">
              <w:rPr>
                <w:noProof/>
                <w:webHidden/>
                <w:lang w:val="en-GB"/>
              </w:rPr>
              <w:tab/>
              <w:delText>46</w:delText>
            </w:r>
          </w:del>
        </w:p>
        <w:p w14:paraId="2F5BA5E3" w14:textId="0F2FB1B7" w:rsidR="0041172B" w:rsidRPr="00BB4E6A" w:rsidDel="00F86A5D" w:rsidRDefault="0041172B">
          <w:pPr>
            <w:pStyle w:val="TOC3"/>
            <w:tabs>
              <w:tab w:val="left" w:pos="1320"/>
              <w:tab w:val="right" w:leader="dot" w:pos="9019"/>
            </w:tabs>
            <w:rPr>
              <w:del w:id="424" w:author="Dioguardi, Fabio" w:date="2018-10-23T11:09:00Z"/>
              <w:rFonts w:asciiTheme="minorHAnsi" w:eastAsiaTheme="minorEastAsia" w:hAnsiTheme="minorHAnsi" w:cstheme="minorBidi"/>
              <w:noProof/>
              <w:szCs w:val="22"/>
              <w:lang w:val="en-GB" w:eastAsia="en-NZ"/>
            </w:rPr>
          </w:pPr>
          <w:del w:id="425" w:author="Dioguardi, Fabio" w:date="2018-10-23T11:09:00Z">
            <w:r w:rsidRPr="00BB4E6A" w:rsidDel="00F86A5D">
              <w:rPr>
                <w:rStyle w:val="Hyperlink"/>
                <w:noProof/>
                <w:lang w:val="en-GB"/>
              </w:rPr>
              <w:delText>5.4.1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Data from Non-automatic Stream Sources</w:delText>
            </w:r>
            <w:r w:rsidRPr="00BB4E6A" w:rsidDel="00F86A5D">
              <w:rPr>
                <w:noProof/>
                <w:webHidden/>
                <w:lang w:val="en-GB"/>
              </w:rPr>
              <w:tab/>
              <w:delText>46</w:delText>
            </w:r>
          </w:del>
        </w:p>
        <w:p w14:paraId="69F7C004" w14:textId="58F6E56A" w:rsidR="0041172B" w:rsidRPr="00BB4E6A" w:rsidDel="00F86A5D" w:rsidRDefault="0041172B">
          <w:pPr>
            <w:pStyle w:val="TOC3"/>
            <w:tabs>
              <w:tab w:val="left" w:pos="1320"/>
              <w:tab w:val="right" w:leader="dot" w:pos="9019"/>
            </w:tabs>
            <w:rPr>
              <w:del w:id="426" w:author="Dioguardi, Fabio" w:date="2018-10-23T11:09:00Z"/>
              <w:rFonts w:asciiTheme="minorHAnsi" w:eastAsiaTheme="minorEastAsia" w:hAnsiTheme="minorHAnsi" w:cstheme="minorBidi"/>
              <w:noProof/>
              <w:szCs w:val="22"/>
              <w:lang w:val="en-GB" w:eastAsia="en-NZ"/>
            </w:rPr>
          </w:pPr>
          <w:del w:id="427" w:author="Dioguardi, Fabio" w:date="2018-10-23T11:09:00Z">
            <w:r w:rsidRPr="00BB4E6A" w:rsidDel="00F86A5D">
              <w:rPr>
                <w:rStyle w:val="Hyperlink"/>
                <w:noProof/>
                <w:lang w:val="en-GB"/>
              </w:rPr>
              <w:delText>5.4.2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Data from Automatic Stream Sources</w:delText>
            </w:r>
            <w:r w:rsidRPr="00BB4E6A" w:rsidDel="00F86A5D">
              <w:rPr>
                <w:noProof/>
                <w:webHidden/>
                <w:lang w:val="en-GB"/>
              </w:rPr>
              <w:tab/>
              <w:delText>48</w:delText>
            </w:r>
          </w:del>
        </w:p>
        <w:p w14:paraId="608E4F63" w14:textId="6495D2C5" w:rsidR="0041172B" w:rsidRPr="00BB4E6A" w:rsidDel="00F86A5D" w:rsidRDefault="0041172B">
          <w:pPr>
            <w:pStyle w:val="TOC3"/>
            <w:tabs>
              <w:tab w:val="left" w:pos="1320"/>
              <w:tab w:val="right" w:leader="dot" w:pos="9019"/>
            </w:tabs>
            <w:rPr>
              <w:del w:id="428" w:author="Dioguardi, Fabio" w:date="2018-10-23T11:09:00Z"/>
              <w:rFonts w:asciiTheme="minorHAnsi" w:eastAsiaTheme="minorEastAsia" w:hAnsiTheme="minorHAnsi" w:cstheme="minorBidi"/>
              <w:noProof/>
              <w:szCs w:val="22"/>
              <w:lang w:val="en-GB" w:eastAsia="en-NZ"/>
            </w:rPr>
          </w:pPr>
          <w:del w:id="429" w:author="Dioguardi, Fabio" w:date="2018-10-23T11:09:00Z">
            <w:r w:rsidRPr="00BB4E6A" w:rsidDel="00F86A5D">
              <w:rPr>
                <w:rStyle w:val="Hyperlink"/>
                <w:noProof/>
                <w:lang w:val="en-GB"/>
              </w:rPr>
              <w:delText>5.4.3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The Output Files </w:delText>
            </w:r>
            <w:r w:rsidRPr="00BB4E6A" w:rsidDel="00F86A5D">
              <w:rPr>
                <w:rStyle w:val="Hyperlink"/>
                <w:i/>
                <w:noProof/>
                <w:lang w:val="en-GB"/>
              </w:rPr>
              <w:delText>*_plh_log_tmp.txt</w:delText>
            </w:r>
            <w:r w:rsidRPr="00BB4E6A" w:rsidDel="00F86A5D">
              <w:rPr>
                <w:rStyle w:val="Hyperlink"/>
                <w:noProof/>
                <w:lang w:val="en-GB"/>
              </w:rPr>
              <w:delText xml:space="preserve"> and </w:delText>
            </w:r>
            <w:r w:rsidRPr="00BB4E6A" w:rsidDel="00F86A5D">
              <w:rPr>
                <w:rStyle w:val="Hyperlink"/>
                <w:i/>
                <w:noProof/>
                <w:lang w:val="en-GB"/>
              </w:rPr>
              <w:delText>*_plh_log.txt</w:delText>
            </w:r>
            <w:r w:rsidRPr="00BB4E6A" w:rsidDel="00F86A5D">
              <w:rPr>
                <w:noProof/>
                <w:webHidden/>
                <w:lang w:val="en-GB"/>
              </w:rPr>
              <w:tab/>
              <w:delText>49</w:delText>
            </w:r>
          </w:del>
        </w:p>
        <w:p w14:paraId="4E88856C" w14:textId="4264695B" w:rsidR="0041172B" w:rsidRPr="00BB4E6A" w:rsidDel="00F86A5D" w:rsidRDefault="0041172B">
          <w:pPr>
            <w:pStyle w:val="TOC2"/>
            <w:tabs>
              <w:tab w:val="left" w:pos="880"/>
              <w:tab w:val="right" w:leader="dot" w:pos="9019"/>
            </w:tabs>
            <w:rPr>
              <w:del w:id="430" w:author="Dioguardi, Fabio" w:date="2018-10-23T11:09:00Z"/>
              <w:rFonts w:asciiTheme="minorHAnsi" w:eastAsiaTheme="minorEastAsia" w:hAnsiTheme="minorHAnsi" w:cstheme="minorBidi"/>
              <w:noProof/>
              <w:szCs w:val="22"/>
              <w:lang w:val="en-GB" w:eastAsia="en-NZ"/>
            </w:rPr>
          </w:pPr>
          <w:del w:id="431" w:author="Dioguardi, Fabio" w:date="2018-10-23T11:09:00Z">
            <w:r w:rsidRPr="00BB4E6A" w:rsidDel="00F86A5D">
              <w:rPr>
                <w:rStyle w:val="Hyperlink"/>
                <w:rFonts w:ascii="Scala" w:hAnsi="Scala"/>
                <w:noProof/>
                <w:lang w:val="en-GB"/>
              </w:rPr>
              <w:delText>5.5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5: Constraining the Current Plume Height</w:delText>
            </w:r>
            <w:r w:rsidRPr="00BB4E6A" w:rsidDel="00F86A5D">
              <w:rPr>
                <w:noProof/>
                <w:webHidden/>
                <w:lang w:val="en-GB"/>
              </w:rPr>
              <w:tab/>
              <w:delText>50</w:delText>
            </w:r>
          </w:del>
        </w:p>
        <w:p w14:paraId="66734EC2" w14:textId="5FA3E725" w:rsidR="0041172B" w:rsidRPr="00BB4E6A" w:rsidDel="00F86A5D" w:rsidRDefault="0041172B">
          <w:pPr>
            <w:pStyle w:val="TOC3"/>
            <w:tabs>
              <w:tab w:val="left" w:pos="1320"/>
              <w:tab w:val="right" w:leader="dot" w:pos="9019"/>
            </w:tabs>
            <w:rPr>
              <w:del w:id="432" w:author="Dioguardi, Fabio" w:date="2018-10-23T11:09:00Z"/>
              <w:rFonts w:asciiTheme="minorHAnsi" w:eastAsiaTheme="minorEastAsia" w:hAnsiTheme="minorHAnsi" w:cstheme="minorBidi"/>
              <w:noProof/>
              <w:szCs w:val="22"/>
              <w:lang w:val="en-GB" w:eastAsia="en-NZ"/>
            </w:rPr>
          </w:pPr>
          <w:del w:id="433" w:author="Dioguardi, Fabio" w:date="2018-10-23T11:09:00Z">
            <w:r w:rsidRPr="00BB4E6A" w:rsidDel="00F86A5D">
              <w:rPr>
                <w:rStyle w:val="Hyperlink"/>
                <w:noProof/>
                <w:lang w:val="en-GB"/>
              </w:rPr>
              <w:delText>5.5.1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Constraining Procedures</w:delText>
            </w:r>
            <w:r w:rsidRPr="00BB4E6A" w:rsidDel="00F86A5D">
              <w:rPr>
                <w:noProof/>
                <w:webHidden/>
                <w:lang w:val="en-GB"/>
              </w:rPr>
              <w:tab/>
              <w:delText>50</w:delText>
            </w:r>
          </w:del>
        </w:p>
        <w:p w14:paraId="70A1501A" w14:textId="50A2D4CD" w:rsidR="0041172B" w:rsidRPr="00BB4E6A" w:rsidDel="00F86A5D" w:rsidRDefault="0041172B">
          <w:pPr>
            <w:pStyle w:val="TOC3"/>
            <w:tabs>
              <w:tab w:val="left" w:pos="1320"/>
              <w:tab w:val="right" w:leader="dot" w:pos="9019"/>
            </w:tabs>
            <w:rPr>
              <w:del w:id="434" w:author="Dioguardi, Fabio" w:date="2018-10-23T11:09:00Z"/>
              <w:rFonts w:asciiTheme="minorHAnsi" w:eastAsiaTheme="minorEastAsia" w:hAnsiTheme="minorHAnsi" w:cstheme="minorBidi"/>
              <w:noProof/>
              <w:szCs w:val="22"/>
              <w:lang w:val="en-GB" w:eastAsia="en-NZ"/>
            </w:rPr>
          </w:pPr>
          <w:del w:id="435" w:author="Dioguardi, Fabio" w:date="2018-10-23T11:09:00Z">
            <w:r w:rsidRPr="00BB4E6A" w:rsidDel="00F86A5D">
              <w:rPr>
                <w:rStyle w:val="Hyperlink"/>
                <w:noProof/>
                <w:lang w:val="en-GB"/>
              </w:rPr>
              <w:delText>5.5.2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The Files </w:delText>
            </w:r>
            <w:r w:rsidRPr="00BB4E6A" w:rsidDel="00F86A5D">
              <w:rPr>
                <w:rStyle w:val="Hyperlink"/>
                <w:i/>
                <w:noProof/>
                <w:lang w:val="en-GB"/>
              </w:rPr>
              <w:delText>*_hbe_15.txt,</w:delText>
            </w:r>
            <w:r w:rsidRPr="00BB4E6A" w:rsidDel="00F86A5D">
              <w:rPr>
                <w:rStyle w:val="Hyperlink"/>
                <w:noProof/>
                <w:lang w:val="en-GB"/>
              </w:rPr>
              <w:delText xml:space="preserve"> </w:delText>
            </w:r>
            <w:r w:rsidRPr="00BB4E6A" w:rsidDel="00F86A5D">
              <w:rPr>
                <w:rStyle w:val="Hyperlink"/>
                <w:i/>
                <w:noProof/>
                <w:lang w:val="en-GB"/>
              </w:rPr>
              <w:delText xml:space="preserve">*_hbe_30.txt, *_hbe_60.txt, *_hbe_180.txt </w:delText>
            </w:r>
            <w:r w:rsidRPr="00BB4E6A" w:rsidDel="00F86A5D">
              <w:rPr>
                <w:rStyle w:val="Hyperlink"/>
                <w:noProof/>
                <w:lang w:val="en-GB"/>
              </w:rPr>
              <w:delText xml:space="preserve">and </w:delText>
            </w:r>
            <w:r w:rsidRPr="00BB4E6A" w:rsidDel="00F86A5D">
              <w:rPr>
                <w:rStyle w:val="Hyperlink"/>
                <w:i/>
                <w:noProof/>
                <w:lang w:val="en-GB"/>
              </w:rPr>
              <w:delText>*_QUO_LOG.txt</w:delText>
            </w:r>
            <w:r w:rsidRPr="00BB4E6A" w:rsidDel="00F86A5D">
              <w:rPr>
                <w:noProof/>
                <w:webHidden/>
                <w:lang w:val="en-GB"/>
              </w:rPr>
              <w:tab/>
              <w:delText>52</w:delText>
            </w:r>
          </w:del>
        </w:p>
        <w:p w14:paraId="778AD74C" w14:textId="29E77CB3" w:rsidR="0041172B" w:rsidRPr="00BB4E6A" w:rsidDel="00F86A5D" w:rsidRDefault="0041172B">
          <w:pPr>
            <w:pStyle w:val="TOC3"/>
            <w:tabs>
              <w:tab w:val="left" w:pos="1320"/>
              <w:tab w:val="right" w:leader="dot" w:pos="9019"/>
            </w:tabs>
            <w:rPr>
              <w:del w:id="436" w:author="Dioguardi, Fabio" w:date="2018-10-23T11:09:00Z"/>
              <w:rFonts w:asciiTheme="minorHAnsi" w:eastAsiaTheme="minorEastAsia" w:hAnsiTheme="minorHAnsi" w:cstheme="minorBidi"/>
              <w:noProof/>
              <w:szCs w:val="22"/>
              <w:lang w:val="en-GB" w:eastAsia="en-NZ"/>
            </w:rPr>
          </w:pPr>
          <w:del w:id="437" w:author="Dioguardi, Fabio" w:date="2018-10-23T11:09:00Z">
            <w:r w:rsidRPr="00BB4E6A" w:rsidDel="00F86A5D">
              <w:rPr>
                <w:rStyle w:val="Hyperlink"/>
                <w:noProof/>
                <w:lang w:val="en-GB"/>
              </w:rPr>
              <w:delText>5.5.3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Output File “</w:delText>
            </w:r>
            <w:r w:rsidRPr="00BB4E6A" w:rsidDel="00F86A5D">
              <w:rPr>
                <w:rStyle w:val="Hyperlink"/>
                <w:i/>
                <w:noProof/>
                <w:lang w:val="en-GB"/>
              </w:rPr>
              <w:delText>Foxi_hbe.txt</w:delText>
            </w:r>
            <w:r w:rsidRPr="00BB4E6A" w:rsidDel="00F86A5D">
              <w:rPr>
                <w:rStyle w:val="Hyperlink"/>
                <w:noProof/>
                <w:lang w:val="en-GB"/>
              </w:rPr>
              <w:delText>”</w:delText>
            </w:r>
            <w:r w:rsidRPr="00BB4E6A" w:rsidDel="00F86A5D">
              <w:rPr>
                <w:noProof/>
                <w:webHidden/>
                <w:lang w:val="en-GB"/>
              </w:rPr>
              <w:tab/>
              <w:delText>54</w:delText>
            </w:r>
          </w:del>
        </w:p>
        <w:p w14:paraId="24728781" w14:textId="13C7D8D3" w:rsidR="0041172B" w:rsidRPr="00BB4E6A" w:rsidDel="00F86A5D" w:rsidRDefault="0041172B">
          <w:pPr>
            <w:pStyle w:val="TOC3"/>
            <w:tabs>
              <w:tab w:val="left" w:pos="1320"/>
              <w:tab w:val="right" w:leader="dot" w:pos="9019"/>
            </w:tabs>
            <w:rPr>
              <w:del w:id="438" w:author="Dioguardi, Fabio" w:date="2018-10-23T11:09:00Z"/>
              <w:rFonts w:asciiTheme="minorHAnsi" w:eastAsiaTheme="minorEastAsia" w:hAnsiTheme="minorHAnsi" w:cstheme="minorBidi"/>
              <w:noProof/>
              <w:szCs w:val="22"/>
              <w:lang w:val="en-GB" w:eastAsia="en-NZ"/>
            </w:rPr>
          </w:pPr>
          <w:del w:id="439" w:author="Dioguardi, Fabio" w:date="2018-10-23T11:09:00Z">
            <w:r w:rsidRPr="00BB4E6A" w:rsidDel="00F86A5D">
              <w:rPr>
                <w:rStyle w:val="Hyperlink"/>
                <w:noProof/>
                <w:lang w:val="en-GB"/>
              </w:rPr>
              <w:delText>5.5.4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“Auto30” Setting</w:delText>
            </w:r>
            <w:r w:rsidRPr="00BB4E6A" w:rsidDel="00F86A5D">
              <w:rPr>
                <w:noProof/>
                <w:webHidden/>
                <w:lang w:val="en-GB"/>
              </w:rPr>
              <w:tab/>
              <w:delText>54</w:delText>
            </w:r>
          </w:del>
        </w:p>
        <w:p w14:paraId="58C5344E" w14:textId="66CC20C9" w:rsidR="0041172B" w:rsidRPr="00BB4E6A" w:rsidDel="00F86A5D" w:rsidRDefault="0041172B">
          <w:pPr>
            <w:pStyle w:val="TOC2"/>
            <w:tabs>
              <w:tab w:val="left" w:pos="880"/>
              <w:tab w:val="right" w:leader="dot" w:pos="9019"/>
            </w:tabs>
            <w:rPr>
              <w:del w:id="440" w:author="Dioguardi, Fabio" w:date="2018-10-23T11:09:00Z"/>
              <w:rFonts w:asciiTheme="minorHAnsi" w:eastAsiaTheme="minorEastAsia" w:hAnsiTheme="minorHAnsi" w:cstheme="minorBidi"/>
              <w:noProof/>
              <w:szCs w:val="22"/>
              <w:lang w:val="en-GB" w:eastAsia="en-NZ"/>
            </w:rPr>
          </w:pPr>
          <w:del w:id="441" w:author="Dioguardi, Fabio" w:date="2018-10-23T11:09:00Z">
            <w:r w:rsidRPr="00BB4E6A" w:rsidDel="00F86A5D">
              <w:rPr>
                <w:rStyle w:val="Hyperlink"/>
                <w:rFonts w:ascii="Scala" w:hAnsi="Scala"/>
                <w:noProof/>
                <w:lang w:val="en-GB"/>
              </w:rPr>
              <w:delText>5.6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6: Computing Interim Mass Flux (RMER)</w:delText>
            </w:r>
            <w:r w:rsidRPr="00BB4E6A" w:rsidDel="00F86A5D">
              <w:rPr>
                <w:noProof/>
                <w:webHidden/>
                <w:lang w:val="en-GB"/>
              </w:rPr>
              <w:tab/>
              <w:delText>55</w:delText>
            </w:r>
          </w:del>
        </w:p>
        <w:p w14:paraId="20748960" w14:textId="06F97631" w:rsidR="0041172B" w:rsidRPr="00BB4E6A" w:rsidDel="00F86A5D" w:rsidRDefault="0041172B">
          <w:pPr>
            <w:pStyle w:val="TOC3"/>
            <w:tabs>
              <w:tab w:val="left" w:pos="1320"/>
              <w:tab w:val="right" w:leader="dot" w:pos="9019"/>
            </w:tabs>
            <w:rPr>
              <w:del w:id="442" w:author="Dioguardi, Fabio" w:date="2018-10-23T11:09:00Z"/>
              <w:rFonts w:asciiTheme="minorHAnsi" w:eastAsiaTheme="minorEastAsia" w:hAnsiTheme="minorHAnsi" w:cstheme="minorBidi"/>
              <w:noProof/>
              <w:szCs w:val="22"/>
              <w:lang w:val="en-GB" w:eastAsia="en-NZ"/>
            </w:rPr>
          </w:pPr>
          <w:del w:id="443" w:author="Dioguardi, Fabio" w:date="2018-10-23T11:09:00Z">
            <w:r w:rsidRPr="00BB4E6A" w:rsidDel="00F86A5D">
              <w:rPr>
                <w:rStyle w:val="Hyperlink"/>
                <w:noProof/>
                <w:lang w:val="en-GB"/>
              </w:rPr>
              <w:delText>5.6.1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FOXI-Internal Plume Models</w:delText>
            </w:r>
            <w:r w:rsidRPr="00BB4E6A" w:rsidDel="00F86A5D">
              <w:rPr>
                <w:noProof/>
                <w:webHidden/>
                <w:lang w:val="en-GB"/>
              </w:rPr>
              <w:tab/>
              <w:delText>55</w:delText>
            </w:r>
          </w:del>
        </w:p>
        <w:p w14:paraId="31C6F713" w14:textId="6DC0E5F8" w:rsidR="0041172B" w:rsidRPr="00BB4E6A" w:rsidDel="00F86A5D" w:rsidRDefault="0041172B">
          <w:pPr>
            <w:pStyle w:val="TOC3"/>
            <w:tabs>
              <w:tab w:val="left" w:pos="1320"/>
              <w:tab w:val="right" w:leader="dot" w:pos="9019"/>
            </w:tabs>
            <w:rPr>
              <w:del w:id="444" w:author="Dioguardi, Fabio" w:date="2018-10-23T11:09:00Z"/>
              <w:rFonts w:asciiTheme="minorHAnsi" w:eastAsiaTheme="minorEastAsia" w:hAnsiTheme="minorHAnsi" w:cstheme="minorBidi"/>
              <w:noProof/>
              <w:szCs w:val="22"/>
              <w:lang w:val="en-GB" w:eastAsia="en-NZ"/>
            </w:rPr>
          </w:pPr>
          <w:del w:id="445" w:author="Dioguardi, Fabio" w:date="2018-10-23T11:09:00Z">
            <w:r w:rsidRPr="00BB4E6A" w:rsidDel="00F86A5D">
              <w:rPr>
                <w:rStyle w:val="Hyperlink"/>
                <w:noProof/>
                <w:lang w:val="en-GB"/>
              </w:rPr>
              <w:delText>5.6.2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Situational Accuracy of Models</w:delText>
            </w:r>
            <w:r w:rsidRPr="00BB4E6A" w:rsidDel="00F86A5D">
              <w:rPr>
                <w:noProof/>
                <w:webHidden/>
                <w:lang w:val="en-GB"/>
              </w:rPr>
              <w:tab/>
              <w:delText>56</w:delText>
            </w:r>
          </w:del>
        </w:p>
        <w:p w14:paraId="39016D84" w14:textId="4B59B6E2" w:rsidR="0041172B" w:rsidRPr="00BB4E6A" w:rsidDel="00F86A5D" w:rsidRDefault="0041172B">
          <w:pPr>
            <w:pStyle w:val="TOC3"/>
            <w:tabs>
              <w:tab w:val="left" w:pos="1320"/>
              <w:tab w:val="right" w:leader="dot" w:pos="9019"/>
            </w:tabs>
            <w:rPr>
              <w:del w:id="446" w:author="Dioguardi, Fabio" w:date="2018-10-23T11:09:00Z"/>
              <w:rFonts w:asciiTheme="minorHAnsi" w:eastAsiaTheme="minorEastAsia" w:hAnsiTheme="minorHAnsi" w:cstheme="minorBidi"/>
              <w:noProof/>
              <w:szCs w:val="22"/>
              <w:lang w:val="en-GB" w:eastAsia="en-NZ"/>
            </w:rPr>
          </w:pPr>
          <w:del w:id="447" w:author="Dioguardi, Fabio" w:date="2018-10-23T11:09:00Z">
            <w:r w:rsidRPr="00BB4E6A" w:rsidDel="00F86A5D">
              <w:rPr>
                <w:rStyle w:val="Hyperlink"/>
                <w:noProof/>
                <w:lang w:val="en-GB"/>
              </w:rPr>
              <w:delText>5.6.3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Statistical Characterization of Model Outputs - Computing RMER</w:delText>
            </w:r>
            <w:r w:rsidRPr="00BB4E6A" w:rsidDel="00F86A5D">
              <w:rPr>
                <w:noProof/>
                <w:webHidden/>
                <w:lang w:val="en-GB"/>
              </w:rPr>
              <w:tab/>
              <w:delText>58</w:delText>
            </w:r>
          </w:del>
        </w:p>
        <w:p w14:paraId="06D34416" w14:textId="5340ED2C" w:rsidR="0041172B" w:rsidRPr="00BB4E6A" w:rsidDel="00F86A5D" w:rsidRDefault="0041172B">
          <w:pPr>
            <w:pStyle w:val="TOC3"/>
            <w:tabs>
              <w:tab w:val="left" w:pos="1320"/>
              <w:tab w:val="right" w:leader="dot" w:pos="9019"/>
            </w:tabs>
            <w:rPr>
              <w:del w:id="448" w:author="Dioguardi, Fabio" w:date="2018-10-23T11:09:00Z"/>
              <w:rFonts w:asciiTheme="minorHAnsi" w:eastAsiaTheme="minorEastAsia" w:hAnsiTheme="minorHAnsi" w:cstheme="minorBidi"/>
              <w:noProof/>
              <w:szCs w:val="22"/>
              <w:lang w:val="en-GB" w:eastAsia="en-NZ"/>
            </w:rPr>
          </w:pPr>
          <w:del w:id="449" w:author="Dioguardi, Fabio" w:date="2018-10-23T11:09:00Z">
            <w:r w:rsidRPr="00BB4E6A" w:rsidDel="00F86A5D">
              <w:rPr>
                <w:rStyle w:val="Hyperlink"/>
                <w:noProof/>
                <w:lang w:val="en-GB"/>
              </w:rPr>
              <w:delText>5.6.4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Analysis Mode</w:delText>
            </w:r>
            <w:r w:rsidRPr="00BB4E6A" w:rsidDel="00F86A5D">
              <w:rPr>
                <w:noProof/>
                <w:webHidden/>
                <w:lang w:val="en-GB"/>
              </w:rPr>
              <w:tab/>
              <w:delText>59</w:delText>
            </w:r>
          </w:del>
        </w:p>
        <w:p w14:paraId="71E7BF61" w14:textId="5C88B868" w:rsidR="0041172B" w:rsidRPr="00BB4E6A" w:rsidDel="00F86A5D" w:rsidRDefault="0041172B">
          <w:pPr>
            <w:pStyle w:val="TOC2"/>
            <w:tabs>
              <w:tab w:val="left" w:pos="880"/>
              <w:tab w:val="right" w:leader="dot" w:pos="9019"/>
            </w:tabs>
            <w:rPr>
              <w:del w:id="450" w:author="Dioguardi, Fabio" w:date="2018-10-23T11:09:00Z"/>
              <w:rFonts w:asciiTheme="minorHAnsi" w:eastAsiaTheme="minorEastAsia" w:hAnsiTheme="minorHAnsi" w:cstheme="minorBidi"/>
              <w:noProof/>
              <w:szCs w:val="22"/>
              <w:lang w:val="en-GB" w:eastAsia="en-NZ"/>
            </w:rPr>
          </w:pPr>
          <w:del w:id="451" w:author="Dioguardi, Fabio" w:date="2018-10-23T11:09:00Z">
            <w:r w:rsidRPr="00BB4E6A" w:rsidDel="00F86A5D">
              <w:rPr>
                <w:rStyle w:val="Hyperlink"/>
                <w:noProof/>
                <w:lang w:val="en-GB"/>
              </w:rPr>
              <w:delText>5.7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7: Compute MER Based on All Conventional Models</w:delText>
            </w:r>
            <w:r w:rsidRPr="00BB4E6A" w:rsidDel="00F86A5D">
              <w:rPr>
                <w:noProof/>
                <w:webHidden/>
                <w:lang w:val="en-GB"/>
              </w:rPr>
              <w:tab/>
              <w:delText>60</w:delText>
            </w:r>
          </w:del>
        </w:p>
        <w:p w14:paraId="62A5DFB3" w14:textId="0E44453F" w:rsidR="0041172B" w:rsidRPr="00BB4E6A" w:rsidDel="00F86A5D" w:rsidRDefault="0041172B">
          <w:pPr>
            <w:pStyle w:val="TOC2"/>
            <w:tabs>
              <w:tab w:val="left" w:pos="880"/>
              <w:tab w:val="right" w:leader="dot" w:pos="9019"/>
            </w:tabs>
            <w:rPr>
              <w:del w:id="452" w:author="Dioguardi, Fabio" w:date="2018-10-23T11:09:00Z"/>
              <w:rFonts w:asciiTheme="minorHAnsi" w:eastAsiaTheme="minorEastAsia" w:hAnsiTheme="minorHAnsi" w:cstheme="minorBidi"/>
              <w:noProof/>
              <w:szCs w:val="22"/>
              <w:lang w:val="en-GB" w:eastAsia="en-NZ"/>
            </w:rPr>
          </w:pPr>
          <w:del w:id="453" w:author="Dioguardi, Fabio" w:date="2018-10-23T11:09:00Z">
            <w:r w:rsidRPr="00BB4E6A" w:rsidDel="00F86A5D">
              <w:rPr>
                <w:rStyle w:val="Hyperlink"/>
                <w:noProof/>
                <w:lang w:val="en-GB"/>
              </w:rPr>
              <w:delText>5.8</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8: Compute FMER by Including Experimental Sensors</w:delText>
            </w:r>
            <w:r w:rsidRPr="00BB4E6A" w:rsidDel="00F86A5D">
              <w:rPr>
                <w:noProof/>
                <w:webHidden/>
                <w:lang w:val="en-GB"/>
              </w:rPr>
              <w:tab/>
              <w:delText>61</w:delText>
            </w:r>
          </w:del>
        </w:p>
        <w:p w14:paraId="1083D2C9" w14:textId="04E02E59" w:rsidR="0041172B" w:rsidRPr="00BB4E6A" w:rsidDel="00F86A5D" w:rsidRDefault="0041172B">
          <w:pPr>
            <w:pStyle w:val="TOC3"/>
            <w:tabs>
              <w:tab w:val="left" w:pos="1320"/>
              <w:tab w:val="right" w:leader="dot" w:pos="9019"/>
            </w:tabs>
            <w:rPr>
              <w:del w:id="454" w:author="Dioguardi, Fabio" w:date="2018-10-23T11:09:00Z"/>
              <w:rFonts w:asciiTheme="minorHAnsi" w:eastAsiaTheme="minorEastAsia" w:hAnsiTheme="minorHAnsi" w:cstheme="minorBidi"/>
              <w:noProof/>
              <w:szCs w:val="22"/>
              <w:lang w:val="en-GB" w:eastAsia="en-NZ"/>
            </w:rPr>
          </w:pPr>
          <w:del w:id="455" w:author="Dioguardi, Fabio" w:date="2018-10-23T11:09:00Z">
            <w:r w:rsidRPr="00BB4E6A" w:rsidDel="00F86A5D">
              <w:rPr>
                <w:rStyle w:val="Hyperlink"/>
                <w:noProof/>
                <w:lang w:val="en-GB"/>
              </w:rPr>
              <w:delText>5.8.1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Processing Data from Experimental MER Sensors</w:delText>
            </w:r>
            <w:r w:rsidRPr="00BB4E6A" w:rsidDel="00F86A5D">
              <w:rPr>
                <w:noProof/>
                <w:webHidden/>
                <w:lang w:val="en-GB"/>
              </w:rPr>
              <w:tab/>
              <w:delText>61</w:delText>
            </w:r>
          </w:del>
        </w:p>
        <w:p w14:paraId="2C3A2D0E" w14:textId="3A9E250A" w:rsidR="0041172B" w:rsidRPr="00BB4E6A" w:rsidDel="00F86A5D" w:rsidRDefault="0041172B">
          <w:pPr>
            <w:pStyle w:val="TOC3"/>
            <w:tabs>
              <w:tab w:val="left" w:pos="1320"/>
              <w:tab w:val="right" w:leader="dot" w:pos="9019"/>
            </w:tabs>
            <w:rPr>
              <w:del w:id="456" w:author="Dioguardi, Fabio" w:date="2018-10-23T11:09:00Z"/>
              <w:rFonts w:asciiTheme="minorHAnsi" w:eastAsiaTheme="minorEastAsia" w:hAnsiTheme="minorHAnsi" w:cstheme="minorBidi"/>
              <w:noProof/>
              <w:szCs w:val="22"/>
              <w:lang w:val="en-GB" w:eastAsia="en-NZ"/>
            </w:rPr>
          </w:pPr>
          <w:del w:id="457" w:author="Dioguardi, Fabio" w:date="2018-10-23T11:09:00Z">
            <w:r w:rsidRPr="00BB4E6A" w:rsidDel="00F86A5D">
              <w:rPr>
                <w:rStyle w:val="Hyperlink"/>
                <w:noProof/>
                <w:lang w:val="en-GB"/>
              </w:rPr>
              <w:delText>5.8.2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Importing Manually Added MER Estimates</w:delText>
            </w:r>
            <w:r w:rsidRPr="00BB4E6A" w:rsidDel="00F86A5D">
              <w:rPr>
                <w:noProof/>
                <w:webHidden/>
                <w:lang w:val="en-GB"/>
              </w:rPr>
              <w:tab/>
              <w:delText>61</w:delText>
            </w:r>
          </w:del>
        </w:p>
        <w:p w14:paraId="4EDF493A" w14:textId="470DF6EE" w:rsidR="0041172B" w:rsidRPr="00BB4E6A" w:rsidDel="00F86A5D" w:rsidRDefault="0041172B">
          <w:pPr>
            <w:pStyle w:val="TOC3"/>
            <w:tabs>
              <w:tab w:val="left" w:pos="1320"/>
              <w:tab w:val="right" w:leader="dot" w:pos="9019"/>
            </w:tabs>
            <w:rPr>
              <w:del w:id="458" w:author="Dioguardi, Fabio" w:date="2018-10-23T11:09:00Z"/>
              <w:rFonts w:asciiTheme="minorHAnsi" w:eastAsiaTheme="minorEastAsia" w:hAnsiTheme="minorHAnsi" w:cstheme="minorBidi"/>
              <w:noProof/>
              <w:szCs w:val="22"/>
              <w:lang w:val="en-GB" w:eastAsia="en-NZ"/>
            </w:rPr>
          </w:pPr>
          <w:del w:id="459" w:author="Dioguardi, Fabio" w:date="2018-10-23T11:09:00Z">
            <w:r w:rsidRPr="00BB4E6A" w:rsidDel="00F86A5D">
              <w:rPr>
                <w:rStyle w:val="Hyperlink"/>
                <w:noProof/>
                <w:lang w:val="en-GB"/>
              </w:rPr>
              <w:delText>5.8.3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Computing the FMER</w:delText>
            </w:r>
            <w:r w:rsidRPr="00BB4E6A" w:rsidDel="00F86A5D">
              <w:rPr>
                <w:noProof/>
                <w:webHidden/>
                <w:lang w:val="en-GB"/>
              </w:rPr>
              <w:tab/>
              <w:delText>62</w:delText>
            </w:r>
          </w:del>
        </w:p>
        <w:p w14:paraId="6709196C" w14:textId="722ED7B7" w:rsidR="0041172B" w:rsidRPr="00BB4E6A" w:rsidDel="00F86A5D" w:rsidRDefault="0041172B">
          <w:pPr>
            <w:pStyle w:val="TOC3"/>
            <w:tabs>
              <w:tab w:val="left" w:pos="1320"/>
              <w:tab w:val="right" w:leader="dot" w:pos="9019"/>
            </w:tabs>
            <w:rPr>
              <w:del w:id="460" w:author="Dioguardi, Fabio" w:date="2018-10-23T11:09:00Z"/>
              <w:rFonts w:asciiTheme="minorHAnsi" w:eastAsiaTheme="minorEastAsia" w:hAnsiTheme="minorHAnsi" w:cstheme="minorBidi"/>
              <w:noProof/>
              <w:szCs w:val="22"/>
              <w:lang w:val="en-GB" w:eastAsia="en-NZ"/>
            </w:rPr>
          </w:pPr>
          <w:del w:id="461" w:author="Dioguardi, Fabio" w:date="2018-10-23T11:09:00Z">
            <w:r w:rsidRPr="00BB4E6A" w:rsidDel="00F86A5D">
              <w:rPr>
                <w:rStyle w:val="Hyperlink"/>
                <w:noProof/>
                <w:lang w:val="en-GB"/>
              </w:rPr>
              <w:delText>5.8.4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 xml:space="preserve">Saving Results to </w:delText>
            </w:r>
            <w:r w:rsidRPr="00BB4E6A" w:rsidDel="00F86A5D">
              <w:rPr>
                <w:rStyle w:val="Hyperlink"/>
                <w:i/>
                <w:noProof/>
                <w:lang w:val="en-GB"/>
              </w:rPr>
              <w:delText>*_mer_LOG.txt</w:delText>
            </w:r>
            <w:r w:rsidRPr="00BB4E6A" w:rsidDel="00F86A5D">
              <w:rPr>
                <w:rStyle w:val="Hyperlink"/>
                <w:noProof/>
                <w:lang w:val="en-GB"/>
              </w:rPr>
              <w:delText xml:space="preserve"> and </w:delText>
            </w:r>
            <w:r w:rsidRPr="00BB4E6A" w:rsidDel="00F86A5D">
              <w:rPr>
                <w:rStyle w:val="Hyperlink"/>
                <w:i/>
                <w:noProof/>
                <w:lang w:val="en-GB"/>
              </w:rPr>
              <w:delText>*_mer_NOW.txt</w:delText>
            </w:r>
            <w:r w:rsidRPr="00BB4E6A" w:rsidDel="00F86A5D">
              <w:rPr>
                <w:noProof/>
                <w:webHidden/>
                <w:lang w:val="en-GB"/>
              </w:rPr>
              <w:tab/>
              <w:delText>63</w:delText>
            </w:r>
          </w:del>
        </w:p>
        <w:p w14:paraId="63213EE4" w14:textId="38FB17A5" w:rsidR="0041172B" w:rsidRPr="00BB4E6A" w:rsidDel="00F86A5D" w:rsidRDefault="0041172B">
          <w:pPr>
            <w:pStyle w:val="TOC2"/>
            <w:tabs>
              <w:tab w:val="left" w:pos="880"/>
              <w:tab w:val="right" w:leader="dot" w:pos="9019"/>
            </w:tabs>
            <w:rPr>
              <w:del w:id="462" w:author="Dioguardi, Fabio" w:date="2018-10-23T11:09:00Z"/>
              <w:rFonts w:asciiTheme="minorHAnsi" w:eastAsiaTheme="minorEastAsia" w:hAnsiTheme="minorHAnsi" w:cstheme="minorBidi"/>
              <w:noProof/>
              <w:szCs w:val="22"/>
              <w:lang w:val="en-GB" w:eastAsia="en-NZ"/>
            </w:rPr>
          </w:pPr>
          <w:del w:id="463" w:author="Dioguardi, Fabio" w:date="2018-10-23T11:09:00Z">
            <w:r w:rsidRPr="00BB4E6A" w:rsidDel="00F86A5D">
              <w:rPr>
                <w:rStyle w:val="Hyperlink"/>
                <w:noProof/>
                <w:lang w:val="en-GB"/>
              </w:rPr>
              <w:delText>5.9</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9: Compute Total Mass Erupted</w:delText>
            </w:r>
            <w:r w:rsidRPr="00BB4E6A" w:rsidDel="00F86A5D">
              <w:rPr>
                <w:noProof/>
                <w:webHidden/>
                <w:lang w:val="en-GB"/>
              </w:rPr>
              <w:tab/>
              <w:delText>64</w:delText>
            </w:r>
          </w:del>
        </w:p>
        <w:p w14:paraId="0D7697EF" w14:textId="61124A5F" w:rsidR="0041172B" w:rsidRPr="00BB4E6A" w:rsidDel="00F86A5D" w:rsidRDefault="0041172B">
          <w:pPr>
            <w:pStyle w:val="TOC2"/>
            <w:tabs>
              <w:tab w:val="left" w:pos="880"/>
              <w:tab w:val="right" w:leader="dot" w:pos="9019"/>
            </w:tabs>
            <w:rPr>
              <w:del w:id="464" w:author="Dioguardi, Fabio" w:date="2018-10-23T11:09:00Z"/>
              <w:rFonts w:asciiTheme="minorHAnsi" w:eastAsiaTheme="minorEastAsia" w:hAnsiTheme="minorHAnsi" w:cstheme="minorBidi"/>
              <w:noProof/>
              <w:szCs w:val="22"/>
              <w:lang w:val="en-GB" w:eastAsia="en-NZ"/>
            </w:rPr>
          </w:pPr>
          <w:del w:id="465" w:author="Dioguardi, Fabio" w:date="2018-10-23T11:09:00Z">
            <w:r w:rsidRPr="00BB4E6A" w:rsidDel="00F86A5D">
              <w:rPr>
                <w:rStyle w:val="Hyperlink"/>
                <w:noProof/>
                <w:lang w:val="en-GB"/>
              </w:rPr>
              <w:delText>5.10</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Step 10: Outputs - Plots and Results</w:delText>
            </w:r>
            <w:r w:rsidRPr="00BB4E6A" w:rsidDel="00F86A5D">
              <w:rPr>
                <w:noProof/>
                <w:webHidden/>
                <w:lang w:val="en-GB"/>
              </w:rPr>
              <w:tab/>
              <w:delText>64</w:delText>
            </w:r>
          </w:del>
        </w:p>
        <w:p w14:paraId="19AF5CE8" w14:textId="0CFA58A0" w:rsidR="0041172B" w:rsidRPr="00BB4E6A" w:rsidDel="00F86A5D" w:rsidRDefault="0041172B">
          <w:pPr>
            <w:pStyle w:val="TOC3"/>
            <w:tabs>
              <w:tab w:val="left" w:pos="1320"/>
              <w:tab w:val="right" w:leader="dot" w:pos="9019"/>
            </w:tabs>
            <w:rPr>
              <w:del w:id="466" w:author="Dioguardi, Fabio" w:date="2018-10-23T11:09:00Z"/>
              <w:rFonts w:asciiTheme="minorHAnsi" w:eastAsiaTheme="minorEastAsia" w:hAnsiTheme="minorHAnsi" w:cstheme="minorBidi"/>
              <w:noProof/>
              <w:szCs w:val="22"/>
              <w:lang w:val="en-GB" w:eastAsia="en-NZ"/>
            </w:rPr>
          </w:pPr>
          <w:del w:id="467" w:author="Dioguardi, Fabio" w:date="2018-10-23T11:09:00Z">
            <w:r w:rsidRPr="00BB4E6A" w:rsidDel="00F86A5D">
              <w:rPr>
                <w:rStyle w:val="Hyperlink"/>
                <w:noProof/>
                <w:lang w:val="en-GB"/>
              </w:rPr>
              <w:delText>5.10.1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w:delText>
            </w:r>
            <w:r w:rsidRPr="00BB4E6A" w:rsidDel="00F86A5D">
              <w:rPr>
                <w:rStyle w:val="Hyperlink"/>
                <w:i/>
                <w:noProof/>
                <w:lang w:val="en-GB"/>
              </w:rPr>
              <w:delText>.log</w:delText>
            </w:r>
            <w:r w:rsidRPr="00BB4E6A" w:rsidDel="00F86A5D">
              <w:rPr>
                <w:rStyle w:val="Hyperlink"/>
                <w:noProof/>
                <w:lang w:val="en-GB"/>
              </w:rPr>
              <w:delText>” file</w:delText>
            </w:r>
            <w:r w:rsidRPr="00BB4E6A" w:rsidDel="00F86A5D">
              <w:rPr>
                <w:noProof/>
                <w:webHidden/>
                <w:lang w:val="en-GB"/>
              </w:rPr>
              <w:tab/>
              <w:delText>64</w:delText>
            </w:r>
          </w:del>
        </w:p>
        <w:p w14:paraId="778BE2C8" w14:textId="298C6550" w:rsidR="0041172B" w:rsidRPr="00BB4E6A" w:rsidDel="00F86A5D" w:rsidRDefault="0041172B">
          <w:pPr>
            <w:pStyle w:val="TOC3"/>
            <w:tabs>
              <w:tab w:val="left" w:pos="1320"/>
              <w:tab w:val="right" w:leader="dot" w:pos="9019"/>
            </w:tabs>
            <w:rPr>
              <w:del w:id="468" w:author="Dioguardi, Fabio" w:date="2018-10-23T11:09:00Z"/>
              <w:rFonts w:asciiTheme="minorHAnsi" w:eastAsiaTheme="minorEastAsia" w:hAnsiTheme="minorHAnsi" w:cstheme="minorBidi"/>
              <w:noProof/>
              <w:szCs w:val="22"/>
              <w:lang w:val="en-GB" w:eastAsia="en-NZ"/>
            </w:rPr>
          </w:pPr>
          <w:del w:id="469" w:author="Dioguardi, Fabio" w:date="2018-10-23T11:09:00Z">
            <w:r w:rsidRPr="00BB4E6A" w:rsidDel="00F86A5D">
              <w:rPr>
                <w:rStyle w:val="Hyperlink"/>
                <w:noProof/>
                <w:lang w:val="en-GB"/>
              </w:rPr>
              <w:delText>5.10.2</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Status Report</w:delText>
            </w:r>
            <w:r w:rsidRPr="00BB4E6A" w:rsidDel="00F86A5D">
              <w:rPr>
                <w:noProof/>
                <w:webHidden/>
                <w:lang w:val="en-GB"/>
              </w:rPr>
              <w:tab/>
              <w:delText>65</w:delText>
            </w:r>
          </w:del>
        </w:p>
        <w:p w14:paraId="4C87FCD4" w14:textId="439A96E7" w:rsidR="0041172B" w:rsidRPr="00BB4E6A" w:rsidDel="00F86A5D" w:rsidRDefault="0041172B">
          <w:pPr>
            <w:pStyle w:val="TOC3"/>
            <w:tabs>
              <w:tab w:val="left" w:pos="1320"/>
              <w:tab w:val="right" w:leader="dot" w:pos="9019"/>
            </w:tabs>
            <w:rPr>
              <w:del w:id="470" w:author="Dioguardi, Fabio" w:date="2018-10-23T11:09:00Z"/>
              <w:rFonts w:asciiTheme="minorHAnsi" w:eastAsiaTheme="minorEastAsia" w:hAnsiTheme="minorHAnsi" w:cstheme="minorBidi"/>
              <w:noProof/>
              <w:szCs w:val="22"/>
              <w:lang w:val="en-GB" w:eastAsia="en-NZ"/>
            </w:rPr>
          </w:pPr>
          <w:del w:id="471" w:author="Dioguardi, Fabio" w:date="2018-10-23T11:09:00Z">
            <w:r w:rsidRPr="00BB4E6A" w:rsidDel="00F86A5D">
              <w:rPr>
                <w:rStyle w:val="Hyperlink"/>
                <w:noProof/>
                <w:lang w:val="en-GB"/>
              </w:rPr>
              <w:delText>5.10.3</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Plume Height Plots</w:delText>
            </w:r>
            <w:r w:rsidRPr="00BB4E6A" w:rsidDel="00F86A5D">
              <w:rPr>
                <w:noProof/>
                <w:webHidden/>
                <w:lang w:val="en-GB"/>
              </w:rPr>
              <w:tab/>
              <w:delText>67</w:delText>
            </w:r>
          </w:del>
        </w:p>
        <w:p w14:paraId="17FB39B1" w14:textId="6B2F7074" w:rsidR="0041172B" w:rsidRPr="00BB4E6A" w:rsidDel="00F86A5D" w:rsidRDefault="0041172B">
          <w:pPr>
            <w:pStyle w:val="TOC3"/>
            <w:tabs>
              <w:tab w:val="left" w:pos="1320"/>
              <w:tab w:val="right" w:leader="dot" w:pos="9019"/>
            </w:tabs>
            <w:rPr>
              <w:del w:id="472" w:author="Dioguardi, Fabio" w:date="2018-10-23T11:09:00Z"/>
              <w:rFonts w:asciiTheme="minorHAnsi" w:eastAsiaTheme="minorEastAsia" w:hAnsiTheme="minorHAnsi" w:cstheme="minorBidi"/>
              <w:noProof/>
              <w:szCs w:val="22"/>
              <w:lang w:val="en-GB" w:eastAsia="en-NZ"/>
            </w:rPr>
          </w:pPr>
          <w:del w:id="473" w:author="Dioguardi, Fabio" w:date="2018-10-23T11:09:00Z">
            <w:r w:rsidRPr="00BB4E6A" w:rsidDel="00F86A5D">
              <w:rPr>
                <w:rStyle w:val="Hyperlink"/>
                <w:noProof/>
                <w:lang w:val="en-GB"/>
              </w:rPr>
              <w:delText>5.10.4</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Plots showing Source Stats</w:delText>
            </w:r>
            <w:r w:rsidRPr="00BB4E6A" w:rsidDel="00F86A5D">
              <w:rPr>
                <w:noProof/>
                <w:webHidden/>
                <w:lang w:val="en-GB"/>
              </w:rPr>
              <w:tab/>
              <w:delText>69</w:delText>
            </w:r>
          </w:del>
        </w:p>
        <w:p w14:paraId="1BE10BA0" w14:textId="2BEBC86B" w:rsidR="0041172B" w:rsidRPr="00BB4E6A" w:rsidDel="00F86A5D" w:rsidRDefault="0041172B">
          <w:pPr>
            <w:pStyle w:val="TOC3"/>
            <w:tabs>
              <w:tab w:val="left" w:pos="1320"/>
              <w:tab w:val="right" w:leader="dot" w:pos="9019"/>
            </w:tabs>
            <w:rPr>
              <w:del w:id="474" w:author="Dioguardi, Fabio" w:date="2018-10-23T11:09:00Z"/>
              <w:rFonts w:asciiTheme="minorHAnsi" w:eastAsiaTheme="minorEastAsia" w:hAnsiTheme="minorHAnsi" w:cstheme="minorBidi"/>
              <w:noProof/>
              <w:szCs w:val="22"/>
              <w:lang w:val="en-GB" w:eastAsia="en-NZ"/>
            </w:rPr>
          </w:pPr>
          <w:del w:id="475" w:author="Dioguardi, Fabio" w:date="2018-10-23T11:09:00Z">
            <w:r w:rsidRPr="00BB4E6A" w:rsidDel="00F86A5D">
              <w:rPr>
                <w:rStyle w:val="Hyperlink"/>
                <w:noProof/>
                <w:lang w:val="en-GB"/>
              </w:rPr>
              <w:delText>5.10.5</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Mass Eruption Rate Plots</w:delText>
            </w:r>
            <w:r w:rsidRPr="00BB4E6A" w:rsidDel="00F86A5D">
              <w:rPr>
                <w:noProof/>
                <w:webHidden/>
                <w:lang w:val="en-GB"/>
              </w:rPr>
              <w:tab/>
              <w:delText>71</w:delText>
            </w:r>
          </w:del>
        </w:p>
        <w:p w14:paraId="2387C82D" w14:textId="03BDA2F2" w:rsidR="0041172B" w:rsidRPr="00BB4E6A" w:rsidDel="00F86A5D" w:rsidRDefault="0041172B">
          <w:pPr>
            <w:pStyle w:val="TOC3"/>
            <w:tabs>
              <w:tab w:val="left" w:pos="1320"/>
              <w:tab w:val="right" w:leader="dot" w:pos="9019"/>
            </w:tabs>
            <w:rPr>
              <w:del w:id="476" w:author="Dioguardi, Fabio" w:date="2018-10-23T11:09:00Z"/>
              <w:rFonts w:asciiTheme="minorHAnsi" w:eastAsiaTheme="minorEastAsia" w:hAnsiTheme="minorHAnsi" w:cstheme="minorBidi"/>
              <w:noProof/>
              <w:szCs w:val="22"/>
              <w:lang w:val="en-GB" w:eastAsia="en-NZ"/>
            </w:rPr>
          </w:pPr>
          <w:del w:id="477" w:author="Dioguardi, Fabio" w:date="2018-10-23T11:09:00Z">
            <w:r w:rsidRPr="00BB4E6A" w:rsidDel="00F86A5D">
              <w:rPr>
                <w:rStyle w:val="Hyperlink"/>
                <w:noProof/>
                <w:lang w:val="en-GB"/>
              </w:rPr>
              <w:delText>5.10.6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Total Erupted Mass Plots</w:delText>
            </w:r>
            <w:r w:rsidRPr="00BB4E6A" w:rsidDel="00F86A5D">
              <w:rPr>
                <w:noProof/>
                <w:webHidden/>
                <w:lang w:val="en-GB"/>
              </w:rPr>
              <w:tab/>
              <w:delText>73</w:delText>
            </w:r>
          </w:del>
        </w:p>
        <w:p w14:paraId="2B173207" w14:textId="4D4F1DC6" w:rsidR="0041172B" w:rsidRPr="00BB4E6A" w:rsidDel="00F86A5D" w:rsidRDefault="0041172B">
          <w:pPr>
            <w:pStyle w:val="TOC3"/>
            <w:tabs>
              <w:tab w:val="left" w:pos="1320"/>
              <w:tab w:val="right" w:leader="dot" w:pos="9019"/>
            </w:tabs>
            <w:rPr>
              <w:del w:id="478" w:author="Dioguardi, Fabio" w:date="2018-10-23T11:09:00Z"/>
              <w:rFonts w:asciiTheme="minorHAnsi" w:eastAsiaTheme="minorEastAsia" w:hAnsiTheme="minorHAnsi" w:cstheme="minorBidi"/>
              <w:noProof/>
              <w:szCs w:val="22"/>
              <w:lang w:val="en-GB" w:eastAsia="en-NZ"/>
            </w:rPr>
          </w:pPr>
          <w:del w:id="479" w:author="Dioguardi, Fabio" w:date="2018-10-23T11:09:00Z">
            <w:r w:rsidRPr="00BB4E6A" w:rsidDel="00F86A5D">
              <w:rPr>
                <w:rStyle w:val="Hyperlink"/>
                <w:noProof/>
                <w:lang w:val="en-GB"/>
              </w:rPr>
              <w:delText>5.10.7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The status records</w:delText>
            </w:r>
            <w:r w:rsidRPr="00BB4E6A" w:rsidDel="00F86A5D">
              <w:rPr>
                <w:noProof/>
                <w:webHidden/>
                <w:lang w:val="en-GB"/>
              </w:rPr>
              <w:tab/>
              <w:delText>75</w:delText>
            </w:r>
          </w:del>
        </w:p>
        <w:p w14:paraId="33E6FB8E" w14:textId="4DD30848" w:rsidR="0041172B" w:rsidRPr="00BB4E6A" w:rsidDel="00F86A5D" w:rsidRDefault="0041172B">
          <w:pPr>
            <w:pStyle w:val="TOC2"/>
            <w:tabs>
              <w:tab w:val="left" w:pos="880"/>
              <w:tab w:val="right" w:leader="dot" w:pos="9019"/>
            </w:tabs>
            <w:rPr>
              <w:del w:id="480" w:author="Dioguardi, Fabio" w:date="2018-10-23T11:09:00Z"/>
              <w:rFonts w:asciiTheme="minorHAnsi" w:eastAsiaTheme="minorEastAsia" w:hAnsiTheme="minorHAnsi" w:cstheme="minorBidi"/>
              <w:noProof/>
              <w:szCs w:val="22"/>
              <w:lang w:val="en-GB" w:eastAsia="en-NZ"/>
            </w:rPr>
          </w:pPr>
          <w:del w:id="481" w:author="Dioguardi, Fabio" w:date="2018-10-23T11:09:00Z">
            <w:r w:rsidRPr="00BB4E6A" w:rsidDel="00F86A5D">
              <w:rPr>
                <w:rStyle w:val="Hyperlink"/>
                <w:noProof/>
                <w:lang w:val="en-GB"/>
              </w:rPr>
              <w:delText>5.11</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Resting and Closing the Loop</w:delText>
            </w:r>
            <w:r w:rsidRPr="00BB4E6A" w:rsidDel="00F86A5D">
              <w:rPr>
                <w:noProof/>
                <w:webHidden/>
                <w:lang w:val="en-GB"/>
              </w:rPr>
              <w:tab/>
              <w:delText>77</w:delText>
            </w:r>
          </w:del>
        </w:p>
        <w:p w14:paraId="3F4D353A" w14:textId="23B9D175" w:rsidR="0041172B" w:rsidRPr="00BB4E6A" w:rsidDel="00F86A5D" w:rsidRDefault="0041172B">
          <w:pPr>
            <w:pStyle w:val="TOC1"/>
            <w:tabs>
              <w:tab w:val="left" w:pos="440"/>
              <w:tab w:val="right" w:leader="dot" w:pos="9019"/>
            </w:tabs>
            <w:rPr>
              <w:del w:id="482" w:author="Dioguardi, Fabio" w:date="2018-10-23T11:09:00Z"/>
              <w:rFonts w:asciiTheme="minorHAnsi" w:eastAsiaTheme="minorEastAsia" w:hAnsiTheme="minorHAnsi" w:cstheme="minorBidi"/>
              <w:noProof/>
              <w:szCs w:val="22"/>
              <w:lang w:val="en-GB" w:eastAsia="en-NZ"/>
            </w:rPr>
          </w:pPr>
          <w:del w:id="483"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6</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FoxScreen</w:delText>
            </w:r>
            <w:r w:rsidRPr="00BB4E6A" w:rsidDel="00F86A5D">
              <w:rPr>
                <w:noProof/>
                <w:webHidden/>
                <w:lang w:val="en-GB"/>
              </w:rPr>
              <w:tab/>
              <w:delText>78</w:delText>
            </w:r>
          </w:del>
        </w:p>
        <w:p w14:paraId="0FFFC638" w14:textId="4FD9FAFD" w:rsidR="0041172B" w:rsidRPr="00BB4E6A" w:rsidDel="00F86A5D" w:rsidRDefault="0041172B">
          <w:pPr>
            <w:pStyle w:val="TOC1"/>
            <w:tabs>
              <w:tab w:val="left" w:pos="440"/>
              <w:tab w:val="right" w:leader="dot" w:pos="9019"/>
            </w:tabs>
            <w:rPr>
              <w:del w:id="484" w:author="Dioguardi, Fabio" w:date="2018-10-23T11:09:00Z"/>
              <w:rFonts w:asciiTheme="minorHAnsi" w:eastAsiaTheme="minorEastAsia" w:hAnsiTheme="minorHAnsi" w:cstheme="minorBidi"/>
              <w:noProof/>
              <w:szCs w:val="22"/>
              <w:lang w:val="en-GB" w:eastAsia="en-NZ"/>
            </w:rPr>
          </w:pPr>
          <w:del w:id="485" w:author="Dioguardi, Fabio" w:date="2018-10-23T11:09:00Z">
            <w:r w:rsidRPr="00BB4E6A" w:rsidDel="00F86A5D">
              <w:rPr>
                <w:rStyle w:val="Hyperlink"/>
                <w:noProof/>
                <w:lang w:val="en-GB"/>
                <w14:scene3d>
                  <w14:camera w14:prst="orthographicFront"/>
                  <w14:lightRig w14:rig="threePt" w14:dir="t">
                    <w14:rot w14:lat="0" w14:lon="0" w14:rev="0"/>
                  </w14:lightRig>
                </w14:scene3d>
              </w:rPr>
              <w:delText>7</w:delText>
            </w:r>
            <w:r w:rsidRPr="00BB4E6A" w:rsidDel="00F86A5D">
              <w:rPr>
                <w:rFonts w:asciiTheme="minorHAnsi" w:eastAsiaTheme="minorEastAsia" w:hAnsiTheme="minorHAnsi" w:cstheme="minorBidi"/>
                <w:noProof/>
                <w:szCs w:val="22"/>
                <w:lang w:val="en-GB" w:eastAsia="en-NZ"/>
              </w:rPr>
              <w:tab/>
            </w:r>
            <w:r w:rsidRPr="00BB4E6A" w:rsidDel="00F86A5D">
              <w:rPr>
                <w:rStyle w:val="Hyperlink"/>
                <w:noProof/>
                <w:lang w:val="en-GB"/>
              </w:rPr>
              <w:delText>References</w:delText>
            </w:r>
            <w:r w:rsidRPr="00BB4E6A" w:rsidDel="00F86A5D">
              <w:rPr>
                <w:noProof/>
                <w:webHidden/>
                <w:lang w:val="en-GB"/>
              </w:rPr>
              <w:tab/>
              <w:delText>80</w:delText>
            </w:r>
          </w:del>
        </w:p>
        <w:p w14:paraId="62640525" w14:textId="123C695A" w:rsidR="0041172B" w:rsidRPr="00BB4E6A" w:rsidDel="00F86A5D" w:rsidRDefault="0041172B">
          <w:pPr>
            <w:pStyle w:val="TOC1"/>
            <w:tabs>
              <w:tab w:val="right" w:leader="dot" w:pos="9019"/>
            </w:tabs>
            <w:rPr>
              <w:del w:id="486" w:author="Dioguardi, Fabio" w:date="2018-10-23T11:09:00Z"/>
              <w:rFonts w:asciiTheme="minorHAnsi" w:eastAsiaTheme="minorEastAsia" w:hAnsiTheme="minorHAnsi" w:cstheme="minorBidi"/>
              <w:noProof/>
              <w:szCs w:val="22"/>
              <w:lang w:val="en-GB" w:eastAsia="en-NZ"/>
            </w:rPr>
          </w:pPr>
          <w:del w:id="487" w:author="Dioguardi, Fabio" w:date="2018-10-23T11:09:00Z">
            <w:r w:rsidRPr="00BB4E6A" w:rsidDel="00F86A5D">
              <w:rPr>
                <w:rStyle w:val="Hyperlink"/>
                <w:noProof/>
                <w:lang w:val="en-GB"/>
              </w:rPr>
              <w:delText>Appendix A: List of Parameters in fix_config.txt</w:delText>
            </w:r>
            <w:r w:rsidRPr="00BB4E6A" w:rsidDel="00F86A5D">
              <w:rPr>
                <w:noProof/>
                <w:webHidden/>
                <w:lang w:val="en-GB"/>
              </w:rPr>
              <w:tab/>
              <w:delText>82</w:delText>
            </w:r>
          </w:del>
        </w:p>
        <w:p w14:paraId="32263C20" w14:textId="16C265EF" w:rsidR="0041172B" w:rsidRPr="00BB4E6A" w:rsidDel="00F86A5D" w:rsidRDefault="0041172B">
          <w:pPr>
            <w:pStyle w:val="TOC1"/>
            <w:tabs>
              <w:tab w:val="right" w:leader="dot" w:pos="9019"/>
            </w:tabs>
            <w:rPr>
              <w:del w:id="488" w:author="Dioguardi, Fabio" w:date="2018-10-23T11:09:00Z"/>
              <w:rFonts w:asciiTheme="minorHAnsi" w:eastAsiaTheme="minorEastAsia" w:hAnsiTheme="minorHAnsi" w:cstheme="minorBidi"/>
              <w:noProof/>
              <w:szCs w:val="22"/>
              <w:lang w:val="en-GB" w:eastAsia="en-NZ"/>
            </w:rPr>
          </w:pPr>
          <w:del w:id="489" w:author="Dioguardi, Fabio" w:date="2018-10-23T11:09:00Z">
            <w:r w:rsidRPr="00BB4E6A" w:rsidDel="00F86A5D">
              <w:rPr>
                <w:rStyle w:val="Hyperlink"/>
                <w:noProof/>
                <w:lang w:val="en-GB"/>
              </w:rPr>
              <w:delText>Appendix B: Data Flow Chart of FOXI</w:delText>
            </w:r>
            <w:r w:rsidRPr="00BB4E6A" w:rsidDel="00F86A5D">
              <w:rPr>
                <w:noProof/>
                <w:webHidden/>
                <w:lang w:val="en-GB"/>
              </w:rPr>
              <w:tab/>
              <w:delText>84</w:delText>
            </w:r>
          </w:del>
        </w:p>
        <w:p w14:paraId="7FDD6FBD" w14:textId="04779375" w:rsidR="0041172B" w:rsidRPr="00BB4E6A" w:rsidDel="00F86A5D" w:rsidRDefault="0041172B">
          <w:pPr>
            <w:pStyle w:val="TOC1"/>
            <w:tabs>
              <w:tab w:val="right" w:leader="dot" w:pos="9019"/>
            </w:tabs>
            <w:rPr>
              <w:del w:id="490" w:author="Dioguardi, Fabio" w:date="2018-10-23T11:09:00Z"/>
              <w:rFonts w:asciiTheme="minorHAnsi" w:eastAsiaTheme="minorEastAsia" w:hAnsiTheme="minorHAnsi" w:cstheme="minorBidi"/>
              <w:noProof/>
              <w:szCs w:val="22"/>
              <w:lang w:val="en-GB" w:eastAsia="en-NZ"/>
            </w:rPr>
          </w:pPr>
          <w:del w:id="491" w:author="Dioguardi, Fabio" w:date="2018-10-23T11:09:00Z">
            <w:r w:rsidRPr="00BB4E6A" w:rsidDel="00F86A5D">
              <w:rPr>
                <w:rStyle w:val="Hyperlink"/>
                <w:noProof/>
                <w:lang w:val="en-GB"/>
              </w:rPr>
              <w:lastRenderedPageBreak/>
              <w:delText>Appendix C: REFIR – Setup for Iceland</w:delText>
            </w:r>
            <w:r w:rsidRPr="00BB4E6A" w:rsidDel="00F86A5D">
              <w:rPr>
                <w:noProof/>
                <w:webHidden/>
                <w:lang w:val="en-GB"/>
              </w:rPr>
              <w:tab/>
              <w:delText>85</w:delText>
            </w:r>
          </w:del>
        </w:p>
        <w:p w14:paraId="6D1496E0" w14:textId="63FB10AF" w:rsidR="0041172B" w:rsidRPr="00BB4E6A" w:rsidDel="00F86A5D" w:rsidRDefault="0041172B">
          <w:pPr>
            <w:pStyle w:val="TOC1"/>
            <w:tabs>
              <w:tab w:val="right" w:leader="dot" w:pos="9019"/>
            </w:tabs>
            <w:rPr>
              <w:del w:id="492" w:author="Dioguardi, Fabio" w:date="2018-10-23T11:09:00Z"/>
              <w:rFonts w:asciiTheme="minorHAnsi" w:eastAsiaTheme="minorEastAsia" w:hAnsiTheme="minorHAnsi" w:cstheme="minorBidi"/>
              <w:noProof/>
              <w:szCs w:val="22"/>
              <w:lang w:val="en-GB" w:eastAsia="en-NZ"/>
            </w:rPr>
          </w:pPr>
          <w:del w:id="493" w:author="Dioguardi, Fabio" w:date="2018-10-23T11:09:00Z">
            <w:r w:rsidRPr="00BB4E6A" w:rsidDel="00F86A5D">
              <w:rPr>
                <w:rStyle w:val="Hyperlink"/>
                <w:noProof/>
                <w:lang w:val="en-GB"/>
              </w:rPr>
              <w:delText>Appendix D: Automatic plume tracking web-cameras at Hekla</w:delText>
            </w:r>
            <w:r w:rsidRPr="00BB4E6A" w:rsidDel="00F86A5D">
              <w:rPr>
                <w:noProof/>
                <w:webHidden/>
                <w:lang w:val="en-GB"/>
              </w:rPr>
              <w:tab/>
              <w:delText>86</w:delText>
            </w:r>
          </w:del>
        </w:p>
        <w:p w14:paraId="49ECFAE6" w14:textId="47F655F1" w:rsidR="0041172B" w:rsidRPr="00BB4E6A" w:rsidDel="00F86A5D" w:rsidRDefault="0041172B">
          <w:pPr>
            <w:pStyle w:val="TOC1"/>
            <w:tabs>
              <w:tab w:val="right" w:leader="dot" w:pos="9019"/>
            </w:tabs>
            <w:rPr>
              <w:del w:id="494" w:author="Dioguardi, Fabio" w:date="2018-10-23T11:09:00Z"/>
              <w:rFonts w:asciiTheme="minorHAnsi" w:eastAsiaTheme="minorEastAsia" w:hAnsiTheme="minorHAnsi" w:cstheme="minorBidi"/>
              <w:noProof/>
              <w:szCs w:val="22"/>
              <w:lang w:val="en-GB" w:eastAsia="en-NZ"/>
            </w:rPr>
          </w:pPr>
          <w:del w:id="495" w:author="Dioguardi, Fabio" w:date="2018-10-23T11:09:00Z">
            <w:r w:rsidRPr="00BB4E6A" w:rsidDel="00F86A5D">
              <w:rPr>
                <w:rStyle w:val="Hyperlink"/>
                <w:noProof/>
                <w:lang w:val="en-GB"/>
              </w:rPr>
              <w:delText>Appendix E: Suggested settings for weight factors  (FutureVolc setup)</w:delText>
            </w:r>
            <w:r w:rsidRPr="00BB4E6A" w:rsidDel="00F86A5D">
              <w:rPr>
                <w:noProof/>
                <w:webHidden/>
                <w:lang w:val="en-GB"/>
              </w:rPr>
              <w:tab/>
              <w:delText>87</w:delText>
            </w:r>
          </w:del>
        </w:p>
        <w:p w14:paraId="23621635" w14:textId="11D88895" w:rsidR="0041172B" w:rsidRPr="00BB4E6A" w:rsidDel="00F86A5D" w:rsidRDefault="0041172B">
          <w:pPr>
            <w:pStyle w:val="TOC1"/>
            <w:tabs>
              <w:tab w:val="right" w:leader="dot" w:pos="9019"/>
            </w:tabs>
            <w:rPr>
              <w:del w:id="496" w:author="Dioguardi, Fabio" w:date="2018-10-23T11:09:00Z"/>
              <w:rFonts w:asciiTheme="minorHAnsi" w:eastAsiaTheme="minorEastAsia" w:hAnsiTheme="minorHAnsi" w:cstheme="minorBidi"/>
              <w:noProof/>
              <w:szCs w:val="22"/>
              <w:lang w:val="en-GB" w:eastAsia="en-NZ"/>
            </w:rPr>
          </w:pPr>
          <w:del w:id="497" w:author="Dioguardi, Fabio" w:date="2018-10-23T11:09:00Z">
            <w:r w:rsidRPr="00BB4E6A" w:rsidDel="00F86A5D">
              <w:rPr>
                <w:rStyle w:val="Hyperlink"/>
                <w:noProof/>
                <w:lang w:val="en-GB"/>
              </w:rPr>
              <w:delText>Appendix F: List of entries in a *_mer_LOG.txt</w:delText>
            </w:r>
            <w:r w:rsidRPr="00BB4E6A" w:rsidDel="00F86A5D">
              <w:rPr>
                <w:noProof/>
                <w:webHidden/>
                <w:lang w:val="en-GB"/>
              </w:rPr>
              <w:tab/>
              <w:delText>88</w:delText>
            </w:r>
          </w:del>
        </w:p>
        <w:p w14:paraId="04FAC221" w14:textId="61A2A3D0" w:rsidR="0041172B" w:rsidRPr="00BB4E6A" w:rsidDel="00F86A5D" w:rsidRDefault="0041172B">
          <w:pPr>
            <w:pStyle w:val="TOC1"/>
            <w:tabs>
              <w:tab w:val="right" w:leader="dot" w:pos="9019"/>
            </w:tabs>
            <w:rPr>
              <w:del w:id="498" w:author="Dioguardi, Fabio" w:date="2018-10-23T11:09:00Z"/>
              <w:rFonts w:asciiTheme="minorHAnsi" w:eastAsiaTheme="minorEastAsia" w:hAnsiTheme="minorHAnsi" w:cstheme="minorBidi"/>
              <w:noProof/>
              <w:szCs w:val="22"/>
              <w:lang w:val="en-GB" w:eastAsia="en-NZ"/>
            </w:rPr>
          </w:pPr>
          <w:del w:id="499" w:author="Dioguardi, Fabio" w:date="2018-10-23T11:09:00Z">
            <w:r w:rsidRPr="00BB4E6A" w:rsidDel="00F86A5D">
              <w:rPr>
                <w:rStyle w:val="Hyperlink"/>
                <w:noProof/>
                <w:lang w:val="en-GB"/>
              </w:rPr>
              <w:delText>Appendix G: Example for a Status Report</w:delText>
            </w:r>
            <w:r w:rsidRPr="00BB4E6A" w:rsidDel="00F86A5D">
              <w:rPr>
                <w:noProof/>
                <w:webHidden/>
                <w:lang w:val="en-GB"/>
              </w:rPr>
              <w:tab/>
              <w:delText>90</w:delText>
            </w:r>
          </w:del>
        </w:p>
        <w:p w14:paraId="0FC52E01" w14:textId="278BBEBC"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500" w:name="_Ref483233414"/>
      <w:bookmarkStart w:id="501" w:name="_Toc52805847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500"/>
      <w:bookmarkEnd w:id="50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w:t>
      </w:r>
      <w:bookmarkStart w:id="502" w:name="_GoBack"/>
      <w:bookmarkEnd w:id="502"/>
      <w:r w:rsidR="00FD6EE9" w:rsidRPr="00BB4E6A">
        <w:rPr>
          <w:szCs w:val="22"/>
          <w:lang w:val="en-GB"/>
        </w:rPr>
        <w:t>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503"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504" w:author="Dioguardi, Fabio" w:date="2018-10-23T11:08:00Z"/>
          <w:bCs/>
          <w:lang w:val="en-GB"/>
        </w:rPr>
      </w:pPr>
    </w:p>
    <w:p w14:paraId="29C78F62" w14:textId="77777777" w:rsidR="00F86A5D" w:rsidRPr="00BB4E6A" w:rsidRDefault="00F86A5D" w:rsidP="00F86A5D">
      <w:pPr>
        <w:pStyle w:val="Heading2"/>
        <w:rPr>
          <w:ins w:id="505" w:author="Dioguardi, Fabio" w:date="2018-10-23T11:18:00Z"/>
          <w:lang w:val="en-GB"/>
        </w:rPr>
      </w:pPr>
      <w:bookmarkStart w:id="506" w:name="_Toc528058472"/>
      <w:ins w:id="507" w:author="Dioguardi, Fabio" w:date="2018-10-23T11:08:00Z">
        <w:r w:rsidRPr="00BB4E6A">
          <w:rPr>
            <w:lang w:val="en-GB"/>
          </w:rPr>
          <w:t>New functionalities included in version 19</w:t>
        </w:r>
      </w:ins>
      <w:bookmarkEnd w:id="506"/>
    </w:p>
    <w:p w14:paraId="487843D5" w14:textId="77777777" w:rsidR="00F86A5D" w:rsidRPr="00BB4E6A" w:rsidRDefault="00F86A5D" w:rsidP="00F86A5D">
      <w:pPr>
        <w:pStyle w:val="Heading2"/>
        <w:numPr>
          <w:ilvl w:val="0"/>
          <w:numId w:val="0"/>
        </w:numPr>
        <w:rPr>
          <w:ins w:id="508" w:author="Dioguardi, Fabio" w:date="2018-10-23T11:19:00Z"/>
          <w:lang w:val="en-GB"/>
        </w:rPr>
      </w:pPr>
    </w:p>
    <w:p w14:paraId="38AB02EE" w14:textId="77777777" w:rsidR="000E1A5F" w:rsidRPr="00F26869" w:rsidRDefault="00F86A5D" w:rsidP="001E0E58">
      <w:pPr>
        <w:rPr>
          <w:ins w:id="509" w:author="Dioguardi, Fabio" w:date="2018-10-23T11:21:00Z"/>
          <w:lang w:val="en-GB"/>
        </w:rPr>
      </w:pPr>
      <w:ins w:id="510" w:author="Dioguardi, Fabio" w:date="2018-10-23T11:19:00Z">
        <w:r w:rsidRPr="00F26869">
          <w:rPr>
            <w:lang w:val="en-GB"/>
          </w:rPr>
          <w:t>In v19.0</w:t>
        </w:r>
      </w:ins>
      <w:ins w:id="511" w:author="Dioguardi, Fabio" w:date="2018-10-23T11:20:00Z">
        <w:r w:rsidR="000E1A5F" w:rsidRPr="00F26869">
          <w:rPr>
            <w:lang w:val="en-GB"/>
          </w:rPr>
          <w:t xml:space="preserve">, new functionalities have been implemented. These will be detailed in the next paragraphs, </w:t>
        </w:r>
      </w:ins>
      <w:ins w:id="512" w:author="Dioguardi, Fabio" w:date="2018-10-23T11:21:00Z">
        <w:r w:rsidR="000E1A5F" w:rsidRPr="00F26869">
          <w:rPr>
            <w:lang w:val="en-GB"/>
          </w:rPr>
          <w:t>and they are briefly listed here:</w:t>
        </w:r>
      </w:ins>
    </w:p>
    <w:p w14:paraId="60A0C90F" w14:textId="77777777" w:rsidR="000E1A5F" w:rsidRPr="00F26869" w:rsidRDefault="000E1A5F" w:rsidP="001E0E58">
      <w:pPr>
        <w:rPr>
          <w:ins w:id="513" w:author="Dioguardi, Fabio" w:date="2018-10-23T11:21:00Z"/>
          <w:lang w:val="en-GB"/>
        </w:rPr>
      </w:pPr>
    </w:p>
    <w:p w14:paraId="2250D6E5" w14:textId="03CB11D6" w:rsidR="001E0E58" w:rsidRPr="001E0E58" w:rsidRDefault="000E1A5F" w:rsidP="001E0E58">
      <w:pPr>
        <w:pStyle w:val="ListParagraph"/>
        <w:numPr>
          <w:ilvl w:val="0"/>
          <w:numId w:val="52"/>
        </w:numPr>
        <w:ind w:left="426"/>
        <w:rPr>
          <w:ins w:id="514" w:author="Dioguardi, Fabio" w:date="2018-10-23T11:44:00Z"/>
          <w:rFonts w:asciiTheme="majorHAnsi" w:hAnsiTheme="majorHAnsi" w:cstheme="majorBidi"/>
          <w:b/>
          <w:sz w:val="26"/>
          <w:lang w:val="en-GB"/>
        </w:rPr>
      </w:pPr>
      <w:ins w:id="515" w:author="Dioguardi, Fabio" w:date="2018-10-23T11:22:00Z">
        <w:r w:rsidRPr="001E0E58">
          <w:rPr>
            <w:b/>
            <w:lang w:val="en-GB"/>
          </w:rPr>
          <w:t xml:space="preserve">Reanalysis mode. </w:t>
        </w:r>
      </w:ins>
      <w:ins w:id="516" w:author="Dioguardi, Fabio" w:date="2018-10-23T11:23:00Z">
        <w:r w:rsidRPr="001E0E58">
          <w:rPr>
            <w:lang w:val="en-GB"/>
          </w:rPr>
          <w:t xml:space="preserve">This mode allows the user to analyse </w:t>
        </w:r>
      </w:ins>
      <w:ins w:id="517" w:author="Dioguardi, Fabio" w:date="2018-10-23T11:24:00Z">
        <w:r w:rsidRPr="001E0E58">
          <w:rPr>
            <w:lang w:val="en-GB"/>
          </w:rPr>
          <w:t>datasets of plume heights from past eruptions as well as simulated data sets.</w:t>
        </w:r>
      </w:ins>
      <w:ins w:id="518" w:author="Dioguardi, Fabio" w:date="2018-10-23T11:25:00Z">
        <w:r w:rsidRPr="001E0E58">
          <w:rPr>
            <w:lang w:val="en-GB"/>
          </w:rPr>
          <w:t xml:space="preserve"> This is designed for research purposes, e.g. for calculating time-dependent MER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519" w:author="Dioguardi, Fabio" w:date="2018-10-23T11:44:00Z"/>
          <w:rFonts w:asciiTheme="majorHAnsi" w:hAnsiTheme="majorHAnsi" w:cstheme="majorBidi"/>
          <w:b/>
          <w:sz w:val="26"/>
          <w:lang w:val="en-GB"/>
        </w:rPr>
      </w:pPr>
      <w:ins w:id="520" w:author="Dioguardi, Fabio" w:date="2018-10-23T11:26:00Z">
        <w:r w:rsidRPr="001E0E58">
          <w:rPr>
            <w:b/>
            <w:lang w:val="en-GB"/>
          </w:rPr>
          <w:t>Automatic weather data retrieval.</w:t>
        </w:r>
        <w:r w:rsidRPr="001E0E58">
          <w:rPr>
            <w:lang w:val="en-GB"/>
          </w:rPr>
          <w:t xml:space="preserve"> Weather data needed for running</w:t>
        </w:r>
      </w:ins>
      <w:ins w:id="521"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522" w:author="Dioguardi, Fabio" w:date="2018-10-23T11:26:00Z">
        <w:r w:rsidRPr="001E0E58">
          <w:rPr>
            <w:lang w:val="en-GB"/>
          </w:rPr>
          <w:t xml:space="preserve"> </w:t>
        </w:r>
      </w:ins>
      <w:ins w:id="523" w:author="Dioguardi, Fabio" w:date="2018-10-23T11:28:00Z">
        <w:r w:rsidRPr="001E0E58">
          <w:rPr>
            <w:lang w:val="en-GB"/>
          </w:rPr>
          <w:t xml:space="preserve">This mode is strongly recommended since it gives the opportunity to use realistic weather conditions and hence to </w:t>
        </w:r>
      </w:ins>
      <w:ins w:id="524" w:author="Dioguardi, Fabio" w:date="2018-10-23T11:29:00Z">
        <w:r w:rsidRPr="001E0E58">
          <w:rPr>
            <w:lang w:val="en-GB"/>
          </w:rPr>
          <w:t>reduce one of the sources of uncertainty. The user can still choose to manually specify weather data. This option</w:t>
        </w:r>
      </w:ins>
      <w:ins w:id="525" w:author="Dioguardi, Fabio" w:date="2018-10-23T11:30:00Z">
        <w:r w:rsidRPr="001E0E58">
          <w:rPr>
            <w:lang w:val="en-GB"/>
          </w:rPr>
          <w:t xml:space="preserve">, </w:t>
        </w:r>
        <w:r w:rsidRPr="001E0E58">
          <w:rPr>
            <w:lang w:val="en-GB"/>
          </w:rPr>
          <w:lastRenderedPageBreak/>
          <w:t>which was the default one in v18.1,</w:t>
        </w:r>
      </w:ins>
      <w:ins w:id="526" w:author="Dioguardi, Fabio" w:date="2018-10-23T11:29:00Z">
        <w:r w:rsidRPr="001E0E58">
          <w:rPr>
            <w:lang w:val="en-GB"/>
          </w:rPr>
          <w:t xml:space="preserve"> has been left</w:t>
        </w:r>
      </w:ins>
      <w:ins w:id="527"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4F46C6CA" w:rsidR="001E0E58" w:rsidRPr="001E0E58" w:rsidRDefault="00F05356" w:rsidP="001E0E58">
      <w:pPr>
        <w:pStyle w:val="ListParagraph"/>
        <w:numPr>
          <w:ilvl w:val="0"/>
          <w:numId w:val="52"/>
        </w:numPr>
        <w:ind w:left="426"/>
        <w:rPr>
          <w:ins w:id="528" w:author="Dioguardi, Fabio" w:date="2018-10-23T11:43:00Z"/>
          <w:rFonts w:asciiTheme="majorHAnsi" w:hAnsiTheme="majorHAnsi" w:cstheme="majorBidi"/>
          <w:b/>
          <w:sz w:val="26"/>
          <w:lang w:val="en-GB"/>
        </w:rPr>
      </w:pPr>
      <w:ins w:id="529" w:author="Dioguardi, Fabio" w:date="2018-10-23T11:30:00Z">
        <w:r w:rsidRPr="001E0E58">
          <w:rPr>
            <w:b/>
            <w:lang w:val="en-GB"/>
          </w:rPr>
          <w:t>New plume model</w:t>
        </w:r>
      </w:ins>
      <w:ins w:id="530" w:author="Dioguardi, Fabio" w:date="2018-10-23T11:31:00Z">
        <w:r w:rsidRPr="001E0E58">
          <w:rPr>
            <w:lang w:val="en-GB"/>
          </w:rPr>
          <w:t xml:space="preserve">. The model of Woodhouse et al. (2013) has been implemented and it is now used for calculating MER. </w:t>
        </w:r>
      </w:ins>
    </w:p>
    <w:p w14:paraId="67F3A947" w14:textId="3DDE59F1" w:rsidR="001E0E58" w:rsidRPr="001E0E58" w:rsidRDefault="00F05356" w:rsidP="001E0E58">
      <w:pPr>
        <w:pStyle w:val="ListParagraph"/>
        <w:numPr>
          <w:ilvl w:val="0"/>
          <w:numId w:val="52"/>
        </w:numPr>
        <w:ind w:left="426"/>
        <w:rPr>
          <w:ins w:id="531" w:author="Dioguardi, Fabio" w:date="2018-10-23T11:44:00Z"/>
          <w:lang w:val="en-GB"/>
        </w:rPr>
      </w:pPr>
      <w:ins w:id="532" w:author="Dioguardi, Fabio" w:date="2018-10-23T11:31:00Z">
        <w:r w:rsidRPr="001E0E58">
          <w:rPr>
            <w:b/>
            <w:lang w:val="en-GB"/>
          </w:rPr>
          <w:t>Unified codes for volcanoes</w:t>
        </w:r>
        <w:r w:rsidRPr="001E0E58">
          <w:rPr>
            <w:lang w:val="en-GB"/>
          </w:rPr>
          <w:t>. The Smithsonian Institute</w:t>
        </w:r>
      </w:ins>
      <w:ins w:id="533" w:author="Dioguardi, Fabio" w:date="2018-10-23T11:33:00Z">
        <w:r w:rsidRPr="001E0E58">
          <w:rPr>
            <w:lang w:val="en-GB"/>
          </w:rPr>
          <w:t xml:space="preserve"> (SI)</w:t>
        </w:r>
      </w:ins>
      <w:ins w:id="534" w:author="Dioguardi, Fabio" w:date="2018-10-23T11:31:00Z">
        <w:r w:rsidRPr="001E0E58">
          <w:rPr>
            <w:lang w:val="en-GB"/>
          </w:rPr>
          <w:t xml:space="preserve"> database volcano code is now used as unique identifier of the volcano. When specifying the new volcano, the user is asked to write the</w:t>
        </w:r>
      </w:ins>
      <w:ins w:id="535" w:author="Dioguardi, Fabio" w:date="2018-10-23T11:33:00Z">
        <w:r w:rsidRPr="001E0E58">
          <w:rPr>
            <w:lang w:val="en-GB"/>
          </w:rPr>
          <w:t xml:space="preserve"> SI code, and refir_config.py will extract data like location and vent height from the database, which is provided in the folder </w:t>
        </w:r>
      </w:ins>
      <w:ins w:id="536" w:author="Dioguardi, Fabio" w:date="2018-10-23T11:34:00Z">
        <w:r w:rsidRPr="001E0E58">
          <w:rPr>
            <w:lang w:val="en-GB"/>
          </w:rPr>
          <w:t>“</w:t>
        </w:r>
        <w:proofErr w:type="spellStart"/>
        <w:r w:rsidRPr="001E0E58">
          <w:rPr>
            <w:lang w:val="en-GB"/>
          </w:rPr>
          <w:t>refig_config</w:t>
        </w:r>
        <w:proofErr w:type="spellEnd"/>
        <w:r w:rsidRPr="001E0E58">
          <w:rPr>
            <w:lang w:val="en-GB"/>
          </w:rPr>
          <w:t>”.</w:t>
        </w:r>
      </w:ins>
    </w:p>
    <w:p w14:paraId="60989E33" w14:textId="2F49C9CE" w:rsidR="00AA655A" w:rsidRPr="001E0E58" w:rsidRDefault="00552368" w:rsidP="001E0E58">
      <w:pPr>
        <w:pStyle w:val="ListParagraph"/>
        <w:numPr>
          <w:ilvl w:val="0"/>
          <w:numId w:val="52"/>
        </w:numPr>
        <w:ind w:left="426"/>
        <w:rPr>
          <w:rFonts w:asciiTheme="majorHAnsi" w:hAnsiTheme="majorHAnsi" w:cstheme="majorBidi"/>
          <w:b/>
          <w:sz w:val="26"/>
          <w:szCs w:val="24"/>
          <w:lang w:val="en-GB"/>
        </w:rPr>
      </w:pPr>
      <w:ins w:id="537" w:author="Dioguardi, Fabio" w:date="2018-10-23T11:36:00Z">
        <w:r w:rsidRPr="001E0E58">
          <w:rPr>
            <w:b/>
            <w:lang w:val="en-GB"/>
          </w:rPr>
          <w:t xml:space="preserve">radar_converter.py. </w:t>
        </w:r>
        <w:r w:rsidRPr="001E0E58">
          <w:rPr>
            <w:lang w:val="en-GB"/>
          </w:rPr>
          <w:t>This script</w:t>
        </w:r>
      </w:ins>
      <w:ins w:id="538"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539" w:author="Dioguardi, Fabio" w:date="2018-10-23T11:38:00Z">
        <w:r w:rsidRPr="001E0E58">
          <w:rPr>
            <w:lang w:val="en-GB"/>
          </w:rPr>
          <w:t xml:space="preserve"> REFIR standard format for radar data. This “observatory-specific” approach was selected since it is unpractical to write a script </w:t>
        </w:r>
      </w:ins>
      <w:ins w:id="540"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541" w:author="Dioguardi, Fabio" w:date="2018-10-23T11:40:00Z">
        <w:r w:rsidRPr="001E0E58">
          <w:rPr>
            <w:lang w:val="en-GB"/>
          </w:rPr>
          <w:t xml:space="preserve">has to write a format-specific converter script. </w:t>
        </w:r>
      </w:ins>
    </w:p>
    <w:p w14:paraId="52E1D656" w14:textId="532AC4AA" w:rsidR="00F96B2B" w:rsidRPr="001E0E58" w:rsidRDefault="00BC3A77" w:rsidP="004E20AA">
      <w:pPr>
        <w:pStyle w:val="Heading1"/>
        <w:rPr>
          <w:lang w:val="en-GB"/>
        </w:rPr>
      </w:pPr>
      <w:bookmarkStart w:id="542" w:name="_Toc528058473"/>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542"/>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4E20AA">
      <w:pPr>
        <w:pStyle w:val="Heading2"/>
        <w:rPr>
          <w:lang w:val="en-GB"/>
        </w:rPr>
      </w:pPr>
      <w:bookmarkStart w:id="543" w:name="_Toc528058474"/>
      <w:r w:rsidRPr="001E0E58">
        <w:rPr>
          <w:lang w:val="en-GB"/>
        </w:rPr>
        <w:t>Overview</w:t>
      </w:r>
      <w:bookmarkEnd w:id="543"/>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proofErr w:type="spellStart"/>
      <w:r w:rsidR="00542D43" w:rsidRPr="001E0E58">
        <w:rPr>
          <w:i/>
          <w:lang w:val="en-GB"/>
        </w:rPr>
        <w:t>Ripepe</w:t>
      </w:r>
      <w:proofErr w:type="spellEnd"/>
      <w:r w:rsidR="00542D43" w:rsidRPr="001E0E58">
        <w:rPr>
          <w:i/>
          <w:lang w:val="en-GB"/>
        </w:rPr>
        <w:t xml:space="preserv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7465CF8D" w14:textId="77777777" w:rsidR="00A80339" w:rsidRPr="000E1A5F" w:rsidRDefault="00ED32F9" w:rsidP="00A80339">
      <w:pPr>
        <w:keepNext/>
        <w:ind w:left="360"/>
        <w:jc w:val="center"/>
        <w:rPr>
          <w:lang w:val="en-GB"/>
          <w:rPrChange w:id="544" w:author="Dioguardi, Fabio" w:date="2018-10-23T11:24:00Z">
            <w:rPr/>
          </w:rPrChange>
        </w:rPr>
      </w:pPr>
      <w:r w:rsidRPr="000E1A5F">
        <w:rPr>
          <w:rFonts w:asciiTheme="minorHAnsi" w:hAnsiTheme="minorHAnsi"/>
          <w:noProof/>
          <w:szCs w:val="22"/>
          <w:lang w:val="en-GB" w:eastAsia="en-GB"/>
        </w:rPr>
        <w:lastRenderedPageBreak/>
        <w:drawing>
          <wp:inline distT="0" distB="0" distL="0" distR="0" wp14:anchorId="2A3E70E9" wp14:editId="387E56D0">
            <wp:extent cx="4138793" cy="544269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8793" cy="5442692"/>
                    </a:xfrm>
                    <a:prstGeom prst="rect">
                      <a:avLst/>
                    </a:prstGeom>
                  </pic:spPr>
                </pic:pic>
              </a:graphicData>
            </a:graphic>
          </wp:inline>
        </w:drawing>
      </w:r>
    </w:p>
    <w:p w14:paraId="53B0D181" w14:textId="44F5E9B7" w:rsidR="005C2648" w:rsidRPr="000E1A5F" w:rsidRDefault="00A80339" w:rsidP="00973F34">
      <w:pPr>
        <w:pStyle w:val="Caption"/>
        <w:rPr>
          <w:lang w:val="en-GB"/>
          <w:rPrChange w:id="545" w:author="Dioguardi, Fabio" w:date="2018-10-23T11:24:00Z">
            <w:rPr/>
          </w:rPrChange>
        </w:rPr>
      </w:pPr>
      <w:bookmarkStart w:id="546" w:name="_Ref482352302"/>
      <w:r w:rsidRPr="000E1A5F">
        <w:rPr>
          <w:lang w:val="en-GB"/>
          <w:rPrChange w:id="547" w:author="Dioguardi, Fabio" w:date="2018-10-23T11:24:00Z">
            <w:rPr/>
          </w:rPrChange>
        </w:rPr>
        <w:t xml:space="preserve">Figure </w:t>
      </w:r>
      <w:r w:rsidRPr="000E1A5F">
        <w:rPr>
          <w:lang w:val="en-GB"/>
          <w:rPrChange w:id="548" w:author="Dioguardi, Fabio" w:date="2018-10-23T11:24:00Z">
            <w:rPr/>
          </w:rPrChange>
        </w:rPr>
        <w:fldChar w:fldCharType="begin"/>
      </w:r>
      <w:r w:rsidRPr="000E1A5F">
        <w:rPr>
          <w:lang w:val="en-GB"/>
          <w:rPrChange w:id="549" w:author="Dioguardi, Fabio" w:date="2018-10-23T11:24:00Z">
            <w:rPr/>
          </w:rPrChange>
        </w:rPr>
        <w:instrText xml:space="preserve"> SEQ Figure \* ARABIC </w:instrText>
      </w:r>
      <w:r w:rsidRPr="000E1A5F">
        <w:rPr>
          <w:lang w:val="en-GB"/>
          <w:rPrChange w:id="550" w:author="Dioguardi, Fabio" w:date="2018-10-23T11:24:00Z">
            <w:rPr/>
          </w:rPrChange>
        </w:rPr>
        <w:fldChar w:fldCharType="separate"/>
      </w:r>
      <w:r w:rsidR="00DE7C99" w:rsidRPr="000E1A5F">
        <w:rPr>
          <w:noProof/>
          <w:lang w:val="en-GB"/>
          <w:rPrChange w:id="551" w:author="Dioguardi, Fabio" w:date="2018-10-23T11:24:00Z">
            <w:rPr>
              <w:noProof/>
            </w:rPr>
          </w:rPrChange>
        </w:rPr>
        <w:t>1</w:t>
      </w:r>
      <w:r w:rsidRPr="000E1A5F">
        <w:rPr>
          <w:lang w:val="en-GB"/>
          <w:rPrChange w:id="552" w:author="Dioguardi, Fabio" w:date="2018-10-23T11:24:00Z">
            <w:rPr/>
          </w:rPrChange>
        </w:rPr>
        <w:fldChar w:fldCharType="end"/>
      </w:r>
      <w:bookmarkEnd w:id="546"/>
      <w:r w:rsidR="001430E8" w:rsidRPr="000E1A5F">
        <w:rPr>
          <w:lang w:val="en-GB"/>
          <w:rPrChange w:id="553" w:author="Dioguardi, Fabio" w:date="2018-10-23T11:24:00Z">
            <w:rPr/>
          </w:rPrChange>
        </w:rPr>
        <w:t>:</w:t>
      </w:r>
      <w:r w:rsidRPr="000E1A5F">
        <w:rPr>
          <w:lang w:val="en-GB"/>
          <w:rPrChange w:id="554" w:author="Dioguardi, Fabio" w:date="2018-10-23T11:24:00Z">
            <w:rPr/>
          </w:rPrChange>
        </w:rPr>
        <w:t xml:space="preserve"> Schematic illustrating the flow of information within the multi-parameter system REFIR as implemented in Iceland. The three levels of data processing, consisting of the initial observational data processing (level I), computation of estimates of MER using 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0E1A5F">
        <w:rPr>
          <w:lang w:val="en-GB"/>
          <w:rPrChange w:id="555" w:author="Dioguardi, Fabio" w:date="2018-10-23T11:24:00Z">
            <w:rPr/>
          </w:rPrChange>
        </w:rPr>
        <w:t>Futurevolc</w:t>
      </w:r>
      <w:proofErr w:type="spellEnd"/>
      <w:r w:rsidRPr="000E1A5F">
        <w:rPr>
          <w:lang w:val="en-GB"/>
          <w:rPrChange w:id="556" w:author="Dioguardi, Fabio" w:date="2018-10-23T11:24:00Z">
            <w:rPr/>
          </w:rPrChange>
        </w:rPr>
        <w:t xml:space="preserve"> partners: IMO: Icelandic Met Office; GFZ: </w:t>
      </w:r>
      <w:proofErr w:type="spellStart"/>
      <w:r w:rsidRPr="000E1A5F">
        <w:rPr>
          <w:lang w:val="en-GB"/>
          <w:rPrChange w:id="557" w:author="Dioguardi, Fabio" w:date="2018-10-23T11:24:00Z">
            <w:rPr/>
          </w:rPrChange>
        </w:rPr>
        <w:t>Geoforschungszentrum</w:t>
      </w:r>
      <w:proofErr w:type="spellEnd"/>
      <w:r w:rsidRPr="000E1A5F">
        <w:rPr>
          <w:lang w:val="en-GB"/>
          <w:rPrChange w:id="558" w:author="Dioguardi, Fabio" w:date="2018-10-23T11:24:00Z">
            <w:rPr/>
          </w:rPrChange>
        </w:rPr>
        <w:t xml:space="preserve"> Potsdam, NICA: </w:t>
      </w:r>
      <w:proofErr w:type="spellStart"/>
      <w:r w:rsidRPr="000E1A5F">
        <w:rPr>
          <w:lang w:val="en-GB"/>
          <w:rPrChange w:id="559" w:author="Dioguardi, Fabio" w:date="2018-10-23T11:24:00Z">
            <w:rPr/>
          </w:rPrChange>
        </w:rPr>
        <w:t>Nicarnica</w:t>
      </w:r>
      <w:proofErr w:type="spellEnd"/>
      <w:r w:rsidRPr="000E1A5F">
        <w:rPr>
          <w:lang w:val="en-GB"/>
          <w:rPrChange w:id="560" w:author="Dioguardi, Fabio" w:date="2018-10-23T11:24:00Z">
            <w:rPr/>
          </w:rPrChange>
        </w:rPr>
        <w:t xml:space="preserve"> Aviation; CHALM: Chalmers University; BRIS: University of Bristol; UFI: University of Florence; UWUE: University of </w:t>
      </w:r>
      <w:proofErr w:type="spellStart"/>
      <w:r w:rsidRPr="000E1A5F">
        <w:rPr>
          <w:lang w:val="en-GB"/>
          <w:rPrChange w:id="561" w:author="Dioguardi, Fabio" w:date="2018-10-23T11:24:00Z">
            <w:rPr/>
          </w:rPrChange>
        </w:rPr>
        <w:t>Würzburg</w:t>
      </w:r>
      <w:proofErr w:type="spellEnd"/>
      <w:r w:rsidRPr="000E1A5F">
        <w:rPr>
          <w:lang w:val="en-GB"/>
          <w:rPrChange w:id="562" w:author="Dioguardi, Fabio" w:date="2018-10-23T11:24:00Z">
            <w:rPr/>
          </w:rPrChange>
        </w:rPr>
        <w:t>; CETEMPS: University of L’Aquila)</w:t>
      </w:r>
    </w:p>
    <w:p w14:paraId="41622C1D" w14:textId="4ACBB419" w:rsidR="003F0E11" w:rsidRPr="000E1A5F" w:rsidRDefault="003F0E11">
      <w:pPr>
        <w:rPr>
          <w:rFonts w:asciiTheme="minorHAnsi" w:eastAsiaTheme="majorEastAsia" w:hAnsiTheme="minorHAnsi" w:cstheme="majorBidi"/>
          <w:color w:val="365F91" w:themeColor="accent1" w:themeShade="BF"/>
          <w:szCs w:val="22"/>
          <w:lang w:val="en-GB"/>
          <w:rPrChange w:id="563" w:author="Dioguardi, Fabio" w:date="2018-10-23T11:24:00Z">
            <w:rPr>
              <w:rFonts w:asciiTheme="minorHAnsi" w:eastAsiaTheme="majorEastAsia" w:hAnsiTheme="minorHAnsi" w:cstheme="majorBidi"/>
              <w:color w:val="365F91" w:themeColor="accent1" w:themeShade="BF"/>
              <w:szCs w:val="22"/>
            </w:rPr>
          </w:rPrChange>
        </w:rPr>
      </w:pPr>
      <w:r w:rsidRPr="000E1A5F">
        <w:rPr>
          <w:rFonts w:asciiTheme="minorHAnsi" w:hAnsiTheme="minorHAnsi"/>
          <w:szCs w:val="22"/>
          <w:lang w:val="en-GB"/>
          <w:rPrChange w:id="564" w:author="Dioguardi, Fabio" w:date="2018-10-23T11:24:00Z">
            <w:rPr>
              <w:rFonts w:asciiTheme="minorHAnsi" w:hAnsiTheme="minorHAnsi"/>
              <w:szCs w:val="22"/>
            </w:rPr>
          </w:rPrChange>
        </w:rPr>
        <w:br w:type="page"/>
      </w:r>
    </w:p>
    <w:p w14:paraId="6E431DBD" w14:textId="0B25942E" w:rsidR="003F0E11" w:rsidRPr="000E1A5F" w:rsidRDefault="00370C0B" w:rsidP="004E20AA">
      <w:pPr>
        <w:pStyle w:val="Heading2"/>
        <w:rPr>
          <w:lang w:val="en-GB"/>
          <w:rPrChange w:id="565" w:author="Dioguardi, Fabio" w:date="2018-10-23T11:24:00Z">
            <w:rPr/>
          </w:rPrChange>
        </w:rPr>
      </w:pPr>
      <w:bookmarkStart w:id="566" w:name="_Toc528058475"/>
      <w:r w:rsidRPr="000E1A5F">
        <w:rPr>
          <w:lang w:val="en-GB"/>
          <w:rPrChange w:id="567" w:author="Dioguardi, Fabio" w:date="2018-10-23T11:24:00Z">
            <w:rPr/>
          </w:rPrChange>
        </w:rPr>
        <w:lastRenderedPageBreak/>
        <w:t>System requirements</w:t>
      </w:r>
      <w:bookmarkEnd w:id="566"/>
    </w:p>
    <w:p w14:paraId="1FD8C742" w14:textId="77777777" w:rsidR="00973553" w:rsidRPr="000E1A5F" w:rsidRDefault="00973553" w:rsidP="003F0E11">
      <w:pPr>
        <w:rPr>
          <w:rFonts w:asciiTheme="minorHAnsi" w:hAnsiTheme="minorHAnsi"/>
          <w:szCs w:val="22"/>
          <w:lang w:val="en-GB"/>
          <w:rPrChange w:id="568" w:author="Dioguardi, Fabio" w:date="2018-10-23T11:24:00Z">
            <w:rPr>
              <w:rFonts w:asciiTheme="minorHAnsi" w:hAnsiTheme="minorHAnsi"/>
              <w:szCs w:val="22"/>
            </w:rPr>
          </w:rPrChange>
        </w:rPr>
      </w:pPr>
    </w:p>
    <w:p w14:paraId="5A610285" w14:textId="52C03291" w:rsidR="00370C0B" w:rsidRPr="000E1A5F" w:rsidRDefault="003D49F4" w:rsidP="003F0E11">
      <w:pPr>
        <w:rPr>
          <w:szCs w:val="22"/>
          <w:lang w:val="en-GB"/>
          <w:rPrChange w:id="569" w:author="Dioguardi, Fabio" w:date="2018-10-23T11:24:00Z">
            <w:rPr>
              <w:szCs w:val="22"/>
            </w:rPr>
          </w:rPrChange>
        </w:rPr>
      </w:pPr>
      <w:r w:rsidRPr="000E1A5F">
        <w:rPr>
          <w:szCs w:val="22"/>
          <w:lang w:val="en-GB"/>
          <w:rPrChange w:id="570" w:author="Dioguardi, Fabio" w:date="2018-10-23T11:24:00Z">
            <w:rPr>
              <w:szCs w:val="22"/>
            </w:rPr>
          </w:rPrChange>
        </w:rPr>
        <w:t>The REFIR system has been developed in Python 3</w:t>
      </w:r>
      <w:r w:rsidR="00BD1797" w:rsidRPr="000E1A5F">
        <w:rPr>
          <w:szCs w:val="22"/>
          <w:lang w:val="en-GB"/>
          <w:rPrChange w:id="571" w:author="Dioguardi, Fabio" w:date="2018-10-23T11:24:00Z">
            <w:rPr>
              <w:szCs w:val="22"/>
            </w:rPr>
          </w:rPrChange>
        </w:rPr>
        <w:t>.4.5</w:t>
      </w:r>
      <w:r w:rsidR="003F3433" w:rsidRPr="000E1A5F">
        <w:rPr>
          <w:szCs w:val="22"/>
          <w:lang w:val="en-GB"/>
          <w:rPrChange w:id="572" w:author="Dioguardi, Fabio" w:date="2018-10-23T11:24:00Z">
            <w:rPr>
              <w:szCs w:val="22"/>
            </w:rPr>
          </w:rPrChange>
        </w:rPr>
        <w:t xml:space="preserve">, which guarantees a </w:t>
      </w:r>
      <w:r w:rsidR="00973553" w:rsidRPr="000E1A5F">
        <w:rPr>
          <w:szCs w:val="22"/>
          <w:lang w:val="en-GB"/>
          <w:rPrChange w:id="573" w:author="Dioguardi, Fabio" w:date="2018-10-23T11:24:00Z">
            <w:rPr>
              <w:szCs w:val="22"/>
            </w:rPr>
          </w:rPrChange>
        </w:rPr>
        <w:t>platform-independent application</w:t>
      </w:r>
      <w:r w:rsidR="003F3433" w:rsidRPr="000E1A5F">
        <w:rPr>
          <w:szCs w:val="22"/>
          <w:lang w:val="en-GB"/>
          <w:rPrChange w:id="574" w:author="Dioguardi, Fabio" w:date="2018-10-23T11:24:00Z">
            <w:rPr>
              <w:szCs w:val="22"/>
            </w:rPr>
          </w:rPrChange>
        </w:rPr>
        <w:t xml:space="preserve">. </w:t>
      </w:r>
      <w:r w:rsidRPr="000E1A5F">
        <w:rPr>
          <w:szCs w:val="22"/>
          <w:lang w:val="en-GB"/>
          <w:rPrChange w:id="575" w:author="Dioguardi, Fabio" w:date="2018-10-23T11:24:00Z">
            <w:rPr>
              <w:szCs w:val="22"/>
            </w:rPr>
          </w:rPrChange>
        </w:rPr>
        <w:t>The</w:t>
      </w:r>
      <w:r w:rsidR="003F3433" w:rsidRPr="000E1A5F">
        <w:rPr>
          <w:szCs w:val="22"/>
          <w:lang w:val="en-GB"/>
          <w:rPrChange w:id="576" w:author="Dioguardi, Fabio" w:date="2018-10-23T11:24:00Z">
            <w:rPr>
              <w:szCs w:val="22"/>
            </w:rPr>
          </w:rPrChange>
        </w:rPr>
        <w:t xml:space="preserve"> </w:t>
      </w:r>
      <w:r w:rsidR="006C2D48" w:rsidRPr="000E1A5F">
        <w:rPr>
          <w:szCs w:val="22"/>
          <w:lang w:val="en-GB"/>
          <w:rPrChange w:id="577" w:author="Dioguardi, Fabio" w:date="2018-10-23T11:24:00Z">
            <w:rPr>
              <w:szCs w:val="22"/>
            </w:rPr>
          </w:rPrChange>
        </w:rPr>
        <w:t xml:space="preserve">routines </w:t>
      </w:r>
      <w:r w:rsidR="003F3433" w:rsidRPr="000E1A5F">
        <w:rPr>
          <w:szCs w:val="22"/>
          <w:lang w:val="en-GB"/>
          <w:rPrChange w:id="578" w:author="Dioguardi, Fabio" w:date="2018-10-23T11:24:00Z">
            <w:rPr>
              <w:szCs w:val="22"/>
            </w:rPr>
          </w:rPrChange>
        </w:rPr>
        <w:t xml:space="preserve">have been successfully tested on Windows and Linux operating systems. </w:t>
      </w:r>
      <w:r w:rsidR="00370C0B" w:rsidRPr="000E1A5F">
        <w:rPr>
          <w:szCs w:val="22"/>
          <w:lang w:val="en-GB"/>
          <w:rPrChange w:id="579" w:author="Dioguardi, Fabio" w:date="2018-10-23T11:24:00Z">
            <w:rPr>
              <w:szCs w:val="22"/>
            </w:rPr>
          </w:rPrChange>
        </w:rPr>
        <w:t>It is</w:t>
      </w:r>
      <w:r w:rsidRPr="000E1A5F">
        <w:rPr>
          <w:szCs w:val="22"/>
          <w:lang w:val="en-GB"/>
          <w:rPrChange w:id="580" w:author="Dioguardi, Fabio" w:date="2018-10-23T11:24:00Z">
            <w:rPr>
              <w:szCs w:val="22"/>
            </w:rPr>
          </w:rPrChange>
        </w:rPr>
        <w:t xml:space="preserve"> important</w:t>
      </w:r>
      <w:r w:rsidR="00370C0B" w:rsidRPr="000E1A5F">
        <w:rPr>
          <w:szCs w:val="22"/>
          <w:lang w:val="en-GB"/>
          <w:rPrChange w:id="581" w:author="Dioguardi, Fabio" w:date="2018-10-23T11:24:00Z">
            <w:rPr>
              <w:szCs w:val="22"/>
            </w:rPr>
          </w:rPrChange>
        </w:rPr>
        <w:t xml:space="preserve"> to note that</w:t>
      </w:r>
      <w:r w:rsidR="007D6632" w:rsidRPr="000E1A5F">
        <w:rPr>
          <w:szCs w:val="22"/>
          <w:lang w:val="en-GB"/>
          <w:rPrChange w:id="582" w:author="Dioguardi, Fabio" w:date="2018-10-23T11:24:00Z">
            <w:rPr>
              <w:szCs w:val="22"/>
            </w:rPr>
          </w:rPrChange>
        </w:rPr>
        <w:t xml:space="preserve"> Python 3 is not</w:t>
      </w:r>
      <w:r w:rsidR="003F3433" w:rsidRPr="000E1A5F">
        <w:rPr>
          <w:szCs w:val="22"/>
          <w:lang w:val="en-GB"/>
          <w:rPrChange w:id="583" w:author="Dioguardi, Fabio" w:date="2018-10-23T11:24:00Z">
            <w:rPr>
              <w:szCs w:val="22"/>
            </w:rPr>
          </w:rPrChange>
        </w:rPr>
        <w:t xml:space="preserve"> automatically backwards compatible</w:t>
      </w:r>
      <w:r w:rsidR="00370C0B" w:rsidRPr="000E1A5F">
        <w:rPr>
          <w:szCs w:val="22"/>
          <w:lang w:val="en-GB"/>
          <w:rPrChange w:id="584" w:author="Dioguardi, Fabio" w:date="2018-10-23T11:24:00Z">
            <w:rPr>
              <w:szCs w:val="22"/>
            </w:rPr>
          </w:rPrChange>
        </w:rPr>
        <w:t xml:space="preserve">. Although the codes have been </w:t>
      </w:r>
      <w:r w:rsidRPr="000E1A5F">
        <w:rPr>
          <w:szCs w:val="22"/>
          <w:lang w:val="en-GB"/>
          <w:rPrChange w:id="585" w:author="Dioguardi, Fabio" w:date="2018-10-23T11:24:00Z">
            <w:rPr>
              <w:szCs w:val="22"/>
            </w:rPr>
          </w:rPrChange>
        </w:rPr>
        <w:t xml:space="preserve">developed </w:t>
      </w:r>
      <w:r w:rsidR="00370C0B" w:rsidRPr="000E1A5F">
        <w:rPr>
          <w:szCs w:val="22"/>
          <w:lang w:val="en-GB"/>
          <w:rPrChange w:id="586" w:author="Dioguardi, Fabio" w:date="2018-10-23T11:24:00Z">
            <w:rPr>
              <w:szCs w:val="22"/>
            </w:rPr>
          </w:rPrChange>
        </w:rPr>
        <w:t xml:space="preserve">under the </w:t>
      </w:r>
      <w:r w:rsidR="00FF38C5" w:rsidRPr="000E1A5F">
        <w:rPr>
          <w:szCs w:val="22"/>
          <w:lang w:val="en-GB"/>
          <w:rPrChange w:id="587" w:author="Dioguardi, Fabio" w:date="2018-10-23T11:24:00Z">
            <w:rPr>
              <w:szCs w:val="22"/>
            </w:rPr>
          </w:rPrChange>
        </w:rPr>
        <w:t xml:space="preserve">principle </w:t>
      </w:r>
      <w:r w:rsidR="00370C0B" w:rsidRPr="000E1A5F">
        <w:rPr>
          <w:szCs w:val="22"/>
          <w:lang w:val="en-GB"/>
          <w:rPrChange w:id="588" w:author="Dioguardi, Fabio" w:date="2018-10-23T11:24:00Z">
            <w:rPr>
              <w:szCs w:val="22"/>
            </w:rPr>
          </w:rPrChange>
        </w:rPr>
        <w:t xml:space="preserve">of maximum compatibility, </w:t>
      </w:r>
      <w:r w:rsidR="00FF38C5" w:rsidRPr="000E1A5F">
        <w:rPr>
          <w:szCs w:val="22"/>
          <w:lang w:val="en-GB"/>
          <w:rPrChange w:id="589" w:author="Dioguardi, Fabio" w:date="2018-10-23T11:24:00Z">
            <w:rPr>
              <w:szCs w:val="22"/>
            </w:rPr>
          </w:rPrChange>
        </w:rPr>
        <w:t>we cannot exclude the possibility</w:t>
      </w:r>
      <w:r w:rsidR="00370C0B" w:rsidRPr="000E1A5F">
        <w:rPr>
          <w:szCs w:val="22"/>
          <w:lang w:val="en-GB"/>
          <w:rPrChange w:id="590" w:author="Dioguardi, Fabio" w:date="2018-10-23T11:24:00Z">
            <w:rPr>
              <w:szCs w:val="22"/>
            </w:rPr>
          </w:rPrChange>
        </w:rPr>
        <w:t xml:space="preserve"> that </w:t>
      </w:r>
      <w:r w:rsidR="00A46AD2" w:rsidRPr="000E1A5F">
        <w:rPr>
          <w:szCs w:val="22"/>
          <w:lang w:val="en-GB"/>
          <w:rPrChange w:id="591" w:author="Dioguardi, Fabio" w:date="2018-10-23T11:24:00Z">
            <w:rPr>
              <w:szCs w:val="22"/>
            </w:rPr>
          </w:rPrChange>
        </w:rPr>
        <w:t xml:space="preserve">compatibility issues </w:t>
      </w:r>
      <w:r w:rsidR="00370C0B" w:rsidRPr="000E1A5F">
        <w:rPr>
          <w:szCs w:val="22"/>
          <w:lang w:val="en-GB"/>
          <w:rPrChange w:id="592" w:author="Dioguardi, Fabio" w:date="2018-10-23T11:24:00Z">
            <w:rPr>
              <w:szCs w:val="22"/>
            </w:rPr>
          </w:rPrChange>
        </w:rPr>
        <w:t xml:space="preserve">might occur when using interpreters of Python 2.6 and </w:t>
      </w:r>
      <w:r w:rsidR="00A46AD2" w:rsidRPr="000E1A5F">
        <w:rPr>
          <w:szCs w:val="22"/>
          <w:lang w:val="en-GB"/>
          <w:rPrChange w:id="593" w:author="Dioguardi, Fabio" w:date="2018-10-23T11:24:00Z">
            <w:rPr>
              <w:szCs w:val="22"/>
            </w:rPr>
          </w:rPrChange>
        </w:rPr>
        <w:t>previous versions</w:t>
      </w:r>
      <w:r w:rsidR="00370C0B" w:rsidRPr="000E1A5F">
        <w:rPr>
          <w:szCs w:val="22"/>
          <w:lang w:val="en-GB"/>
          <w:rPrChange w:id="594" w:author="Dioguardi, Fabio" w:date="2018-10-23T11:24:00Z">
            <w:rPr>
              <w:szCs w:val="22"/>
            </w:rPr>
          </w:rPrChange>
        </w:rPr>
        <w:t>.</w:t>
      </w:r>
      <w:r w:rsidR="003F3433" w:rsidRPr="000E1A5F">
        <w:rPr>
          <w:szCs w:val="22"/>
          <w:lang w:val="en-GB"/>
          <w:rPrChange w:id="595" w:author="Dioguardi, Fabio" w:date="2018-10-23T11:24:00Z">
            <w:rPr>
              <w:szCs w:val="22"/>
            </w:rPr>
          </w:rPrChange>
        </w:rPr>
        <w:t xml:space="preserve"> </w:t>
      </w:r>
      <w:r w:rsidR="00370C0B" w:rsidRPr="000E1A5F">
        <w:rPr>
          <w:szCs w:val="22"/>
          <w:lang w:val="en-GB"/>
          <w:rPrChange w:id="596" w:author="Dioguardi, Fabio" w:date="2018-10-23T11:24:00Z">
            <w:rPr>
              <w:szCs w:val="22"/>
            </w:rPr>
          </w:rPrChange>
        </w:rPr>
        <w:t>I</w:t>
      </w:r>
      <w:r w:rsidR="00AF764F" w:rsidRPr="000E1A5F">
        <w:rPr>
          <w:szCs w:val="22"/>
          <w:lang w:val="en-GB"/>
          <w:rPrChange w:id="597" w:author="Dioguardi, Fabio" w:date="2018-10-23T11:24:00Z">
            <w:rPr>
              <w:szCs w:val="22"/>
            </w:rPr>
          </w:rPrChange>
        </w:rPr>
        <w:t xml:space="preserve">t is </w:t>
      </w:r>
      <w:r w:rsidR="00370C0B" w:rsidRPr="000E1A5F">
        <w:rPr>
          <w:szCs w:val="22"/>
          <w:lang w:val="en-GB"/>
          <w:rPrChange w:id="598" w:author="Dioguardi, Fabio" w:date="2018-10-23T11:24:00Z">
            <w:rPr>
              <w:szCs w:val="22"/>
            </w:rPr>
          </w:rPrChange>
        </w:rPr>
        <w:t xml:space="preserve">therefore strongly </w:t>
      </w:r>
      <w:r w:rsidR="00AF764F" w:rsidRPr="000E1A5F">
        <w:rPr>
          <w:szCs w:val="22"/>
          <w:lang w:val="en-GB"/>
          <w:rPrChange w:id="599" w:author="Dioguardi, Fabio" w:date="2018-10-23T11:24:00Z">
            <w:rPr>
              <w:szCs w:val="22"/>
            </w:rPr>
          </w:rPrChange>
        </w:rPr>
        <w:t>recommended</w:t>
      </w:r>
      <w:r w:rsidR="003F3433" w:rsidRPr="000E1A5F">
        <w:rPr>
          <w:szCs w:val="22"/>
          <w:lang w:val="en-GB"/>
          <w:rPrChange w:id="600" w:author="Dioguardi, Fabio" w:date="2018-10-23T11:24:00Z">
            <w:rPr>
              <w:szCs w:val="22"/>
            </w:rPr>
          </w:rPrChange>
        </w:rPr>
        <w:t xml:space="preserve"> </w:t>
      </w:r>
      <w:r w:rsidR="00FF38C5" w:rsidRPr="000E1A5F">
        <w:rPr>
          <w:szCs w:val="22"/>
          <w:lang w:val="en-GB"/>
          <w:rPrChange w:id="601" w:author="Dioguardi, Fabio" w:date="2018-10-23T11:24:00Z">
            <w:rPr>
              <w:szCs w:val="22"/>
            </w:rPr>
          </w:rPrChange>
        </w:rPr>
        <w:t>that</w:t>
      </w:r>
      <w:r w:rsidR="003F3433" w:rsidRPr="000E1A5F">
        <w:rPr>
          <w:szCs w:val="22"/>
          <w:lang w:val="en-GB"/>
          <w:rPrChange w:id="602" w:author="Dioguardi, Fabio" w:date="2018-10-23T11:24:00Z">
            <w:rPr>
              <w:szCs w:val="22"/>
            </w:rPr>
          </w:rPrChange>
        </w:rPr>
        <w:t xml:space="preserve"> a Python 3 </w:t>
      </w:r>
      <w:r w:rsidR="00370C0B" w:rsidRPr="000E1A5F">
        <w:rPr>
          <w:szCs w:val="22"/>
          <w:lang w:val="en-GB"/>
          <w:rPrChange w:id="603" w:author="Dioguardi, Fabio" w:date="2018-10-23T11:24:00Z">
            <w:rPr>
              <w:szCs w:val="22"/>
            </w:rPr>
          </w:rPrChange>
        </w:rPr>
        <w:t>interpreter</w:t>
      </w:r>
      <w:r w:rsidR="00FF38C5" w:rsidRPr="000E1A5F">
        <w:rPr>
          <w:szCs w:val="22"/>
          <w:lang w:val="en-GB"/>
          <w:rPrChange w:id="604" w:author="Dioguardi, Fabio" w:date="2018-10-23T11:24:00Z">
            <w:rPr>
              <w:szCs w:val="22"/>
            </w:rPr>
          </w:rPrChange>
        </w:rPr>
        <w:t xml:space="preserve"> is used</w:t>
      </w:r>
      <w:r w:rsidR="00370C0B" w:rsidRPr="000E1A5F">
        <w:rPr>
          <w:szCs w:val="22"/>
          <w:lang w:val="en-GB"/>
          <w:rPrChange w:id="605" w:author="Dioguardi, Fabio" w:date="2018-10-23T11:24:00Z">
            <w:rPr>
              <w:szCs w:val="22"/>
            </w:rPr>
          </w:rPrChange>
        </w:rPr>
        <w:t xml:space="preserve"> </w:t>
      </w:r>
      <w:r w:rsidR="003F3433" w:rsidRPr="000E1A5F">
        <w:rPr>
          <w:szCs w:val="22"/>
          <w:lang w:val="en-GB"/>
          <w:rPrChange w:id="606" w:author="Dioguardi, Fabio" w:date="2018-10-23T11:24:00Z">
            <w:rPr>
              <w:szCs w:val="22"/>
            </w:rPr>
          </w:rPrChange>
        </w:rPr>
        <w:t>to run the programs.</w:t>
      </w:r>
      <w:r w:rsidR="00AF764F" w:rsidRPr="000E1A5F">
        <w:rPr>
          <w:szCs w:val="22"/>
          <w:lang w:val="en-GB"/>
          <w:rPrChange w:id="607" w:author="Dioguardi, Fabio" w:date="2018-10-23T11:24:00Z">
            <w:rPr>
              <w:szCs w:val="22"/>
            </w:rPr>
          </w:rPrChange>
        </w:rPr>
        <w:t xml:space="preserve"> </w:t>
      </w:r>
    </w:p>
    <w:p w14:paraId="56AA9676" w14:textId="77777777" w:rsidR="00370C0B" w:rsidRPr="000E1A5F" w:rsidRDefault="00370C0B" w:rsidP="003F0E11">
      <w:pPr>
        <w:rPr>
          <w:rFonts w:asciiTheme="minorHAnsi" w:hAnsiTheme="minorHAnsi"/>
          <w:szCs w:val="22"/>
          <w:lang w:val="en-GB"/>
          <w:rPrChange w:id="608" w:author="Dioguardi, Fabio" w:date="2018-10-23T11:24:00Z">
            <w:rPr>
              <w:rFonts w:asciiTheme="minorHAnsi" w:hAnsiTheme="minorHAnsi"/>
              <w:szCs w:val="22"/>
            </w:rPr>
          </w:rPrChange>
        </w:rPr>
      </w:pPr>
    </w:p>
    <w:p w14:paraId="695B0727" w14:textId="3BB24F99" w:rsidR="00370C0B" w:rsidRPr="000E1A5F" w:rsidRDefault="00BC3A77" w:rsidP="004E20AA">
      <w:pPr>
        <w:pStyle w:val="Heading2"/>
        <w:rPr>
          <w:lang w:val="en-GB"/>
          <w:rPrChange w:id="609" w:author="Dioguardi, Fabio" w:date="2018-10-23T11:24:00Z">
            <w:rPr/>
          </w:rPrChange>
        </w:rPr>
      </w:pPr>
      <w:bookmarkStart w:id="610" w:name="_Toc528058476"/>
      <w:r w:rsidRPr="000E1A5F">
        <w:rPr>
          <w:lang w:val="en-GB"/>
          <w:rPrChange w:id="611" w:author="Dioguardi, Fabio" w:date="2018-10-23T11:24:00Z">
            <w:rPr/>
          </w:rPrChange>
        </w:rPr>
        <w:t xml:space="preserve">Main </w:t>
      </w:r>
      <w:r w:rsidR="00370C0B" w:rsidRPr="000E1A5F">
        <w:rPr>
          <w:lang w:val="en-GB"/>
          <w:rPrChange w:id="612" w:author="Dioguardi, Fabio" w:date="2018-10-23T11:24:00Z">
            <w:rPr/>
          </w:rPrChange>
        </w:rPr>
        <w:t>Components of REFIR</w:t>
      </w:r>
      <w:r w:rsidR="00370D55" w:rsidRPr="000E1A5F">
        <w:rPr>
          <w:lang w:val="en-GB"/>
          <w:rPrChange w:id="613" w:author="Dioguardi, Fabio" w:date="2018-10-23T11:24:00Z">
            <w:rPr/>
          </w:rPrChange>
        </w:rPr>
        <w:t xml:space="preserve"> and Intercommunication Structure</w:t>
      </w:r>
      <w:bookmarkEnd w:id="610"/>
    </w:p>
    <w:p w14:paraId="642E5EA6" w14:textId="77777777" w:rsidR="00370C0B" w:rsidRPr="000E1A5F" w:rsidRDefault="00370C0B" w:rsidP="003F0E11">
      <w:pPr>
        <w:rPr>
          <w:rFonts w:asciiTheme="minorHAnsi" w:hAnsiTheme="minorHAnsi"/>
          <w:szCs w:val="22"/>
          <w:lang w:val="en-GB"/>
          <w:rPrChange w:id="614" w:author="Dioguardi, Fabio" w:date="2018-10-23T11:24:00Z">
            <w:rPr>
              <w:rFonts w:asciiTheme="minorHAnsi" w:hAnsiTheme="minorHAnsi"/>
              <w:szCs w:val="22"/>
            </w:rPr>
          </w:rPrChange>
        </w:rPr>
      </w:pPr>
    </w:p>
    <w:p w14:paraId="61F1ED54" w14:textId="18568E84" w:rsidR="00781FE3" w:rsidRPr="000E1A5F" w:rsidRDefault="00370C0B" w:rsidP="003F0E11">
      <w:pPr>
        <w:rPr>
          <w:szCs w:val="22"/>
          <w:lang w:val="en-GB"/>
          <w:rPrChange w:id="615" w:author="Dioguardi, Fabio" w:date="2018-10-23T11:24:00Z">
            <w:rPr>
              <w:szCs w:val="22"/>
            </w:rPr>
          </w:rPrChange>
        </w:rPr>
      </w:pPr>
      <w:r w:rsidRPr="000E1A5F">
        <w:rPr>
          <w:szCs w:val="22"/>
          <w:lang w:val="en-GB"/>
          <w:rPrChange w:id="616" w:author="Dioguardi, Fabio" w:date="2018-10-23T11:24:00Z">
            <w:rPr>
              <w:szCs w:val="22"/>
            </w:rPr>
          </w:rPrChange>
        </w:rPr>
        <w:t xml:space="preserve">REFIR </w:t>
      </w:r>
      <w:r w:rsidR="00973553" w:rsidRPr="000E1A5F">
        <w:rPr>
          <w:szCs w:val="22"/>
          <w:lang w:val="en-GB"/>
          <w:rPrChange w:id="617" w:author="Dioguardi, Fabio" w:date="2018-10-23T11:24:00Z">
            <w:rPr>
              <w:szCs w:val="22"/>
            </w:rPr>
          </w:rPrChange>
        </w:rPr>
        <w:t xml:space="preserve">consists of the following </w:t>
      </w:r>
      <w:r w:rsidR="001D0E57" w:rsidRPr="000E1A5F">
        <w:rPr>
          <w:szCs w:val="22"/>
          <w:lang w:val="en-GB"/>
          <w:rPrChange w:id="618" w:author="Dioguardi, Fabio" w:date="2018-10-23T11:24:00Z">
            <w:rPr>
              <w:szCs w:val="22"/>
            </w:rPr>
          </w:rPrChange>
        </w:rPr>
        <w:t xml:space="preserve">main </w:t>
      </w:r>
      <w:r w:rsidR="00973553" w:rsidRPr="000E1A5F">
        <w:rPr>
          <w:szCs w:val="22"/>
          <w:lang w:val="en-GB"/>
          <w:rPrChange w:id="619" w:author="Dioguardi, Fabio" w:date="2018-10-23T11:24:00Z">
            <w:rPr>
              <w:szCs w:val="22"/>
            </w:rPr>
          </w:rPrChange>
        </w:rPr>
        <w:t>components:</w:t>
      </w:r>
    </w:p>
    <w:p w14:paraId="547EB206" w14:textId="11F99CA5" w:rsidR="00FE5E88" w:rsidRPr="000E1A5F" w:rsidRDefault="00FE5E88" w:rsidP="00FE5E88">
      <w:pPr>
        <w:pStyle w:val="ListParagraph"/>
        <w:numPr>
          <w:ilvl w:val="0"/>
          <w:numId w:val="2"/>
        </w:numPr>
        <w:rPr>
          <w:lang w:val="en-GB"/>
          <w:rPrChange w:id="620" w:author="Dioguardi, Fabio" w:date="2018-10-23T11:24:00Z">
            <w:rPr/>
          </w:rPrChange>
        </w:rPr>
      </w:pPr>
      <w:r w:rsidRPr="000E1A5F">
        <w:rPr>
          <w:b/>
          <w:lang w:val="en-GB"/>
          <w:rPrChange w:id="621" w:author="Dioguardi, Fabio" w:date="2018-10-23T11:24:00Z">
            <w:rPr>
              <w:b/>
            </w:rPr>
          </w:rPrChange>
        </w:rPr>
        <w:t>The folder “</w:t>
      </w:r>
      <w:proofErr w:type="spellStart"/>
      <w:r w:rsidRPr="000E1A5F">
        <w:rPr>
          <w:b/>
          <w:lang w:val="en-GB"/>
          <w:rPrChange w:id="622" w:author="Dioguardi, Fabio" w:date="2018-10-23T11:24:00Z">
            <w:rPr>
              <w:b/>
            </w:rPr>
          </w:rPrChange>
        </w:rPr>
        <w:t>refir_config</w:t>
      </w:r>
      <w:proofErr w:type="spellEnd"/>
      <w:r w:rsidRPr="000E1A5F">
        <w:rPr>
          <w:b/>
          <w:lang w:val="en-GB"/>
          <w:rPrChange w:id="623" w:author="Dioguardi, Fabio" w:date="2018-10-23T11:24:00Z">
            <w:rPr>
              <w:b/>
            </w:rPr>
          </w:rPrChange>
        </w:rPr>
        <w:t xml:space="preserve">”: </w:t>
      </w:r>
      <w:r w:rsidRPr="000E1A5F">
        <w:rPr>
          <w:lang w:val="en-GB"/>
          <w:rPrChange w:id="624" w:author="Dioguardi, Fabio" w:date="2018-10-23T11:24:00Z">
            <w:rPr/>
          </w:rPrChange>
        </w:rPr>
        <w:t>Located in the REFIR working directory, this subfolder contains a set of five “.</w:t>
      </w:r>
      <w:proofErr w:type="spellStart"/>
      <w:r w:rsidRPr="000E1A5F">
        <w:rPr>
          <w:i/>
          <w:lang w:val="en-GB"/>
          <w:rPrChange w:id="625" w:author="Dioguardi, Fabio" w:date="2018-10-23T11:24:00Z">
            <w:rPr>
              <w:i/>
            </w:rPr>
          </w:rPrChange>
        </w:rPr>
        <w:t>ini</w:t>
      </w:r>
      <w:proofErr w:type="spellEnd"/>
      <w:r w:rsidRPr="000E1A5F">
        <w:rPr>
          <w:lang w:val="en-GB"/>
          <w:rPrChange w:id="626" w:author="Dioguardi, Fabio" w:date="2018-10-23T11:24:00Z">
            <w:rPr/>
          </w:rPrChange>
        </w:rPr>
        <w:t>” files with information on the locations, vent heights, and distances of each radar sensor to the volcanoes of Iceland.</w:t>
      </w:r>
    </w:p>
    <w:p w14:paraId="15C2D42C" w14:textId="795C01C9" w:rsidR="00FE5E88" w:rsidRPr="000E1A5F" w:rsidRDefault="00FE5E88" w:rsidP="001507E8">
      <w:pPr>
        <w:pStyle w:val="ListParagraph"/>
        <w:numPr>
          <w:ilvl w:val="0"/>
          <w:numId w:val="26"/>
        </w:numPr>
        <w:spacing w:after="160" w:line="259" w:lineRule="auto"/>
        <w:rPr>
          <w:lang w:val="en-GB"/>
          <w:rPrChange w:id="627" w:author="Dioguardi, Fabio" w:date="2018-10-23T11:24:00Z">
            <w:rPr/>
          </w:rPrChange>
        </w:rPr>
      </w:pPr>
      <w:r w:rsidRPr="000E1A5F">
        <w:rPr>
          <w:lang w:val="en-GB"/>
          <w:rPrChange w:id="628" w:author="Dioguardi, Fabio" w:date="2018-10-23T11:24:00Z">
            <w:rPr/>
          </w:rPrChange>
        </w:rPr>
        <w:t xml:space="preserve"> "</w:t>
      </w:r>
      <w:r w:rsidRPr="000E1A5F">
        <w:rPr>
          <w:i/>
          <w:lang w:val="en-GB"/>
          <w:rPrChange w:id="629" w:author="Dioguardi, Fabio" w:date="2018-10-23T11:24:00Z">
            <w:rPr>
              <w:i/>
            </w:rPr>
          </w:rPrChange>
        </w:rPr>
        <w:t>volcano_list.ini</w:t>
      </w:r>
      <w:r w:rsidRPr="000E1A5F">
        <w:rPr>
          <w:lang w:val="en-GB"/>
          <w:rPrChange w:id="630" w:author="Dioguardi, Fabio" w:date="2018-10-23T11:24:00Z">
            <w:rPr/>
          </w:rPrChange>
        </w:rPr>
        <w:t>"</w:t>
      </w:r>
    </w:p>
    <w:p w14:paraId="6E524725" w14:textId="77777777" w:rsidR="00FE5E88" w:rsidRPr="000E1A5F" w:rsidRDefault="00FE5E88" w:rsidP="001507E8">
      <w:pPr>
        <w:pStyle w:val="ListParagraph"/>
        <w:numPr>
          <w:ilvl w:val="0"/>
          <w:numId w:val="26"/>
        </w:numPr>
        <w:spacing w:after="160" w:line="259" w:lineRule="auto"/>
        <w:rPr>
          <w:lang w:val="en-GB"/>
          <w:rPrChange w:id="631" w:author="Dioguardi, Fabio" w:date="2018-10-23T11:24:00Z">
            <w:rPr/>
          </w:rPrChange>
        </w:rPr>
      </w:pPr>
      <w:r w:rsidRPr="000E1A5F">
        <w:rPr>
          <w:lang w:val="en-GB"/>
          <w:rPrChange w:id="632" w:author="Dioguardi, Fabio" w:date="2018-10-23T11:24:00Z">
            <w:rPr/>
          </w:rPrChange>
        </w:rPr>
        <w:t>"</w:t>
      </w:r>
      <w:r w:rsidRPr="000E1A5F">
        <w:rPr>
          <w:i/>
          <w:lang w:val="en-GB"/>
          <w:rPrChange w:id="633" w:author="Dioguardi, Fabio" w:date="2018-10-23T11:24:00Z">
            <w:rPr>
              <w:i/>
            </w:rPr>
          </w:rPrChange>
        </w:rPr>
        <w:t>Cband.ini</w:t>
      </w:r>
      <w:r w:rsidRPr="000E1A5F">
        <w:rPr>
          <w:lang w:val="en-GB"/>
          <w:rPrChange w:id="634" w:author="Dioguardi, Fabio" w:date="2018-10-23T11:24:00Z">
            <w:rPr/>
          </w:rPrChange>
        </w:rPr>
        <w:t>"</w:t>
      </w:r>
    </w:p>
    <w:p w14:paraId="658038E5" w14:textId="77777777" w:rsidR="00FE5E88" w:rsidRPr="000E1A5F" w:rsidRDefault="00FE5E88" w:rsidP="001507E8">
      <w:pPr>
        <w:pStyle w:val="ListParagraph"/>
        <w:numPr>
          <w:ilvl w:val="0"/>
          <w:numId w:val="26"/>
        </w:numPr>
        <w:spacing w:after="160" w:line="259" w:lineRule="auto"/>
        <w:rPr>
          <w:lang w:val="en-GB"/>
          <w:rPrChange w:id="635" w:author="Dioguardi, Fabio" w:date="2018-10-23T11:24:00Z">
            <w:rPr/>
          </w:rPrChange>
        </w:rPr>
      </w:pPr>
      <w:r w:rsidRPr="000E1A5F">
        <w:rPr>
          <w:lang w:val="en-GB"/>
          <w:rPrChange w:id="636" w:author="Dioguardi, Fabio" w:date="2018-10-23T11:24:00Z">
            <w:rPr/>
          </w:rPrChange>
        </w:rPr>
        <w:t>"</w:t>
      </w:r>
      <w:r w:rsidRPr="000E1A5F">
        <w:rPr>
          <w:i/>
          <w:lang w:val="en-GB"/>
          <w:rPrChange w:id="637" w:author="Dioguardi, Fabio" w:date="2018-10-23T11:24:00Z">
            <w:rPr>
              <w:i/>
            </w:rPr>
          </w:rPrChange>
        </w:rPr>
        <w:t>Xband.ini</w:t>
      </w:r>
      <w:r w:rsidRPr="000E1A5F">
        <w:rPr>
          <w:lang w:val="en-GB"/>
          <w:rPrChange w:id="638" w:author="Dioguardi, Fabio" w:date="2018-10-23T11:24:00Z">
            <w:rPr/>
          </w:rPrChange>
        </w:rPr>
        <w:t>"</w:t>
      </w:r>
    </w:p>
    <w:p w14:paraId="03139D1C" w14:textId="77777777" w:rsidR="00FE5E88" w:rsidRPr="000E1A5F" w:rsidRDefault="00FE5E88" w:rsidP="001507E8">
      <w:pPr>
        <w:pStyle w:val="ListParagraph"/>
        <w:numPr>
          <w:ilvl w:val="0"/>
          <w:numId w:val="26"/>
        </w:numPr>
        <w:spacing w:after="160" w:line="259" w:lineRule="auto"/>
        <w:rPr>
          <w:lang w:val="en-GB"/>
          <w:rPrChange w:id="639" w:author="Dioguardi, Fabio" w:date="2018-10-23T11:24:00Z">
            <w:rPr/>
          </w:rPrChange>
        </w:rPr>
      </w:pPr>
      <w:r w:rsidRPr="000E1A5F">
        <w:rPr>
          <w:lang w:val="en-GB"/>
          <w:rPrChange w:id="640" w:author="Dioguardi, Fabio" w:date="2018-10-23T11:24:00Z">
            <w:rPr/>
          </w:rPrChange>
        </w:rPr>
        <w:t>"</w:t>
      </w:r>
      <w:r w:rsidRPr="000E1A5F">
        <w:rPr>
          <w:i/>
          <w:lang w:val="en-GB"/>
          <w:rPrChange w:id="641" w:author="Dioguardi, Fabio" w:date="2018-10-23T11:24:00Z">
            <w:rPr>
              <w:i/>
            </w:rPr>
          </w:rPrChange>
        </w:rPr>
        <w:t>Cam.ini</w:t>
      </w:r>
      <w:r w:rsidRPr="000E1A5F">
        <w:rPr>
          <w:lang w:val="en-GB"/>
          <w:rPrChange w:id="642" w:author="Dioguardi, Fabio" w:date="2018-10-23T11:24:00Z">
            <w:rPr/>
          </w:rPrChange>
        </w:rPr>
        <w:t>"</w:t>
      </w:r>
    </w:p>
    <w:p w14:paraId="66D18963" w14:textId="5222FC01" w:rsidR="0033372F" w:rsidRPr="000E1A5F" w:rsidRDefault="00FE5E88" w:rsidP="001507E8">
      <w:pPr>
        <w:pStyle w:val="ListParagraph"/>
        <w:numPr>
          <w:ilvl w:val="0"/>
          <w:numId w:val="26"/>
        </w:numPr>
        <w:spacing w:after="160" w:line="259" w:lineRule="auto"/>
        <w:rPr>
          <w:lang w:val="en-GB"/>
          <w:rPrChange w:id="643" w:author="Dioguardi, Fabio" w:date="2018-10-23T11:24:00Z">
            <w:rPr/>
          </w:rPrChange>
        </w:rPr>
      </w:pPr>
      <w:r w:rsidRPr="000E1A5F">
        <w:rPr>
          <w:lang w:val="en-GB"/>
          <w:rPrChange w:id="644" w:author="Dioguardi, Fabio" w:date="2018-10-23T11:24:00Z">
            <w:rPr/>
          </w:rPrChange>
        </w:rPr>
        <w:t>"</w:t>
      </w:r>
      <w:r w:rsidRPr="000E1A5F">
        <w:rPr>
          <w:i/>
          <w:lang w:val="en-GB"/>
          <w:rPrChange w:id="645" w:author="Dioguardi, Fabio" w:date="2018-10-23T11:24:00Z">
            <w:rPr>
              <w:i/>
            </w:rPr>
          </w:rPrChange>
        </w:rPr>
        <w:t>volc_database.ini</w:t>
      </w:r>
      <w:r w:rsidRPr="000E1A5F">
        <w:rPr>
          <w:lang w:val="en-GB"/>
          <w:rPrChange w:id="646" w:author="Dioguardi, Fabio" w:date="2018-10-23T11:24:00Z">
            <w:rPr/>
          </w:rPrChange>
        </w:rPr>
        <w:t xml:space="preserve">" </w:t>
      </w:r>
    </w:p>
    <w:p w14:paraId="232A901A" w14:textId="6C33A930" w:rsidR="0033372F" w:rsidRPr="000E1A5F" w:rsidRDefault="0033372F" w:rsidP="0033372F">
      <w:pPr>
        <w:spacing w:after="160" w:line="259" w:lineRule="auto"/>
        <w:ind w:left="720"/>
        <w:rPr>
          <w:lang w:val="en-GB"/>
          <w:rPrChange w:id="647" w:author="Dioguardi, Fabio" w:date="2018-10-23T11:24:00Z">
            <w:rPr/>
          </w:rPrChange>
        </w:rPr>
      </w:pPr>
      <w:r w:rsidRPr="000E1A5F">
        <w:rPr>
          <w:lang w:val="en-GB"/>
          <w:rPrChange w:id="648" w:author="Dioguardi, Fabio" w:date="2018-10-23T11:24:00Z">
            <w:rPr/>
          </w:rPrChange>
        </w:rPr>
        <w:t>These files can be edited by using any ASCII text editor.</w:t>
      </w:r>
    </w:p>
    <w:p w14:paraId="6FE3BCA4" w14:textId="31C8E495" w:rsidR="00AD377F" w:rsidRPr="000E1A5F" w:rsidRDefault="0033372F" w:rsidP="0033372F">
      <w:pPr>
        <w:pStyle w:val="ListParagraph"/>
        <w:numPr>
          <w:ilvl w:val="0"/>
          <w:numId w:val="2"/>
        </w:numPr>
        <w:rPr>
          <w:lang w:val="en-GB"/>
          <w:rPrChange w:id="649" w:author="Dioguardi, Fabio" w:date="2018-10-23T11:24:00Z">
            <w:rPr/>
          </w:rPrChange>
        </w:rPr>
      </w:pPr>
      <w:r w:rsidRPr="000E1A5F">
        <w:rPr>
          <w:b/>
          <w:lang w:val="en-GB"/>
          <w:rPrChange w:id="650" w:author="Dioguardi, Fabio" w:date="2018-10-23T11:24:00Z">
            <w:rPr>
              <w:b/>
            </w:rPr>
          </w:rPrChange>
        </w:rPr>
        <w:t xml:space="preserve">FoxSet.py </w:t>
      </w:r>
      <w:r w:rsidRPr="000E1A5F">
        <w:rPr>
          <w:lang w:val="en-GB"/>
          <w:rPrChange w:id="651" w:author="Dioguardi, Fabio" w:date="2018-10-23T11:24:00Z">
            <w:rPr/>
          </w:rPrChange>
        </w:rPr>
        <w:t xml:space="preserve">(current version: </w:t>
      </w:r>
      <w:r w:rsidR="00A70C55" w:rsidRPr="000E1A5F">
        <w:rPr>
          <w:lang w:val="en-GB"/>
          <w:rPrChange w:id="652" w:author="Dioguardi, Fabio" w:date="2018-10-23T11:24:00Z">
            <w:rPr/>
          </w:rPrChange>
        </w:rPr>
        <w:t>18.1</w:t>
      </w:r>
      <w:r w:rsidRPr="000E1A5F">
        <w:rPr>
          <w:lang w:val="en-GB"/>
          <w:rPrChange w:id="653" w:author="Dioguardi, Fabio" w:date="2018-10-23T11:24:00Z">
            <w:rPr/>
          </w:rPrChange>
        </w:rPr>
        <w:t>): A python script that assists the user with setting up the “</w:t>
      </w:r>
      <w:r w:rsidRPr="000E1A5F">
        <w:rPr>
          <w:i/>
          <w:lang w:val="en-GB"/>
          <w:rPrChange w:id="654" w:author="Dioguardi, Fabio" w:date="2018-10-23T11:24:00Z">
            <w:rPr>
              <w:i/>
            </w:rPr>
          </w:rPrChange>
        </w:rPr>
        <w:t>.</w:t>
      </w:r>
      <w:proofErr w:type="spellStart"/>
      <w:r w:rsidRPr="000E1A5F">
        <w:rPr>
          <w:i/>
          <w:lang w:val="en-GB"/>
          <w:rPrChange w:id="655" w:author="Dioguardi, Fabio" w:date="2018-10-23T11:24:00Z">
            <w:rPr>
              <w:i/>
            </w:rPr>
          </w:rPrChange>
        </w:rPr>
        <w:t>ini</w:t>
      </w:r>
      <w:proofErr w:type="spellEnd"/>
      <w:r w:rsidRPr="000E1A5F">
        <w:rPr>
          <w:lang w:val="en-GB"/>
          <w:rPrChange w:id="656" w:author="Dioguardi, Fabio" w:date="2018-10-23T11:24:00Z">
            <w:rPr/>
          </w:rPrChange>
        </w:rPr>
        <w:t>” files.</w:t>
      </w:r>
    </w:p>
    <w:p w14:paraId="143CA7AF" w14:textId="538B8EEB" w:rsidR="00973553" w:rsidRPr="000E1A5F" w:rsidRDefault="00370C0B" w:rsidP="0016488B">
      <w:pPr>
        <w:pStyle w:val="ListParagraph"/>
        <w:numPr>
          <w:ilvl w:val="0"/>
          <w:numId w:val="2"/>
        </w:numPr>
        <w:rPr>
          <w:lang w:val="en-GB"/>
          <w:rPrChange w:id="657" w:author="Dioguardi, Fabio" w:date="2018-10-23T11:24:00Z">
            <w:rPr/>
          </w:rPrChange>
        </w:rPr>
      </w:pPr>
      <w:r w:rsidRPr="000E1A5F">
        <w:rPr>
          <w:b/>
          <w:lang w:val="en-GB"/>
          <w:rPrChange w:id="658" w:author="Dioguardi, Fabio" w:date="2018-10-23T11:24:00Z">
            <w:rPr>
              <w:b/>
            </w:rPr>
          </w:rPrChange>
        </w:rPr>
        <w:t>F</w:t>
      </w:r>
      <w:r w:rsidR="005E0B1F" w:rsidRPr="000E1A5F">
        <w:rPr>
          <w:b/>
          <w:lang w:val="en-GB"/>
          <w:rPrChange w:id="659" w:author="Dioguardi, Fabio" w:date="2018-10-23T11:24:00Z">
            <w:rPr>
              <w:b/>
            </w:rPr>
          </w:rPrChange>
        </w:rPr>
        <w:t>IX</w:t>
      </w:r>
      <w:r w:rsidRPr="000E1A5F">
        <w:rPr>
          <w:lang w:val="en-GB"/>
          <w:rPrChange w:id="660" w:author="Dioguardi, Fabio" w:date="2018-10-23T11:24:00Z">
            <w:rPr/>
          </w:rPrChange>
        </w:rPr>
        <w:t xml:space="preserve"> (current version: </w:t>
      </w:r>
      <w:r w:rsidR="00A70C55" w:rsidRPr="000E1A5F">
        <w:rPr>
          <w:lang w:val="en-GB"/>
          <w:rPrChange w:id="661" w:author="Dioguardi, Fabio" w:date="2018-10-23T11:24:00Z">
            <w:rPr/>
          </w:rPrChange>
        </w:rPr>
        <w:t>18.1</w:t>
      </w:r>
      <w:r w:rsidRPr="000E1A5F">
        <w:rPr>
          <w:lang w:val="en-GB"/>
          <w:rPrChange w:id="662" w:author="Dioguardi, Fabio" w:date="2018-10-23T11:24:00Z">
            <w:rPr/>
          </w:rPrChange>
        </w:rPr>
        <w:t>): A python program which provides the system operator with a</w:t>
      </w:r>
      <w:r w:rsidR="007D6632" w:rsidRPr="000E1A5F">
        <w:rPr>
          <w:lang w:val="en-GB"/>
          <w:rPrChange w:id="663" w:author="Dioguardi, Fabio" w:date="2018-10-23T11:24:00Z">
            <w:rPr/>
          </w:rPrChange>
        </w:rPr>
        <w:t xml:space="preserve"> graphical user interface</w:t>
      </w:r>
      <w:r w:rsidRPr="000E1A5F">
        <w:rPr>
          <w:lang w:val="en-GB"/>
          <w:rPrChange w:id="664" w:author="Dioguardi, Fabio" w:date="2018-10-23T11:24:00Z">
            <w:rPr/>
          </w:rPrChange>
        </w:rPr>
        <w:t xml:space="preserve"> </w:t>
      </w:r>
      <w:r w:rsidR="007D6632" w:rsidRPr="000E1A5F">
        <w:rPr>
          <w:lang w:val="en-GB"/>
          <w:rPrChange w:id="665" w:author="Dioguardi, Fabio" w:date="2018-10-23T11:24:00Z">
            <w:rPr/>
          </w:rPrChange>
        </w:rPr>
        <w:t>(</w:t>
      </w:r>
      <w:r w:rsidRPr="000E1A5F">
        <w:rPr>
          <w:lang w:val="en-GB"/>
          <w:rPrChange w:id="666" w:author="Dioguardi, Fabio" w:date="2018-10-23T11:24:00Z">
            <w:rPr/>
          </w:rPrChange>
        </w:rPr>
        <w:t>GUI</w:t>
      </w:r>
      <w:r w:rsidR="007D6632" w:rsidRPr="000E1A5F">
        <w:rPr>
          <w:lang w:val="en-GB"/>
          <w:rPrChange w:id="667" w:author="Dioguardi, Fabio" w:date="2018-10-23T11:24:00Z">
            <w:rPr/>
          </w:rPrChange>
        </w:rPr>
        <w:t>)</w:t>
      </w:r>
      <w:r w:rsidRPr="000E1A5F">
        <w:rPr>
          <w:lang w:val="en-GB"/>
          <w:rPrChange w:id="668" w:author="Dioguardi, Fabio" w:date="2018-10-23T11:24:00Z">
            <w:rPr/>
          </w:rPrChange>
        </w:rPr>
        <w:t xml:space="preserve"> </w:t>
      </w:r>
      <w:r w:rsidR="00FF38C5" w:rsidRPr="000E1A5F">
        <w:rPr>
          <w:lang w:val="en-GB"/>
          <w:rPrChange w:id="669" w:author="Dioguardi, Fabio" w:date="2018-10-23T11:24:00Z">
            <w:rPr/>
          </w:rPrChange>
        </w:rPr>
        <w:t>that displays</w:t>
      </w:r>
      <w:r w:rsidR="00EB5AA7" w:rsidRPr="000E1A5F">
        <w:rPr>
          <w:lang w:val="en-GB"/>
          <w:rPrChange w:id="670" w:author="Dioguardi, Fabio" w:date="2018-10-23T11:24:00Z">
            <w:rPr/>
          </w:rPrChange>
        </w:rPr>
        <w:t xml:space="preserve"> the status of data sources (e.g. radar stations) and</w:t>
      </w:r>
      <w:r w:rsidR="00FF38C5" w:rsidRPr="000E1A5F">
        <w:rPr>
          <w:lang w:val="en-GB"/>
          <w:rPrChange w:id="671" w:author="Dioguardi, Fabio" w:date="2018-10-23T11:24:00Z">
            <w:rPr/>
          </w:rPrChange>
        </w:rPr>
        <w:t xml:space="preserve"> allows the</w:t>
      </w:r>
      <w:r w:rsidR="00EB5AA7" w:rsidRPr="000E1A5F">
        <w:rPr>
          <w:lang w:val="en-GB"/>
          <w:rPrChange w:id="672" w:author="Dioguardi, Fabio" w:date="2018-10-23T11:24:00Z">
            <w:rPr/>
          </w:rPrChange>
        </w:rPr>
        <w:t xml:space="preserve"> control </w:t>
      </w:r>
      <w:r w:rsidR="00FF38C5" w:rsidRPr="000E1A5F">
        <w:rPr>
          <w:lang w:val="en-GB"/>
          <w:rPrChange w:id="673" w:author="Dioguardi, Fabio" w:date="2018-10-23T11:24:00Z">
            <w:rPr/>
          </w:rPrChange>
        </w:rPr>
        <w:t>of</w:t>
      </w:r>
      <w:r w:rsidR="005E0B1F" w:rsidRPr="000E1A5F">
        <w:rPr>
          <w:lang w:val="en-GB"/>
          <w:rPrChange w:id="674" w:author="Dioguardi, Fabio" w:date="2018-10-23T11:24:00Z">
            <w:rPr/>
          </w:rPrChange>
        </w:rPr>
        <w:t xml:space="preserve"> </w:t>
      </w:r>
      <w:r w:rsidR="00EB5AA7" w:rsidRPr="000E1A5F">
        <w:rPr>
          <w:lang w:val="en-GB"/>
          <w:rPrChange w:id="675" w:author="Dioguardi, Fabio" w:date="2018-10-23T11:24:00Z">
            <w:rPr/>
          </w:rPrChange>
        </w:rPr>
        <w:t>the input and boundary p</w:t>
      </w:r>
      <w:r w:rsidR="005E0B1F" w:rsidRPr="000E1A5F">
        <w:rPr>
          <w:lang w:val="en-GB"/>
          <w:rPrChange w:id="676" w:author="Dioguardi, Fabio" w:date="2018-10-23T11:24:00Z">
            <w:rPr/>
          </w:rPrChange>
        </w:rPr>
        <w:t>arameters needed for the computation of the current MER. FIX generates and updates the configuration file “</w:t>
      </w:r>
      <w:r w:rsidR="005E0B1F" w:rsidRPr="000E1A5F">
        <w:rPr>
          <w:i/>
          <w:lang w:val="en-GB"/>
          <w:rPrChange w:id="677" w:author="Dioguardi, Fabio" w:date="2018-10-23T11:24:00Z">
            <w:rPr>
              <w:i/>
            </w:rPr>
          </w:rPrChange>
        </w:rPr>
        <w:t>fix_config.txt</w:t>
      </w:r>
      <w:r w:rsidR="005E0B1F" w:rsidRPr="000E1A5F">
        <w:rPr>
          <w:lang w:val="en-GB"/>
          <w:rPrChange w:id="678" w:author="Dioguardi, Fabio" w:date="2018-10-23T11:24:00Z">
            <w:rPr/>
          </w:rPrChange>
        </w:rPr>
        <w:t>”.</w:t>
      </w:r>
      <w:r w:rsidR="0002624D" w:rsidRPr="000E1A5F">
        <w:rPr>
          <w:lang w:val="en-GB"/>
          <w:rPrChange w:id="679" w:author="Dioguardi, Fabio" w:date="2018-10-23T11:24:00Z">
            <w:rPr/>
          </w:rPrChange>
        </w:rPr>
        <w:t xml:space="preserve"> Furthermore, FIX provides an interface to add plume height and MER information</w:t>
      </w:r>
      <w:r w:rsidR="00FF38C5" w:rsidRPr="000E1A5F">
        <w:rPr>
          <w:lang w:val="en-GB"/>
          <w:rPrChange w:id="680" w:author="Dioguardi, Fabio" w:date="2018-10-23T11:24:00Z">
            <w:rPr/>
          </w:rPrChange>
        </w:rPr>
        <w:t xml:space="preserve"> manually</w:t>
      </w:r>
      <w:r w:rsidR="0002624D" w:rsidRPr="000E1A5F">
        <w:rPr>
          <w:lang w:val="en-GB"/>
          <w:rPrChange w:id="681" w:author="Dioguardi, Fabio" w:date="2018-10-23T11:24:00Z">
            <w:rPr/>
          </w:rPrChange>
        </w:rPr>
        <w:t xml:space="preserve">. (For example information which reached the operator via telephone.) These </w:t>
      </w:r>
      <w:r w:rsidR="00FF38C5" w:rsidRPr="000E1A5F">
        <w:rPr>
          <w:lang w:val="en-GB"/>
          <w:rPrChange w:id="682" w:author="Dioguardi, Fabio" w:date="2018-10-23T11:24:00Z">
            <w:rPr/>
          </w:rPrChange>
        </w:rPr>
        <w:t xml:space="preserve">data and </w:t>
      </w:r>
      <w:r w:rsidR="006546D0" w:rsidRPr="000E1A5F">
        <w:rPr>
          <w:lang w:val="en-GB"/>
          <w:rPrChange w:id="683" w:author="Dioguardi, Fabio" w:date="2018-10-23T11:24:00Z">
            <w:rPr/>
          </w:rPrChange>
        </w:rPr>
        <w:t>MER</w:t>
      </w:r>
      <w:r w:rsidR="00FF38C5" w:rsidRPr="000E1A5F">
        <w:rPr>
          <w:lang w:val="en-GB"/>
          <w:rPrChange w:id="684" w:author="Dioguardi, Fabio" w:date="2018-10-23T11:24:00Z">
            <w:rPr/>
          </w:rPrChange>
        </w:rPr>
        <w:t xml:space="preserve"> inferred from them </w:t>
      </w:r>
      <w:r w:rsidR="0002624D" w:rsidRPr="000E1A5F">
        <w:rPr>
          <w:lang w:val="en-GB"/>
          <w:rPrChange w:id="685" w:author="Dioguardi, Fabio" w:date="2018-10-23T11:24:00Z">
            <w:rPr/>
          </w:rPrChange>
        </w:rPr>
        <w:t>are stored in separate files, named “</w:t>
      </w:r>
      <w:r w:rsidR="0002624D" w:rsidRPr="000E1A5F">
        <w:rPr>
          <w:i/>
          <w:lang w:val="en-GB"/>
          <w:rPrChange w:id="686" w:author="Dioguardi, Fabio" w:date="2018-10-23T11:24:00Z">
            <w:rPr>
              <w:i/>
            </w:rPr>
          </w:rPrChange>
        </w:rPr>
        <w:t>fix_OBSin.txt</w:t>
      </w:r>
      <w:r w:rsidR="0002624D" w:rsidRPr="000E1A5F">
        <w:rPr>
          <w:lang w:val="en-GB"/>
          <w:rPrChange w:id="687" w:author="Dioguardi, Fabio" w:date="2018-10-23T11:24:00Z">
            <w:rPr/>
          </w:rPrChange>
        </w:rPr>
        <w:t>” and “</w:t>
      </w:r>
      <w:r w:rsidR="0002624D" w:rsidRPr="000E1A5F">
        <w:rPr>
          <w:i/>
          <w:lang w:val="en-GB"/>
          <w:rPrChange w:id="688" w:author="Dioguardi, Fabio" w:date="2018-10-23T11:24:00Z">
            <w:rPr>
              <w:i/>
            </w:rPr>
          </w:rPrChange>
        </w:rPr>
        <w:t>fix_MERin.txt</w:t>
      </w:r>
      <w:r w:rsidR="0002624D" w:rsidRPr="000E1A5F">
        <w:rPr>
          <w:lang w:val="en-GB"/>
          <w:rPrChange w:id="689" w:author="Dioguardi, Fabio" w:date="2018-10-23T11:24:00Z">
            <w:rPr/>
          </w:rPrChange>
        </w:rPr>
        <w:t>”.</w:t>
      </w:r>
      <w:r w:rsidR="001D0E57" w:rsidRPr="000E1A5F">
        <w:rPr>
          <w:lang w:val="en-GB"/>
          <w:rPrChange w:id="690" w:author="Dioguardi, Fabio" w:date="2018-10-23T11:24:00Z">
            <w:rPr/>
          </w:rPrChange>
        </w:rPr>
        <w:t xml:space="preserve"> When </w:t>
      </w:r>
      <w:r w:rsidR="00FF38C5" w:rsidRPr="000E1A5F">
        <w:rPr>
          <w:lang w:val="en-GB"/>
          <w:rPrChange w:id="691" w:author="Dioguardi, Fabio" w:date="2018-10-23T11:24:00Z">
            <w:rPr/>
          </w:rPrChange>
        </w:rPr>
        <w:t>initiated</w:t>
      </w:r>
      <w:r w:rsidR="001D0E57" w:rsidRPr="000E1A5F">
        <w:rPr>
          <w:lang w:val="en-GB"/>
          <w:rPrChange w:id="692" w:author="Dioguardi, Fabio" w:date="2018-10-23T11:24:00Z">
            <w:rPr/>
          </w:rPrChange>
        </w:rPr>
        <w:t xml:space="preserve">, FIX retrieves the relevant </w:t>
      </w:r>
      <w:r w:rsidR="00973FB6" w:rsidRPr="000E1A5F">
        <w:rPr>
          <w:lang w:val="en-GB"/>
          <w:rPrChange w:id="693" w:author="Dioguardi, Fabio" w:date="2018-10-23T11:24:00Z">
            <w:rPr/>
          </w:rPrChange>
        </w:rPr>
        <w:t>parameters</w:t>
      </w:r>
      <w:r w:rsidR="001D0E57" w:rsidRPr="000E1A5F">
        <w:rPr>
          <w:lang w:val="en-GB"/>
          <w:rPrChange w:id="694" w:author="Dioguardi, Fabio" w:date="2018-10-23T11:24:00Z">
            <w:rPr/>
          </w:rPrChange>
        </w:rPr>
        <w:t xml:space="preserve"> of the selected volcano from the </w:t>
      </w:r>
      <w:r w:rsidR="0033372F" w:rsidRPr="000E1A5F">
        <w:rPr>
          <w:i/>
          <w:lang w:val="en-GB"/>
          <w:rPrChange w:id="695" w:author="Dioguardi, Fabio" w:date="2018-10-23T11:24:00Z">
            <w:rPr>
              <w:i/>
            </w:rPr>
          </w:rPrChange>
        </w:rPr>
        <w:t>“.</w:t>
      </w:r>
      <w:proofErr w:type="spellStart"/>
      <w:r w:rsidR="0033372F" w:rsidRPr="000E1A5F">
        <w:rPr>
          <w:i/>
          <w:lang w:val="en-GB"/>
          <w:rPrChange w:id="696" w:author="Dioguardi, Fabio" w:date="2018-10-23T11:24:00Z">
            <w:rPr>
              <w:i/>
            </w:rPr>
          </w:rPrChange>
        </w:rPr>
        <w:t>ini</w:t>
      </w:r>
      <w:proofErr w:type="spellEnd"/>
      <w:r w:rsidR="0033372F" w:rsidRPr="000E1A5F">
        <w:rPr>
          <w:i/>
          <w:lang w:val="en-GB"/>
          <w:rPrChange w:id="697" w:author="Dioguardi, Fabio" w:date="2018-10-23T11:24:00Z">
            <w:rPr>
              <w:i/>
            </w:rPr>
          </w:rPrChange>
        </w:rPr>
        <w:t>”</w:t>
      </w:r>
      <w:r w:rsidR="001D0E57" w:rsidRPr="000E1A5F">
        <w:rPr>
          <w:lang w:val="en-GB"/>
          <w:rPrChange w:id="698" w:author="Dioguardi, Fabio" w:date="2018-10-23T11:24:00Z">
            <w:rPr/>
          </w:rPrChange>
        </w:rPr>
        <w:t xml:space="preserve"> file</w:t>
      </w:r>
      <w:r w:rsidR="0033372F" w:rsidRPr="000E1A5F">
        <w:rPr>
          <w:lang w:val="en-GB"/>
          <w:rPrChange w:id="699" w:author="Dioguardi, Fabio" w:date="2018-10-23T11:24:00Z">
            <w:rPr/>
          </w:rPrChange>
        </w:rPr>
        <w:t>s within the “</w:t>
      </w:r>
      <w:proofErr w:type="spellStart"/>
      <w:r w:rsidR="0033372F" w:rsidRPr="000E1A5F">
        <w:rPr>
          <w:lang w:val="en-GB"/>
          <w:rPrChange w:id="700" w:author="Dioguardi, Fabio" w:date="2018-10-23T11:24:00Z">
            <w:rPr/>
          </w:rPrChange>
        </w:rPr>
        <w:t>refir_config</w:t>
      </w:r>
      <w:proofErr w:type="spellEnd"/>
      <w:r w:rsidR="0033372F" w:rsidRPr="000E1A5F">
        <w:rPr>
          <w:lang w:val="en-GB"/>
          <w:rPrChange w:id="701" w:author="Dioguardi, Fabio" w:date="2018-10-23T11:24:00Z">
            <w:rPr/>
          </w:rPrChange>
        </w:rPr>
        <w:t>” folder</w:t>
      </w:r>
      <w:r w:rsidR="001D0E57" w:rsidRPr="000E1A5F">
        <w:rPr>
          <w:lang w:val="en-GB"/>
          <w:rPrChange w:id="702" w:author="Dioguardi, Fabio" w:date="2018-10-23T11:24:00Z">
            <w:rPr/>
          </w:rPrChange>
        </w:rPr>
        <w:t>.</w:t>
      </w:r>
    </w:p>
    <w:p w14:paraId="75F9A802" w14:textId="099D6D26" w:rsidR="00996261" w:rsidRPr="000E1A5F" w:rsidRDefault="005E0B1F" w:rsidP="0016488B">
      <w:pPr>
        <w:pStyle w:val="ListParagraph"/>
        <w:numPr>
          <w:ilvl w:val="0"/>
          <w:numId w:val="2"/>
        </w:numPr>
        <w:rPr>
          <w:bCs/>
          <w:kern w:val="32"/>
          <w:lang w:val="en-GB"/>
          <w:rPrChange w:id="703" w:author="Dioguardi, Fabio" w:date="2018-10-23T11:24:00Z">
            <w:rPr>
              <w:bCs/>
              <w:kern w:val="32"/>
            </w:rPr>
          </w:rPrChange>
        </w:rPr>
      </w:pPr>
      <w:r w:rsidRPr="000E1A5F">
        <w:rPr>
          <w:b/>
          <w:lang w:val="en-GB"/>
          <w:rPrChange w:id="704" w:author="Dioguardi, Fabio" w:date="2018-10-23T11:24:00Z">
            <w:rPr>
              <w:b/>
            </w:rPr>
          </w:rPrChange>
        </w:rPr>
        <w:t>fix_config.txt</w:t>
      </w:r>
      <w:r w:rsidRPr="000E1A5F">
        <w:rPr>
          <w:lang w:val="en-GB"/>
          <w:rPrChange w:id="705" w:author="Dioguardi, Fabio" w:date="2018-10-23T11:24:00Z">
            <w:rPr/>
          </w:rPrChange>
        </w:rPr>
        <w:t xml:space="preserve">: </w:t>
      </w:r>
      <w:r w:rsidR="00FF38C5" w:rsidRPr="000E1A5F">
        <w:rPr>
          <w:lang w:val="en-GB"/>
          <w:rPrChange w:id="706" w:author="Dioguardi, Fabio" w:date="2018-10-23T11:24:00Z">
            <w:rPr/>
          </w:rPrChange>
        </w:rPr>
        <w:t xml:space="preserve">ASCII </w:t>
      </w:r>
      <w:r w:rsidRPr="000E1A5F">
        <w:rPr>
          <w:lang w:val="en-GB"/>
          <w:rPrChange w:id="707" w:author="Dioguardi, Fabio" w:date="2018-10-23T11:24:00Z">
            <w:rPr/>
          </w:rPrChange>
        </w:rPr>
        <w:t xml:space="preserve">file that is generated by FIX. It contains </w:t>
      </w:r>
      <w:r w:rsidR="00735CB7" w:rsidRPr="000E1A5F">
        <w:rPr>
          <w:lang w:val="en-GB"/>
          <w:rPrChange w:id="708" w:author="Dioguardi, Fabio" w:date="2018-10-23T11:24:00Z">
            <w:rPr/>
          </w:rPrChange>
        </w:rPr>
        <w:t xml:space="preserve">162 </w:t>
      </w:r>
      <w:r w:rsidRPr="000E1A5F">
        <w:rPr>
          <w:lang w:val="en-GB"/>
          <w:rPrChange w:id="709" w:author="Dioguardi, Fabio" w:date="2018-10-23T11:24:00Z">
            <w:rPr/>
          </w:rPrChange>
        </w:rPr>
        <w:t>parameters</w:t>
      </w:r>
      <w:r w:rsidR="00DA5F6F" w:rsidRPr="000E1A5F">
        <w:rPr>
          <w:lang w:val="en-GB"/>
          <w:rPrChange w:id="710" w:author="Dioguardi, Fabio" w:date="2018-10-23T11:24:00Z">
            <w:rPr/>
          </w:rPrChange>
        </w:rPr>
        <w:t>,</w:t>
      </w:r>
      <w:r w:rsidRPr="000E1A5F">
        <w:rPr>
          <w:lang w:val="en-GB"/>
          <w:rPrChange w:id="711" w:author="Dioguardi, Fabio" w:date="2018-10-23T11:24:00Z">
            <w:rPr/>
          </w:rPrChange>
        </w:rPr>
        <w:t xml:space="preserve"> </w:t>
      </w:r>
      <w:r w:rsidR="00DA5F6F" w:rsidRPr="000E1A5F">
        <w:rPr>
          <w:lang w:val="en-GB"/>
          <w:rPrChange w:id="712" w:author="Dioguardi, Fabio" w:date="2018-10-23T11:24:00Z">
            <w:rPr/>
          </w:rPrChange>
        </w:rPr>
        <w:t>including the</w:t>
      </w:r>
      <w:r w:rsidRPr="000E1A5F">
        <w:rPr>
          <w:lang w:val="en-GB"/>
          <w:rPrChange w:id="713" w:author="Dioguardi, Fabio" w:date="2018-10-23T11:24:00Z">
            <w:rPr/>
          </w:rPrChange>
        </w:rPr>
        <w:t xml:space="preserve"> entrainment coefficients, atmospheric </w:t>
      </w:r>
      <w:r w:rsidR="00E667D9" w:rsidRPr="000E1A5F">
        <w:rPr>
          <w:lang w:val="en-GB"/>
          <w:rPrChange w:id="714" w:author="Dioguardi, Fabio" w:date="2018-10-23T11:24:00Z">
            <w:rPr/>
          </w:rPrChange>
        </w:rPr>
        <w:t>data</w:t>
      </w:r>
      <w:r w:rsidRPr="000E1A5F">
        <w:rPr>
          <w:lang w:val="en-GB"/>
          <w:rPrChange w:id="715" w:author="Dioguardi, Fabio" w:date="2018-10-23T11:24:00Z">
            <w:rPr/>
          </w:rPrChange>
        </w:rPr>
        <w:t>,</w:t>
      </w:r>
      <w:r w:rsidR="00DA5F6F" w:rsidRPr="000E1A5F">
        <w:rPr>
          <w:lang w:val="en-GB"/>
          <w:rPrChange w:id="716" w:author="Dioguardi, Fabio" w:date="2018-10-23T11:24:00Z">
            <w:rPr/>
          </w:rPrChange>
        </w:rPr>
        <w:t xml:space="preserve"> and</w:t>
      </w:r>
      <w:r w:rsidRPr="000E1A5F">
        <w:rPr>
          <w:lang w:val="en-GB"/>
          <w:rPrChange w:id="717" w:author="Dioguardi, Fabio" w:date="2018-10-23T11:24:00Z">
            <w:rPr/>
          </w:rPrChange>
        </w:rPr>
        <w:t xml:space="preserve"> weight factors for specific models</w:t>
      </w:r>
      <w:r w:rsidR="00E667D9" w:rsidRPr="000E1A5F">
        <w:rPr>
          <w:lang w:val="en-GB"/>
          <w:rPrChange w:id="718" w:author="Dioguardi, Fabio" w:date="2018-10-23T11:24:00Z">
            <w:rPr/>
          </w:rPrChange>
        </w:rPr>
        <w:t xml:space="preserve"> </w:t>
      </w:r>
      <w:r w:rsidR="00DA5F6F" w:rsidRPr="000E1A5F">
        <w:rPr>
          <w:lang w:val="en-GB"/>
          <w:rPrChange w:id="719" w:author="Dioguardi, Fabio" w:date="2018-10-23T11:24:00Z">
            <w:rPr/>
          </w:rPrChange>
        </w:rPr>
        <w:t>(</w:t>
      </w:r>
      <w:r w:rsidR="00E667D9" w:rsidRPr="000E1A5F">
        <w:rPr>
          <w:lang w:val="en-GB"/>
          <w:rPrChange w:id="720" w:author="Dioguardi, Fabio" w:date="2018-10-23T11:24:00Z">
            <w:rPr/>
          </w:rPrChange>
        </w:rPr>
        <w:t>see Appendix A</w:t>
      </w:r>
      <w:r w:rsidR="00DA5F6F" w:rsidRPr="000E1A5F">
        <w:rPr>
          <w:lang w:val="en-GB"/>
          <w:rPrChange w:id="721" w:author="Dioguardi, Fabio" w:date="2018-10-23T11:24:00Z">
            <w:rPr/>
          </w:rPrChange>
        </w:rPr>
        <w:t xml:space="preserve"> for a complete list</w:t>
      </w:r>
      <w:r w:rsidRPr="000E1A5F">
        <w:rPr>
          <w:lang w:val="en-GB"/>
          <w:rPrChange w:id="722" w:author="Dioguardi, Fabio" w:date="2018-10-23T11:24:00Z">
            <w:rPr/>
          </w:rPrChange>
        </w:rPr>
        <w:t>)</w:t>
      </w:r>
      <w:r w:rsidR="00DA5F6F" w:rsidRPr="000E1A5F">
        <w:rPr>
          <w:lang w:val="en-GB"/>
          <w:rPrChange w:id="723" w:author="Dioguardi, Fabio" w:date="2018-10-23T11:24:00Z">
            <w:rPr/>
          </w:rPrChange>
        </w:rPr>
        <w:t>,</w:t>
      </w:r>
      <w:r w:rsidRPr="000E1A5F">
        <w:rPr>
          <w:lang w:val="en-GB"/>
          <w:rPrChange w:id="724" w:author="Dioguardi, Fabio" w:date="2018-10-23T11:24:00Z">
            <w:rPr/>
          </w:rPrChange>
        </w:rPr>
        <w:t xml:space="preserve"> and provides key information </w:t>
      </w:r>
      <w:r w:rsidR="00DA5F6F" w:rsidRPr="000E1A5F">
        <w:rPr>
          <w:lang w:val="en-GB"/>
          <w:rPrChange w:id="725" w:author="Dioguardi, Fabio" w:date="2018-10-23T11:24:00Z">
            <w:rPr/>
          </w:rPrChange>
        </w:rPr>
        <w:t>required for the data processing performed by the routine</w:t>
      </w:r>
      <w:r w:rsidRPr="000E1A5F">
        <w:rPr>
          <w:lang w:val="en-GB"/>
          <w:rPrChange w:id="726" w:author="Dioguardi, Fabio" w:date="2018-10-23T11:24:00Z">
            <w:rPr/>
          </w:rPrChange>
        </w:rPr>
        <w:t xml:space="preserve"> FOXI. Hence this file can be regarded as the data </w:t>
      </w:r>
      <w:r w:rsidR="00755F4B" w:rsidRPr="000E1A5F">
        <w:rPr>
          <w:lang w:val="en-GB"/>
          <w:rPrChange w:id="727" w:author="Dioguardi, Fabio" w:date="2018-10-23T11:24:00Z">
            <w:rPr/>
          </w:rPrChange>
        </w:rPr>
        <w:t>link</w:t>
      </w:r>
      <w:r w:rsidRPr="000E1A5F">
        <w:rPr>
          <w:lang w:val="en-GB"/>
          <w:rPrChange w:id="728" w:author="Dioguardi, Fabio" w:date="2018-10-23T11:24:00Z">
            <w:rPr/>
          </w:rPrChange>
        </w:rPr>
        <w:t xml:space="preserve"> between the operator (using FIX) and </w:t>
      </w:r>
      <w:r w:rsidR="00E667D9" w:rsidRPr="000E1A5F">
        <w:rPr>
          <w:lang w:val="en-GB"/>
          <w:rPrChange w:id="729" w:author="Dioguardi, Fabio" w:date="2018-10-23T11:24:00Z">
            <w:rPr/>
          </w:rPrChange>
        </w:rPr>
        <w:t>FOXI</w:t>
      </w:r>
      <w:r w:rsidRPr="000E1A5F">
        <w:rPr>
          <w:lang w:val="en-GB"/>
          <w:rPrChange w:id="730" w:author="Dioguardi, Fabio" w:date="2018-10-23T11:24:00Z">
            <w:rPr/>
          </w:rPrChange>
        </w:rPr>
        <w:t xml:space="preserve"> (</w:t>
      </w:r>
      <w:r w:rsidR="00E667D9" w:rsidRPr="000E1A5F">
        <w:rPr>
          <w:lang w:val="en-GB"/>
          <w:rPrChange w:id="731" w:author="Dioguardi, Fabio" w:date="2018-10-23T11:24:00Z">
            <w:rPr/>
          </w:rPrChange>
        </w:rPr>
        <w:t xml:space="preserve">processing data to compute </w:t>
      </w:r>
      <w:r w:rsidR="006546D0" w:rsidRPr="000E1A5F">
        <w:rPr>
          <w:lang w:val="en-GB"/>
          <w:rPrChange w:id="732" w:author="Dioguardi, Fabio" w:date="2018-10-23T11:24:00Z">
            <w:rPr/>
          </w:rPrChange>
        </w:rPr>
        <w:t>MER</w:t>
      </w:r>
      <w:r w:rsidR="00E667D9" w:rsidRPr="000E1A5F">
        <w:rPr>
          <w:lang w:val="en-GB"/>
          <w:rPrChange w:id="733" w:author="Dioguardi, Fabio" w:date="2018-10-23T11:24:00Z">
            <w:rPr/>
          </w:rPrChange>
        </w:rPr>
        <w:t xml:space="preserve">). </w:t>
      </w:r>
      <w:r w:rsidR="00755F4B" w:rsidRPr="000E1A5F">
        <w:rPr>
          <w:lang w:val="en-GB"/>
          <w:rPrChange w:id="734" w:author="Dioguardi, Fabio" w:date="2018-10-23T11:24:00Z">
            <w:rPr/>
          </w:rPrChange>
        </w:rPr>
        <w:t xml:space="preserve">Although it is </w:t>
      </w:r>
      <w:r w:rsidR="00996261" w:rsidRPr="000E1A5F">
        <w:rPr>
          <w:lang w:val="en-GB"/>
          <w:rPrChange w:id="735" w:author="Dioguardi, Fabio" w:date="2018-10-23T11:24:00Z">
            <w:rPr/>
          </w:rPrChange>
        </w:rPr>
        <w:t xml:space="preserve">strongly </w:t>
      </w:r>
      <w:r w:rsidR="00755F4B" w:rsidRPr="000E1A5F">
        <w:rPr>
          <w:lang w:val="en-GB"/>
          <w:rPrChange w:id="736" w:author="Dioguardi, Fabio" w:date="2018-10-23T11:24:00Z">
            <w:rPr/>
          </w:rPrChange>
        </w:rPr>
        <w:t xml:space="preserve">recommended to use only FIX for </w:t>
      </w:r>
      <w:r w:rsidR="00996261" w:rsidRPr="000E1A5F">
        <w:rPr>
          <w:lang w:val="en-GB"/>
          <w:rPrChange w:id="737" w:author="Dioguardi, Fabio" w:date="2018-10-23T11:24:00Z">
            <w:rPr/>
          </w:rPrChange>
        </w:rPr>
        <w:t>changing the parameters while running REFIR operations, the fact that the configuration file is a</w:t>
      </w:r>
      <w:r w:rsidR="00DA5F6F" w:rsidRPr="000E1A5F">
        <w:rPr>
          <w:lang w:val="en-GB"/>
          <w:rPrChange w:id="738" w:author="Dioguardi, Fabio" w:date="2018-10-23T11:24:00Z">
            <w:rPr/>
          </w:rPrChange>
        </w:rPr>
        <w:t xml:space="preserve"> human-readable</w:t>
      </w:r>
      <w:r w:rsidR="00996261" w:rsidRPr="000E1A5F">
        <w:rPr>
          <w:lang w:val="en-GB"/>
          <w:rPrChange w:id="739" w:author="Dioguardi, Fabio" w:date="2018-10-23T11:24:00Z">
            <w:rPr/>
          </w:rPrChange>
        </w:rPr>
        <w:t xml:space="preserve"> </w:t>
      </w:r>
      <w:r w:rsidR="00DA5F6F" w:rsidRPr="000E1A5F">
        <w:rPr>
          <w:lang w:val="en-GB"/>
          <w:rPrChange w:id="740" w:author="Dioguardi, Fabio" w:date="2018-10-23T11:24:00Z">
            <w:rPr/>
          </w:rPrChange>
        </w:rPr>
        <w:t xml:space="preserve">plain </w:t>
      </w:r>
      <w:r w:rsidR="00996261" w:rsidRPr="000E1A5F">
        <w:rPr>
          <w:lang w:val="en-GB"/>
          <w:rPrChange w:id="741" w:author="Dioguardi, Fabio" w:date="2018-10-23T11:24:00Z">
            <w:rPr/>
          </w:rPrChange>
        </w:rPr>
        <w:t>txt file</w:t>
      </w:r>
      <w:r w:rsidR="00DA5F6F" w:rsidRPr="000E1A5F">
        <w:rPr>
          <w:lang w:val="en-GB"/>
          <w:rPrChange w:id="742" w:author="Dioguardi, Fabio" w:date="2018-10-23T11:24:00Z">
            <w:rPr/>
          </w:rPrChange>
        </w:rPr>
        <w:t xml:space="preserve"> with an intuitive fixed structure and format, illustrated in the table in Appendix A,</w:t>
      </w:r>
      <w:r w:rsidR="00996261" w:rsidRPr="000E1A5F">
        <w:rPr>
          <w:lang w:val="en-GB"/>
          <w:rPrChange w:id="743" w:author="Dioguardi, Fabio" w:date="2018-10-23T11:24:00Z">
            <w:rPr/>
          </w:rPrChange>
        </w:rPr>
        <w:t xml:space="preserve"> provides the user with the </w:t>
      </w:r>
      <w:r w:rsidR="00DA5F6F" w:rsidRPr="000E1A5F">
        <w:rPr>
          <w:lang w:val="en-GB"/>
          <w:rPrChange w:id="744" w:author="Dioguardi, Fabio" w:date="2018-10-23T11:24:00Z">
            <w:rPr/>
          </w:rPrChange>
        </w:rPr>
        <w:t xml:space="preserve">ability </w:t>
      </w:r>
      <w:r w:rsidR="00996261" w:rsidRPr="000E1A5F">
        <w:rPr>
          <w:lang w:val="en-GB"/>
          <w:rPrChange w:id="745" w:author="Dioguardi, Fabio" w:date="2018-10-23T11:24:00Z">
            <w:rPr/>
          </w:rPrChange>
        </w:rPr>
        <w:t>to</w:t>
      </w:r>
      <w:r w:rsidR="00DA5F6F" w:rsidRPr="000E1A5F">
        <w:rPr>
          <w:lang w:val="en-GB"/>
          <w:rPrChange w:id="746" w:author="Dioguardi, Fabio" w:date="2018-10-23T11:24:00Z">
            <w:rPr/>
          </w:rPrChange>
        </w:rPr>
        <w:t xml:space="preserve"> directly</w:t>
      </w:r>
      <w:r w:rsidR="00996261" w:rsidRPr="000E1A5F">
        <w:rPr>
          <w:lang w:val="en-GB"/>
          <w:rPrChange w:id="747" w:author="Dioguardi, Fabio" w:date="2018-10-23T11:24:00Z">
            <w:rPr/>
          </w:rPrChange>
        </w:rPr>
        <w:t xml:space="preserve"> modify entries manually </w:t>
      </w:r>
      <w:r w:rsidR="00DA5F6F" w:rsidRPr="000E1A5F">
        <w:rPr>
          <w:lang w:val="en-GB"/>
          <w:rPrChange w:id="748" w:author="Dioguardi, Fabio" w:date="2018-10-23T11:24:00Z">
            <w:rPr/>
          </w:rPrChange>
        </w:rPr>
        <w:t>in fix_config.txt</w:t>
      </w:r>
      <w:r w:rsidR="00996261" w:rsidRPr="000E1A5F">
        <w:rPr>
          <w:lang w:val="en-GB"/>
          <w:rPrChange w:id="749" w:author="Dioguardi, Fabio" w:date="2018-10-23T11:24:00Z">
            <w:rPr/>
          </w:rPrChange>
        </w:rPr>
        <w:t xml:space="preserve">. </w:t>
      </w:r>
      <w:r w:rsidR="00DA5F6F" w:rsidRPr="000E1A5F">
        <w:rPr>
          <w:lang w:val="en-GB"/>
          <w:rPrChange w:id="750" w:author="Dioguardi, Fabio" w:date="2018-10-23T11:24:00Z">
            <w:rPr/>
          </w:rPrChange>
        </w:rPr>
        <w:t>We emphasi</w:t>
      </w:r>
      <w:r w:rsidR="0079787F" w:rsidRPr="000E1A5F">
        <w:rPr>
          <w:lang w:val="en-GB"/>
          <w:rPrChange w:id="751" w:author="Dioguardi, Fabio" w:date="2018-10-23T11:24:00Z">
            <w:rPr/>
          </w:rPrChange>
        </w:rPr>
        <w:t>ze</w:t>
      </w:r>
      <w:r w:rsidR="00996261" w:rsidRPr="000E1A5F">
        <w:rPr>
          <w:lang w:val="en-GB"/>
          <w:rPrChange w:id="752" w:author="Dioguardi, Fabio" w:date="2018-10-23T11:24:00Z">
            <w:rPr/>
          </w:rPrChange>
        </w:rPr>
        <w:t xml:space="preserve"> that this </w:t>
      </w:r>
      <w:r w:rsidR="00DA5F6F" w:rsidRPr="000E1A5F">
        <w:rPr>
          <w:lang w:val="en-GB"/>
          <w:rPrChange w:id="753" w:author="Dioguardi, Fabio" w:date="2018-10-23T11:24:00Z">
            <w:rPr/>
          </w:rPrChange>
        </w:rPr>
        <w:t>should be considered as a back-up method of interacting with the REFIR system</w:t>
      </w:r>
      <w:r w:rsidR="00996261" w:rsidRPr="000E1A5F">
        <w:rPr>
          <w:lang w:val="en-GB"/>
          <w:rPrChange w:id="754" w:author="Dioguardi, Fabio" w:date="2018-10-23T11:24:00Z">
            <w:rPr/>
          </w:rPrChange>
        </w:rPr>
        <w:t xml:space="preserve"> (e.g.</w:t>
      </w:r>
      <w:r w:rsidR="00DA5F6F" w:rsidRPr="000E1A5F">
        <w:rPr>
          <w:lang w:val="en-GB"/>
          <w:rPrChange w:id="755" w:author="Dioguardi, Fabio" w:date="2018-10-23T11:24:00Z">
            <w:rPr/>
          </w:rPrChange>
        </w:rPr>
        <w:t xml:space="preserve"> to be used</w:t>
      </w:r>
      <w:r w:rsidR="00996261" w:rsidRPr="000E1A5F">
        <w:rPr>
          <w:lang w:val="en-GB"/>
          <w:rPrChange w:id="756" w:author="Dioguardi, Fabio" w:date="2018-10-23T11:24:00Z">
            <w:rPr/>
          </w:rPrChange>
        </w:rPr>
        <w:t xml:space="preserve"> </w:t>
      </w:r>
      <w:r w:rsidR="00DA5F6F" w:rsidRPr="000E1A5F">
        <w:rPr>
          <w:lang w:val="en-GB"/>
          <w:rPrChange w:id="757" w:author="Dioguardi, Fabio" w:date="2018-10-23T11:24:00Z">
            <w:rPr/>
          </w:rPrChange>
        </w:rPr>
        <w:t>if</w:t>
      </w:r>
      <w:r w:rsidR="00996261" w:rsidRPr="000E1A5F">
        <w:rPr>
          <w:lang w:val="en-GB"/>
          <w:rPrChange w:id="758" w:author="Dioguardi, Fabio" w:date="2018-10-23T11:24:00Z">
            <w:rPr/>
          </w:rPrChange>
        </w:rPr>
        <w:t xml:space="preserve"> FIX is not available), since a single erroneous entry</w:t>
      </w:r>
      <w:r w:rsidR="00DA5F6F" w:rsidRPr="000E1A5F">
        <w:rPr>
          <w:lang w:val="en-GB"/>
          <w:rPrChange w:id="759" w:author="Dioguardi, Fabio" w:date="2018-10-23T11:24:00Z">
            <w:rPr/>
          </w:rPrChange>
        </w:rPr>
        <w:t xml:space="preserve"> in fix_config.txt</w:t>
      </w:r>
      <w:r w:rsidR="00996261" w:rsidRPr="000E1A5F">
        <w:rPr>
          <w:lang w:val="en-GB"/>
          <w:rPrChange w:id="760" w:author="Dioguardi, Fabio" w:date="2018-10-23T11:24:00Z">
            <w:rPr/>
          </w:rPrChange>
        </w:rPr>
        <w:t xml:space="preserve"> would corrupt the whole file and result in a</w:t>
      </w:r>
      <w:r w:rsidR="00DA5F6F" w:rsidRPr="000E1A5F">
        <w:rPr>
          <w:lang w:val="en-GB"/>
          <w:rPrChange w:id="761" w:author="Dioguardi, Fabio" w:date="2018-10-23T11:24:00Z">
            <w:rPr/>
          </w:rPrChange>
        </w:rPr>
        <w:t>n error</w:t>
      </w:r>
      <w:r w:rsidR="00996261" w:rsidRPr="000E1A5F">
        <w:rPr>
          <w:lang w:val="en-GB"/>
          <w:rPrChange w:id="762" w:author="Dioguardi, Fabio" w:date="2018-10-23T11:24:00Z">
            <w:rPr/>
          </w:rPrChange>
        </w:rPr>
        <w:t xml:space="preserve"> of FOXI.</w:t>
      </w:r>
    </w:p>
    <w:p w14:paraId="05AF40DA" w14:textId="1327E9FC" w:rsidR="00F1722B" w:rsidRPr="000E1A5F" w:rsidRDefault="00996261" w:rsidP="0016488B">
      <w:pPr>
        <w:pStyle w:val="ListParagraph"/>
        <w:numPr>
          <w:ilvl w:val="0"/>
          <w:numId w:val="2"/>
        </w:numPr>
        <w:rPr>
          <w:b/>
          <w:bCs/>
          <w:kern w:val="32"/>
          <w:sz w:val="32"/>
          <w:szCs w:val="32"/>
          <w:lang w:val="en-GB"/>
          <w:rPrChange w:id="763" w:author="Dioguardi, Fabio" w:date="2018-10-23T11:24:00Z">
            <w:rPr>
              <w:b/>
              <w:bCs/>
              <w:kern w:val="32"/>
              <w:sz w:val="32"/>
              <w:szCs w:val="32"/>
            </w:rPr>
          </w:rPrChange>
        </w:rPr>
      </w:pPr>
      <w:r w:rsidRPr="000E1A5F">
        <w:rPr>
          <w:b/>
          <w:lang w:val="en-GB"/>
          <w:rPrChange w:id="764" w:author="Dioguardi, Fabio" w:date="2018-10-23T11:24:00Z">
            <w:rPr>
              <w:b/>
            </w:rPr>
          </w:rPrChange>
        </w:rPr>
        <w:t>FOXI</w:t>
      </w:r>
      <w:r w:rsidRPr="000E1A5F">
        <w:rPr>
          <w:lang w:val="en-GB"/>
          <w:rPrChange w:id="765" w:author="Dioguardi, Fabio" w:date="2018-10-23T11:24:00Z">
            <w:rPr/>
          </w:rPrChange>
        </w:rPr>
        <w:t xml:space="preserve"> (current version: </w:t>
      </w:r>
      <w:r w:rsidR="00A70C55" w:rsidRPr="000E1A5F">
        <w:rPr>
          <w:lang w:val="en-GB"/>
          <w:rPrChange w:id="766" w:author="Dioguardi, Fabio" w:date="2018-10-23T11:24:00Z">
            <w:rPr/>
          </w:rPrChange>
        </w:rPr>
        <w:t>18.1</w:t>
      </w:r>
      <w:r w:rsidRPr="000E1A5F">
        <w:rPr>
          <w:lang w:val="en-GB"/>
          <w:rPrChange w:id="767" w:author="Dioguardi, Fabio" w:date="2018-10-23T11:24:00Z">
            <w:rPr/>
          </w:rPrChange>
        </w:rPr>
        <w:t xml:space="preserve">): This python program is the core of the REFIR system and performs the </w:t>
      </w:r>
      <w:r w:rsidR="002C787D" w:rsidRPr="000E1A5F">
        <w:rPr>
          <w:lang w:val="en-GB"/>
          <w:rPrChange w:id="768" w:author="Dioguardi, Fabio" w:date="2018-10-23T11:24:00Z">
            <w:rPr/>
          </w:rPrChange>
        </w:rPr>
        <w:t>computation of MER</w:t>
      </w:r>
      <w:r w:rsidRPr="000E1A5F">
        <w:rPr>
          <w:lang w:val="en-GB"/>
          <w:rPrChange w:id="769" w:author="Dioguardi, Fabio" w:date="2018-10-23T11:24:00Z">
            <w:rPr/>
          </w:rPrChange>
        </w:rPr>
        <w:t xml:space="preserve"> by following the</w:t>
      </w:r>
      <w:r w:rsidR="002C787D" w:rsidRPr="000E1A5F">
        <w:rPr>
          <w:lang w:val="en-GB"/>
          <w:rPrChange w:id="770" w:author="Dioguardi, Fabio" w:date="2018-10-23T11:24:00Z">
            <w:rPr/>
          </w:rPrChange>
        </w:rPr>
        <w:t xml:space="preserve"> key</w:t>
      </w:r>
      <w:r w:rsidRPr="000E1A5F">
        <w:rPr>
          <w:lang w:val="en-GB"/>
          <w:rPrChange w:id="771" w:author="Dioguardi, Fabio" w:date="2018-10-23T11:24:00Z">
            <w:rPr/>
          </w:rPrChange>
        </w:rPr>
        <w:t xml:space="preserve"> strategy depicted in Figure 1.</w:t>
      </w:r>
      <w:r w:rsidR="0002624D" w:rsidRPr="000E1A5F">
        <w:rPr>
          <w:lang w:val="en-GB"/>
          <w:rPrChange w:id="772" w:author="Dioguardi, Fabio" w:date="2018-10-23T11:24:00Z">
            <w:rPr/>
          </w:rPrChange>
        </w:rPr>
        <w:t xml:space="preserve"> Once </w:t>
      </w:r>
      <w:r w:rsidR="00C7466B" w:rsidRPr="000E1A5F">
        <w:rPr>
          <w:lang w:val="en-GB"/>
          <w:rPrChange w:id="773" w:author="Dioguardi, Fabio" w:date="2018-10-23T11:24:00Z">
            <w:rPr/>
          </w:rPrChange>
        </w:rPr>
        <w:t>initialized</w:t>
      </w:r>
      <w:r w:rsidR="0002624D" w:rsidRPr="000E1A5F">
        <w:rPr>
          <w:lang w:val="en-GB"/>
          <w:rPrChange w:id="774" w:author="Dioguardi, Fabio" w:date="2018-10-23T11:24:00Z">
            <w:rPr/>
          </w:rPrChange>
        </w:rPr>
        <w:t xml:space="preserve">, </w:t>
      </w:r>
      <w:r w:rsidR="00DA5F6F" w:rsidRPr="000E1A5F">
        <w:rPr>
          <w:lang w:val="en-GB"/>
          <w:rPrChange w:id="775" w:author="Dioguardi, Fabio" w:date="2018-10-23T11:24:00Z">
            <w:rPr/>
          </w:rPrChange>
        </w:rPr>
        <w:t>FOXI</w:t>
      </w:r>
      <w:r w:rsidR="0002624D" w:rsidRPr="000E1A5F">
        <w:rPr>
          <w:lang w:val="en-GB"/>
          <w:rPrChange w:id="776" w:author="Dioguardi, Fabio" w:date="2018-10-23T11:24:00Z">
            <w:rPr/>
          </w:rPrChange>
        </w:rPr>
        <w:t xml:space="preserve"> constantly iterates a sequence of processes</w:t>
      </w:r>
      <w:r w:rsidRPr="000E1A5F">
        <w:rPr>
          <w:lang w:val="en-GB"/>
          <w:rPrChange w:id="777" w:author="Dioguardi, Fabio" w:date="2018-10-23T11:24:00Z">
            <w:rPr/>
          </w:rPrChange>
        </w:rPr>
        <w:t xml:space="preserve"> </w:t>
      </w:r>
      <w:r w:rsidR="0002624D" w:rsidRPr="000E1A5F">
        <w:rPr>
          <w:lang w:val="en-GB"/>
          <w:rPrChange w:id="778" w:author="Dioguardi, Fabio" w:date="2018-10-23T11:24:00Z">
            <w:rPr/>
          </w:rPrChange>
        </w:rPr>
        <w:t>(described below in chapter</w:t>
      </w:r>
      <w:r w:rsidR="00DA5F6F" w:rsidRPr="000E1A5F">
        <w:rPr>
          <w:lang w:val="en-GB"/>
          <w:rPrChange w:id="779" w:author="Dioguardi, Fabio" w:date="2018-10-23T11:24:00Z">
            <w:rPr/>
          </w:rPrChange>
        </w:rPr>
        <w:t xml:space="preserve"> </w:t>
      </w:r>
      <w:r w:rsidR="00BD0604" w:rsidRPr="000E1A5F">
        <w:rPr>
          <w:lang w:val="en-GB"/>
          <w:rPrChange w:id="780" w:author="Dioguardi, Fabio" w:date="2018-10-23T11:24:00Z">
            <w:rPr/>
          </w:rPrChange>
        </w:rPr>
        <w:fldChar w:fldCharType="begin"/>
      </w:r>
      <w:r w:rsidR="00BD0604" w:rsidRPr="000E1A5F">
        <w:rPr>
          <w:lang w:val="en-GB"/>
          <w:rPrChange w:id="781" w:author="Dioguardi, Fabio" w:date="2018-10-23T11:24:00Z">
            <w:rPr/>
          </w:rPrChange>
        </w:rPr>
        <w:instrText xml:space="preserve"> REF _Ref483235914 \r \h </w:instrText>
      </w:r>
      <w:r w:rsidR="00BD0604" w:rsidRPr="000E1A5F">
        <w:rPr>
          <w:lang w:val="en-GB"/>
          <w:rPrChange w:id="782" w:author="Dioguardi, Fabio" w:date="2018-10-23T11:24:00Z">
            <w:rPr/>
          </w:rPrChange>
        </w:rPr>
      </w:r>
      <w:r w:rsidR="00BD0604" w:rsidRPr="000E1A5F">
        <w:rPr>
          <w:lang w:val="en-GB"/>
          <w:rPrChange w:id="783" w:author="Dioguardi, Fabio" w:date="2018-10-23T11:24:00Z">
            <w:rPr/>
          </w:rPrChange>
        </w:rPr>
        <w:fldChar w:fldCharType="separate"/>
      </w:r>
      <w:r w:rsidR="00DE7C99" w:rsidRPr="000E1A5F">
        <w:rPr>
          <w:lang w:val="en-GB"/>
          <w:rPrChange w:id="784" w:author="Dioguardi, Fabio" w:date="2018-10-23T11:24:00Z">
            <w:rPr/>
          </w:rPrChange>
        </w:rPr>
        <w:t>5</w:t>
      </w:r>
      <w:r w:rsidR="00BD0604" w:rsidRPr="000E1A5F">
        <w:rPr>
          <w:lang w:val="en-GB"/>
          <w:rPrChange w:id="785" w:author="Dioguardi, Fabio" w:date="2018-10-23T11:24:00Z">
            <w:rPr/>
          </w:rPrChange>
        </w:rPr>
        <w:fldChar w:fldCharType="end"/>
      </w:r>
      <w:r w:rsidR="00BD0604" w:rsidRPr="000E1A5F">
        <w:rPr>
          <w:lang w:val="en-GB"/>
          <w:rPrChange w:id="786" w:author="Dioguardi, Fabio" w:date="2018-10-23T11:24:00Z">
            <w:rPr/>
          </w:rPrChange>
        </w:rPr>
        <w:t xml:space="preserve"> </w:t>
      </w:r>
      <w:r w:rsidR="0002624D" w:rsidRPr="000E1A5F">
        <w:rPr>
          <w:lang w:val="en-GB"/>
          <w:rPrChange w:id="787" w:author="Dioguardi, Fabio" w:date="2018-10-23T11:24:00Z">
            <w:rPr/>
          </w:rPrChange>
        </w:rPr>
        <w:lastRenderedPageBreak/>
        <w:t xml:space="preserve">and illustrated in detail in </w:t>
      </w:r>
      <w:r w:rsidR="00DD6E93" w:rsidRPr="000E1A5F">
        <w:rPr>
          <w:lang w:val="en-GB"/>
          <w:rPrChange w:id="788" w:author="Dioguardi, Fabio" w:date="2018-10-23T11:24:00Z">
            <w:rPr/>
          </w:rPrChange>
        </w:rPr>
        <w:t>A</w:t>
      </w:r>
      <w:r w:rsidR="0002624D" w:rsidRPr="000E1A5F">
        <w:rPr>
          <w:lang w:val="en-GB"/>
          <w:rPrChange w:id="789" w:author="Dioguardi, Fabio" w:date="2018-10-23T11:24:00Z">
            <w:rPr/>
          </w:rPrChange>
        </w:rPr>
        <w:t xml:space="preserve">ppendix </w:t>
      </w:r>
      <w:r w:rsidR="0041172B" w:rsidRPr="000E1A5F">
        <w:rPr>
          <w:lang w:val="en-GB"/>
          <w:rPrChange w:id="790" w:author="Dioguardi, Fabio" w:date="2018-10-23T11:24:00Z">
            <w:rPr/>
          </w:rPrChange>
        </w:rPr>
        <w:t>B</w:t>
      </w:r>
      <w:r w:rsidR="0002624D" w:rsidRPr="000E1A5F">
        <w:rPr>
          <w:lang w:val="en-GB"/>
          <w:rPrChange w:id="791" w:author="Dioguardi, Fabio" w:date="2018-10-23T11:24:00Z">
            <w:rPr/>
          </w:rPrChange>
        </w:rPr>
        <w:t xml:space="preserve">), with a </w:t>
      </w:r>
      <w:r w:rsidR="00C7466B" w:rsidRPr="000E1A5F">
        <w:rPr>
          <w:lang w:val="en-GB"/>
          <w:rPrChange w:id="792" w:author="Dioguardi, Fabio" w:date="2018-10-23T11:24:00Z">
            <w:rPr/>
          </w:rPrChange>
        </w:rPr>
        <w:t>repetition</w:t>
      </w:r>
      <w:r w:rsidR="0002624D" w:rsidRPr="000E1A5F">
        <w:rPr>
          <w:lang w:val="en-GB"/>
          <w:rPrChange w:id="793" w:author="Dioguardi, Fabio" w:date="2018-10-23T11:24:00Z">
            <w:rPr/>
          </w:rPrChange>
        </w:rPr>
        <w:t xml:space="preserve"> rate of 5 minutes. This procedure implies that changes within the</w:t>
      </w:r>
      <w:r w:rsidR="00846F8F" w:rsidRPr="000E1A5F">
        <w:rPr>
          <w:lang w:val="en-GB"/>
          <w:rPrChange w:id="794" w:author="Dioguardi, Fabio" w:date="2018-10-23T11:24:00Z">
            <w:rPr/>
          </w:rPrChange>
        </w:rPr>
        <w:t xml:space="preserve"> observed</w:t>
      </w:r>
      <w:r w:rsidR="0002624D" w:rsidRPr="000E1A5F">
        <w:rPr>
          <w:lang w:val="en-GB"/>
          <w:rPrChange w:id="795" w:author="Dioguardi, Fabio" w:date="2018-10-23T11:24:00Z">
            <w:rPr/>
          </w:rPrChange>
        </w:rPr>
        <w:t xml:space="preserve"> signals as well as modifications provoked by the operator will take effect </w:t>
      </w:r>
      <w:r w:rsidR="00846F8F" w:rsidRPr="000E1A5F">
        <w:rPr>
          <w:lang w:val="en-GB"/>
          <w:rPrChange w:id="796" w:author="Dioguardi, Fabio" w:date="2018-10-23T11:24:00Z">
            <w:rPr/>
          </w:rPrChange>
        </w:rPr>
        <w:t xml:space="preserve">with a maximum time lag of </w:t>
      </w:r>
      <w:r w:rsidR="0002624D" w:rsidRPr="000E1A5F">
        <w:rPr>
          <w:lang w:val="en-GB"/>
          <w:rPrChange w:id="797" w:author="Dioguardi, Fabio" w:date="2018-10-23T11:24:00Z">
            <w:rPr/>
          </w:rPrChange>
        </w:rPr>
        <w:t xml:space="preserve">5 minutes. Hence FOXI can be considered to be a monitoring system that reflects the situation in quasi real-time. </w:t>
      </w:r>
    </w:p>
    <w:p w14:paraId="4B679172" w14:textId="097F70E2" w:rsidR="009F048E" w:rsidRPr="000E1A5F" w:rsidRDefault="00D11C49" w:rsidP="0016488B">
      <w:pPr>
        <w:pStyle w:val="ListParagraph"/>
        <w:numPr>
          <w:ilvl w:val="0"/>
          <w:numId w:val="2"/>
        </w:numPr>
        <w:rPr>
          <w:bCs/>
          <w:kern w:val="32"/>
          <w:sz w:val="32"/>
          <w:szCs w:val="32"/>
          <w:lang w:val="en-GB"/>
          <w:rPrChange w:id="798" w:author="Dioguardi, Fabio" w:date="2018-10-23T11:24:00Z">
            <w:rPr>
              <w:bCs/>
              <w:kern w:val="32"/>
              <w:sz w:val="32"/>
              <w:szCs w:val="32"/>
            </w:rPr>
          </w:rPrChange>
        </w:rPr>
      </w:pPr>
      <w:proofErr w:type="spellStart"/>
      <w:r w:rsidRPr="000E1A5F">
        <w:rPr>
          <w:b/>
          <w:lang w:val="en-GB"/>
          <w:rPrChange w:id="799" w:author="Dioguardi, Fabio" w:date="2018-10-23T11:24:00Z">
            <w:rPr>
              <w:b/>
            </w:rPr>
          </w:rPrChange>
        </w:rPr>
        <w:t>FoxScreen</w:t>
      </w:r>
      <w:proofErr w:type="spellEnd"/>
      <w:r w:rsidR="009F048E" w:rsidRPr="000E1A5F">
        <w:rPr>
          <w:b/>
          <w:lang w:val="en-GB"/>
          <w:rPrChange w:id="800" w:author="Dioguardi, Fabio" w:date="2018-10-23T11:24:00Z">
            <w:rPr>
              <w:b/>
            </w:rPr>
          </w:rPrChange>
        </w:rPr>
        <w:t xml:space="preserve">: </w:t>
      </w:r>
      <w:r w:rsidR="009F048E" w:rsidRPr="000E1A5F">
        <w:rPr>
          <w:lang w:val="en-GB"/>
          <w:rPrChange w:id="801" w:author="Dioguardi, Fabio" w:date="2018-10-23T11:24:00Z">
            <w:rPr/>
          </w:rPrChange>
        </w:rPr>
        <w:t xml:space="preserve">A python script which bundles the output files of FOXI and displays them in an overview </w:t>
      </w:r>
      <w:r w:rsidR="00B50EBB" w:rsidRPr="000E1A5F">
        <w:rPr>
          <w:lang w:val="en-GB"/>
          <w:rPrChange w:id="802" w:author="Dioguardi, Fabio" w:date="2018-10-23T11:24:00Z">
            <w:rPr/>
          </w:rPrChange>
        </w:rPr>
        <w:t>window</w:t>
      </w:r>
      <w:r w:rsidR="009F048E" w:rsidRPr="000E1A5F">
        <w:rPr>
          <w:lang w:val="en-GB"/>
          <w:rPrChange w:id="803" w:author="Dioguardi, Fabio" w:date="2018-10-23T11:24:00Z">
            <w:rPr/>
          </w:rPrChange>
        </w:rPr>
        <w:t xml:space="preserve"> </w:t>
      </w:r>
      <w:r w:rsidR="00B50EBB" w:rsidRPr="000E1A5F">
        <w:rPr>
          <w:lang w:val="en-GB"/>
          <w:rPrChange w:id="804" w:author="Dioguardi, Fabio" w:date="2018-10-23T11:24:00Z">
            <w:rPr/>
          </w:rPrChange>
        </w:rPr>
        <w:t xml:space="preserve">(an example for such a created overview window is presented in Figure 2). </w:t>
      </w:r>
    </w:p>
    <w:p w14:paraId="2AD03A4A" w14:textId="77777777" w:rsidR="00973F34" w:rsidRPr="000E1A5F" w:rsidRDefault="00B50EBB" w:rsidP="00973F34">
      <w:pPr>
        <w:keepNext/>
        <w:rPr>
          <w:lang w:val="en-GB"/>
          <w:rPrChange w:id="805" w:author="Dioguardi, Fabio" w:date="2018-10-23T11:24:00Z">
            <w:rPr/>
          </w:rPrChange>
        </w:rPr>
      </w:pPr>
      <w:r w:rsidRPr="000E1A5F">
        <w:rPr>
          <w:noProof/>
          <w:lang w:val="en-GB" w:eastAsia="en-GB"/>
        </w:rPr>
        <w:drawing>
          <wp:inline distT="0" distB="0" distL="0" distR="0" wp14:anchorId="37444AE9" wp14:editId="2CE45502">
            <wp:extent cx="5762625" cy="3483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773346" cy="3490136"/>
                    </a:xfrm>
                    <a:prstGeom prst="rect">
                      <a:avLst/>
                    </a:prstGeom>
                  </pic:spPr>
                </pic:pic>
              </a:graphicData>
            </a:graphic>
          </wp:inline>
        </w:drawing>
      </w:r>
    </w:p>
    <w:p w14:paraId="3384DA63" w14:textId="1E126263" w:rsidR="00B50EBB" w:rsidRPr="000E1A5F" w:rsidRDefault="00973F34" w:rsidP="00973F34">
      <w:pPr>
        <w:pStyle w:val="Caption"/>
        <w:rPr>
          <w:lang w:val="en-GB"/>
          <w:rPrChange w:id="806" w:author="Dioguardi, Fabio" w:date="2018-10-23T11:24:00Z">
            <w:rPr/>
          </w:rPrChange>
        </w:rPr>
      </w:pPr>
      <w:r w:rsidRPr="000E1A5F">
        <w:rPr>
          <w:lang w:val="en-GB"/>
          <w:rPrChange w:id="807" w:author="Dioguardi, Fabio" w:date="2018-10-23T11:24:00Z">
            <w:rPr/>
          </w:rPrChange>
        </w:rPr>
        <w:t xml:space="preserve">Figure </w:t>
      </w:r>
      <w:r w:rsidRPr="000E1A5F">
        <w:rPr>
          <w:lang w:val="en-GB"/>
          <w:rPrChange w:id="808" w:author="Dioguardi, Fabio" w:date="2018-10-23T11:24:00Z">
            <w:rPr/>
          </w:rPrChange>
        </w:rPr>
        <w:fldChar w:fldCharType="begin"/>
      </w:r>
      <w:r w:rsidRPr="000E1A5F">
        <w:rPr>
          <w:lang w:val="en-GB"/>
          <w:rPrChange w:id="809" w:author="Dioguardi, Fabio" w:date="2018-10-23T11:24:00Z">
            <w:rPr/>
          </w:rPrChange>
        </w:rPr>
        <w:instrText xml:space="preserve"> SEQ Figure \* ARABIC </w:instrText>
      </w:r>
      <w:r w:rsidRPr="000E1A5F">
        <w:rPr>
          <w:lang w:val="en-GB"/>
          <w:rPrChange w:id="810" w:author="Dioguardi, Fabio" w:date="2018-10-23T11:24:00Z">
            <w:rPr/>
          </w:rPrChange>
        </w:rPr>
        <w:fldChar w:fldCharType="separate"/>
      </w:r>
      <w:r w:rsidR="00DE7C99" w:rsidRPr="000E1A5F">
        <w:rPr>
          <w:noProof/>
          <w:lang w:val="en-GB"/>
          <w:rPrChange w:id="811" w:author="Dioguardi, Fabio" w:date="2018-10-23T11:24:00Z">
            <w:rPr>
              <w:noProof/>
            </w:rPr>
          </w:rPrChange>
        </w:rPr>
        <w:t>2</w:t>
      </w:r>
      <w:r w:rsidRPr="000E1A5F">
        <w:rPr>
          <w:lang w:val="en-GB"/>
          <w:rPrChange w:id="812" w:author="Dioguardi, Fabio" w:date="2018-10-23T11:24:00Z">
            <w:rPr/>
          </w:rPrChange>
        </w:rPr>
        <w:fldChar w:fldCharType="end"/>
      </w:r>
      <w:r w:rsidR="001430E8" w:rsidRPr="000E1A5F">
        <w:rPr>
          <w:lang w:val="en-GB"/>
          <w:rPrChange w:id="813" w:author="Dioguardi, Fabio" w:date="2018-10-23T11:24:00Z">
            <w:rPr/>
          </w:rPrChange>
        </w:rPr>
        <w:t>:</w:t>
      </w:r>
      <w:r w:rsidRPr="000E1A5F">
        <w:rPr>
          <w:lang w:val="en-GB"/>
          <w:rPrChange w:id="814" w:author="Dioguardi, Fabio" w:date="2018-10-23T11:24:00Z">
            <w:rPr/>
          </w:rPrChange>
        </w:rPr>
        <w:t xml:space="preserve"> Screenshot showing the overview window generated by </w:t>
      </w:r>
      <w:proofErr w:type="spellStart"/>
      <w:r w:rsidR="00D11C49" w:rsidRPr="000E1A5F">
        <w:rPr>
          <w:lang w:val="en-GB"/>
          <w:rPrChange w:id="815" w:author="Dioguardi, Fabio" w:date="2018-10-23T11:24:00Z">
            <w:rPr/>
          </w:rPrChange>
        </w:rPr>
        <w:t>FoxScreen</w:t>
      </w:r>
      <w:proofErr w:type="spellEnd"/>
      <w:r w:rsidRPr="000E1A5F">
        <w:rPr>
          <w:lang w:val="en-GB"/>
          <w:rPrChange w:id="816" w:author="Dioguardi, Fabio" w:date="2018-10-23T11:24:00Z">
            <w:rPr/>
          </w:rPrChange>
        </w:rPr>
        <w:t>, which displays the output of FIX and FOXI.</w:t>
      </w:r>
      <w:r w:rsidR="008F637C" w:rsidRPr="000E1A5F">
        <w:rPr>
          <w:lang w:val="en-GB"/>
          <w:rPrChange w:id="817" w:author="Dioguardi, Fabio" w:date="2018-10-23T11:24:00Z">
            <w:rPr/>
          </w:rPrChange>
        </w:rPr>
        <w:t xml:space="preserve"> Details about and close-ups of the prese</w:t>
      </w:r>
      <w:r w:rsidR="00CB303C" w:rsidRPr="000E1A5F">
        <w:rPr>
          <w:lang w:val="en-GB"/>
          <w:rPrChange w:id="818" w:author="Dioguardi, Fabio" w:date="2018-10-23T11:24:00Z">
            <w:rPr/>
          </w:rPrChange>
        </w:rPr>
        <w:t xml:space="preserve">nted plots are described in </w:t>
      </w:r>
      <w:r w:rsidR="008F637C" w:rsidRPr="000E1A5F">
        <w:rPr>
          <w:lang w:val="en-GB"/>
          <w:rPrChange w:id="819" w:author="Dioguardi, Fabio" w:date="2018-10-23T11:24:00Z">
            <w:rPr/>
          </w:rPrChange>
        </w:rPr>
        <w:t>section</w:t>
      </w:r>
      <w:r w:rsidR="00CB303C" w:rsidRPr="000E1A5F">
        <w:rPr>
          <w:lang w:val="en-GB"/>
          <w:rPrChange w:id="820" w:author="Dioguardi, Fabio" w:date="2018-10-23T11:24:00Z">
            <w:rPr/>
          </w:rPrChange>
        </w:rPr>
        <w:t xml:space="preserve"> </w:t>
      </w:r>
      <w:r w:rsidR="00CB303C" w:rsidRPr="000E1A5F">
        <w:rPr>
          <w:lang w:val="en-GB"/>
          <w:rPrChange w:id="821" w:author="Dioguardi, Fabio" w:date="2018-10-23T11:24:00Z">
            <w:rPr/>
          </w:rPrChange>
        </w:rPr>
        <w:fldChar w:fldCharType="begin"/>
      </w:r>
      <w:r w:rsidR="00CB303C" w:rsidRPr="000E1A5F">
        <w:rPr>
          <w:lang w:val="en-GB"/>
          <w:rPrChange w:id="822" w:author="Dioguardi, Fabio" w:date="2018-10-23T11:24:00Z">
            <w:rPr/>
          </w:rPrChange>
        </w:rPr>
        <w:instrText xml:space="preserve"> REF _Ref483233429 \r \h </w:instrText>
      </w:r>
      <w:r w:rsidR="00CB303C" w:rsidRPr="000E1A5F">
        <w:rPr>
          <w:lang w:val="en-GB"/>
          <w:rPrChange w:id="823" w:author="Dioguardi, Fabio" w:date="2018-10-23T11:24:00Z">
            <w:rPr/>
          </w:rPrChange>
        </w:rPr>
      </w:r>
      <w:r w:rsidR="00CB303C" w:rsidRPr="000E1A5F">
        <w:rPr>
          <w:lang w:val="en-GB"/>
          <w:rPrChange w:id="824" w:author="Dioguardi, Fabio" w:date="2018-10-23T11:24:00Z">
            <w:rPr/>
          </w:rPrChange>
        </w:rPr>
        <w:fldChar w:fldCharType="separate"/>
      </w:r>
      <w:r w:rsidR="00DE7C99" w:rsidRPr="000E1A5F">
        <w:rPr>
          <w:lang w:val="en-GB"/>
          <w:rPrChange w:id="825" w:author="Dioguardi, Fabio" w:date="2018-10-23T11:24:00Z">
            <w:rPr/>
          </w:rPrChange>
        </w:rPr>
        <w:t>5.10</w:t>
      </w:r>
      <w:r w:rsidR="00CB303C" w:rsidRPr="000E1A5F">
        <w:rPr>
          <w:lang w:val="en-GB"/>
          <w:rPrChange w:id="826" w:author="Dioguardi, Fabio" w:date="2018-10-23T11:24:00Z">
            <w:rPr/>
          </w:rPrChange>
        </w:rPr>
        <w:fldChar w:fldCharType="end"/>
      </w:r>
      <w:r w:rsidR="00CB303C" w:rsidRPr="000E1A5F">
        <w:rPr>
          <w:lang w:val="en-GB"/>
          <w:rPrChange w:id="827" w:author="Dioguardi, Fabio" w:date="2018-10-23T11:24:00Z">
            <w:rPr/>
          </w:rPrChange>
        </w:rPr>
        <w:t xml:space="preserve"> </w:t>
      </w:r>
      <w:r w:rsidR="008F637C" w:rsidRPr="000E1A5F">
        <w:rPr>
          <w:lang w:val="en-GB"/>
          <w:rPrChange w:id="828" w:author="Dioguardi, Fabio" w:date="2018-10-23T11:24:00Z">
            <w:rPr/>
          </w:rPrChange>
        </w:rPr>
        <w:t>and</w:t>
      </w:r>
      <w:r w:rsidR="00CB303C" w:rsidRPr="000E1A5F">
        <w:rPr>
          <w:lang w:val="en-GB"/>
          <w:rPrChange w:id="829" w:author="Dioguardi, Fabio" w:date="2018-10-23T11:24:00Z">
            <w:rPr/>
          </w:rPrChange>
        </w:rPr>
        <w:t xml:space="preserve"> in</w:t>
      </w:r>
      <w:r w:rsidR="008F637C" w:rsidRPr="000E1A5F">
        <w:rPr>
          <w:lang w:val="en-GB"/>
          <w:rPrChange w:id="830" w:author="Dioguardi, Fabio" w:date="2018-10-23T11:24:00Z">
            <w:rPr/>
          </w:rPrChange>
        </w:rPr>
        <w:t xml:space="preserve"> chapter </w:t>
      </w:r>
      <w:r w:rsidR="00CB303C" w:rsidRPr="000E1A5F">
        <w:rPr>
          <w:lang w:val="en-GB"/>
          <w:rPrChange w:id="831" w:author="Dioguardi, Fabio" w:date="2018-10-23T11:24:00Z">
            <w:rPr/>
          </w:rPrChange>
        </w:rPr>
        <w:fldChar w:fldCharType="begin"/>
      </w:r>
      <w:r w:rsidR="00CB303C" w:rsidRPr="000E1A5F">
        <w:rPr>
          <w:lang w:val="en-GB"/>
          <w:rPrChange w:id="832" w:author="Dioguardi, Fabio" w:date="2018-10-23T11:24:00Z">
            <w:rPr/>
          </w:rPrChange>
        </w:rPr>
        <w:instrText xml:space="preserve"> REF _Ref483233440 \r \h </w:instrText>
      </w:r>
      <w:r w:rsidR="00CB303C" w:rsidRPr="000E1A5F">
        <w:rPr>
          <w:lang w:val="en-GB"/>
          <w:rPrChange w:id="833" w:author="Dioguardi, Fabio" w:date="2018-10-23T11:24:00Z">
            <w:rPr/>
          </w:rPrChange>
        </w:rPr>
      </w:r>
      <w:r w:rsidR="00CB303C" w:rsidRPr="000E1A5F">
        <w:rPr>
          <w:lang w:val="en-GB"/>
          <w:rPrChange w:id="834" w:author="Dioguardi, Fabio" w:date="2018-10-23T11:24:00Z">
            <w:rPr/>
          </w:rPrChange>
        </w:rPr>
        <w:fldChar w:fldCharType="separate"/>
      </w:r>
      <w:r w:rsidR="00DE7C99" w:rsidRPr="000E1A5F">
        <w:rPr>
          <w:b/>
          <w:bCs/>
          <w:lang w:val="en-GB"/>
          <w:rPrChange w:id="835" w:author="Dioguardi, Fabio" w:date="2018-10-23T11:24:00Z">
            <w:rPr>
              <w:b/>
              <w:bCs/>
            </w:rPr>
          </w:rPrChange>
        </w:rPr>
        <w:t>Error! Reference source not found.</w:t>
      </w:r>
      <w:r w:rsidR="00CB303C" w:rsidRPr="000E1A5F">
        <w:rPr>
          <w:lang w:val="en-GB"/>
          <w:rPrChange w:id="836" w:author="Dioguardi, Fabio" w:date="2018-10-23T11:24:00Z">
            <w:rPr/>
          </w:rPrChange>
        </w:rPr>
        <w:fldChar w:fldCharType="end"/>
      </w:r>
      <w:r w:rsidR="008F637C" w:rsidRPr="000E1A5F">
        <w:rPr>
          <w:lang w:val="en-GB"/>
          <w:rPrChange w:id="837" w:author="Dioguardi, Fabio" w:date="2018-10-23T11:24:00Z">
            <w:rPr/>
          </w:rPrChange>
        </w:rPr>
        <w:t>.</w:t>
      </w:r>
    </w:p>
    <w:p w14:paraId="33425547" w14:textId="77777777" w:rsidR="00B50EBB" w:rsidRPr="000E1A5F" w:rsidRDefault="00B50EBB" w:rsidP="00B50EBB">
      <w:pPr>
        <w:rPr>
          <w:bCs/>
          <w:kern w:val="32"/>
          <w:sz w:val="32"/>
          <w:szCs w:val="32"/>
          <w:lang w:val="en-GB"/>
          <w:rPrChange w:id="838" w:author="Dioguardi, Fabio" w:date="2018-10-23T11:24:00Z">
            <w:rPr>
              <w:bCs/>
              <w:kern w:val="32"/>
              <w:sz w:val="32"/>
              <w:szCs w:val="32"/>
            </w:rPr>
          </w:rPrChange>
        </w:rPr>
      </w:pPr>
    </w:p>
    <w:p w14:paraId="1CA7B450" w14:textId="744FFE01" w:rsidR="00B50EBB" w:rsidRPr="000E1A5F" w:rsidRDefault="002A52B0">
      <w:pPr>
        <w:rPr>
          <w:lang w:val="en-GB"/>
          <w:rPrChange w:id="839" w:author="Dioguardi, Fabio" w:date="2018-10-23T11:24:00Z">
            <w:rPr/>
          </w:rPrChange>
        </w:rPr>
      </w:pPr>
      <w:r w:rsidRPr="000E1A5F">
        <w:rPr>
          <w:lang w:val="en-GB"/>
          <w:rPrChange w:id="840" w:author="Dioguardi, Fabio" w:date="2018-10-23T11:24:00Z">
            <w:rPr/>
          </w:rPrChange>
        </w:rPr>
        <w:t xml:space="preserve">The communication </w:t>
      </w:r>
      <w:r w:rsidR="00846F8F" w:rsidRPr="000E1A5F">
        <w:rPr>
          <w:lang w:val="en-GB"/>
          <w:rPrChange w:id="841" w:author="Dioguardi, Fabio" w:date="2018-10-23T11:24:00Z">
            <w:rPr/>
          </w:rPrChange>
        </w:rPr>
        <w:t>structures between these components are</w:t>
      </w:r>
      <w:r w:rsidRPr="000E1A5F">
        <w:rPr>
          <w:lang w:val="en-GB"/>
          <w:rPrChange w:id="842" w:author="Dioguardi, Fabio" w:date="2018-10-23T11:24:00Z">
            <w:rPr/>
          </w:rPrChange>
        </w:rPr>
        <w:t xml:space="preserve"> illustrated in </w:t>
      </w:r>
      <w:r w:rsidR="00CB303C" w:rsidRPr="000E1A5F">
        <w:rPr>
          <w:lang w:val="en-GB"/>
          <w:rPrChange w:id="843" w:author="Dioguardi, Fabio" w:date="2018-10-23T11:24:00Z">
            <w:rPr/>
          </w:rPrChange>
        </w:rPr>
        <w:fldChar w:fldCharType="begin"/>
      </w:r>
      <w:r w:rsidR="00CB303C" w:rsidRPr="000E1A5F">
        <w:rPr>
          <w:lang w:val="en-GB"/>
          <w:rPrChange w:id="844" w:author="Dioguardi, Fabio" w:date="2018-10-23T11:24:00Z">
            <w:rPr/>
          </w:rPrChange>
        </w:rPr>
        <w:instrText xml:space="preserve"> REF _Ref483233490 \h </w:instrText>
      </w:r>
      <w:r w:rsidR="00CB303C" w:rsidRPr="000E1A5F">
        <w:rPr>
          <w:lang w:val="en-GB"/>
          <w:rPrChange w:id="845" w:author="Dioguardi, Fabio" w:date="2018-10-23T11:24:00Z">
            <w:rPr/>
          </w:rPrChange>
        </w:rPr>
      </w:r>
      <w:r w:rsidR="00CB303C" w:rsidRPr="000E1A5F">
        <w:rPr>
          <w:lang w:val="en-GB"/>
          <w:rPrChange w:id="846" w:author="Dioguardi, Fabio" w:date="2018-10-23T11:24:00Z">
            <w:rPr/>
          </w:rPrChange>
        </w:rPr>
        <w:fldChar w:fldCharType="separate"/>
      </w:r>
      <w:r w:rsidR="00DE7C99" w:rsidRPr="000E1A5F">
        <w:rPr>
          <w:lang w:val="en-GB"/>
          <w:rPrChange w:id="847" w:author="Dioguardi, Fabio" w:date="2018-10-23T11:24:00Z">
            <w:rPr/>
          </w:rPrChange>
        </w:rPr>
        <w:t xml:space="preserve">Figure </w:t>
      </w:r>
      <w:r w:rsidR="00DE7C99" w:rsidRPr="000E1A5F">
        <w:rPr>
          <w:noProof/>
          <w:lang w:val="en-GB"/>
          <w:rPrChange w:id="848" w:author="Dioguardi, Fabio" w:date="2018-10-23T11:24:00Z">
            <w:rPr>
              <w:noProof/>
            </w:rPr>
          </w:rPrChange>
        </w:rPr>
        <w:t>3</w:t>
      </w:r>
      <w:r w:rsidR="00CB303C" w:rsidRPr="000E1A5F">
        <w:rPr>
          <w:lang w:val="en-GB"/>
          <w:rPrChange w:id="849" w:author="Dioguardi, Fabio" w:date="2018-10-23T11:24:00Z">
            <w:rPr/>
          </w:rPrChange>
        </w:rPr>
        <w:fldChar w:fldCharType="end"/>
      </w:r>
      <w:r w:rsidR="00B50EBB" w:rsidRPr="000E1A5F">
        <w:rPr>
          <w:lang w:val="en-GB"/>
          <w:rPrChange w:id="850" w:author="Dioguardi, Fabio" w:date="2018-10-23T11:24:00Z">
            <w:rPr/>
          </w:rPrChange>
        </w:rPr>
        <w:t>.</w:t>
      </w:r>
      <w:r w:rsidR="009F048E" w:rsidRPr="000E1A5F">
        <w:rPr>
          <w:lang w:val="en-GB"/>
          <w:rPrChange w:id="851" w:author="Dioguardi, Fabio" w:date="2018-10-23T11:24:00Z">
            <w:rPr/>
          </w:rPrChange>
        </w:rPr>
        <w:t xml:space="preserve"> </w:t>
      </w:r>
    </w:p>
    <w:p w14:paraId="1FBF6BA4" w14:textId="77777777" w:rsidR="00B50EBB" w:rsidRPr="000E1A5F" w:rsidRDefault="00B50EBB">
      <w:pPr>
        <w:rPr>
          <w:lang w:val="en-GB"/>
          <w:rPrChange w:id="852" w:author="Dioguardi, Fabio" w:date="2018-10-23T11:24:00Z">
            <w:rPr/>
          </w:rPrChange>
        </w:rPr>
      </w:pPr>
    </w:p>
    <w:p w14:paraId="246587C7" w14:textId="77777777" w:rsidR="001430E8" w:rsidRPr="000E1A5F" w:rsidRDefault="002A52B0" w:rsidP="001430E8">
      <w:pPr>
        <w:pStyle w:val="Caption"/>
        <w:keepNext/>
        <w:rPr>
          <w:lang w:val="en-GB"/>
          <w:rPrChange w:id="853" w:author="Dioguardi, Fabio" w:date="2018-10-23T11:24:00Z">
            <w:rPr/>
          </w:rPrChange>
        </w:rPr>
      </w:pPr>
      <w:r w:rsidRPr="000E1A5F">
        <w:rPr>
          <w:noProof/>
          <w:lang w:val="en-GB" w:eastAsia="en-GB"/>
        </w:rPr>
        <w:lastRenderedPageBreak/>
        <w:drawing>
          <wp:inline distT="0" distB="0" distL="0" distR="0" wp14:anchorId="45BF9DB2" wp14:editId="4DD3B3FB">
            <wp:extent cx="4834628" cy="31852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0">
                      <a:extLst>
                        <a:ext uri="{28A0092B-C50C-407E-A947-70E740481C1C}">
                          <a14:useLocalDpi xmlns:a14="http://schemas.microsoft.com/office/drawing/2010/main" val="0"/>
                        </a:ext>
                      </a:extLst>
                    </a:blip>
                    <a:stretch>
                      <a:fillRect/>
                    </a:stretch>
                  </pic:blipFill>
                  <pic:spPr>
                    <a:xfrm>
                      <a:off x="0" y="0"/>
                      <a:ext cx="4834628" cy="3185230"/>
                    </a:xfrm>
                    <a:prstGeom prst="rect">
                      <a:avLst/>
                    </a:prstGeom>
                  </pic:spPr>
                </pic:pic>
              </a:graphicData>
            </a:graphic>
          </wp:inline>
        </w:drawing>
      </w:r>
    </w:p>
    <w:p w14:paraId="6137C673" w14:textId="57B73F5E" w:rsidR="002A52B0" w:rsidRPr="000E1A5F" w:rsidRDefault="001430E8" w:rsidP="001430E8">
      <w:pPr>
        <w:pStyle w:val="Caption"/>
        <w:rPr>
          <w:lang w:val="en-GB"/>
          <w:rPrChange w:id="854" w:author="Dioguardi, Fabio" w:date="2018-10-23T11:24:00Z">
            <w:rPr/>
          </w:rPrChange>
        </w:rPr>
      </w:pPr>
      <w:bookmarkStart w:id="855" w:name="_Ref483233490"/>
      <w:r w:rsidRPr="000E1A5F">
        <w:rPr>
          <w:lang w:val="en-GB"/>
          <w:rPrChange w:id="856" w:author="Dioguardi, Fabio" w:date="2018-10-23T11:24:00Z">
            <w:rPr/>
          </w:rPrChange>
        </w:rPr>
        <w:t xml:space="preserve">Figure </w:t>
      </w:r>
      <w:r w:rsidRPr="000E1A5F">
        <w:rPr>
          <w:lang w:val="en-GB"/>
          <w:rPrChange w:id="857" w:author="Dioguardi, Fabio" w:date="2018-10-23T11:24:00Z">
            <w:rPr/>
          </w:rPrChange>
        </w:rPr>
        <w:fldChar w:fldCharType="begin"/>
      </w:r>
      <w:r w:rsidRPr="000E1A5F">
        <w:rPr>
          <w:lang w:val="en-GB"/>
          <w:rPrChange w:id="858" w:author="Dioguardi, Fabio" w:date="2018-10-23T11:24:00Z">
            <w:rPr/>
          </w:rPrChange>
        </w:rPr>
        <w:instrText xml:space="preserve"> SEQ Figure \* ARABIC </w:instrText>
      </w:r>
      <w:r w:rsidRPr="000E1A5F">
        <w:rPr>
          <w:lang w:val="en-GB"/>
          <w:rPrChange w:id="859" w:author="Dioguardi, Fabio" w:date="2018-10-23T11:24:00Z">
            <w:rPr/>
          </w:rPrChange>
        </w:rPr>
        <w:fldChar w:fldCharType="separate"/>
      </w:r>
      <w:r w:rsidR="00DE7C99" w:rsidRPr="000E1A5F">
        <w:rPr>
          <w:noProof/>
          <w:lang w:val="en-GB"/>
          <w:rPrChange w:id="860" w:author="Dioguardi, Fabio" w:date="2018-10-23T11:24:00Z">
            <w:rPr>
              <w:noProof/>
            </w:rPr>
          </w:rPrChange>
        </w:rPr>
        <w:t>3</w:t>
      </w:r>
      <w:r w:rsidRPr="000E1A5F">
        <w:rPr>
          <w:lang w:val="en-GB"/>
          <w:rPrChange w:id="861" w:author="Dioguardi, Fabio" w:date="2018-10-23T11:24:00Z">
            <w:rPr/>
          </w:rPrChange>
        </w:rPr>
        <w:fldChar w:fldCharType="end"/>
      </w:r>
      <w:bookmarkEnd w:id="855"/>
      <w:r w:rsidRPr="000E1A5F">
        <w:rPr>
          <w:lang w:val="en-GB"/>
          <w:rPrChange w:id="862" w:author="Dioguardi, Fabio" w:date="2018-10-23T11:24:00Z">
            <w:rPr/>
          </w:rPrChange>
        </w:rPr>
        <w:t>: Communication structure of REFIR components in real-time monitoring mode.</w:t>
      </w:r>
    </w:p>
    <w:p w14:paraId="16FD31F1" w14:textId="77777777" w:rsidR="002A52B0" w:rsidRPr="000E1A5F" w:rsidRDefault="002A52B0">
      <w:pPr>
        <w:rPr>
          <w:rFonts w:asciiTheme="minorHAnsi" w:hAnsiTheme="minorHAnsi"/>
          <w:lang w:val="en-GB"/>
          <w:rPrChange w:id="863" w:author="Dioguardi, Fabio" w:date="2018-10-23T11:24:00Z">
            <w:rPr>
              <w:rFonts w:asciiTheme="minorHAnsi" w:hAnsiTheme="minorHAnsi"/>
            </w:rPr>
          </w:rPrChange>
        </w:rPr>
      </w:pPr>
    </w:p>
    <w:p w14:paraId="5BDEFB13" w14:textId="49A0CDD6" w:rsidR="002A52B0" w:rsidRPr="000E1A5F" w:rsidRDefault="00846F8F">
      <w:pPr>
        <w:rPr>
          <w:lang w:val="en-GB"/>
          <w:rPrChange w:id="864" w:author="Dioguardi, Fabio" w:date="2018-10-23T11:24:00Z">
            <w:rPr/>
          </w:rPrChange>
        </w:rPr>
      </w:pPr>
      <w:r w:rsidRPr="000E1A5F">
        <w:rPr>
          <w:lang w:val="en-GB"/>
          <w:rPrChange w:id="865" w:author="Dioguardi, Fabio" w:date="2018-10-23T11:24:00Z">
            <w:rPr/>
          </w:rPrChange>
        </w:rPr>
        <w:t xml:space="preserve">Alongside </w:t>
      </w:r>
      <w:r w:rsidR="008E5B1B" w:rsidRPr="000E1A5F">
        <w:rPr>
          <w:lang w:val="en-GB"/>
          <w:rPrChange w:id="866" w:author="Dioguardi, Fabio" w:date="2018-10-23T11:24:00Z">
            <w:rPr/>
          </w:rPrChange>
        </w:rPr>
        <w:t xml:space="preserve">the </w:t>
      </w:r>
      <w:r w:rsidR="00C814AB" w:rsidRPr="000E1A5F">
        <w:rPr>
          <w:lang w:val="en-GB"/>
          <w:rPrChange w:id="867" w:author="Dioguardi, Fabio" w:date="2018-10-23T11:24:00Z">
            <w:rPr/>
          </w:rPrChange>
        </w:rPr>
        <w:t>“</w:t>
      </w:r>
      <w:r w:rsidR="00C814AB" w:rsidRPr="000E1A5F">
        <w:rPr>
          <w:i/>
          <w:lang w:val="en-GB"/>
          <w:rPrChange w:id="868" w:author="Dioguardi, Fabio" w:date="2018-10-23T11:24:00Z">
            <w:rPr>
              <w:i/>
            </w:rPr>
          </w:rPrChange>
        </w:rPr>
        <w:t>.</w:t>
      </w:r>
      <w:proofErr w:type="spellStart"/>
      <w:r w:rsidR="00C814AB" w:rsidRPr="000E1A5F">
        <w:rPr>
          <w:i/>
          <w:lang w:val="en-GB"/>
          <w:rPrChange w:id="869" w:author="Dioguardi, Fabio" w:date="2018-10-23T11:24:00Z">
            <w:rPr>
              <w:i/>
            </w:rPr>
          </w:rPrChange>
        </w:rPr>
        <w:t>ini</w:t>
      </w:r>
      <w:proofErr w:type="spellEnd"/>
      <w:r w:rsidR="00C814AB" w:rsidRPr="000E1A5F">
        <w:rPr>
          <w:lang w:val="en-GB"/>
          <w:rPrChange w:id="870" w:author="Dioguardi, Fabio" w:date="2018-10-23T11:24:00Z">
            <w:rPr/>
          </w:rPrChange>
        </w:rPr>
        <w:t>” files</w:t>
      </w:r>
      <w:r w:rsidRPr="000E1A5F">
        <w:rPr>
          <w:lang w:val="en-GB"/>
          <w:rPrChange w:id="871" w:author="Dioguardi, Fabio" w:date="2018-10-23T11:24:00Z">
            <w:rPr/>
          </w:rPrChange>
        </w:rPr>
        <w:t>,</w:t>
      </w:r>
      <w:r w:rsidR="008E5B1B" w:rsidRPr="000E1A5F">
        <w:rPr>
          <w:lang w:val="en-GB"/>
          <w:rPrChange w:id="872" w:author="Dioguardi, Fabio" w:date="2018-10-23T11:24:00Z">
            <w:rPr/>
          </w:rPrChange>
        </w:rPr>
        <w:t xml:space="preserve"> the program</w:t>
      </w:r>
      <w:r w:rsidR="00C814AB" w:rsidRPr="000E1A5F">
        <w:rPr>
          <w:lang w:val="en-GB"/>
          <w:rPrChange w:id="873" w:author="Dioguardi, Fabio" w:date="2018-10-23T11:24:00Z">
            <w:rPr/>
          </w:rPrChange>
        </w:rPr>
        <w:t>s</w:t>
      </w:r>
      <w:r w:rsidR="008E5B1B" w:rsidRPr="000E1A5F">
        <w:rPr>
          <w:lang w:val="en-GB"/>
          <w:rPrChange w:id="874" w:author="Dioguardi, Fabio" w:date="2018-10-23T11:24:00Z">
            <w:rPr/>
          </w:rPrChange>
        </w:rPr>
        <w:t xml:space="preserve"> FIX </w:t>
      </w:r>
      <w:r w:rsidR="00C814AB" w:rsidRPr="000E1A5F">
        <w:rPr>
          <w:lang w:val="en-GB"/>
          <w:rPrChange w:id="875" w:author="Dioguardi, Fabio" w:date="2018-10-23T11:24:00Z">
            <w:rPr/>
          </w:rPrChange>
        </w:rPr>
        <w:t xml:space="preserve">and </w:t>
      </w:r>
      <w:proofErr w:type="spellStart"/>
      <w:r w:rsidR="00D11C49" w:rsidRPr="000E1A5F">
        <w:rPr>
          <w:lang w:val="en-GB"/>
          <w:rPrChange w:id="876" w:author="Dioguardi, Fabio" w:date="2018-10-23T11:24:00Z">
            <w:rPr/>
          </w:rPrChange>
        </w:rPr>
        <w:t>FoxScreen</w:t>
      </w:r>
      <w:proofErr w:type="spellEnd"/>
      <w:r w:rsidR="00C814AB" w:rsidRPr="000E1A5F">
        <w:rPr>
          <w:lang w:val="en-GB"/>
          <w:rPrChange w:id="877" w:author="Dioguardi, Fabio" w:date="2018-10-23T11:24:00Z">
            <w:rPr/>
          </w:rPrChange>
        </w:rPr>
        <w:t xml:space="preserve"> are</w:t>
      </w:r>
      <w:r w:rsidR="008E5B1B" w:rsidRPr="000E1A5F">
        <w:rPr>
          <w:lang w:val="en-GB"/>
          <w:rPrChange w:id="878" w:author="Dioguardi, Fabio" w:date="2018-10-23T11:24:00Z">
            <w:rPr/>
          </w:rPrChange>
        </w:rPr>
        <w:t xml:space="preserve"> the main interface</w:t>
      </w:r>
      <w:r w:rsidR="00C814AB" w:rsidRPr="000E1A5F">
        <w:rPr>
          <w:lang w:val="en-GB"/>
          <w:rPrChange w:id="879" w:author="Dioguardi, Fabio" w:date="2018-10-23T11:24:00Z">
            <w:rPr/>
          </w:rPrChange>
        </w:rPr>
        <w:t>s</w:t>
      </w:r>
      <w:r w:rsidR="008E5B1B" w:rsidRPr="000E1A5F">
        <w:rPr>
          <w:lang w:val="en-GB"/>
          <w:rPrChange w:id="880" w:author="Dioguardi, Fabio" w:date="2018-10-23T11:24:00Z">
            <w:rPr/>
          </w:rPrChange>
        </w:rPr>
        <w:t xml:space="preserve"> between the operator and the system. The actual data processing, however, is conducted within the program FOXI. The communication link between FIX and FOXI is provided by the configuration data file (</w:t>
      </w:r>
      <w:r w:rsidR="008E5B1B" w:rsidRPr="000E1A5F">
        <w:rPr>
          <w:i/>
          <w:lang w:val="en-GB"/>
          <w:rPrChange w:id="881" w:author="Dioguardi, Fabio" w:date="2018-10-23T11:24:00Z">
            <w:rPr>
              <w:i/>
            </w:rPr>
          </w:rPrChange>
        </w:rPr>
        <w:t>fix_config.txt</w:t>
      </w:r>
      <w:r w:rsidR="008E5B1B" w:rsidRPr="000E1A5F">
        <w:rPr>
          <w:lang w:val="en-GB"/>
          <w:rPrChange w:id="882" w:author="Dioguardi, Fabio" w:date="2018-10-23T11:24:00Z">
            <w:rPr/>
          </w:rPrChange>
        </w:rPr>
        <w:t>). Plume height</w:t>
      </w:r>
      <w:r w:rsidR="00C814AB" w:rsidRPr="000E1A5F">
        <w:rPr>
          <w:lang w:val="en-GB"/>
          <w:rPrChange w:id="883" w:author="Dioguardi, Fabio" w:date="2018-10-23T11:24:00Z">
            <w:rPr/>
          </w:rPrChange>
        </w:rPr>
        <w:t>, plume diameter</w:t>
      </w:r>
      <w:r w:rsidR="008E5B1B" w:rsidRPr="000E1A5F">
        <w:rPr>
          <w:lang w:val="en-GB"/>
          <w:rPrChange w:id="884" w:author="Dioguardi, Fabio" w:date="2018-10-23T11:24:00Z">
            <w:rPr/>
          </w:rPrChange>
        </w:rPr>
        <w:t xml:space="preserve"> and MER data that are manually added by the operator using FIX are saved and transferred to FOXI via text files denoted </w:t>
      </w:r>
      <w:r w:rsidR="008E5B1B" w:rsidRPr="000E1A5F">
        <w:rPr>
          <w:i/>
          <w:lang w:val="en-GB"/>
          <w:rPrChange w:id="885" w:author="Dioguardi, Fabio" w:date="2018-10-23T11:24:00Z">
            <w:rPr>
              <w:i/>
            </w:rPr>
          </w:rPrChange>
        </w:rPr>
        <w:t>fix_OBSin.txt</w:t>
      </w:r>
      <w:r w:rsidR="005723AC" w:rsidRPr="000E1A5F">
        <w:rPr>
          <w:lang w:val="en-GB"/>
          <w:rPrChange w:id="886" w:author="Dioguardi, Fabio" w:date="2018-10-23T11:24:00Z">
            <w:rPr/>
          </w:rPrChange>
        </w:rPr>
        <w:t xml:space="preserve"> </w:t>
      </w:r>
      <w:r w:rsidR="008E5B1B" w:rsidRPr="000E1A5F">
        <w:rPr>
          <w:lang w:val="en-GB"/>
          <w:rPrChange w:id="887" w:author="Dioguardi, Fabio" w:date="2018-10-23T11:24:00Z">
            <w:rPr/>
          </w:rPrChange>
        </w:rPr>
        <w:t xml:space="preserve">and </w:t>
      </w:r>
      <w:r w:rsidR="008E5B1B" w:rsidRPr="000E1A5F">
        <w:rPr>
          <w:i/>
          <w:lang w:val="en-GB"/>
          <w:rPrChange w:id="888" w:author="Dioguardi, Fabio" w:date="2018-10-23T11:24:00Z">
            <w:rPr>
              <w:i/>
            </w:rPr>
          </w:rPrChange>
        </w:rPr>
        <w:t>fix_MERin.txt</w:t>
      </w:r>
      <w:r w:rsidR="008E5B1B" w:rsidRPr="000E1A5F">
        <w:rPr>
          <w:lang w:val="en-GB"/>
          <w:rPrChange w:id="889" w:author="Dioguardi, Fabio" w:date="2018-10-23T11:24:00Z">
            <w:rPr/>
          </w:rPrChange>
        </w:rPr>
        <w:t>, respectively.</w:t>
      </w:r>
    </w:p>
    <w:p w14:paraId="04F7BE3C" w14:textId="15EFB4F1" w:rsidR="00C814AB" w:rsidRPr="000E1A5F" w:rsidRDefault="00594D16">
      <w:pPr>
        <w:rPr>
          <w:lang w:val="en-GB"/>
          <w:rPrChange w:id="890" w:author="Dioguardi, Fabio" w:date="2018-10-23T11:24:00Z">
            <w:rPr/>
          </w:rPrChange>
        </w:rPr>
      </w:pPr>
      <w:r w:rsidRPr="000E1A5F">
        <w:rPr>
          <w:lang w:val="en-GB"/>
          <w:rPrChange w:id="891" w:author="Dioguardi, Fabio" w:date="2018-10-23T11:24:00Z">
            <w:rPr/>
          </w:rPrChange>
        </w:rPr>
        <w:t>By using FIX the operator can also create two maps showing the current monitoring setting. These maps are locally stored as “</w:t>
      </w:r>
      <w:r w:rsidRPr="000E1A5F">
        <w:rPr>
          <w:i/>
          <w:lang w:val="en-GB"/>
          <w:rPrChange w:id="892" w:author="Dioguardi, Fabio" w:date="2018-10-23T11:24:00Z">
            <w:rPr>
              <w:i/>
            </w:rPr>
          </w:rPrChange>
        </w:rPr>
        <w:t>map1.png</w:t>
      </w:r>
      <w:r w:rsidRPr="000E1A5F">
        <w:rPr>
          <w:lang w:val="en-GB"/>
          <w:rPrChange w:id="893" w:author="Dioguardi, Fabio" w:date="2018-10-23T11:24:00Z">
            <w:rPr/>
          </w:rPrChange>
        </w:rPr>
        <w:t>”, “</w:t>
      </w:r>
      <w:r w:rsidRPr="000E1A5F">
        <w:rPr>
          <w:i/>
          <w:lang w:val="en-GB"/>
          <w:rPrChange w:id="894" w:author="Dioguardi, Fabio" w:date="2018-10-23T11:24:00Z">
            <w:rPr>
              <w:i/>
            </w:rPr>
          </w:rPrChange>
        </w:rPr>
        <w:t>map1.svg</w:t>
      </w:r>
      <w:r w:rsidRPr="000E1A5F">
        <w:rPr>
          <w:lang w:val="en-GB"/>
          <w:rPrChange w:id="895" w:author="Dioguardi, Fabio" w:date="2018-10-23T11:24:00Z">
            <w:rPr/>
          </w:rPrChange>
        </w:rPr>
        <w:t>”, “</w:t>
      </w:r>
      <w:r w:rsidRPr="000E1A5F">
        <w:rPr>
          <w:i/>
          <w:lang w:val="en-GB"/>
          <w:rPrChange w:id="896" w:author="Dioguardi, Fabio" w:date="2018-10-23T11:24:00Z">
            <w:rPr>
              <w:i/>
            </w:rPr>
          </w:rPrChange>
        </w:rPr>
        <w:t>map2.png</w:t>
      </w:r>
      <w:r w:rsidRPr="000E1A5F">
        <w:rPr>
          <w:lang w:val="en-GB"/>
          <w:rPrChange w:id="897" w:author="Dioguardi, Fabio" w:date="2018-10-23T11:24:00Z">
            <w:rPr/>
          </w:rPrChange>
        </w:rPr>
        <w:t>” and “</w:t>
      </w:r>
      <w:r w:rsidRPr="000E1A5F">
        <w:rPr>
          <w:i/>
          <w:lang w:val="en-GB"/>
          <w:rPrChange w:id="898" w:author="Dioguardi, Fabio" w:date="2018-10-23T11:24:00Z">
            <w:rPr>
              <w:i/>
            </w:rPr>
          </w:rPrChange>
        </w:rPr>
        <w:t>map2.svg</w:t>
      </w:r>
      <w:r w:rsidRPr="000E1A5F">
        <w:rPr>
          <w:lang w:val="en-GB"/>
          <w:rPrChange w:id="899" w:author="Dioguardi, Fabio" w:date="2018-10-23T11:24:00Z">
            <w:rPr/>
          </w:rPrChange>
        </w:rPr>
        <w:t>”</w:t>
      </w:r>
      <w:r w:rsidR="00C44B1D" w:rsidRPr="000E1A5F">
        <w:rPr>
          <w:lang w:val="en-GB"/>
          <w:rPrChange w:id="900" w:author="Dioguardi, Fabio" w:date="2018-10-23T11:24:00Z">
            <w:rPr/>
          </w:rPrChange>
        </w:rPr>
        <w:t>. The files “</w:t>
      </w:r>
      <w:r w:rsidR="00C44B1D" w:rsidRPr="000E1A5F">
        <w:rPr>
          <w:i/>
          <w:lang w:val="en-GB"/>
          <w:rPrChange w:id="901" w:author="Dioguardi, Fabio" w:date="2018-10-23T11:24:00Z">
            <w:rPr>
              <w:i/>
            </w:rPr>
          </w:rPrChange>
        </w:rPr>
        <w:t>map1.png</w:t>
      </w:r>
      <w:r w:rsidR="00C44B1D" w:rsidRPr="000E1A5F">
        <w:rPr>
          <w:lang w:val="en-GB"/>
          <w:rPrChange w:id="902" w:author="Dioguardi, Fabio" w:date="2018-10-23T11:24:00Z">
            <w:rPr/>
          </w:rPrChange>
        </w:rPr>
        <w:t>” and “</w:t>
      </w:r>
      <w:r w:rsidR="00C44B1D" w:rsidRPr="000E1A5F">
        <w:rPr>
          <w:i/>
          <w:lang w:val="en-GB"/>
          <w:rPrChange w:id="903" w:author="Dioguardi, Fabio" w:date="2018-10-23T11:24:00Z">
            <w:rPr>
              <w:i/>
            </w:rPr>
          </w:rPrChange>
        </w:rPr>
        <w:t>map2.png</w:t>
      </w:r>
      <w:r w:rsidR="00C44B1D" w:rsidRPr="000E1A5F">
        <w:rPr>
          <w:lang w:val="en-GB"/>
          <w:rPrChange w:id="904" w:author="Dioguardi, Fabio" w:date="2018-10-23T11:24:00Z">
            <w:rPr/>
          </w:rPrChange>
        </w:rPr>
        <w:t>” are displayed in the overview window</w:t>
      </w:r>
      <w:r w:rsidR="004162E3" w:rsidRPr="000E1A5F">
        <w:rPr>
          <w:lang w:val="en-GB"/>
          <w:rPrChange w:id="905" w:author="Dioguardi, Fabio" w:date="2018-10-23T11:24:00Z">
            <w:rPr/>
          </w:rPrChange>
        </w:rPr>
        <w:t xml:space="preserve"> provided by </w:t>
      </w:r>
      <w:proofErr w:type="spellStart"/>
      <w:r w:rsidR="00D11C49" w:rsidRPr="000E1A5F">
        <w:rPr>
          <w:lang w:val="en-GB"/>
          <w:rPrChange w:id="906" w:author="Dioguardi, Fabio" w:date="2018-10-23T11:24:00Z">
            <w:rPr/>
          </w:rPrChange>
        </w:rPr>
        <w:t>FoxScreen</w:t>
      </w:r>
      <w:proofErr w:type="spellEnd"/>
      <w:r w:rsidR="004162E3" w:rsidRPr="000E1A5F">
        <w:rPr>
          <w:lang w:val="en-GB"/>
          <w:rPrChange w:id="907" w:author="Dioguardi, Fabio" w:date="2018-10-23T11:24:00Z">
            <w:rPr/>
          </w:rPrChange>
        </w:rPr>
        <w:t>.</w:t>
      </w:r>
      <w:r w:rsidR="00C44B1D" w:rsidRPr="000E1A5F">
        <w:rPr>
          <w:lang w:val="en-GB"/>
          <w:rPrChange w:id="908" w:author="Dioguardi, Fabio" w:date="2018-10-23T11:24:00Z">
            <w:rPr/>
          </w:rPrChange>
        </w:rPr>
        <w:t xml:space="preserve"> </w:t>
      </w:r>
    </w:p>
    <w:p w14:paraId="3E4CCD69" w14:textId="77777777" w:rsidR="00594D16" w:rsidRPr="000E1A5F" w:rsidRDefault="00594D16">
      <w:pPr>
        <w:rPr>
          <w:lang w:val="en-GB"/>
          <w:rPrChange w:id="909" w:author="Dioguardi, Fabio" w:date="2018-10-23T11:24:00Z">
            <w:rPr/>
          </w:rPrChange>
        </w:rPr>
      </w:pPr>
    </w:p>
    <w:p w14:paraId="271FD177" w14:textId="42A484D6" w:rsidR="00C0221F" w:rsidRPr="000E1A5F" w:rsidRDefault="006F3D5E" w:rsidP="004E20AA">
      <w:pPr>
        <w:pStyle w:val="Heading2"/>
        <w:rPr>
          <w:lang w:val="en-GB"/>
          <w:rPrChange w:id="910" w:author="Dioguardi, Fabio" w:date="2018-10-23T11:24:00Z">
            <w:rPr/>
          </w:rPrChange>
        </w:rPr>
      </w:pPr>
      <w:bookmarkStart w:id="911" w:name="_Toc528058477"/>
      <w:r w:rsidRPr="000E1A5F">
        <w:rPr>
          <w:lang w:val="en-GB"/>
          <w:rPrChange w:id="912" w:author="Dioguardi, Fabio" w:date="2018-10-23T11:24:00Z">
            <w:rPr/>
          </w:rPrChange>
        </w:rPr>
        <w:t xml:space="preserve">Overview of </w:t>
      </w:r>
      <w:r w:rsidR="00C0221F" w:rsidRPr="000E1A5F">
        <w:rPr>
          <w:lang w:val="en-GB"/>
          <w:rPrChange w:id="913" w:author="Dioguardi, Fabio" w:date="2018-10-23T11:24:00Z">
            <w:rPr/>
          </w:rPrChange>
        </w:rPr>
        <w:t>Input Files</w:t>
      </w:r>
      <w:r w:rsidR="0044028E" w:rsidRPr="000E1A5F">
        <w:rPr>
          <w:lang w:val="en-GB"/>
          <w:rPrChange w:id="914" w:author="Dioguardi, Fabio" w:date="2018-10-23T11:24:00Z">
            <w:rPr/>
          </w:rPrChange>
        </w:rPr>
        <w:t xml:space="preserve"> (</w:t>
      </w:r>
      <w:r w:rsidR="00C814AB" w:rsidRPr="000E1A5F">
        <w:rPr>
          <w:lang w:val="en-GB"/>
          <w:rPrChange w:id="915" w:author="Dioguardi, Fabio" w:date="2018-10-23T11:24:00Z">
            <w:rPr/>
          </w:rPrChange>
        </w:rPr>
        <w:t>Example:</w:t>
      </w:r>
      <w:r w:rsidR="009C3372" w:rsidRPr="000E1A5F">
        <w:rPr>
          <w:lang w:val="en-GB"/>
          <w:rPrChange w:id="916" w:author="Dioguardi, Fabio" w:date="2018-10-23T11:24:00Z">
            <w:rPr/>
          </w:rPrChange>
        </w:rPr>
        <w:t xml:space="preserve"> s</w:t>
      </w:r>
      <w:r w:rsidR="0044028E" w:rsidRPr="000E1A5F">
        <w:rPr>
          <w:lang w:val="en-GB"/>
          <w:rPrChange w:id="917" w:author="Dioguardi, Fabio" w:date="2018-10-23T11:24:00Z">
            <w:rPr/>
          </w:rPrChange>
        </w:rPr>
        <w:t>etup for Iceland)</w:t>
      </w:r>
      <w:bookmarkEnd w:id="911"/>
    </w:p>
    <w:p w14:paraId="5AEB50B8" w14:textId="77777777" w:rsidR="00C0221F" w:rsidRPr="000E1A5F" w:rsidRDefault="00C0221F" w:rsidP="00C0221F">
      <w:pPr>
        <w:rPr>
          <w:lang w:val="en-GB"/>
          <w:rPrChange w:id="918" w:author="Dioguardi, Fabio" w:date="2018-10-23T11:24:00Z">
            <w:rPr/>
          </w:rPrChange>
        </w:rPr>
      </w:pPr>
    </w:p>
    <w:p w14:paraId="6281B94C" w14:textId="07AFC9C1" w:rsidR="00C814AB" w:rsidRPr="000E1A5F" w:rsidRDefault="00C0221F" w:rsidP="00C0221F">
      <w:pPr>
        <w:rPr>
          <w:lang w:val="en-GB"/>
          <w:rPrChange w:id="919" w:author="Dioguardi, Fabio" w:date="2018-10-23T11:24:00Z">
            <w:rPr/>
          </w:rPrChange>
        </w:rPr>
      </w:pPr>
      <w:r w:rsidRPr="000E1A5F">
        <w:rPr>
          <w:lang w:val="en-GB"/>
          <w:rPrChange w:id="920" w:author="Dioguardi, Fabio" w:date="2018-10-23T11:24:00Z">
            <w:rPr/>
          </w:rPrChange>
        </w:rPr>
        <w:t xml:space="preserve">Table 1 summarizes all files which are used by FOXI to read relevant input data. </w:t>
      </w:r>
      <w:r w:rsidR="0044028E" w:rsidRPr="000E1A5F">
        <w:rPr>
          <w:lang w:val="en-GB"/>
          <w:rPrChange w:id="921" w:author="Dioguardi, Fabio" w:date="2018-10-23T11:24:00Z">
            <w:rPr/>
          </w:rPrChange>
        </w:rPr>
        <w:t xml:space="preserve">The </w:t>
      </w:r>
      <w:r w:rsidR="00D174DF" w:rsidRPr="000E1A5F">
        <w:rPr>
          <w:lang w:val="en-GB"/>
          <w:rPrChange w:id="922" w:author="Dioguardi, Fabio" w:date="2018-10-23T11:24:00Z">
            <w:rPr/>
          </w:rPrChange>
        </w:rPr>
        <w:t>files</w:t>
      </w:r>
      <w:r w:rsidR="0044028E" w:rsidRPr="000E1A5F">
        <w:rPr>
          <w:lang w:val="en-GB"/>
          <w:rPrChange w:id="923" w:author="Dioguardi, Fabio" w:date="2018-10-23T11:24:00Z">
            <w:rPr/>
          </w:rPrChange>
        </w:rPr>
        <w:t xml:space="preserve"> marked in re</w:t>
      </w:r>
      <w:r w:rsidR="00D174DF" w:rsidRPr="000E1A5F">
        <w:rPr>
          <w:lang w:val="en-GB"/>
          <w:rPrChange w:id="924" w:author="Dioguardi, Fabio" w:date="2018-10-23T11:24:00Z">
            <w:rPr/>
          </w:rPrChange>
        </w:rPr>
        <w:t>d are observatory-specific</w:t>
      </w:r>
      <w:r w:rsidR="0044028E" w:rsidRPr="000E1A5F">
        <w:rPr>
          <w:lang w:val="en-GB"/>
          <w:rPrChange w:id="925" w:author="Dioguardi, Fabio" w:date="2018-10-23T11:24:00Z">
            <w:rPr/>
          </w:rPrChange>
        </w:rPr>
        <w:t xml:space="preserve"> for the Icelandic setup</w:t>
      </w:r>
      <w:r w:rsidR="00C814AB" w:rsidRPr="000E1A5F">
        <w:rPr>
          <w:lang w:val="en-GB"/>
          <w:rPrChange w:id="926" w:author="Dioguardi, Fabio" w:date="2018-10-23T11:24:00Z">
            <w:rPr/>
          </w:rPrChange>
        </w:rPr>
        <w:t xml:space="preserve"> (“</w:t>
      </w:r>
      <w:proofErr w:type="spellStart"/>
      <w:r w:rsidR="00C814AB" w:rsidRPr="000E1A5F">
        <w:rPr>
          <w:lang w:val="en-GB"/>
          <w:rPrChange w:id="927" w:author="Dioguardi, Fabio" w:date="2018-10-23T11:24:00Z">
            <w:rPr/>
          </w:rPrChange>
        </w:rPr>
        <w:t>Futurevolc</w:t>
      </w:r>
      <w:proofErr w:type="spellEnd"/>
      <w:r w:rsidR="00C814AB" w:rsidRPr="000E1A5F">
        <w:rPr>
          <w:lang w:val="en-GB"/>
          <w:rPrChange w:id="928" w:author="Dioguardi, Fabio" w:date="2018-10-23T11:24:00Z">
            <w:rPr/>
          </w:rPrChange>
        </w:rPr>
        <w:t xml:space="preserve"> setting”</w:t>
      </w:r>
      <w:r w:rsidR="0041172B" w:rsidRPr="000E1A5F">
        <w:rPr>
          <w:lang w:val="en-GB"/>
          <w:rPrChange w:id="929" w:author="Dioguardi, Fabio" w:date="2018-10-23T11:24:00Z">
            <w:rPr/>
          </w:rPrChange>
        </w:rPr>
        <w:t>, see Appendix C</w:t>
      </w:r>
      <w:r w:rsidR="00C814AB" w:rsidRPr="000E1A5F">
        <w:rPr>
          <w:lang w:val="en-GB"/>
          <w:rPrChange w:id="930" w:author="Dioguardi, Fabio" w:date="2018-10-23T11:24:00Z">
            <w:rPr/>
          </w:rPrChange>
        </w:rPr>
        <w:t>), which includes data streams from two C-band radar stations, two mobile X-band radar stations and three aut</w:t>
      </w:r>
      <w:r w:rsidR="0041172B" w:rsidRPr="000E1A5F">
        <w:rPr>
          <w:lang w:val="en-GB"/>
          <w:rPrChange w:id="931" w:author="Dioguardi, Fabio" w:date="2018-10-23T11:24:00Z">
            <w:rPr/>
          </w:rPrChange>
        </w:rPr>
        <w:t>omatic plume tracking web cams focused on Hekla volcano (see Appendix D)</w:t>
      </w:r>
      <w:r w:rsidR="00D174DF" w:rsidRPr="000E1A5F">
        <w:rPr>
          <w:lang w:val="en-GB"/>
          <w:rPrChange w:id="932" w:author="Dioguardi, Fabio" w:date="2018-10-23T11:24:00Z">
            <w:rPr/>
          </w:rPrChange>
        </w:rPr>
        <w:t>.</w:t>
      </w:r>
    </w:p>
    <w:p w14:paraId="7E6295F5" w14:textId="318A7EC2" w:rsidR="00C0221F" w:rsidRPr="000E1A5F" w:rsidRDefault="00D174DF" w:rsidP="00C0221F">
      <w:pPr>
        <w:rPr>
          <w:lang w:val="en-GB"/>
          <w:rPrChange w:id="933" w:author="Dioguardi, Fabio" w:date="2018-10-23T11:24:00Z">
            <w:rPr/>
          </w:rPrChange>
        </w:rPr>
      </w:pPr>
      <w:r w:rsidRPr="000E1A5F">
        <w:rPr>
          <w:lang w:val="en-GB"/>
          <w:rPrChange w:id="934" w:author="Dioguardi, Fabio" w:date="2018-10-23T11:24:00Z">
            <w:rPr/>
          </w:rPrChange>
        </w:rPr>
        <w:t>If installed in another observatory, REFIR</w:t>
      </w:r>
      <w:r w:rsidR="0044028E" w:rsidRPr="000E1A5F">
        <w:rPr>
          <w:lang w:val="en-GB"/>
          <w:rPrChange w:id="935" w:author="Dioguardi, Fabio" w:date="2018-10-23T11:24:00Z">
            <w:rPr/>
          </w:rPrChange>
        </w:rPr>
        <w:t xml:space="preserve"> could be easily adjusted to </w:t>
      </w:r>
      <w:r w:rsidRPr="000E1A5F">
        <w:rPr>
          <w:lang w:val="en-GB"/>
          <w:rPrChange w:id="936" w:author="Dioguardi, Fabio" w:date="2018-10-23T11:24:00Z">
            <w:rPr/>
          </w:rPrChange>
        </w:rPr>
        <w:t xml:space="preserve">files from </w:t>
      </w:r>
      <w:r w:rsidR="0044028E" w:rsidRPr="000E1A5F">
        <w:rPr>
          <w:lang w:val="en-GB"/>
          <w:rPrChange w:id="937" w:author="Dioguardi, Fabio" w:date="2018-10-23T11:24:00Z">
            <w:rPr/>
          </w:rPrChange>
        </w:rPr>
        <w:t xml:space="preserve">any kind of sensor that provides real-time estimates for plume heights or mass eruption rates. </w:t>
      </w:r>
      <w:r w:rsidR="00C814AB" w:rsidRPr="000E1A5F">
        <w:rPr>
          <w:lang w:val="en-GB"/>
          <w:rPrChange w:id="938" w:author="Dioguardi, Fabio" w:date="2018-10-23T11:24:00Z">
            <w:rPr/>
          </w:rPrChange>
        </w:rPr>
        <w:t xml:space="preserve">The system is developed to read </w:t>
      </w:r>
      <w:r w:rsidR="00B75034" w:rsidRPr="000E1A5F">
        <w:rPr>
          <w:lang w:val="en-GB"/>
          <w:rPrChange w:id="939" w:author="Dioguardi, Fabio" w:date="2018-10-23T11:24:00Z">
            <w:rPr/>
          </w:rPrChange>
        </w:rPr>
        <w:t xml:space="preserve">real-time data streams from </w:t>
      </w:r>
      <w:r w:rsidR="00C814AB" w:rsidRPr="000E1A5F">
        <w:rPr>
          <w:lang w:val="en-GB"/>
          <w:rPrChange w:id="940" w:author="Dioguardi, Fabio" w:date="2018-10-23T11:24:00Z">
            <w:rPr/>
          </w:rPrChange>
        </w:rPr>
        <w:t>up to six C-band</w:t>
      </w:r>
      <w:r w:rsidR="00B75034" w:rsidRPr="000E1A5F">
        <w:rPr>
          <w:lang w:val="en-GB"/>
          <w:rPrChange w:id="941" w:author="Dioguardi, Fabio" w:date="2018-10-23T11:24:00Z">
            <w:rPr/>
          </w:rPrChange>
        </w:rPr>
        <w:t xml:space="preserve"> radar stations</w:t>
      </w:r>
      <w:r w:rsidR="00C814AB" w:rsidRPr="000E1A5F">
        <w:rPr>
          <w:lang w:val="en-GB"/>
          <w:rPrChange w:id="942" w:author="Dioguardi, Fabio" w:date="2018-10-23T11:24:00Z">
            <w:rPr/>
          </w:rPrChange>
        </w:rPr>
        <w:t xml:space="preserve">, six X-band radar </w:t>
      </w:r>
      <w:r w:rsidR="00B75034" w:rsidRPr="000E1A5F">
        <w:rPr>
          <w:lang w:val="en-GB"/>
          <w:rPrChange w:id="943" w:author="Dioguardi, Fabio" w:date="2018-10-23T11:24:00Z">
            <w:rPr/>
          </w:rPrChange>
        </w:rPr>
        <w:t>stations and six web cams.</w:t>
      </w:r>
    </w:p>
    <w:p w14:paraId="6EE40DC2" w14:textId="2FE0D967" w:rsidR="00AB4F81" w:rsidRPr="000E1A5F" w:rsidRDefault="00AB4F81">
      <w:pPr>
        <w:rPr>
          <w:lang w:val="en-GB"/>
          <w:rPrChange w:id="944" w:author="Dioguardi, Fabio" w:date="2018-10-23T11:24:00Z">
            <w:rPr/>
          </w:rPrChange>
        </w:rPr>
      </w:pPr>
      <w:r w:rsidRPr="000E1A5F">
        <w:rPr>
          <w:lang w:val="en-GB"/>
          <w:rPrChange w:id="945" w:author="Dioguardi, Fabio" w:date="2018-10-23T11:24:00Z">
            <w:rPr/>
          </w:rPrChange>
        </w:rPr>
        <w:br w:type="page"/>
      </w:r>
    </w:p>
    <w:p w14:paraId="79652B7A" w14:textId="327A4B34" w:rsidR="009C3372" w:rsidRPr="000E1A5F" w:rsidRDefault="009C3372" w:rsidP="00C0221F">
      <w:pPr>
        <w:rPr>
          <w:lang w:val="en-GB"/>
          <w:rPrChange w:id="946" w:author="Dioguardi, Fabio" w:date="2018-10-23T11:24:00Z">
            <w:rPr/>
          </w:rPrChange>
        </w:rPr>
      </w:pPr>
      <w:r w:rsidRPr="000E1A5F">
        <w:rPr>
          <w:rFonts w:asciiTheme="minorHAnsi" w:hAnsiTheme="minorHAnsi"/>
          <w:lang w:val="en-GB"/>
          <w:rPrChange w:id="947" w:author="Dioguardi, Fabio" w:date="2018-10-23T11:24:00Z">
            <w:rPr>
              <w:rFonts w:asciiTheme="minorHAnsi" w:hAnsiTheme="minorHAnsi"/>
            </w:rPr>
          </w:rPrChange>
        </w:rPr>
        <w:lastRenderedPageBreak/>
        <w:t xml:space="preserve">Table </w:t>
      </w:r>
      <w:r w:rsidR="00C814AB" w:rsidRPr="000E1A5F">
        <w:rPr>
          <w:rFonts w:asciiTheme="minorHAnsi" w:hAnsiTheme="minorHAnsi"/>
          <w:lang w:val="en-GB"/>
          <w:rPrChange w:id="948" w:author="Dioguardi, Fabio" w:date="2018-10-23T11:24:00Z">
            <w:rPr>
              <w:rFonts w:asciiTheme="minorHAnsi" w:hAnsiTheme="minorHAnsi"/>
            </w:rPr>
          </w:rPrChange>
        </w:rPr>
        <w:t>1: Input files for FIX and FOXI</w:t>
      </w:r>
      <w:r w:rsidRPr="000E1A5F">
        <w:rPr>
          <w:rFonts w:asciiTheme="minorHAnsi" w:hAnsiTheme="minorHAnsi"/>
          <w:lang w:val="en-GB"/>
          <w:rPrChange w:id="949" w:author="Dioguardi, Fabio" w:date="2018-10-23T11:24:00Z">
            <w:rPr>
              <w:rFonts w:asciiTheme="minorHAnsi" w:hAnsiTheme="minorHAnsi"/>
            </w:rPr>
          </w:rPrChange>
        </w:rPr>
        <w:t>. Files marked in red are specific for the Icelandic set-up.</w:t>
      </w:r>
    </w:p>
    <w:tbl>
      <w:tblPr>
        <w:tblStyle w:val="Heading1Cha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0E1A5F" w:rsidRDefault="009C7296" w:rsidP="00C0221F">
            <w:pPr>
              <w:ind w:left="-655" w:firstLine="655"/>
              <w:jc w:val="center"/>
              <w:rPr>
                <w:rFonts w:asciiTheme="minorHAnsi" w:hAnsiTheme="minorHAnsi"/>
                <w:b/>
                <w:kern w:val="32"/>
                <w:szCs w:val="22"/>
                <w:lang w:val="en-GB"/>
                <w:rPrChange w:id="950"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951" w:author="Dioguardi, Fabio" w:date="2018-10-23T11:24:00Z">
                  <w:rPr>
                    <w:rFonts w:asciiTheme="minorHAnsi" w:hAnsiTheme="minorHAnsi"/>
                    <w:b/>
                    <w:kern w:val="32"/>
                    <w:szCs w:val="22"/>
                  </w:rPr>
                </w:rPrChange>
              </w:rPr>
              <w:t>file</w:t>
            </w:r>
          </w:p>
        </w:tc>
        <w:tc>
          <w:tcPr>
            <w:tcW w:w="4395" w:type="dxa"/>
            <w:shd w:val="clear" w:color="auto" w:fill="CCC0D9" w:themeFill="accent4" w:themeFillTint="66"/>
          </w:tcPr>
          <w:p w14:paraId="7DEFC6F2" w14:textId="43840B0C" w:rsidR="009C7296" w:rsidRPr="000E1A5F" w:rsidRDefault="009C7296" w:rsidP="00C0221F">
            <w:pPr>
              <w:jc w:val="center"/>
              <w:rPr>
                <w:rFonts w:asciiTheme="minorHAnsi" w:hAnsiTheme="minorHAnsi"/>
                <w:b/>
                <w:kern w:val="32"/>
                <w:szCs w:val="22"/>
                <w:lang w:val="en-GB"/>
                <w:rPrChange w:id="952"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953" w:author="Dioguardi, Fabio" w:date="2018-10-23T11:24:00Z">
                  <w:rPr>
                    <w:rFonts w:asciiTheme="minorHAnsi" w:hAnsiTheme="minorHAnsi"/>
                    <w:b/>
                    <w:kern w:val="32"/>
                    <w:szCs w:val="22"/>
                  </w:rPr>
                </w:rPrChange>
              </w:rPr>
              <w:t>content</w:t>
            </w:r>
          </w:p>
        </w:tc>
        <w:tc>
          <w:tcPr>
            <w:tcW w:w="1275" w:type="dxa"/>
            <w:shd w:val="clear" w:color="auto" w:fill="CCC0D9" w:themeFill="accent4" w:themeFillTint="66"/>
          </w:tcPr>
          <w:p w14:paraId="27ECDDE0" w14:textId="77777777" w:rsidR="009C7296" w:rsidRPr="000E1A5F" w:rsidRDefault="009C7296" w:rsidP="00C0221F">
            <w:pPr>
              <w:jc w:val="center"/>
              <w:rPr>
                <w:rFonts w:asciiTheme="minorHAnsi" w:hAnsiTheme="minorHAnsi"/>
                <w:kern w:val="32"/>
                <w:szCs w:val="22"/>
                <w:lang w:val="en-GB"/>
                <w:rPrChange w:id="954" w:author="Dioguardi, Fabio" w:date="2018-10-23T11:24:00Z">
                  <w:rPr>
                    <w:rFonts w:asciiTheme="minorHAnsi" w:hAnsiTheme="minorHAnsi"/>
                    <w:kern w:val="32"/>
                    <w:szCs w:val="22"/>
                  </w:rPr>
                </w:rPrChange>
              </w:rPr>
            </w:pPr>
          </w:p>
        </w:tc>
        <w:tc>
          <w:tcPr>
            <w:tcW w:w="1701" w:type="dxa"/>
            <w:shd w:val="clear" w:color="auto" w:fill="CCC0D9" w:themeFill="accent4" w:themeFillTint="66"/>
          </w:tcPr>
          <w:p w14:paraId="464FAFF5" w14:textId="43B932FC" w:rsidR="009C7296" w:rsidRPr="000E1A5F" w:rsidRDefault="009C7296" w:rsidP="00C0221F">
            <w:pPr>
              <w:jc w:val="center"/>
              <w:rPr>
                <w:rFonts w:asciiTheme="minorHAnsi" w:hAnsiTheme="minorHAnsi"/>
                <w:kern w:val="32"/>
                <w:szCs w:val="22"/>
                <w:lang w:val="en-GB"/>
                <w:rPrChange w:id="955" w:author="Dioguardi, Fabio" w:date="2018-10-23T11:24:00Z">
                  <w:rPr>
                    <w:rFonts w:asciiTheme="minorHAnsi" w:hAnsiTheme="minorHAnsi"/>
                    <w:kern w:val="32"/>
                    <w:szCs w:val="22"/>
                  </w:rPr>
                </w:rPrChange>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0E1A5F" w:rsidRDefault="00B75034" w:rsidP="009C7296">
            <w:pPr>
              <w:jc w:val="center"/>
              <w:rPr>
                <w:rFonts w:asciiTheme="minorHAnsi" w:hAnsiTheme="minorHAnsi"/>
                <w:i/>
                <w:kern w:val="32"/>
                <w:szCs w:val="22"/>
                <w:lang w:val="en-GB"/>
                <w:rPrChange w:id="956" w:author="Dioguardi, Fabio" w:date="2018-10-23T11:24:00Z">
                  <w:rPr>
                    <w:rFonts w:asciiTheme="minorHAnsi" w:hAnsiTheme="minorHAnsi"/>
                    <w:i/>
                    <w:kern w:val="32"/>
                    <w:szCs w:val="22"/>
                  </w:rPr>
                </w:rPrChange>
              </w:rPr>
            </w:pPr>
            <w:r w:rsidRPr="000E1A5F">
              <w:rPr>
                <w:rFonts w:asciiTheme="minorHAnsi" w:hAnsiTheme="minorHAnsi"/>
                <w:i/>
                <w:lang w:val="en-GB"/>
                <w:rPrChange w:id="957" w:author="Dioguardi, Fabio" w:date="2018-10-23T11:24:00Z">
                  <w:rPr>
                    <w:rFonts w:asciiTheme="minorHAnsi" w:hAnsiTheme="minorHAnsi"/>
                    <w:i/>
                  </w:rPr>
                </w:rPrChange>
              </w:rPr>
              <w:t>volcano_list.ini</w:t>
            </w:r>
          </w:p>
        </w:tc>
        <w:tc>
          <w:tcPr>
            <w:tcW w:w="4395" w:type="dxa"/>
            <w:shd w:val="clear" w:color="auto" w:fill="FDE9D9" w:themeFill="accent6" w:themeFillTint="33"/>
            <w:vAlign w:val="center"/>
          </w:tcPr>
          <w:p w14:paraId="28C3AFE0" w14:textId="4608F8BC" w:rsidR="009C7296" w:rsidRPr="000E1A5F" w:rsidRDefault="00B75034" w:rsidP="00B75034">
            <w:pPr>
              <w:jc w:val="center"/>
              <w:rPr>
                <w:rFonts w:asciiTheme="minorHAnsi" w:hAnsiTheme="minorHAnsi"/>
                <w:kern w:val="32"/>
                <w:szCs w:val="22"/>
                <w:lang w:val="en-GB"/>
                <w:rPrChange w:id="95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59" w:author="Dioguardi, Fabio" w:date="2018-10-23T11:24:00Z">
                  <w:rPr>
                    <w:rFonts w:asciiTheme="minorHAnsi" w:hAnsiTheme="minorHAnsi"/>
                    <w:kern w:val="32"/>
                    <w:szCs w:val="22"/>
                  </w:rPr>
                </w:rPrChange>
              </w:rPr>
              <w:t>location and vent heights of</w:t>
            </w:r>
            <w:r w:rsidR="009C7296" w:rsidRPr="000E1A5F">
              <w:rPr>
                <w:rFonts w:asciiTheme="minorHAnsi" w:hAnsiTheme="minorHAnsi"/>
                <w:kern w:val="32"/>
                <w:szCs w:val="22"/>
                <w:lang w:val="en-GB"/>
                <w:rPrChange w:id="960" w:author="Dioguardi, Fabio" w:date="2018-10-23T11:24:00Z">
                  <w:rPr>
                    <w:rFonts w:asciiTheme="minorHAnsi" w:hAnsiTheme="minorHAnsi"/>
                    <w:kern w:val="32"/>
                    <w:szCs w:val="22"/>
                  </w:rPr>
                </w:rPrChange>
              </w:rPr>
              <w:t xml:space="preserve"> </w:t>
            </w:r>
            <w:r w:rsidRPr="000E1A5F">
              <w:rPr>
                <w:rFonts w:asciiTheme="minorHAnsi" w:hAnsiTheme="minorHAnsi"/>
                <w:kern w:val="32"/>
                <w:szCs w:val="22"/>
                <w:lang w:val="en-GB"/>
                <w:rPrChange w:id="961" w:author="Dioguardi, Fabio" w:date="2018-10-23T11:24:00Z">
                  <w:rPr>
                    <w:rFonts w:asciiTheme="minorHAnsi" w:hAnsiTheme="minorHAnsi"/>
                    <w:kern w:val="32"/>
                    <w:szCs w:val="22"/>
                  </w:rPr>
                </w:rPrChange>
              </w:rPr>
              <w:t>volcanos</w:t>
            </w:r>
          </w:p>
        </w:tc>
        <w:tc>
          <w:tcPr>
            <w:tcW w:w="1275" w:type="dxa"/>
            <w:shd w:val="clear" w:color="auto" w:fill="FDE9D9" w:themeFill="accent6" w:themeFillTint="33"/>
            <w:vAlign w:val="center"/>
          </w:tcPr>
          <w:p w14:paraId="786F853D" w14:textId="20FAE97E" w:rsidR="009C7296" w:rsidRPr="000E1A5F" w:rsidRDefault="00A9126A" w:rsidP="00585EDB">
            <w:pPr>
              <w:jc w:val="center"/>
              <w:rPr>
                <w:rFonts w:asciiTheme="minorHAnsi" w:hAnsiTheme="minorHAnsi"/>
                <w:color w:val="7030A0"/>
                <w:kern w:val="32"/>
                <w:szCs w:val="22"/>
                <w:lang w:val="en-GB"/>
                <w:rPrChange w:id="962"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963" w:author="Dioguardi, Fabio" w:date="2018-10-23T11:24:00Z">
                  <w:rPr>
                    <w:rFonts w:asciiTheme="minorHAnsi" w:hAnsiTheme="minorHAnsi"/>
                    <w:color w:val="7030A0"/>
                    <w:kern w:val="32"/>
                    <w:szCs w:val="22"/>
                  </w:rPr>
                </w:rPrChange>
              </w:rPr>
              <w:t xml:space="preserve">generated by </w:t>
            </w:r>
            <w:proofErr w:type="spellStart"/>
            <w:r w:rsidRPr="000E1A5F">
              <w:rPr>
                <w:rFonts w:asciiTheme="minorHAnsi" w:hAnsiTheme="minorHAnsi"/>
                <w:color w:val="7030A0"/>
                <w:kern w:val="32"/>
                <w:szCs w:val="22"/>
                <w:lang w:val="en-GB"/>
                <w:rPrChange w:id="964" w:author="Dioguardi, Fabio" w:date="2018-10-23T11:24:00Z">
                  <w:rPr>
                    <w:rFonts w:asciiTheme="minorHAnsi" w:hAnsiTheme="minorHAnsi"/>
                    <w:color w:val="7030A0"/>
                    <w:kern w:val="32"/>
                    <w:szCs w:val="22"/>
                  </w:rPr>
                </w:rPrChange>
              </w:rPr>
              <w:t>FoxSet</w:t>
            </w:r>
            <w:proofErr w:type="spellEnd"/>
          </w:p>
        </w:tc>
        <w:tc>
          <w:tcPr>
            <w:tcW w:w="1701" w:type="dxa"/>
            <w:shd w:val="clear" w:color="auto" w:fill="FDE9D9" w:themeFill="accent6" w:themeFillTint="33"/>
            <w:vAlign w:val="center"/>
          </w:tcPr>
          <w:p w14:paraId="32E5CF08" w14:textId="77777777" w:rsidR="009C7296" w:rsidRPr="000E1A5F" w:rsidRDefault="009C7296" w:rsidP="009C7296">
            <w:pPr>
              <w:jc w:val="center"/>
              <w:rPr>
                <w:rFonts w:asciiTheme="minorHAnsi" w:hAnsiTheme="minorHAnsi"/>
                <w:color w:val="002060"/>
                <w:kern w:val="32"/>
                <w:szCs w:val="22"/>
                <w:lang w:val="en-GB"/>
                <w:rPrChange w:id="965"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66" w:author="Dioguardi, Fabio" w:date="2018-10-23T11:24:00Z">
                  <w:rPr>
                    <w:rFonts w:asciiTheme="minorHAnsi" w:hAnsiTheme="minorHAnsi"/>
                    <w:color w:val="002060"/>
                    <w:kern w:val="32"/>
                    <w:szCs w:val="22"/>
                  </w:rPr>
                </w:rPrChange>
              </w:rPr>
              <w:t>necessary</w:t>
            </w:r>
          </w:p>
          <w:p w14:paraId="70B6AE1F" w14:textId="129E63DE" w:rsidR="009C7296" w:rsidRPr="000E1A5F" w:rsidRDefault="009C7296" w:rsidP="00B75034">
            <w:pPr>
              <w:jc w:val="center"/>
              <w:rPr>
                <w:rFonts w:asciiTheme="minorHAnsi" w:hAnsiTheme="minorHAnsi"/>
                <w:color w:val="002060"/>
                <w:kern w:val="32"/>
                <w:szCs w:val="22"/>
                <w:lang w:val="en-GB"/>
                <w:rPrChange w:id="967"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68" w:author="Dioguardi, Fabio" w:date="2018-10-23T11:24:00Z">
                  <w:rPr>
                    <w:rFonts w:asciiTheme="minorHAnsi" w:hAnsiTheme="minorHAnsi"/>
                    <w:color w:val="002060"/>
                    <w:kern w:val="32"/>
                    <w:szCs w:val="22"/>
                  </w:rPr>
                </w:rPrChange>
              </w:rPr>
              <w:t>for FIX</w:t>
            </w:r>
            <w:r w:rsidR="00B75034" w:rsidRPr="000E1A5F">
              <w:rPr>
                <w:rFonts w:asciiTheme="minorHAnsi" w:hAnsiTheme="minorHAnsi"/>
                <w:color w:val="002060"/>
                <w:kern w:val="32"/>
                <w:szCs w:val="22"/>
                <w:lang w:val="en-GB"/>
                <w:rPrChange w:id="969" w:author="Dioguardi, Fabio" w:date="2018-10-23T11:24:00Z">
                  <w:rPr>
                    <w:rFonts w:asciiTheme="minorHAnsi" w:hAnsiTheme="minorHAnsi"/>
                    <w:color w:val="002060"/>
                    <w:kern w:val="32"/>
                    <w:szCs w:val="22"/>
                  </w:rPr>
                </w:rPrChange>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0E1A5F" w:rsidRDefault="00B75034" w:rsidP="00B75034">
            <w:pPr>
              <w:jc w:val="center"/>
              <w:rPr>
                <w:rFonts w:asciiTheme="minorHAnsi" w:hAnsiTheme="minorHAnsi"/>
                <w:i/>
                <w:kern w:val="32"/>
                <w:szCs w:val="22"/>
                <w:highlight w:val="yellow"/>
                <w:lang w:val="en-GB"/>
                <w:rPrChange w:id="970"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971" w:author="Dioguardi, Fabio" w:date="2018-10-23T11:24:00Z">
                  <w:rPr>
                    <w:rFonts w:asciiTheme="minorHAnsi" w:hAnsiTheme="minorHAnsi"/>
                    <w:i/>
                  </w:rPr>
                </w:rPrChange>
              </w:rPr>
              <w:t>Cband.ini</w:t>
            </w:r>
          </w:p>
        </w:tc>
        <w:tc>
          <w:tcPr>
            <w:tcW w:w="4395" w:type="dxa"/>
            <w:shd w:val="clear" w:color="auto" w:fill="DBE5F1" w:themeFill="accent1" w:themeFillTint="33"/>
            <w:vAlign w:val="center"/>
          </w:tcPr>
          <w:p w14:paraId="673C9B5C" w14:textId="3D44373C" w:rsidR="00B75034" w:rsidRPr="000E1A5F" w:rsidRDefault="00B75034" w:rsidP="00B75034">
            <w:pPr>
              <w:jc w:val="center"/>
              <w:rPr>
                <w:rFonts w:asciiTheme="minorHAnsi" w:hAnsiTheme="minorHAnsi"/>
                <w:kern w:val="32"/>
                <w:szCs w:val="22"/>
                <w:lang w:val="en-GB"/>
                <w:rPrChange w:id="97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73" w:author="Dioguardi, Fabio" w:date="2018-10-23T11:24:00Z">
                  <w:rPr>
                    <w:rFonts w:asciiTheme="minorHAnsi" w:hAnsiTheme="minorHAnsi"/>
                    <w:kern w:val="32"/>
                    <w:szCs w:val="22"/>
                  </w:rPr>
                </w:rPrChange>
              </w:rPr>
              <w:t>boundary parameters of C-band radar stations</w:t>
            </w:r>
          </w:p>
        </w:tc>
        <w:tc>
          <w:tcPr>
            <w:tcW w:w="1275" w:type="dxa"/>
            <w:shd w:val="clear" w:color="auto" w:fill="DBE5F1" w:themeFill="accent1" w:themeFillTint="33"/>
            <w:vAlign w:val="center"/>
          </w:tcPr>
          <w:p w14:paraId="1B2111F5" w14:textId="62A878C9" w:rsidR="00B75034" w:rsidRPr="000E1A5F" w:rsidRDefault="00A9126A" w:rsidP="00B75034">
            <w:pPr>
              <w:jc w:val="center"/>
              <w:rPr>
                <w:rFonts w:asciiTheme="minorHAnsi" w:hAnsiTheme="minorHAnsi"/>
                <w:color w:val="7030A0"/>
                <w:kern w:val="32"/>
                <w:szCs w:val="22"/>
                <w:lang w:val="en-GB"/>
                <w:rPrChange w:id="974"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975" w:author="Dioguardi, Fabio" w:date="2018-10-23T11:24:00Z">
                  <w:rPr>
                    <w:rFonts w:asciiTheme="minorHAnsi" w:hAnsiTheme="minorHAnsi"/>
                    <w:color w:val="7030A0"/>
                    <w:kern w:val="32"/>
                    <w:szCs w:val="22"/>
                  </w:rPr>
                </w:rPrChange>
              </w:rPr>
              <w:t xml:space="preserve">generated by </w:t>
            </w:r>
            <w:proofErr w:type="spellStart"/>
            <w:r w:rsidRPr="000E1A5F">
              <w:rPr>
                <w:rFonts w:asciiTheme="minorHAnsi" w:hAnsiTheme="minorHAnsi"/>
                <w:color w:val="7030A0"/>
                <w:kern w:val="32"/>
                <w:szCs w:val="22"/>
                <w:lang w:val="en-GB"/>
                <w:rPrChange w:id="976" w:author="Dioguardi, Fabio" w:date="2018-10-23T11:24:00Z">
                  <w:rPr>
                    <w:rFonts w:asciiTheme="minorHAnsi" w:hAnsiTheme="minorHAnsi"/>
                    <w:color w:val="7030A0"/>
                    <w:kern w:val="32"/>
                    <w:szCs w:val="22"/>
                  </w:rPr>
                </w:rPrChange>
              </w:rPr>
              <w:t>FoxSet</w:t>
            </w:r>
            <w:proofErr w:type="spellEnd"/>
          </w:p>
        </w:tc>
        <w:tc>
          <w:tcPr>
            <w:tcW w:w="1701" w:type="dxa"/>
            <w:shd w:val="clear" w:color="auto" w:fill="DBE5F1" w:themeFill="accent1" w:themeFillTint="33"/>
            <w:vAlign w:val="center"/>
          </w:tcPr>
          <w:p w14:paraId="1C440268" w14:textId="77777777" w:rsidR="00B75034" w:rsidRPr="000E1A5F" w:rsidRDefault="00B75034" w:rsidP="00B75034">
            <w:pPr>
              <w:jc w:val="center"/>
              <w:rPr>
                <w:rFonts w:asciiTheme="minorHAnsi" w:hAnsiTheme="minorHAnsi"/>
                <w:color w:val="002060"/>
                <w:kern w:val="32"/>
                <w:szCs w:val="22"/>
                <w:lang w:val="en-GB"/>
                <w:rPrChange w:id="977"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78" w:author="Dioguardi, Fabio" w:date="2018-10-23T11:24:00Z">
                  <w:rPr>
                    <w:rFonts w:asciiTheme="minorHAnsi" w:hAnsiTheme="minorHAnsi"/>
                    <w:color w:val="002060"/>
                    <w:kern w:val="32"/>
                    <w:szCs w:val="22"/>
                  </w:rPr>
                </w:rPrChange>
              </w:rPr>
              <w:t>necessary</w:t>
            </w:r>
          </w:p>
          <w:p w14:paraId="5EBAAF4E" w14:textId="781D06C7" w:rsidR="00B75034" w:rsidRPr="000E1A5F" w:rsidRDefault="00B75034" w:rsidP="00B75034">
            <w:pPr>
              <w:jc w:val="center"/>
              <w:rPr>
                <w:rFonts w:asciiTheme="minorHAnsi" w:hAnsiTheme="minorHAnsi"/>
                <w:color w:val="002060"/>
                <w:kern w:val="32"/>
                <w:szCs w:val="22"/>
                <w:lang w:val="en-GB"/>
                <w:rPrChange w:id="979"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80" w:author="Dioguardi, Fabio" w:date="2018-10-23T11:24:00Z">
                  <w:rPr>
                    <w:rFonts w:asciiTheme="minorHAnsi" w:hAnsiTheme="minorHAnsi"/>
                    <w:color w:val="002060"/>
                    <w:kern w:val="32"/>
                    <w:szCs w:val="22"/>
                  </w:rPr>
                </w:rPrChange>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0E1A5F" w:rsidRDefault="00B75034" w:rsidP="00B75034">
            <w:pPr>
              <w:jc w:val="center"/>
              <w:rPr>
                <w:rFonts w:asciiTheme="minorHAnsi" w:hAnsiTheme="minorHAnsi"/>
                <w:i/>
                <w:kern w:val="32"/>
                <w:szCs w:val="22"/>
                <w:highlight w:val="yellow"/>
                <w:lang w:val="en-GB"/>
                <w:rPrChange w:id="981"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982" w:author="Dioguardi, Fabio" w:date="2018-10-23T11:24:00Z">
                  <w:rPr>
                    <w:rFonts w:asciiTheme="minorHAnsi" w:hAnsiTheme="minorHAnsi"/>
                    <w:i/>
                  </w:rPr>
                </w:rPrChange>
              </w:rPr>
              <w:t>Xband.ini</w:t>
            </w:r>
          </w:p>
        </w:tc>
        <w:tc>
          <w:tcPr>
            <w:tcW w:w="4395" w:type="dxa"/>
            <w:shd w:val="clear" w:color="auto" w:fill="FDE9D9" w:themeFill="accent6" w:themeFillTint="33"/>
            <w:vAlign w:val="center"/>
          </w:tcPr>
          <w:p w14:paraId="61F65D0A" w14:textId="35EC4A37" w:rsidR="00B75034" w:rsidRPr="000E1A5F" w:rsidRDefault="00B75034" w:rsidP="00B75034">
            <w:pPr>
              <w:jc w:val="center"/>
              <w:rPr>
                <w:rFonts w:asciiTheme="minorHAnsi" w:hAnsiTheme="minorHAnsi"/>
                <w:kern w:val="32"/>
                <w:szCs w:val="22"/>
                <w:lang w:val="en-GB"/>
                <w:rPrChange w:id="98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84" w:author="Dioguardi, Fabio" w:date="2018-10-23T11:24:00Z">
                  <w:rPr>
                    <w:rFonts w:asciiTheme="minorHAnsi" w:hAnsiTheme="minorHAnsi"/>
                    <w:kern w:val="32"/>
                    <w:szCs w:val="22"/>
                  </w:rPr>
                </w:rPrChange>
              </w:rPr>
              <w:t>boundary parameters of C-band radar stations</w:t>
            </w:r>
          </w:p>
        </w:tc>
        <w:tc>
          <w:tcPr>
            <w:tcW w:w="1275" w:type="dxa"/>
            <w:shd w:val="clear" w:color="auto" w:fill="FDE9D9" w:themeFill="accent6" w:themeFillTint="33"/>
            <w:vAlign w:val="center"/>
          </w:tcPr>
          <w:p w14:paraId="435C447D" w14:textId="742EA490" w:rsidR="00B75034" w:rsidRPr="000E1A5F" w:rsidRDefault="00A9126A" w:rsidP="00B75034">
            <w:pPr>
              <w:jc w:val="center"/>
              <w:rPr>
                <w:rFonts w:asciiTheme="minorHAnsi" w:hAnsiTheme="minorHAnsi"/>
                <w:color w:val="7030A0"/>
                <w:kern w:val="32"/>
                <w:szCs w:val="22"/>
                <w:lang w:val="en-GB"/>
                <w:rPrChange w:id="985"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986" w:author="Dioguardi, Fabio" w:date="2018-10-23T11:24:00Z">
                  <w:rPr>
                    <w:rFonts w:asciiTheme="minorHAnsi" w:hAnsiTheme="minorHAnsi"/>
                    <w:color w:val="7030A0"/>
                    <w:kern w:val="32"/>
                    <w:szCs w:val="22"/>
                  </w:rPr>
                </w:rPrChange>
              </w:rPr>
              <w:t xml:space="preserve">generated by </w:t>
            </w:r>
            <w:proofErr w:type="spellStart"/>
            <w:r w:rsidRPr="000E1A5F">
              <w:rPr>
                <w:rFonts w:asciiTheme="minorHAnsi" w:hAnsiTheme="minorHAnsi"/>
                <w:color w:val="7030A0"/>
                <w:kern w:val="32"/>
                <w:szCs w:val="22"/>
                <w:lang w:val="en-GB"/>
                <w:rPrChange w:id="987" w:author="Dioguardi, Fabio" w:date="2018-10-23T11:24:00Z">
                  <w:rPr>
                    <w:rFonts w:asciiTheme="minorHAnsi" w:hAnsiTheme="minorHAnsi"/>
                    <w:color w:val="7030A0"/>
                    <w:kern w:val="32"/>
                    <w:szCs w:val="22"/>
                  </w:rPr>
                </w:rPrChange>
              </w:rPr>
              <w:t>FoxSet</w:t>
            </w:r>
            <w:proofErr w:type="spellEnd"/>
          </w:p>
        </w:tc>
        <w:tc>
          <w:tcPr>
            <w:tcW w:w="1701" w:type="dxa"/>
            <w:shd w:val="clear" w:color="auto" w:fill="FDE9D9" w:themeFill="accent6" w:themeFillTint="33"/>
            <w:vAlign w:val="center"/>
          </w:tcPr>
          <w:p w14:paraId="072F46A2" w14:textId="77777777" w:rsidR="00B75034" w:rsidRPr="000E1A5F" w:rsidRDefault="00B75034" w:rsidP="00B75034">
            <w:pPr>
              <w:jc w:val="center"/>
              <w:rPr>
                <w:rFonts w:asciiTheme="minorHAnsi" w:hAnsiTheme="minorHAnsi"/>
                <w:color w:val="002060"/>
                <w:kern w:val="32"/>
                <w:szCs w:val="22"/>
                <w:lang w:val="en-GB"/>
                <w:rPrChange w:id="988"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89" w:author="Dioguardi, Fabio" w:date="2018-10-23T11:24:00Z">
                  <w:rPr>
                    <w:rFonts w:asciiTheme="minorHAnsi" w:hAnsiTheme="minorHAnsi"/>
                    <w:color w:val="002060"/>
                    <w:kern w:val="32"/>
                    <w:szCs w:val="22"/>
                  </w:rPr>
                </w:rPrChange>
              </w:rPr>
              <w:t>necessary</w:t>
            </w:r>
          </w:p>
          <w:p w14:paraId="45BC52EA" w14:textId="3BB5754A" w:rsidR="00B75034" w:rsidRPr="000E1A5F" w:rsidRDefault="00B75034" w:rsidP="00B75034">
            <w:pPr>
              <w:jc w:val="center"/>
              <w:rPr>
                <w:rFonts w:asciiTheme="minorHAnsi" w:hAnsiTheme="minorHAnsi"/>
                <w:color w:val="002060"/>
                <w:kern w:val="32"/>
                <w:szCs w:val="22"/>
                <w:lang w:val="en-GB"/>
                <w:rPrChange w:id="99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991" w:author="Dioguardi, Fabio" w:date="2018-10-23T11:24:00Z">
                  <w:rPr>
                    <w:rFonts w:asciiTheme="minorHAnsi" w:hAnsiTheme="minorHAnsi"/>
                    <w:color w:val="002060"/>
                    <w:kern w:val="32"/>
                    <w:szCs w:val="22"/>
                  </w:rPr>
                </w:rPrChange>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0E1A5F" w:rsidRDefault="00B75034" w:rsidP="00B75034">
            <w:pPr>
              <w:jc w:val="center"/>
              <w:rPr>
                <w:rFonts w:asciiTheme="minorHAnsi" w:hAnsiTheme="minorHAnsi"/>
                <w:i/>
                <w:kern w:val="32"/>
                <w:szCs w:val="22"/>
                <w:highlight w:val="yellow"/>
                <w:lang w:val="en-GB"/>
                <w:rPrChange w:id="992" w:author="Dioguardi, Fabio" w:date="2018-10-23T11:24:00Z">
                  <w:rPr>
                    <w:rFonts w:asciiTheme="minorHAnsi" w:hAnsiTheme="minorHAnsi"/>
                    <w:i/>
                    <w:kern w:val="32"/>
                    <w:szCs w:val="22"/>
                    <w:highlight w:val="yellow"/>
                  </w:rPr>
                </w:rPrChange>
              </w:rPr>
            </w:pPr>
            <w:r w:rsidRPr="000E1A5F">
              <w:rPr>
                <w:rFonts w:asciiTheme="minorHAnsi" w:hAnsiTheme="minorHAnsi"/>
                <w:i/>
                <w:lang w:val="en-GB"/>
                <w:rPrChange w:id="993" w:author="Dioguardi, Fabio" w:date="2018-10-23T11:24:00Z">
                  <w:rPr>
                    <w:rFonts w:asciiTheme="minorHAnsi" w:hAnsiTheme="minorHAnsi"/>
                    <w:i/>
                  </w:rPr>
                </w:rPrChange>
              </w:rPr>
              <w:t>Cam.ini</w:t>
            </w:r>
          </w:p>
        </w:tc>
        <w:tc>
          <w:tcPr>
            <w:tcW w:w="4395" w:type="dxa"/>
            <w:shd w:val="clear" w:color="auto" w:fill="DBE5F1" w:themeFill="accent1" w:themeFillTint="33"/>
            <w:vAlign w:val="center"/>
          </w:tcPr>
          <w:p w14:paraId="5FE5F29B" w14:textId="20AB1A69" w:rsidR="00B75034" w:rsidRPr="000E1A5F" w:rsidRDefault="00B75034" w:rsidP="00B75034">
            <w:pPr>
              <w:jc w:val="center"/>
              <w:rPr>
                <w:rFonts w:asciiTheme="minorHAnsi" w:hAnsiTheme="minorHAnsi"/>
                <w:kern w:val="32"/>
                <w:szCs w:val="22"/>
                <w:lang w:val="en-GB"/>
                <w:rPrChange w:id="99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995" w:author="Dioguardi, Fabio" w:date="2018-10-23T11:24:00Z">
                  <w:rPr>
                    <w:rFonts w:asciiTheme="minorHAnsi" w:hAnsiTheme="minorHAnsi"/>
                    <w:kern w:val="32"/>
                    <w:szCs w:val="22"/>
                  </w:rPr>
                </w:rPrChange>
              </w:rPr>
              <w:t>boundary parameters of web cams</w:t>
            </w:r>
          </w:p>
        </w:tc>
        <w:tc>
          <w:tcPr>
            <w:tcW w:w="1275" w:type="dxa"/>
            <w:shd w:val="clear" w:color="auto" w:fill="DBE5F1" w:themeFill="accent1" w:themeFillTint="33"/>
            <w:vAlign w:val="center"/>
          </w:tcPr>
          <w:p w14:paraId="13990B7D" w14:textId="3C6C1795" w:rsidR="00B75034" w:rsidRPr="000E1A5F" w:rsidRDefault="00A9126A" w:rsidP="00B75034">
            <w:pPr>
              <w:jc w:val="center"/>
              <w:rPr>
                <w:rFonts w:asciiTheme="minorHAnsi" w:hAnsiTheme="minorHAnsi"/>
                <w:color w:val="7030A0"/>
                <w:kern w:val="32"/>
                <w:szCs w:val="22"/>
                <w:lang w:val="en-GB"/>
                <w:rPrChange w:id="996"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997" w:author="Dioguardi, Fabio" w:date="2018-10-23T11:24:00Z">
                  <w:rPr>
                    <w:rFonts w:asciiTheme="minorHAnsi" w:hAnsiTheme="minorHAnsi"/>
                    <w:color w:val="7030A0"/>
                    <w:kern w:val="32"/>
                    <w:szCs w:val="22"/>
                  </w:rPr>
                </w:rPrChange>
              </w:rPr>
              <w:t xml:space="preserve">generated by </w:t>
            </w:r>
            <w:proofErr w:type="spellStart"/>
            <w:r w:rsidRPr="000E1A5F">
              <w:rPr>
                <w:rFonts w:asciiTheme="minorHAnsi" w:hAnsiTheme="minorHAnsi"/>
                <w:color w:val="7030A0"/>
                <w:kern w:val="32"/>
                <w:szCs w:val="22"/>
                <w:lang w:val="en-GB"/>
                <w:rPrChange w:id="998" w:author="Dioguardi, Fabio" w:date="2018-10-23T11:24:00Z">
                  <w:rPr>
                    <w:rFonts w:asciiTheme="minorHAnsi" w:hAnsiTheme="minorHAnsi"/>
                    <w:color w:val="7030A0"/>
                    <w:kern w:val="32"/>
                    <w:szCs w:val="22"/>
                  </w:rPr>
                </w:rPrChange>
              </w:rPr>
              <w:t>FoxSet</w:t>
            </w:r>
            <w:proofErr w:type="spellEnd"/>
          </w:p>
        </w:tc>
        <w:tc>
          <w:tcPr>
            <w:tcW w:w="1701" w:type="dxa"/>
            <w:shd w:val="clear" w:color="auto" w:fill="DBE5F1" w:themeFill="accent1" w:themeFillTint="33"/>
            <w:vAlign w:val="center"/>
          </w:tcPr>
          <w:p w14:paraId="258B09EA" w14:textId="77777777" w:rsidR="00B75034" w:rsidRPr="000E1A5F" w:rsidRDefault="00B75034" w:rsidP="00B75034">
            <w:pPr>
              <w:jc w:val="center"/>
              <w:rPr>
                <w:rFonts w:asciiTheme="minorHAnsi" w:hAnsiTheme="minorHAnsi"/>
                <w:color w:val="002060"/>
                <w:kern w:val="32"/>
                <w:szCs w:val="22"/>
                <w:lang w:val="en-GB"/>
                <w:rPrChange w:id="999"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00" w:author="Dioguardi, Fabio" w:date="2018-10-23T11:24:00Z">
                  <w:rPr>
                    <w:rFonts w:asciiTheme="minorHAnsi" w:hAnsiTheme="minorHAnsi"/>
                    <w:color w:val="002060"/>
                    <w:kern w:val="32"/>
                    <w:szCs w:val="22"/>
                  </w:rPr>
                </w:rPrChange>
              </w:rPr>
              <w:t>necessary</w:t>
            </w:r>
          </w:p>
          <w:p w14:paraId="715A7274" w14:textId="62081851" w:rsidR="00B75034" w:rsidRPr="000E1A5F" w:rsidRDefault="00B75034" w:rsidP="00B75034">
            <w:pPr>
              <w:jc w:val="center"/>
              <w:rPr>
                <w:rFonts w:asciiTheme="minorHAnsi" w:hAnsiTheme="minorHAnsi"/>
                <w:color w:val="002060"/>
                <w:kern w:val="32"/>
                <w:szCs w:val="22"/>
                <w:lang w:val="en-GB"/>
                <w:rPrChange w:id="1001"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02" w:author="Dioguardi, Fabio" w:date="2018-10-23T11:24:00Z">
                  <w:rPr>
                    <w:rFonts w:asciiTheme="minorHAnsi" w:hAnsiTheme="minorHAnsi"/>
                    <w:color w:val="002060"/>
                    <w:kern w:val="32"/>
                    <w:szCs w:val="22"/>
                  </w:rPr>
                </w:rPrChange>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0E1A5F" w:rsidRDefault="00B75034" w:rsidP="00B75034">
            <w:pPr>
              <w:jc w:val="center"/>
              <w:rPr>
                <w:rFonts w:asciiTheme="minorHAnsi" w:hAnsiTheme="minorHAnsi"/>
                <w:i/>
                <w:kern w:val="32"/>
                <w:szCs w:val="22"/>
                <w:highlight w:val="yellow"/>
                <w:lang w:val="en-GB"/>
                <w:rPrChange w:id="1003" w:author="Dioguardi, Fabio" w:date="2018-10-23T11:24:00Z">
                  <w:rPr>
                    <w:rFonts w:asciiTheme="minorHAnsi" w:hAnsiTheme="minorHAnsi"/>
                    <w:i/>
                    <w:kern w:val="32"/>
                    <w:szCs w:val="22"/>
                    <w:highlight w:val="yellow"/>
                  </w:rPr>
                </w:rPrChange>
              </w:rPr>
            </w:pPr>
            <w:r w:rsidRPr="000E1A5F">
              <w:rPr>
                <w:rFonts w:asciiTheme="minorHAnsi" w:hAnsiTheme="minorHAnsi"/>
                <w:i/>
                <w:kern w:val="32"/>
                <w:szCs w:val="22"/>
                <w:lang w:val="en-GB"/>
                <w:rPrChange w:id="1004" w:author="Dioguardi, Fabio" w:date="2018-10-23T11:24:00Z">
                  <w:rPr>
                    <w:rFonts w:asciiTheme="minorHAnsi" w:hAnsiTheme="minorHAnsi"/>
                    <w:i/>
                    <w:kern w:val="32"/>
                    <w:szCs w:val="22"/>
                  </w:rPr>
                </w:rPrChange>
              </w:rPr>
              <w:t>volc_database.ini</w:t>
            </w:r>
          </w:p>
        </w:tc>
        <w:tc>
          <w:tcPr>
            <w:tcW w:w="4395" w:type="dxa"/>
            <w:shd w:val="clear" w:color="auto" w:fill="FDE9D9" w:themeFill="accent6" w:themeFillTint="33"/>
            <w:vAlign w:val="center"/>
          </w:tcPr>
          <w:p w14:paraId="05E6B53F" w14:textId="4478F56A" w:rsidR="00B75034" w:rsidRPr="000E1A5F" w:rsidRDefault="00B75034" w:rsidP="00B75034">
            <w:pPr>
              <w:jc w:val="center"/>
              <w:rPr>
                <w:rFonts w:asciiTheme="minorHAnsi" w:hAnsiTheme="minorHAnsi"/>
                <w:kern w:val="32"/>
                <w:szCs w:val="22"/>
                <w:lang w:val="en-GB"/>
                <w:rPrChange w:id="100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06" w:author="Dioguardi, Fabio" w:date="2018-10-23T11:24:00Z">
                  <w:rPr>
                    <w:rFonts w:asciiTheme="minorHAnsi" w:hAnsiTheme="minorHAnsi"/>
                    <w:kern w:val="32"/>
                    <w:szCs w:val="22"/>
                  </w:rPr>
                </w:rPrChange>
              </w:rPr>
              <w:t>distances between volcanos and sensors</w:t>
            </w:r>
          </w:p>
        </w:tc>
        <w:tc>
          <w:tcPr>
            <w:tcW w:w="1275" w:type="dxa"/>
            <w:shd w:val="clear" w:color="auto" w:fill="FDE9D9" w:themeFill="accent6" w:themeFillTint="33"/>
            <w:vAlign w:val="center"/>
          </w:tcPr>
          <w:p w14:paraId="7EC3EA01" w14:textId="19D17EEE" w:rsidR="00B75034" w:rsidRPr="000E1A5F" w:rsidRDefault="00A9126A" w:rsidP="00B75034">
            <w:pPr>
              <w:jc w:val="center"/>
              <w:rPr>
                <w:rFonts w:asciiTheme="minorHAnsi" w:hAnsiTheme="minorHAnsi"/>
                <w:color w:val="7030A0"/>
                <w:kern w:val="32"/>
                <w:szCs w:val="22"/>
                <w:lang w:val="en-GB"/>
                <w:rPrChange w:id="1007" w:author="Dioguardi, Fabio" w:date="2018-10-23T11:24:00Z">
                  <w:rPr>
                    <w:rFonts w:asciiTheme="minorHAnsi" w:hAnsiTheme="minorHAnsi"/>
                    <w:color w:val="7030A0"/>
                    <w:kern w:val="32"/>
                    <w:szCs w:val="22"/>
                  </w:rPr>
                </w:rPrChange>
              </w:rPr>
            </w:pPr>
            <w:r w:rsidRPr="000E1A5F">
              <w:rPr>
                <w:rFonts w:asciiTheme="minorHAnsi" w:hAnsiTheme="minorHAnsi"/>
                <w:color w:val="7030A0"/>
                <w:kern w:val="32"/>
                <w:szCs w:val="22"/>
                <w:lang w:val="en-GB"/>
                <w:rPrChange w:id="1008" w:author="Dioguardi, Fabio" w:date="2018-10-23T11:24:00Z">
                  <w:rPr>
                    <w:rFonts w:asciiTheme="minorHAnsi" w:hAnsiTheme="minorHAnsi"/>
                    <w:color w:val="7030A0"/>
                    <w:kern w:val="32"/>
                    <w:szCs w:val="22"/>
                  </w:rPr>
                </w:rPrChange>
              </w:rPr>
              <w:t xml:space="preserve">generated by </w:t>
            </w:r>
            <w:proofErr w:type="spellStart"/>
            <w:r w:rsidRPr="000E1A5F">
              <w:rPr>
                <w:rFonts w:asciiTheme="minorHAnsi" w:hAnsiTheme="minorHAnsi"/>
                <w:color w:val="7030A0"/>
                <w:kern w:val="32"/>
                <w:szCs w:val="22"/>
                <w:lang w:val="en-GB"/>
                <w:rPrChange w:id="1009" w:author="Dioguardi, Fabio" w:date="2018-10-23T11:24:00Z">
                  <w:rPr>
                    <w:rFonts w:asciiTheme="minorHAnsi" w:hAnsiTheme="minorHAnsi"/>
                    <w:color w:val="7030A0"/>
                    <w:kern w:val="32"/>
                    <w:szCs w:val="22"/>
                  </w:rPr>
                </w:rPrChange>
              </w:rPr>
              <w:t>FoxSet</w:t>
            </w:r>
            <w:proofErr w:type="spellEnd"/>
          </w:p>
        </w:tc>
        <w:tc>
          <w:tcPr>
            <w:tcW w:w="1701" w:type="dxa"/>
            <w:shd w:val="clear" w:color="auto" w:fill="FDE9D9" w:themeFill="accent6" w:themeFillTint="33"/>
            <w:vAlign w:val="center"/>
          </w:tcPr>
          <w:p w14:paraId="071E7197" w14:textId="77777777" w:rsidR="00B75034" w:rsidRPr="000E1A5F" w:rsidRDefault="00B75034" w:rsidP="00B75034">
            <w:pPr>
              <w:jc w:val="center"/>
              <w:rPr>
                <w:rFonts w:asciiTheme="minorHAnsi" w:hAnsiTheme="minorHAnsi"/>
                <w:color w:val="002060"/>
                <w:kern w:val="32"/>
                <w:szCs w:val="22"/>
                <w:lang w:val="en-GB"/>
                <w:rPrChange w:id="101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11" w:author="Dioguardi, Fabio" w:date="2018-10-23T11:24:00Z">
                  <w:rPr>
                    <w:rFonts w:asciiTheme="minorHAnsi" w:hAnsiTheme="minorHAnsi"/>
                    <w:color w:val="002060"/>
                    <w:kern w:val="32"/>
                    <w:szCs w:val="22"/>
                  </w:rPr>
                </w:rPrChange>
              </w:rPr>
              <w:t>necessary</w:t>
            </w:r>
          </w:p>
          <w:p w14:paraId="3CF52A70" w14:textId="35F8533F" w:rsidR="00B75034" w:rsidRPr="000E1A5F" w:rsidRDefault="00B75034" w:rsidP="00B75034">
            <w:pPr>
              <w:jc w:val="center"/>
              <w:rPr>
                <w:rFonts w:asciiTheme="minorHAnsi" w:hAnsiTheme="minorHAnsi"/>
                <w:color w:val="002060"/>
                <w:kern w:val="32"/>
                <w:szCs w:val="22"/>
                <w:lang w:val="en-GB"/>
                <w:rPrChange w:id="1012"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13" w:author="Dioguardi, Fabio" w:date="2018-10-23T11:24:00Z">
                  <w:rPr>
                    <w:rFonts w:asciiTheme="minorHAnsi" w:hAnsiTheme="minorHAnsi"/>
                    <w:color w:val="002060"/>
                    <w:kern w:val="32"/>
                    <w:szCs w:val="22"/>
                  </w:rPr>
                </w:rPrChange>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0E1A5F" w:rsidRDefault="00B75034" w:rsidP="00B75034">
            <w:pPr>
              <w:jc w:val="center"/>
              <w:rPr>
                <w:rFonts w:asciiTheme="minorHAnsi" w:hAnsiTheme="minorHAnsi"/>
                <w:i/>
                <w:kern w:val="32"/>
                <w:szCs w:val="22"/>
                <w:lang w:val="en-GB"/>
                <w:rPrChange w:id="1014"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015" w:author="Dioguardi, Fabio" w:date="2018-10-23T11:24:00Z">
                  <w:rPr>
                    <w:rFonts w:asciiTheme="minorHAnsi" w:hAnsiTheme="minorHAnsi"/>
                    <w:i/>
                    <w:kern w:val="32"/>
                    <w:szCs w:val="22"/>
                  </w:rPr>
                </w:rPrChange>
              </w:rPr>
              <w:t>fix_config.txt</w:t>
            </w:r>
          </w:p>
        </w:tc>
        <w:tc>
          <w:tcPr>
            <w:tcW w:w="4395" w:type="dxa"/>
            <w:shd w:val="clear" w:color="auto" w:fill="DBE5F1" w:themeFill="accent1" w:themeFillTint="33"/>
            <w:vAlign w:val="center"/>
          </w:tcPr>
          <w:p w14:paraId="09179763" w14:textId="2C13E473" w:rsidR="00B75034" w:rsidRPr="000E1A5F" w:rsidRDefault="00B75034" w:rsidP="00B75034">
            <w:pPr>
              <w:jc w:val="center"/>
              <w:rPr>
                <w:rFonts w:asciiTheme="minorHAnsi" w:hAnsiTheme="minorHAnsi"/>
                <w:kern w:val="32"/>
                <w:szCs w:val="22"/>
                <w:lang w:val="en-GB"/>
                <w:rPrChange w:id="101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17" w:author="Dioguardi, Fabio" w:date="2018-10-23T11:24:00Z">
                  <w:rPr>
                    <w:rFonts w:asciiTheme="minorHAnsi" w:hAnsiTheme="minorHAnsi"/>
                    <w:kern w:val="32"/>
                    <w:szCs w:val="22"/>
                  </w:rPr>
                </w:rPrChange>
              </w:rPr>
              <w:t>control parameters for FOXI</w:t>
            </w:r>
          </w:p>
        </w:tc>
        <w:tc>
          <w:tcPr>
            <w:tcW w:w="1275" w:type="dxa"/>
            <w:shd w:val="clear" w:color="auto" w:fill="DBE5F1" w:themeFill="accent1" w:themeFillTint="33"/>
            <w:vAlign w:val="center"/>
          </w:tcPr>
          <w:p w14:paraId="58EE1D2C" w14:textId="5146E25C" w:rsidR="00B75034" w:rsidRPr="000E1A5F" w:rsidRDefault="00B75034" w:rsidP="00B75034">
            <w:pPr>
              <w:jc w:val="center"/>
              <w:rPr>
                <w:rFonts w:asciiTheme="minorHAnsi" w:hAnsiTheme="minorHAnsi"/>
                <w:color w:val="00B050"/>
                <w:kern w:val="32"/>
                <w:szCs w:val="22"/>
                <w:lang w:val="en-GB"/>
                <w:rPrChange w:id="1018"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1019" w:author="Dioguardi, Fabio" w:date="2018-10-23T11:24:00Z">
                  <w:rPr>
                    <w:rFonts w:asciiTheme="minorHAnsi" w:hAnsiTheme="minorHAnsi"/>
                    <w:color w:val="00B050"/>
                    <w:kern w:val="32"/>
                    <w:szCs w:val="22"/>
                  </w:rPr>
                </w:rPrChange>
              </w:rPr>
              <w:t>generated by FIX</w:t>
            </w:r>
          </w:p>
        </w:tc>
        <w:tc>
          <w:tcPr>
            <w:tcW w:w="1701" w:type="dxa"/>
            <w:shd w:val="clear" w:color="auto" w:fill="DBE5F1" w:themeFill="accent1" w:themeFillTint="33"/>
            <w:vAlign w:val="center"/>
          </w:tcPr>
          <w:p w14:paraId="63AC602F" w14:textId="77777777" w:rsidR="00B75034" w:rsidRPr="000E1A5F" w:rsidRDefault="00B75034" w:rsidP="00B75034">
            <w:pPr>
              <w:jc w:val="center"/>
              <w:rPr>
                <w:rFonts w:asciiTheme="minorHAnsi" w:hAnsiTheme="minorHAnsi"/>
                <w:color w:val="002060"/>
                <w:kern w:val="32"/>
                <w:szCs w:val="22"/>
                <w:lang w:val="en-GB"/>
                <w:rPrChange w:id="1020"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21" w:author="Dioguardi, Fabio" w:date="2018-10-23T11:24:00Z">
                  <w:rPr>
                    <w:rFonts w:asciiTheme="minorHAnsi" w:hAnsiTheme="minorHAnsi"/>
                    <w:color w:val="002060"/>
                    <w:kern w:val="32"/>
                    <w:szCs w:val="22"/>
                  </w:rPr>
                </w:rPrChange>
              </w:rPr>
              <w:t>necessary</w:t>
            </w:r>
          </w:p>
          <w:p w14:paraId="3DB3C3F2" w14:textId="255BBBC2" w:rsidR="00B75034" w:rsidRPr="000E1A5F" w:rsidRDefault="00B75034" w:rsidP="00B75034">
            <w:pPr>
              <w:jc w:val="center"/>
              <w:rPr>
                <w:rFonts w:asciiTheme="minorHAnsi" w:hAnsiTheme="minorHAnsi"/>
                <w:color w:val="002060"/>
                <w:kern w:val="32"/>
                <w:szCs w:val="22"/>
                <w:lang w:val="en-GB"/>
                <w:rPrChange w:id="1022" w:author="Dioguardi, Fabio" w:date="2018-10-23T11:24:00Z">
                  <w:rPr>
                    <w:rFonts w:asciiTheme="minorHAnsi" w:hAnsiTheme="minorHAnsi"/>
                    <w:color w:val="002060"/>
                    <w:kern w:val="32"/>
                    <w:szCs w:val="22"/>
                  </w:rPr>
                </w:rPrChange>
              </w:rPr>
            </w:pPr>
            <w:r w:rsidRPr="000E1A5F">
              <w:rPr>
                <w:rFonts w:asciiTheme="minorHAnsi" w:hAnsiTheme="minorHAnsi"/>
                <w:color w:val="002060"/>
                <w:kern w:val="32"/>
                <w:szCs w:val="22"/>
                <w:lang w:val="en-GB"/>
                <w:rPrChange w:id="1023" w:author="Dioguardi, Fabio" w:date="2018-10-23T11:24:00Z">
                  <w:rPr>
                    <w:rFonts w:asciiTheme="minorHAnsi" w:hAnsiTheme="minorHAnsi"/>
                    <w:color w:val="002060"/>
                    <w:kern w:val="32"/>
                    <w:szCs w:val="22"/>
                  </w:rPr>
                </w:rPrChange>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0E1A5F" w:rsidRDefault="00B75034" w:rsidP="00B75034">
            <w:pPr>
              <w:jc w:val="center"/>
              <w:rPr>
                <w:rFonts w:asciiTheme="minorHAnsi" w:hAnsiTheme="minorHAnsi"/>
                <w:i/>
                <w:kern w:val="32"/>
                <w:szCs w:val="22"/>
                <w:lang w:val="en-GB"/>
                <w:rPrChange w:id="1024" w:author="Dioguardi, Fabio" w:date="2018-10-23T11:24:00Z">
                  <w:rPr>
                    <w:rFonts w:asciiTheme="minorHAnsi" w:hAnsiTheme="minorHAnsi"/>
                    <w:i/>
                    <w:kern w:val="32"/>
                    <w:szCs w:val="22"/>
                  </w:rPr>
                </w:rPrChange>
              </w:rPr>
            </w:pPr>
            <w:r w:rsidRPr="000E1A5F">
              <w:rPr>
                <w:rFonts w:asciiTheme="minorHAnsi" w:hAnsiTheme="minorHAnsi"/>
                <w:i/>
                <w:lang w:val="en-GB"/>
                <w:rPrChange w:id="1025" w:author="Dioguardi, Fabio" w:date="2018-10-23T11:24:00Z">
                  <w:rPr>
                    <w:rFonts w:asciiTheme="minorHAnsi" w:hAnsiTheme="minorHAnsi"/>
                    <w:i/>
                  </w:rPr>
                </w:rPrChange>
              </w:rPr>
              <w:t>fix_OBSin.txt</w:t>
            </w:r>
          </w:p>
        </w:tc>
        <w:tc>
          <w:tcPr>
            <w:tcW w:w="4395" w:type="dxa"/>
            <w:shd w:val="clear" w:color="auto" w:fill="FDE9D9" w:themeFill="accent6" w:themeFillTint="33"/>
            <w:vAlign w:val="center"/>
          </w:tcPr>
          <w:p w14:paraId="51183026" w14:textId="2F722EFF" w:rsidR="00B75034" w:rsidRPr="000E1A5F" w:rsidRDefault="00B75034" w:rsidP="00B75034">
            <w:pPr>
              <w:jc w:val="center"/>
              <w:rPr>
                <w:rFonts w:asciiTheme="minorHAnsi" w:hAnsiTheme="minorHAnsi"/>
                <w:kern w:val="32"/>
                <w:szCs w:val="22"/>
                <w:lang w:val="en-GB"/>
                <w:rPrChange w:id="102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27" w:author="Dioguardi, Fabio" w:date="2018-10-23T11:24:00Z">
                  <w:rPr>
                    <w:rFonts w:asciiTheme="minorHAnsi" w:hAnsiTheme="minorHAnsi"/>
                    <w:kern w:val="32"/>
                    <w:szCs w:val="22"/>
                  </w:rPr>
                </w:rPrChange>
              </w:rPr>
              <w:t>manually added plume height data via FIX</w:t>
            </w:r>
          </w:p>
        </w:tc>
        <w:tc>
          <w:tcPr>
            <w:tcW w:w="1275" w:type="dxa"/>
            <w:shd w:val="clear" w:color="auto" w:fill="FDE9D9" w:themeFill="accent6" w:themeFillTint="33"/>
            <w:vAlign w:val="center"/>
          </w:tcPr>
          <w:p w14:paraId="17180E8A" w14:textId="5E8D1431" w:rsidR="00B75034" w:rsidRPr="000E1A5F" w:rsidRDefault="00B75034" w:rsidP="00B75034">
            <w:pPr>
              <w:jc w:val="center"/>
              <w:rPr>
                <w:rFonts w:asciiTheme="minorHAnsi" w:hAnsiTheme="minorHAnsi"/>
                <w:color w:val="00B050"/>
                <w:kern w:val="32"/>
                <w:szCs w:val="22"/>
                <w:lang w:val="en-GB"/>
                <w:rPrChange w:id="1028"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1029" w:author="Dioguardi, Fabio" w:date="2018-10-23T11:24:00Z">
                  <w:rPr>
                    <w:rFonts w:asciiTheme="minorHAnsi" w:hAnsiTheme="minorHAnsi"/>
                    <w:color w:val="00B050"/>
                    <w:kern w:val="32"/>
                    <w:szCs w:val="22"/>
                  </w:rPr>
                </w:rPrChange>
              </w:rPr>
              <w:t>generated by FIX</w:t>
            </w:r>
          </w:p>
        </w:tc>
        <w:tc>
          <w:tcPr>
            <w:tcW w:w="1701" w:type="dxa"/>
            <w:shd w:val="clear" w:color="auto" w:fill="FDE9D9" w:themeFill="accent6" w:themeFillTint="33"/>
            <w:vAlign w:val="center"/>
          </w:tcPr>
          <w:p w14:paraId="6B1A10EA" w14:textId="425528FC" w:rsidR="00B75034" w:rsidRPr="000E1A5F" w:rsidRDefault="00B75034" w:rsidP="00B75034">
            <w:pPr>
              <w:jc w:val="center"/>
              <w:rPr>
                <w:rFonts w:asciiTheme="minorHAnsi" w:hAnsiTheme="minorHAnsi"/>
                <w:color w:val="76923C" w:themeColor="accent3" w:themeShade="BF"/>
                <w:kern w:val="32"/>
                <w:szCs w:val="22"/>
                <w:lang w:val="en-GB"/>
                <w:rPrChange w:id="1030"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031"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0E1A5F" w:rsidRDefault="00B75034" w:rsidP="00B75034">
            <w:pPr>
              <w:jc w:val="center"/>
              <w:rPr>
                <w:rFonts w:asciiTheme="minorHAnsi" w:hAnsiTheme="minorHAnsi"/>
                <w:i/>
                <w:kern w:val="32"/>
                <w:szCs w:val="22"/>
                <w:lang w:val="en-GB"/>
                <w:rPrChange w:id="1032" w:author="Dioguardi, Fabio" w:date="2018-10-23T11:24:00Z">
                  <w:rPr>
                    <w:rFonts w:asciiTheme="minorHAnsi" w:hAnsiTheme="minorHAnsi"/>
                    <w:i/>
                    <w:kern w:val="32"/>
                    <w:szCs w:val="22"/>
                  </w:rPr>
                </w:rPrChange>
              </w:rPr>
            </w:pPr>
            <w:r w:rsidRPr="000E1A5F">
              <w:rPr>
                <w:rFonts w:asciiTheme="minorHAnsi" w:hAnsiTheme="minorHAnsi"/>
                <w:i/>
                <w:lang w:val="en-GB"/>
                <w:rPrChange w:id="1033" w:author="Dioguardi, Fabio" w:date="2018-10-23T11:24:00Z">
                  <w:rPr>
                    <w:rFonts w:asciiTheme="minorHAnsi" w:hAnsiTheme="minorHAnsi"/>
                    <w:i/>
                  </w:rPr>
                </w:rPrChange>
              </w:rPr>
              <w:t>fix_MERin.txt</w:t>
            </w:r>
          </w:p>
        </w:tc>
        <w:tc>
          <w:tcPr>
            <w:tcW w:w="4395" w:type="dxa"/>
            <w:shd w:val="clear" w:color="auto" w:fill="DBE5F1" w:themeFill="accent1" w:themeFillTint="33"/>
            <w:vAlign w:val="center"/>
          </w:tcPr>
          <w:p w14:paraId="2E47CD20" w14:textId="1B30F0D4" w:rsidR="00B75034" w:rsidRPr="000E1A5F" w:rsidRDefault="00B75034" w:rsidP="00B75034">
            <w:pPr>
              <w:jc w:val="center"/>
              <w:rPr>
                <w:rFonts w:asciiTheme="minorHAnsi" w:hAnsiTheme="minorHAnsi"/>
                <w:kern w:val="32"/>
                <w:szCs w:val="22"/>
                <w:lang w:val="en-GB"/>
                <w:rPrChange w:id="103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35" w:author="Dioguardi, Fabio" w:date="2018-10-23T11:24:00Z">
                  <w:rPr>
                    <w:rFonts w:asciiTheme="minorHAnsi" w:hAnsiTheme="minorHAnsi"/>
                    <w:kern w:val="32"/>
                    <w:szCs w:val="22"/>
                  </w:rPr>
                </w:rPrChange>
              </w:rPr>
              <w:t>manually added MER data via FIX</w:t>
            </w:r>
          </w:p>
        </w:tc>
        <w:tc>
          <w:tcPr>
            <w:tcW w:w="1275" w:type="dxa"/>
            <w:shd w:val="clear" w:color="auto" w:fill="DBE5F1" w:themeFill="accent1" w:themeFillTint="33"/>
            <w:vAlign w:val="center"/>
          </w:tcPr>
          <w:p w14:paraId="4410E8BF" w14:textId="45DA61A4" w:rsidR="00B75034" w:rsidRPr="000E1A5F" w:rsidRDefault="00B75034" w:rsidP="00B75034">
            <w:pPr>
              <w:jc w:val="center"/>
              <w:rPr>
                <w:rFonts w:asciiTheme="minorHAnsi" w:hAnsiTheme="minorHAnsi"/>
                <w:color w:val="00B050"/>
                <w:kern w:val="32"/>
                <w:szCs w:val="22"/>
                <w:lang w:val="en-GB"/>
                <w:rPrChange w:id="1036" w:author="Dioguardi, Fabio" w:date="2018-10-23T11:24:00Z">
                  <w:rPr>
                    <w:rFonts w:asciiTheme="minorHAnsi" w:hAnsiTheme="minorHAnsi"/>
                    <w:color w:val="00B050"/>
                    <w:kern w:val="32"/>
                    <w:szCs w:val="22"/>
                  </w:rPr>
                </w:rPrChange>
              </w:rPr>
            </w:pPr>
            <w:r w:rsidRPr="000E1A5F">
              <w:rPr>
                <w:rFonts w:asciiTheme="minorHAnsi" w:hAnsiTheme="minorHAnsi"/>
                <w:color w:val="00B050"/>
                <w:kern w:val="32"/>
                <w:szCs w:val="22"/>
                <w:lang w:val="en-GB"/>
                <w:rPrChange w:id="1037" w:author="Dioguardi, Fabio" w:date="2018-10-23T11:24:00Z">
                  <w:rPr>
                    <w:rFonts w:asciiTheme="minorHAnsi" w:hAnsiTheme="minorHAnsi"/>
                    <w:color w:val="00B050"/>
                    <w:kern w:val="32"/>
                    <w:szCs w:val="22"/>
                  </w:rPr>
                </w:rPrChange>
              </w:rPr>
              <w:t>generated by FIX</w:t>
            </w:r>
          </w:p>
        </w:tc>
        <w:tc>
          <w:tcPr>
            <w:tcW w:w="1701" w:type="dxa"/>
            <w:shd w:val="clear" w:color="auto" w:fill="DBE5F1" w:themeFill="accent1" w:themeFillTint="33"/>
            <w:vAlign w:val="center"/>
          </w:tcPr>
          <w:p w14:paraId="60CB23A5" w14:textId="3EDEA678" w:rsidR="00B75034" w:rsidRPr="000E1A5F" w:rsidRDefault="00B75034" w:rsidP="00B75034">
            <w:pPr>
              <w:jc w:val="center"/>
              <w:rPr>
                <w:rFonts w:asciiTheme="minorHAnsi" w:hAnsiTheme="minorHAnsi"/>
                <w:color w:val="76923C" w:themeColor="accent3" w:themeShade="BF"/>
                <w:kern w:val="32"/>
                <w:szCs w:val="22"/>
                <w:lang w:val="en-GB"/>
                <w:rPrChange w:id="1038"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039"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0E1A5F" w:rsidRDefault="00B75034" w:rsidP="00B75034">
            <w:pPr>
              <w:jc w:val="center"/>
              <w:rPr>
                <w:rFonts w:asciiTheme="minorHAnsi" w:hAnsiTheme="minorHAnsi"/>
                <w:i/>
                <w:color w:val="FF0000"/>
                <w:lang w:val="en-GB"/>
                <w:rPrChange w:id="1040"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1041" w:author="Dioguardi, Fabio" w:date="2018-10-23T11:24:00Z">
                  <w:rPr>
                    <w:rFonts w:asciiTheme="minorHAnsi" w:hAnsiTheme="minorHAnsi"/>
                    <w:i/>
                    <w:color w:val="FF0000"/>
                    <w:kern w:val="32"/>
                    <w:szCs w:val="22"/>
                  </w:rPr>
                </w:rPrChange>
              </w:rPr>
              <w:t>radar_ISKEF.txt</w:t>
            </w:r>
          </w:p>
        </w:tc>
        <w:tc>
          <w:tcPr>
            <w:tcW w:w="4395" w:type="dxa"/>
            <w:shd w:val="clear" w:color="auto" w:fill="FDE9D9" w:themeFill="accent6" w:themeFillTint="33"/>
            <w:vAlign w:val="center"/>
          </w:tcPr>
          <w:p w14:paraId="28A523B0" w14:textId="2B35E1AF" w:rsidR="00B75034" w:rsidRPr="000E1A5F" w:rsidRDefault="00B75034" w:rsidP="00B75034">
            <w:pPr>
              <w:jc w:val="center"/>
              <w:rPr>
                <w:rFonts w:asciiTheme="minorHAnsi" w:hAnsiTheme="minorHAnsi"/>
                <w:lang w:val="en-GB"/>
                <w:rPrChange w:id="1042" w:author="Dioguardi, Fabio" w:date="2018-10-23T11:24:00Z">
                  <w:rPr>
                    <w:rFonts w:asciiTheme="minorHAnsi" w:hAnsiTheme="minorHAnsi"/>
                  </w:rPr>
                </w:rPrChange>
              </w:rPr>
            </w:pPr>
            <w:r w:rsidRPr="000E1A5F">
              <w:rPr>
                <w:rFonts w:asciiTheme="minorHAnsi" w:hAnsiTheme="minorHAnsi"/>
                <w:kern w:val="32"/>
                <w:szCs w:val="22"/>
                <w:lang w:val="en-GB"/>
                <w:rPrChange w:id="1043" w:author="Dioguardi, Fabio" w:date="2018-10-23T11:24:00Z">
                  <w:rPr>
                    <w:rFonts w:asciiTheme="minorHAnsi" w:hAnsiTheme="minorHAnsi"/>
                    <w:kern w:val="32"/>
                    <w:szCs w:val="22"/>
                  </w:rPr>
                </w:rPrChange>
              </w:rPr>
              <w:t xml:space="preserve">auto-stream plume height data from C-band radar at </w:t>
            </w:r>
            <w:proofErr w:type="spellStart"/>
            <w:r w:rsidRPr="000E1A5F">
              <w:rPr>
                <w:rFonts w:asciiTheme="minorHAnsi" w:hAnsiTheme="minorHAnsi"/>
                <w:kern w:val="32"/>
                <w:szCs w:val="22"/>
                <w:lang w:val="en-GB"/>
                <w:rPrChange w:id="1044" w:author="Dioguardi, Fabio" w:date="2018-10-23T11:24:00Z">
                  <w:rPr>
                    <w:rFonts w:asciiTheme="minorHAnsi" w:hAnsiTheme="minorHAnsi"/>
                    <w:kern w:val="32"/>
                    <w:szCs w:val="22"/>
                  </w:rPr>
                </w:rPrChange>
              </w:rPr>
              <w:t>Keflavík</w:t>
            </w:r>
            <w:proofErr w:type="spellEnd"/>
            <w:r w:rsidRPr="000E1A5F">
              <w:rPr>
                <w:rFonts w:asciiTheme="minorHAnsi" w:hAnsiTheme="minorHAnsi"/>
                <w:kern w:val="32"/>
                <w:szCs w:val="22"/>
                <w:lang w:val="en-GB"/>
                <w:rPrChange w:id="1045" w:author="Dioguardi, Fabio" w:date="2018-10-23T11:24:00Z">
                  <w:rPr>
                    <w:rFonts w:asciiTheme="minorHAnsi" w:hAnsiTheme="minorHAnsi"/>
                    <w:kern w:val="32"/>
                    <w:szCs w:val="22"/>
                  </w:rPr>
                </w:rPrChange>
              </w:rPr>
              <w:t xml:space="preserve"> (ISKEF)</w:t>
            </w:r>
          </w:p>
        </w:tc>
        <w:tc>
          <w:tcPr>
            <w:tcW w:w="1275" w:type="dxa"/>
            <w:shd w:val="clear" w:color="auto" w:fill="FDE9D9" w:themeFill="accent6" w:themeFillTint="33"/>
            <w:vAlign w:val="center"/>
          </w:tcPr>
          <w:p w14:paraId="234C1B08" w14:textId="0C953C29" w:rsidR="00B75034" w:rsidRPr="000E1A5F" w:rsidRDefault="00B75034" w:rsidP="00B75034">
            <w:pPr>
              <w:jc w:val="center"/>
              <w:rPr>
                <w:rFonts w:asciiTheme="minorHAnsi" w:hAnsiTheme="minorHAnsi"/>
                <w:lang w:val="en-GB"/>
                <w:rPrChange w:id="1046" w:author="Dioguardi, Fabio" w:date="2018-10-23T11:24:00Z">
                  <w:rPr>
                    <w:rFonts w:asciiTheme="minorHAnsi" w:hAnsiTheme="minorHAnsi"/>
                  </w:rPr>
                </w:rPrChange>
              </w:rPr>
            </w:pPr>
            <w:r w:rsidRPr="000E1A5F">
              <w:rPr>
                <w:rFonts w:asciiTheme="minorHAnsi" w:hAnsiTheme="minorHAnsi"/>
                <w:kern w:val="32"/>
                <w:szCs w:val="22"/>
                <w:lang w:val="en-GB"/>
                <w:rPrChange w:id="1047" w:author="Dioguardi, Fabio" w:date="2018-10-23T11:24:00Z">
                  <w:rPr>
                    <w:rFonts w:asciiTheme="minorHAnsi" w:hAnsiTheme="minorHAnsi"/>
                    <w:kern w:val="32"/>
                    <w:szCs w:val="22"/>
                  </w:rPr>
                </w:rPrChange>
              </w:rPr>
              <w:t>provided by ISKEF</w:t>
            </w:r>
          </w:p>
        </w:tc>
        <w:tc>
          <w:tcPr>
            <w:tcW w:w="1701" w:type="dxa"/>
            <w:shd w:val="clear" w:color="auto" w:fill="FDE9D9" w:themeFill="accent6" w:themeFillTint="33"/>
          </w:tcPr>
          <w:p w14:paraId="231DB3A1" w14:textId="13D8BAF6" w:rsidR="00B75034" w:rsidRPr="000E1A5F" w:rsidRDefault="00B75034" w:rsidP="00B75034">
            <w:pPr>
              <w:jc w:val="center"/>
              <w:rPr>
                <w:rFonts w:asciiTheme="minorHAnsi" w:hAnsiTheme="minorHAnsi"/>
                <w:color w:val="76923C" w:themeColor="accent3" w:themeShade="BF"/>
                <w:lang w:val="en-GB"/>
                <w:rPrChange w:id="1048"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1049"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0E1A5F" w:rsidRDefault="00B75034" w:rsidP="00B75034">
            <w:pPr>
              <w:jc w:val="center"/>
              <w:rPr>
                <w:rFonts w:asciiTheme="minorHAnsi" w:hAnsiTheme="minorHAnsi"/>
                <w:i/>
                <w:color w:val="FF0000"/>
                <w:lang w:val="en-GB"/>
                <w:rPrChange w:id="1050"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1051" w:author="Dioguardi, Fabio" w:date="2018-10-23T11:24:00Z">
                  <w:rPr>
                    <w:rFonts w:asciiTheme="minorHAnsi" w:hAnsiTheme="minorHAnsi"/>
                    <w:i/>
                    <w:color w:val="FF0000"/>
                    <w:kern w:val="32"/>
                    <w:szCs w:val="22"/>
                  </w:rPr>
                </w:rPrChange>
              </w:rPr>
              <w:t>radar_ISEGS.txt</w:t>
            </w:r>
          </w:p>
        </w:tc>
        <w:tc>
          <w:tcPr>
            <w:tcW w:w="4395" w:type="dxa"/>
            <w:shd w:val="clear" w:color="auto" w:fill="DBE5F1" w:themeFill="accent1" w:themeFillTint="33"/>
            <w:vAlign w:val="center"/>
          </w:tcPr>
          <w:p w14:paraId="2874D103" w14:textId="4D1FC4F3" w:rsidR="00B75034" w:rsidRPr="000E1A5F" w:rsidRDefault="00B75034" w:rsidP="00B75034">
            <w:pPr>
              <w:jc w:val="center"/>
              <w:rPr>
                <w:rFonts w:asciiTheme="minorHAnsi" w:hAnsiTheme="minorHAnsi"/>
                <w:lang w:val="en-GB"/>
                <w:rPrChange w:id="1052" w:author="Dioguardi, Fabio" w:date="2018-10-23T11:24:00Z">
                  <w:rPr>
                    <w:rFonts w:asciiTheme="minorHAnsi" w:hAnsiTheme="minorHAnsi"/>
                  </w:rPr>
                </w:rPrChange>
              </w:rPr>
            </w:pPr>
            <w:r w:rsidRPr="000E1A5F">
              <w:rPr>
                <w:rFonts w:asciiTheme="minorHAnsi" w:hAnsiTheme="minorHAnsi"/>
                <w:kern w:val="32"/>
                <w:szCs w:val="22"/>
                <w:lang w:val="en-GB"/>
                <w:rPrChange w:id="1053" w:author="Dioguardi, Fabio" w:date="2018-10-23T11:24:00Z">
                  <w:rPr>
                    <w:rFonts w:asciiTheme="minorHAnsi" w:hAnsiTheme="minorHAnsi"/>
                    <w:kern w:val="32"/>
                    <w:szCs w:val="22"/>
                  </w:rPr>
                </w:rPrChange>
              </w:rPr>
              <w:t xml:space="preserve">auto-stream plume height data from C-band radar at </w:t>
            </w:r>
            <w:proofErr w:type="spellStart"/>
            <w:r w:rsidRPr="000E1A5F">
              <w:rPr>
                <w:rFonts w:asciiTheme="minorHAnsi" w:hAnsiTheme="minorHAnsi"/>
                <w:kern w:val="32"/>
                <w:szCs w:val="22"/>
                <w:lang w:val="en-GB"/>
                <w:rPrChange w:id="1054" w:author="Dioguardi, Fabio" w:date="2018-10-23T11:24:00Z">
                  <w:rPr>
                    <w:rFonts w:asciiTheme="minorHAnsi" w:hAnsiTheme="minorHAnsi"/>
                    <w:kern w:val="32"/>
                    <w:szCs w:val="22"/>
                  </w:rPr>
                </w:rPrChange>
              </w:rPr>
              <w:t>Egilsstaðir</w:t>
            </w:r>
            <w:proofErr w:type="spellEnd"/>
            <w:r w:rsidRPr="000E1A5F">
              <w:rPr>
                <w:rFonts w:asciiTheme="minorHAnsi" w:hAnsiTheme="minorHAnsi"/>
                <w:kern w:val="32"/>
                <w:szCs w:val="22"/>
                <w:lang w:val="en-GB"/>
                <w:rPrChange w:id="1055" w:author="Dioguardi, Fabio" w:date="2018-10-23T11:24:00Z">
                  <w:rPr>
                    <w:rFonts w:asciiTheme="minorHAnsi" w:hAnsiTheme="minorHAnsi"/>
                    <w:kern w:val="32"/>
                    <w:szCs w:val="22"/>
                  </w:rPr>
                </w:rPrChange>
              </w:rPr>
              <w:t xml:space="preserve"> (ISEGS)</w:t>
            </w:r>
          </w:p>
        </w:tc>
        <w:tc>
          <w:tcPr>
            <w:tcW w:w="1275" w:type="dxa"/>
            <w:shd w:val="clear" w:color="auto" w:fill="DBE5F1" w:themeFill="accent1" w:themeFillTint="33"/>
            <w:vAlign w:val="center"/>
          </w:tcPr>
          <w:p w14:paraId="0EBF36F4" w14:textId="3008B6E3" w:rsidR="00B75034" w:rsidRPr="000E1A5F" w:rsidRDefault="00B75034" w:rsidP="00B75034">
            <w:pPr>
              <w:jc w:val="center"/>
              <w:rPr>
                <w:rFonts w:asciiTheme="minorHAnsi" w:hAnsiTheme="minorHAnsi"/>
                <w:lang w:val="en-GB"/>
                <w:rPrChange w:id="1056" w:author="Dioguardi, Fabio" w:date="2018-10-23T11:24:00Z">
                  <w:rPr>
                    <w:rFonts w:asciiTheme="minorHAnsi" w:hAnsiTheme="minorHAnsi"/>
                  </w:rPr>
                </w:rPrChange>
              </w:rPr>
            </w:pPr>
            <w:r w:rsidRPr="000E1A5F">
              <w:rPr>
                <w:rFonts w:asciiTheme="minorHAnsi" w:hAnsiTheme="minorHAnsi"/>
                <w:kern w:val="32"/>
                <w:szCs w:val="22"/>
                <w:lang w:val="en-GB"/>
                <w:rPrChange w:id="1057" w:author="Dioguardi, Fabio" w:date="2018-10-23T11:24:00Z">
                  <w:rPr>
                    <w:rFonts w:asciiTheme="minorHAnsi" w:hAnsiTheme="minorHAnsi"/>
                    <w:kern w:val="32"/>
                    <w:szCs w:val="22"/>
                  </w:rPr>
                </w:rPrChange>
              </w:rPr>
              <w:t>provided by ISEGS</w:t>
            </w:r>
          </w:p>
        </w:tc>
        <w:tc>
          <w:tcPr>
            <w:tcW w:w="1701" w:type="dxa"/>
            <w:shd w:val="clear" w:color="auto" w:fill="DBE5F1" w:themeFill="accent1" w:themeFillTint="33"/>
          </w:tcPr>
          <w:p w14:paraId="7E14A81A" w14:textId="353E1C4E" w:rsidR="00B75034" w:rsidRPr="000E1A5F" w:rsidRDefault="00B75034" w:rsidP="00B75034">
            <w:pPr>
              <w:jc w:val="center"/>
              <w:rPr>
                <w:rFonts w:asciiTheme="minorHAnsi" w:hAnsiTheme="minorHAnsi"/>
                <w:color w:val="76923C" w:themeColor="accent3" w:themeShade="BF"/>
                <w:lang w:val="en-GB"/>
                <w:rPrChange w:id="1058"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1059"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0E1A5F" w:rsidRDefault="00B75034" w:rsidP="00B75034">
            <w:pPr>
              <w:jc w:val="center"/>
              <w:rPr>
                <w:rFonts w:asciiTheme="minorHAnsi" w:hAnsiTheme="minorHAnsi"/>
                <w:i/>
                <w:color w:val="FF0000"/>
                <w:lang w:val="en-GB"/>
                <w:rPrChange w:id="1060" w:author="Dioguardi, Fabio" w:date="2018-10-23T11:24:00Z">
                  <w:rPr>
                    <w:rFonts w:asciiTheme="minorHAnsi" w:hAnsiTheme="minorHAnsi"/>
                    <w:i/>
                    <w:color w:val="FF0000"/>
                  </w:rPr>
                </w:rPrChange>
              </w:rPr>
            </w:pPr>
            <w:r w:rsidRPr="000E1A5F">
              <w:rPr>
                <w:rFonts w:asciiTheme="minorHAnsi" w:hAnsiTheme="minorHAnsi"/>
                <w:i/>
                <w:color w:val="FF0000"/>
                <w:kern w:val="32"/>
                <w:szCs w:val="22"/>
                <w:lang w:val="en-GB"/>
                <w:rPrChange w:id="1061" w:author="Dioguardi, Fabio" w:date="2018-10-23T11:24:00Z">
                  <w:rPr>
                    <w:rFonts w:asciiTheme="minorHAnsi" w:hAnsiTheme="minorHAnsi"/>
                    <w:i/>
                    <w:color w:val="FF0000"/>
                    <w:kern w:val="32"/>
                    <w:szCs w:val="22"/>
                  </w:rPr>
                </w:rPrChange>
              </w:rPr>
              <w:t>radar_ISX1.txt</w:t>
            </w:r>
          </w:p>
        </w:tc>
        <w:tc>
          <w:tcPr>
            <w:tcW w:w="4395" w:type="dxa"/>
            <w:shd w:val="clear" w:color="auto" w:fill="FDE9D9" w:themeFill="accent6" w:themeFillTint="33"/>
            <w:vAlign w:val="center"/>
          </w:tcPr>
          <w:p w14:paraId="2987423A" w14:textId="2D778381" w:rsidR="00B75034" w:rsidRPr="000E1A5F" w:rsidRDefault="00B75034" w:rsidP="00B75034">
            <w:pPr>
              <w:jc w:val="center"/>
              <w:rPr>
                <w:rFonts w:asciiTheme="minorHAnsi" w:hAnsiTheme="minorHAnsi"/>
                <w:lang w:val="en-GB"/>
                <w:rPrChange w:id="1062" w:author="Dioguardi, Fabio" w:date="2018-10-23T11:24:00Z">
                  <w:rPr>
                    <w:rFonts w:asciiTheme="minorHAnsi" w:hAnsiTheme="minorHAnsi"/>
                  </w:rPr>
                </w:rPrChange>
              </w:rPr>
            </w:pPr>
            <w:r w:rsidRPr="000E1A5F">
              <w:rPr>
                <w:rFonts w:asciiTheme="minorHAnsi" w:hAnsiTheme="minorHAnsi"/>
                <w:kern w:val="32"/>
                <w:szCs w:val="22"/>
                <w:lang w:val="en-GB"/>
                <w:rPrChange w:id="1063" w:author="Dioguardi, Fabio" w:date="2018-10-23T11:24:00Z">
                  <w:rPr>
                    <w:rFonts w:asciiTheme="minorHAnsi" w:hAnsiTheme="minorHAnsi"/>
                    <w:kern w:val="32"/>
                    <w:szCs w:val="22"/>
                  </w:rPr>
                </w:rPrChange>
              </w:rPr>
              <w:t>auto-stream plume height data from mobile X-band radar station ISX1</w:t>
            </w:r>
          </w:p>
        </w:tc>
        <w:tc>
          <w:tcPr>
            <w:tcW w:w="1275" w:type="dxa"/>
            <w:shd w:val="clear" w:color="auto" w:fill="FDE9D9" w:themeFill="accent6" w:themeFillTint="33"/>
            <w:vAlign w:val="center"/>
          </w:tcPr>
          <w:p w14:paraId="55114A71" w14:textId="440E139C" w:rsidR="00B75034" w:rsidRPr="000E1A5F" w:rsidRDefault="00B75034" w:rsidP="00B75034">
            <w:pPr>
              <w:jc w:val="center"/>
              <w:rPr>
                <w:rFonts w:asciiTheme="minorHAnsi" w:hAnsiTheme="minorHAnsi"/>
                <w:lang w:val="en-GB"/>
                <w:rPrChange w:id="1064" w:author="Dioguardi, Fabio" w:date="2018-10-23T11:24:00Z">
                  <w:rPr>
                    <w:rFonts w:asciiTheme="minorHAnsi" w:hAnsiTheme="minorHAnsi"/>
                  </w:rPr>
                </w:rPrChange>
              </w:rPr>
            </w:pPr>
            <w:r w:rsidRPr="000E1A5F">
              <w:rPr>
                <w:rFonts w:asciiTheme="minorHAnsi" w:hAnsiTheme="minorHAnsi"/>
                <w:kern w:val="32"/>
                <w:szCs w:val="22"/>
                <w:lang w:val="en-GB"/>
                <w:rPrChange w:id="1065" w:author="Dioguardi, Fabio" w:date="2018-10-23T11:24:00Z">
                  <w:rPr>
                    <w:rFonts w:asciiTheme="minorHAnsi" w:hAnsiTheme="minorHAnsi"/>
                    <w:kern w:val="32"/>
                    <w:szCs w:val="22"/>
                  </w:rPr>
                </w:rPrChange>
              </w:rPr>
              <w:t>provided by ISX1</w:t>
            </w:r>
          </w:p>
        </w:tc>
        <w:tc>
          <w:tcPr>
            <w:tcW w:w="1701" w:type="dxa"/>
            <w:shd w:val="clear" w:color="auto" w:fill="FDE9D9" w:themeFill="accent6" w:themeFillTint="33"/>
          </w:tcPr>
          <w:p w14:paraId="087B4B93" w14:textId="35110D7D" w:rsidR="00B75034" w:rsidRPr="000E1A5F" w:rsidRDefault="00B75034" w:rsidP="00B75034">
            <w:pPr>
              <w:jc w:val="center"/>
              <w:rPr>
                <w:rFonts w:asciiTheme="minorHAnsi" w:hAnsiTheme="minorHAnsi"/>
                <w:color w:val="76923C" w:themeColor="accent3" w:themeShade="BF"/>
                <w:lang w:val="en-GB"/>
                <w:rPrChange w:id="1066" w:author="Dioguardi, Fabio" w:date="2018-10-23T11:24:00Z">
                  <w:rPr>
                    <w:rFonts w:asciiTheme="minorHAnsi" w:hAnsiTheme="minorHAnsi"/>
                    <w:color w:val="76923C" w:themeColor="accent3" w:themeShade="BF"/>
                  </w:rPr>
                </w:rPrChange>
              </w:rPr>
            </w:pPr>
            <w:r w:rsidRPr="000E1A5F">
              <w:rPr>
                <w:rFonts w:asciiTheme="minorHAnsi" w:hAnsiTheme="minorHAnsi"/>
                <w:color w:val="76923C" w:themeColor="accent3" w:themeShade="BF"/>
                <w:kern w:val="32"/>
                <w:szCs w:val="22"/>
                <w:lang w:val="en-GB"/>
                <w:rPrChange w:id="1067"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0E1A5F" w:rsidRDefault="00B75034" w:rsidP="00B75034">
            <w:pPr>
              <w:jc w:val="center"/>
              <w:rPr>
                <w:rFonts w:asciiTheme="minorHAnsi" w:hAnsiTheme="minorHAnsi"/>
                <w:i/>
                <w:color w:val="FF0000"/>
                <w:kern w:val="32"/>
                <w:szCs w:val="22"/>
                <w:lang w:val="en-GB"/>
                <w:rPrChange w:id="1068"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069" w:author="Dioguardi, Fabio" w:date="2018-10-23T11:24:00Z">
                  <w:rPr>
                    <w:rFonts w:asciiTheme="minorHAnsi" w:hAnsiTheme="minorHAnsi"/>
                    <w:i/>
                    <w:color w:val="FF0000"/>
                    <w:kern w:val="32"/>
                    <w:szCs w:val="22"/>
                  </w:rPr>
                </w:rPrChange>
              </w:rPr>
              <w:t>radar_ISX2.txt</w:t>
            </w:r>
          </w:p>
        </w:tc>
        <w:tc>
          <w:tcPr>
            <w:tcW w:w="4395" w:type="dxa"/>
            <w:shd w:val="clear" w:color="auto" w:fill="DBE5F1" w:themeFill="accent1" w:themeFillTint="33"/>
            <w:vAlign w:val="center"/>
          </w:tcPr>
          <w:p w14:paraId="036B684F" w14:textId="7CCD047C" w:rsidR="00B75034" w:rsidRPr="000E1A5F" w:rsidRDefault="00B75034" w:rsidP="00B75034">
            <w:pPr>
              <w:jc w:val="center"/>
              <w:rPr>
                <w:rFonts w:asciiTheme="minorHAnsi" w:hAnsiTheme="minorHAnsi"/>
                <w:kern w:val="32"/>
                <w:szCs w:val="22"/>
                <w:lang w:val="en-GB"/>
                <w:rPrChange w:id="107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71" w:author="Dioguardi, Fabio" w:date="2018-10-23T11:24:00Z">
                  <w:rPr>
                    <w:rFonts w:asciiTheme="minorHAnsi" w:hAnsiTheme="minorHAnsi"/>
                    <w:kern w:val="32"/>
                    <w:szCs w:val="22"/>
                  </w:rPr>
                </w:rPrChange>
              </w:rPr>
              <w:t>auto-stream plume height data from mobile X-band radar station ISX2</w:t>
            </w:r>
          </w:p>
        </w:tc>
        <w:tc>
          <w:tcPr>
            <w:tcW w:w="1275" w:type="dxa"/>
            <w:shd w:val="clear" w:color="auto" w:fill="DBE5F1" w:themeFill="accent1" w:themeFillTint="33"/>
            <w:vAlign w:val="center"/>
          </w:tcPr>
          <w:p w14:paraId="4A8D57F2" w14:textId="79DBF687" w:rsidR="00B75034" w:rsidRPr="000E1A5F" w:rsidRDefault="00B75034" w:rsidP="00B75034">
            <w:pPr>
              <w:jc w:val="center"/>
              <w:rPr>
                <w:rFonts w:asciiTheme="minorHAnsi" w:hAnsiTheme="minorHAnsi"/>
                <w:kern w:val="32"/>
                <w:szCs w:val="22"/>
                <w:lang w:val="en-GB"/>
                <w:rPrChange w:id="107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73" w:author="Dioguardi, Fabio" w:date="2018-10-23T11:24:00Z">
                  <w:rPr>
                    <w:rFonts w:asciiTheme="minorHAnsi" w:hAnsiTheme="minorHAnsi"/>
                    <w:kern w:val="32"/>
                    <w:szCs w:val="22"/>
                  </w:rPr>
                </w:rPrChange>
              </w:rPr>
              <w:t>provided by ISX2</w:t>
            </w:r>
          </w:p>
        </w:tc>
        <w:tc>
          <w:tcPr>
            <w:tcW w:w="1701" w:type="dxa"/>
            <w:shd w:val="clear" w:color="auto" w:fill="DBE5F1" w:themeFill="accent1" w:themeFillTint="33"/>
          </w:tcPr>
          <w:p w14:paraId="2B73B010" w14:textId="3FB9FB09" w:rsidR="00B75034" w:rsidRPr="000E1A5F" w:rsidRDefault="00B75034" w:rsidP="00B75034">
            <w:pPr>
              <w:jc w:val="center"/>
              <w:rPr>
                <w:rFonts w:asciiTheme="minorHAnsi" w:hAnsiTheme="minorHAnsi"/>
                <w:color w:val="76923C" w:themeColor="accent3" w:themeShade="BF"/>
                <w:kern w:val="32"/>
                <w:szCs w:val="22"/>
                <w:lang w:val="en-GB"/>
                <w:rPrChange w:id="1074"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075"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0E1A5F" w:rsidRDefault="00B75034" w:rsidP="00B75034">
            <w:pPr>
              <w:jc w:val="center"/>
              <w:rPr>
                <w:rFonts w:asciiTheme="minorHAnsi" w:hAnsiTheme="minorHAnsi"/>
                <w:i/>
                <w:color w:val="FF0000"/>
                <w:kern w:val="32"/>
                <w:szCs w:val="22"/>
                <w:lang w:val="en-GB"/>
                <w:rPrChange w:id="1076"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077" w:author="Dioguardi, Fabio" w:date="2018-10-23T11:24:00Z">
                  <w:rPr>
                    <w:rFonts w:asciiTheme="minorHAnsi" w:hAnsiTheme="minorHAnsi"/>
                    <w:i/>
                    <w:color w:val="FF0000"/>
                    <w:kern w:val="32"/>
                    <w:szCs w:val="22"/>
                  </w:rPr>
                </w:rPrChange>
              </w:rPr>
              <w:t>cam1.txt</w:t>
            </w:r>
          </w:p>
        </w:tc>
        <w:tc>
          <w:tcPr>
            <w:tcW w:w="4395" w:type="dxa"/>
            <w:shd w:val="clear" w:color="auto" w:fill="FDE9D9" w:themeFill="accent6" w:themeFillTint="33"/>
            <w:vAlign w:val="center"/>
          </w:tcPr>
          <w:p w14:paraId="41182DBC" w14:textId="0E3B72E7" w:rsidR="00B75034" w:rsidRPr="000E1A5F" w:rsidRDefault="00B75034" w:rsidP="00B75034">
            <w:pPr>
              <w:jc w:val="center"/>
              <w:rPr>
                <w:rFonts w:asciiTheme="minorHAnsi" w:hAnsiTheme="minorHAnsi"/>
                <w:kern w:val="32"/>
                <w:szCs w:val="22"/>
                <w:lang w:val="en-GB"/>
                <w:rPrChange w:id="107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79" w:author="Dioguardi, Fabio" w:date="2018-10-23T11:24:00Z">
                  <w:rPr>
                    <w:rFonts w:asciiTheme="minorHAnsi" w:hAnsiTheme="minorHAnsi"/>
                    <w:kern w:val="32"/>
                    <w:szCs w:val="22"/>
                  </w:rPr>
                </w:rPrChange>
              </w:rPr>
              <w:t xml:space="preserve">auto-stream data from automatic plume tracking web camera system in </w:t>
            </w:r>
            <w:proofErr w:type="spellStart"/>
            <w:r w:rsidRPr="000E1A5F">
              <w:rPr>
                <w:rFonts w:asciiTheme="minorHAnsi" w:hAnsiTheme="minorHAnsi"/>
                <w:kern w:val="32"/>
                <w:szCs w:val="22"/>
                <w:lang w:val="en-GB"/>
                <w:rPrChange w:id="1080" w:author="Dioguardi, Fabio" w:date="2018-10-23T11:24:00Z">
                  <w:rPr>
                    <w:rFonts w:asciiTheme="minorHAnsi" w:hAnsiTheme="minorHAnsi"/>
                    <w:kern w:val="32"/>
                    <w:szCs w:val="22"/>
                  </w:rPr>
                </w:rPrChange>
              </w:rPr>
              <w:t>Búrfell</w:t>
            </w:r>
            <w:proofErr w:type="spellEnd"/>
          </w:p>
        </w:tc>
        <w:tc>
          <w:tcPr>
            <w:tcW w:w="1275" w:type="dxa"/>
            <w:shd w:val="clear" w:color="auto" w:fill="FDE9D9" w:themeFill="accent6" w:themeFillTint="33"/>
            <w:vAlign w:val="center"/>
          </w:tcPr>
          <w:p w14:paraId="579F64AE" w14:textId="17A0AEE3" w:rsidR="00B75034" w:rsidRPr="000E1A5F" w:rsidRDefault="00B75034" w:rsidP="00387BE2">
            <w:pPr>
              <w:jc w:val="center"/>
              <w:rPr>
                <w:rFonts w:asciiTheme="minorHAnsi" w:hAnsiTheme="minorHAnsi"/>
                <w:kern w:val="32"/>
                <w:szCs w:val="22"/>
                <w:lang w:val="en-GB"/>
                <w:rPrChange w:id="108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82"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1083" w:author="Dioguardi, Fabio" w:date="2018-10-23T11:24:00Z">
                  <w:rPr>
                    <w:rFonts w:asciiTheme="minorHAnsi" w:hAnsiTheme="minorHAnsi"/>
                    <w:kern w:val="32"/>
                    <w:szCs w:val="22"/>
                  </w:rPr>
                </w:rPrChange>
              </w:rPr>
              <w:t>CAM1</w:t>
            </w:r>
          </w:p>
        </w:tc>
        <w:tc>
          <w:tcPr>
            <w:tcW w:w="1701" w:type="dxa"/>
            <w:shd w:val="clear" w:color="auto" w:fill="FDE9D9" w:themeFill="accent6" w:themeFillTint="33"/>
          </w:tcPr>
          <w:p w14:paraId="18E649D2" w14:textId="5F3F7EC3" w:rsidR="00B75034" w:rsidRPr="000E1A5F" w:rsidRDefault="00B75034" w:rsidP="00B75034">
            <w:pPr>
              <w:jc w:val="center"/>
              <w:rPr>
                <w:rFonts w:asciiTheme="minorHAnsi" w:hAnsiTheme="minorHAnsi"/>
                <w:color w:val="76923C" w:themeColor="accent3" w:themeShade="BF"/>
                <w:kern w:val="32"/>
                <w:szCs w:val="22"/>
                <w:lang w:val="en-GB"/>
                <w:rPrChange w:id="1084"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085"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0E1A5F" w:rsidRDefault="00B75034" w:rsidP="00B75034">
            <w:pPr>
              <w:jc w:val="center"/>
              <w:rPr>
                <w:rFonts w:asciiTheme="minorHAnsi" w:hAnsiTheme="minorHAnsi"/>
                <w:i/>
                <w:color w:val="FF0000"/>
                <w:kern w:val="32"/>
                <w:szCs w:val="22"/>
                <w:lang w:val="en-GB"/>
                <w:rPrChange w:id="1086"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087" w:author="Dioguardi, Fabio" w:date="2018-10-23T11:24:00Z">
                  <w:rPr>
                    <w:rFonts w:asciiTheme="minorHAnsi" w:hAnsiTheme="minorHAnsi"/>
                    <w:i/>
                    <w:color w:val="FF0000"/>
                    <w:kern w:val="32"/>
                    <w:szCs w:val="22"/>
                  </w:rPr>
                </w:rPrChange>
              </w:rPr>
              <w:t>cam2.txt</w:t>
            </w:r>
          </w:p>
        </w:tc>
        <w:tc>
          <w:tcPr>
            <w:tcW w:w="4395" w:type="dxa"/>
            <w:shd w:val="clear" w:color="auto" w:fill="DBE5F1" w:themeFill="accent1" w:themeFillTint="33"/>
            <w:vAlign w:val="center"/>
          </w:tcPr>
          <w:p w14:paraId="72A9D1BF" w14:textId="3569C9AE" w:rsidR="00B75034" w:rsidRPr="000E1A5F" w:rsidRDefault="00B75034" w:rsidP="00B75034">
            <w:pPr>
              <w:jc w:val="center"/>
              <w:rPr>
                <w:rFonts w:asciiTheme="minorHAnsi" w:hAnsiTheme="minorHAnsi"/>
                <w:kern w:val="32"/>
                <w:szCs w:val="22"/>
                <w:lang w:val="en-GB"/>
                <w:rPrChange w:id="108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89" w:author="Dioguardi, Fabio" w:date="2018-10-23T11:24:00Z">
                  <w:rPr>
                    <w:rFonts w:asciiTheme="minorHAnsi" w:hAnsiTheme="minorHAnsi"/>
                    <w:kern w:val="32"/>
                    <w:szCs w:val="22"/>
                  </w:rPr>
                </w:rPrChange>
              </w:rPr>
              <w:t xml:space="preserve">auto-stream data from automatic plume tracking web camera system in </w:t>
            </w:r>
            <w:proofErr w:type="spellStart"/>
            <w:r w:rsidRPr="000E1A5F">
              <w:rPr>
                <w:rFonts w:asciiTheme="minorHAnsi" w:hAnsiTheme="minorHAnsi"/>
                <w:kern w:val="32"/>
                <w:szCs w:val="22"/>
                <w:lang w:val="en-GB"/>
                <w:rPrChange w:id="1090" w:author="Dioguardi, Fabio" w:date="2018-10-23T11:24:00Z">
                  <w:rPr>
                    <w:rFonts w:asciiTheme="minorHAnsi" w:hAnsiTheme="minorHAnsi"/>
                    <w:kern w:val="32"/>
                    <w:szCs w:val="22"/>
                  </w:rPr>
                </w:rPrChange>
              </w:rPr>
              <w:t>Rauðaskál</w:t>
            </w:r>
            <w:proofErr w:type="spellEnd"/>
          </w:p>
        </w:tc>
        <w:tc>
          <w:tcPr>
            <w:tcW w:w="1275" w:type="dxa"/>
            <w:shd w:val="clear" w:color="auto" w:fill="DBE5F1" w:themeFill="accent1" w:themeFillTint="33"/>
            <w:vAlign w:val="center"/>
          </w:tcPr>
          <w:p w14:paraId="77E0908F" w14:textId="6C678BE6" w:rsidR="00B75034" w:rsidRPr="000E1A5F" w:rsidRDefault="00B75034" w:rsidP="00387BE2">
            <w:pPr>
              <w:jc w:val="center"/>
              <w:rPr>
                <w:rFonts w:asciiTheme="minorHAnsi" w:hAnsiTheme="minorHAnsi"/>
                <w:kern w:val="32"/>
                <w:szCs w:val="22"/>
                <w:lang w:val="en-GB"/>
                <w:rPrChange w:id="109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92"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1093" w:author="Dioguardi, Fabio" w:date="2018-10-23T11:24:00Z">
                  <w:rPr>
                    <w:rFonts w:asciiTheme="minorHAnsi" w:hAnsiTheme="minorHAnsi"/>
                    <w:kern w:val="32"/>
                    <w:szCs w:val="22"/>
                  </w:rPr>
                </w:rPrChange>
              </w:rPr>
              <w:t>CAM2</w:t>
            </w:r>
          </w:p>
        </w:tc>
        <w:tc>
          <w:tcPr>
            <w:tcW w:w="1701" w:type="dxa"/>
            <w:shd w:val="clear" w:color="auto" w:fill="DBE5F1" w:themeFill="accent1" w:themeFillTint="33"/>
          </w:tcPr>
          <w:p w14:paraId="7D16A7AB" w14:textId="04E9028E" w:rsidR="00B75034" w:rsidRPr="000E1A5F" w:rsidRDefault="00B75034" w:rsidP="00B75034">
            <w:pPr>
              <w:jc w:val="center"/>
              <w:rPr>
                <w:rFonts w:asciiTheme="minorHAnsi" w:hAnsiTheme="minorHAnsi"/>
                <w:color w:val="76923C" w:themeColor="accent3" w:themeShade="BF"/>
                <w:kern w:val="32"/>
                <w:szCs w:val="22"/>
                <w:lang w:val="en-GB"/>
                <w:rPrChange w:id="1094"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095"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0E1A5F" w:rsidRDefault="00B75034" w:rsidP="00B75034">
            <w:pPr>
              <w:jc w:val="center"/>
              <w:rPr>
                <w:rFonts w:asciiTheme="minorHAnsi" w:hAnsiTheme="minorHAnsi"/>
                <w:i/>
                <w:color w:val="FF0000"/>
                <w:kern w:val="32"/>
                <w:szCs w:val="22"/>
                <w:lang w:val="en-GB"/>
                <w:rPrChange w:id="1096"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097" w:author="Dioguardi, Fabio" w:date="2018-10-23T11:24:00Z">
                  <w:rPr>
                    <w:rFonts w:asciiTheme="minorHAnsi" w:hAnsiTheme="minorHAnsi"/>
                    <w:i/>
                    <w:color w:val="FF0000"/>
                    <w:kern w:val="32"/>
                    <w:szCs w:val="22"/>
                  </w:rPr>
                </w:rPrChange>
              </w:rPr>
              <w:t>cam3.txt</w:t>
            </w:r>
          </w:p>
        </w:tc>
        <w:tc>
          <w:tcPr>
            <w:tcW w:w="4395" w:type="dxa"/>
            <w:shd w:val="clear" w:color="auto" w:fill="FDE9D9" w:themeFill="accent6" w:themeFillTint="33"/>
            <w:vAlign w:val="center"/>
          </w:tcPr>
          <w:p w14:paraId="38E7D849" w14:textId="256E0808" w:rsidR="00B75034" w:rsidRPr="000E1A5F" w:rsidRDefault="00B75034" w:rsidP="00B75034">
            <w:pPr>
              <w:jc w:val="center"/>
              <w:rPr>
                <w:rFonts w:asciiTheme="minorHAnsi" w:hAnsiTheme="minorHAnsi"/>
                <w:kern w:val="32"/>
                <w:szCs w:val="22"/>
                <w:lang w:val="en-GB"/>
                <w:rPrChange w:id="109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099" w:author="Dioguardi, Fabio" w:date="2018-10-23T11:24:00Z">
                  <w:rPr>
                    <w:rFonts w:asciiTheme="minorHAnsi" w:hAnsiTheme="minorHAnsi"/>
                    <w:kern w:val="32"/>
                    <w:szCs w:val="22"/>
                  </w:rPr>
                </w:rPrChange>
              </w:rPr>
              <w:t xml:space="preserve">auto-stream data from automatic plume tracking web camera system in </w:t>
            </w:r>
            <w:proofErr w:type="spellStart"/>
            <w:r w:rsidRPr="000E1A5F">
              <w:rPr>
                <w:rFonts w:asciiTheme="minorHAnsi" w:hAnsiTheme="minorHAnsi"/>
                <w:kern w:val="32"/>
                <w:szCs w:val="22"/>
                <w:lang w:val="en-GB"/>
                <w:rPrChange w:id="1100" w:author="Dioguardi, Fabio" w:date="2018-10-23T11:24:00Z">
                  <w:rPr>
                    <w:rFonts w:asciiTheme="minorHAnsi" w:hAnsiTheme="minorHAnsi"/>
                    <w:kern w:val="32"/>
                    <w:szCs w:val="22"/>
                  </w:rPr>
                </w:rPrChange>
              </w:rPr>
              <w:t>Mjóaskarð</w:t>
            </w:r>
            <w:proofErr w:type="spellEnd"/>
          </w:p>
        </w:tc>
        <w:tc>
          <w:tcPr>
            <w:tcW w:w="1275" w:type="dxa"/>
            <w:shd w:val="clear" w:color="auto" w:fill="FDE9D9" w:themeFill="accent6" w:themeFillTint="33"/>
            <w:vAlign w:val="center"/>
          </w:tcPr>
          <w:p w14:paraId="316142A9" w14:textId="47E6C5B6" w:rsidR="00B75034" w:rsidRPr="000E1A5F" w:rsidRDefault="00B75034" w:rsidP="00387BE2">
            <w:pPr>
              <w:jc w:val="center"/>
              <w:rPr>
                <w:rFonts w:asciiTheme="minorHAnsi" w:hAnsiTheme="minorHAnsi"/>
                <w:kern w:val="32"/>
                <w:szCs w:val="22"/>
                <w:lang w:val="en-GB"/>
                <w:rPrChange w:id="110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02" w:author="Dioguardi, Fabio" w:date="2018-10-23T11:24:00Z">
                  <w:rPr>
                    <w:rFonts w:asciiTheme="minorHAnsi" w:hAnsiTheme="minorHAnsi"/>
                    <w:kern w:val="32"/>
                    <w:szCs w:val="22"/>
                  </w:rPr>
                </w:rPrChange>
              </w:rPr>
              <w:t xml:space="preserve">provided by </w:t>
            </w:r>
            <w:r w:rsidR="00B009C8" w:rsidRPr="000E1A5F">
              <w:rPr>
                <w:rFonts w:asciiTheme="minorHAnsi" w:hAnsiTheme="minorHAnsi"/>
                <w:kern w:val="32"/>
                <w:szCs w:val="22"/>
                <w:lang w:val="en-GB"/>
                <w:rPrChange w:id="1103" w:author="Dioguardi, Fabio" w:date="2018-10-23T11:24:00Z">
                  <w:rPr>
                    <w:rFonts w:asciiTheme="minorHAnsi" w:hAnsiTheme="minorHAnsi"/>
                    <w:kern w:val="32"/>
                    <w:szCs w:val="22"/>
                  </w:rPr>
                </w:rPrChange>
              </w:rPr>
              <w:t>CAM3</w:t>
            </w:r>
          </w:p>
        </w:tc>
        <w:tc>
          <w:tcPr>
            <w:tcW w:w="1701" w:type="dxa"/>
            <w:shd w:val="clear" w:color="auto" w:fill="FDE9D9" w:themeFill="accent6" w:themeFillTint="33"/>
          </w:tcPr>
          <w:p w14:paraId="7B471493" w14:textId="7FE37BA0" w:rsidR="00B75034" w:rsidRPr="000E1A5F" w:rsidRDefault="00B75034" w:rsidP="00B75034">
            <w:pPr>
              <w:jc w:val="center"/>
              <w:rPr>
                <w:rFonts w:asciiTheme="minorHAnsi" w:hAnsiTheme="minorHAnsi"/>
                <w:color w:val="76923C" w:themeColor="accent3" w:themeShade="BF"/>
                <w:kern w:val="32"/>
                <w:szCs w:val="22"/>
                <w:lang w:val="en-GB"/>
                <w:rPrChange w:id="1104" w:author="Dioguardi, Fabio" w:date="2018-10-23T11:24:00Z">
                  <w:rPr>
                    <w:rFonts w:asciiTheme="minorHAnsi" w:hAnsiTheme="minorHAnsi"/>
                    <w:color w:val="76923C" w:themeColor="accent3" w:themeShade="BF"/>
                    <w:kern w:val="32"/>
                    <w:szCs w:val="22"/>
                  </w:rPr>
                </w:rPrChange>
              </w:rPr>
            </w:pPr>
            <w:r w:rsidRPr="000E1A5F">
              <w:rPr>
                <w:rFonts w:asciiTheme="minorHAnsi" w:hAnsiTheme="minorHAnsi"/>
                <w:color w:val="76923C" w:themeColor="accent3" w:themeShade="BF"/>
                <w:kern w:val="32"/>
                <w:szCs w:val="22"/>
                <w:lang w:val="en-GB"/>
                <w:rPrChange w:id="1105" w:author="Dioguardi, Fabio" w:date="2018-10-23T11:24:00Z">
                  <w:rPr>
                    <w:rFonts w:asciiTheme="minorHAnsi" w:hAnsiTheme="minorHAnsi"/>
                    <w:color w:val="76923C" w:themeColor="accent3" w:themeShade="BF"/>
                    <w:kern w:val="32"/>
                    <w:szCs w:val="22"/>
                  </w:rPr>
                </w:rPrChange>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0E1A5F" w:rsidRDefault="00B75034" w:rsidP="00B75034">
            <w:pPr>
              <w:jc w:val="center"/>
              <w:rPr>
                <w:rFonts w:asciiTheme="minorHAnsi" w:hAnsiTheme="minorHAnsi"/>
                <w:i/>
                <w:color w:val="808080" w:themeColor="background1" w:themeShade="80"/>
                <w:kern w:val="32"/>
                <w:szCs w:val="22"/>
                <w:lang w:val="en-GB"/>
                <w:rPrChange w:id="1106" w:author="Dioguardi, Fabio" w:date="2018-10-23T11:24:00Z">
                  <w:rPr>
                    <w:rFonts w:asciiTheme="minorHAnsi" w:hAnsiTheme="minorHAnsi"/>
                    <w:i/>
                    <w:color w:val="808080" w:themeColor="background1" w:themeShade="80"/>
                    <w:kern w:val="32"/>
                    <w:szCs w:val="22"/>
                  </w:rPr>
                </w:rPrChange>
              </w:rPr>
            </w:pPr>
            <w:r w:rsidRPr="000E1A5F">
              <w:rPr>
                <w:rFonts w:asciiTheme="minorHAnsi" w:hAnsiTheme="minorHAnsi"/>
                <w:i/>
                <w:color w:val="808080" w:themeColor="background1" w:themeShade="80"/>
                <w:kern w:val="32"/>
                <w:szCs w:val="22"/>
                <w:lang w:val="en-GB"/>
                <w:rPrChange w:id="1107" w:author="Dioguardi, Fabio" w:date="2018-10-23T11:24:00Z">
                  <w:rPr>
                    <w:rFonts w:asciiTheme="minorHAnsi" w:hAnsiTheme="minorHAnsi"/>
                    <w:i/>
                    <w:color w:val="808080" w:themeColor="background1" w:themeShade="80"/>
                    <w:kern w:val="32"/>
                    <w:szCs w:val="22"/>
                  </w:rPr>
                </w:rPrChange>
              </w:rPr>
              <w:t>MW_ini.txt</w:t>
            </w:r>
          </w:p>
        </w:tc>
        <w:tc>
          <w:tcPr>
            <w:tcW w:w="4395" w:type="dxa"/>
            <w:shd w:val="clear" w:color="auto" w:fill="DBE5F1" w:themeFill="accent1" w:themeFillTint="33"/>
            <w:vAlign w:val="center"/>
          </w:tcPr>
          <w:p w14:paraId="2E38F1F8" w14:textId="438AB5D5" w:rsidR="00B75034" w:rsidRPr="000E1A5F" w:rsidRDefault="00B75034" w:rsidP="00B75034">
            <w:pPr>
              <w:jc w:val="center"/>
              <w:rPr>
                <w:rFonts w:asciiTheme="minorHAnsi" w:hAnsiTheme="minorHAnsi"/>
                <w:color w:val="808080" w:themeColor="background1" w:themeShade="80"/>
                <w:kern w:val="32"/>
                <w:szCs w:val="22"/>
                <w:lang w:val="en-GB"/>
                <w:rPrChange w:id="1108"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1109" w:author="Dioguardi, Fabio" w:date="2018-10-23T11:24:00Z">
                  <w:rPr>
                    <w:rFonts w:asciiTheme="minorHAnsi" w:hAnsiTheme="minorHAnsi"/>
                    <w:color w:val="808080" w:themeColor="background1" w:themeShade="80"/>
                    <w:kern w:val="32"/>
                    <w:szCs w:val="22"/>
                  </w:rPr>
                </w:rPrChange>
              </w:rPr>
              <w:t xml:space="preserve">atmospheric parameters (put on </w:t>
            </w:r>
            <w:proofErr w:type="spellStart"/>
            <w:r w:rsidRPr="000E1A5F">
              <w:rPr>
                <w:rFonts w:asciiTheme="minorHAnsi" w:hAnsiTheme="minorHAnsi"/>
                <w:color w:val="808080" w:themeColor="background1" w:themeShade="80"/>
                <w:kern w:val="32"/>
                <w:szCs w:val="22"/>
                <w:lang w:val="en-GB"/>
                <w:rPrChange w:id="1110" w:author="Dioguardi, Fabio" w:date="2018-10-23T11:24:00Z">
                  <w:rPr>
                    <w:rFonts w:asciiTheme="minorHAnsi" w:hAnsiTheme="minorHAnsi"/>
                    <w:color w:val="808080" w:themeColor="background1" w:themeShade="80"/>
                    <w:kern w:val="32"/>
                    <w:szCs w:val="22"/>
                  </w:rPr>
                </w:rPrChange>
              </w:rPr>
              <w:t>PlumeRise</w:t>
            </w:r>
            <w:proofErr w:type="spellEnd"/>
            <w:r w:rsidRPr="000E1A5F">
              <w:rPr>
                <w:rFonts w:asciiTheme="minorHAnsi" w:hAnsiTheme="minorHAnsi"/>
                <w:color w:val="808080" w:themeColor="background1" w:themeShade="80"/>
                <w:kern w:val="32"/>
                <w:szCs w:val="22"/>
                <w:lang w:val="en-GB"/>
                <w:rPrChange w:id="1111" w:author="Dioguardi, Fabio" w:date="2018-10-23T11:24:00Z">
                  <w:rPr>
                    <w:rFonts w:asciiTheme="minorHAnsi" w:hAnsiTheme="minorHAnsi"/>
                    <w:color w:val="808080" w:themeColor="background1" w:themeShade="80"/>
                    <w:kern w:val="32"/>
                    <w:szCs w:val="22"/>
                  </w:rPr>
                </w:rPrChange>
              </w:rPr>
              <w:t xml:space="preserve"> server)</w:t>
            </w:r>
          </w:p>
        </w:tc>
        <w:tc>
          <w:tcPr>
            <w:tcW w:w="1275" w:type="dxa"/>
            <w:shd w:val="clear" w:color="auto" w:fill="DBE5F1" w:themeFill="accent1" w:themeFillTint="33"/>
            <w:vAlign w:val="center"/>
          </w:tcPr>
          <w:p w14:paraId="59A78A56" w14:textId="1A426277" w:rsidR="00B75034" w:rsidRPr="000E1A5F" w:rsidRDefault="00B75034" w:rsidP="00B75034">
            <w:pPr>
              <w:jc w:val="center"/>
              <w:rPr>
                <w:rFonts w:asciiTheme="minorHAnsi" w:hAnsiTheme="minorHAnsi"/>
                <w:color w:val="808080" w:themeColor="background1" w:themeShade="80"/>
                <w:kern w:val="32"/>
                <w:szCs w:val="22"/>
                <w:lang w:val="en-GB"/>
                <w:rPrChange w:id="1112"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1113" w:author="Dioguardi, Fabio" w:date="2018-10-23T11:24:00Z">
                  <w:rPr>
                    <w:rFonts w:asciiTheme="minorHAnsi" w:hAnsiTheme="minorHAnsi"/>
                    <w:color w:val="808080" w:themeColor="background1" w:themeShade="80"/>
                    <w:kern w:val="32"/>
                    <w:szCs w:val="22"/>
                  </w:rPr>
                </w:rPrChange>
              </w:rPr>
              <w:t>provided by BRIS*</w:t>
            </w:r>
          </w:p>
        </w:tc>
        <w:tc>
          <w:tcPr>
            <w:tcW w:w="1701" w:type="dxa"/>
            <w:shd w:val="clear" w:color="auto" w:fill="DBE5F1" w:themeFill="accent1" w:themeFillTint="33"/>
          </w:tcPr>
          <w:p w14:paraId="00829938" w14:textId="77777777" w:rsidR="00B75034" w:rsidRPr="000E1A5F" w:rsidRDefault="00B75034" w:rsidP="00B75034">
            <w:pPr>
              <w:jc w:val="center"/>
              <w:rPr>
                <w:rFonts w:asciiTheme="minorHAnsi" w:hAnsiTheme="minorHAnsi"/>
                <w:color w:val="808080" w:themeColor="background1" w:themeShade="80"/>
                <w:kern w:val="32"/>
                <w:szCs w:val="22"/>
                <w:lang w:val="en-GB"/>
                <w:rPrChange w:id="1114"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1115" w:author="Dioguardi, Fabio" w:date="2018-10-23T11:24:00Z">
                  <w:rPr>
                    <w:rFonts w:asciiTheme="minorHAnsi" w:hAnsiTheme="minorHAnsi"/>
                    <w:color w:val="808080" w:themeColor="background1" w:themeShade="80"/>
                    <w:kern w:val="32"/>
                    <w:szCs w:val="22"/>
                  </w:rPr>
                </w:rPrChange>
              </w:rPr>
              <w:t>optional for FIX</w:t>
            </w:r>
          </w:p>
          <w:p w14:paraId="0B72FDE1" w14:textId="3F111DA2" w:rsidR="00E61095" w:rsidRPr="000E1A5F" w:rsidRDefault="00E61095" w:rsidP="00B75034">
            <w:pPr>
              <w:jc w:val="center"/>
              <w:rPr>
                <w:rFonts w:asciiTheme="minorHAnsi" w:hAnsiTheme="minorHAnsi"/>
                <w:color w:val="808080" w:themeColor="background1" w:themeShade="80"/>
                <w:kern w:val="32"/>
                <w:szCs w:val="22"/>
                <w:lang w:val="en-GB"/>
                <w:rPrChange w:id="1116" w:author="Dioguardi, Fabio" w:date="2018-10-23T11:24:00Z">
                  <w:rPr>
                    <w:rFonts w:asciiTheme="minorHAnsi" w:hAnsiTheme="minorHAnsi"/>
                    <w:color w:val="808080" w:themeColor="background1" w:themeShade="80"/>
                    <w:kern w:val="32"/>
                    <w:szCs w:val="22"/>
                  </w:rPr>
                </w:rPrChange>
              </w:rPr>
            </w:pPr>
            <w:r w:rsidRPr="000E1A5F">
              <w:rPr>
                <w:rFonts w:asciiTheme="minorHAnsi" w:hAnsiTheme="minorHAnsi"/>
                <w:color w:val="808080" w:themeColor="background1" w:themeShade="80"/>
                <w:kern w:val="32"/>
                <w:szCs w:val="22"/>
                <w:lang w:val="en-GB"/>
                <w:rPrChange w:id="1117" w:author="Dioguardi, Fabio" w:date="2018-10-23T11:24:00Z">
                  <w:rPr>
                    <w:rFonts w:asciiTheme="minorHAnsi" w:hAnsiTheme="minorHAnsi"/>
                    <w:color w:val="808080" w:themeColor="background1" w:themeShade="80"/>
                    <w:kern w:val="32"/>
                    <w:szCs w:val="22"/>
                  </w:rPr>
                </w:rPrChange>
              </w:rPr>
              <w:t xml:space="preserve">(deactivated for v </w:t>
            </w:r>
            <w:r w:rsidR="00A70C55" w:rsidRPr="000E1A5F">
              <w:rPr>
                <w:rFonts w:asciiTheme="minorHAnsi" w:hAnsiTheme="minorHAnsi"/>
                <w:color w:val="808080" w:themeColor="background1" w:themeShade="80"/>
                <w:kern w:val="32"/>
                <w:szCs w:val="22"/>
                <w:lang w:val="en-GB"/>
                <w:rPrChange w:id="1118" w:author="Dioguardi, Fabio" w:date="2018-10-23T11:24:00Z">
                  <w:rPr>
                    <w:rFonts w:asciiTheme="minorHAnsi" w:hAnsiTheme="minorHAnsi"/>
                    <w:color w:val="808080" w:themeColor="background1" w:themeShade="80"/>
                    <w:kern w:val="32"/>
                    <w:szCs w:val="22"/>
                  </w:rPr>
                </w:rPrChange>
              </w:rPr>
              <w:t>18.1</w:t>
            </w:r>
            <w:r w:rsidRPr="000E1A5F">
              <w:rPr>
                <w:rFonts w:asciiTheme="minorHAnsi" w:hAnsiTheme="minorHAnsi"/>
                <w:color w:val="808080" w:themeColor="background1" w:themeShade="80"/>
                <w:kern w:val="32"/>
                <w:szCs w:val="22"/>
                <w:lang w:val="en-GB"/>
                <w:rPrChange w:id="1119" w:author="Dioguardi, Fabio" w:date="2018-10-23T11:24:00Z">
                  <w:rPr>
                    <w:rFonts w:asciiTheme="minorHAnsi" w:hAnsiTheme="minorHAnsi"/>
                    <w:color w:val="808080" w:themeColor="background1" w:themeShade="80"/>
                    <w:kern w:val="32"/>
                    <w:szCs w:val="22"/>
                  </w:rPr>
                </w:rPrChange>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0E1A5F" w:rsidRDefault="00B75034" w:rsidP="00B75034">
            <w:pPr>
              <w:jc w:val="center"/>
              <w:rPr>
                <w:rFonts w:asciiTheme="minorHAnsi" w:hAnsiTheme="minorHAnsi"/>
                <w:i/>
                <w:color w:val="FF0000"/>
                <w:kern w:val="32"/>
                <w:szCs w:val="22"/>
                <w:lang w:val="en-GB"/>
                <w:rPrChange w:id="1120"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121" w:author="Dioguardi, Fabio" w:date="2018-10-23T11:24:00Z">
                  <w:rPr>
                    <w:rFonts w:asciiTheme="minorHAnsi" w:hAnsiTheme="minorHAnsi"/>
                    <w:i/>
                    <w:color w:val="FF0000"/>
                    <w:kern w:val="32"/>
                    <w:szCs w:val="22"/>
                  </w:rPr>
                </w:rPrChange>
              </w:rPr>
              <w:t>PlumeRise_out.txt</w:t>
            </w:r>
          </w:p>
        </w:tc>
        <w:tc>
          <w:tcPr>
            <w:tcW w:w="4395" w:type="dxa"/>
            <w:shd w:val="clear" w:color="auto" w:fill="FDE9D9" w:themeFill="accent6" w:themeFillTint="33"/>
            <w:vAlign w:val="center"/>
          </w:tcPr>
          <w:p w14:paraId="07557755" w14:textId="6E289313" w:rsidR="00B75034" w:rsidRPr="000E1A5F" w:rsidRDefault="00B75034" w:rsidP="00B75034">
            <w:pPr>
              <w:jc w:val="center"/>
              <w:rPr>
                <w:rFonts w:asciiTheme="minorHAnsi" w:hAnsiTheme="minorHAnsi"/>
                <w:kern w:val="32"/>
                <w:szCs w:val="22"/>
                <w:lang w:val="en-GB"/>
                <w:rPrChange w:id="112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23" w:author="Dioguardi, Fabio" w:date="2018-10-23T11:24:00Z">
                  <w:rPr>
                    <w:rFonts w:asciiTheme="minorHAnsi" w:hAnsiTheme="minorHAnsi"/>
                    <w:kern w:val="32"/>
                    <w:szCs w:val="22"/>
                  </w:rPr>
                </w:rPrChange>
              </w:rPr>
              <w:t xml:space="preserve">MER estimates and range of plume radii resulting from </w:t>
            </w:r>
            <w:proofErr w:type="spellStart"/>
            <w:r w:rsidRPr="000E1A5F">
              <w:rPr>
                <w:rFonts w:asciiTheme="minorHAnsi" w:hAnsiTheme="minorHAnsi"/>
                <w:kern w:val="32"/>
                <w:szCs w:val="22"/>
                <w:lang w:val="en-GB"/>
                <w:rPrChange w:id="1124" w:author="Dioguardi, Fabio" w:date="2018-10-23T11:24:00Z">
                  <w:rPr>
                    <w:rFonts w:asciiTheme="minorHAnsi" w:hAnsiTheme="minorHAnsi"/>
                    <w:kern w:val="32"/>
                    <w:szCs w:val="22"/>
                  </w:rPr>
                </w:rPrChange>
              </w:rPr>
              <w:t>PlumeRise</w:t>
            </w:r>
            <w:proofErr w:type="spellEnd"/>
            <w:r w:rsidRPr="000E1A5F">
              <w:rPr>
                <w:rFonts w:asciiTheme="minorHAnsi" w:hAnsiTheme="minorHAnsi"/>
                <w:kern w:val="32"/>
                <w:szCs w:val="22"/>
                <w:lang w:val="en-GB"/>
                <w:rPrChange w:id="1125" w:author="Dioguardi, Fabio" w:date="2018-10-23T11:24:00Z">
                  <w:rPr>
                    <w:rFonts w:asciiTheme="minorHAnsi" w:hAnsiTheme="minorHAnsi"/>
                    <w:kern w:val="32"/>
                    <w:szCs w:val="22"/>
                  </w:rPr>
                </w:rPrChange>
              </w:rPr>
              <w:t xml:space="preserve"> model </w:t>
            </w:r>
          </w:p>
        </w:tc>
        <w:tc>
          <w:tcPr>
            <w:tcW w:w="1275" w:type="dxa"/>
            <w:shd w:val="clear" w:color="auto" w:fill="FDE9D9" w:themeFill="accent6" w:themeFillTint="33"/>
            <w:vAlign w:val="center"/>
          </w:tcPr>
          <w:p w14:paraId="74CFA44F" w14:textId="677CB3CC" w:rsidR="00B75034" w:rsidRPr="000E1A5F" w:rsidRDefault="00B75034" w:rsidP="00B75034">
            <w:pPr>
              <w:jc w:val="center"/>
              <w:rPr>
                <w:rFonts w:asciiTheme="minorHAnsi" w:hAnsiTheme="minorHAnsi"/>
                <w:kern w:val="32"/>
                <w:szCs w:val="22"/>
                <w:lang w:val="en-GB"/>
                <w:rPrChange w:id="112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27" w:author="Dioguardi, Fabio" w:date="2018-10-23T11:24:00Z">
                  <w:rPr>
                    <w:rFonts w:asciiTheme="minorHAnsi" w:hAnsiTheme="minorHAnsi"/>
                    <w:kern w:val="32"/>
                    <w:szCs w:val="22"/>
                  </w:rPr>
                </w:rPrChange>
              </w:rPr>
              <w:t>provided by BRIS**</w:t>
            </w:r>
          </w:p>
        </w:tc>
        <w:tc>
          <w:tcPr>
            <w:tcW w:w="1701" w:type="dxa"/>
            <w:shd w:val="clear" w:color="auto" w:fill="FDE9D9" w:themeFill="accent6" w:themeFillTint="33"/>
          </w:tcPr>
          <w:p w14:paraId="5CDF5FE3" w14:textId="4DA01B24" w:rsidR="00B75034" w:rsidRPr="000E1A5F" w:rsidRDefault="00B75034" w:rsidP="00B75034">
            <w:pPr>
              <w:jc w:val="center"/>
              <w:rPr>
                <w:rFonts w:asciiTheme="minorHAnsi" w:hAnsiTheme="minorHAnsi"/>
                <w:color w:val="0070C0"/>
                <w:kern w:val="32"/>
                <w:szCs w:val="22"/>
                <w:lang w:val="en-GB"/>
                <w:rPrChange w:id="1128"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1129" w:author="Dioguardi, Fabio" w:date="2018-10-23T11:24:00Z">
                  <w:rPr>
                    <w:rFonts w:asciiTheme="minorHAnsi" w:hAnsiTheme="minorHAnsi"/>
                    <w:color w:val="0070C0"/>
                    <w:kern w:val="32"/>
                    <w:szCs w:val="22"/>
                  </w:rPr>
                </w:rPrChange>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0E1A5F" w:rsidRDefault="00B75034" w:rsidP="00B75034">
            <w:pPr>
              <w:jc w:val="center"/>
              <w:rPr>
                <w:rFonts w:asciiTheme="minorHAnsi" w:hAnsiTheme="minorHAnsi"/>
                <w:i/>
                <w:color w:val="FF0000"/>
                <w:kern w:val="32"/>
                <w:szCs w:val="22"/>
                <w:lang w:val="en-GB"/>
                <w:rPrChange w:id="1130"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131" w:author="Dioguardi, Fabio" w:date="2018-10-23T11:24:00Z">
                  <w:rPr>
                    <w:rFonts w:asciiTheme="minorHAnsi" w:hAnsiTheme="minorHAnsi"/>
                    <w:i/>
                    <w:color w:val="FF0000"/>
                    <w:kern w:val="32"/>
                    <w:szCs w:val="22"/>
                  </w:rPr>
                </w:rPrChange>
              </w:rPr>
              <w:t>esens_out.txt</w:t>
            </w:r>
          </w:p>
        </w:tc>
        <w:tc>
          <w:tcPr>
            <w:tcW w:w="4395" w:type="dxa"/>
            <w:shd w:val="clear" w:color="auto" w:fill="DBE5F1" w:themeFill="accent1" w:themeFillTint="33"/>
            <w:vAlign w:val="center"/>
          </w:tcPr>
          <w:p w14:paraId="3BAA61E8" w14:textId="01D55628" w:rsidR="00B75034" w:rsidRPr="000E1A5F" w:rsidRDefault="00B75034" w:rsidP="00B75034">
            <w:pPr>
              <w:jc w:val="center"/>
              <w:rPr>
                <w:rFonts w:asciiTheme="minorHAnsi" w:hAnsiTheme="minorHAnsi"/>
                <w:kern w:val="32"/>
                <w:szCs w:val="22"/>
                <w:lang w:val="en-GB"/>
                <w:rPrChange w:id="113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3" w:author="Dioguardi, Fabio" w:date="2018-10-23T11:24:00Z">
                  <w:rPr>
                    <w:rFonts w:asciiTheme="minorHAnsi" w:hAnsiTheme="minorHAnsi"/>
                    <w:kern w:val="32"/>
                    <w:szCs w:val="22"/>
                  </w:rPr>
                </w:rPrChange>
              </w:rPr>
              <w:t>MER estimates based on electric field sensors</w:t>
            </w:r>
          </w:p>
        </w:tc>
        <w:tc>
          <w:tcPr>
            <w:tcW w:w="1275" w:type="dxa"/>
            <w:shd w:val="clear" w:color="auto" w:fill="DBE5F1" w:themeFill="accent1" w:themeFillTint="33"/>
            <w:vAlign w:val="center"/>
          </w:tcPr>
          <w:p w14:paraId="127AE131" w14:textId="509601AB" w:rsidR="00B75034" w:rsidRPr="000E1A5F" w:rsidRDefault="00B75034" w:rsidP="00B75034">
            <w:pPr>
              <w:jc w:val="center"/>
              <w:rPr>
                <w:rFonts w:asciiTheme="minorHAnsi" w:hAnsiTheme="minorHAnsi"/>
                <w:kern w:val="32"/>
                <w:szCs w:val="22"/>
                <w:lang w:val="en-GB"/>
                <w:rPrChange w:id="113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35" w:author="Dioguardi, Fabio" w:date="2018-10-23T11:24:00Z">
                  <w:rPr>
                    <w:rFonts w:asciiTheme="minorHAnsi" w:hAnsiTheme="minorHAnsi"/>
                    <w:kern w:val="32"/>
                    <w:szCs w:val="22"/>
                  </w:rPr>
                </w:rPrChange>
              </w:rPr>
              <w:t>provided by IMO**</w:t>
            </w:r>
          </w:p>
        </w:tc>
        <w:tc>
          <w:tcPr>
            <w:tcW w:w="1701" w:type="dxa"/>
            <w:shd w:val="clear" w:color="auto" w:fill="DBE5F1" w:themeFill="accent1" w:themeFillTint="33"/>
          </w:tcPr>
          <w:p w14:paraId="0F1DDB76" w14:textId="750F45B9" w:rsidR="00B75034" w:rsidRPr="000E1A5F" w:rsidRDefault="00B75034" w:rsidP="00B75034">
            <w:pPr>
              <w:jc w:val="center"/>
              <w:rPr>
                <w:rFonts w:asciiTheme="minorHAnsi" w:hAnsiTheme="minorHAnsi"/>
                <w:color w:val="0070C0"/>
                <w:kern w:val="32"/>
                <w:szCs w:val="22"/>
                <w:lang w:val="en-GB"/>
                <w:rPrChange w:id="1136"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1137" w:author="Dioguardi, Fabio" w:date="2018-10-23T11:24:00Z">
                  <w:rPr>
                    <w:rFonts w:asciiTheme="minorHAnsi" w:hAnsiTheme="minorHAnsi"/>
                    <w:color w:val="0070C0"/>
                    <w:kern w:val="32"/>
                    <w:szCs w:val="22"/>
                  </w:rPr>
                </w:rPrChange>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0E1A5F" w:rsidRDefault="00B75034" w:rsidP="00B75034">
            <w:pPr>
              <w:jc w:val="center"/>
              <w:rPr>
                <w:rFonts w:asciiTheme="minorHAnsi" w:hAnsiTheme="minorHAnsi"/>
                <w:i/>
                <w:color w:val="FF0000"/>
                <w:kern w:val="32"/>
                <w:szCs w:val="22"/>
                <w:lang w:val="en-GB"/>
                <w:rPrChange w:id="1138"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139" w:author="Dioguardi, Fabio" w:date="2018-10-23T11:24:00Z">
                  <w:rPr>
                    <w:rFonts w:asciiTheme="minorHAnsi" w:hAnsiTheme="minorHAnsi"/>
                    <w:i/>
                    <w:color w:val="FF0000"/>
                    <w:kern w:val="32"/>
                    <w:szCs w:val="22"/>
                  </w:rPr>
                </w:rPrChange>
              </w:rPr>
              <w:t>isound_out.txt</w:t>
            </w:r>
          </w:p>
        </w:tc>
        <w:tc>
          <w:tcPr>
            <w:tcW w:w="4395" w:type="dxa"/>
            <w:shd w:val="clear" w:color="auto" w:fill="FDE9D9" w:themeFill="accent6" w:themeFillTint="33"/>
            <w:vAlign w:val="center"/>
          </w:tcPr>
          <w:p w14:paraId="31B2E2AA" w14:textId="48EB7C32" w:rsidR="00B75034" w:rsidRPr="000E1A5F" w:rsidRDefault="00B75034" w:rsidP="00B75034">
            <w:pPr>
              <w:jc w:val="center"/>
              <w:rPr>
                <w:rFonts w:asciiTheme="minorHAnsi" w:hAnsiTheme="minorHAnsi"/>
                <w:kern w:val="32"/>
                <w:szCs w:val="22"/>
                <w:lang w:val="en-GB"/>
                <w:rPrChange w:id="114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1" w:author="Dioguardi, Fabio" w:date="2018-10-23T11:24:00Z">
                  <w:rPr>
                    <w:rFonts w:asciiTheme="minorHAnsi" w:hAnsiTheme="minorHAnsi"/>
                    <w:kern w:val="32"/>
                    <w:szCs w:val="22"/>
                  </w:rPr>
                </w:rPrChange>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0E1A5F" w:rsidRDefault="00B75034" w:rsidP="00B75034">
            <w:pPr>
              <w:jc w:val="center"/>
              <w:rPr>
                <w:rFonts w:asciiTheme="minorHAnsi" w:hAnsiTheme="minorHAnsi"/>
                <w:kern w:val="32"/>
                <w:szCs w:val="22"/>
                <w:lang w:val="en-GB"/>
                <w:rPrChange w:id="11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3" w:author="Dioguardi, Fabio" w:date="2018-10-23T11:24:00Z">
                  <w:rPr>
                    <w:rFonts w:asciiTheme="minorHAnsi" w:hAnsiTheme="minorHAnsi"/>
                    <w:kern w:val="32"/>
                    <w:szCs w:val="22"/>
                  </w:rPr>
                </w:rPrChange>
              </w:rPr>
              <w:t>provided by IMO**</w:t>
            </w:r>
          </w:p>
        </w:tc>
        <w:tc>
          <w:tcPr>
            <w:tcW w:w="1701" w:type="dxa"/>
            <w:shd w:val="clear" w:color="auto" w:fill="FDE9D9" w:themeFill="accent6" w:themeFillTint="33"/>
          </w:tcPr>
          <w:p w14:paraId="594B3F4F" w14:textId="5CF4EB79" w:rsidR="00B75034" w:rsidRPr="000E1A5F" w:rsidRDefault="00B75034" w:rsidP="00B75034">
            <w:pPr>
              <w:jc w:val="center"/>
              <w:rPr>
                <w:rFonts w:asciiTheme="minorHAnsi" w:hAnsiTheme="minorHAnsi"/>
                <w:color w:val="0070C0"/>
                <w:kern w:val="32"/>
                <w:szCs w:val="22"/>
                <w:lang w:val="en-GB"/>
                <w:rPrChange w:id="1144"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1145" w:author="Dioguardi, Fabio" w:date="2018-10-23T11:24:00Z">
                  <w:rPr>
                    <w:rFonts w:asciiTheme="minorHAnsi" w:hAnsiTheme="minorHAnsi"/>
                    <w:color w:val="0070C0"/>
                    <w:kern w:val="32"/>
                    <w:szCs w:val="22"/>
                  </w:rPr>
                </w:rPrChange>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0E1A5F" w:rsidRDefault="00B75034" w:rsidP="00B75034">
            <w:pPr>
              <w:jc w:val="center"/>
              <w:rPr>
                <w:rFonts w:asciiTheme="minorHAnsi" w:hAnsiTheme="minorHAnsi"/>
                <w:i/>
                <w:color w:val="FF0000"/>
                <w:kern w:val="32"/>
                <w:szCs w:val="22"/>
                <w:lang w:val="en-GB"/>
                <w:rPrChange w:id="1146"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147" w:author="Dioguardi, Fabio" w:date="2018-10-23T11:24:00Z">
                  <w:rPr>
                    <w:rFonts w:asciiTheme="minorHAnsi" w:hAnsiTheme="minorHAnsi"/>
                    <w:i/>
                    <w:color w:val="FF0000"/>
                    <w:kern w:val="32"/>
                    <w:szCs w:val="22"/>
                  </w:rPr>
                </w:rPrChange>
              </w:rPr>
              <w:t>mwave_out.txt</w:t>
            </w:r>
          </w:p>
        </w:tc>
        <w:tc>
          <w:tcPr>
            <w:tcW w:w="4395" w:type="dxa"/>
            <w:shd w:val="clear" w:color="auto" w:fill="DBE5F1" w:themeFill="accent1" w:themeFillTint="33"/>
            <w:vAlign w:val="center"/>
          </w:tcPr>
          <w:p w14:paraId="195D97DA" w14:textId="3E268607" w:rsidR="00B75034" w:rsidRPr="000E1A5F" w:rsidRDefault="00B75034" w:rsidP="00B75034">
            <w:pPr>
              <w:jc w:val="center"/>
              <w:rPr>
                <w:rFonts w:asciiTheme="minorHAnsi" w:hAnsiTheme="minorHAnsi"/>
                <w:kern w:val="32"/>
                <w:szCs w:val="22"/>
                <w:lang w:val="en-GB"/>
                <w:rPrChange w:id="114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49" w:author="Dioguardi, Fabio" w:date="2018-10-23T11:24:00Z">
                  <w:rPr>
                    <w:rFonts w:asciiTheme="minorHAnsi" w:hAnsiTheme="minorHAnsi"/>
                    <w:kern w:val="32"/>
                    <w:szCs w:val="22"/>
                  </w:rPr>
                </w:rPrChange>
              </w:rPr>
              <w:t>MER estimates based on microwave scattering analysis</w:t>
            </w:r>
          </w:p>
        </w:tc>
        <w:tc>
          <w:tcPr>
            <w:tcW w:w="1275" w:type="dxa"/>
            <w:shd w:val="clear" w:color="auto" w:fill="DBE5F1" w:themeFill="accent1" w:themeFillTint="33"/>
            <w:vAlign w:val="center"/>
          </w:tcPr>
          <w:p w14:paraId="3697443D" w14:textId="35B2EE33" w:rsidR="00B75034" w:rsidRPr="000E1A5F" w:rsidRDefault="00B75034" w:rsidP="00B75034">
            <w:pPr>
              <w:jc w:val="center"/>
              <w:rPr>
                <w:rFonts w:asciiTheme="minorHAnsi" w:hAnsiTheme="minorHAnsi"/>
                <w:kern w:val="32"/>
                <w:szCs w:val="22"/>
                <w:lang w:val="en-GB"/>
                <w:rPrChange w:id="115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51" w:author="Dioguardi, Fabio" w:date="2018-10-23T11:24:00Z">
                  <w:rPr>
                    <w:rFonts w:asciiTheme="minorHAnsi" w:hAnsiTheme="minorHAnsi"/>
                    <w:kern w:val="32"/>
                    <w:szCs w:val="22"/>
                  </w:rPr>
                </w:rPrChange>
              </w:rPr>
              <w:t>provided by IMO**</w:t>
            </w:r>
          </w:p>
        </w:tc>
        <w:tc>
          <w:tcPr>
            <w:tcW w:w="1701" w:type="dxa"/>
            <w:shd w:val="clear" w:color="auto" w:fill="DBE5F1" w:themeFill="accent1" w:themeFillTint="33"/>
          </w:tcPr>
          <w:p w14:paraId="64219AEB" w14:textId="4E011386" w:rsidR="00B75034" w:rsidRPr="000E1A5F" w:rsidRDefault="00B75034" w:rsidP="00B75034">
            <w:pPr>
              <w:jc w:val="center"/>
              <w:rPr>
                <w:rFonts w:asciiTheme="minorHAnsi" w:hAnsiTheme="minorHAnsi"/>
                <w:color w:val="0070C0"/>
                <w:kern w:val="32"/>
                <w:szCs w:val="22"/>
                <w:lang w:val="en-GB"/>
                <w:rPrChange w:id="1152"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1153" w:author="Dioguardi, Fabio" w:date="2018-10-23T11:24:00Z">
                  <w:rPr>
                    <w:rFonts w:asciiTheme="minorHAnsi" w:hAnsiTheme="minorHAnsi"/>
                    <w:color w:val="0070C0"/>
                    <w:kern w:val="32"/>
                    <w:szCs w:val="22"/>
                  </w:rPr>
                </w:rPrChange>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0E1A5F" w:rsidRDefault="00B75034" w:rsidP="00B75034">
            <w:pPr>
              <w:jc w:val="center"/>
              <w:rPr>
                <w:rFonts w:asciiTheme="minorHAnsi" w:hAnsiTheme="minorHAnsi"/>
                <w:i/>
                <w:color w:val="FF0000"/>
                <w:kern w:val="32"/>
                <w:szCs w:val="22"/>
                <w:lang w:val="en-GB"/>
                <w:rPrChange w:id="1154" w:author="Dioguardi, Fabio" w:date="2018-10-23T11:24:00Z">
                  <w:rPr>
                    <w:rFonts w:asciiTheme="minorHAnsi" w:hAnsiTheme="minorHAnsi"/>
                    <w:i/>
                    <w:color w:val="FF0000"/>
                    <w:kern w:val="32"/>
                    <w:szCs w:val="22"/>
                  </w:rPr>
                </w:rPrChange>
              </w:rPr>
            </w:pPr>
            <w:r w:rsidRPr="000E1A5F">
              <w:rPr>
                <w:rFonts w:asciiTheme="minorHAnsi" w:hAnsiTheme="minorHAnsi"/>
                <w:i/>
                <w:color w:val="FF0000"/>
                <w:kern w:val="32"/>
                <w:szCs w:val="22"/>
                <w:lang w:val="en-GB"/>
                <w:rPrChange w:id="1155" w:author="Dioguardi, Fabio" w:date="2018-10-23T11:24:00Z">
                  <w:rPr>
                    <w:rFonts w:asciiTheme="minorHAnsi" w:hAnsiTheme="minorHAnsi"/>
                    <w:i/>
                    <w:color w:val="FF0000"/>
                    <w:kern w:val="32"/>
                    <w:szCs w:val="22"/>
                  </w:rPr>
                </w:rPrChange>
              </w:rPr>
              <w:t>pulse_out.txt</w:t>
            </w:r>
          </w:p>
        </w:tc>
        <w:tc>
          <w:tcPr>
            <w:tcW w:w="4395" w:type="dxa"/>
            <w:shd w:val="clear" w:color="auto" w:fill="FDE9D9" w:themeFill="accent6" w:themeFillTint="33"/>
            <w:vAlign w:val="center"/>
          </w:tcPr>
          <w:p w14:paraId="6FC1D364" w14:textId="79612EA5" w:rsidR="00B75034" w:rsidRPr="000E1A5F" w:rsidRDefault="00B75034" w:rsidP="00B75034">
            <w:pPr>
              <w:jc w:val="center"/>
              <w:rPr>
                <w:rFonts w:asciiTheme="minorHAnsi" w:hAnsiTheme="minorHAnsi"/>
                <w:kern w:val="32"/>
                <w:szCs w:val="22"/>
                <w:lang w:val="en-GB"/>
                <w:rPrChange w:id="115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57" w:author="Dioguardi, Fabio" w:date="2018-10-23T11:24:00Z">
                  <w:rPr>
                    <w:rFonts w:asciiTheme="minorHAnsi" w:hAnsiTheme="minorHAnsi"/>
                    <w:kern w:val="32"/>
                    <w:szCs w:val="22"/>
                  </w:rPr>
                </w:rPrChange>
              </w:rPr>
              <w:t>MER estimates based on near-field video analysis</w:t>
            </w:r>
          </w:p>
        </w:tc>
        <w:tc>
          <w:tcPr>
            <w:tcW w:w="1275" w:type="dxa"/>
            <w:shd w:val="clear" w:color="auto" w:fill="FDE9D9" w:themeFill="accent6" w:themeFillTint="33"/>
            <w:vAlign w:val="center"/>
          </w:tcPr>
          <w:p w14:paraId="79D7A22E" w14:textId="1B28DBBA" w:rsidR="00B75034" w:rsidRPr="000E1A5F" w:rsidRDefault="00B75034" w:rsidP="00B75034">
            <w:pPr>
              <w:jc w:val="center"/>
              <w:rPr>
                <w:rFonts w:asciiTheme="minorHAnsi" w:hAnsiTheme="minorHAnsi"/>
                <w:kern w:val="32"/>
                <w:szCs w:val="22"/>
                <w:lang w:val="en-GB"/>
                <w:rPrChange w:id="115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159" w:author="Dioguardi, Fabio" w:date="2018-10-23T11:24:00Z">
                  <w:rPr>
                    <w:rFonts w:asciiTheme="minorHAnsi" w:hAnsiTheme="minorHAnsi"/>
                    <w:kern w:val="32"/>
                    <w:szCs w:val="22"/>
                  </w:rPr>
                </w:rPrChange>
              </w:rPr>
              <w:t>provided by UI**</w:t>
            </w:r>
          </w:p>
        </w:tc>
        <w:tc>
          <w:tcPr>
            <w:tcW w:w="1701" w:type="dxa"/>
            <w:shd w:val="clear" w:color="auto" w:fill="FDE9D9" w:themeFill="accent6" w:themeFillTint="33"/>
          </w:tcPr>
          <w:p w14:paraId="6075AC7B" w14:textId="6269409F" w:rsidR="00B75034" w:rsidRPr="000E1A5F" w:rsidRDefault="00B75034" w:rsidP="00B75034">
            <w:pPr>
              <w:jc w:val="center"/>
              <w:rPr>
                <w:rFonts w:asciiTheme="minorHAnsi" w:hAnsiTheme="minorHAnsi"/>
                <w:color w:val="0070C0"/>
                <w:kern w:val="32"/>
                <w:szCs w:val="22"/>
                <w:lang w:val="en-GB"/>
                <w:rPrChange w:id="1160" w:author="Dioguardi, Fabio" w:date="2018-10-23T11:24:00Z">
                  <w:rPr>
                    <w:rFonts w:asciiTheme="minorHAnsi" w:hAnsiTheme="minorHAnsi"/>
                    <w:color w:val="0070C0"/>
                    <w:kern w:val="32"/>
                    <w:szCs w:val="22"/>
                  </w:rPr>
                </w:rPrChange>
              </w:rPr>
            </w:pPr>
            <w:r w:rsidRPr="000E1A5F">
              <w:rPr>
                <w:rFonts w:asciiTheme="minorHAnsi" w:hAnsiTheme="minorHAnsi"/>
                <w:color w:val="0070C0"/>
                <w:kern w:val="32"/>
                <w:szCs w:val="22"/>
                <w:lang w:val="en-GB"/>
                <w:rPrChange w:id="1161" w:author="Dioguardi, Fabio" w:date="2018-10-23T11:24:00Z">
                  <w:rPr>
                    <w:rFonts w:asciiTheme="minorHAnsi" w:hAnsiTheme="minorHAnsi"/>
                    <w:color w:val="0070C0"/>
                    <w:kern w:val="32"/>
                    <w:szCs w:val="22"/>
                  </w:rPr>
                </w:rPrChange>
              </w:rPr>
              <w:t>optional for FOXI</w:t>
            </w:r>
          </w:p>
        </w:tc>
      </w:tr>
    </w:tbl>
    <w:p w14:paraId="56F9C408" w14:textId="7AADAB1F" w:rsidR="00C0221F" w:rsidRPr="000E1A5F" w:rsidRDefault="006B032C" w:rsidP="00C0221F">
      <w:pPr>
        <w:rPr>
          <w:rFonts w:asciiTheme="minorHAnsi" w:hAnsiTheme="minorHAnsi"/>
          <w:lang w:val="en-GB"/>
          <w:rPrChange w:id="1162" w:author="Dioguardi, Fabio" w:date="2018-10-23T11:24:00Z">
            <w:rPr>
              <w:rFonts w:asciiTheme="minorHAnsi" w:hAnsiTheme="minorHAnsi"/>
            </w:rPr>
          </w:rPrChange>
        </w:rPr>
      </w:pPr>
      <w:r w:rsidRPr="000E1A5F">
        <w:rPr>
          <w:rFonts w:asciiTheme="minorHAnsi" w:hAnsiTheme="minorHAnsi"/>
          <w:lang w:val="en-GB"/>
          <w:rPrChange w:id="1163" w:author="Dioguardi, Fabio" w:date="2018-10-23T11:24:00Z">
            <w:rPr>
              <w:rFonts w:asciiTheme="minorHAnsi" w:hAnsiTheme="minorHAnsi"/>
            </w:rPr>
          </w:rPrChange>
        </w:rPr>
        <w:t>Notes: *location of server might be changed</w:t>
      </w:r>
      <w:r w:rsidR="00CE2C10" w:rsidRPr="000E1A5F">
        <w:rPr>
          <w:rFonts w:asciiTheme="minorHAnsi" w:hAnsiTheme="minorHAnsi"/>
          <w:lang w:val="en-GB"/>
          <w:rPrChange w:id="1164" w:author="Dioguardi, Fabio" w:date="2018-10-23T11:24:00Z">
            <w:rPr>
              <w:rFonts w:asciiTheme="minorHAnsi" w:hAnsiTheme="minorHAnsi"/>
            </w:rPr>
          </w:rPrChange>
        </w:rPr>
        <w:t xml:space="preserve"> from University of Bristol</w:t>
      </w:r>
      <w:r w:rsidRPr="000E1A5F">
        <w:rPr>
          <w:rFonts w:asciiTheme="minorHAnsi" w:hAnsiTheme="minorHAnsi"/>
          <w:lang w:val="en-GB"/>
          <w:rPrChange w:id="1165" w:author="Dioguardi, Fabio" w:date="2018-10-23T11:24:00Z">
            <w:rPr>
              <w:rFonts w:asciiTheme="minorHAnsi" w:hAnsiTheme="minorHAnsi"/>
            </w:rPr>
          </w:rPrChange>
        </w:rPr>
        <w:t xml:space="preserve"> to Icelandic Met Office in future REFIR versions</w:t>
      </w:r>
      <w:r w:rsidR="00952B9A" w:rsidRPr="000E1A5F">
        <w:rPr>
          <w:rFonts w:asciiTheme="minorHAnsi" w:hAnsiTheme="minorHAnsi"/>
          <w:lang w:val="en-GB"/>
          <w:rPrChange w:id="1166" w:author="Dioguardi, Fabio" w:date="2018-10-23T11:24:00Z">
            <w:rPr>
              <w:rFonts w:asciiTheme="minorHAnsi" w:hAnsiTheme="minorHAnsi"/>
            </w:rPr>
          </w:rPrChange>
        </w:rPr>
        <w:t>.</w:t>
      </w:r>
      <w:r w:rsidRPr="000E1A5F">
        <w:rPr>
          <w:rFonts w:asciiTheme="minorHAnsi" w:hAnsiTheme="minorHAnsi"/>
          <w:lang w:val="en-GB"/>
          <w:rPrChange w:id="1167" w:author="Dioguardi, Fabio" w:date="2018-10-23T11:24:00Z">
            <w:rPr>
              <w:rFonts w:asciiTheme="minorHAnsi" w:hAnsiTheme="minorHAnsi"/>
            </w:rPr>
          </w:rPrChange>
        </w:rPr>
        <w:t xml:space="preserve"> </w:t>
      </w:r>
      <w:r w:rsidR="00050579" w:rsidRPr="000E1A5F">
        <w:rPr>
          <w:rFonts w:asciiTheme="minorHAnsi" w:hAnsiTheme="minorHAnsi"/>
          <w:lang w:val="en-GB"/>
          <w:rPrChange w:id="1168" w:author="Dioguardi, Fabio" w:date="2018-10-23T11:24:00Z">
            <w:rPr>
              <w:rFonts w:asciiTheme="minorHAnsi" w:hAnsiTheme="minorHAnsi"/>
            </w:rPr>
          </w:rPrChange>
        </w:rPr>
        <w:t>**</w:t>
      </w:r>
      <w:r w:rsidR="00CE2C10" w:rsidRPr="000E1A5F">
        <w:rPr>
          <w:rFonts w:asciiTheme="minorHAnsi" w:hAnsiTheme="minorHAnsi"/>
          <w:lang w:val="en-GB"/>
          <w:rPrChange w:id="1169" w:author="Dioguardi, Fabio" w:date="2018-10-23T11:24:00Z">
            <w:rPr>
              <w:rFonts w:asciiTheme="minorHAnsi" w:hAnsiTheme="minorHAnsi"/>
            </w:rPr>
          </w:rPrChange>
        </w:rPr>
        <w:t xml:space="preserve"> </w:t>
      </w:r>
      <w:proofErr w:type="gramStart"/>
      <w:r w:rsidR="00952B9A" w:rsidRPr="000E1A5F">
        <w:rPr>
          <w:rFonts w:asciiTheme="minorHAnsi" w:hAnsiTheme="minorHAnsi"/>
          <w:lang w:val="en-GB"/>
          <w:rPrChange w:id="1170" w:author="Dioguardi, Fabio" w:date="2018-10-23T11:24:00Z">
            <w:rPr>
              <w:rFonts w:asciiTheme="minorHAnsi" w:hAnsiTheme="minorHAnsi"/>
            </w:rPr>
          </w:rPrChange>
        </w:rPr>
        <w:t>future</w:t>
      </w:r>
      <w:proofErr w:type="gramEnd"/>
      <w:r w:rsidR="00952B9A" w:rsidRPr="000E1A5F">
        <w:rPr>
          <w:rFonts w:asciiTheme="minorHAnsi" w:hAnsiTheme="minorHAnsi"/>
          <w:lang w:val="en-GB"/>
          <w:rPrChange w:id="1171" w:author="Dioguardi, Fabio" w:date="2018-10-23T11:24:00Z">
            <w:rPr>
              <w:rFonts w:asciiTheme="minorHAnsi" w:hAnsiTheme="minorHAnsi"/>
            </w:rPr>
          </w:rPrChange>
        </w:rPr>
        <w:t xml:space="preserve"> </w:t>
      </w:r>
      <w:r w:rsidR="00050579" w:rsidRPr="000E1A5F">
        <w:rPr>
          <w:rFonts w:asciiTheme="minorHAnsi" w:hAnsiTheme="minorHAnsi"/>
          <w:lang w:val="en-GB"/>
          <w:rPrChange w:id="1172" w:author="Dioguardi, Fabio" w:date="2018-10-23T11:24:00Z">
            <w:rPr>
              <w:rFonts w:asciiTheme="minorHAnsi" w:hAnsiTheme="minorHAnsi"/>
            </w:rPr>
          </w:rPrChange>
        </w:rPr>
        <w:t>option</w:t>
      </w:r>
      <w:r w:rsidR="00437E49" w:rsidRPr="000E1A5F">
        <w:rPr>
          <w:rFonts w:asciiTheme="minorHAnsi" w:hAnsiTheme="minorHAnsi"/>
          <w:lang w:val="en-GB"/>
          <w:rPrChange w:id="1173" w:author="Dioguardi, Fabio" w:date="2018-10-23T11:24:00Z">
            <w:rPr>
              <w:rFonts w:asciiTheme="minorHAnsi" w:hAnsiTheme="minorHAnsi"/>
            </w:rPr>
          </w:rPrChange>
        </w:rPr>
        <w:t>, but</w:t>
      </w:r>
      <w:r w:rsidR="00952B9A" w:rsidRPr="000E1A5F">
        <w:rPr>
          <w:rFonts w:asciiTheme="minorHAnsi" w:hAnsiTheme="minorHAnsi"/>
          <w:lang w:val="en-GB"/>
          <w:rPrChange w:id="1174" w:author="Dioguardi, Fabio" w:date="2018-10-23T11:24:00Z">
            <w:rPr>
              <w:rFonts w:asciiTheme="minorHAnsi" w:hAnsiTheme="minorHAnsi"/>
            </w:rPr>
          </w:rPrChange>
        </w:rPr>
        <w:t xml:space="preserve"> </w:t>
      </w:r>
      <w:r w:rsidR="00437E49" w:rsidRPr="000E1A5F">
        <w:rPr>
          <w:rFonts w:asciiTheme="minorHAnsi" w:hAnsiTheme="minorHAnsi"/>
          <w:lang w:val="en-GB"/>
          <w:rPrChange w:id="1175" w:author="Dioguardi, Fabio" w:date="2018-10-23T11:24:00Z">
            <w:rPr>
              <w:rFonts w:asciiTheme="minorHAnsi" w:hAnsiTheme="minorHAnsi"/>
            </w:rPr>
          </w:rPrChange>
        </w:rPr>
        <w:t xml:space="preserve">reading routine </w:t>
      </w:r>
      <w:r w:rsidR="00952B9A" w:rsidRPr="000E1A5F">
        <w:rPr>
          <w:rFonts w:asciiTheme="minorHAnsi" w:hAnsiTheme="minorHAnsi"/>
          <w:lang w:val="en-GB"/>
          <w:rPrChange w:id="1176" w:author="Dioguardi, Fabio" w:date="2018-10-23T11:24:00Z">
            <w:rPr>
              <w:rFonts w:asciiTheme="minorHAnsi" w:hAnsiTheme="minorHAnsi"/>
            </w:rPr>
          </w:rPrChange>
        </w:rPr>
        <w:t>already</w:t>
      </w:r>
      <w:r w:rsidR="00CE2C10" w:rsidRPr="000E1A5F">
        <w:rPr>
          <w:rFonts w:asciiTheme="minorHAnsi" w:hAnsiTheme="minorHAnsi"/>
          <w:lang w:val="en-GB"/>
          <w:rPrChange w:id="1177" w:author="Dioguardi, Fabio" w:date="2018-10-23T11:24:00Z">
            <w:rPr>
              <w:rFonts w:asciiTheme="minorHAnsi" w:hAnsiTheme="minorHAnsi"/>
            </w:rPr>
          </w:rPrChange>
        </w:rPr>
        <w:t xml:space="preserve"> </w:t>
      </w:r>
      <w:r w:rsidR="00952B9A" w:rsidRPr="000E1A5F">
        <w:rPr>
          <w:rFonts w:asciiTheme="minorHAnsi" w:hAnsiTheme="minorHAnsi"/>
          <w:lang w:val="en-GB"/>
          <w:rPrChange w:id="1178" w:author="Dioguardi, Fabio" w:date="2018-10-23T11:24:00Z">
            <w:rPr>
              <w:rFonts w:asciiTheme="minorHAnsi" w:hAnsiTheme="minorHAnsi"/>
            </w:rPr>
          </w:rPrChange>
        </w:rPr>
        <w:t>implemented in</w:t>
      </w:r>
      <w:r w:rsidR="00CE2C10" w:rsidRPr="000E1A5F">
        <w:rPr>
          <w:rFonts w:asciiTheme="minorHAnsi" w:hAnsiTheme="minorHAnsi"/>
          <w:lang w:val="en-GB"/>
          <w:rPrChange w:id="1179" w:author="Dioguardi, Fabio" w:date="2018-10-23T11:24:00Z">
            <w:rPr>
              <w:rFonts w:asciiTheme="minorHAnsi" w:hAnsiTheme="minorHAnsi"/>
            </w:rPr>
          </w:rPrChange>
        </w:rPr>
        <w:t xml:space="preserve"> </w:t>
      </w:r>
      <w:r w:rsidR="00952B9A" w:rsidRPr="000E1A5F">
        <w:rPr>
          <w:rFonts w:asciiTheme="minorHAnsi" w:hAnsiTheme="minorHAnsi"/>
          <w:lang w:val="en-GB"/>
          <w:rPrChange w:id="1180" w:author="Dioguardi, Fabio" w:date="2018-10-23T11:24:00Z">
            <w:rPr>
              <w:rFonts w:asciiTheme="minorHAnsi" w:hAnsiTheme="minorHAnsi"/>
            </w:rPr>
          </w:rPrChange>
        </w:rPr>
        <w:t xml:space="preserve">current </w:t>
      </w:r>
      <w:r w:rsidR="00A7234D" w:rsidRPr="000E1A5F">
        <w:rPr>
          <w:rFonts w:asciiTheme="minorHAnsi" w:hAnsiTheme="minorHAnsi"/>
          <w:lang w:val="en-GB"/>
          <w:rPrChange w:id="1181" w:author="Dioguardi, Fabio" w:date="2018-10-23T11:24:00Z">
            <w:rPr>
              <w:rFonts w:asciiTheme="minorHAnsi" w:hAnsiTheme="minorHAnsi"/>
            </w:rPr>
          </w:rPrChange>
        </w:rPr>
        <w:t>(</w:t>
      </w:r>
      <w:r w:rsidR="00CE2C10" w:rsidRPr="000E1A5F">
        <w:rPr>
          <w:rFonts w:asciiTheme="minorHAnsi" w:hAnsiTheme="minorHAnsi"/>
          <w:lang w:val="en-GB"/>
          <w:rPrChange w:id="1182" w:author="Dioguardi, Fabio" w:date="2018-10-23T11:24:00Z">
            <w:rPr>
              <w:rFonts w:asciiTheme="minorHAnsi" w:hAnsiTheme="minorHAnsi"/>
            </w:rPr>
          </w:rPrChange>
        </w:rPr>
        <w:t>REFIR</w:t>
      </w:r>
      <w:r w:rsidR="00952B9A" w:rsidRPr="000E1A5F">
        <w:rPr>
          <w:rFonts w:asciiTheme="minorHAnsi" w:hAnsiTheme="minorHAnsi"/>
          <w:lang w:val="en-GB"/>
          <w:rPrChange w:id="1183" w:author="Dioguardi, Fabio" w:date="2018-10-23T11:24:00Z">
            <w:rPr>
              <w:rFonts w:asciiTheme="minorHAnsi" w:hAnsiTheme="minorHAnsi"/>
            </w:rPr>
          </w:rPrChange>
        </w:rPr>
        <w:t xml:space="preserve"> </w:t>
      </w:r>
      <w:r w:rsidR="00A70C55" w:rsidRPr="000E1A5F">
        <w:rPr>
          <w:rFonts w:asciiTheme="minorHAnsi" w:hAnsiTheme="minorHAnsi"/>
          <w:lang w:val="en-GB"/>
          <w:rPrChange w:id="1184" w:author="Dioguardi, Fabio" w:date="2018-10-23T11:24:00Z">
            <w:rPr>
              <w:rFonts w:asciiTheme="minorHAnsi" w:hAnsiTheme="minorHAnsi"/>
            </w:rPr>
          </w:rPrChange>
        </w:rPr>
        <w:t>18.1</w:t>
      </w:r>
      <w:r w:rsidR="00A7234D" w:rsidRPr="000E1A5F">
        <w:rPr>
          <w:rFonts w:asciiTheme="minorHAnsi" w:hAnsiTheme="minorHAnsi"/>
          <w:lang w:val="en-GB"/>
          <w:rPrChange w:id="1185" w:author="Dioguardi, Fabio" w:date="2018-10-23T11:24:00Z">
            <w:rPr>
              <w:rFonts w:asciiTheme="minorHAnsi" w:hAnsiTheme="minorHAnsi"/>
            </w:rPr>
          </w:rPrChange>
        </w:rPr>
        <w:t xml:space="preserve">) </w:t>
      </w:r>
      <w:r w:rsidR="00952B9A" w:rsidRPr="000E1A5F">
        <w:rPr>
          <w:rFonts w:asciiTheme="minorHAnsi" w:hAnsiTheme="minorHAnsi"/>
          <w:lang w:val="en-GB"/>
          <w:rPrChange w:id="1186" w:author="Dioguardi, Fabio" w:date="2018-10-23T11:24:00Z">
            <w:rPr>
              <w:rFonts w:asciiTheme="minorHAnsi" w:hAnsiTheme="minorHAnsi"/>
            </w:rPr>
          </w:rPrChange>
        </w:rPr>
        <w:t xml:space="preserve">version </w:t>
      </w:r>
      <w:r w:rsidR="00982665" w:rsidRPr="000E1A5F">
        <w:rPr>
          <w:rFonts w:asciiTheme="minorHAnsi" w:hAnsiTheme="minorHAnsi"/>
          <w:lang w:val="en-GB"/>
          <w:rPrChange w:id="1187" w:author="Dioguardi, Fabio" w:date="2018-10-23T11:24:00Z">
            <w:rPr>
              <w:rFonts w:asciiTheme="minorHAnsi" w:hAnsiTheme="minorHAnsi"/>
            </w:rPr>
          </w:rPrChange>
        </w:rPr>
        <w:t>(UI: University of Iceland)</w:t>
      </w:r>
      <w:r w:rsidR="0044028E" w:rsidRPr="000E1A5F">
        <w:rPr>
          <w:rFonts w:asciiTheme="minorHAnsi" w:hAnsiTheme="minorHAnsi"/>
          <w:lang w:val="en-GB"/>
          <w:rPrChange w:id="1188" w:author="Dioguardi, Fabio" w:date="2018-10-23T11:24:00Z">
            <w:rPr>
              <w:rFonts w:asciiTheme="minorHAnsi" w:hAnsiTheme="minorHAnsi"/>
            </w:rPr>
          </w:rPrChange>
        </w:rPr>
        <w:t>.</w:t>
      </w:r>
    </w:p>
    <w:p w14:paraId="46E2397A" w14:textId="132D7879" w:rsidR="00C0221F" w:rsidRPr="000E1A5F" w:rsidRDefault="00C0221F" w:rsidP="00C0221F">
      <w:pPr>
        <w:rPr>
          <w:lang w:val="en-GB"/>
          <w:rPrChange w:id="1189" w:author="Dioguardi, Fabio" w:date="2018-10-23T11:24:00Z">
            <w:rPr/>
          </w:rPrChange>
        </w:rPr>
      </w:pPr>
    </w:p>
    <w:p w14:paraId="4BA61360" w14:textId="77777777" w:rsidR="002C0EF7" w:rsidRPr="000E1A5F" w:rsidRDefault="002C0EF7" w:rsidP="00C0221F">
      <w:pPr>
        <w:rPr>
          <w:lang w:val="en-GB"/>
          <w:rPrChange w:id="1190" w:author="Dioguardi, Fabio" w:date="2018-10-23T11:24:00Z">
            <w:rPr/>
          </w:rPrChange>
        </w:rPr>
      </w:pPr>
    </w:p>
    <w:p w14:paraId="500FF6EA" w14:textId="3C88E0EE" w:rsidR="00BC3A77" w:rsidRPr="000E1A5F" w:rsidRDefault="006B4DE7" w:rsidP="004E20AA">
      <w:pPr>
        <w:pStyle w:val="Heading2"/>
        <w:rPr>
          <w:lang w:val="en-GB"/>
          <w:rPrChange w:id="1191" w:author="Dioguardi, Fabio" w:date="2018-10-23T11:24:00Z">
            <w:rPr/>
          </w:rPrChange>
        </w:rPr>
      </w:pPr>
      <w:bookmarkStart w:id="1192" w:name="_Ref482352206"/>
      <w:bookmarkStart w:id="1193" w:name="_Toc528058478"/>
      <w:r w:rsidRPr="000E1A5F">
        <w:rPr>
          <w:lang w:val="en-GB"/>
          <w:rPrChange w:id="1194" w:author="Dioguardi, Fabio" w:date="2018-10-23T11:24:00Z">
            <w:rPr/>
          </w:rPrChange>
        </w:rPr>
        <w:lastRenderedPageBreak/>
        <w:t xml:space="preserve">Overview of FOXI </w:t>
      </w:r>
      <w:r w:rsidR="00BC3A77" w:rsidRPr="000E1A5F">
        <w:rPr>
          <w:lang w:val="en-GB"/>
          <w:rPrChange w:id="1195" w:author="Dioguardi, Fabio" w:date="2018-10-23T11:24:00Z">
            <w:rPr/>
          </w:rPrChange>
        </w:rPr>
        <w:t>Output</w:t>
      </w:r>
      <w:r w:rsidR="00C0221F" w:rsidRPr="000E1A5F">
        <w:rPr>
          <w:lang w:val="en-GB"/>
          <w:rPrChange w:id="1196" w:author="Dioguardi, Fabio" w:date="2018-10-23T11:24:00Z">
            <w:rPr/>
          </w:rPrChange>
        </w:rPr>
        <w:t xml:space="preserve"> Files</w:t>
      </w:r>
      <w:bookmarkEnd w:id="1192"/>
      <w:bookmarkEnd w:id="1193"/>
    </w:p>
    <w:p w14:paraId="0F8047CD" w14:textId="77777777" w:rsidR="00BC3A77" w:rsidRPr="000E1A5F" w:rsidRDefault="00BC3A77" w:rsidP="00BC3A77">
      <w:pPr>
        <w:rPr>
          <w:lang w:val="en-GB"/>
          <w:rPrChange w:id="1197" w:author="Dioguardi, Fabio" w:date="2018-10-23T11:24:00Z">
            <w:rPr/>
          </w:rPrChange>
        </w:rPr>
      </w:pPr>
    </w:p>
    <w:p w14:paraId="474F4050" w14:textId="77E66BBF" w:rsidR="00BC3A77" w:rsidRPr="000E1A5F" w:rsidRDefault="00D209AE" w:rsidP="00D209AE">
      <w:pPr>
        <w:rPr>
          <w:lang w:val="en-GB"/>
          <w:rPrChange w:id="1198" w:author="Dioguardi, Fabio" w:date="2018-10-23T11:24:00Z">
            <w:rPr/>
          </w:rPrChange>
        </w:rPr>
      </w:pPr>
      <w:r w:rsidRPr="000E1A5F">
        <w:rPr>
          <w:lang w:val="en-GB"/>
          <w:rPrChange w:id="1199" w:author="Dioguardi, Fabio" w:date="2018-10-23T11:24:00Z">
            <w:rPr/>
          </w:rPrChange>
        </w:rPr>
        <w:t>To facilitate archiving of output files for subsequent analysis, the names of the output files produced by FOXI and POSTFOX can be decided by the system operator. The user specified output name, denoted here by &lt;</w:t>
      </w:r>
      <w:proofErr w:type="spellStart"/>
      <w:r w:rsidRPr="000E1A5F">
        <w:rPr>
          <w:lang w:val="en-GB"/>
          <w:rPrChange w:id="1200" w:author="Dioguardi, Fabio" w:date="2018-10-23T11:24:00Z">
            <w:rPr/>
          </w:rPrChange>
        </w:rPr>
        <w:t>outputname</w:t>
      </w:r>
      <w:proofErr w:type="spellEnd"/>
      <w:r w:rsidRPr="000E1A5F">
        <w:rPr>
          <w:lang w:val="en-GB"/>
          <w:rPrChange w:id="1201" w:author="Dioguardi, Fabio" w:date="2018-10-23T11:24:00Z">
            <w:rPr/>
          </w:rPrChange>
        </w:rPr>
        <w:t>&gt;, is supplemented by additional identifiers. Table 2 presents the output files that a</w:t>
      </w:r>
      <w:r w:rsidR="00014B8B" w:rsidRPr="000E1A5F">
        <w:rPr>
          <w:lang w:val="en-GB"/>
          <w:rPrChange w:id="1202" w:author="Dioguardi, Fabio" w:date="2018-10-23T11:24:00Z">
            <w:rPr/>
          </w:rPrChange>
        </w:rPr>
        <w:t>re generated by FOXI</w:t>
      </w:r>
      <w:r w:rsidRPr="000E1A5F">
        <w:rPr>
          <w:lang w:val="en-GB"/>
          <w:rPrChange w:id="1203" w:author="Dioguardi, Fabio" w:date="2018-10-23T11:24:00Z">
            <w:rPr/>
          </w:rPrChange>
        </w:rPr>
        <w:t>.</w:t>
      </w:r>
    </w:p>
    <w:p w14:paraId="466329C9" w14:textId="77777777" w:rsidR="00B708BE" w:rsidRPr="000E1A5F" w:rsidRDefault="00B708BE" w:rsidP="00BC3A77">
      <w:pPr>
        <w:rPr>
          <w:lang w:val="en-GB"/>
          <w:rPrChange w:id="1204" w:author="Dioguardi, Fabio" w:date="2018-10-23T11:24:00Z">
            <w:rPr/>
          </w:rPrChange>
        </w:rPr>
      </w:pPr>
    </w:p>
    <w:p w14:paraId="7EAA3BD5" w14:textId="7DE103C0" w:rsidR="009C3372" w:rsidRPr="000E1A5F" w:rsidRDefault="009C3372" w:rsidP="00BC3A77">
      <w:pPr>
        <w:rPr>
          <w:lang w:val="en-GB"/>
          <w:rPrChange w:id="1205" w:author="Dioguardi, Fabio" w:date="2018-10-23T11:24:00Z">
            <w:rPr/>
          </w:rPrChange>
        </w:rPr>
      </w:pPr>
      <w:r w:rsidRPr="000E1A5F">
        <w:rPr>
          <w:rFonts w:asciiTheme="minorHAnsi" w:hAnsiTheme="minorHAnsi"/>
          <w:lang w:val="en-GB"/>
          <w:rPrChange w:id="1206" w:author="Dioguardi, Fabio" w:date="2018-10-23T11:24:00Z">
            <w:rPr>
              <w:rFonts w:asciiTheme="minorHAnsi" w:hAnsiTheme="minorHAnsi"/>
            </w:rPr>
          </w:rPrChange>
        </w:rPr>
        <w:t xml:space="preserve">Table 2: List of FOXI output files </w:t>
      </w:r>
      <w:r w:rsidR="00237ED8" w:rsidRPr="000E1A5F">
        <w:rPr>
          <w:rFonts w:asciiTheme="minorHAnsi" w:hAnsiTheme="minorHAnsi"/>
          <w:lang w:val="en-GB"/>
          <w:rPrChange w:id="1207" w:author="Dioguardi, Fabio" w:date="2018-10-23T11:24:00Z">
            <w:rPr>
              <w:rFonts w:asciiTheme="minorHAnsi" w:hAnsiTheme="minorHAnsi"/>
            </w:rPr>
          </w:rPrChange>
        </w:rPr>
        <w:t xml:space="preserve">(those files containing data displayed to the operator by using </w:t>
      </w:r>
      <w:proofErr w:type="spellStart"/>
      <w:r w:rsidR="00D11C49" w:rsidRPr="000E1A5F">
        <w:rPr>
          <w:rFonts w:asciiTheme="minorHAnsi" w:hAnsiTheme="minorHAnsi"/>
          <w:lang w:val="en-GB"/>
          <w:rPrChange w:id="1208" w:author="Dioguardi, Fabio" w:date="2018-10-23T11:24:00Z">
            <w:rPr>
              <w:rFonts w:asciiTheme="minorHAnsi" w:hAnsiTheme="minorHAnsi"/>
            </w:rPr>
          </w:rPrChange>
        </w:rPr>
        <w:t>FoxScreen</w:t>
      </w:r>
      <w:proofErr w:type="spellEnd"/>
      <w:r w:rsidR="00D11C49" w:rsidRPr="000E1A5F">
        <w:rPr>
          <w:rFonts w:asciiTheme="minorHAnsi" w:hAnsiTheme="minorHAnsi"/>
          <w:lang w:val="en-GB"/>
          <w:rPrChange w:id="1209" w:author="Dioguardi, Fabio" w:date="2018-10-23T11:24:00Z">
            <w:rPr>
              <w:rFonts w:asciiTheme="minorHAnsi" w:hAnsiTheme="minorHAnsi"/>
            </w:rPr>
          </w:rPrChange>
        </w:rPr>
        <w:t xml:space="preserve"> </w:t>
      </w:r>
      <w:r w:rsidR="00237ED8" w:rsidRPr="000E1A5F">
        <w:rPr>
          <w:rFonts w:asciiTheme="minorHAnsi" w:hAnsiTheme="minorHAnsi"/>
          <w:lang w:val="en-GB"/>
          <w:rPrChange w:id="1210" w:author="Dioguardi, Fabio" w:date="2018-10-23T11:24:00Z">
            <w:rPr>
              <w:rFonts w:asciiTheme="minorHAnsi" w:hAnsiTheme="minorHAnsi"/>
            </w:rPr>
          </w:rPrChange>
        </w:rPr>
        <w:t>are marked in red)</w:t>
      </w:r>
    </w:p>
    <w:tbl>
      <w:tblPr>
        <w:tblStyle w:val="Heading1Cha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0E1A5F" w:rsidRDefault="007C6EF6" w:rsidP="007C6EF6">
            <w:pPr>
              <w:ind w:left="-655" w:firstLine="655"/>
              <w:jc w:val="center"/>
              <w:rPr>
                <w:rFonts w:asciiTheme="minorHAnsi" w:hAnsiTheme="minorHAnsi"/>
                <w:kern w:val="32"/>
                <w:szCs w:val="22"/>
                <w:lang w:val="en-GB"/>
                <w:rPrChange w:id="1211" w:author="Dioguardi, Fabio" w:date="2018-10-23T11:24:00Z">
                  <w:rPr>
                    <w:rFonts w:asciiTheme="minorHAnsi" w:hAnsiTheme="minorHAnsi"/>
                    <w:kern w:val="32"/>
                    <w:szCs w:val="22"/>
                  </w:rPr>
                </w:rPrChange>
              </w:rPr>
            </w:pPr>
          </w:p>
        </w:tc>
        <w:tc>
          <w:tcPr>
            <w:tcW w:w="2552" w:type="dxa"/>
            <w:shd w:val="clear" w:color="auto" w:fill="F2DBDB" w:themeFill="accent2" w:themeFillTint="33"/>
          </w:tcPr>
          <w:p w14:paraId="68334FB1" w14:textId="1AC0919B" w:rsidR="007C6EF6" w:rsidRPr="000E1A5F" w:rsidRDefault="00D209AE" w:rsidP="007C6EF6">
            <w:pPr>
              <w:ind w:left="-655" w:firstLine="655"/>
              <w:jc w:val="center"/>
              <w:rPr>
                <w:rFonts w:asciiTheme="minorHAnsi" w:hAnsiTheme="minorHAnsi"/>
                <w:kern w:val="32"/>
                <w:szCs w:val="22"/>
                <w:lang w:val="en-GB"/>
                <w:rPrChange w:id="1212" w:author="Dioguardi, Fabio" w:date="2018-10-23T11:24:00Z">
                  <w:rPr>
                    <w:rFonts w:asciiTheme="minorHAnsi" w:hAnsiTheme="minorHAnsi"/>
                    <w:kern w:val="32"/>
                    <w:szCs w:val="22"/>
                  </w:rPr>
                </w:rPrChange>
              </w:rPr>
            </w:pPr>
            <w:r w:rsidRPr="000E1A5F">
              <w:rPr>
                <w:b/>
                <w:i/>
                <w:lang w:val="en-GB"/>
                <w:rPrChange w:id="1213" w:author="Dioguardi, Fabio" w:date="2018-10-23T11:24:00Z">
                  <w:rPr>
                    <w:b/>
                    <w:i/>
                  </w:rPr>
                </w:rPrChange>
              </w:rPr>
              <w:t xml:space="preserve">Identifier appended to </w:t>
            </w:r>
            <w:r w:rsidR="007C6EF6" w:rsidRPr="000E1A5F">
              <w:rPr>
                <w:b/>
                <w:i/>
                <w:lang w:val="en-GB"/>
                <w:rPrChange w:id="1214" w:author="Dioguardi, Fabio" w:date="2018-10-23T11:24:00Z">
                  <w:rPr>
                    <w:b/>
                    <w:i/>
                  </w:rPr>
                </w:rPrChange>
              </w:rPr>
              <w:t>&lt;</w:t>
            </w:r>
            <w:proofErr w:type="spellStart"/>
            <w:r w:rsidR="007C6EF6" w:rsidRPr="000E1A5F">
              <w:rPr>
                <w:b/>
                <w:i/>
                <w:lang w:val="en-GB"/>
                <w:rPrChange w:id="1215" w:author="Dioguardi, Fabio" w:date="2018-10-23T11:24:00Z">
                  <w:rPr>
                    <w:b/>
                    <w:i/>
                  </w:rPr>
                </w:rPrChange>
              </w:rPr>
              <w:t>outputname</w:t>
            </w:r>
            <w:proofErr w:type="spellEnd"/>
            <w:r w:rsidR="007C6EF6" w:rsidRPr="000E1A5F">
              <w:rPr>
                <w:b/>
                <w:i/>
                <w:lang w:val="en-GB"/>
                <w:rPrChange w:id="1216" w:author="Dioguardi, Fabio" w:date="2018-10-23T11:24:00Z">
                  <w:rPr>
                    <w:b/>
                    <w:i/>
                  </w:rPr>
                </w:rPrChange>
              </w:rPr>
              <w:t>&gt;</w:t>
            </w:r>
          </w:p>
        </w:tc>
        <w:tc>
          <w:tcPr>
            <w:tcW w:w="6237" w:type="dxa"/>
            <w:shd w:val="clear" w:color="auto" w:fill="F2DBDB" w:themeFill="accent2" w:themeFillTint="33"/>
          </w:tcPr>
          <w:p w14:paraId="13851936" w14:textId="77777777" w:rsidR="007C6EF6" w:rsidRPr="000E1A5F" w:rsidRDefault="007C6EF6" w:rsidP="007C6EF6">
            <w:pPr>
              <w:jc w:val="center"/>
              <w:rPr>
                <w:rFonts w:asciiTheme="minorHAnsi" w:hAnsiTheme="minorHAnsi"/>
                <w:b/>
                <w:kern w:val="32"/>
                <w:szCs w:val="22"/>
                <w:lang w:val="en-GB"/>
                <w:rPrChange w:id="1217"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1218" w:author="Dioguardi, Fabio" w:date="2018-10-23T11:24:00Z">
                  <w:rPr>
                    <w:rFonts w:asciiTheme="minorHAnsi" w:hAnsiTheme="minorHAnsi"/>
                    <w:b/>
                    <w:kern w:val="32"/>
                    <w:szCs w:val="22"/>
                  </w:rPr>
                </w:rPrChange>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0E1A5F" w:rsidRDefault="00B8023A" w:rsidP="007C6EF6">
            <w:pPr>
              <w:jc w:val="center"/>
              <w:rPr>
                <w:rFonts w:asciiTheme="minorHAnsi" w:hAnsiTheme="minorHAnsi"/>
                <w:kern w:val="32"/>
                <w:szCs w:val="22"/>
                <w:lang w:val="en-GB"/>
                <w:rPrChange w:id="121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20" w:author="Dioguardi, Fabio" w:date="2018-10-23T11:24:00Z">
                  <w:rPr>
                    <w:rFonts w:asciiTheme="minorHAnsi" w:hAnsiTheme="minorHAnsi"/>
                    <w:kern w:val="32"/>
                    <w:szCs w:val="22"/>
                  </w:rPr>
                </w:rPrChange>
              </w:rPr>
              <w:t>1</w:t>
            </w:r>
          </w:p>
        </w:tc>
        <w:tc>
          <w:tcPr>
            <w:tcW w:w="2552" w:type="dxa"/>
            <w:shd w:val="clear" w:color="auto" w:fill="DDD9C3" w:themeFill="background2" w:themeFillShade="E6"/>
          </w:tcPr>
          <w:p w14:paraId="308C1BE1" w14:textId="3BD3F220" w:rsidR="007C6EF6" w:rsidRPr="000E1A5F" w:rsidRDefault="002A47EF" w:rsidP="007C6EF6">
            <w:pPr>
              <w:jc w:val="center"/>
              <w:rPr>
                <w:rFonts w:asciiTheme="minorHAnsi" w:hAnsiTheme="minorHAnsi"/>
                <w:i/>
                <w:kern w:val="32"/>
                <w:szCs w:val="22"/>
                <w:lang w:val="en-GB"/>
                <w:rPrChange w:id="1221"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22" w:author="Dioguardi, Fabio" w:date="2018-10-23T11:24:00Z">
                  <w:rPr>
                    <w:rFonts w:asciiTheme="minorHAnsi" w:hAnsiTheme="minorHAnsi"/>
                    <w:i/>
                    <w:kern w:val="32"/>
                    <w:szCs w:val="22"/>
                  </w:rPr>
                </w:rPrChange>
              </w:rPr>
              <w:t>_plh</w:t>
            </w:r>
            <w:r w:rsidR="007C6EF6" w:rsidRPr="000E1A5F">
              <w:rPr>
                <w:rFonts w:asciiTheme="minorHAnsi" w:hAnsiTheme="minorHAnsi"/>
                <w:i/>
                <w:kern w:val="32"/>
                <w:szCs w:val="22"/>
                <w:lang w:val="en-GB"/>
                <w:rPrChange w:id="1223" w:author="Dioguardi, Fabio" w:date="2018-10-23T11:24:00Z">
                  <w:rPr>
                    <w:rFonts w:asciiTheme="minorHAnsi" w:hAnsiTheme="minorHAnsi"/>
                    <w:i/>
                    <w:kern w:val="32"/>
                    <w:szCs w:val="22"/>
                  </w:rPr>
                </w:rPrChange>
              </w:rPr>
              <w:t>_log_tmp.txt</w:t>
            </w:r>
          </w:p>
        </w:tc>
        <w:tc>
          <w:tcPr>
            <w:tcW w:w="6237" w:type="dxa"/>
            <w:shd w:val="clear" w:color="auto" w:fill="DDD9C3" w:themeFill="background2" w:themeFillShade="E6"/>
          </w:tcPr>
          <w:p w14:paraId="0A164FB9" w14:textId="77777777" w:rsidR="007C6EF6" w:rsidRPr="000E1A5F" w:rsidRDefault="007C6EF6" w:rsidP="007C6EF6">
            <w:pPr>
              <w:rPr>
                <w:rFonts w:asciiTheme="minorHAnsi" w:hAnsiTheme="minorHAnsi"/>
                <w:kern w:val="32"/>
                <w:szCs w:val="22"/>
                <w:lang w:val="en-GB"/>
                <w:rPrChange w:id="122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25" w:author="Dioguardi, Fabio" w:date="2018-10-23T11:24:00Z">
                  <w:rPr>
                    <w:rFonts w:asciiTheme="minorHAnsi" w:hAnsiTheme="minorHAnsi"/>
                    <w:kern w:val="32"/>
                    <w:szCs w:val="22"/>
                  </w:rPr>
                </w:rPrChange>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0E1A5F" w:rsidRDefault="00B8023A" w:rsidP="007C6EF6">
            <w:pPr>
              <w:jc w:val="center"/>
              <w:rPr>
                <w:rFonts w:asciiTheme="minorHAnsi" w:hAnsiTheme="minorHAnsi"/>
                <w:kern w:val="32"/>
                <w:szCs w:val="22"/>
                <w:lang w:val="en-GB"/>
                <w:rPrChange w:id="122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27" w:author="Dioguardi, Fabio" w:date="2018-10-23T11:24:00Z">
                  <w:rPr>
                    <w:rFonts w:asciiTheme="minorHAnsi" w:hAnsiTheme="minorHAnsi"/>
                    <w:kern w:val="32"/>
                    <w:szCs w:val="22"/>
                  </w:rPr>
                </w:rPrChange>
              </w:rPr>
              <w:t>2</w:t>
            </w:r>
          </w:p>
        </w:tc>
        <w:tc>
          <w:tcPr>
            <w:tcW w:w="2552" w:type="dxa"/>
            <w:shd w:val="clear" w:color="auto" w:fill="auto"/>
          </w:tcPr>
          <w:p w14:paraId="27FA40DF" w14:textId="0CC00072" w:rsidR="007C6EF6" w:rsidRPr="000E1A5F" w:rsidRDefault="002A47EF" w:rsidP="007C6EF6">
            <w:pPr>
              <w:jc w:val="center"/>
              <w:rPr>
                <w:rFonts w:asciiTheme="minorHAnsi" w:hAnsiTheme="minorHAnsi"/>
                <w:i/>
                <w:kern w:val="32"/>
                <w:szCs w:val="22"/>
                <w:lang w:val="en-GB"/>
                <w:rPrChange w:id="1228"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29" w:author="Dioguardi, Fabio" w:date="2018-10-23T11:24:00Z">
                  <w:rPr>
                    <w:rFonts w:asciiTheme="minorHAnsi" w:hAnsiTheme="minorHAnsi"/>
                    <w:i/>
                    <w:kern w:val="32"/>
                    <w:szCs w:val="22"/>
                  </w:rPr>
                </w:rPrChange>
              </w:rPr>
              <w:t>_plh</w:t>
            </w:r>
            <w:r w:rsidR="007C6EF6" w:rsidRPr="000E1A5F">
              <w:rPr>
                <w:rFonts w:asciiTheme="minorHAnsi" w:hAnsiTheme="minorHAnsi"/>
                <w:i/>
                <w:kern w:val="32"/>
                <w:szCs w:val="22"/>
                <w:lang w:val="en-GB"/>
                <w:rPrChange w:id="1230" w:author="Dioguardi, Fabio" w:date="2018-10-23T11:24:00Z">
                  <w:rPr>
                    <w:rFonts w:asciiTheme="minorHAnsi" w:hAnsiTheme="minorHAnsi"/>
                    <w:i/>
                    <w:kern w:val="32"/>
                    <w:szCs w:val="22"/>
                  </w:rPr>
                </w:rPrChange>
              </w:rPr>
              <w:t>_log.txt</w:t>
            </w:r>
          </w:p>
        </w:tc>
        <w:tc>
          <w:tcPr>
            <w:tcW w:w="6237" w:type="dxa"/>
            <w:shd w:val="clear" w:color="auto" w:fill="auto"/>
          </w:tcPr>
          <w:p w14:paraId="46976980" w14:textId="0F27F4EE" w:rsidR="007C6EF6" w:rsidRPr="000E1A5F" w:rsidRDefault="002439C4" w:rsidP="002439C4">
            <w:pPr>
              <w:rPr>
                <w:rFonts w:asciiTheme="minorHAnsi" w:hAnsiTheme="minorHAnsi"/>
                <w:kern w:val="32"/>
                <w:szCs w:val="22"/>
                <w:lang w:val="en-GB"/>
                <w:rPrChange w:id="1231" w:author="Dioguardi, Fabio" w:date="2018-10-23T11:24:00Z">
                  <w:rPr>
                    <w:rFonts w:asciiTheme="minorHAnsi" w:hAnsiTheme="minorHAnsi"/>
                    <w:kern w:val="32"/>
                    <w:szCs w:val="22"/>
                    <w:lang w:val="en-IE"/>
                  </w:rPr>
                </w:rPrChange>
              </w:rPr>
            </w:pPr>
            <w:r w:rsidRPr="000E1A5F">
              <w:rPr>
                <w:rFonts w:asciiTheme="minorHAnsi" w:hAnsiTheme="minorHAnsi"/>
                <w:kern w:val="32"/>
                <w:szCs w:val="22"/>
                <w:lang w:val="en-GB"/>
                <w:rPrChange w:id="1232" w:author="Dioguardi, Fabio" w:date="2018-10-23T11:24:00Z">
                  <w:rPr>
                    <w:rFonts w:asciiTheme="minorHAnsi" w:hAnsiTheme="minorHAnsi"/>
                    <w:kern w:val="32"/>
                    <w:szCs w:val="22"/>
                    <w:lang w:val="en-IE"/>
                  </w:rPr>
                </w:rPrChange>
              </w:rPr>
              <w:t xml:space="preserve">list of all </w:t>
            </w:r>
            <w:r w:rsidR="007C6EF6" w:rsidRPr="000E1A5F">
              <w:rPr>
                <w:rFonts w:asciiTheme="minorHAnsi" w:hAnsiTheme="minorHAnsi"/>
                <w:kern w:val="32"/>
                <w:szCs w:val="22"/>
                <w:lang w:val="en-GB"/>
                <w:rPrChange w:id="1233" w:author="Dioguardi, Fabio" w:date="2018-10-23T11:24:00Z">
                  <w:rPr>
                    <w:rFonts w:asciiTheme="minorHAnsi" w:hAnsiTheme="minorHAnsi"/>
                    <w:kern w:val="32"/>
                    <w:szCs w:val="22"/>
                    <w:lang w:val="en-IE"/>
                  </w:rPr>
                </w:rPrChange>
              </w:rPr>
              <w:t xml:space="preserve">newly updated plume height </w:t>
            </w:r>
            <w:r w:rsidRPr="000E1A5F">
              <w:rPr>
                <w:rFonts w:asciiTheme="minorHAnsi" w:hAnsiTheme="minorHAnsi"/>
                <w:kern w:val="32"/>
                <w:szCs w:val="22"/>
                <w:lang w:val="en-GB"/>
                <w:rPrChange w:id="1234" w:author="Dioguardi, Fabio" w:date="2018-10-23T11:24:00Z">
                  <w:rPr>
                    <w:rFonts w:asciiTheme="minorHAnsi" w:hAnsiTheme="minorHAnsi"/>
                    <w:kern w:val="32"/>
                    <w:szCs w:val="22"/>
                    <w:lang w:val="en-IE"/>
                  </w:rPr>
                </w:rPrChange>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0E1A5F" w:rsidRDefault="00B8023A" w:rsidP="00982665">
            <w:pPr>
              <w:jc w:val="center"/>
              <w:rPr>
                <w:rFonts w:asciiTheme="minorHAnsi" w:hAnsiTheme="minorHAnsi"/>
                <w:kern w:val="32"/>
                <w:szCs w:val="22"/>
                <w:lang w:val="en-GB"/>
                <w:rPrChange w:id="123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36" w:author="Dioguardi, Fabio" w:date="2018-10-23T11:24:00Z">
                  <w:rPr>
                    <w:rFonts w:asciiTheme="minorHAnsi" w:hAnsiTheme="minorHAnsi"/>
                    <w:kern w:val="32"/>
                    <w:szCs w:val="22"/>
                  </w:rPr>
                </w:rPrChange>
              </w:rPr>
              <w:t>3</w:t>
            </w:r>
          </w:p>
        </w:tc>
        <w:tc>
          <w:tcPr>
            <w:tcW w:w="2552" w:type="dxa"/>
            <w:shd w:val="clear" w:color="auto" w:fill="DDD9C3" w:themeFill="background2" w:themeFillShade="E6"/>
          </w:tcPr>
          <w:p w14:paraId="4B7936EE" w14:textId="3B9D127A" w:rsidR="00982665" w:rsidRPr="000E1A5F" w:rsidRDefault="00982665" w:rsidP="000D4296">
            <w:pPr>
              <w:jc w:val="center"/>
              <w:rPr>
                <w:rFonts w:asciiTheme="minorHAnsi" w:hAnsiTheme="minorHAnsi"/>
                <w:i/>
                <w:kern w:val="32"/>
                <w:szCs w:val="22"/>
                <w:lang w:val="en-GB"/>
                <w:rPrChange w:id="123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38" w:author="Dioguardi, Fabio" w:date="2018-10-23T11:24:00Z">
                  <w:rPr>
                    <w:rFonts w:asciiTheme="minorHAnsi" w:hAnsiTheme="minorHAnsi"/>
                    <w:i/>
                    <w:kern w:val="32"/>
                    <w:szCs w:val="22"/>
                  </w:rPr>
                </w:rPrChange>
              </w:rPr>
              <w:t>Foxi_</w:t>
            </w:r>
            <w:r w:rsidR="000D4296" w:rsidRPr="000E1A5F">
              <w:rPr>
                <w:rFonts w:asciiTheme="minorHAnsi" w:hAnsiTheme="minorHAnsi"/>
                <w:i/>
                <w:kern w:val="32"/>
                <w:szCs w:val="22"/>
                <w:lang w:val="en-GB"/>
                <w:rPrChange w:id="1239" w:author="Dioguardi, Fabio" w:date="2018-10-23T11:24:00Z">
                  <w:rPr>
                    <w:rFonts w:asciiTheme="minorHAnsi" w:hAnsiTheme="minorHAnsi"/>
                    <w:i/>
                    <w:kern w:val="32"/>
                    <w:szCs w:val="22"/>
                  </w:rPr>
                </w:rPrChange>
              </w:rPr>
              <w:t>hbe</w:t>
            </w:r>
            <w:r w:rsidRPr="000E1A5F">
              <w:rPr>
                <w:rFonts w:asciiTheme="minorHAnsi" w:hAnsiTheme="minorHAnsi"/>
                <w:i/>
                <w:kern w:val="32"/>
                <w:szCs w:val="22"/>
                <w:lang w:val="en-GB"/>
                <w:rPrChange w:id="1240" w:author="Dioguardi, Fabio" w:date="2018-10-23T11:24:00Z">
                  <w:rPr>
                    <w:rFonts w:asciiTheme="minorHAnsi" w:hAnsiTheme="minorHAnsi"/>
                    <w:i/>
                    <w:kern w:val="32"/>
                    <w:szCs w:val="22"/>
                  </w:rPr>
                </w:rPrChange>
              </w:rPr>
              <w:t>.txt</w:t>
            </w:r>
          </w:p>
        </w:tc>
        <w:tc>
          <w:tcPr>
            <w:tcW w:w="6237" w:type="dxa"/>
            <w:shd w:val="clear" w:color="auto" w:fill="DDD9C3" w:themeFill="background2" w:themeFillShade="E6"/>
          </w:tcPr>
          <w:p w14:paraId="043D35A3" w14:textId="48AC32D9" w:rsidR="00982665" w:rsidRPr="000E1A5F" w:rsidRDefault="000D4296" w:rsidP="00982665">
            <w:pPr>
              <w:rPr>
                <w:rFonts w:asciiTheme="minorHAnsi" w:hAnsiTheme="minorHAnsi"/>
                <w:kern w:val="32"/>
                <w:szCs w:val="22"/>
                <w:lang w:val="en-GB"/>
                <w:rPrChange w:id="1241" w:author="Dioguardi, Fabio" w:date="2018-10-23T11:24:00Z">
                  <w:rPr>
                    <w:rFonts w:asciiTheme="minorHAnsi" w:hAnsiTheme="minorHAnsi"/>
                    <w:kern w:val="32"/>
                    <w:szCs w:val="22"/>
                    <w:lang w:val="en-IE"/>
                  </w:rPr>
                </w:rPrChange>
              </w:rPr>
            </w:pPr>
            <w:r w:rsidRPr="000E1A5F">
              <w:rPr>
                <w:rFonts w:asciiTheme="minorHAnsi" w:hAnsiTheme="minorHAnsi"/>
                <w:kern w:val="32"/>
                <w:szCs w:val="22"/>
                <w:lang w:val="en-GB"/>
                <w:rPrChange w:id="1242" w:author="Dioguardi, Fabio" w:date="2018-10-23T11:24:00Z">
                  <w:rPr>
                    <w:rFonts w:asciiTheme="minorHAnsi" w:hAnsiTheme="minorHAnsi"/>
                    <w:kern w:val="32"/>
                    <w:szCs w:val="22"/>
                    <w:lang w:val="en-IE"/>
                  </w:rPr>
                </w:rPrChange>
              </w:rPr>
              <w:t xml:space="preserve">provides </w:t>
            </w:r>
            <w:proofErr w:type="spellStart"/>
            <w:r w:rsidRPr="000E1A5F">
              <w:rPr>
                <w:rFonts w:asciiTheme="minorHAnsi" w:hAnsiTheme="minorHAnsi"/>
                <w:kern w:val="32"/>
                <w:szCs w:val="22"/>
                <w:lang w:val="en-GB"/>
                <w:rPrChange w:id="1243" w:author="Dioguardi, Fabio" w:date="2018-10-23T11:24:00Z">
                  <w:rPr>
                    <w:rFonts w:asciiTheme="minorHAnsi" w:hAnsiTheme="minorHAnsi"/>
                    <w:kern w:val="32"/>
                    <w:szCs w:val="22"/>
                    <w:lang w:val="en-IE"/>
                  </w:rPr>
                </w:rPrChange>
              </w:rPr>
              <w:t>PlumeRise</w:t>
            </w:r>
            <w:proofErr w:type="spellEnd"/>
            <w:r w:rsidRPr="000E1A5F">
              <w:rPr>
                <w:rFonts w:asciiTheme="minorHAnsi" w:hAnsiTheme="minorHAnsi"/>
                <w:kern w:val="32"/>
                <w:szCs w:val="22"/>
                <w:lang w:val="en-GB"/>
                <w:rPrChange w:id="1244" w:author="Dioguardi, Fabio" w:date="2018-10-23T11:24:00Z">
                  <w:rPr>
                    <w:rFonts w:asciiTheme="minorHAnsi" w:hAnsiTheme="minorHAnsi"/>
                    <w:kern w:val="32"/>
                    <w:szCs w:val="22"/>
                    <w:lang w:val="en-IE"/>
                  </w:rPr>
                </w:rPrChange>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0E1A5F" w:rsidRDefault="00B8023A" w:rsidP="00982665">
            <w:pPr>
              <w:jc w:val="center"/>
              <w:rPr>
                <w:rFonts w:asciiTheme="minorHAnsi" w:hAnsiTheme="minorHAnsi"/>
                <w:kern w:val="32"/>
                <w:szCs w:val="22"/>
                <w:lang w:val="en-GB"/>
                <w:rPrChange w:id="124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46" w:author="Dioguardi, Fabio" w:date="2018-10-23T11:24:00Z">
                  <w:rPr>
                    <w:rFonts w:asciiTheme="minorHAnsi" w:hAnsiTheme="minorHAnsi"/>
                    <w:kern w:val="32"/>
                    <w:szCs w:val="22"/>
                  </w:rPr>
                </w:rPrChange>
              </w:rPr>
              <w:t>4</w:t>
            </w:r>
          </w:p>
        </w:tc>
        <w:tc>
          <w:tcPr>
            <w:tcW w:w="2552" w:type="dxa"/>
            <w:shd w:val="clear" w:color="auto" w:fill="auto"/>
          </w:tcPr>
          <w:p w14:paraId="1ACCC9DA" w14:textId="77777777" w:rsidR="00982665" w:rsidRPr="000E1A5F" w:rsidRDefault="00982665" w:rsidP="00982665">
            <w:pPr>
              <w:jc w:val="center"/>
              <w:rPr>
                <w:rFonts w:asciiTheme="minorHAnsi" w:hAnsiTheme="minorHAnsi"/>
                <w:i/>
                <w:kern w:val="32"/>
                <w:szCs w:val="22"/>
                <w:lang w:val="en-GB"/>
                <w:rPrChange w:id="124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48" w:author="Dioguardi, Fabio" w:date="2018-10-23T11:24:00Z">
                  <w:rPr>
                    <w:rFonts w:asciiTheme="minorHAnsi" w:hAnsiTheme="minorHAnsi"/>
                    <w:i/>
                    <w:kern w:val="32"/>
                    <w:szCs w:val="22"/>
                  </w:rPr>
                </w:rPrChange>
              </w:rPr>
              <w:t>_hbe_15.txt</w:t>
            </w:r>
          </w:p>
        </w:tc>
        <w:tc>
          <w:tcPr>
            <w:tcW w:w="6237" w:type="dxa"/>
            <w:shd w:val="clear" w:color="auto" w:fill="auto"/>
          </w:tcPr>
          <w:p w14:paraId="3D6868FE" w14:textId="6A29D3A9" w:rsidR="00982665" w:rsidRPr="000E1A5F" w:rsidRDefault="00982665" w:rsidP="00982665">
            <w:pPr>
              <w:rPr>
                <w:rFonts w:asciiTheme="minorHAnsi" w:hAnsiTheme="minorHAnsi"/>
                <w:kern w:val="32"/>
                <w:szCs w:val="22"/>
                <w:lang w:val="en-GB"/>
                <w:rPrChange w:id="124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50"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251"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252" w:author="Dioguardi, Fabio" w:date="2018-10-23T11:24:00Z">
                  <w:rPr>
                    <w:rFonts w:asciiTheme="minorHAnsi" w:hAnsiTheme="minorHAnsi"/>
                    <w:kern w:val="32"/>
                    <w:szCs w:val="22"/>
                  </w:rPr>
                </w:rPrChange>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0E1A5F" w:rsidRDefault="00B8023A" w:rsidP="00982665">
            <w:pPr>
              <w:jc w:val="center"/>
              <w:rPr>
                <w:rFonts w:asciiTheme="minorHAnsi" w:hAnsiTheme="minorHAnsi"/>
                <w:kern w:val="32"/>
                <w:szCs w:val="22"/>
                <w:lang w:val="en-GB"/>
                <w:rPrChange w:id="125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54" w:author="Dioguardi, Fabio" w:date="2018-10-23T11:24:00Z">
                  <w:rPr>
                    <w:rFonts w:asciiTheme="minorHAnsi" w:hAnsiTheme="minorHAnsi"/>
                    <w:kern w:val="32"/>
                    <w:szCs w:val="22"/>
                  </w:rPr>
                </w:rPrChange>
              </w:rPr>
              <w:t>5</w:t>
            </w:r>
          </w:p>
        </w:tc>
        <w:tc>
          <w:tcPr>
            <w:tcW w:w="2552" w:type="dxa"/>
            <w:shd w:val="clear" w:color="auto" w:fill="DDD9C3" w:themeFill="background2" w:themeFillShade="E6"/>
          </w:tcPr>
          <w:p w14:paraId="3803CC5B" w14:textId="77777777" w:rsidR="00982665" w:rsidRPr="000E1A5F" w:rsidRDefault="00982665" w:rsidP="00982665">
            <w:pPr>
              <w:jc w:val="center"/>
              <w:rPr>
                <w:rFonts w:asciiTheme="minorHAnsi" w:hAnsiTheme="minorHAnsi"/>
                <w:i/>
                <w:kern w:val="32"/>
                <w:szCs w:val="22"/>
                <w:lang w:val="en-GB"/>
                <w:rPrChange w:id="1255"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56" w:author="Dioguardi, Fabio" w:date="2018-10-23T11:24:00Z">
                  <w:rPr>
                    <w:rFonts w:asciiTheme="minorHAnsi" w:hAnsiTheme="minorHAnsi"/>
                    <w:i/>
                    <w:kern w:val="32"/>
                    <w:szCs w:val="22"/>
                  </w:rPr>
                </w:rPrChange>
              </w:rPr>
              <w:t>_hbe_30.txt</w:t>
            </w:r>
          </w:p>
        </w:tc>
        <w:tc>
          <w:tcPr>
            <w:tcW w:w="6237" w:type="dxa"/>
            <w:shd w:val="clear" w:color="auto" w:fill="DDD9C3" w:themeFill="background2" w:themeFillShade="E6"/>
          </w:tcPr>
          <w:p w14:paraId="04C39D66" w14:textId="61A9DC2D" w:rsidR="00982665" w:rsidRPr="000E1A5F" w:rsidRDefault="00982665" w:rsidP="00982665">
            <w:pPr>
              <w:rPr>
                <w:rFonts w:asciiTheme="minorHAnsi" w:hAnsiTheme="minorHAnsi"/>
                <w:kern w:val="32"/>
                <w:szCs w:val="22"/>
                <w:lang w:val="en-GB"/>
                <w:rPrChange w:id="125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58"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259"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260" w:author="Dioguardi, Fabio" w:date="2018-10-23T11:24:00Z">
                  <w:rPr>
                    <w:rFonts w:asciiTheme="minorHAnsi" w:hAnsiTheme="minorHAnsi"/>
                    <w:kern w:val="32"/>
                    <w:szCs w:val="22"/>
                  </w:rPr>
                </w:rPrChange>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0E1A5F" w:rsidRDefault="00B8023A" w:rsidP="00982665">
            <w:pPr>
              <w:jc w:val="center"/>
              <w:rPr>
                <w:rFonts w:asciiTheme="minorHAnsi" w:hAnsiTheme="minorHAnsi"/>
                <w:kern w:val="32"/>
                <w:szCs w:val="22"/>
                <w:lang w:val="en-GB"/>
                <w:rPrChange w:id="126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62" w:author="Dioguardi, Fabio" w:date="2018-10-23T11:24:00Z">
                  <w:rPr>
                    <w:rFonts w:asciiTheme="minorHAnsi" w:hAnsiTheme="minorHAnsi"/>
                    <w:kern w:val="32"/>
                    <w:szCs w:val="22"/>
                  </w:rPr>
                </w:rPrChange>
              </w:rPr>
              <w:t>6</w:t>
            </w:r>
          </w:p>
        </w:tc>
        <w:tc>
          <w:tcPr>
            <w:tcW w:w="2552" w:type="dxa"/>
            <w:shd w:val="clear" w:color="auto" w:fill="auto"/>
          </w:tcPr>
          <w:p w14:paraId="50E7B442" w14:textId="77777777" w:rsidR="00982665" w:rsidRPr="000E1A5F" w:rsidRDefault="00982665" w:rsidP="00982665">
            <w:pPr>
              <w:jc w:val="center"/>
              <w:rPr>
                <w:rFonts w:asciiTheme="minorHAnsi" w:hAnsiTheme="minorHAnsi"/>
                <w:i/>
                <w:kern w:val="32"/>
                <w:szCs w:val="22"/>
                <w:lang w:val="en-GB"/>
                <w:rPrChange w:id="126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64" w:author="Dioguardi, Fabio" w:date="2018-10-23T11:24:00Z">
                  <w:rPr>
                    <w:rFonts w:asciiTheme="minorHAnsi" w:hAnsiTheme="minorHAnsi"/>
                    <w:i/>
                    <w:kern w:val="32"/>
                    <w:szCs w:val="22"/>
                  </w:rPr>
                </w:rPrChange>
              </w:rPr>
              <w:t>_hbe_60.txt</w:t>
            </w:r>
          </w:p>
        </w:tc>
        <w:tc>
          <w:tcPr>
            <w:tcW w:w="6237" w:type="dxa"/>
            <w:shd w:val="clear" w:color="auto" w:fill="auto"/>
          </w:tcPr>
          <w:p w14:paraId="63FB269C" w14:textId="4C7085C2" w:rsidR="00982665" w:rsidRPr="000E1A5F" w:rsidRDefault="00982665" w:rsidP="00982665">
            <w:pPr>
              <w:rPr>
                <w:rFonts w:asciiTheme="minorHAnsi" w:hAnsiTheme="minorHAnsi"/>
                <w:kern w:val="32"/>
                <w:szCs w:val="22"/>
                <w:lang w:val="en-GB"/>
                <w:rPrChange w:id="126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66"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267"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268" w:author="Dioguardi, Fabio" w:date="2018-10-23T11:24:00Z">
                  <w:rPr>
                    <w:rFonts w:asciiTheme="minorHAnsi" w:hAnsiTheme="minorHAnsi"/>
                    <w:kern w:val="32"/>
                    <w:szCs w:val="22"/>
                  </w:rPr>
                </w:rPrChange>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0E1A5F" w:rsidRDefault="00B8023A" w:rsidP="00982665">
            <w:pPr>
              <w:jc w:val="center"/>
              <w:rPr>
                <w:rFonts w:asciiTheme="minorHAnsi" w:hAnsiTheme="minorHAnsi"/>
                <w:kern w:val="32"/>
                <w:szCs w:val="22"/>
                <w:lang w:val="en-GB"/>
                <w:rPrChange w:id="126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70" w:author="Dioguardi, Fabio" w:date="2018-10-23T11:24:00Z">
                  <w:rPr>
                    <w:rFonts w:asciiTheme="minorHAnsi" w:hAnsiTheme="minorHAnsi"/>
                    <w:kern w:val="32"/>
                    <w:szCs w:val="22"/>
                  </w:rPr>
                </w:rPrChange>
              </w:rPr>
              <w:t>7</w:t>
            </w:r>
          </w:p>
        </w:tc>
        <w:tc>
          <w:tcPr>
            <w:tcW w:w="2552" w:type="dxa"/>
            <w:shd w:val="clear" w:color="auto" w:fill="DDD9C3" w:themeFill="background2" w:themeFillShade="E6"/>
          </w:tcPr>
          <w:p w14:paraId="7AD739A8" w14:textId="77777777" w:rsidR="00982665" w:rsidRPr="000E1A5F" w:rsidRDefault="00982665" w:rsidP="00982665">
            <w:pPr>
              <w:jc w:val="center"/>
              <w:rPr>
                <w:rFonts w:asciiTheme="minorHAnsi" w:hAnsiTheme="minorHAnsi"/>
                <w:i/>
                <w:kern w:val="32"/>
                <w:szCs w:val="22"/>
                <w:lang w:val="en-GB"/>
                <w:rPrChange w:id="1271"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72" w:author="Dioguardi, Fabio" w:date="2018-10-23T11:24:00Z">
                  <w:rPr>
                    <w:rFonts w:asciiTheme="minorHAnsi" w:hAnsiTheme="minorHAnsi"/>
                    <w:i/>
                    <w:kern w:val="32"/>
                    <w:szCs w:val="22"/>
                  </w:rPr>
                </w:rPrChange>
              </w:rPr>
              <w:t>_hbe_180.txt</w:t>
            </w:r>
          </w:p>
        </w:tc>
        <w:tc>
          <w:tcPr>
            <w:tcW w:w="6237" w:type="dxa"/>
            <w:shd w:val="clear" w:color="auto" w:fill="DDD9C3" w:themeFill="background2" w:themeFillShade="E6"/>
          </w:tcPr>
          <w:p w14:paraId="2DCBD8F2" w14:textId="13C85466" w:rsidR="00982665" w:rsidRPr="000E1A5F" w:rsidRDefault="00982665" w:rsidP="00982665">
            <w:pPr>
              <w:rPr>
                <w:rFonts w:asciiTheme="minorHAnsi" w:hAnsiTheme="minorHAnsi"/>
                <w:kern w:val="32"/>
                <w:szCs w:val="22"/>
                <w:lang w:val="en-GB"/>
                <w:rPrChange w:id="127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74" w:author="Dioguardi, Fabio" w:date="2018-10-23T11:24:00Z">
                  <w:rPr>
                    <w:rFonts w:asciiTheme="minorHAnsi" w:hAnsiTheme="minorHAnsi"/>
                    <w:kern w:val="32"/>
                    <w:szCs w:val="22"/>
                  </w:rPr>
                </w:rPrChange>
              </w:rPr>
              <w:t>outcome of pl</w:t>
            </w:r>
            <w:r w:rsidR="00D209AE" w:rsidRPr="000E1A5F">
              <w:rPr>
                <w:rFonts w:asciiTheme="minorHAnsi" w:hAnsiTheme="minorHAnsi"/>
                <w:kern w:val="32"/>
                <w:szCs w:val="22"/>
                <w:lang w:val="en-GB"/>
                <w:rPrChange w:id="1275" w:author="Dioguardi, Fabio" w:date="2018-10-23T11:24:00Z">
                  <w:rPr>
                    <w:rFonts w:asciiTheme="minorHAnsi" w:hAnsiTheme="minorHAnsi"/>
                    <w:kern w:val="32"/>
                    <w:szCs w:val="22"/>
                  </w:rPr>
                </w:rPrChange>
              </w:rPr>
              <w:t>ume</w:t>
            </w:r>
            <w:r w:rsidRPr="000E1A5F">
              <w:rPr>
                <w:rFonts w:asciiTheme="minorHAnsi" w:hAnsiTheme="minorHAnsi"/>
                <w:kern w:val="32"/>
                <w:szCs w:val="22"/>
                <w:lang w:val="en-GB"/>
                <w:rPrChange w:id="1276" w:author="Dioguardi, Fabio" w:date="2018-10-23T11:24:00Z">
                  <w:rPr>
                    <w:rFonts w:asciiTheme="minorHAnsi" w:hAnsiTheme="minorHAnsi"/>
                    <w:kern w:val="32"/>
                    <w:szCs w:val="22"/>
                  </w:rPr>
                </w:rPrChange>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0E1A5F" w:rsidRDefault="00B8023A" w:rsidP="00982665">
            <w:pPr>
              <w:jc w:val="center"/>
              <w:rPr>
                <w:rFonts w:asciiTheme="minorHAnsi" w:hAnsiTheme="minorHAnsi"/>
                <w:kern w:val="32"/>
                <w:szCs w:val="22"/>
                <w:lang w:val="en-GB"/>
                <w:rPrChange w:id="127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78" w:author="Dioguardi, Fabio" w:date="2018-10-23T11:24:00Z">
                  <w:rPr>
                    <w:rFonts w:asciiTheme="minorHAnsi" w:hAnsiTheme="minorHAnsi"/>
                    <w:kern w:val="32"/>
                    <w:szCs w:val="22"/>
                  </w:rPr>
                </w:rPrChange>
              </w:rPr>
              <w:t>8</w:t>
            </w:r>
          </w:p>
        </w:tc>
        <w:tc>
          <w:tcPr>
            <w:tcW w:w="2552" w:type="dxa"/>
            <w:shd w:val="clear" w:color="auto" w:fill="auto"/>
          </w:tcPr>
          <w:p w14:paraId="20AB1786" w14:textId="77777777" w:rsidR="00982665" w:rsidRPr="000E1A5F" w:rsidRDefault="00982665" w:rsidP="00982665">
            <w:pPr>
              <w:jc w:val="center"/>
              <w:rPr>
                <w:rFonts w:asciiTheme="minorHAnsi" w:hAnsiTheme="minorHAnsi"/>
                <w:i/>
                <w:kern w:val="32"/>
                <w:szCs w:val="22"/>
                <w:lang w:val="en-GB"/>
                <w:rPrChange w:id="1279"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80" w:author="Dioguardi, Fabio" w:date="2018-10-23T11:24:00Z">
                  <w:rPr>
                    <w:rFonts w:asciiTheme="minorHAnsi" w:hAnsiTheme="minorHAnsi"/>
                    <w:i/>
                    <w:kern w:val="32"/>
                    <w:szCs w:val="22"/>
                  </w:rPr>
                </w:rPrChange>
              </w:rPr>
              <w:t>_mer_NOW.txt</w:t>
            </w:r>
          </w:p>
        </w:tc>
        <w:tc>
          <w:tcPr>
            <w:tcW w:w="6237" w:type="dxa"/>
            <w:shd w:val="clear" w:color="auto" w:fill="auto"/>
          </w:tcPr>
          <w:p w14:paraId="5EB23284" w14:textId="1A0890DA" w:rsidR="00982665" w:rsidRPr="000E1A5F" w:rsidRDefault="00982665" w:rsidP="00376724">
            <w:pPr>
              <w:rPr>
                <w:rFonts w:asciiTheme="minorHAnsi" w:hAnsiTheme="minorHAnsi"/>
                <w:kern w:val="32"/>
                <w:szCs w:val="22"/>
                <w:lang w:val="en-GB"/>
                <w:rPrChange w:id="128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82" w:author="Dioguardi, Fabio" w:date="2018-10-23T11:24:00Z">
                  <w:rPr>
                    <w:rFonts w:asciiTheme="minorHAnsi" w:hAnsiTheme="minorHAnsi"/>
                    <w:kern w:val="32"/>
                    <w:szCs w:val="22"/>
                  </w:rPr>
                </w:rPrChange>
              </w:rPr>
              <w:t xml:space="preserve">REFIR-internal MER results of last run (constantly </w:t>
            </w:r>
            <w:r w:rsidR="00376724" w:rsidRPr="000E1A5F">
              <w:rPr>
                <w:rFonts w:asciiTheme="minorHAnsi" w:hAnsiTheme="minorHAnsi"/>
                <w:kern w:val="32"/>
                <w:szCs w:val="22"/>
                <w:lang w:val="en-GB"/>
                <w:rPrChange w:id="1283" w:author="Dioguardi, Fabio" w:date="2018-10-23T11:24:00Z">
                  <w:rPr>
                    <w:rFonts w:asciiTheme="minorHAnsi" w:hAnsiTheme="minorHAnsi"/>
                    <w:kern w:val="32"/>
                    <w:szCs w:val="22"/>
                  </w:rPr>
                </w:rPrChange>
              </w:rPr>
              <w:t>replaced</w:t>
            </w:r>
            <w:r w:rsidRPr="000E1A5F">
              <w:rPr>
                <w:rFonts w:asciiTheme="minorHAnsi" w:hAnsiTheme="minorHAnsi"/>
                <w:kern w:val="32"/>
                <w:szCs w:val="22"/>
                <w:lang w:val="en-GB"/>
                <w:rPrChange w:id="1284" w:author="Dioguardi, Fabio" w:date="2018-10-23T11:24:00Z">
                  <w:rPr>
                    <w:rFonts w:asciiTheme="minorHAnsi" w:hAnsiTheme="minorHAnsi"/>
                    <w:kern w:val="32"/>
                    <w:szCs w:val="22"/>
                  </w:rPr>
                </w:rPrChange>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0E1A5F" w:rsidRDefault="00B8023A" w:rsidP="00982665">
            <w:pPr>
              <w:jc w:val="center"/>
              <w:rPr>
                <w:rFonts w:asciiTheme="minorHAnsi" w:hAnsiTheme="minorHAnsi"/>
                <w:kern w:val="32"/>
                <w:szCs w:val="22"/>
                <w:lang w:val="en-GB"/>
                <w:rPrChange w:id="128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86" w:author="Dioguardi, Fabio" w:date="2018-10-23T11:24:00Z">
                  <w:rPr>
                    <w:rFonts w:asciiTheme="minorHAnsi" w:hAnsiTheme="minorHAnsi"/>
                    <w:kern w:val="32"/>
                    <w:szCs w:val="22"/>
                  </w:rPr>
                </w:rPrChange>
              </w:rPr>
              <w:t>9</w:t>
            </w:r>
          </w:p>
        </w:tc>
        <w:tc>
          <w:tcPr>
            <w:tcW w:w="2552" w:type="dxa"/>
            <w:shd w:val="clear" w:color="auto" w:fill="DDD9C3" w:themeFill="background2" w:themeFillShade="E6"/>
          </w:tcPr>
          <w:p w14:paraId="59336519" w14:textId="77777777" w:rsidR="00982665" w:rsidRPr="000E1A5F" w:rsidRDefault="00982665" w:rsidP="00982665">
            <w:pPr>
              <w:jc w:val="center"/>
              <w:rPr>
                <w:rFonts w:asciiTheme="minorHAnsi" w:hAnsiTheme="minorHAnsi"/>
                <w:i/>
                <w:kern w:val="32"/>
                <w:szCs w:val="22"/>
                <w:lang w:val="en-GB"/>
                <w:rPrChange w:id="128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88" w:author="Dioguardi, Fabio" w:date="2018-10-23T11:24:00Z">
                  <w:rPr>
                    <w:rFonts w:asciiTheme="minorHAnsi" w:hAnsiTheme="minorHAnsi"/>
                    <w:i/>
                    <w:kern w:val="32"/>
                    <w:szCs w:val="22"/>
                  </w:rPr>
                </w:rPrChange>
              </w:rPr>
              <w:t>_mer_LOG.txt</w:t>
            </w:r>
          </w:p>
        </w:tc>
        <w:tc>
          <w:tcPr>
            <w:tcW w:w="6237" w:type="dxa"/>
            <w:shd w:val="clear" w:color="auto" w:fill="DDD9C3" w:themeFill="background2" w:themeFillShade="E6"/>
          </w:tcPr>
          <w:p w14:paraId="23BA50BE" w14:textId="77777777" w:rsidR="00982665" w:rsidRPr="000E1A5F" w:rsidRDefault="00982665" w:rsidP="00982665">
            <w:pPr>
              <w:rPr>
                <w:rFonts w:asciiTheme="minorHAnsi" w:hAnsiTheme="minorHAnsi"/>
                <w:kern w:val="32"/>
                <w:szCs w:val="22"/>
                <w:lang w:val="en-GB"/>
                <w:rPrChange w:id="128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90" w:author="Dioguardi, Fabio" w:date="2018-10-23T11:24:00Z">
                  <w:rPr>
                    <w:rFonts w:asciiTheme="minorHAnsi" w:hAnsiTheme="minorHAnsi"/>
                    <w:kern w:val="32"/>
                    <w:szCs w:val="22"/>
                  </w:rPr>
                </w:rPrChange>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0E1A5F" w:rsidRDefault="00B8023A" w:rsidP="00982665">
            <w:pPr>
              <w:jc w:val="center"/>
              <w:rPr>
                <w:rFonts w:asciiTheme="minorHAnsi" w:hAnsiTheme="minorHAnsi"/>
                <w:kern w:val="32"/>
                <w:szCs w:val="22"/>
                <w:lang w:val="en-GB"/>
                <w:rPrChange w:id="129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92" w:author="Dioguardi, Fabio" w:date="2018-10-23T11:24:00Z">
                  <w:rPr>
                    <w:rFonts w:asciiTheme="minorHAnsi" w:hAnsiTheme="minorHAnsi"/>
                    <w:kern w:val="32"/>
                    <w:szCs w:val="22"/>
                  </w:rPr>
                </w:rPrChange>
              </w:rPr>
              <w:t>10</w:t>
            </w:r>
          </w:p>
        </w:tc>
        <w:tc>
          <w:tcPr>
            <w:tcW w:w="2552" w:type="dxa"/>
            <w:shd w:val="clear" w:color="auto" w:fill="auto"/>
          </w:tcPr>
          <w:p w14:paraId="3C358FA9" w14:textId="77777777" w:rsidR="00982665" w:rsidRPr="000E1A5F" w:rsidRDefault="00982665" w:rsidP="00982665">
            <w:pPr>
              <w:jc w:val="center"/>
              <w:rPr>
                <w:rFonts w:asciiTheme="minorHAnsi" w:hAnsiTheme="minorHAnsi"/>
                <w:i/>
                <w:kern w:val="32"/>
                <w:szCs w:val="22"/>
                <w:lang w:val="en-GB"/>
                <w:rPrChange w:id="129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294" w:author="Dioguardi, Fabio" w:date="2018-10-23T11:24:00Z">
                  <w:rPr>
                    <w:rFonts w:asciiTheme="minorHAnsi" w:hAnsiTheme="minorHAnsi"/>
                    <w:i/>
                    <w:kern w:val="32"/>
                    <w:szCs w:val="22"/>
                  </w:rPr>
                </w:rPrChange>
              </w:rPr>
              <w:t>_mass_log.txt</w:t>
            </w:r>
          </w:p>
        </w:tc>
        <w:tc>
          <w:tcPr>
            <w:tcW w:w="6237" w:type="dxa"/>
            <w:shd w:val="clear" w:color="auto" w:fill="auto"/>
          </w:tcPr>
          <w:p w14:paraId="6DD52AF2" w14:textId="1BDC7DAE" w:rsidR="00982665" w:rsidRPr="000E1A5F" w:rsidRDefault="00982665" w:rsidP="00E82B11">
            <w:pPr>
              <w:rPr>
                <w:rFonts w:asciiTheme="minorHAnsi" w:hAnsiTheme="minorHAnsi"/>
                <w:kern w:val="32"/>
                <w:szCs w:val="22"/>
                <w:lang w:val="en-GB"/>
                <w:rPrChange w:id="129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96" w:author="Dioguardi, Fabio" w:date="2018-10-23T11:24:00Z">
                  <w:rPr>
                    <w:rFonts w:asciiTheme="minorHAnsi" w:hAnsiTheme="minorHAnsi"/>
                    <w:kern w:val="32"/>
                    <w:szCs w:val="22"/>
                  </w:rPr>
                </w:rPrChange>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0E1A5F" w:rsidRDefault="00B8023A" w:rsidP="00982665">
            <w:pPr>
              <w:jc w:val="center"/>
              <w:rPr>
                <w:rFonts w:asciiTheme="minorHAnsi" w:hAnsiTheme="minorHAnsi"/>
                <w:kern w:val="32"/>
                <w:szCs w:val="22"/>
                <w:lang w:val="en-GB"/>
                <w:rPrChange w:id="129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298" w:author="Dioguardi, Fabio" w:date="2018-10-23T11:24:00Z">
                  <w:rPr>
                    <w:rFonts w:asciiTheme="minorHAnsi" w:hAnsiTheme="minorHAnsi"/>
                    <w:kern w:val="32"/>
                    <w:szCs w:val="22"/>
                  </w:rPr>
                </w:rPrChange>
              </w:rPr>
              <w:t>11</w:t>
            </w:r>
          </w:p>
        </w:tc>
        <w:tc>
          <w:tcPr>
            <w:tcW w:w="2552" w:type="dxa"/>
            <w:shd w:val="clear" w:color="auto" w:fill="DDD9C3" w:themeFill="background2" w:themeFillShade="E6"/>
          </w:tcPr>
          <w:p w14:paraId="5A215341" w14:textId="2A285729" w:rsidR="00014B8B" w:rsidRPr="000E1A5F" w:rsidRDefault="00014B8B" w:rsidP="00982665">
            <w:pPr>
              <w:jc w:val="center"/>
              <w:rPr>
                <w:rFonts w:asciiTheme="minorHAnsi" w:hAnsiTheme="minorHAnsi"/>
                <w:i/>
                <w:color w:val="C00000"/>
                <w:kern w:val="32"/>
                <w:szCs w:val="22"/>
                <w:lang w:val="en-GB"/>
                <w:rPrChange w:id="1299"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00" w:author="Dioguardi, Fabio" w:date="2018-10-23T11:24:00Z">
                  <w:rPr>
                    <w:rFonts w:asciiTheme="minorHAnsi" w:hAnsiTheme="minorHAnsi"/>
                    <w:i/>
                    <w:color w:val="C00000"/>
                    <w:kern w:val="32"/>
                    <w:szCs w:val="22"/>
                  </w:rPr>
                </w:rPrChange>
              </w:rPr>
              <w:t>_APH_plot.png</w:t>
            </w:r>
            <w:r w:rsidR="00EA398F" w:rsidRPr="000E1A5F">
              <w:rPr>
                <w:rFonts w:asciiTheme="minorHAnsi" w:hAnsiTheme="minorHAnsi"/>
                <w:i/>
                <w:color w:val="C00000"/>
                <w:kern w:val="32"/>
                <w:szCs w:val="22"/>
                <w:lang w:val="en-GB"/>
                <w:rPrChange w:id="1301"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302" w:author="Dioguardi, Fabio" w:date="2018-10-23T11:24:00Z">
                  <w:rPr>
                    <w:rFonts w:asciiTheme="minorHAnsi" w:hAnsiTheme="minorHAnsi"/>
                    <w:i/>
                    <w:color w:val="C00000"/>
                    <w:kern w:val="32"/>
                    <w:szCs w:val="22"/>
                  </w:rPr>
                </w:rPrChange>
              </w:rPr>
              <w:t>svg</w:t>
            </w:r>
            <w:proofErr w:type="spellEnd"/>
          </w:p>
        </w:tc>
        <w:tc>
          <w:tcPr>
            <w:tcW w:w="6237" w:type="dxa"/>
            <w:shd w:val="clear" w:color="auto" w:fill="DDD9C3" w:themeFill="background2" w:themeFillShade="E6"/>
          </w:tcPr>
          <w:p w14:paraId="4B83BB3B" w14:textId="330699DA" w:rsidR="00014B8B" w:rsidRPr="000E1A5F" w:rsidRDefault="00014B8B" w:rsidP="00014B8B">
            <w:pPr>
              <w:rPr>
                <w:rFonts w:asciiTheme="minorHAnsi" w:hAnsiTheme="minorHAnsi"/>
                <w:kern w:val="32"/>
                <w:szCs w:val="22"/>
                <w:lang w:val="en-GB"/>
                <w:rPrChange w:id="130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04" w:author="Dioguardi, Fabio" w:date="2018-10-23T11:24:00Z">
                  <w:rPr>
                    <w:rFonts w:asciiTheme="minorHAnsi" w:hAnsiTheme="minorHAnsi"/>
                    <w:kern w:val="32"/>
                    <w:szCs w:val="22"/>
                  </w:rPr>
                </w:rPrChange>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0E1A5F" w:rsidRDefault="00B8023A" w:rsidP="00982665">
            <w:pPr>
              <w:jc w:val="center"/>
              <w:rPr>
                <w:rFonts w:asciiTheme="minorHAnsi" w:hAnsiTheme="minorHAnsi"/>
                <w:kern w:val="32"/>
                <w:szCs w:val="22"/>
                <w:lang w:val="en-GB"/>
                <w:rPrChange w:id="130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06" w:author="Dioguardi, Fabio" w:date="2018-10-23T11:24:00Z">
                  <w:rPr>
                    <w:rFonts w:asciiTheme="minorHAnsi" w:hAnsiTheme="minorHAnsi"/>
                    <w:kern w:val="32"/>
                    <w:szCs w:val="22"/>
                  </w:rPr>
                </w:rPrChange>
              </w:rPr>
              <w:t>12</w:t>
            </w:r>
          </w:p>
        </w:tc>
        <w:tc>
          <w:tcPr>
            <w:tcW w:w="2552" w:type="dxa"/>
            <w:shd w:val="clear" w:color="auto" w:fill="auto"/>
          </w:tcPr>
          <w:p w14:paraId="62F4DF37" w14:textId="314240A4" w:rsidR="00014B8B" w:rsidRPr="000E1A5F" w:rsidRDefault="00014B8B" w:rsidP="00982665">
            <w:pPr>
              <w:jc w:val="center"/>
              <w:rPr>
                <w:rFonts w:asciiTheme="minorHAnsi" w:hAnsiTheme="minorHAnsi"/>
                <w:i/>
                <w:color w:val="C00000"/>
                <w:kern w:val="32"/>
                <w:szCs w:val="22"/>
                <w:lang w:val="en-GB"/>
                <w:rPrChange w:id="1307"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08" w:author="Dioguardi, Fabio" w:date="2018-10-23T11:24:00Z">
                  <w:rPr>
                    <w:rFonts w:asciiTheme="minorHAnsi" w:hAnsiTheme="minorHAnsi"/>
                    <w:i/>
                    <w:color w:val="C00000"/>
                    <w:kern w:val="32"/>
                    <w:szCs w:val="22"/>
                  </w:rPr>
                </w:rPrChange>
              </w:rPr>
              <w:t>PHSec_plot.png</w:t>
            </w:r>
            <w:r w:rsidR="00EA398F" w:rsidRPr="000E1A5F">
              <w:rPr>
                <w:rFonts w:asciiTheme="minorHAnsi" w:hAnsiTheme="minorHAnsi"/>
                <w:i/>
                <w:color w:val="C00000"/>
                <w:kern w:val="32"/>
                <w:szCs w:val="22"/>
                <w:lang w:val="en-GB"/>
                <w:rPrChange w:id="1309"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310" w:author="Dioguardi, Fabio" w:date="2018-10-23T11:24:00Z">
                  <w:rPr>
                    <w:rFonts w:asciiTheme="minorHAnsi" w:hAnsiTheme="minorHAnsi"/>
                    <w:i/>
                    <w:color w:val="C00000"/>
                    <w:kern w:val="32"/>
                    <w:szCs w:val="22"/>
                  </w:rPr>
                </w:rPrChange>
              </w:rPr>
              <w:t>svg</w:t>
            </w:r>
            <w:proofErr w:type="spellEnd"/>
          </w:p>
        </w:tc>
        <w:tc>
          <w:tcPr>
            <w:tcW w:w="6237" w:type="dxa"/>
            <w:shd w:val="clear" w:color="auto" w:fill="auto"/>
          </w:tcPr>
          <w:p w14:paraId="67242B60" w14:textId="06605273" w:rsidR="00014B8B" w:rsidRPr="000E1A5F" w:rsidRDefault="00014B8B" w:rsidP="00014B8B">
            <w:pPr>
              <w:rPr>
                <w:rFonts w:asciiTheme="minorHAnsi" w:hAnsiTheme="minorHAnsi"/>
                <w:kern w:val="32"/>
                <w:szCs w:val="22"/>
                <w:lang w:val="en-GB"/>
                <w:rPrChange w:id="131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12" w:author="Dioguardi, Fabio" w:date="2018-10-23T11:24:00Z">
                  <w:rPr>
                    <w:rFonts w:asciiTheme="minorHAnsi" w:hAnsiTheme="minorHAnsi"/>
                    <w:kern w:val="32"/>
                    <w:szCs w:val="22"/>
                  </w:rPr>
                </w:rPrChange>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0E1A5F" w:rsidRDefault="00B8023A" w:rsidP="00982665">
            <w:pPr>
              <w:jc w:val="center"/>
              <w:rPr>
                <w:rFonts w:asciiTheme="minorHAnsi" w:hAnsiTheme="minorHAnsi"/>
                <w:kern w:val="32"/>
                <w:szCs w:val="22"/>
                <w:lang w:val="en-GB"/>
                <w:rPrChange w:id="131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14" w:author="Dioguardi, Fabio" w:date="2018-10-23T11:24:00Z">
                  <w:rPr>
                    <w:rFonts w:asciiTheme="minorHAnsi" w:hAnsiTheme="minorHAnsi"/>
                    <w:kern w:val="32"/>
                    <w:szCs w:val="22"/>
                  </w:rPr>
                </w:rPrChange>
              </w:rPr>
              <w:t>13</w:t>
            </w:r>
          </w:p>
        </w:tc>
        <w:tc>
          <w:tcPr>
            <w:tcW w:w="2552" w:type="dxa"/>
            <w:shd w:val="clear" w:color="auto" w:fill="DDD9C3" w:themeFill="background2" w:themeFillShade="E6"/>
          </w:tcPr>
          <w:p w14:paraId="401E9620" w14:textId="09F98826" w:rsidR="00014B8B" w:rsidRPr="000E1A5F" w:rsidRDefault="009A769C" w:rsidP="00982665">
            <w:pPr>
              <w:jc w:val="center"/>
              <w:rPr>
                <w:rFonts w:asciiTheme="minorHAnsi" w:hAnsiTheme="minorHAnsi"/>
                <w:i/>
                <w:color w:val="C00000"/>
                <w:kern w:val="32"/>
                <w:szCs w:val="22"/>
                <w:lang w:val="en-GB"/>
                <w:rPrChange w:id="1315"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16" w:author="Dioguardi, Fabio" w:date="2018-10-23T11:24:00Z">
                  <w:rPr>
                    <w:rFonts w:asciiTheme="minorHAnsi" w:hAnsiTheme="minorHAnsi"/>
                    <w:i/>
                    <w:color w:val="C00000"/>
                    <w:kern w:val="32"/>
                    <w:szCs w:val="22"/>
                  </w:rPr>
                </w:rPrChange>
              </w:rPr>
              <w:t>_SRC_stat.png</w:t>
            </w:r>
            <w:r w:rsidR="00237ED8" w:rsidRPr="000E1A5F">
              <w:rPr>
                <w:rFonts w:asciiTheme="minorHAnsi" w:hAnsiTheme="minorHAnsi"/>
                <w:i/>
                <w:color w:val="C00000"/>
                <w:kern w:val="32"/>
                <w:szCs w:val="22"/>
                <w:lang w:val="en-GB"/>
                <w:rPrChange w:id="1317" w:author="Dioguardi, Fabio" w:date="2018-10-23T11:24:00Z">
                  <w:rPr>
                    <w:rFonts w:asciiTheme="minorHAnsi" w:hAnsiTheme="minorHAnsi"/>
                    <w:i/>
                    <w:color w:val="C00000"/>
                    <w:kern w:val="32"/>
                    <w:szCs w:val="22"/>
                  </w:rPr>
                </w:rPrChange>
              </w:rPr>
              <w:t xml:space="preserve"> /.</w:t>
            </w:r>
            <w:proofErr w:type="spellStart"/>
            <w:r w:rsidR="00237ED8" w:rsidRPr="000E1A5F">
              <w:rPr>
                <w:rFonts w:asciiTheme="minorHAnsi" w:hAnsiTheme="minorHAnsi"/>
                <w:i/>
                <w:color w:val="C00000"/>
                <w:kern w:val="32"/>
                <w:szCs w:val="22"/>
                <w:lang w:val="en-GB"/>
                <w:rPrChange w:id="1318" w:author="Dioguardi, Fabio" w:date="2018-10-23T11:24:00Z">
                  <w:rPr>
                    <w:rFonts w:asciiTheme="minorHAnsi" w:hAnsiTheme="minorHAnsi"/>
                    <w:i/>
                    <w:color w:val="C00000"/>
                    <w:kern w:val="32"/>
                    <w:szCs w:val="22"/>
                  </w:rPr>
                </w:rPrChange>
              </w:rPr>
              <w:t>svg</w:t>
            </w:r>
            <w:proofErr w:type="spellEnd"/>
          </w:p>
        </w:tc>
        <w:tc>
          <w:tcPr>
            <w:tcW w:w="6237" w:type="dxa"/>
            <w:shd w:val="clear" w:color="auto" w:fill="DDD9C3" w:themeFill="background2" w:themeFillShade="E6"/>
          </w:tcPr>
          <w:p w14:paraId="7072185F" w14:textId="687A47FD" w:rsidR="00014B8B" w:rsidRPr="000E1A5F" w:rsidRDefault="009A769C" w:rsidP="00E82B11">
            <w:pPr>
              <w:rPr>
                <w:rFonts w:asciiTheme="minorHAnsi" w:hAnsiTheme="minorHAnsi"/>
                <w:kern w:val="32"/>
                <w:szCs w:val="22"/>
                <w:lang w:val="en-GB"/>
                <w:rPrChange w:id="131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20" w:author="Dioguardi, Fabio" w:date="2018-10-23T11:24:00Z">
                  <w:rPr>
                    <w:rFonts w:asciiTheme="minorHAnsi" w:hAnsiTheme="minorHAnsi"/>
                    <w:kern w:val="32"/>
                    <w:szCs w:val="22"/>
                  </w:rPr>
                </w:rPrChange>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0E1A5F" w:rsidRDefault="00B8023A" w:rsidP="00982665">
            <w:pPr>
              <w:jc w:val="center"/>
              <w:rPr>
                <w:rFonts w:asciiTheme="minorHAnsi" w:hAnsiTheme="minorHAnsi"/>
                <w:kern w:val="32"/>
                <w:szCs w:val="22"/>
                <w:lang w:val="en-GB"/>
                <w:rPrChange w:id="132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22" w:author="Dioguardi, Fabio" w:date="2018-10-23T11:24:00Z">
                  <w:rPr>
                    <w:rFonts w:asciiTheme="minorHAnsi" w:hAnsiTheme="minorHAnsi"/>
                    <w:kern w:val="32"/>
                    <w:szCs w:val="22"/>
                  </w:rPr>
                </w:rPrChange>
              </w:rPr>
              <w:t>14</w:t>
            </w:r>
          </w:p>
        </w:tc>
        <w:tc>
          <w:tcPr>
            <w:tcW w:w="2552" w:type="dxa"/>
            <w:shd w:val="clear" w:color="auto" w:fill="auto"/>
          </w:tcPr>
          <w:p w14:paraId="6041B98C" w14:textId="5B6CDBF3" w:rsidR="00014B8B" w:rsidRPr="000E1A5F" w:rsidRDefault="009A769C" w:rsidP="00982665">
            <w:pPr>
              <w:jc w:val="center"/>
              <w:rPr>
                <w:rFonts w:asciiTheme="minorHAnsi" w:hAnsiTheme="minorHAnsi"/>
                <w:i/>
                <w:color w:val="C00000"/>
                <w:kern w:val="32"/>
                <w:szCs w:val="22"/>
                <w:lang w:val="en-GB"/>
                <w:rPrChange w:id="1323"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24" w:author="Dioguardi, Fabio" w:date="2018-10-23T11:24:00Z">
                  <w:rPr>
                    <w:rFonts w:asciiTheme="minorHAnsi" w:hAnsiTheme="minorHAnsi"/>
                    <w:i/>
                    <w:color w:val="C00000"/>
                    <w:kern w:val="32"/>
                    <w:szCs w:val="22"/>
                  </w:rPr>
                </w:rPrChange>
              </w:rPr>
              <w:t>_SRCtotal_stat.png</w:t>
            </w:r>
            <w:r w:rsidR="00EA398F" w:rsidRPr="000E1A5F">
              <w:rPr>
                <w:rFonts w:asciiTheme="minorHAnsi" w:hAnsiTheme="minorHAnsi"/>
                <w:i/>
                <w:color w:val="C00000"/>
                <w:kern w:val="32"/>
                <w:szCs w:val="22"/>
                <w:lang w:val="en-GB"/>
                <w:rPrChange w:id="1325"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326" w:author="Dioguardi, Fabio" w:date="2018-10-23T11:24:00Z">
                  <w:rPr>
                    <w:rFonts w:asciiTheme="minorHAnsi" w:hAnsiTheme="minorHAnsi"/>
                    <w:i/>
                    <w:color w:val="C00000"/>
                    <w:kern w:val="32"/>
                    <w:szCs w:val="22"/>
                  </w:rPr>
                </w:rPrChange>
              </w:rPr>
              <w:t>svg</w:t>
            </w:r>
            <w:proofErr w:type="spellEnd"/>
          </w:p>
        </w:tc>
        <w:tc>
          <w:tcPr>
            <w:tcW w:w="6237" w:type="dxa"/>
            <w:shd w:val="clear" w:color="auto" w:fill="auto"/>
          </w:tcPr>
          <w:p w14:paraId="54781EAD" w14:textId="2FD08543" w:rsidR="00014B8B" w:rsidRPr="000E1A5F" w:rsidRDefault="009A769C" w:rsidP="00E82B11">
            <w:pPr>
              <w:rPr>
                <w:rFonts w:asciiTheme="minorHAnsi" w:hAnsiTheme="minorHAnsi"/>
                <w:kern w:val="32"/>
                <w:szCs w:val="22"/>
                <w:lang w:val="en-GB"/>
                <w:rPrChange w:id="132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28" w:author="Dioguardi, Fabio" w:date="2018-10-23T11:24:00Z">
                  <w:rPr>
                    <w:rFonts w:asciiTheme="minorHAnsi" w:hAnsiTheme="minorHAnsi"/>
                    <w:kern w:val="32"/>
                    <w:szCs w:val="22"/>
                  </w:rPr>
                </w:rPrChange>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0E1A5F" w:rsidRDefault="00B8023A" w:rsidP="00982665">
            <w:pPr>
              <w:jc w:val="center"/>
              <w:rPr>
                <w:rFonts w:asciiTheme="minorHAnsi" w:hAnsiTheme="minorHAnsi"/>
                <w:kern w:val="32"/>
                <w:szCs w:val="22"/>
                <w:lang w:val="en-GB"/>
                <w:rPrChange w:id="132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30" w:author="Dioguardi, Fabio" w:date="2018-10-23T11:24:00Z">
                  <w:rPr>
                    <w:rFonts w:asciiTheme="minorHAnsi" w:hAnsiTheme="minorHAnsi"/>
                    <w:kern w:val="32"/>
                    <w:szCs w:val="22"/>
                  </w:rPr>
                </w:rPrChange>
              </w:rPr>
              <w:t>15</w:t>
            </w:r>
          </w:p>
        </w:tc>
        <w:tc>
          <w:tcPr>
            <w:tcW w:w="2552" w:type="dxa"/>
            <w:shd w:val="clear" w:color="auto" w:fill="DDD9C3" w:themeFill="background2" w:themeFillShade="E6"/>
          </w:tcPr>
          <w:p w14:paraId="22C0C94C" w14:textId="7A50BC58" w:rsidR="00014B8B" w:rsidRPr="000E1A5F" w:rsidRDefault="009A769C" w:rsidP="00982665">
            <w:pPr>
              <w:jc w:val="center"/>
              <w:rPr>
                <w:rFonts w:asciiTheme="minorHAnsi" w:hAnsiTheme="minorHAnsi"/>
                <w:i/>
                <w:color w:val="C00000"/>
                <w:kern w:val="32"/>
                <w:szCs w:val="22"/>
                <w:lang w:val="en-GB"/>
                <w:rPrChange w:id="1331"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32" w:author="Dioguardi, Fabio" w:date="2018-10-23T11:24:00Z">
                  <w:rPr>
                    <w:rFonts w:asciiTheme="minorHAnsi" w:hAnsiTheme="minorHAnsi"/>
                    <w:i/>
                    <w:color w:val="C00000"/>
                    <w:kern w:val="32"/>
                    <w:szCs w:val="22"/>
                  </w:rPr>
                </w:rPrChange>
              </w:rPr>
              <w:t>_status1.txt</w:t>
            </w:r>
          </w:p>
        </w:tc>
        <w:tc>
          <w:tcPr>
            <w:tcW w:w="6237" w:type="dxa"/>
            <w:shd w:val="clear" w:color="auto" w:fill="DDD9C3" w:themeFill="background2" w:themeFillShade="E6"/>
          </w:tcPr>
          <w:p w14:paraId="58F72560" w14:textId="14CAC8EE" w:rsidR="00014B8B" w:rsidRPr="000E1A5F" w:rsidRDefault="006E5972" w:rsidP="00292B4C">
            <w:pPr>
              <w:rPr>
                <w:rFonts w:asciiTheme="minorHAnsi" w:hAnsiTheme="minorHAnsi"/>
                <w:kern w:val="32"/>
                <w:szCs w:val="22"/>
                <w:lang w:val="en-GB"/>
                <w:rPrChange w:id="1333"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34" w:author="Dioguardi, Fabio" w:date="2018-10-23T11:24:00Z">
                  <w:rPr>
                    <w:rFonts w:asciiTheme="minorHAnsi" w:hAnsiTheme="minorHAnsi"/>
                    <w:kern w:val="32"/>
                    <w:szCs w:val="22"/>
                  </w:rPr>
                </w:rPrChange>
              </w:rPr>
              <w:t xml:space="preserve">current </w:t>
            </w:r>
            <w:r w:rsidR="00292B4C" w:rsidRPr="000E1A5F">
              <w:rPr>
                <w:rFonts w:asciiTheme="minorHAnsi" w:hAnsiTheme="minorHAnsi"/>
                <w:kern w:val="32"/>
                <w:szCs w:val="22"/>
                <w:lang w:val="en-GB"/>
                <w:rPrChange w:id="1335" w:author="Dioguardi, Fabio" w:date="2018-10-23T11:24:00Z">
                  <w:rPr>
                    <w:rFonts w:asciiTheme="minorHAnsi" w:hAnsiTheme="minorHAnsi"/>
                    <w:kern w:val="32"/>
                    <w:szCs w:val="22"/>
                  </w:rPr>
                </w:rPrChange>
              </w:rPr>
              <w:t>plume heights stat</w:t>
            </w:r>
            <w:r w:rsidRPr="000E1A5F">
              <w:rPr>
                <w:rFonts w:asciiTheme="minorHAnsi" w:hAnsiTheme="minorHAnsi"/>
                <w:kern w:val="32"/>
                <w:szCs w:val="22"/>
                <w:lang w:val="en-GB"/>
                <w:rPrChange w:id="1336" w:author="Dioguardi, Fabio" w:date="2018-10-23T11:24:00Z">
                  <w:rPr>
                    <w:rFonts w:asciiTheme="minorHAnsi" w:hAnsiTheme="minorHAnsi"/>
                    <w:kern w:val="32"/>
                    <w:szCs w:val="22"/>
                  </w:rPr>
                </w:rPrChange>
              </w:rPr>
              <w:t>u</w:t>
            </w:r>
            <w:r w:rsidR="00292B4C" w:rsidRPr="000E1A5F">
              <w:rPr>
                <w:rFonts w:asciiTheme="minorHAnsi" w:hAnsiTheme="minorHAnsi"/>
                <w:kern w:val="32"/>
                <w:szCs w:val="22"/>
                <w:lang w:val="en-GB"/>
                <w:rPrChange w:id="1337" w:author="Dioguardi, Fabio" w:date="2018-10-23T11:24:00Z">
                  <w:rPr>
                    <w:rFonts w:asciiTheme="minorHAnsi" w:hAnsiTheme="minorHAnsi"/>
                    <w:kern w:val="32"/>
                    <w:szCs w:val="22"/>
                  </w:rPr>
                </w:rPrChange>
              </w:rPr>
              <w:t>s</w:t>
            </w:r>
          </w:p>
        </w:tc>
      </w:tr>
      <w:tr w:rsidR="00014B8B" w:rsidRPr="000E1A5F" w14:paraId="2A429807" w14:textId="77777777" w:rsidTr="00EA398F">
        <w:trPr>
          <w:jc w:val="center"/>
        </w:trPr>
        <w:tc>
          <w:tcPr>
            <w:tcW w:w="562" w:type="dxa"/>
            <w:shd w:val="clear" w:color="auto" w:fill="auto"/>
          </w:tcPr>
          <w:p w14:paraId="7E75FFA8" w14:textId="75415DFE" w:rsidR="00014B8B" w:rsidRPr="000E1A5F" w:rsidRDefault="00B8023A" w:rsidP="00982665">
            <w:pPr>
              <w:jc w:val="center"/>
              <w:rPr>
                <w:rFonts w:asciiTheme="minorHAnsi" w:hAnsiTheme="minorHAnsi"/>
                <w:kern w:val="32"/>
                <w:szCs w:val="22"/>
                <w:lang w:val="en-GB"/>
                <w:rPrChange w:id="133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39" w:author="Dioguardi, Fabio" w:date="2018-10-23T11:24:00Z">
                  <w:rPr>
                    <w:rFonts w:asciiTheme="minorHAnsi" w:hAnsiTheme="minorHAnsi"/>
                    <w:kern w:val="32"/>
                    <w:szCs w:val="22"/>
                  </w:rPr>
                </w:rPrChange>
              </w:rPr>
              <w:t>16</w:t>
            </w:r>
          </w:p>
        </w:tc>
        <w:tc>
          <w:tcPr>
            <w:tcW w:w="2552" w:type="dxa"/>
            <w:shd w:val="clear" w:color="auto" w:fill="auto"/>
          </w:tcPr>
          <w:p w14:paraId="0FDDD509" w14:textId="5DDAD1CF" w:rsidR="00014B8B" w:rsidRPr="000E1A5F" w:rsidRDefault="009A769C" w:rsidP="009A769C">
            <w:pPr>
              <w:jc w:val="center"/>
              <w:rPr>
                <w:rFonts w:asciiTheme="minorHAnsi" w:hAnsiTheme="minorHAnsi"/>
                <w:i/>
                <w:color w:val="C00000"/>
                <w:kern w:val="32"/>
                <w:szCs w:val="22"/>
                <w:lang w:val="en-GB"/>
                <w:rPrChange w:id="134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41" w:author="Dioguardi, Fabio" w:date="2018-10-23T11:24:00Z">
                  <w:rPr>
                    <w:rFonts w:asciiTheme="minorHAnsi" w:hAnsiTheme="minorHAnsi"/>
                    <w:i/>
                    <w:color w:val="C00000"/>
                    <w:kern w:val="32"/>
                    <w:szCs w:val="22"/>
                  </w:rPr>
                </w:rPrChange>
              </w:rPr>
              <w:t>_status2.txt</w:t>
            </w:r>
          </w:p>
        </w:tc>
        <w:tc>
          <w:tcPr>
            <w:tcW w:w="6237" w:type="dxa"/>
            <w:shd w:val="clear" w:color="auto" w:fill="auto"/>
          </w:tcPr>
          <w:p w14:paraId="4C4265A7" w14:textId="428B0BEE" w:rsidR="00014B8B" w:rsidRPr="000E1A5F" w:rsidRDefault="006E5972" w:rsidP="00E82B11">
            <w:pPr>
              <w:rPr>
                <w:rFonts w:asciiTheme="minorHAnsi" w:hAnsiTheme="minorHAnsi"/>
                <w:kern w:val="32"/>
                <w:szCs w:val="22"/>
                <w:lang w:val="en-GB"/>
                <w:rPrChange w:id="134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43" w:author="Dioguardi, Fabio" w:date="2018-10-23T11:24:00Z">
                  <w:rPr>
                    <w:rFonts w:asciiTheme="minorHAnsi" w:hAnsiTheme="minorHAnsi"/>
                    <w:kern w:val="32"/>
                    <w:szCs w:val="22"/>
                  </w:rPr>
                </w:rPrChange>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0E1A5F" w:rsidRDefault="00B8023A" w:rsidP="00982665">
            <w:pPr>
              <w:jc w:val="center"/>
              <w:rPr>
                <w:rFonts w:asciiTheme="minorHAnsi" w:hAnsiTheme="minorHAnsi"/>
                <w:kern w:val="32"/>
                <w:szCs w:val="22"/>
                <w:lang w:val="en-GB"/>
                <w:rPrChange w:id="134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45" w:author="Dioguardi, Fabio" w:date="2018-10-23T11:24:00Z">
                  <w:rPr>
                    <w:rFonts w:asciiTheme="minorHAnsi" w:hAnsiTheme="minorHAnsi"/>
                    <w:kern w:val="32"/>
                    <w:szCs w:val="22"/>
                  </w:rPr>
                </w:rPrChange>
              </w:rPr>
              <w:t>17</w:t>
            </w:r>
          </w:p>
        </w:tc>
        <w:tc>
          <w:tcPr>
            <w:tcW w:w="2552" w:type="dxa"/>
            <w:shd w:val="clear" w:color="auto" w:fill="DDD9C3" w:themeFill="background2" w:themeFillShade="E6"/>
          </w:tcPr>
          <w:p w14:paraId="742A3294" w14:textId="29DA25CE" w:rsidR="009A769C" w:rsidRPr="000E1A5F" w:rsidRDefault="009A769C" w:rsidP="009A769C">
            <w:pPr>
              <w:jc w:val="center"/>
              <w:rPr>
                <w:rFonts w:asciiTheme="minorHAnsi" w:hAnsiTheme="minorHAnsi"/>
                <w:i/>
                <w:color w:val="C00000"/>
                <w:kern w:val="32"/>
                <w:szCs w:val="22"/>
                <w:lang w:val="en-GB"/>
                <w:rPrChange w:id="134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47" w:author="Dioguardi, Fabio" w:date="2018-10-23T11:24:00Z">
                  <w:rPr>
                    <w:rFonts w:asciiTheme="minorHAnsi" w:hAnsiTheme="minorHAnsi"/>
                    <w:i/>
                    <w:color w:val="C00000"/>
                    <w:kern w:val="32"/>
                    <w:szCs w:val="22"/>
                  </w:rPr>
                </w:rPrChange>
              </w:rPr>
              <w:t>_status3.txt</w:t>
            </w:r>
          </w:p>
        </w:tc>
        <w:tc>
          <w:tcPr>
            <w:tcW w:w="6237" w:type="dxa"/>
            <w:shd w:val="clear" w:color="auto" w:fill="DDD9C3" w:themeFill="background2" w:themeFillShade="E6"/>
          </w:tcPr>
          <w:p w14:paraId="11E35559" w14:textId="6B558F83" w:rsidR="009A769C" w:rsidRPr="000E1A5F" w:rsidRDefault="006E5972" w:rsidP="00E82B11">
            <w:pPr>
              <w:rPr>
                <w:rFonts w:asciiTheme="minorHAnsi" w:hAnsiTheme="minorHAnsi"/>
                <w:kern w:val="32"/>
                <w:szCs w:val="22"/>
                <w:lang w:val="en-GB"/>
                <w:rPrChange w:id="134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49" w:author="Dioguardi, Fabio" w:date="2018-10-23T11:24:00Z">
                  <w:rPr>
                    <w:rFonts w:asciiTheme="minorHAnsi" w:hAnsiTheme="minorHAnsi"/>
                    <w:kern w:val="32"/>
                    <w:szCs w:val="22"/>
                  </w:rPr>
                </w:rPrChange>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0E1A5F" w:rsidRDefault="00B8023A" w:rsidP="00982665">
            <w:pPr>
              <w:jc w:val="center"/>
              <w:rPr>
                <w:rFonts w:asciiTheme="minorHAnsi" w:hAnsiTheme="minorHAnsi"/>
                <w:kern w:val="32"/>
                <w:szCs w:val="22"/>
                <w:lang w:val="en-GB"/>
                <w:rPrChange w:id="135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51" w:author="Dioguardi, Fabio" w:date="2018-10-23T11:24:00Z">
                  <w:rPr>
                    <w:rFonts w:asciiTheme="minorHAnsi" w:hAnsiTheme="minorHAnsi"/>
                    <w:kern w:val="32"/>
                    <w:szCs w:val="22"/>
                  </w:rPr>
                </w:rPrChange>
              </w:rPr>
              <w:t>18</w:t>
            </w:r>
          </w:p>
        </w:tc>
        <w:tc>
          <w:tcPr>
            <w:tcW w:w="2552" w:type="dxa"/>
            <w:shd w:val="clear" w:color="auto" w:fill="auto"/>
          </w:tcPr>
          <w:p w14:paraId="1B7CD8BD" w14:textId="7A8C338D" w:rsidR="009A769C" w:rsidRPr="000E1A5F" w:rsidRDefault="009A769C" w:rsidP="009A769C">
            <w:pPr>
              <w:jc w:val="center"/>
              <w:rPr>
                <w:rFonts w:asciiTheme="minorHAnsi" w:hAnsiTheme="minorHAnsi"/>
                <w:i/>
                <w:color w:val="C00000"/>
                <w:kern w:val="32"/>
                <w:szCs w:val="22"/>
                <w:lang w:val="en-GB"/>
                <w:rPrChange w:id="1352"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53" w:author="Dioguardi, Fabio" w:date="2018-10-23T11:24:00Z">
                  <w:rPr>
                    <w:rFonts w:asciiTheme="minorHAnsi" w:hAnsiTheme="minorHAnsi"/>
                    <w:i/>
                    <w:color w:val="C00000"/>
                    <w:kern w:val="32"/>
                    <w:szCs w:val="22"/>
                  </w:rPr>
                </w:rPrChange>
              </w:rPr>
              <w:t>_status4.txt</w:t>
            </w:r>
          </w:p>
        </w:tc>
        <w:tc>
          <w:tcPr>
            <w:tcW w:w="6237" w:type="dxa"/>
            <w:shd w:val="clear" w:color="auto" w:fill="auto"/>
          </w:tcPr>
          <w:p w14:paraId="1F938A20" w14:textId="6C30E995" w:rsidR="009A769C" w:rsidRPr="000E1A5F" w:rsidRDefault="006E5972" w:rsidP="00E82B11">
            <w:pPr>
              <w:rPr>
                <w:rFonts w:asciiTheme="minorHAnsi" w:hAnsiTheme="minorHAnsi"/>
                <w:kern w:val="32"/>
                <w:szCs w:val="22"/>
                <w:lang w:val="en-GB"/>
                <w:rPrChange w:id="135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55" w:author="Dioguardi, Fabio" w:date="2018-10-23T11:24:00Z">
                  <w:rPr>
                    <w:rFonts w:asciiTheme="minorHAnsi" w:hAnsiTheme="minorHAnsi"/>
                    <w:kern w:val="32"/>
                    <w:szCs w:val="22"/>
                  </w:rPr>
                </w:rPrChange>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0E1A5F" w:rsidRDefault="00B8023A" w:rsidP="00982665">
            <w:pPr>
              <w:jc w:val="center"/>
              <w:rPr>
                <w:rFonts w:asciiTheme="minorHAnsi" w:hAnsiTheme="minorHAnsi"/>
                <w:kern w:val="32"/>
                <w:szCs w:val="22"/>
                <w:lang w:val="en-GB"/>
                <w:rPrChange w:id="135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57" w:author="Dioguardi, Fabio" w:date="2018-10-23T11:24:00Z">
                  <w:rPr>
                    <w:rFonts w:asciiTheme="minorHAnsi" w:hAnsiTheme="minorHAnsi"/>
                    <w:kern w:val="32"/>
                    <w:szCs w:val="22"/>
                  </w:rPr>
                </w:rPrChange>
              </w:rPr>
              <w:t>19</w:t>
            </w:r>
          </w:p>
        </w:tc>
        <w:tc>
          <w:tcPr>
            <w:tcW w:w="2552" w:type="dxa"/>
            <w:shd w:val="clear" w:color="auto" w:fill="DDD9C3" w:themeFill="background2" w:themeFillShade="E6"/>
          </w:tcPr>
          <w:p w14:paraId="2551847E" w14:textId="4FEA5AE9" w:rsidR="009A769C" w:rsidRPr="000E1A5F" w:rsidRDefault="009A769C" w:rsidP="009A769C">
            <w:pPr>
              <w:jc w:val="center"/>
              <w:rPr>
                <w:rFonts w:asciiTheme="minorHAnsi" w:hAnsiTheme="minorHAnsi"/>
                <w:i/>
                <w:color w:val="C00000"/>
                <w:kern w:val="32"/>
                <w:szCs w:val="22"/>
                <w:lang w:val="en-GB"/>
                <w:rPrChange w:id="1358"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59" w:author="Dioguardi, Fabio" w:date="2018-10-23T11:24:00Z">
                  <w:rPr>
                    <w:rFonts w:asciiTheme="minorHAnsi" w:hAnsiTheme="minorHAnsi"/>
                    <w:i/>
                    <w:color w:val="C00000"/>
                    <w:kern w:val="32"/>
                    <w:szCs w:val="22"/>
                  </w:rPr>
                </w:rPrChange>
              </w:rPr>
              <w:t>_status5.txt</w:t>
            </w:r>
          </w:p>
        </w:tc>
        <w:tc>
          <w:tcPr>
            <w:tcW w:w="6237" w:type="dxa"/>
            <w:shd w:val="clear" w:color="auto" w:fill="DDD9C3" w:themeFill="background2" w:themeFillShade="E6"/>
          </w:tcPr>
          <w:p w14:paraId="43549D41" w14:textId="206B1E6C" w:rsidR="009A769C" w:rsidRPr="000E1A5F" w:rsidRDefault="006E5972" w:rsidP="00E82B11">
            <w:pPr>
              <w:rPr>
                <w:rFonts w:asciiTheme="minorHAnsi" w:hAnsiTheme="minorHAnsi"/>
                <w:kern w:val="32"/>
                <w:szCs w:val="22"/>
                <w:lang w:val="en-GB"/>
                <w:rPrChange w:id="136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61" w:author="Dioguardi, Fabio" w:date="2018-10-23T11:24:00Z">
                  <w:rPr>
                    <w:rFonts w:asciiTheme="minorHAnsi" w:hAnsiTheme="minorHAnsi"/>
                    <w:kern w:val="32"/>
                    <w:szCs w:val="22"/>
                  </w:rPr>
                </w:rPrChange>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0E1A5F" w:rsidRDefault="00B8023A" w:rsidP="00982665">
            <w:pPr>
              <w:jc w:val="center"/>
              <w:rPr>
                <w:rFonts w:asciiTheme="minorHAnsi" w:hAnsiTheme="minorHAnsi"/>
                <w:kern w:val="32"/>
                <w:szCs w:val="22"/>
                <w:lang w:val="en-GB"/>
                <w:rPrChange w:id="136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63" w:author="Dioguardi, Fabio" w:date="2018-10-23T11:24:00Z">
                  <w:rPr>
                    <w:rFonts w:asciiTheme="minorHAnsi" w:hAnsiTheme="minorHAnsi"/>
                    <w:kern w:val="32"/>
                    <w:szCs w:val="22"/>
                  </w:rPr>
                </w:rPrChange>
              </w:rPr>
              <w:t>20</w:t>
            </w:r>
          </w:p>
        </w:tc>
        <w:tc>
          <w:tcPr>
            <w:tcW w:w="2552" w:type="dxa"/>
            <w:shd w:val="clear" w:color="auto" w:fill="auto"/>
          </w:tcPr>
          <w:p w14:paraId="4C369AEE" w14:textId="7D297786" w:rsidR="00014B8B" w:rsidRPr="000E1A5F" w:rsidRDefault="009A769C" w:rsidP="009A769C">
            <w:pPr>
              <w:jc w:val="center"/>
              <w:rPr>
                <w:rFonts w:asciiTheme="minorHAnsi" w:hAnsiTheme="minorHAnsi"/>
                <w:i/>
                <w:color w:val="C00000"/>
                <w:kern w:val="32"/>
                <w:szCs w:val="22"/>
                <w:lang w:val="en-GB"/>
                <w:rPrChange w:id="1364"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65" w:author="Dioguardi, Fabio" w:date="2018-10-23T11:24:00Z">
                  <w:rPr>
                    <w:rFonts w:asciiTheme="minorHAnsi" w:hAnsiTheme="minorHAnsi"/>
                    <w:i/>
                    <w:color w:val="C00000"/>
                    <w:kern w:val="32"/>
                    <w:szCs w:val="22"/>
                  </w:rPr>
                </w:rPrChange>
              </w:rPr>
              <w:t>_status6.txt</w:t>
            </w:r>
          </w:p>
        </w:tc>
        <w:tc>
          <w:tcPr>
            <w:tcW w:w="6237" w:type="dxa"/>
            <w:shd w:val="clear" w:color="auto" w:fill="auto"/>
          </w:tcPr>
          <w:p w14:paraId="65E28D3A" w14:textId="0B2B4FB2" w:rsidR="00014B8B" w:rsidRPr="000E1A5F" w:rsidRDefault="006E5972" w:rsidP="006E5972">
            <w:pPr>
              <w:rPr>
                <w:rFonts w:asciiTheme="minorHAnsi" w:hAnsiTheme="minorHAnsi"/>
                <w:kern w:val="32"/>
                <w:szCs w:val="22"/>
                <w:lang w:val="en-GB"/>
                <w:rPrChange w:id="136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67" w:author="Dioguardi, Fabio" w:date="2018-10-23T11:24:00Z">
                  <w:rPr>
                    <w:rFonts w:asciiTheme="minorHAnsi" w:hAnsiTheme="minorHAnsi"/>
                    <w:kern w:val="32"/>
                    <w:szCs w:val="22"/>
                  </w:rPr>
                </w:rPrChange>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0E1A5F" w:rsidRDefault="00B8023A" w:rsidP="00982665">
            <w:pPr>
              <w:jc w:val="center"/>
              <w:rPr>
                <w:rFonts w:asciiTheme="minorHAnsi" w:hAnsiTheme="minorHAnsi"/>
                <w:kern w:val="32"/>
                <w:szCs w:val="22"/>
                <w:lang w:val="en-GB"/>
                <w:rPrChange w:id="136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69" w:author="Dioguardi, Fabio" w:date="2018-10-23T11:24:00Z">
                  <w:rPr>
                    <w:rFonts w:asciiTheme="minorHAnsi" w:hAnsiTheme="minorHAnsi"/>
                    <w:kern w:val="32"/>
                    <w:szCs w:val="22"/>
                  </w:rPr>
                </w:rPrChange>
              </w:rPr>
              <w:t>21</w:t>
            </w:r>
          </w:p>
        </w:tc>
        <w:tc>
          <w:tcPr>
            <w:tcW w:w="2552" w:type="dxa"/>
            <w:shd w:val="clear" w:color="auto" w:fill="DDD9C3" w:themeFill="background2" w:themeFillShade="E6"/>
          </w:tcPr>
          <w:p w14:paraId="67B3B600" w14:textId="00FEDD07" w:rsidR="009A769C" w:rsidRPr="000E1A5F" w:rsidRDefault="009A769C" w:rsidP="009A769C">
            <w:pPr>
              <w:jc w:val="center"/>
              <w:rPr>
                <w:rFonts w:asciiTheme="minorHAnsi" w:hAnsiTheme="minorHAnsi"/>
                <w:i/>
                <w:color w:val="C00000"/>
                <w:kern w:val="32"/>
                <w:szCs w:val="22"/>
                <w:lang w:val="en-GB"/>
                <w:rPrChange w:id="137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71" w:author="Dioguardi, Fabio" w:date="2018-10-23T11:24:00Z">
                  <w:rPr>
                    <w:rFonts w:asciiTheme="minorHAnsi" w:hAnsiTheme="minorHAnsi"/>
                    <w:i/>
                    <w:color w:val="C00000"/>
                    <w:kern w:val="32"/>
                    <w:szCs w:val="22"/>
                  </w:rPr>
                </w:rPrChange>
              </w:rPr>
              <w:t>_status7.txt</w:t>
            </w:r>
          </w:p>
        </w:tc>
        <w:tc>
          <w:tcPr>
            <w:tcW w:w="6237" w:type="dxa"/>
            <w:shd w:val="clear" w:color="auto" w:fill="DDD9C3" w:themeFill="background2" w:themeFillShade="E6"/>
          </w:tcPr>
          <w:p w14:paraId="745A1B5A" w14:textId="179D0FFF" w:rsidR="009A769C" w:rsidRPr="000E1A5F" w:rsidRDefault="006E5972" w:rsidP="00E82B11">
            <w:pPr>
              <w:rPr>
                <w:rFonts w:asciiTheme="minorHAnsi" w:hAnsiTheme="minorHAnsi"/>
                <w:kern w:val="32"/>
                <w:szCs w:val="22"/>
                <w:lang w:val="en-GB"/>
                <w:rPrChange w:id="137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73" w:author="Dioguardi, Fabio" w:date="2018-10-23T11:24:00Z">
                  <w:rPr>
                    <w:rFonts w:asciiTheme="minorHAnsi" w:hAnsiTheme="minorHAnsi"/>
                    <w:kern w:val="32"/>
                    <w:szCs w:val="22"/>
                  </w:rPr>
                </w:rPrChange>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0E1A5F" w:rsidRDefault="00B8023A" w:rsidP="00982665">
            <w:pPr>
              <w:jc w:val="center"/>
              <w:rPr>
                <w:rFonts w:asciiTheme="minorHAnsi" w:hAnsiTheme="minorHAnsi"/>
                <w:kern w:val="32"/>
                <w:szCs w:val="22"/>
                <w:lang w:val="en-GB"/>
                <w:rPrChange w:id="137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75" w:author="Dioguardi, Fabio" w:date="2018-10-23T11:24:00Z">
                  <w:rPr>
                    <w:rFonts w:asciiTheme="minorHAnsi" w:hAnsiTheme="minorHAnsi"/>
                    <w:kern w:val="32"/>
                    <w:szCs w:val="22"/>
                  </w:rPr>
                </w:rPrChange>
              </w:rPr>
              <w:t>22</w:t>
            </w:r>
          </w:p>
        </w:tc>
        <w:tc>
          <w:tcPr>
            <w:tcW w:w="2552" w:type="dxa"/>
            <w:shd w:val="clear" w:color="auto" w:fill="auto"/>
          </w:tcPr>
          <w:p w14:paraId="6E11DC11" w14:textId="117DAFCA" w:rsidR="009A769C" w:rsidRPr="000E1A5F" w:rsidRDefault="009A769C" w:rsidP="009A769C">
            <w:pPr>
              <w:jc w:val="center"/>
              <w:rPr>
                <w:rFonts w:asciiTheme="minorHAnsi" w:hAnsiTheme="minorHAnsi"/>
                <w:i/>
                <w:color w:val="C00000"/>
                <w:kern w:val="32"/>
                <w:szCs w:val="22"/>
                <w:lang w:val="en-GB"/>
                <w:rPrChange w:id="137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77" w:author="Dioguardi, Fabio" w:date="2018-10-23T11:24:00Z">
                  <w:rPr>
                    <w:rFonts w:asciiTheme="minorHAnsi" w:hAnsiTheme="minorHAnsi"/>
                    <w:i/>
                    <w:color w:val="C00000"/>
                    <w:kern w:val="32"/>
                    <w:szCs w:val="22"/>
                  </w:rPr>
                </w:rPrChange>
              </w:rPr>
              <w:t>_status8.txt</w:t>
            </w:r>
          </w:p>
        </w:tc>
        <w:tc>
          <w:tcPr>
            <w:tcW w:w="6237" w:type="dxa"/>
            <w:shd w:val="clear" w:color="auto" w:fill="auto"/>
          </w:tcPr>
          <w:p w14:paraId="3E3458FC" w14:textId="7F7B632E" w:rsidR="009A769C" w:rsidRPr="000E1A5F" w:rsidRDefault="006E5972" w:rsidP="00E82B11">
            <w:pPr>
              <w:rPr>
                <w:rFonts w:asciiTheme="minorHAnsi" w:hAnsiTheme="minorHAnsi"/>
                <w:kern w:val="32"/>
                <w:szCs w:val="22"/>
                <w:lang w:val="en-GB"/>
                <w:rPrChange w:id="137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79" w:author="Dioguardi, Fabio" w:date="2018-10-23T11:24:00Z">
                  <w:rPr>
                    <w:rFonts w:asciiTheme="minorHAnsi" w:hAnsiTheme="minorHAnsi"/>
                    <w:kern w:val="32"/>
                    <w:szCs w:val="22"/>
                  </w:rPr>
                </w:rPrChange>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0E1A5F" w:rsidRDefault="00B8023A" w:rsidP="00982665">
            <w:pPr>
              <w:jc w:val="center"/>
              <w:rPr>
                <w:rFonts w:asciiTheme="minorHAnsi" w:hAnsiTheme="minorHAnsi"/>
                <w:kern w:val="32"/>
                <w:szCs w:val="22"/>
                <w:lang w:val="en-GB"/>
                <w:rPrChange w:id="138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81" w:author="Dioguardi, Fabio" w:date="2018-10-23T11:24:00Z">
                  <w:rPr>
                    <w:rFonts w:asciiTheme="minorHAnsi" w:hAnsiTheme="minorHAnsi"/>
                    <w:kern w:val="32"/>
                    <w:szCs w:val="22"/>
                  </w:rPr>
                </w:rPrChange>
              </w:rPr>
              <w:t>23</w:t>
            </w:r>
          </w:p>
        </w:tc>
        <w:tc>
          <w:tcPr>
            <w:tcW w:w="2552" w:type="dxa"/>
            <w:shd w:val="clear" w:color="auto" w:fill="DDD9C3" w:themeFill="background2" w:themeFillShade="E6"/>
          </w:tcPr>
          <w:p w14:paraId="1D19B575" w14:textId="64B558EA" w:rsidR="009A769C" w:rsidRPr="000E1A5F" w:rsidRDefault="009A769C" w:rsidP="009A769C">
            <w:pPr>
              <w:jc w:val="center"/>
              <w:rPr>
                <w:rFonts w:asciiTheme="minorHAnsi" w:hAnsiTheme="minorHAnsi"/>
                <w:i/>
                <w:color w:val="C00000"/>
                <w:kern w:val="32"/>
                <w:szCs w:val="22"/>
                <w:lang w:val="en-GB"/>
                <w:rPrChange w:id="1382"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83" w:author="Dioguardi, Fabio" w:date="2018-10-23T11:24:00Z">
                  <w:rPr>
                    <w:rFonts w:asciiTheme="minorHAnsi" w:hAnsiTheme="minorHAnsi"/>
                    <w:i/>
                    <w:color w:val="C00000"/>
                    <w:kern w:val="32"/>
                    <w:szCs w:val="22"/>
                  </w:rPr>
                </w:rPrChange>
              </w:rPr>
              <w:t>_status9.txt</w:t>
            </w:r>
          </w:p>
        </w:tc>
        <w:tc>
          <w:tcPr>
            <w:tcW w:w="6237" w:type="dxa"/>
            <w:shd w:val="clear" w:color="auto" w:fill="DDD9C3" w:themeFill="background2" w:themeFillShade="E6"/>
          </w:tcPr>
          <w:p w14:paraId="7E530897" w14:textId="3B98C8BB" w:rsidR="009A769C" w:rsidRPr="000E1A5F" w:rsidRDefault="006E5972" w:rsidP="00E82B11">
            <w:pPr>
              <w:rPr>
                <w:rFonts w:asciiTheme="minorHAnsi" w:hAnsiTheme="minorHAnsi"/>
                <w:kern w:val="32"/>
                <w:szCs w:val="22"/>
                <w:lang w:val="en-GB"/>
                <w:rPrChange w:id="138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85" w:author="Dioguardi, Fabio" w:date="2018-10-23T11:24:00Z">
                  <w:rPr>
                    <w:rFonts w:asciiTheme="minorHAnsi" w:hAnsiTheme="minorHAnsi"/>
                    <w:kern w:val="32"/>
                    <w:szCs w:val="22"/>
                  </w:rPr>
                </w:rPrChange>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0E1A5F" w:rsidRDefault="00B8023A" w:rsidP="00982665">
            <w:pPr>
              <w:jc w:val="center"/>
              <w:rPr>
                <w:rFonts w:asciiTheme="minorHAnsi" w:hAnsiTheme="minorHAnsi"/>
                <w:kern w:val="32"/>
                <w:szCs w:val="22"/>
                <w:lang w:val="en-GB"/>
                <w:rPrChange w:id="138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87" w:author="Dioguardi, Fabio" w:date="2018-10-23T11:24:00Z">
                  <w:rPr>
                    <w:rFonts w:asciiTheme="minorHAnsi" w:hAnsiTheme="minorHAnsi"/>
                    <w:kern w:val="32"/>
                    <w:szCs w:val="22"/>
                  </w:rPr>
                </w:rPrChange>
              </w:rPr>
              <w:t>24</w:t>
            </w:r>
          </w:p>
        </w:tc>
        <w:tc>
          <w:tcPr>
            <w:tcW w:w="2552" w:type="dxa"/>
            <w:shd w:val="clear" w:color="auto" w:fill="auto"/>
          </w:tcPr>
          <w:p w14:paraId="751E3A4F" w14:textId="3A2BF123" w:rsidR="009A769C" w:rsidRPr="000E1A5F" w:rsidRDefault="009A769C" w:rsidP="009A769C">
            <w:pPr>
              <w:jc w:val="center"/>
              <w:rPr>
                <w:rFonts w:asciiTheme="minorHAnsi" w:hAnsiTheme="minorHAnsi"/>
                <w:i/>
                <w:color w:val="C00000"/>
                <w:kern w:val="32"/>
                <w:szCs w:val="22"/>
                <w:lang w:val="en-GB"/>
                <w:rPrChange w:id="1388"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89" w:author="Dioguardi, Fabio" w:date="2018-10-23T11:24:00Z">
                  <w:rPr>
                    <w:rFonts w:asciiTheme="minorHAnsi" w:hAnsiTheme="minorHAnsi"/>
                    <w:i/>
                    <w:color w:val="C00000"/>
                    <w:kern w:val="32"/>
                    <w:szCs w:val="22"/>
                  </w:rPr>
                </w:rPrChange>
              </w:rPr>
              <w:t>_status10.txt</w:t>
            </w:r>
          </w:p>
        </w:tc>
        <w:tc>
          <w:tcPr>
            <w:tcW w:w="6237" w:type="dxa"/>
            <w:shd w:val="clear" w:color="auto" w:fill="auto"/>
          </w:tcPr>
          <w:p w14:paraId="23AFE71B" w14:textId="6F5992DC" w:rsidR="009A769C" w:rsidRPr="000E1A5F" w:rsidRDefault="006E5972" w:rsidP="00E82B11">
            <w:pPr>
              <w:rPr>
                <w:rFonts w:asciiTheme="minorHAnsi" w:hAnsiTheme="minorHAnsi"/>
                <w:kern w:val="32"/>
                <w:szCs w:val="22"/>
                <w:lang w:val="en-GB"/>
                <w:rPrChange w:id="139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91" w:author="Dioguardi, Fabio" w:date="2018-10-23T11:24:00Z">
                  <w:rPr>
                    <w:rFonts w:asciiTheme="minorHAnsi" w:hAnsiTheme="minorHAnsi"/>
                    <w:kern w:val="32"/>
                    <w:szCs w:val="22"/>
                  </w:rPr>
                </w:rPrChange>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0E1A5F" w:rsidRDefault="00B8023A" w:rsidP="00982665">
            <w:pPr>
              <w:jc w:val="center"/>
              <w:rPr>
                <w:rFonts w:asciiTheme="minorHAnsi" w:hAnsiTheme="minorHAnsi"/>
                <w:kern w:val="32"/>
                <w:szCs w:val="22"/>
                <w:lang w:val="en-GB"/>
                <w:rPrChange w:id="139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93" w:author="Dioguardi, Fabio" w:date="2018-10-23T11:24:00Z">
                  <w:rPr>
                    <w:rFonts w:asciiTheme="minorHAnsi" w:hAnsiTheme="minorHAnsi"/>
                    <w:kern w:val="32"/>
                    <w:szCs w:val="22"/>
                  </w:rPr>
                </w:rPrChange>
              </w:rPr>
              <w:t>25</w:t>
            </w:r>
          </w:p>
        </w:tc>
        <w:tc>
          <w:tcPr>
            <w:tcW w:w="2552" w:type="dxa"/>
            <w:shd w:val="clear" w:color="auto" w:fill="DDD9C3" w:themeFill="background2" w:themeFillShade="E6"/>
          </w:tcPr>
          <w:p w14:paraId="65797B5A" w14:textId="12EB11F5" w:rsidR="009A769C" w:rsidRPr="000E1A5F" w:rsidRDefault="009A769C" w:rsidP="009A769C">
            <w:pPr>
              <w:jc w:val="center"/>
              <w:rPr>
                <w:rFonts w:asciiTheme="minorHAnsi" w:hAnsiTheme="minorHAnsi"/>
                <w:i/>
                <w:color w:val="C00000"/>
                <w:kern w:val="32"/>
                <w:szCs w:val="22"/>
                <w:lang w:val="en-GB"/>
                <w:rPrChange w:id="1394"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395" w:author="Dioguardi, Fabio" w:date="2018-10-23T11:24:00Z">
                  <w:rPr>
                    <w:rFonts w:asciiTheme="minorHAnsi" w:hAnsiTheme="minorHAnsi"/>
                    <w:i/>
                    <w:color w:val="C00000"/>
                    <w:kern w:val="32"/>
                    <w:szCs w:val="22"/>
                  </w:rPr>
                </w:rPrChange>
              </w:rPr>
              <w:t>_status11.txt</w:t>
            </w:r>
          </w:p>
        </w:tc>
        <w:tc>
          <w:tcPr>
            <w:tcW w:w="6237" w:type="dxa"/>
            <w:shd w:val="clear" w:color="auto" w:fill="DDD9C3" w:themeFill="background2" w:themeFillShade="E6"/>
          </w:tcPr>
          <w:p w14:paraId="007E1C9E" w14:textId="7D9856D5" w:rsidR="009A769C" w:rsidRPr="000E1A5F" w:rsidRDefault="00B8023A" w:rsidP="00E82B11">
            <w:pPr>
              <w:rPr>
                <w:rFonts w:asciiTheme="minorHAnsi" w:hAnsiTheme="minorHAnsi"/>
                <w:kern w:val="32"/>
                <w:szCs w:val="22"/>
                <w:lang w:val="en-GB"/>
                <w:rPrChange w:id="139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97" w:author="Dioguardi, Fabio" w:date="2018-10-23T11:24:00Z">
                  <w:rPr>
                    <w:rFonts w:asciiTheme="minorHAnsi" w:hAnsiTheme="minorHAnsi"/>
                    <w:kern w:val="32"/>
                    <w:szCs w:val="22"/>
                  </w:rPr>
                </w:rPrChange>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0E1A5F" w:rsidRDefault="00B8023A" w:rsidP="00982665">
            <w:pPr>
              <w:jc w:val="center"/>
              <w:rPr>
                <w:rFonts w:asciiTheme="minorHAnsi" w:hAnsiTheme="minorHAnsi"/>
                <w:kern w:val="32"/>
                <w:szCs w:val="22"/>
                <w:lang w:val="en-GB"/>
                <w:rPrChange w:id="139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399" w:author="Dioguardi, Fabio" w:date="2018-10-23T11:24:00Z">
                  <w:rPr>
                    <w:rFonts w:asciiTheme="minorHAnsi" w:hAnsiTheme="minorHAnsi"/>
                    <w:kern w:val="32"/>
                    <w:szCs w:val="22"/>
                  </w:rPr>
                </w:rPrChange>
              </w:rPr>
              <w:t>26</w:t>
            </w:r>
          </w:p>
        </w:tc>
        <w:tc>
          <w:tcPr>
            <w:tcW w:w="2552" w:type="dxa"/>
            <w:shd w:val="clear" w:color="auto" w:fill="auto"/>
          </w:tcPr>
          <w:p w14:paraId="7FCE4B1E" w14:textId="668A5FC0" w:rsidR="009A769C" w:rsidRPr="000E1A5F" w:rsidRDefault="009A769C" w:rsidP="009A769C">
            <w:pPr>
              <w:jc w:val="center"/>
              <w:rPr>
                <w:rFonts w:asciiTheme="minorHAnsi" w:hAnsiTheme="minorHAnsi"/>
                <w:i/>
                <w:color w:val="C00000"/>
                <w:kern w:val="32"/>
                <w:szCs w:val="22"/>
                <w:lang w:val="en-GB"/>
                <w:rPrChange w:id="1400"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401" w:author="Dioguardi, Fabio" w:date="2018-10-23T11:24:00Z">
                  <w:rPr>
                    <w:rFonts w:asciiTheme="minorHAnsi" w:hAnsiTheme="minorHAnsi"/>
                    <w:i/>
                    <w:color w:val="C00000"/>
                    <w:kern w:val="32"/>
                    <w:szCs w:val="22"/>
                  </w:rPr>
                </w:rPrChange>
              </w:rPr>
              <w:t>_status12.txt</w:t>
            </w:r>
          </w:p>
        </w:tc>
        <w:tc>
          <w:tcPr>
            <w:tcW w:w="6237" w:type="dxa"/>
            <w:shd w:val="clear" w:color="auto" w:fill="auto"/>
          </w:tcPr>
          <w:p w14:paraId="2824BC87" w14:textId="5848283B" w:rsidR="009A769C" w:rsidRPr="000E1A5F" w:rsidRDefault="00B8023A" w:rsidP="00E82B11">
            <w:pPr>
              <w:rPr>
                <w:rFonts w:asciiTheme="minorHAnsi" w:hAnsiTheme="minorHAnsi"/>
                <w:kern w:val="32"/>
                <w:szCs w:val="22"/>
                <w:lang w:val="en-GB"/>
                <w:rPrChange w:id="140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03" w:author="Dioguardi, Fabio" w:date="2018-10-23T11:24:00Z">
                  <w:rPr>
                    <w:rFonts w:asciiTheme="minorHAnsi" w:hAnsiTheme="minorHAnsi"/>
                    <w:kern w:val="32"/>
                    <w:szCs w:val="22"/>
                  </w:rPr>
                </w:rPrChange>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0E1A5F" w:rsidRDefault="00B8023A" w:rsidP="00982665">
            <w:pPr>
              <w:jc w:val="center"/>
              <w:rPr>
                <w:rFonts w:asciiTheme="minorHAnsi" w:hAnsiTheme="minorHAnsi"/>
                <w:kern w:val="32"/>
                <w:szCs w:val="22"/>
                <w:lang w:val="en-GB"/>
                <w:rPrChange w:id="140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05" w:author="Dioguardi, Fabio" w:date="2018-10-23T11:24:00Z">
                  <w:rPr>
                    <w:rFonts w:asciiTheme="minorHAnsi" w:hAnsiTheme="minorHAnsi"/>
                    <w:kern w:val="32"/>
                    <w:szCs w:val="22"/>
                  </w:rPr>
                </w:rPrChange>
              </w:rPr>
              <w:t>27</w:t>
            </w:r>
          </w:p>
        </w:tc>
        <w:tc>
          <w:tcPr>
            <w:tcW w:w="2552" w:type="dxa"/>
            <w:shd w:val="clear" w:color="auto" w:fill="DDD9C3" w:themeFill="background2" w:themeFillShade="E6"/>
          </w:tcPr>
          <w:p w14:paraId="359D69A4" w14:textId="328EE88D" w:rsidR="00982665" w:rsidRPr="000E1A5F" w:rsidRDefault="00982665" w:rsidP="00982665">
            <w:pPr>
              <w:jc w:val="center"/>
              <w:rPr>
                <w:rFonts w:asciiTheme="minorHAnsi" w:hAnsiTheme="minorHAnsi"/>
                <w:i/>
                <w:color w:val="C00000"/>
                <w:kern w:val="32"/>
                <w:szCs w:val="22"/>
                <w:lang w:val="en-GB"/>
                <w:rPrChange w:id="1406"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407" w:author="Dioguardi, Fabio" w:date="2018-10-23T11:24:00Z">
                  <w:rPr>
                    <w:rFonts w:asciiTheme="minorHAnsi" w:hAnsiTheme="minorHAnsi"/>
                    <w:i/>
                    <w:color w:val="C00000"/>
                    <w:kern w:val="32"/>
                    <w:szCs w:val="22"/>
                  </w:rPr>
                </w:rPrChange>
              </w:rPr>
              <w:t>_PH_plot.png</w:t>
            </w:r>
            <w:r w:rsidR="00EA398F" w:rsidRPr="000E1A5F">
              <w:rPr>
                <w:rFonts w:asciiTheme="minorHAnsi" w:hAnsiTheme="minorHAnsi"/>
                <w:i/>
                <w:color w:val="C00000"/>
                <w:kern w:val="32"/>
                <w:szCs w:val="22"/>
                <w:lang w:val="en-GB"/>
                <w:rPrChange w:id="1408"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409" w:author="Dioguardi, Fabio" w:date="2018-10-23T11:24:00Z">
                  <w:rPr>
                    <w:rFonts w:asciiTheme="minorHAnsi" w:hAnsiTheme="minorHAnsi"/>
                    <w:i/>
                    <w:color w:val="C00000"/>
                    <w:kern w:val="32"/>
                    <w:szCs w:val="22"/>
                  </w:rPr>
                </w:rPrChange>
              </w:rPr>
              <w:t>svg</w:t>
            </w:r>
            <w:proofErr w:type="spellEnd"/>
          </w:p>
        </w:tc>
        <w:tc>
          <w:tcPr>
            <w:tcW w:w="6237" w:type="dxa"/>
            <w:shd w:val="clear" w:color="auto" w:fill="DDD9C3" w:themeFill="background2" w:themeFillShade="E6"/>
          </w:tcPr>
          <w:p w14:paraId="72EA7B56" w14:textId="6F385F4D" w:rsidR="00982665" w:rsidRPr="000E1A5F" w:rsidRDefault="00982665" w:rsidP="00982665">
            <w:pPr>
              <w:rPr>
                <w:rFonts w:asciiTheme="minorHAnsi" w:hAnsiTheme="minorHAnsi"/>
                <w:kern w:val="32"/>
                <w:szCs w:val="22"/>
                <w:lang w:val="en-GB"/>
                <w:rPrChange w:id="1410"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11" w:author="Dioguardi, Fabio" w:date="2018-10-23T11:24:00Z">
                  <w:rPr>
                    <w:rFonts w:asciiTheme="minorHAnsi" w:hAnsiTheme="minorHAnsi"/>
                    <w:kern w:val="32"/>
                    <w:szCs w:val="22"/>
                  </w:rPr>
                </w:rPrChange>
              </w:rPr>
              <w:t>plot of plume heights</w:t>
            </w:r>
            <w:r w:rsidR="008A6DF1" w:rsidRPr="000E1A5F">
              <w:rPr>
                <w:rFonts w:asciiTheme="minorHAnsi" w:hAnsiTheme="minorHAnsi"/>
                <w:kern w:val="32"/>
                <w:szCs w:val="22"/>
                <w:lang w:val="en-GB"/>
                <w:rPrChange w:id="1412" w:author="Dioguardi, Fabio" w:date="2018-10-23T11:24:00Z">
                  <w:rPr>
                    <w:rFonts w:asciiTheme="minorHAnsi" w:hAnsiTheme="minorHAnsi"/>
                    <w:kern w:val="32"/>
                    <w:szCs w:val="22"/>
                  </w:rPr>
                </w:rPrChange>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0E1A5F" w:rsidRDefault="00B8023A" w:rsidP="00982665">
            <w:pPr>
              <w:jc w:val="center"/>
              <w:rPr>
                <w:rFonts w:asciiTheme="minorHAnsi" w:hAnsiTheme="minorHAnsi"/>
                <w:kern w:val="32"/>
                <w:szCs w:val="22"/>
                <w:lang w:val="en-GB"/>
                <w:rPrChange w:id="1413" w:author="Dioguardi, Fabio" w:date="2018-10-23T11:24:00Z">
                  <w:rPr>
                    <w:rFonts w:asciiTheme="minorHAnsi" w:hAnsiTheme="minorHAnsi"/>
                    <w:kern w:val="32"/>
                    <w:szCs w:val="22"/>
                  </w:rPr>
                </w:rPrChange>
              </w:rPr>
            </w:pPr>
            <w:r w:rsidRPr="000E1A5F">
              <w:rPr>
                <w:rFonts w:asciiTheme="minorHAnsi" w:hAnsiTheme="minorHAnsi"/>
                <w:lang w:val="en-GB"/>
                <w:rPrChange w:id="1414" w:author="Dioguardi, Fabio" w:date="2018-10-23T11:24:00Z">
                  <w:rPr>
                    <w:rFonts w:asciiTheme="minorHAnsi" w:hAnsiTheme="minorHAnsi"/>
                  </w:rPr>
                </w:rPrChange>
              </w:rPr>
              <w:t>28</w:t>
            </w:r>
          </w:p>
        </w:tc>
        <w:tc>
          <w:tcPr>
            <w:tcW w:w="2552" w:type="dxa"/>
            <w:shd w:val="clear" w:color="auto" w:fill="auto"/>
          </w:tcPr>
          <w:p w14:paraId="118BF0FC" w14:textId="4BA73FAF" w:rsidR="00982665" w:rsidRPr="000E1A5F" w:rsidRDefault="00982665" w:rsidP="002D0586">
            <w:pPr>
              <w:jc w:val="center"/>
              <w:rPr>
                <w:rFonts w:asciiTheme="minorHAnsi" w:hAnsiTheme="minorHAnsi"/>
                <w:i/>
                <w:color w:val="C00000"/>
                <w:kern w:val="32"/>
                <w:szCs w:val="22"/>
                <w:lang w:val="en-GB"/>
                <w:rPrChange w:id="1415" w:author="Dioguardi, Fabio" w:date="2018-10-23T11:24:00Z">
                  <w:rPr>
                    <w:rFonts w:asciiTheme="minorHAnsi" w:hAnsiTheme="minorHAnsi"/>
                    <w:i/>
                    <w:color w:val="C00000"/>
                    <w:kern w:val="32"/>
                    <w:szCs w:val="22"/>
                  </w:rPr>
                </w:rPrChange>
              </w:rPr>
            </w:pPr>
            <w:r w:rsidRPr="000E1A5F">
              <w:rPr>
                <w:rFonts w:asciiTheme="minorHAnsi" w:hAnsiTheme="minorHAnsi"/>
                <w:i/>
                <w:color w:val="C00000"/>
                <w:kern w:val="32"/>
                <w:szCs w:val="22"/>
                <w:lang w:val="en-GB"/>
                <w:rPrChange w:id="1416" w:author="Dioguardi, Fabio" w:date="2018-10-23T11:24:00Z">
                  <w:rPr>
                    <w:rFonts w:asciiTheme="minorHAnsi" w:hAnsiTheme="minorHAnsi"/>
                    <w:i/>
                    <w:color w:val="C00000"/>
                    <w:kern w:val="32"/>
                    <w:szCs w:val="22"/>
                  </w:rPr>
                </w:rPrChange>
              </w:rPr>
              <w:t>_</w:t>
            </w:r>
            <w:r w:rsidR="002D0586" w:rsidRPr="000E1A5F">
              <w:rPr>
                <w:rFonts w:asciiTheme="minorHAnsi" w:hAnsiTheme="minorHAnsi"/>
                <w:i/>
                <w:color w:val="C00000"/>
                <w:kern w:val="32"/>
                <w:szCs w:val="22"/>
                <w:lang w:val="en-GB"/>
                <w:rPrChange w:id="1417" w:author="Dioguardi, Fabio" w:date="2018-10-23T11:24:00Z">
                  <w:rPr>
                    <w:rFonts w:asciiTheme="minorHAnsi" w:hAnsiTheme="minorHAnsi"/>
                    <w:i/>
                    <w:color w:val="C00000"/>
                    <w:kern w:val="32"/>
                    <w:szCs w:val="22"/>
                  </w:rPr>
                </w:rPrChange>
              </w:rPr>
              <w:t>C</w:t>
            </w:r>
            <w:r w:rsidRPr="000E1A5F">
              <w:rPr>
                <w:rFonts w:asciiTheme="minorHAnsi" w:hAnsiTheme="minorHAnsi"/>
                <w:i/>
                <w:color w:val="C00000"/>
                <w:kern w:val="32"/>
                <w:szCs w:val="22"/>
                <w:lang w:val="en-GB"/>
                <w:rPrChange w:id="1418" w:author="Dioguardi, Fabio" w:date="2018-10-23T11:24:00Z">
                  <w:rPr>
                    <w:rFonts w:asciiTheme="minorHAnsi" w:hAnsiTheme="minorHAnsi"/>
                    <w:i/>
                    <w:color w:val="C00000"/>
                    <w:kern w:val="32"/>
                    <w:szCs w:val="22"/>
                  </w:rPr>
                </w:rPrChange>
              </w:rPr>
              <w:t>MER_plot.png</w:t>
            </w:r>
            <w:r w:rsidR="00EA398F" w:rsidRPr="000E1A5F">
              <w:rPr>
                <w:rFonts w:asciiTheme="minorHAnsi" w:hAnsiTheme="minorHAnsi"/>
                <w:i/>
                <w:color w:val="C00000"/>
                <w:kern w:val="32"/>
                <w:szCs w:val="22"/>
                <w:lang w:val="en-GB"/>
                <w:rPrChange w:id="1419"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420" w:author="Dioguardi, Fabio" w:date="2018-10-23T11:24:00Z">
                  <w:rPr>
                    <w:rFonts w:asciiTheme="minorHAnsi" w:hAnsiTheme="minorHAnsi"/>
                    <w:i/>
                    <w:color w:val="C00000"/>
                    <w:kern w:val="32"/>
                    <w:szCs w:val="22"/>
                  </w:rPr>
                </w:rPrChange>
              </w:rPr>
              <w:t>svg</w:t>
            </w:r>
            <w:proofErr w:type="spellEnd"/>
          </w:p>
        </w:tc>
        <w:tc>
          <w:tcPr>
            <w:tcW w:w="6237" w:type="dxa"/>
            <w:shd w:val="clear" w:color="auto" w:fill="auto"/>
          </w:tcPr>
          <w:p w14:paraId="40A89B2F" w14:textId="4D3DACDB" w:rsidR="00982665" w:rsidRPr="000E1A5F" w:rsidRDefault="00982665" w:rsidP="008A6DF1">
            <w:pPr>
              <w:rPr>
                <w:rFonts w:asciiTheme="minorHAnsi" w:hAnsiTheme="minorHAnsi"/>
                <w:lang w:val="en-GB"/>
                <w:rPrChange w:id="1421" w:author="Dioguardi, Fabio" w:date="2018-10-23T11:24:00Z">
                  <w:rPr>
                    <w:rFonts w:asciiTheme="minorHAnsi" w:hAnsiTheme="minorHAnsi"/>
                  </w:rPr>
                </w:rPrChange>
              </w:rPr>
            </w:pPr>
            <w:r w:rsidRPr="000E1A5F">
              <w:rPr>
                <w:rFonts w:asciiTheme="minorHAnsi" w:hAnsiTheme="minorHAnsi"/>
                <w:lang w:val="en-GB"/>
                <w:rPrChange w:id="1422" w:author="Dioguardi, Fabio" w:date="2018-10-23T11:24:00Z">
                  <w:rPr>
                    <w:rFonts w:asciiTheme="minorHAnsi" w:hAnsiTheme="minorHAnsi"/>
                  </w:rPr>
                </w:rPrChange>
              </w:rPr>
              <w:t>plot of MER</w:t>
            </w:r>
            <w:r w:rsidR="008A6DF1" w:rsidRPr="000E1A5F">
              <w:rPr>
                <w:rFonts w:asciiTheme="minorHAnsi" w:hAnsiTheme="minorHAnsi"/>
                <w:lang w:val="en-GB"/>
                <w:rPrChange w:id="1423" w:author="Dioguardi, Fabio" w:date="2018-10-23T11:24:00Z">
                  <w:rPr>
                    <w:rFonts w:asciiTheme="minorHAnsi" w:hAnsiTheme="minorHAnsi"/>
                  </w:rPr>
                </w:rPrChange>
              </w:rPr>
              <w:t xml:space="preserve"> as a function of time</w:t>
            </w:r>
            <w:r w:rsidRPr="000E1A5F">
              <w:rPr>
                <w:rFonts w:asciiTheme="minorHAnsi" w:hAnsiTheme="minorHAnsi"/>
                <w:lang w:val="en-GB"/>
                <w:rPrChange w:id="1424" w:author="Dioguardi, Fabio" w:date="2018-10-23T11:24:00Z">
                  <w:rPr>
                    <w:rFonts w:asciiTheme="minorHAnsi" w:hAnsiTheme="minorHAnsi"/>
                  </w:rPr>
                </w:rPrChange>
              </w:rPr>
              <w:t xml:space="preserve"> based on </w:t>
            </w:r>
            <w:r w:rsidR="008A6DF1" w:rsidRPr="000E1A5F">
              <w:rPr>
                <w:rFonts w:asciiTheme="minorHAnsi" w:hAnsiTheme="minorHAnsi"/>
                <w:lang w:val="en-GB"/>
                <w:rPrChange w:id="1425" w:author="Dioguardi, Fabio" w:date="2018-10-23T11:24:00Z">
                  <w:rPr>
                    <w:rFonts w:asciiTheme="minorHAnsi" w:hAnsiTheme="minorHAnsi"/>
                  </w:rPr>
                </w:rPrChange>
              </w:rPr>
              <w:t>the suite of</w:t>
            </w:r>
            <w:r w:rsidRPr="000E1A5F">
              <w:rPr>
                <w:rFonts w:asciiTheme="minorHAnsi" w:hAnsiTheme="minorHAnsi"/>
                <w:lang w:val="en-GB"/>
                <w:rPrChange w:id="1426" w:author="Dioguardi, Fabio" w:date="2018-10-23T11:24:00Z">
                  <w:rPr>
                    <w:rFonts w:asciiTheme="minorHAnsi" w:hAnsiTheme="minorHAnsi"/>
                  </w:rPr>
                </w:rPrChange>
              </w:rPr>
              <w:t xml:space="preserve"> MER models</w:t>
            </w:r>
            <w:r w:rsidR="008A6DF1" w:rsidRPr="000E1A5F">
              <w:rPr>
                <w:rFonts w:asciiTheme="minorHAnsi" w:hAnsiTheme="minorHAnsi"/>
                <w:lang w:val="en-GB"/>
                <w:rPrChange w:id="1427" w:author="Dioguardi, Fabio" w:date="2018-10-23T11:24:00Z">
                  <w:rPr>
                    <w:rFonts w:asciiTheme="minorHAnsi" w:hAnsiTheme="minorHAnsi"/>
                  </w:rPr>
                </w:rPrChange>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0E1A5F" w:rsidRDefault="00B8023A" w:rsidP="00982665">
            <w:pPr>
              <w:jc w:val="center"/>
              <w:rPr>
                <w:rFonts w:asciiTheme="minorHAnsi" w:hAnsiTheme="minorHAnsi"/>
                <w:lang w:val="en-GB"/>
                <w:rPrChange w:id="1428" w:author="Dioguardi, Fabio" w:date="2018-10-23T11:24:00Z">
                  <w:rPr>
                    <w:rFonts w:asciiTheme="minorHAnsi" w:hAnsiTheme="minorHAnsi"/>
                  </w:rPr>
                </w:rPrChange>
              </w:rPr>
            </w:pPr>
            <w:r w:rsidRPr="000E1A5F">
              <w:rPr>
                <w:rFonts w:asciiTheme="minorHAnsi" w:hAnsiTheme="minorHAnsi"/>
                <w:lang w:val="en-GB"/>
                <w:rPrChange w:id="1429" w:author="Dioguardi, Fabio" w:date="2018-10-23T11:24:00Z">
                  <w:rPr>
                    <w:rFonts w:asciiTheme="minorHAnsi" w:hAnsiTheme="minorHAnsi"/>
                  </w:rPr>
                </w:rPrChange>
              </w:rPr>
              <w:t>29</w:t>
            </w:r>
          </w:p>
        </w:tc>
        <w:tc>
          <w:tcPr>
            <w:tcW w:w="2552" w:type="dxa"/>
            <w:shd w:val="clear" w:color="auto" w:fill="DDD9C3" w:themeFill="background2" w:themeFillShade="E6"/>
          </w:tcPr>
          <w:p w14:paraId="44CDAEAE" w14:textId="27895FF2" w:rsidR="00982665" w:rsidRPr="000E1A5F" w:rsidRDefault="00982665" w:rsidP="00982665">
            <w:pPr>
              <w:jc w:val="center"/>
              <w:rPr>
                <w:rFonts w:asciiTheme="minorHAnsi" w:hAnsiTheme="minorHAnsi"/>
                <w:i/>
                <w:color w:val="C00000"/>
                <w:lang w:val="en-GB"/>
                <w:rPrChange w:id="1430" w:author="Dioguardi, Fabio" w:date="2018-10-23T11:24:00Z">
                  <w:rPr>
                    <w:rFonts w:asciiTheme="minorHAnsi" w:hAnsiTheme="minorHAnsi"/>
                    <w:i/>
                    <w:color w:val="C00000"/>
                  </w:rPr>
                </w:rPrChange>
              </w:rPr>
            </w:pPr>
            <w:r w:rsidRPr="000E1A5F">
              <w:rPr>
                <w:rFonts w:asciiTheme="minorHAnsi" w:hAnsiTheme="minorHAnsi"/>
                <w:i/>
                <w:color w:val="C00000"/>
                <w:lang w:val="en-GB"/>
                <w:rPrChange w:id="1431" w:author="Dioguardi, Fabio" w:date="2018-10-23T11:24:00Z">
                  <w:rPr>
                    <w:rFonts w:asciiTheme="minorHAnsi" w:hAnsiTheme="minorHAnsi"/>
                    <w:i/>
                    <w:color w:val="C00000"/>
                  </w:rPr>
                </w:rPrChange>
              </w:rPr>
              <w:t>_N_plot.png</w:t>
            </w:r>
            <w:r w:rsidR="00EA398F" w:rsidRPr="000E1A5F">
              <w:rPr>
                <w:rFonts w:asciiTheme="minorHAnsi" w:hAnsiTheme="minorHAnsi"/>
                <w:i/>
                <w:color w:val="C00000"/>
                <w:lang w:val="en-GB"/>
                <w:rPrChange w:id="1432"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433" w:author="Dioguardi, Fabio" w:date="2018-10-23T11:24:00Z">
                  <w:rPr>
                    <w:rFonts w:asciiTheme="minorHAnsi" w:hAnsiTheme="minorHAnsi"/>
                    <w:i/>
                    <w:color w:val="C00000"/>
                    <w:kern w:val="32"/>
                    <w:szCs w:val="22"/>
                  </w:rPr>
                </w:rPrChange>
              </w:rPr>
              <w:t>/.</w:t>
            </w:r>
            <w:proofErr w:type="spellStart"/>
            <w:r w:rsidR="00EA398F" w:rsidRPr="000E1A5F">
              <w:rPr>
                <w:rFonts w:asciiTheme="minorHAnsi" w:hAnsiTheme="minorHAnsi"/>
                <w:i/>
                <w:color w:val="C00000"/>
                <w:kern w:val="32"/>
                <w:szCs w:val="22"/>
                <w:lang w:val="en-GB"/>
                <w:rPrChange w:id="1434" w:author="Dioguardi, Fabio" w:date="2018-10-23T11:24:00Z">
                  <w:rPr>
                    <w:rFonts w:asciiTheme="minorHAnsi" w:hAnsiTheme="minorHAnsi"/>
                    <w:i/>
                    <w:color w:val="C00000"/>
                    <w:kern w:val="32"/>
                    <w:szCs w:val="22"/>
                  </w:rPr>
                </w:rPrChange>
              </w:rPr>
              <w:t>svg</w:t>
            </w:r>
            <w:proofErr w:type="spellEnd"/>
          </w:p>
        </w:tc>
        <w:tc>
          <w:tcPr>
            <w:tcW w:w="6237" w:type="dxa"/>
            <w:shd w:val="clear" w:color="auto" w:fill="DDD9C3" w:themeFill="background2" w:themeFillShade="E6"/>
          </w:tcPr>
          <w:p w14:paraId="21B3284C" w14:textId="769134A2" w:rsidR="00982665" w:rsidRPr="000E1A5F" w:rsidRDefault="00982665" w:rsidP="00982665">
            <w:pPr>
              <w:rPr>
                <w:rFonts w:asciiTheme="minorHAnsi" w:hAnsiTheme="minorHAnsi"/>
                <w:lang w:val="en-GB"/>
                <w:rPrChange w:id="1435" w:author="Dioguardi, Fabio" w:date="2018-10-23T11:24:00Z">
                  <w:rPr>
                    <w:rFonts w:asciiTheme="minorHAnsi" w:hAnsiTheme="minorHAnsi"/>
                  </w:rPr>
                </w:rPrChange>
              </w:rPr>
            </w:pPr>
            <w:r w:rsidRPr="000E1A5F">
              <w:rPr>
                <w:rFonts w:asciiTheme="minorHAnsi" w:hAnsiTheme="minorHAnsi"/>
                <w:lang w:val="en-GB"/>
                <w:rPrChange w:id="1436" w:author="Dioguardi, Fabio" w:date="2018-10-23T11:24:00Z">
                  <w:rPr>
                    <w:rFonts w:asciiTheme="minorHAnsi" w:hAnsiTheme="minorHAnsi"/>
                  </w:rPr>
                </w:rPrChange>
              </w:rPr>
              <w:t>plot</w:t>
            </w:r>
            <w:r w:rsidR="00881C35" w:rsidRPr="000E1A5F">
              <w:rPr>
                <w:rFonts w:asciiTheme="minorHAnsi" w:hAnsiTheme="minorHAnsi"/>
                <w:lang w:val="en-GB"/>
                <w:rPrChange w:id="1437" w:author="Dioguardi, Fabio" w:date="2018-10-23T11:24:00Z">
                  <w:rPr>
                    <w:rFonts w:asciiTheme="minorHAnsi" w:hAnsiTheme="minorHAnsi"/>
                  </w:rPr>
                </w:rPrChange>
              </w:rPr>
              <w:t xml:space="preserve"> </w:t>
            </w:r>
            <w:r w:rsidRPr="000E1A5F">
              <w:rPr>
                <w:rFonts w:asciiTheme="minorHAnsi" w:hAnsiTheme="minorHAnsi"/>
                <w:lang w:val="en-GB"/>
                <w:rPrChange w:id="1438" w:author="Dioguardi, Fabio" w:date="2018-10-23T11:24:00Z">
                  <w:rPr>
                    <w:rFonts w:asciiTheme="minorHAnsi" w:hAnsiTheme="minorHAnsi"/>
                  </w:rPr>
                </w:rPrChange>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0E1A5F" w:rsidRDefault="00B8023A" w:rsidP="00982665">
            <w:pPr>
              <w:jc w:val="center"/>
              <w:rPr>
                <w:rFonts w:asciiTheme="minorHAnsi" w:hAnsiTheme="minorHAnsi"/>
                <w:lang w:val="en-GB"/>
                <w:rPrChange w:id="1439" w:author="Dioguardi, Fabio" w:date="2018-10-23T11:24:00Z">
                  <w:rPr>
                    <w:rFonts w:asciiTheme="minorHAnsi" w:hAnsiTheme="minorHAnsi"/>
                  </w:rPr>
                </w:rPrChange>
              </w:rPr>
            </w:pPr>
            <w:r w:rsidRPr="000E1A5F">
              <w:rPr>
                <w:rFonts w:asciiTheme="minorHAnsi" w:hAnsiTheme="minorHAnsi"/>
                <w:lang w:val="en-GB"/>
                <w:rPrChange w:id="1440" w:author="Dioguardi, Fabio" w:date="2018-10-23T11:24:00Z">
                  <w:rPr>
                    <w:rFonts w:asciiTheme="minorHAnsi" w:hAnsiTheme="minorHAnsi"/>
                  </w:rPr>
                </w:rPrChange>
              </w:rPr>
              <w:t>30</w:t>
            </w:r>
          </w:p>
        </w:tc>
        <w:tc>
          <w:tcPr>
            <w:tcW w:w="2552" w:type="dxa"/>
            <w:shd w:val="clear" w:color="auto" w:fill="auto"/>
          </w:tcPr>
          <w:p w14:paraId="58A4011F" w14:textId="1C650843" w:rsidR="00982665" w:rsidRPr="000E1A5F" w:rsidRDefault="00982665" w:rsidP="00982665">
            <w:pPr>
              <w:jc w:val="center"/>
              <w:rPr>
                <w:rFonts w:asciiTheme="minorHAnsi" w:hAnsiTheme="minorHAnsi"/>
                <w:i/>
                <w:color w:val="C00000"/>
                <w:lang w:val="en-GB"/>
                <w:rPrChange w:id="1441" w:author="Dioguardi, Fabio" w:date="2018-10-23T11:24:00Z">
                  <w:rPr>
                    <w:rFonts w:asciiTheme="minorHAnsi" w:hAnsiTheme="minorHAnsi"/>
                    <w:i/>
                    <w:color w:val="C00000"/>
                  </w:rPr>
                </w:rPrChange>
              </w:rPr>
            </w:pPr>
            <w:r w:rsidRPr="000E1A5F">
              <w:rPr>
                <w:rFonts w:asciiTheme="minorHAnsi" w:hAnsiTheme="minorHAnsi"/>
                <w:i/>
                <w:color w:val="C00000"/>
                <w:lang w:val="en-GB"/>
                <w:rPrChange w:id="1442" w:author="Dioguardi, Fabio" w:date="2018-10-23T11:24:00Z">
                  <w:rPr>
                    <w:rFonts w:asciiTheme="minorHAnsi" w:hAnsiTheme="minorHAnsi"/>
                    <w:i/>
                    <w:color w:val="C00000"/>
                  </w:rPr>
                </w:rPrChange>
              </w:rPr>
              <w:t>_</w:t>
            </w:r>
            <w:r w:rsidR="00E82B11" w:rsidRPr="000E1A5F">
              <w:rPr>
                <w:rFonts w:asciiTheme="minorHAnsi" w:hAnsiTheme="minorHAnsi"/>
                <w:i/>
                <w:color w:val="C00000"/>
                <w:lang w:val="en-GB"/>
                <w:rPrChange w:id="1443" w:author="Dioguardi, Fabio" w:date="2018-10-23T11:24:00Z">
                  <w:rPr>
                    <w:rFonts w:asciiTheme="minorHAnsi" w:hAnsiTheme="minorHAnsi"/>
                    <w:i/>
                    <w:color w:val="C00000"/>
                  </w:rPr>
                </w:rPrChange>
              </w:rPr>
              <w:t>C</w:t>
            </w:r>
            <w:r w:rsidRPr="000E1A5F">
              <w:rPr>
                <w:rFonts w:asciiTheme="minorHAnsi" w:hAnsiTheme="minorHAnsi"/>
                <w:i/>
                <w:color w:val="C00000"/>
                <w:lang w:val="en-GB"/>
                <w:rPrChange w:id="1444" w:author="Dioguardi, Fabio" w:date="2018-10-23T11:24:00Z">
                  <w:rPr>
                    <w:rFonts w:asciiTheme="minorHAnsi" w:hAnsiTheme="minorHAnsi"/>
                    <w:i/>
                    <w:color w:val="C00000"/>
                  </w:rPr>
                </w:rPrChange>
              </w:rPr>
              <w:t>mass_plot.png</w:t>
            </w:r>
            <w:r w:rsidR="00EA398F" w:rsidRPr="000E1A5F">
              <w:rPr>
                <w:rFonts w:asciiTheme="minorHAnsi" w:hAnsiTheme="minorHAnsi"/>
                <w:i/>
                <w:color w:val="C00000"/>
                <w:lang w:val="en-GB"/>
                <w:rPrChange w:id="1445"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446" w:author="Dioguardi, Fabio" w:date="2018-10-23T11:24:00Z">
                  <w:rPr>
                    <w:rFonts w:asciiTheme="minorHAnsi" w:hAnsiTheme="minorHAnsi"/>
                    <w:i/>
                    <w:color w:val="C00000"/>
                    <w:kern w:val="32"/>
                    <w:szCs w:val="22"/>
                  </w:rPr>
                </w:rPrChange>
              </w:rPr>
              <w:t>/.</w:t>
            </w:r>
            <w:proofErr w:type="spellStart"/>
            <w:r w:rsidR="00EA398F" w:rsidRPr="000E1A5F">
              <w:rPr>
                <w:rFonts w:asciiTheme="minorHAnsi" w:hAnsiTheme="minorHAnsi"/>
                <w:i/>
                <w:color w:val="C00000"/>
                <w:kern w:val="32"/>
                <w:szCs w:val="22"/>
                <w:lang w:val="en-GB"/>
                <w:rPrChange w:id="1447" w:author="Dioguardi, Fabio" w:date="2018-10-23T11:24:00Z">
                  <w:rPr>
                    <w:rFonts w:asciiTheme="minorHAnsi" w:hAnsiTheme="minorHAnsi"/>
                    <w:i/>
                    <w:color w:val="C00000"/>
                    <w:kern w:val="32"/>
                    <w:szCs w:val="22"/>
                  </w:rPr>
                </w:rPrChange>
              </w:rPr>
              <w:t>svg</w:t>
            </w:r>
            <w:proofErr w:type="spellEnd"/>
          </w:p>
        </w:tc>
        <w:tc>
          <w:tcPr>
            <w:tcW w:w="6237" w:type="dxa"/>
            <w:shd w:val="clear" w:color="auto" w:fill="auto"/>
          </w:tcPr>
          <w:p w14:paraId="26CBEB03" w14:textId="04459461" w:rsidR="00982665" w:rsidRPr="000E1A5F" w:rsidRDefault="00982665" w:rsidP="008A6DF1">
            <w:pPr>
              <w:rPr>
                <w:rFonts w:asciiTheme="minorHAnsi" w:hAnsiTheme="minorHAnsi"/>
                <w:lang w:val="en-GB"/>
                <w:rPrChange w:id="1448" w:author="Dioguardi, Fabio" w:date="2018-10-23T11:24:00Z">
                  <w:rPr>
                    <w:rFonts w:asciiTheme="minorHAnsi" w:hAnsiTheme="minorHAnsi"/>
                  </w:rPr>
                </w:rPrChange>
              </w:rPr>
            </w:pPr>
            <w:r w:rsidRPr="000E1A5F">
              <w:rPr>
                <w:rFonts w:asciiTheme="minorHAnsi" w:hAnsiTheme="minorHAnsi"/>
                <w:lang w:val="en-GB"/>
                <w:rPrChange w:id="1449" w:author="Dioguardi, Fabio" w:date="2018-10-23T11:24:00Z">
                  <w:rPr>
                    <w:rFonts w:asciiTheme="minorHAnsi" w:hAnsiTheme="minorHAnsi"/>
                  </w:rPr>
                </w:rPrChange>
              </w:rPr>
              <w:t>plot of total mass erupted</w:t>
            </w:r>
            <w:r w:rsidR="008A6DF1" w:rsidRPr="000E1A5F">
              <w:rPr>
                <w:rFonts w:asciiTheme="minorHAnsi" w:hAnsiTheme="minorHAnsi"/>
                <w:lang w:val="en-GB"/>
                <w:rPrChange w:id="1450" w:author="Dioguardi, Fabio" w:date="2018-10-23T11:24:00Z">
                  <w:rPr>
                    <w:rFonts w:asciiTheme="minorHAnsi" w:hAnsiTheme="minorHAnsi"/>
                  </w:rPr>
                </w:rPrChange>
              </w:rPr>
              <w:t xml:space="preserve"> as a function of time</w:t>
            </w:r>
            <w:r w:rsidRPr="000E1A5F">
              <w:rPr>
                <w:rFonts w:asciiTheme="minorHAnsi" w:hAnsiTheme="minorHAnsi"/>
                <w:lang w:val="en-GB"/>
                <w:rPrChange w:id="1451" w:author="Dioguardi, Fabio" w:date="2018-10-23T11:24:00Z">
                  <w:rPr>
                    <w:rFonts w:asciiTheme="minorHAnsi" w:hAnsiTheme="minorHAnsi"/>
                  </w:rPr>
                </w:rPrChange>
              </w:rPr>
              <w:t xml:space="preserve"> based on </w:t>
            </w:r>
            <w:r w:rsidR="008A6DF1" w:rsidRPr="000E1A5F">
              <w:rPr>
                <w:rFonts w:asciiTheme="minorHAnsi" w:hAnsiTheme="minorHAnsi"/>
                <w:lang w:val="en-GB"/>
                <w:rPrChange w:id="1452" w:author="Dioguardi, Fabio" w:date="2018-10-23T11:24:00Z">
                  <w:rPr>
                    <w:rFonts w:asciiTheme="minorHAnsi" w:hAnsiTheme="minorHAnsi"/>
                  </w:rPr>
                </w:rPrChange>
              </w:rPr>
              <w:t xml:space="preserve">the suite of </w:t>
            </w:r>
            <w:r w:rsidRPr="000E1A5F">
              <w:rPr>
                <w:rFonts w:asciiTheme="minorHAnsi" w:hAnsiTheme="minorHAnsi"/>
                <w:lang w:val="en-GB"/>
                <w:rPrChange w:id="1453" w:author="Dioguardi, Fabio" w:date="2018-10-23T11:24:00Z">
                  <w:rPr>
                    <w:rFonts w:asciiTheme="minorHAnsi" w:hAnsiTheme="minorHAnsi"/>
                  </w:rPr>
                </w:rPrChange>
              </w:rPr>
              <w:t>MER models</w:t>
            </w:r>
            <w:r w:rsidR="008A6DF1" w:rsidRPr="000E1A5F">
              <w:rPr>
                <w:rFonts w:asciiTheme="minorHAnsi" w:hAnsiTheme="minorHAnsi"/>
                <w:lang w:val="en-GB"/>
                <w:rPrChange w:id="1454" w:author="Dioguardi, Fabio" w:date="2018-10-23T11:24:00Z">
                  <w:rPr>
                    <w:rFonts w:asciiTheme="minorHAnsi" w:hAnsiTheme="minorHAnsi"/>
                  </w:rPr>
                </w:rPrChange>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0E1A5F" w:rsidRDefault="00B8023A" w:rsidP="002D0586">
            <w:pPr>
              <w:jc w:val="center"/>
              <w:rPr>
                <w:rFonts w:asciiTheme="minorHAnsi" w:hAnsiTheme="minorHAnsi"/>
                <w:lang w:val="en-GB"/>
                <w:rPrChange w:id="1455" w:author="Dioguardi, Fabio" w:date="2018-10-23T11:24:00Z">
                  <w:rPr>
                    <w:rFonts w:asciiTheme="minorHAnsi" w:hAnsiTheme="minorHAnsi"/>
                  </w:rPr>
                </w:rPrChange>
              </w:rPr>
            </w:pPr>
            <w:r w:rsidRPr="000E1A5F">
              <w:rPr>
                <w:rFonts w:asciiTheme="minorHAnsi" w:hAnsiTheme="minorHAnsi"/>
                <w:lang w:val="en-GB"/>
                <w:rPrChange w:id="1456" w:author="Dioguardi, Fabio" w:date="2018-10-23T11:24:00Z">
                  <w:rPr>
                    <w:rFonts w:asciiTheme="minorHAnsi" w:hAnsiTheme="minorHAnsi"/>
                  </w:rPr>
                </w:rPrChange>
              </w:rPr>
              <w:t>31</w:t>
            </w:r>
          </w:p>
        </w:tc>
        <w:tc>
          <w:tcPr>
            <w:tcW w:w="2552" w:type="dxa"/>
            <w:shd w:val="clear" w:color="auto" w:fill="DDD9C3" w:themeFill="background2" w:themeFillShade="E6"/>
          </w:tcPr>
          <w:p w14:paraId="3472ECCB" w14:textId="30AEC6F2" w:rsidR="002D0586" w:rsidRPr="000E1A5F" w:rsidRDefault="002D0586" w:rsidP="002D0586">
            <w:pPr>
              <w:jc w:val="center"/>
              <w:rPr>
                <w:rFonts w:asciiTheme="minorHAnsi" w:hAnsiTheme="minorHAnsi"/>
                <w:i/>
                <w:color w:val="C00000"/>
                <w:lang w:val="en-GB"/>
                <w:rPrChange w:id="1457" w:author="Dioguardi, Fabio" w:date="2018-10-23T11:24:00Z">
                  <w:rPr>
                    <w:rFonts w:asciiTheme="minorHAnsi" w:hAnsiTheme="minorHAnsi"/>
                    <w:i/>
                    <w:color w:val="C00000"/>
                  </w:rPr>
                </w:rPrChange>
              </w:rPr>
            </w:pPr>
            <w:r w:rsidRPr="000E1A5F">
              <w:rPr>
                <w:rFonts w:asciiTheme="minorHAnsi" w:hAnsiTheme="minorHAnsi"/>
                <w:i/>
                <w:color w:val="C00000"/>
                <w:kern w:val="32"/>
                <w:szCs w:val="22"/>
                <w:lang w:val="en-GB"/>
                <w:rPrChange w:id="1458" w:author="Dioguardi, Fabio" w:date="2018-10-23T11:24:00Z">
                  <w:rPr>
                    <w:rFonts w:asciiTheme="minorHAnsi" w:hAnsiTheme="minorHAnsi"/>
                    <w:i/>
                    <w:color w:val="C00000"/>
                    <w:kern w:val="32"/>
                    <w:szCs w:val="22"/>
                  </w:rPr>
                </w:rPrChange>
              </w:rPr>
              <w:t>_FMER_plot.png</w:t>
            </w:r>
            <w:r w:rsidR="00EA398F" w:rsidRPr="000E1A5F">
              <w:rPr>
                <w:rFonts w:asciiTheme="minorHAnsi" w:hAnsiTheme="minorHAnsi"/>
                <w:i/>
                <w:color w:val="C00000"/>
                <w:kern w:val="32"/>
                <w:szCs w:val="22"/>
                <w:lang w:val="en-GB"/>
                <w:rPrChange w:id="1459" w:author="Dioguardi, Fabio" w:date="2018-10-23T11:24:00Z">
                  <w:rPr>
                    <w:rFonts w:asciiTheme="minorHAnsi" w:hAnsiTheme="minorHAnsi"/>
                    <w:i/>
                    <w:color w:val="C00000"/>
                    <w:kern w:val="32"/>
                    <w:szCs w:val="22"/>
                  </w:rPr>
                </w:rPrChange>
              </w:rPr>
              <w:t xml:space="preserve"> /.</w:t>
            </w:r>
            <w:proofErr w:type="spellStart"/>
            <w:r w:rsidR="00EA398F" w:rsidRPr="000E1A5F">
              <w:rPr>
                <w:rFonts w:asciiTheme="minorHAnsi" w:hAnsiTheme="minorHAnsi"/>
                <w:i/>
                <w:color w:val="C00000"/>
                <w:kern w:val="32"/>
                <w:szCs w:val="22"/>
                <w:lang w:val="en-GB"/>
                <w:rPrChange w:id="1460" w:author="Dioguardi, Fabio" w:date="2018-10-23T11:24:00Z">
                  <w:rPr>
                    <w:rFonts w:asciiTheme="minorHAnsi" w:hAnsiTheme="minorHAnsi"/>
                    <w:i/>
                    <w:color w:val="C00000"/>
                    <w:kern w:val="32"/>
                    <w:szCs w:val="22"/>
                  </w:rPr>
                </w:rPrChange>
              </w:rPr>
              <w:t>svg</w:t>
            </w:r>
            <w:proofErr w:type="spellEnd"/>
          </w:p>
        </w:tc>
        <w:tc>
          <w:tcPr>
            <w:tcW w:w="6237" w:type="dxa"/>
            <w:shd w:val="clear" w:color="auto" w:fill="DDD9C3" w:themeFill="background2" w:themeFillShade="E6"/>
          </w:tcPr>
          <w:p w14:paraId="37F2F4FF" w14:textId="25F61D8D" w:rsidR="002D0586" w:rsidRPr="000E1A5F" w:rsidRDefault="002D0586" w:rsidP="002D0586">
            <w:pPr>
              <w:rPr>
                <w:rFonts w:asciiTheme="minorHAnsi" w:hAnsiTheme="minorHAnsi"/>
                <w:lang w:val="en-GB"/>
                <w:rPrChange w:id="1461" w:author="Dioguardi, Fabio" w:date="2018-10-23T11:24:00Z">
                  <w:rPr>
                    <w:rFonts w:asciiTheme="minorHAnsi" w:hAnsiTheme="minorHAnsi"/>
                  </w:rPr>
                </w:rPrChange>
              </w:rPr>
            </w:pPr>
            <w:r w:rsidRPr="000E1A5F">
              <w:rPr>
                <w:rFonts w:asciiTheme="minorHAnsi" w:hAnsiTheme="minorHAnsi"/>
                <w:lang w:val="en-GB"/>
                <w:rPrChange w:id="1462" w:author="Dioguardi, Fabio" w:date="2018-10-23T11:24:00Z">
                  <w:rPr>
                    <w:rFonts w:asciiTheme="minorHAnsi" w:hAnsiTheme="minorHAnsi"/>
                  </w:rPr>
                </w:rPrChange>
              </w:rPr>
              <w:t>plot of final best MER estimate</w:t>
            </w:r>
            <w:r w:rsidR="008A6DF1" w:rsidRPr="000E1A5F">
              <w:rPr>
                <w:rFonts w:asciiTheme="minorHAnsi" w:hAnsiTheme="minorHAnsi"/>
                <w:lang w:val="en-GB"/>
                <w:rPrChange w:id="1463" w:author="Dioguardi, Fabio" w:date="2018-10-23T11:24:00Z">
                  <w:rPr>
                    <w:rFonts w:asciiTheme="minorHAnsi" w:hAnsiTheme="minorHAnsi"/>
                  </w:rPr>
                </w:rPrChange>
              </w:rPr>
              <w:t xml:space="preserve"> determined by FOXI for each time interval</w:t>
            </w:r>
            <w:r w:rsidRPr="000E1A5F">
              <w:rPr>
                <w:rFonts w:asciiTheme="minorHAnsi" w:hAnsiTheme="minorHAnsi"/>
                <w:lang w:val="en-GB"/>
                <w:rPrChange w:id="1464" w:author="Dioguardi, Fabio" w:date="2018-10-23T11:24:00Z">
                  <w:rPr>
                    <w:rFonts w:asciiTheme="minorHAnsi" w:hAnsiTheme="minorHAnsi"/>
                  </w:rPr>
                </w:rPrChange>
              </w:rPr>
              <w:t>, FMER</w:t>
            </w:r>
            <w:r w:rsidR="008A6DF1" w:rsidRPr="000E1A5F">
              <w:rPr>
                <w:rFonts w:asciiTheme="minorHAnsi" w:hAnsiTheme="minorHAnsi"/>
                <w:lang w:val="en-GB"/>
                <w:rPrChange w:id="1465" w:author="Dioguardi, Fabio" w:date="2018-10-23T11:24:00Z">
                  <w:rPr>
                    <w:rFonts w:asciiTheme="minorHAnsi" w:hAnsiTheme="minorHAnsi"/>
                  </w:rPr>
                </w:rPrChange>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0E1A5F" w:rsidRDefault="00B8023A" w:rsidP="002D0586">
            <w:pPr>
              <w:jc w:val="center"/>
              <w:rPr>
                <w:rFonts w:asciiTheme="minorHAnsi" w:hAnsiTheme="minorHAnsi"/>
                <w:lang w:val="en-GB"/>
                <w:rPrChange w:id="1466" w:author="Dioguardi, Fabio" w:date="2018-10-23T11:24:00Z">
                  <w:rPr>
                    <w:rFonts w:asciiTheme="minorHAnsi" w:hAnsiTheme="minorHAnsi"/>
                  </w:rPr>
                </w:rPrChange>
              </w:rPr>
            </w:pPr>
            <w:r w:rsidRPr="000E1A5F">
              <w:rPr>
                <w:rFonts w:asciiTheme="minorHAnsi" w:hAnsiTheme="minorHAnsi"/>
                <w:lang w:val="en-GB"/>
                <w:rPrChange w:id="1467" w:author="Dioguardi, Fabio" w:date="2018-10-23T11:24:00Z">
                  <w:rPr>
                    <w:rFonts w:asciiTheme="minorHAnsi" w:hAnsiTheme="minorHAnsi"/>
                  </w:rPr>
                </w:rPrChange>
              </w:rPr>
              <w:t>32</w:t>
            </w:r>
          </w:p>
        </w:tc>
        <w:tc>
          <w:tcPr>
            <w:tcW w:w="2552" w:type="dxa"/>
            <w:shd w:val="clear" w:color="auto" w:fill="auto"/>
          </w:tcPr>
          <w:p w14:paraId="16923549" w14:textId="421E3821" w:rsidR="002D0586" w:rsidRPr="000E1A5F" w:rsidRDefault="002D0586" w:rsidP="002D0586">
            <w:pPr>
              <w:jc w:val="center"/>
              <w:rPr>
                <w:rFonts w:asciiTheme="minorHAnsi" w:hAnsiTheme="minorHAnsi"/>
                <w:i/>
                <w:color w:val="C00000"/>
                <w:lang w:val="en-GB"/>
                <w:rPrChange w:id="1468" w:author="Dioguardi, Fabio" w:date="2018-10-23T11:24:00Z">
                  <w:rPr>
                    <w:rFonts w:asciiTheme="minorHAnsi" w:hAnsiTheme="minorHAnsi"/>
                    <w:i/>
                    <w:color w:val="C00000"/>
                  </w:rPr>
                </w:rPrChange>
              </w:rPr>
            </w:pPr>
            <w:r w:rsidRPr="000E1A5F">
              <w:rPr>
                <w:rFonts w:asciiTheme="minorHAnsi" w:hAnsiTheme="minorHAnsi"/>
                <w:i/>
                <w:color w:val="C00000"/>
                <w:lang w:val="en-GB"/>
                <w:rPrChange w:id="1469" w:author="Dioguardi, Fabio" w:date="2018-10-23T11:24:00Z">
                  <w:rPr>
                    <w:rFonts w:asciiTheme="minorHAnsi" w:hAnsiTheme="minorHAnsi"/>
                    <w:i/>
                    <w:color w:val="C00000"/>
                  </w:rPr>
                </w:rPrChange>
              </w:rPr>
              <w:t>_Fmass_plot.png</w:t>
            </w:r>
            <w:r w:rsidR="00EA398F" w:rsidRPr="000E1A5F">
              <w:rPr>
                <w:rFonts w:asciiTheme="minorHAnsi" w:hAnsiTheme="minorHAnsi"/>
                <w:i/>
                <w:color w:val="C00000"/>
                <w:lang w:val="en-GB"/>
                <w:rPrChange w:id="1470" w:author="Dioguardi, Fabio" w:date="2018-10-23T11:24:00Z">
                  <w:rPr>
                    <w:rFonts w:asciiTheme="minorHAnsi" w:hAnsiTheme="minorHAnsi"/>
                    <w:i/>
                    <w:color w:val="C00000"/>
                  </w:rPr>
                </w:rPrChange>
              </w:rPr>
              <w:t xml:space="preserve"> </w:t>
            </w:r>
            <w:r w:rsidR="00EA398F" w:rsidRPr="000E1A5F">
              <w:rPr>
                <w:rFonts w:asciiTheme="minorHAnsi" w:hAnsiTheme="minorHAnsi"/>
                <w:i/>
                <w:color w:val="C00000"/>
                <w:kern w:val="32"/>
                <w:szCs w:val="22"/>
                <w:lang w:val="en-GB"/>
                <w:rPrChange w:id="1471" w:author="Dioguardi, Fabio" w:date="2018-10-23T11:24:00Z">
                  <w:rPr>
                    <w:rFonts w:asciiTheme="minorHAnsi" w:hAnsiTheme="minorHAnsi"/>
                    <w:i/>
                    <w:color w:val="C00000"/>
                    <w:kern w:val="32"/>
                    <w:szCs w:val="22"/>
                  </w:rPr>
                </w:rPrChange>
              </w:rPr>
              <w:t>/.</w:t>
            </w:r>
            <w:proofErr w:type="spellStart"/>
            <w:r w:rsidR="00EA398F" w:rsidRPr="000E1A5F">
              <w:rPr>
                <w:rFonts w:asciiTheme="minorHAnsi" w:hAnsiTheme="minorHAnsi"/>
                <w:i/>
                <w:color w:val="C00000"/>
                <w:kern w:val="32"/>
                <w:szCs w:val="22"/>
                <w:lang w:val="en-GB"/>
                <w:rPrChange w:id="1472" w:author="Dioguardi, Fabio" w:date="2018-10-23T11:24:00Z">
                  <w:rPr>
                    <w:rFonts w:asciiTheme="minorHAnsi" w:hAnsiTheme="minorHAnsi"/>
                    <w:i/>
                    <w:color w:val="C00000"/>
                    <w:kern w:val="32"/>
                    <w:szCs w:val="22"/>
                  </w:rPr>
                </w:rPrChange>
              </w:rPr>
              <w:t>svg</w:t>
            </w:r>
            <w:proofErr w:type="spellEnd"/>
          </w:p>
        </w:tc>
        <w:tc>
          <w:tcPr>
            <w:tcW w:w="6237" w:type="dxa"/>
            <w:shd w:val="clear" w:color="auto" w:fill="auto"/>
          </w:tcPr>
          <w:p w14:paraId="0212F915" w14:textId="6DD86304" w:rsidR="002D0586" w:rsidRPr="000E1A5F" w:rsidRDefault="002D0586" w:rsidP="002D0586">
            <w:pPr>
              <w:rPr>
                <w:rFonts w:asciiTheme="minorHAnsi" w:hAnsiTheme="minorHAnsi"/>
                <w:lang w:val="en-GB"/>
                <w:rPrChange w:id="1473" w:author="Dioguardi, Fabio" w:date="2018-10-23T11:24:00Z">
                  <w:rPr>
                    <w:rFonts w:asciiTheme="minorHAnsi" w:hAnsiTheme="minorHAnsi"/>
                  </w:rPr>
                </w:rPrChange>
              </w:rPr>
            </w:pPr>
            <w:r w:rsidRPr="000E1A5F">
              <w:rPr>
                <w:rFonts w:asciiTheme="minorHAnsi" w:hAnsiTheme="minorHAnsi"/>
                <w:lang w:val="en-GB"/>
                <w:rPrChange w:id="1474" w:author="Dioguardi, Fabio" w:date="2018-10-23T11:24:00Z">
                  <w:rPr>
                    <w:rFonts w:asciiTheme="minorHAnsi" w:hAnsiTheme="minorHAnsi"/>
                  </w:rPr>
                </w:rPrChange>
              </w:rPr>
              <w:t>plot of total mass erupted (final estimate, based on FMER)</w:t>
            </w:r>
            <w:r w:rsidR="008A6DF1" w:rsidRPr="000E1A5F">
              <w:rPr>
                <w:rFonts w:asciiTheme="minorHAnsi" w:hAnsiTheme="minorHAnsi"/>
                <w:lang w:val="en-GB"/>
                <w:rPrChange w:id="1475" w:author="Dioguardi, Fabio" w:date="2018-10-23T11:24:00Z">
                  <w:rPr>
                    <w:rFonts w:asciiTheme="minorHAnsi" w:hAnsiTheme="minorHAnsi"/>
                  </w:rPr>
                </w:rPrChange>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0E1A5F" w:rsidRDefault="00B8023A" w:rsidP="002D0586">
            <w:pPr>
              <w:jc w:val="center"/>
              <w:rPr>
                <w:rFonts w:asciiTheme="minorHAnsi" w:hAnsiTheme="minorHAnsi"/>
                <w:lang w:val="en-GB"/>
                <w:rPrChange w:id="1476" w:author="Dioguardi, Fabio" w:date="2018-10-23T11:24:00Z">
                  <w:rPr>
                    <w:rFonts w:asciiTheme="minorHAnsi" w:hAnsiTheme="minorHAnsi"/>
                  </w:rPr>
                </w:rPrChange>
              </w:rPr>
            </w:pPr>
            <w:r w:rsidRPr="000E1A5F">
              <w:rPr>
                <w:rFonts w:asciiTheme="minorHAnsi" w:hAnsiTheme="minorHAnsi"/>
                <w:kern w:val="32"/>
                <w:szCs w:val="22"/>
                <w:lang w:val="en-GB"/>
                <w:rPrChange w:id="1477" w:author="Dioguardi, Fabio" w:date="2018-10-23T11:24:00Z">
                  <w:rPr>
                    <w:rFonts w:asciiTheme="minorHAnsi" w:hAnsiTheme="minorHAnsi"/>
                    <w:kern w:val="32"/>
                    <w:szCs w:val="22"/>
                  </w:rPr>
                </w:rPrChange>
              </w:rPr>
              <w:lastRenderedPageBreak/>
              <w:t>33</w:t>
            </w:r>
          </w:p>
        </w:tc>
        <w:tc>
          <w:tcPr>
            <w:tcW w:w="2552" w:type="dxa"/>
            <w:shd w:val="clear" w:color="auto" w:fill="DDD9C3" w:themeFill="background2" w:themeFillShade="E6"/>
          </w:tcPr>
          <w:p w14:paraId="0DDD3076" w14:textId="77777777" w:rsidR="002D0586" w:rsidRPr="000E1A5F" w:rsidRDefault="002D0586" w:rsidP="002D0586">
            <w:pPr>
              <w:jc w:val="center"/>
              <w:rPr>
                <w:rFonts w:asciiTheme="minorHAnsi" w:hAnsiTheme="minorHAnsi"/>
                <w:i/>
                <w:lang w:val="en-GB"/>
                <w:rPrChange w:id="1478" w:author="Dioguardi, Fabio" w:date="2018-10-23T11:24:00Z">
                  <w:rPr>
                    <w:rFonts w:asciiTheme="minorHAnsi" w:hAnsiTheme="minorHAnsi"/>
                    <w:i/>
                  </w:rPr>
                </w:rPrChange>
              </w:rPr>
            </w:pPr>
            <w:r w:rsidRPr="000E1A5F">
              <w:rPr>
                <w:rFonts w:asciiTheme="minorHAnsi" w:hAnsiTheme="minorHAnsi"/>
                <w:i/>
                <w:lang w:val="en-GB"/>
                <w:rPrChange w:id="1479" w:author="Dioguardi, Fabio" w:date="2018-10-23T11:24:00Z">
                  <w:rPr>
                    <w:rFonts w:asciiTheme="minorHAnsi" w:hAnsiTheme="minorHAnsi"/>
                    <w:i/>
                  </w:rPr>
                </w:rPrChange>
              </w:rPr>
              <w:t>_STATUS_REPORT.txt</w:t>
            </w:r>
          </w:p>
        </w:tc>
        <w:tc>
          <w:tcPr>
            <w:tcW w:w="6237" w:type="dxa"/>
            <w:shd w:val="clear" w:color="auto" w:fill="DDD9C3" w:themeFill="background2" w:themeFillShade="E6"/>
          </w:tcPr>
          <w:p w14:paraId="7998E05A" w14:textId="44E8CE7B" w:rsidR="002D0586" w:rsidRPr="000E1A5F" w:rsidRDefault="002D0586" w:rsidP="002D0586">
            <w:pPr>
              <w:rPr>
                <w:rFonts w:asciiTheme="minorHAnsi" w:hAnsiTheme="minorHAnsi"/>
                <w:lang w:val="en-GB"/>
                <w:rPrChange w:id="1480" w:author="Dioguardi, Fabio" w:date="2018-10-23T11:24:00Z">
                  <w:rPr>
                    <w:rFonts w:asciiTheme="minorHAnsi" w:hAnsiTheme="minorHAnsi"/>
                  </w:rPr>
                </w:rPrChange>
              </w:rPr>
            </w:pPr>
            <w:r w:rsidRPr="000E1A5F">
              <w:rPr>
                <w:rFonts w:asciiTheme="minorHAnsi" w:hAnsiTheme="minorHAnsi"/>
                <w:lang w:val="en-GB"/>
                <w:rPrChange w:id="1481" w:author="Dioguardi, Fabio" w:date="2018-10-23T11:24:00Z">
                  <w:rPr>
                    <w:rFonts w:asciiTheme="minorHAnsi" w:hAnsiTheme="minorHAnsi"/>
                  </w:rPr>
                </w:rPrChange>
              </w:rPr>
              <w:t>status report</w:t>
            </w:r>
            <w:r w:rsidR="00237ED8" w:rsidRPr="000E1A5F">
              <w:rPr>
                <w:rFonts w:asciiTheme="minorHAnsi" w:hAnsiTheme="minorHAnsi"/>
                <w:lang w:val="en-GB"/>
                <w:rPrChange w:id="1482" w:author="Dioguardi, Fabio" w:date="2018-10-23T11:24:00Z">
                  <w:rPr>
                    <w:rFonts w:asciiTheme="minorHAnsi" w:hAnsiTheme="minorHAnsi"/>
                  </w:rPr>
                </w:rPrChange>
              </w:rPr>
              <w:t xml:space="preserve"> giving an</w:t>
            </w:r>
            <w:r w:rsidRPr="000E1A5F">
              <w:rPr>
                <w:rFonts w:asciiTheme="minorHAnsi" w:hAnsiTheme="minorHAnsi"/>
                <w:lang w:val="en-GB"/>
                <w:rPrChange w:id="1483" w:author="Dioguardi, Fabio" w:date="2018-10-23T11:24:00Z">
                  <w:rPr>
                    <w:rFonts w:asciiTheme="minorHAnsi" w:hAnsiTheme="minorHAnsi"/>
                  </w:rPr>
                </w:rPrChange>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0E1A5F" w:rsidRDefault="00B8023A" w:rsidP="002D0586">
            <w:pPr>
              <w:jc w:val="center"/>
              <w:rPr>
                <w:rFonts w:asciiTheme="minorHAnsi" w:hAnsiTheme="minorHAnsi"/>
                <w:kern w:val="32"/>
                <w:szCs w:val="22"/>
                <w:lang w:val="en-GB"/>
                <w:rPrChange w:id="1484"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85" w:author="Dioguardi, Fabio" w:date="2018-10-23T11:24:00Z">
                  <w:rPr>
                    <w:rFonts w:asciiTheme="minorHAnsi" w:hAnsiTheme="minorHAnsi"/>
                    <w:kern w:val="32"/>
                    <w:szCs w:val="22"/>
                  </w:rPr>
                </w:rPrChange>
              </w:rPr>
              <w:t>34</w:t>
            </w:r>
          </w:p>
        </w:tc>
        <w:tc>
          <w:tcPr>
            <w:tcW w:w="2552" w:type="dxa"/>
            <w:shd w:val="clear" w:color="auto" w:fill="auto"/>
          </w:tcPr>
          <w:p w14:paraId="2F351D6D" w14:textId="777BCCD8" w:rsidR="002D0586" w:rsidRPr="000E1A5F" w:rsidRDefault="002D0586" w:rsidP="002D0586">
            <w:pPr>
              <w:jc w:val="center"/>
              <w:rPr>
                <w:rFonts w:asciiTheme="minorHAnsi" w:hAnsiTheme="minorHAnsi"/>
                <w:i/>
                <w:kern w:val="32"/>
                <w:szCs w:val="22"/>
                <w:lang w:val="en-GB"/>
                <w:rPrChange w:id="1486"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487" w:author="Dioguardi, Fabio" w:date="2018-10-23T11:24:00Z">
                  <w:rPr>
                    <w:rFonts w:asciiTheme="minorHAnsi" w:hAnsiTheme="minorHAnsi"/>
                    <w:i/>
                    <w:kern w:val="32"/>
                    <w:szCs w:val="22"/>
                  </w:rPr>
                </w:rPrChange>
              </w:rPr>
              <w:t>QUO_log.txt</w:t>
            </w:r>
          </w:p>
        </w:tc>
        <w:tc>
          <w:tcPr>
            <w:tcW w:w="6237" w:type="dxa"/>
            <w:shd w:val="clear" w:color="auto" w:fill="auto"/>
          </w:tcPr>
          <w:p w14:paraId="23B6AF39" w14:textId="23C05F51" w:rsidR="002D0586" w:rsidRPr="000E1A5F" w:rsidRDefault="002D0586" w:rsidP="008A6DF1">
            <w:pPr>
              <w:rPr>
                <w:rFonts w:asciiTheme="minorHAnsi" w:hAnsiTheme="minorHAnsi"/>
                <w:kern w:val="32"/>
                <w:szCs w:val="22"/>
                <w:lang w:val="en-GB"/>
                <w:rPrChange w:id="148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89" w:author="Dioguardi, Fabio" w:date="2018-10-23T11:24:00Z">
                  <w:rPr>
                    <w:rFonts w:asciiTheme="minorHAnsi" w:hAnsiTheme="minorHAnsi"/>
                    <w:kern w:val="32"/>
                    <w:szCs w:val="22"/>
                  </w:rPr>
                </w:rPrChange>
              </w:rPr>
              <w:t xml:space="preserve">a </w:t>
            </w:r>
            <w:r w:rsidR="008A6DF1" w:rsidRPr="000E1A5F">
              <w:rPr>
                <w:rFonts w:asciiTheme="minorHAnsi" w:hAnsiTheme="minorHAnsi"/>
                <w:kern w:val="32"/>
                <w:szCs w:val="22"/>
                <w:lang w:val="en-GB"/>
                <w:rPrChange w:id="1490" w:author="Dioguardi, Fabio" w:date="2018-10-23T11:24:00Z">
                  <w:rPr>
                    <w:rFonts w:asciiTheme="minorHAnsi" w:hAnsiTheme="minorHAnsi"/>
                    <w:kern w:val="32"/>
                    <w:szCs w:val="22"/>
                  </w:rPr>
                </w:rPrChange>
              </w:rPr>
              <w:t xml:space="preserve">flag </w:t>
            </w:r>
            <w:r w:rsidRPr="000E1A5F">
              <w:rPr>
                <w:rFonts w:asciiTheme="minorHAnsi" w:hAnsiTheme="minorHAnsi"/>
                <w:kern w:val="32"/>
                <w:szCs w:val="22"/>
                <w:lang w:val="en-GB"/>
                <w:rPrChange w:id="1491" w:author="Dioguardi, Fabio" w:date="2018-10-23T11:24:00Z">
                  <w:rPr>
                    <w:rFonts w:asciiTheme="minorHAnsi" w:hAnsiTheme="minorHAnsi"/>
                    <w:kern w:val="32"/>
                    <w:szCs w:val="22"/>
                  </w:rPr>
                </w:rPrChange>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0E1A5F" w:rsidRDefault="00B8023A" w:rsidP="002D0586">
            <w:pPr>
              <w:jc w:val="center"/>
              <w:rPr>
                <w:rFonts w:asciiTheme="minorHAnsi" w:hAnsiTheme="minorHAnsi"/>
                <w:kern w:val="32"/>
                <w:szCs w:val="22"/>
                <w:lang w:val="en-GB"/>
                <w:rPrChange w:id="149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93" w:author="Dioguardi, Fabio" w:date="2018-10-23T11:24:00Z">
                  <w:rPr>
                    <w:rFonts w:asciiTheme="minorHAnsi" w:hAnsiTheme="minorHAnsi"/>
                    <w:kern w:val="32"/>
                    <w:szCs w:val="22"/>
                  </w:rPr>
                </w:rPrChange>
              </w:rPr>
              <w:t>35</w:t>
            </w:r>
          </w:p>
        </w:tc>
        <w:tc>
          <w:tcPr>
            <w:tcW w:w="2552" w:type="dxa"/>
            <w:shd w:val="clear" w:color="auto" w:fill="DDD9C3" w:themeFill="background2" w:themeFillShade="E6"/>
          </w:tcPr>
          <w:p w14:paraId="55FD6F7F" w14:textId="6078C4A1" w:rsidR="00E82B11" w:rsidRPr="000E1A5F" w:rsidRDefault="00E82B11" w:rsidP="002D0586">
            <w:pPr>
              <w:jc w:val="center"/>
              <w:rPr>
                <w:rFonts w:asciiTheme="minorHAnsi" w:hAnsiTheme="minorHAnsi"/>
                <w:i/>
                <w:kern w:val="32"/>
                <w:szCs w:val="22"/>
                <w:lang w:val="en-GB"/>
                <w:rPrChange w:id="1494"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495" w:author="Dioguardi, Fabio" w:date="2018-10-23T11:24:00Z">
                  <w:rPr>
                    <w:rFonts w:asciiTheme="minorHAnsi" w:hAnsiTheme="minorHAnsi"/>
                    <w:i/>
                    <w:kern w:val="32"/>
                    <w:szCs w:val="22"/>
                  </w:rPr>
                </w:rPrChange>
              </w:rPr>
              <w:t>_FOXI_out.txt</w:t>
            </w:r>
          </w:p>
        </w:tc>
        <w:tc>
          <w:tcPr>
            <w:tcW w:w="6237" w:type="dxa"/>
            <w:shd w:val="clear" w:color="auto" w:fill="DDD9C3" w:themeFill="background2" w:themeFillShade="E6"/>
          </w:tcPr>
          <w:p w14:paraId="76AB4CBA" w14:textId="141C3EAA" w:rsidR="00E82B11" w:rsidRPr="000E1A5F" w:rsidRDefault="00E82B11" w:rsidP="002D0586">
            <w:pPr>
              <w:rPr>
                <w:rFonts w:asciiTheme="minorHAnsi" w:hAnsiTheme="minorHAnsi"/>
                <w:kern w:val="32"/>
                <w:szCs w:val="22"/>
                <w:lang w:val="en-GB"/>
                <w:rPrChange w:id="1496"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97" w:author="Dioguardi, Fabio" w:date="2018-10-23T11:24:00Z">
                  <w:rPr>
                    <w:rFonts w:asciiTheme="minorHAnsi" w:hAnsiTheme="minorHAnsi"/>
                    <w:kern w:val="32"/>
                    <w:szCs w:val="22"/>
                  </w:rPr>
                </w:rPrChange>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0E1A5F" w:rsidRDefault="00B8023A" w:rsidP="00E82B11">
            <w:pPr>
              <w:jc w:val="center"/>
              <w:rPr>
                <w:rFonts w:asciiTheme="minorHAnsi" w:hAnsiTheme="minorHAnsi"/>
                <w:kern w:val="32"/>
                <w:szCs w:val="22"/>
                <w:lang w:val="en-GB"/>
                <w:rPrChange w:id="1498"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499" w:author="Dioguardi, Fabio" w:date="2018-10-23T11:24:00Z">
                  <w:rPr>
                    <w:rFonts w:asciiTheme="minorHAnsi" w:hAnsiTheme="minorHAnsi"/>
                    <w:kern w:val="32"/>
                    <w:szCs w:val="22"/>
                  </w:rPr>
                </w:rPrChange>
              </w:rPr>
              <w:t>36</w:t>
            </w:r>
          </w:p>
        </w:tc>
        <w:tc>
          <w:tcPr>
            <w:tcW w:w="2552" w:type="dxa"/>
            <w:shd w:val="clear" w:color="auto" w:fill="auto"/>
          </w:tcPr>
          <w:p w14:paraId="25A58260" w14:textId="724D0518" w:rsidR="00E82B11" w:rsidRPr="000E1A5F" w:rsidRDefault="00E82B11" w:rsidP="00E82B11">
            <w:pPr>
              <w:jc w:val="center"/>
              <w:rPr>
                <w:rFonts w:asciiTheme="minorHAnsi" w:hAnsiTheme="minorHAnsi"/>
                <w:i/>
                <w:kern w:val="32"/>
                <w:szCs w:val="22"/>
                <w:lang w:val="en-GB"/>
                <w:rPrChange w:id="1500"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501" w:author="Dioguardi, Fabio" w:date="2018-10-23T11:24:00Z">
                  <w:rPr>
                    <w:rFonts w:asciiTheme="minorHAnsi" w:hAnsiTheme="minorHAnsi"/>
                    <w:i/>
                    <w:kern w:val="32"/>
                    <w:szCs w:val="22"/>
                  </w:rPr>
                </w:rPrChange>
              </w:rPr>
              <w:t>_FOXI_NOW.txt</w:t>
            </w:r>
          </w:p>
        </w:tc>
        <w:tc>
          <w:tcPr>
            <w:tcW w:w="6237" w:type="dxa"/>
            <w:shd w:val="clear" w:color="auto" w:fill="auto"/>
          </w:tcPr>
          <w:p w14:paraId="5987701E" w14:textId="0C6DBBCC" w:rsidR="00E82B11" w:rsidRPr="000E1A5F" w:rsidRDefault="00E82B11" w:rsidP="00E82B11">
            <w:pPr>
              <w:rPr>
                <w:rFonts w:asciiTheme="minorHAnsi" w:hAnsiTheme="minorHAnsi"/>
                <w:kern w:val="32"/>
                <w:szCs w:val="22"/>
                <w:lang w:val="en-GB"/>
                <w:rPrChange w:id="1502"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503" w:author="Dioguardi, Fabio" w:date="2018-10-23T11:24:00Z">
                  <w:rPr>
                    <w:rFonts w:asciiTheme="minorHAnsi" w:hAnsiTheme="minorHAnsi"/>
                    <w:kern w:val="32"/>
                    <w:szCs w:val="22"/>
                  </w:rPr>
                </w:rPrChange>
              </w:rPr>
              <w:t xml:space="preserve">log of current results </w:t>
            </w:r>
            <w:r w:rsidR="00376724" w:rsidRPr="000E1A5F">
              <w:rPr>
                <w:rFonts w:asciiTheme="minorHAnsi" w:hAnsiTheme="minorHAnsi"/>
                <w:kern w:val="32"/>
                <w:szCs w:val="22"/>
                <w:lang w:val="en-GB"/>
                <w:rPrChange w:id="1504" w:author="Dioguardi, Fabio" w:date="2018-10-23T11:24:00Z">
                  <w:rPr>
                    <w:rFonts w:asciiTheme="minorHAnsi" w:hAnsiTheme="minorHAnsi"/>
                    <w:kern w:val="32"/>
                    <w:szCs w:val="22"/>
                  </w:rPr>
                </w:rPrChange>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0E1A5F" w:rsidRDefault="00B8023A" w:rsidP="00E82B11">
            <w:pPr>
              <w:jc w:val="center"/>
              <w:rPr>
                <w:rFonts w:asciiTheme="minorHAnsi" w:hAnsiTheme="minorHAnsi"/>
                <w:kern w:val="32"/>
                <w:szCs w:val="22"/>
                <w:lang w:val="en-GB"/>
                <w:rPrChange w:id="150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506" w:author="Dioguardi, Fabio" w:date="2018-10-23T11:24:00Z">
                  <w:rPr>
                    <w:rFonts w:asciiTheme="minorHAnsi" w:hAnsiTheme="minorHAnsi"/>
                    <w:kern w:val="32"/>
                    <w:szCs w:val="22"/>
                  </w:rPr>
                </w:rPrChange>
              </w:rPr>
              <w:t>37</w:t>
            </w:r>
          </w:p>
        </w:tc>
        <w:tc>
          <w:tcPr>
            <w:tcW w:w="2552" w:type="dxa"/>
            <w:shd w:val="clear" w:color="auto" w:fill="DDD9C3" w:themeFill="background2" w:themeFillShade="E6"/>
          </w:tcPr>
          <w:p w14:paraId="1717A30C" w14:textId="5F88DA3D" w:rsidR="00261A4F" w:rsidRPr="000E1A5F" w:rsidRDefault="00261A4F" w:rsidP="00E82B11">
            <w:pPr>
              <w:jc w:val="center"/>
              <w:rPr>
                <w:rFonts w:asciiTheme="minorHAnsi" w:hAnsiTheme="minorHAnsi"/>
                <w:i/>
                <w:kern w:val="32"/>
                <w:szCs w:val="22"/>
                <w:lang w:val="en-GB"/>
                <w:rPrChange w:id="150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508" w:author="Dioguardi, Fabio" w:date="2018-10-23T11:24:00Z">
                  <w:rPr>
                    <w:rFonts w:asciiTheme="minorHAnsi" w:hAnsiTheme="minorHAnsi"/>
                    <w:i/>
                    <w:kern w:val="32"/>
                    <w:szCs w:val="22"/>
                  </w:rPr>
                </w:rPrChange>
              </w:rPr>
              <w:t>_EMER_LOG.txt</w:t>
            </w:r>
          </w:p>
        </w:tc>
        <w:tc>
          <w:tcPr>
            <w:tcW w:w="6237" w:type="dxa"/>
            <w:shd w:val="clear" w:color="auto" w:fill="DDD9C3" w:themeFill="background2" w:themeFillShade="E6"/>
          </w:tcPr>
          <w:p w14:paraId="00D6B14B" w14:textId="26157E9E" w:rsidR="00261A4F" w:rsidRPr="000E1A5F" w:rsidRDefault="00261A4F" w:rsidP="00E82B11">
            <w:pPr>
              <w:rPr>
                <w:rFonts w:asciiTheme="minorHAnsi" w:hAnsiTheme="minorHAnsi"/>
                <w:kern w:val="32"/>
                <w:szCs w:val="22"/>
                <w:lang w:val="en-GB"/>
                <w:rPrChange w:id="150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510" w:author="Dioguardi, Fabio" w:date="2018-10-23T11:24:00Z">
                  <w:rPr>
                    <w:rFonts w:asciiTheme="minorHAnsi" w:hAnsiTheme="minorHAnsi"/>
                    <w:kern w:val="32"/>
                    <w:szCs w:val="22"/>
                  </w:rPr>
                </w:rPrChange>
              </w:rPr>
              <w:t>stat</w:t>
            </w:r>
            <w:r w:rsidR="008A6DF1" w:rsidRPr="000E1A5F">
              <w:rPr>
                <w:rFonts w:asciiTheme="minorHAnsi" w:hAnsiTheme="minorHAnsi"/>
                <w:kern w:val="32"/>
                <w:szCs w:val="22"/>
                <w:lang w:val="en-GB"/>
                <w:rPrChange w:id="1511" w:author="Dioguardi, Fabio" w:date="2018-10-23T11:24:00Z">
                  <w:rPr>
                    <w:rFonts w:asciiTheme="minorHAnsi" w:hAnsiTheme="minorHAnsi"/>
                    <w:kern w:val="32"/>
                    <w:szCs w:val="22"/>
                  </w:rPr>
                </w:rPrChange>
              </w:rPr>
              <w:t>istics</w:t>
            </w:r>
            <w:r w:rsidRPr="000E1A5F">
              <w:rPr>
                <w:rFonts w:asciiTheme="minorHAnsi" w:hAnsiTheme="minorHAnsi"/>
                <w:kern w:val="32"/>
                <w:szCs w:val="22"/>
                <w:lang w:val="en-GB"/>
                <w:rPrChange w:id="1512" w:author="Dioguardi, Fabio" w:date="2018-10-23T11:24:00Z">
                  <w:rPr>
                    <w:rFonts w:asciiTheme="minorHAnsi" w:hAnsiTheme="minorHAnsi"/>
                    <w:kern w:val="32"/>
                    <w:szCs w:val="22"/>
                  </w:rPr>
                </w:rPrChange>
              </w:rPr>
              <w:t xml:space="preserve"> from all experimental MER considered</w:t>
            </w:r>
          </w:p>
        </w:tc>
      </w:tr>
    </w:tbl>
    <w:p w14:paraId="280B3A61" w14:textId="356B9D84" w:rsidR="00127B88" w:rsidRPr="000E1A5F" w:rsidRDefault="00344335" w:rsidP="003B0142">
      <w:pPr>
        <w:spacing w:line="360" w:lineRule="auto"/>
        <w:rPr>
          <w:rFonts w:asciiTheme="minorHAnsi" w:hAnsiTheme="minorHAnsi"/>
          <w:lang w:val="en-GB"/>
          <w:rPrChange w:id="1513" w:author="Dioguardi, Fabio" w:date="2018-10-23T11:24:00Z">
            <w:rPr>
              <w:rFonts w:asciiTheme="minorHAnsi" w:hAnsiTheme="minorHAnsi"/>
            </w:rPr>
          </w:rPrChange>
        </w:rPr>
      </w:pPr>
      <w:r w:rsidRPr="000E1A5F">
        <w:rPr>
          <w:lang w:val="en-GB"/>
          <w:rPrChange w:id="1514" w:author="Dioguardi, Fabio" w:date="2018-10-23T11:24:00Z">
            <w:rPr/>
          </w:rPrChange>
        </w:rPr>
        <w:t xml:space="preserve"> </w:t>
      </w:r>
    </w:p>
    <w:p w14:paraId="28DCC0CA" w14:textId="1EA32A09" w:rsidR="006F3D5E" w:rsidRPr="000E1A5F" w:rsidRDefault="00127B88" w:rsidP="00A547A3">
      <w:pPr>
        <w:rPr>
          <w:lang w:val="en-GB"/>
          <w:rPrChange w:id="1515" w:author="Dioguardi, Fabio" w:date="2018-10-23T11:24:00Z">
            <w:rPr/>
          </w:rPrChange>
        </w:rPr>
      </w:pPr>
      <w:r w:rsidRPr="000E1A5F">
        <w:rPr>
          <w:lang w:val="en-GB"/>
          <w:rPrChange w:id="1516" w:author="Dioguardi, Fabio" w:date="2018-10-23T11:24:00Z">
            <w:rPr/>
          </w:rPrChange>
        </w:rPr>
        <w:t xml:space="preserve">Most of the output files are </w:t>
      </w:r>
      <w:r w:rsidR="007C6EF6" w:rsidRPr="000E1A5F">
        <w:rPr>
          <w:lang w:val="en-GB"/>
          <w:rPrChange w:id="1517" w:author="Dioguardi, Fabio" w:date="2018-10-23T11:24:00Z">
            <w:rPr/>
          </w:rPrChange>
        </w:rPr>
        <w:t>intended</w:t>
      </w:r>
      <w:r w:rsidRPr="000E1A5F">
        <w:rPr>
          <w:lang w:val="en-GB"/>
          <w:rPrChange w:id="1518" w:author="Dioguardi, Fabio" w:date="2018-10-23T11:24:00Z">
            <w:rPr/>
          </w:rPrChange>
        </w:rPr>
        <w:t xml:space="preserve"> </w:t>
      </w:r>
      <w:r w:rsidR="007C6EF6" w:rsidRPr="000E1A5F">
        <w:rPr>
          <w:lang w:val="en-GB"/>
          <w:rPrChange w:id="1519" w:author="Dioguardi, Fabio" w:date="2018-10-23T11:24:00Z">
            <w:rPr/>
          </w:rPrChange>
        </w:rPr>
        <w:t xml:space="preserve">for the operator, </w:t>
      </w:r>
      <w:r w:rsidR="008A6DF1" w:rsidRPr="000E1A5F">
        <w:rPr>
          <w:lang w:val="en-GB"/>
          <w:rPrChange w:id="1520" w:author="Dioguardi, Fabio" w:date="2018-10-23T11:24:00Z">
            <w:rPr/>
          </w:rPrChange>
        </w:rPr>
        <w:t>to provide</w:t>
      </w:r>
      <w:r w:rsidR="003B0142" w:rsidRPr="000E1A5F">
        <w:rPr>
          <w:lang w:val="en-GB"/>
          <w:rPrChange w:id="1521" w:author="Dioguardi, Fabio" w:date="2018-10-23T11:24:00Z">
            <w:rPr/>
          </w:rPrChange>
        </w:rPr>
        <w:t xml:space="preserve"> </w:t>
      </w:r>
      <w:r w:rsidRPr="000E1A5F">
        <w:rPr>
          <w:lang w:val="en-GB"/>
          <w:rPrChange w:id="1522" w:author="Dioguardi, Fabio" w:date="2018-10-23T11:24:00Z">
            <w:rPr/>
          </w:rPrChange>
        </w:rPr>
        <w:t>sufficient information</w:t>
      </w:r>
      <w:r w:rsidR="00881C35" w:rsidRPr="000E1A5F">
        <w:rPr>
          <w:lang w:val="en-GB"/>
          <w:rPrChange w:id="1523" w:author="Dioguardi, Fabio" w:date="2018-10-23T11:24:00Z">
            <w:rPr/>
          </w:rPrChange>
        </w:rPr>
        <w:t>,</w:t>
      </w:r>
      <w:r w:rsidRPr="000E1A5F">
        <w:rPr>
          <w:lang w:val="en-GB"/>
          <w:rPrChange w:id="1524" w:author="Dioguardi, Fabio" w:date="2018-10-23T11:24:00Z">
            <w:rPr/>
          </w:rPrChange>
        </w:rPr>
        <w:t xml:space="preserve"> </w:t>
      </w:r>
      <w:r w:rsidR="008A6DF1" w:rsidRPr="000E1A5F">
        <w:rPr>
          <w:lang w:val="en-GB"/>
          <w:rPrChange w:id="1525" w:author="Dioguardi, Fabio" w:date="2018-10-23T11:24:00Z">
            <w:rPr/>
          </w:rPrChange>
        </w:rPr>
        <w:t>monitor the</w:t>
      </w:r>
      <w:r w:rsidR="007C6EF6" w:rsidRPr="000E1A5F">
        <w:rPr>
          <w:lang w:val="en-GB"/>
          <w:rPrChange w:id="1526" w:author="Dioguardi, Fabio" w:date="2018-10-23T11:24:00Z">
            <w:rPr/>
          </w:rPrChange>
        </w:rPr>
        <w:t xml:space="preserve"> system</w:t>
      </w:r>
      <w:r w:rsidR="008A6DF1" w:rsidRPr="000E1A5F">
        <w:rPr>
          <w:lang w:val="en-GB"/>
          <w:rPrChange w:id="1527" w:author="Dioguardi, Fabio" w:date="2018-10-23T11:24:00Z">
            <w:rPr/>
          </w:rPrChange>
        </w:rPr>
        <w:t xml:space="preserve"> during operation</w:t>
      </w:r>
      <w:r w:rsidR="007C6EF6" w:rsidRPr="000E1A5F">
        <w:rPr>
          <w:lang w:val="en-GB"/>
          <w:rPrChange w:id="1528" w:author="Dioguardi, Fabio" w:date="2018-10-23T11:24:00Z">
            <w:rPr/>
          </w:rPrChange>
        </w:rPr>
        <w:t xml:space="preserve"> and</w:t>
      </w:r>
      <w:r w:rsidR="008A6DF1" w:rsidRPr="000E1A5F">
        <w:rPr>
          <w:lang w:val="en-GB"/>
          <w:rPrChange w:id="1529" w:author="Dioguardi, Fabio" w:date="2018-10-23T11:24:00Z">
            <w:rPr/>
          </w:rPrChange>
        </w:rPr>
        <w:t xml:space="preserve"> to</w:t>
      </w:r>
      <w:r w:rsidR="007C6EF6" w:rsidRPr="000E1A5F">
        <w:rPr>
          <w:lang w:val="en-GB"/>
          <w:rPrChange w:id="1530" w:author="Dioguardi, Fabio" w:date="2018-10-23T11:24:00Z">
            <w:rPr/>
          </w:rPrChange>
        </w:rPr>
        <w:t xml:space="preserve"> optimize the input</w:t>
      </w:r>
      <w:r w:rsidRPr="000E1A5F">
        <w:rPr>
          <w:lang w:val="en-GB"/>
          <w:rPrChange w:id="1531" w:author="Dioguardi, Fabio" w:date="2018-10-23T11:24:00Z">
            <w:rPr/>
          </w:rPrChange>
        </w:rPr>
        <w:t xml:space="preserve"> settings (e.g. </w:t>
      </w:r>
      <w:r w:rsidR="008A6DF1" w:rsidRPr="000E1A5F">
        <w:rPr>
          <w:lang w:val="en-GB"/>
          <w:rPrChange w:id="1532" w:author="Dioguardi, Fabio" w:date="2018-10-23T11:24:00Z">
            <w:rPr/>
          </w:rPrChange>
        </w:rPr>
        <w:t xml:space="preserve">adjusting </w:t>
      </w:r>
      <w:r w:rsidRPr="000E1A5F">
        <w:rPr>
          <w:lang w:val="en-GB"/>
          <w:rPrChange w:id="1533" w:author="Dioguardi, Fabio" w:date="2018-10-23T11:24:00Z">
            <w:rPr/>
          </w:rPrChange>
        </w:rPr>
        <w:t>the time base and model weight factors)</w:t>
      </w:r>
      <w:r w:rsidR="00190D99" w:rsidRPr="000E1A5F">
        <w:rPr>
          <w:lang w:val="en-GB"/>
          <w:rPrChange w:id="1534" w:author="Dioguardi, Fabio" w:date="2018-10-23T11:24:00Z">
            <w:rPr/>
          </w:rPrChange>
        </w:rPr>
        <w:t xml:space="preserve">. The most important file for control (and also for post-processing) purposes is the </w:t>
      </w:r>
      <w:r w:rsidR="00190D99" w:rsidRPr="000E1A5F">
        <w:rPr>
          <w:i/>
          <w:lang w:val="en-GB"/>
          <w:rPrChange w:id="1535" w:author="Dioguardi, Fabio" w:date="2018-10-23T11:24:00Z">
            <w:rPr>
              <w:i/>
            </w:rPr>
          </w:rPrChange>
        </w:rPr>
        <w:t>&lt;</w:t>
      </w:r>
      <w:proofErr w:type="spellStart"/>
      <w:r w:rsidR="00190D99" w:rsidRPr="000E1A5F">
        <w:rPr>
          <w:i/>
          <w:lang w:val="en-GB"/>
          <w:rPrChange w:id="1536" w:author="Dioguardi, Fabio" w:date="2018-10-23T11:24:00Z">
            <w:rPr>
              <w:i/>
            </w:rPr>
          </w:rPrChange>
        </w:rPr>
        <w:t>outputname</w:t>
      </w:r>
      <w:proofErr w:type="spellEnd"/>
      <w:r w:rsidR="00190D99" w:rsidRPr="000E1A5F">
        <w:rPr>
          <w:i/>
          <w:lang w:val="en-GB"/>
          <w:rPrChange w:id="1537" w:author="Dioguardi, Fabio" w:date="2018-10-23T11:24:00Z">
            <w:rPr>
              <w:i/>
            </w:rPr>
          </w:rPrChange>
        </w:rPr>
        <w:t>&gt;_mer_LOG.txt</w:t>
      </w:r>
      <w:r w:rsidR="006F3D5E" w:rsidRPr="000E1A5F">
        <w:rPr>
          <w:lang w:val="en-GB"/>
          <w:rPrChange w:id="1538" w:author="Dioguardi, Fabio" w:date="2018-10-23T11:24:00Z">
            <w:rPr/>
          </w:rPrChange>
        </w:rPr>
        <w:t xml:space="preserve"> file (line </w:t>
      </w:r>
      <w:r w:rsidR="00B8023A" w:rsidRPr="000E1A5F">
        <w:rPr>
          <w:lang w:val="en-GB"/>
          <w:rPrChange w:id="1539" w:author="Dioguardi, Fabio" w:date="2018-10-23T11:24:00Z">
            <w:rPr/>
          </w:rPrChange>
        </w:rPr>
        <w:t>9</w:t>
      </w:r>
      <w:r w:rsidR="006F3D5E" w:rsidRPr="000E1A5F">
        <w:rPr>
          <w:lang w:val="en-GB"/>
          <w:rPrChange w:id="1540" w:author="Dioguardi, Fabio" w:date="2018-10-23T11:24:00Z">
            <w:rPr/>
          </w:rPrChange>
        </w:rPr>
        <w:t xml:space="preserve">) which lists in detail all input and output parameters of each run. </w:t>
      </w:r>
    </w:p>
    <w:p w14:paraId="4B043C70" w14:textId="48AC7F09" w:rsidR="00EA398F" w:rsidRPr="000E1A5F" w:rsidRDefault="00EA398F" w:rsidP="00A547A3">
      <w:pPr>
        <w:rPr>
          <w:lang w:val="en-GB"/>
          <w:rPrChange w:id="1541" w:author="Dioguardi, Fabio" w:date="2018-10-23T11:24:00Z">
            <w:rPr/>
          </w:rPrChange>
        </w:rPr>
      </w:pPr>
      <w:r w:rsidRPr="000E1A5F">
        <w:rPr>
          <w:lang w:val="en-GB"/>
          <w:rPrChange w:id="1542" w:author="Dioguardi, Fabio" w:date="2018-10-23T11:24:00Z">
            <w:rPr/>
          </w:rPrChange>
        </w:rPr>
        <w:t xml:space="preserve">The plots are generated in </w:t>
      </w:r>
      <w:r w:rsidR="00237ED8" w:rsidRPr="000E1A5F">
        <w:rPr>
          <w:lang w:val="en-GB"/>
          <w:rPrChange w:id="1543" w:author="Dioguardi, Fabio" w:date="2018-10-23T11:24:00Z">
            <w:rPr/>
          </w:rPrChange>
        </w:rPr>
        <w:t xml:space="preserve">both </w:t>
      </w:r>
      <w:r w:rsidRPr="000E1A5F">
        <w:rPr>
          <w:lang w:val="en-GB"/>
          <w:rPrChange w:id="1544" w:author="Dioguardi, Fabio" w:date="2018-10-23T11:24:00Z">
            <w:rPr/>
          </w:rPrChange>
        </w:rPr>
        <w:t>.</w:t>
      </w:r>
      <w:proofErr w:type="spellStart"/>
      <w:r w:rsidRPr="000E1A5F">
        <w:rPr>
          <w:lang w:val="en-GB"/>
          <w:rPrChange w:id="1545" w:author="Dioguardi, Fabio" w:date="2018-10-23T11:24:00Z">
            <w:rPr/>
          </w:rPrChange>
        </w:rPr>
        <w:t>png</w:t>
      </w:r>
      <w:proofErr w:type="spellEnd"/>
      <w:r w:rsidRPr="000E1A5F">
        <w:rPr>
          <w:lang w:val="en-GB"/>
          <w:rPrChange w:id="1546" w:author="Dioguardi, Fabio" w:date="2018-10-23T11:24:00Z">
            <w:rPr/>
          </w:rPrChange>
        </w:rPr>
        <w:t xml:space="preserve"> </w:t>
      </w:r>
      <w:r w:rsidR="00237ED8" w:rsidRPr="000E1A5F">
        <w:rPr>
          <w:lang w:val="en-GB"/>
          <w:rPrChange w:id="1547" w:author="Dioguardi, Fabio" w:date="2018-10-23T11:24:00Z">
            <w:rPr/>
          </w:rPrChange>
        </w:rPr>
        <w:t xml:space="preserve">(raster graphics) </w:t>
      </w:r>
      <w:r w:rsidRPr="000E1A5F">
        <w:rPr>
          <w:lang w:val="en-GB"/>
          <w:rPrChange w:id="1548" w:author="Dioguardi, Fabio" w:date="2018-10-23T11:24:00Z">
            <w:rPr/>
          </w:rPrChange>
        </w:rPr>
        <w:t>and .</w:t>
      </w:r>
      <w:proofErr w:type="spellStart"/>
      <w:r w:rsidRPr="000E1A5F">
        <w:rPr>
          <w:lang w:val="en-GB"/>
          <w:rPrChange w:id="1549" w:author="Dioguardi, Fabio" w:date="2018-10-23T11:24:00Z">
            <w:rPr/>
          </w:rPrChange>
        </w:rPr>
        <w:t>svg</w:t>
      </w:r>
      <w:proofErr w:type="spellEnd"/>
      <w:r w:rsidR="00237ED8" w:rsidRPr="000E1A5F">
        <w:rPr>
          <w:lang w:val="en-GB"/>
          <w:rPrChange w:id="1550" w:author="Dioguardi, Fabio" w:date="2018-10-23T11:24:00Z">
            <w:rPr/>
          </w:rPrChange>
        </w:rPr>
        <w:t xml:space="preserve"> (vector graphics) format.</w:t>
      </w:r>
    </w:p>
    <w:p w14:paraId="51CB60B2" w14:textId="23B84257" w:rsidR="00127B88" w:rsidRPr="000E1A5F" w:rsidRDefault="007C6EF6" w:rsidP="00A547A3">
      <w:pPr>
        <w:rPr>
          <w:lang w:val="en-GB"/>
          <w:rPrChange w:id="1551" w:author="Dioguardi, Fabio" w:date="2018-10-23T11:24:00Z">
            <w:rPr/>
          </w:rPrChange>
        </w:rPr>
      </w:pPr>
      <w:r w:rsidRPr="000E1A5F">
        <w:rPr>
          <w:lang w:val="en-GB"/>
          <w:rPrChange w:id="1552" w:author="Dioguardi, Fabio" w:date="2018-10-23T11:24:00Z">
            <w:rPr/>
          </w:rPrChange>
        </w:rPr>
        <w:t xml:space="preserve">Output </w:t>
      </w:r>
      <w:r w:rsidR="006F3D5E" w:rsidRPr="000E1A5F">
        <w:rPr>
          <w:lang w:val="en-GB"/>
          <w:rPrChange w:id="1553" w:author="Dioguardi, Fabio" w:date="2018-10-23T11:24:00Z">
            <w:rPr/>
          </w:rPrChange>
        </w:rPr>
        <w:t xml:space="preserve">files </w:t>
      </w:r>
      <w:r w:rsidR="00237ED8" w:rsidRPr="000E1A5F">
        <w:rPr>
          <w:lang w:val="en-GB"/>
          <w:rPrChange w:id="1554" w:author="Dioguardi, Fabio" w:date="2018-10-23T11:24:00Z">
            <w:rPr/>
          </w:rPrChange>
        </w:rPr>
        <w:t xml:space="preserve">used by the </w:t>
      </w:r>
      <w:proofErr w:type="spellStart"/>
      <w:r w:rsidR="00D11C49" w:rsidRPr="000E1A5F">
        <w:rPr>
          <w:lang w:val="en-GB"/>
          <w:rPrChange w:id="1555" w:author="Dioguardi, Fabio" w:date="2018-10-23T11:24:00Z">
            <w:rPr/>
          </w:rPrChange>
        </w:rPr>
        <w:t>FoxScreen</w:t>
      </w:r>
      <w:proofErr w:type="spellEnd"/>
      <w:r w:rsidR="00237ED8" w:rsidRPr="000E1A5F">
        <w:rPr>
          <w:lang w:val="en-GB"/>
          <w:rPrChange w:id="1556" w:author="Dioguardi, Fabio" w:date="2018-10-23T11:24:00Z">
            <w:rPr/>
          </w:rPrChange>
        </w:rPr>
        <w:t xml:space="preserve"> program</w:t>
      </w:r>
      <w:r w:rsidRPr="000E1A5F">
        <w:rPr>
          <w:lang w:val="en-GB"/>
          <w:rPrChange w:id="1557" w:author="Dioguardi, Fabio" w:date="2018-10-23T11:24:00Z">
            <w:rPr/>
          </w:rPrChange>
        </w:rPr>
        <w:t xml:space="preserve"> </w:t>
      </w:r>
      <w:r w:rsidR="00237ED8" w:rsidRPr="000E1A5F">
        <w:rPr>
          <w:lang w:val="en-GB"/>
          <w:rPrChange w:id="1558" w:author="Dioguardi, Fabio" w:date="2018-10-23T11:24:00Z">
            <w:rPr/>
          </w:rPrChange>
        </w:rPr>
        <w:t xml:space="preserve">to be displayed on the overview screen </w:t>
      </w:r>
      <w:r w:rsidR="002C0EF7" w:rsidRPr="000E1A5F">
        <w:rPr>
          <w:lang w:val="en-GB"/>
          <w:rPrChange w:id="1559" w:author="Dioguardi, Fabio" w:date="2018-10-23T11:24:00Z">
            <w:rPr/>
          </w:rPrChange>
        </w:rPr>
        <w:t xml:space="preserve">are marked in red in Table 2: </w:t>
      </w:r>
      <w:r w:rsidR="00A547A3" w:rsidRPr="000E1A5F">
        <w:rPr>
          <w:lang w:val="en-GB"/>
          <w:rPrChange w:id="1560" w:author="Dioguardi, Fabio" w:date="2018-10-23T11:24:00Z">
            <w:rPr/>
          </w:rPrChange>
        </w:rPr>
        <w:t>the plot</w:t>
      </w:r>
      <w:r w:rsidR="002C0EF7" w:rsidRPr="000E1A5F">
        <w:rPr>
          <w:lang w:val="en-GB"/>
          <w:rPrChange w:id="1561" w:author="Dioguardi, Fabio" w:date="2018-10-23T11:24:00Z">
            <w:rPr/>
          </w:rPrChange>
        </w:rPr>
        <w:t>ted graphs</w:t>
      </w:r>
      <w:r w:rsidR="00A547A3" w:rsidRPr="000E1A5F">
        <w:rPr>
          <w:lang w:val="en-GB"/>
          <w:rPrChange w:id="1562" w:author="Dioguardi, Fabio" w:date="2018-10-23T11:24:00Z">
            <w:rPr/>
          </w:rPrChange>
        </w:rPr>
        <w:t xml:space="preserve"> (</w:t>
      </w:r>
      <w:r w:rsidR="00190D99" w:rsidRPr="000E1A5F">
        <w:rPr>
          <w:lang w:val="en-GB"/>
          <w:rPrChange w:id="1563" w:author="Dioguardi, Fabio" w:date="2018-10-23T11:24:00Z">
            <w:rPr/>
          </w:rPrChange>
        </w:rPr>
        <w:t>lines</w:t>
      </w:r>
      <w:r w:rsidR="00A547A3" w:rsidRPr="000E1A5F">
        <w:rPr>
          <w:lang w:val="en-GB"/>
          <w:rPrChange w:id="1564" w:author="Dioguardi, Fabio" w:date="2018-10-23T11:24:00Z">
            <w:rPr/>
          </w:rPrChange>
        </w:rPr>
        <w:t xml:space="preserve"> </w:t>
      </w:r>
      <w:r w:rsidR="00237ED8" w:rsidRPr="000E1A5F">
        <w:rPr>
          <w:lang w:val="en-GB"/>
          <w:rPrChange w:id="1565" w:author="Dioguardi, Fabio" w:date="2018-10-23T11:24:00Z">
            <w:rPr/>
          </w:rPrChange>
        </w:rPr>
        <w:t xml:space="preserve">11-14 and 27-32) </w:t>
      </w:r>
      <w:r w:rsidR="002C0EF7" w:rsidRPr="000E1A5F">
        <w:rPr>
          <w:lang w:val="en-GB"/>
          <w:rPrChange w:id="1566" w:author="Dioguardi, Fabio" w:date="2018-10-23T11:24:00Z">
            <w:rPr/>
          </w:rPrChange>
        </w:rPr>
        <w:t xml:space="preserve">and the </w:t>
      </w:r>
      <w:r w:rsidR="00237ED8" w:rsidRPr="000E1A5F">
        <w:rPr>
          <w:lang w:val="en-GB"/>
          <w:rPrChange w:id="1567" w:author="Dioguardi, Fabio" w:date="2018-10-23T11:24:00Z">
            <w:rPr/>
          </w:rPrChange>
        </w:rPr>
        <w:t xml:space="preserve">various </w:t>
      </w:r>
      <w:r w:rsidR="002C0EF7" w:rsidRPr="000E1A5F">
        <w:rPr>
          <w:lang w:val="en-GB"/>
          <w:rPrChange w:id="1568" w:author="Dioguardi, Fabio" w:date="2018-10-23T11:24:00Z">
            <w:rPr/>
          </w:rPrChange>
        </w:rPr>
        <w:t>status</w:t>
      </w:r>
      <w:r w:rsidR="00237ED8" w:rsidRPr="000E1A5F">
        <w:rPr>
          <w:lang w:val="en-GB"/>
          <w:rPrChange w:id="1569" w:author="Dioguardi, Fabio" w:date="2018-10-23T11:24:00Z">
            <w:rPr/>
          </w:rPrChange>
        </w:rPr>
        <w:t xml:space="preserve"> files</w:t>
      </w:r>
      <w:r w:rsidR="002C0EF7" w:rsidRPr="000E1A5F">
        <w:rPr>
          <w:lang w:val="en-GB"/>
          <w:rPrChange w:id="1570" w:author="Dioguardi, Fabio" w:date="2018-10-23T11:24:00Z">
            <w:rPr/>
          </w:rPrChange>
        </w:rPr>
        <w:t xml:space="preserve"> (</w:t>
      </w:r>
      <w:r w:rsidR="00237ED8" w:rsidRPr="000E1A5F">
        <w:rPr>
          <w:lang w:val="en-GB"/>
          <w:rPrChange w:id="1571" w:author="Dioguardi, Fabio" w:date="2018-10-23T11:24:00Z">
            <w:rPr/>
          </w:rPrChange>
        </w:rPr>
        <w:t>lines 15-26</w:t>
      </w:r>
      <w:r w:rsidR="00A547A3" w:rsidRPr="000E1A5F">
        <w:rPr>
          <w:lang w:val="en-GB"/>
          <w:rPrChange w:id="1572" w:author="Dioguardi, Fabio" w:date="2018-10-23T11:24:00Z">
            <w:rPr/>
          </w:rPrChange>
        </w:rPr>
        <w:t xml:space="preserve">). </w:t>
      </w:r>
      <w:r w:rsidR="00237ED8" w:rsidRPr="000E1A5F">
        <w:rPr>
          <w:lang w:val="en-GB"/>
          <w:rPrChange w:id="1573" w:author="Dioguardi, Fabio" w:date="2018-10-23T11:24:00Z">
            <w:rPr/>
          </w:rPrChange>
        </w:rPr>
        <w:t xml:space="preserve">In the </w:t>
      </w:r>
      <w:proofErr w:type="spellStart"/>
      <w:r w:rsidR="00237ED8" w:rsidRPr="000E1A5F">
        <w:rPr>
          <w:lang w:val="en-GB"/>
          <w:rPrChange w:id="1574" w:author="Dioguardi, Fabio" w:date="2018-10-23T11:24:00Z">
            <w:rPr/>
          </w:rPrChange>
        </w:rPr>
        <w:t>Futurevolc</w:t>
      </w:r>
      <w:proofErr w:type="spellEnd"/>
      <w:r w:rsidR="00237ED8" w:rsidRPr="000E1A5F">
        <w:rPr>
          <w:lang w:val="en-GB"/>
          <w:rPrChange w:id="1575" w:author="Dioguardi, Fabio" w:date="2018-10-23T11:24:00Z">
            <w:rPr/>
          </w:rPrChange>
        </w:rPr>
        <w:t xml:space="preserve"> version run by University of Iceland, t</w:t>
      </w:r>
      <w:r w:rsidR="006F3D5E" w:rsidRPr="000E1A5F">
        <w:rPr>
          <w:lang w:val="en-GB"/>
          <w:rPrChange w:id="1576" w:author="Dioguardi, Fabio" w:date="2018-10-23T11:24:00Z">
            <w:rPr/>
          </w:rPrChange>
        </w:rPr>
        <w:t>hese files will be uploaded on</w:t>
      </w:r>
      <w:r w:rsidR="00067E5C" w:rsidRPr="000E1A5F">
        <w:rPr>
          <w:lang w:val="en-GB"/>
          <w:rPrChange w:id="1577" w:author="Dioguardi, Fabio" w:date="2018-10-23T11:24:00Z">
            <w:rPr/>
          </w:rPrChange>
        </w:rPr>
        <w:t>to</w:t>
      </w:r>
      <w:r w:rsidR="006F3D5E" w:rsidRPr="000E1A5F">
        <w:rPr>
          <w:lang w:val="en-GB"/>
          <w:rPrChange w:id="1578" w:author="Dioguardi, Fabio" w:date="2018-10-23T11:24:00Z">
            <w:rPr/>
          </w:rPrChange>
        </w:rPr>
        <w:t xml:space="preserve"> a webpage and constantly updated with every run of FOXI (i.e. every five minutes).</w:t>
      </w:r>
    </w:p>
    <w:p w14:paraId="571EBB51" w14:textId="42CD5370" w:rsidR="00A547A3" w:rsidRPr="000E1A5F" w:rsidRDefault="00067E5C" w:rsidP="00A547A3">
      <w:pPr>
        <w:rPr>
          <w:lang w:val="en-GB"/>
          <w:rPrChange w:id="1579" w:author="Dioguardi, Fabio" w:date="2018-10-23T11:24:00Z">
            <w:rPr/>
          </w:rPrChange>
        </w:rPr>
      </w:pPr>
      <w:r w:rsidRPr="000E1A5F">
        <w:rPr>
          <w:lang w:val="en-GB"/>
          <w:rPrChange w:id="1580" w:author="Dioguardi, Fabio" w:date="2018-10-23T11:24:00Z">
            <w:rPr/>
          </w:rPrChange>
        </w:rPr>
        <w:t xml:space="preserve">In addition </w:t>
      </w:r>
      <w:r w:rsidR="00127B88" w:rsidRPr="000E1A5F">
        <w:rPr>
          <w:lang w:val="en-GB"/>
          <w:rPrChange w:id="1581" w:author="Dioguardi, Fabio" w:date="2018-10-23T11:24:00Z">
            <w:rPr/>
          </w:rPrChange>
        </w:rPr>
        <w:t>to the files</w:t>
      </w:r>
      <w:r w:rsidR="00A547A3" w:rsidRPr="000E1A5F">
        <w:rPr>
          <w:lang w:val="en-GB"/>
          <w:rPrChange w:id="1582" w:author="Dioguardi, Fabio" w:date="2018-10-23T11:24:00Z">
            <w:rPr/>
          </w:rPrChange>
        </w:rPr>
        <w:t xml:space="preserve"> above, FOXI can be run in </w:t>
      </w:r>
      <w:r w:rsidRPr="000E1A5F">
        <w:rPr>
          <w:lang w:val="en-GB"/>
          <w:rPrChange w:id="1583" w:author="Dioguardi, Fabio" w:date="2018-10-23T11:24:00Z">
            <w:rPr/>
          </w:rPrChange>
        </w:rPr>
        <w:t>an</w:t>
      </w:r>
      <w:r w:rsidR="00A547A3" w:rsidRPr="000E1A5F">
        <w:rPr>
          <w:lang w:val="en-GB"/>
          <w:rPrChange w:id="1584" w:author="Dioguardi, Fabio" w:date="2018-10-23T11:24:00Z">
            <w:rPr/>
          </w:rPrChange>
        </w:rPr>
        <w:t xml:space="preserve"> “analysis mode” in which the model results </w:t>
      </w:r>
      <w:r w:rsidR="002C0EF7" w:rsidRPr="000E1A5F">
        <w:rPr>
          <w:lang w:val="en-GB"/>
          <w:rPrChange w:id="1585" w:author="Dioguardi, Fabio" w:date="2018-10-23T11:24:00Z">
            <w:rPr/>
          </w:rPrChange>
        </w:rPr>
        <w:t>for four</w:t>
      </w:r>
      <w:r w:rsidR="00A547A3" w:rsidRPr="000E1A5F">
        <w:rPr>
          <w:lang w:val="en-GB"/>
          <w:rPrChange w:id="1586" w:author="Dioguardi, Fabio" w:date="2018-10-23T11:24:00Z">
            <w:rPr/>
          </w:rPrChange>
        </w:rPr>
        <w:t xml:space="preserve"> time</w:t>
      </w:r>
      <w:r w:rsidR="00A25F98" w:rsidRPr="000E1A5F">
        <w:rPr>
          <w:lang w:val="en-GB"/>
          <w:rPrChange w:id="1587" w:author="Dioguardi, Fabio" w:date="2018-10-23T11:24:00Z">
            <w:rPr/>
          </w:rPrChange>
        </w:rPr>
        <w:t xml:space="preserve"> </w:t>
      </w:r>
      <w:r w:rsidR="00A547A3" w:rsidRPr="000E1A5F">
        <w:rPr>
          <w:lang w:val="en-GB"/>
          <w:rPrChange w:id="1588" w:author="Dioguardi, Fabio" w:date="2018-10-23T11:24:00Z">
            <w:rPr/>
          </w:rPrChange>
        </w:rPr>
        <w:t xml:space="preserve">base </w:t>
      </w:r>
      <w:r w:rsidR="002C0EF7" w:rsidRPr="000E1A5F">
        <w:rPr>
          <w:lang w:val="en-GB"/>
          <w:rPrChange w:id="1589" w:author="Dioguardi, Fabio" w:date="2018-10-23T11:24:00Z">
            <w:rPr/>
          </w:rPrChange>
        </w:rPr>
        <w:t xml:space="preserve">settings </w:t>
      </w:r>
      <w:r w:rsidR="00A547A3" w:rsidRPr="000E1A5F">
        <w:rPr>
          <w:lang w:val="en-GB"/>
          <w:rPrChange w:id="1590" w:author="Dioguardi, Fabio" w:date="2018-10-23T11:24:00Z">
            <w:rPr/>
          </w:rPrChange>
        </w:rPr>
        <w:t xml:space="preserve">are </w:t>
      </w:r>
      <w:r w:rsidR="002C0EF7" w:rsidRPr="000E1A5F">
        <w:rPr>
          <w:lang w:val="en-GB"/>
          <w:rPrChange w:id="1591" w:author="Dioguardi, Fabio" w:date="2018-10-23T11:24:00Z">
            <w:rPr/>
          </w:rPrChange>
        </w:rPr>
        <w:t>logged</w:t>
      </w:r>
      <w:r w:rsidR="00A547A3" w:rsidRPr="000E1A5F">
        <w:rPr>
          <w:lang w:val="en-GB"/>
          <w:rPrChange w:id="1592" w:author="Dioguardi, Fabio" w:date="2018-10-23T11:24:00Z">
            <w:rPr/>
          </w:rPrChange>
        </w:rPr>
        <w:t xml:space="preserve">. The results are logged in 8 additional files (see Table </w:t>
      </w:r>
      <w:r w:rsidR="00C0221F" w:rsidRPr="000E1A5F">
        <w:rPr>
          <w:lang w:val="en-GB"/>
          <w:rPrChange w:id="1593" w:author="Dioguardi, Fabio" w:date="2018-10-23T11:24:00Z">
            <w:rPr/>
          </w:rPrChange>
        </w:rPr>
        <w:t>3</w:t>
      </w:r>
      <w:r w:rsidR="00A547A3" w:rsidRPr="000E1A5F">
        <w:rPr>
          <w:lang w:val="en-GB"/>
          <w:rPrChange w:id="1594" w:author="Dioguardi, Fabio" w:date="2018-10-23T11:24:00Z">
            <w:rPr/>
          </w:rPrChange>
        </w:rPr>
        <w:t xml:space="preserve">). </w:t>
      </w:r>
    </w:p>
    <w:p w14:paraId="2692F3C4" w14:textId="0A28B06A" w:rsidR="007F358A" w:rsidRPr="000E1A5F" w:rsidRDefault="007F358A">
      <w:pPr>
        <w:rPr>
          <w:rFonts w:asciiTheme="minorHAnsi" w:hAnsiTheme="minorHAnsi"/>
          <w:lang w:val="en-GB"/>
          <w:rPrChange w:id="1595" w:author="Dioguardi, Fabio" w:date="2018-10-23T11:24:00Z">
            <w:rPr>
              <w:rFonts w:asciiTheme="minorHAnsi" w:hAnsiTheme="minorHAnsi"/>
            </w:rPr>
          </w:rPrChange>
        </w:rPr>
      </w:pPr>
    </w:p>
    <w:p w14:paraId="00D7F5D3" w14:textId="4FD12C07" w:rsidR="00987561" w:rsidRPr="000E1A5F" w:rsidRDefault="00987561" w:rsidP="00987561">
      <w:pPr>
        <w:spacing w:line="360" w:lineRule="auto"/>
        <w:rPr>
          <w:rFonts w:asciiTheme="minorHAnsi" w:hAnsiTheme="minorHAnsi"/>
          <w:lang w:val="en-GB"/>
          <w:rPrChange w:id="1596" w:author="Dioguardi, Fabio" w:date="2018-10-23T11:24:00Z">
            <w:rPr>
              <w:rFonts w:asciiTheme="minorHAnsi" w:hAnsiTheme="minorHAnsi"/>
            </w:rPr>
          </w:rPrChange>
        </w:rPr>
      </w:pPr>
      <w:r w:rsidRPr="000E1A5F">
        <w:rPr>
          <w:rFonts w:asciiTheme="minorHAnsi" w:hAnsiTheme="minorHAnsi"/>
          <w:lang w:val="en-GB"/>
          <w:rPrChange w:id="1597" w:author="Dioguardi, Fabio" w:date="2018-10-23T11:24:00Z">
            <w:rPr>
              <w:rFonts w:asciiTheme="minorHAnsi" w:hAnsiTheme="minorHAnsi"/>
            </w:rPr>
          </w:rPrChange>
        </w:rPr>
        <w:t>Table 3: List of additional FOXI output files generated by FOXI when “analysis mode” is activated</w:t>
      </w:r>
    </w:p>
    <w:tbl>
      <w:tblPr>
        <w:tblStyle w:val="Heading1Cha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0E1A5F" w:rsidRDefault="00067E5C" w:rsidP="00BE6E6A">
            <w:pPr>
              <w:ind w:left="-655" w:firstLine="655"/>
              <w:jc w:val="center"/>
              <w:rPr>
                <w:rFonts w:asciiTheme="minorHAnsi" w:hAnsiTheme="minorHAnsi"/>
                <w:kern w:val="32"/>
                <w:szCs w:val="22"/>
                <w:lang w:val="en-GB"/>
                <w:rPrChange w:id="1598" w:author="Dioguardi, Fabio" w:date="2018-10-23T11:24:00Z">
                  <w:rPr>
                    <w:rFonts w:asciiTheme="minorHAnsi" w:hAnsiTheme="minorHAnsi"/>
                    <w:kern w:val="32"/>
                    <w:szCs w:val="22"/>
                  </w:rPr>
                </w:rPrChange>
              </w:rPr>
            </w:pPr>
            <w:r w:rsidRPr="000E1A5F">
              <w:rPr>
                <w:b/>
                <w:i/>
                <w:lang w:val="en-GB"/>
                <w:rPrChange w:id="1599" w:author="Dioguardi, Fabio" w:date="2018-10-23T11:24:00Z">
                  <w:rPr>
                    <w:b/>
                    <w:i/>
                  </w:rPr>
                </w:rPrChange>
              </w:rPr>
              <w:t xml:space="preserve">Identifier appended to </w:t>
            </w:r>
            <w:r w:rsidR="00127B88" w:rsidRPr="000E1A5F">
              <w:rPr>
                <w:b/>
                <w:i/>
                <w:lang w:val="en-GB"/>
                <w:rPrChange w:id="1600" w:author="Dioguardi, Fabio" w:date="2018-10-23T11:24:00Z">
                  <w:rPr>
                    <w:b/>
                    <w:i/>
                  </w:rPr>
                </w:rPrChange>
              </w:rPr>
              <w:t>&lt;</w:t>
            </w:r>
            <w:proofErr w:type="spellStart"/>
            <w:r w:rsidR="00127B88" w:rsidRPr="000E1A5F">
              <w:rPr>
                <w:b/>
                <w:i/>
                <w:lang w:val="en-GB"/>
                <w:rPrChange w:id="1601" w:author="Dioguardi, Fabio" w:date="2018-10-23T11:24:00Z">
                  <w:rPr>
                    <w:b/>
                    <w:i/>
                  </w:rPr>
                </w:rPrChange>
              </w:rPr>
              <w:t>outputname</w:t>
            </w:r>
            <w:proofErr w:type="spellEnd"/>
            <w:r w:rsidR="00127B88" w:rsidRPr="000E1A5F">
              <w:rPr>
                <w:b/>
                <w:i/>
                <w:lang w:val="en-GB"/>
                <w:rPrChange w:id="1602" w:author="Dioguardi, Fabio" w:date="2018-10-23T11:24:00Z">
                  <w:rPr>
                    <w:b/>
                    <w:i/>
                  </w:rPr>
                </w:rPrChange>
              </w:rPr>
              <w:t>&gt;</w:t>
            </w:r>
          </w:p>
        </w:tc>
        <w:tc>
          <w:tcPr>
            <w:tcW w:w="5468" w:type="dxa"/>
            <w:shd w:val="clear" w:color="auto" w:fill="F2DBDB" w:themeFill="accent2" w:themeFillTint="33"/>
          </w:tcPr>
          <w:p w14:paraId="452532AA" w14:textId="77777777" w:rsidR="00127B88" w:rsidRPr="000E1A5F" w:rsidRDefault="00127B88" w:rsidP="00BE6E6A">
            <w:pPr>
              <w:jc w:val="center"/>
              <w:rPr>
                <w:rFonts w:asciiTheme="minorHAnsi" w:hAnsiTheme="minorHAnsi"/>
                <w:b/>
                <w:kern w:val="32"/>
                <w:szCs w:val="22"/>
                <w:lang w:val="en-GB"/>
                <w:rPrChange w:id="1603" w:author="Dioguardi, Fabio" w:date="2018-10-23T11:24:00Z">
                  <w:rPr>
                    <w:rFonts w:asciiTheme="minorHAnsi" w:hAnsiTheme="minorHAnsi"/>
                    <w:b/>
                    <w:kern w:val="32"/>
                    <w:szCs w:val="22"/>
                  </w:rPr>
                </w:rPrChange>
              </w:rPr>
            </w:pPr>
            <w:r w:rsidRPr="000E1A5F">
              <w:rPr>
                <w:rFonts w:asciiTheme="minorHAnsi" w:hAnsiTheme="minorHAnsi"/>
                <w:b/>
                <w:kern w:val="32"/>
                <w:szCs w:val="22"/>
                <w:lang w:val="en-GB"/>
                <w:rPrChange w:id="1604" w:author="Dioguardi, Fabio" w:date="2018-10-23T11:24:00Z">
                  <w:rPr>
                    <w:rFonts w:asciiTheme="minorHAnsi" w:hAnsiTheme="minorHAnsi"/>
                    <w:b/>
                    <w:kern w:val="32"/>
                    <w:szCs w:val="22"/>
                  </w:rPr>
                </w:rPrChange>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0E1A5F" w:rsidRDefault="00127B88" w:rsidP="00B708BE">
            <w:pPr>
              <w:jc w:val="center"/>
              <w:rPr>
                <w:rFonts w:asciiTheme="minorHAnsi" w:hAnsiTheme="minorHAnsi"/>
                <w:i/>
                <w:kern w:val="32"/>
                <w:szCs w:val="22"/>
                <w:lang w:val="en-GB"/>
                <w:rPrChange w:id="1605"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606" w:author="Dioguardi, Fabio" w:date="2018-10-23T11:24:00Z">
                  <w:rPr>
                    <w:rFonts w:asciiTheme="minorHAnsi" w:hAnsiTheme="minorHAnsi"/>
                    <w:i/>
                    <w:kern w:val="32"/>
                    <w:szCs w:val="22"/>
                  </w:rPr>
                </w:rPrChange>
              </w:rPr>
              <w:t>_allmer_15.txt</w:t>
            </w:r>
          </w:p>
        </w:tc>
        <w:tc>
          <w:tcPr>
            <w:tcW w:w="5468" w:type="dxa"/>
            <w:shd w:val="clear" w:color="auto" w:fill="DDD9C3" w:themeFill="background2" w:themeFillShade="E6"/>
          </w:tcPr>
          <w:p w14:paraId="4A9E6736" w14:textId="77777777" w:rsidR="00127B88" w:rsidRPr="000E1A5F" w:rsidRDefault="00127B88" w:rsidP="00B708BE">
            <w:pPr>
              <w:rPr>
                <w:rFonts w:asciiTheme="minorHAnsi" w:hAnsiTheme="minorHAnsi"/>
                <w:kern w:val="32"/>
                <w:szCs w:val="22"/>
                <w:lang w:val="en-GB"/>
                <w:rPrChange w:id="1607"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608" w:author="Dioguardi, Fabio" w:date="2018-10-23T11:24:00Z">
                  <w:rPr>
                    <w:rFonts w:asciiTheme="minorHAnsi" w:hAnsiTheme="minorHAnsi"/>
                    <w:kern w:val="32"/>
                    <w:szCs w:val="22"/>
                  </w:rPr>
                </w:rPrChange>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0E1A5F" w:rsidRDefault="00127B88" w:rsidP="00B708BE">
            <w:pPr>
              <w:jc w:val="center"/>
              <w:rPr>
                <w:rFonts w:asciiTheme="minorHAnsi" w:hAnsiTheme="minorHAnsi"/>
                <w:i/>
                <w:kern w:val="32"/>
                <w:szCs w:val="22"/>
                <w:lang w:val="en-GB"/>
                <w:rPrChange w:id="1609"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610" w:author="Dioguardi, Fabio" w:date="2018-10-23T11:24:00Z">
                  <w:rPr>
                    <w:rFonts w:asciiTheme="minorHAnsi" w:hAnsiTheme="minorHAnsi"/>
                    <w:i/>
                    <w:kern w:val="32"/>
                    <w:szCs w:val="22"/>
                  </w:rPr>
                </w:rPrChange>
              </w:rPr>
              <w:t>_allmer_30.txt</w:t>
            </w:r>
          </w:p>
        </w:tc>
        <w:tc>
          <w:tcPr>
            <w:tcW w:w="5468" w:type="dxa"/>
          </w:tcPr>
          <w:p w14:paraId="4C6C29C9" w14:textId="77777777" w:rsidR="00127B88" w:rsidRPr="000E1A5F" w:rsidRDefault="00127B88" w:rsidP="00B708BE">
            <w:pPr>
              <w:rPr>
                <w:rFonts w:asciiTheme="minorHAnsi" w:hAnsiTheme="minorHAnsi"/>
                <w:kern w:val="32"/>
                <w:szCs w:val="22"/>
                <w:lang w:val="en-GB"/>
                <w:rPrChange w:id="1611"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612" w:author="Dioguardi, Fabio" w:date="2018-10-23T11:24:00Z">
                  <w:rPr>
                    <w:rFonts w:asciiTheme="minorHAnsi" w:hAnsiTheme="minorHAnsi"/>
                    <w:kern w:val="32"/>
                    <w:szCs w:val="22"/>
                  </w:rPr>
                </w:rPrChange>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0E1A5F" w:rsidRDefault="00127B88" w:rsidP="00B708BE">
            <w:pPr>
              <w:jc w:val="center"/>
              <w:rPr>
                <w:rFonts w:asciiTheme="minorHAnsi" w:hAnsiTheme="minorHAnsi"/>
                <w:i/>
                <w:kern w:val="32"/>
                <w:szCs w:val="22"/>
                <w:lang w:val="en-GB"/>
                <w:rPrChange w:id="1613"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614" w:author="Dioguardi, Fabio" w:date="2018-10-23T11:24:00Z">
                  <w:rPr>
                    <w:rFonts w:asciiTheme="minorHAnsi" w:hAnsiTheme="minorHAnsi"/>
                    <w:i/>
                    <w:kern w:val="32"/>
                    <w:szCs w:val="22"/>
                  </w:rPr>
                </w:rPrChange>
              </w:rPr>
              <w:t>_allmer_60.txt</w:t>
            </w:r>
          </w:p>
        </w:tc>
        <w:tc>
          <w:tcPr>
            <w:tcW w:w="5468" w:type="dxa"/>
            <w:shd w:val="clear" w:color="auto" w:fill="DDD9C3" w:themeFill="background2" w:themeFillShade="E6"/>
          </w:tcPr>
          <w:p w14:paraId="601941F5" w14:textId="77777777" w:rsidR="00127B88" w:rsidRPr="000E1A5F" w:rsidRDefault="00127B88" w:rsidP="00B708BE">
            <w:pPr>
              <w:rPr>
                <w:rFonts w:asciiTheme="minorHAnsi" w:hAnsiTheme="minorHAnsi"/>
                <w:kern w:val="32"/>
                <w:szCs w:val="22"/>
                <w:lang w:val="en-GB"/>
                <w:rPrChange w:id="1615"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616" w:author="Dioguardi, Fabio" w:date="2018-10-23T11:24:00Z">
                  <w:rPr>
                    <w:rFonts w:asciiTheme="minorHAnsi" w:hAnsiTheme="minorHAnsi"/>
                    <w:kern w:val="32"/>
                    <w:szCs w:val="22"/>
                  </w:rPr>
                </w:rPrChange>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0E1A5F" w:rsidRDefault="00127B88" w:rsidP="00B708BE">
            <w:pPr>
              <w:jc w:val="center"/>
              <w:rPr>
                <w:rFonts w:asciiTheme="minorHAnsi" w:hAnsiTheme="minorHAnsi"/>
                <w:i/>
                <w:kern w:val="32"/>
                <w:szCs w:val="22"/>
                <w:lang w:val="en-GB"/>
                <w:rPrChange w:id="1617" w:author="Dioguardi, Fabio" w:date="2018-10-23T11:24:00Z">
                  <w:rPr>
                    <w:rFonts w:asciiTheme="minorHAnsi" w:hAnsiTheme="minorHAnsi"/>
                    <w:i/>
                    <w:kern w:val="32"/>
                    <w:szCs w:val="22"/>
                  </w:rPr>
                </w:rPrChange>
              </w:rPr>
            </w:pPr>
            <w:r w:rsidRPr="000E1A5F">
              <w:rPr>
                <w:rFonts w:asciiTheme="minorHAnsi" w:hAnsiTheme="minorHAnsi"/>
                <w:i/>
                <w:kern w:val="32"/>
                <w:szCs w:val="22"/>
                <w:lang w:val="en-GB"/>
                <w:rPrChange w:id="1618" w:author="Dioguardi, Fabio" w:date="2018-10-23T11:24:00Z">
                  <w:rPr>
                    <w:rFonts w:asciiTheme="minorHAnsi" w:hAnsiTheme="minorHAnsi"/>
                    <w:i/>
                    <w:kern w:val="32"/>
                    <w:szCs w:val="22"/>
                  </w:rPr>
                </w:rPrChange>
              </w:rPr>
              <w:t>_allmer_180.txt</w:t>
            </w:r>
          </w:p>
        </w:tc>
        <w:tc>
          <w:tcPr>
            <w:tcW w:w="5468" w:type="dxa"/>
          </w:tcPr>
          <w:p w14:paraId="17BCF204" w14:textId="77777777" w:rsidR="00127B88" w:rsidRPr="000E1A5F" w:rsidRDefault="00127B88" w:rsidP="00B708BE">
            <w:pPr>
              <w:rPr>
                <w:rFonts w:asciiTheme="minorHAnsi" w:hAnsiTheme="minorHAnsi"/>
                <w:kern w:val="32"/>
                <w:szCs w:val="22"/>
                <w:lang w:val="en-GB"/>
                <w:rPrChange w:id="1619" w:author="Dioguardi, Fabio" w:date="2018-10-23T11:24:00Z">
                  <w:rPr>
                    <w:rFonts w:asciiTheme="minorHAnsi" w:hAnsiTheme="minorHAnsi"/>
                    <w:kern w:val="32"/>
                    <w:szCs w:val="22"/>
                  </w:rPr>
                </w:rPrChange>
              </w:rPr>
            </w:pPr>
            <w:r w:rsidRPr="000E1A5F">
              <w:rPr>
                <w:rFonts w:asciiTheme="minorHAnsi" w:hAnsiTheme="minorHAnsi"/>
                <w:kern w:val="32"/>
                <w:szCs w:val="22"/>
                <w:lang w:val="en-GB"/>
                <w:rPrChange w:id="1620" w:author="Dioguardi, Fabio" w:date="2018-10-23T11:24:00Z">
                  <w:rPr>
                    <w:rFonts w:asciiTheme="minorHAnsi" w:hAnsiTheme="minorHAnsi"/>
                    <w:kern w:val="32"/>
                    <w:szCs w:val="22"/>
                  </w:rPr>
                </w:rPrChange>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0E1A5F" w:rsidRDefault="00127B88" w:rsidP="008D15C5">
            <w:pPr>
              <w:jc w:val="center"/>
              <w:rPr>
                <w:rFonts w:asciiTheme="minorHAnsi" w:hAnsiTheme="minorHAnsi"/>
                <w:i/>
                <w:lang w:val="en-GB"/>
                <w:rPrChange w:id="1621" w:author="Dioguardi, Fabio" w:date="2018-10-23T11:24:00Z">
                  <w:rPr>
                    <w:rFonts w:asciiTheme="minorHAnsi" w:hAnsiTheme="minorHAnsi"/>
                    <w:i/>
                  </w:rPr>
                </w:rPrChange>
              </w:rPr>
            </w:pPr>
            <w:r w:rsidRPr="000E1A5F">
              <w:rPr>
                <w:rFonts w:asciiTheme="minorHAnsi" w:hAnsiTheme="minorHAnsi"/>
                <w:i/>
                <w:lang w:val="en-GB"/>
                <w:rPrChange w:id="1622" w:author="Dioguardi, Fabio" w:date="2018-10-23T11:24:00Z">
                  <w:rPr>
                    <w:rFonts w:asciiTheme="minorHAnsi" w:hAnsiTheme="minorHAnsi"/>
                    <w:i/>
                  </w:rPr>
                </w:rPrChange>
              </w:rPr>
              <w:t>_statmer_15.txt</w:t>
            </w:r>
          </w:p>
        </w:tc>
        <w:tc>
          <w:tcPr>
            <w:tcW w:w="5468" w:type="dxa"/>
            <w:shd w:val="clear" w:color="auto" w:fill="DDD9C3" w:themeFill="background2" w:themeFillShade="E6"/>
          </w:tcPr>
          <w:p w14:paraId="7DB5B770" w14:textId="63585E44" w:rsidR="00127B88" w:rsidRPr="000E1A5F" w:rsidRDefault="00127B88" w:rsidP="002C0EF7">
            <w:pPr>
              <w:rPr>
                <w:rFonts w:asciiTheme="minorHAnsi" w:hAnsiTheme="minorHAnsi"/>
                <w:lang w:val="en-GB"/>
                <w:rPrChange w:id="1623" w:author="Dioguardi, Fabio" w:date="2018-10-23T11:24:00Z">
                  <w:rPr>
                    <w:rFonts w:asciiTheme="minorHAnsi" w:hAnsiTheme="minorHAnsi"/>
                  </w:rPr>
                </w:rPrChange>
              </w:rPr>
            </w:pPr>
            <w:r w:rsidRPr="000E1A5F">
              <w:rPr>
                <w:rFonts w:asciiTheme="minorHAnsi" w:hAnsiTheme="minorHAnsi"/>
                <w:lang w:val="en-GB"/>
                <w:rPrChange w:id="1624"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625" w:author="Dioguardi, Fabio" w:date="2018-10-23T11:24:00Z">
                  <w:rPr>
                    <w:rFonts w:asciiTheme="minorHAnsi" w:hAnsiTheme="minorHAnsi"/>
                  </w:rPr>
                </w:rPrChange>
              </w:rPr>
              <w:t>summary</w:t>
            </w:r>
            <w:r w:rsidRPr="000E1A5F">
              <w:rPr>
                <w:rFonts w:asciiTheme="minorHAnsi" w:hAnsiTheme="minorHAnsi"/>
                <w:lang w:val="en-GB"/>
                <w:rPrChange w:id="1626" w:author="Dioguardi, Fabio" w:date="2018-10-23T11:24:00Z">
                  <w:rPr>
                    <w:rFonts w:asciiTheme="minorHAnsi" w:hAnsiTheme="minorHAnsi"/>
                  </w:rPr>
                </w:rPrChange>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0E1A5F" w:rsidRDefault="00127B88" w:rsidP="008D15C5">
            <w:pPr>
              <w:jc w:val="center"/>
              <w:rPr>
                <w:rFonts w:asciiTheme="minorHAnsi" w:hAnsiTheme="minorHAnsi"/>
                <w:i/>
                <w:lang w:val="en-GB"/>
                <w:rPrChange w:id="1627" w:author="Dioguardi, Fabio" w:date="2018-10-23T11:24:00Z">
                  <w:rPr>
                    <w:rFonts w:asciiTheme="minorHAnsi" w:hAnsiTheme="minorHAnsi"/>
                    <w:i/>
                  </w:rPr>
                </w:rPrChange>
              </w:rPr>
            </w:pPr>
            <w:r w:rsidRPr="000E1A5F">
              <w:rPr>
                <w:rFonts w:asciiTheme="minorHAnsi" w:hAnsiTheme="minorHAnsi"/>
                <w:i/>
                <w:lang w:val="en-GB"/>
                <w:rPrChange w:id="1628" w:author="Dioguardi, Fabio" w:date="2018-10-23T11:24:00Z">
                  <w:rPr>
                    <w:rFonts w:asciiTheme="minorHAnsi" w:hAnsiTheme="minorHAnsi"/>
                    <w:i/>
                  </w:rPr>
                </w:rPrChange>
              </w:rPr>
              <w:t>_statmer_30.txt</w:t>
            </w:r>
          </w:p>
        </w:tc>
        <w:tc>
          <w:tcPr>
            <w:tcW w:w="5468" w:type="dxa"/>
          </w:tcPr>
          <w:p w14:paraId="59A15C47" w14:textId="3D04990B" w:rsidR="00127B88" w:rsidRPr="000E1A5F" w:rsidRDefault="00127B88" w:rsidP="00B708BE">
            <w:pPr>
              <w:rPr>
                <w:rFonts w:asciiTheme="minorHAnsi" w:hAnsiTheme="minorHAnsi"/>
                <w:lang w:val="en-GB"/>
                <w:rPrChange w:id="1629" w:author="Dioguardi, Fabio" w:date="2018-10-23T11:24:00Z">
                  <w:rPr>
                    <w:rFonts w:asciiTheme="minorHAnsi" w:hAnsiTheme="minorHAnsi"/>
                  </w:rPr>
                </w:rPrChange>
              </w:rPr>
            </w:pPr>
            <w:r w:rsidRPr="000E1A5F">
              <w:rPr>
                <w:rFonts w:asciiTheme="minorHAnsi" w:hAnsiTheme="minorHAnsi"/>
                <w:lang w:val="en-GB"/>
                <w:rPrChange w:id="1630"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631" w:author="Dioguardi, Fabio" w:date="2018-10-23T11:24:00Z">
                  <w:rPr>
                    <w:rFonts w:asciiTheme="minorHAnsi" w:hAnsiTheme="minorHAnsi"/>
                  </w:rPr>
                </w:rPrChange>
              </w:rPr>
              <w:t xml:space="preserve">summary </w:t>
            </w:r>
            <w:r w:rsidRPr="000E1A5F">
              <w:rPr>
                <w:rFonts w:asciiTheme="minorHAnsi" w:hAnsiTheme="minorHAnsi"/>
                <w:lang w:val="en-GB"/>
                <w:rPrChange w:id="1632" w:author="Dioguardi, Fabio" w:date="2018-10-23T11:24:00Z">
                  <w:rPr>
                    <w:rFonts w:asciiTheme="minorHAnsi" w:hAnsiTheme="minorHAnsi"/>
                  </w:rPr>
                </w:rPrChange>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0E1A5F" w:rsidRDefault="00127B88" w:rsidP="008D15C5">
            <w:pPr>
              <w:jc w:val="center"/>
              <w:rPr>
                <w:rFonts w:asciiTheme="minorHAnsi" w:hAnsiTheme="minorHAnsi"/>
                <w:i/>
                <w:lang w:val="en-GB"/>
                <w:rPrChange w:id="1633" w:author="Dioguardi, Fabio" w:date="2018-10-23T11:24:00Z">
                  <w:rPr>
                    <w:rFonts w:asciiTheme="minorHAnsi" w:hAnsiTheme="minorHAnsi"/>
                    <w:i/>
                  </w:rPr>
                </w:rPrChange>
              </w:rPr>
            </w:pPr>
            <w:r w:rsidRPr="000E1A5F">
              <w:rPr>
                <w:rFonts w:asciiTheme="minorHAnsi" w:hAnsiTheme="minorHAnsi"/>
                <w:i/>
                <w:lang w:val="en-GB"/>
                <w:rPrChange w:id="1634" w:author="Dioguardi, Fabio" w:date="2018-10-23T11:24:00Z">
                  <w:rPr>
                    <w:rFonts w:asciiTheme="minorHAnsi" w:hAnsiTheme="minorHAnsi"/>
                    <w:i/>
                  </w:rPr>
                </w:rPrChange>
              </w:rPr>
              <w:t>_statmer_60.txt</w:t>
            </w:r>
          </w:p>
        </w:tc>
        <w:tc>
          <w:tcPr>
            <w:tcW w:w="5468" w:type="dxa"/>
            <w:shd w:val="clear" w:color="auto" w:fill="DDD9C3" w:themeFill="background2" w:themeFillShade="E6"/>
          </w:tcPr>
          <w:p w14:paraId="007B24FD" w14:textId="5C2EF4FD" w:rsidR="00127B88" w:rsidRPr="000E1A5F" w:rsidRDefault="00127B88" w:rsidP="00B708BE">
            <w:pPr>
              <w:rPr>
                <w:rFonts w:asciiTheme="minorHAnsi" w:hAnsiTheme="minorHAnsi"/>
                <w:lang w:val="en-GB"/>
                <w:rPrChange w:id="1635" w:author="Dioguardi, Fabio" w:date="2018-10-23T11:24:00Z">
                  <w:rPr>
                    <w:rFonts w:asciiTheme="minorHAnsi" w:hAnsiTheme="minorHAnsi"/>
                  </w:rPr>
                </w:rPrChange>
              </w:rPr>
            </w:pPr>
            <w:r w:rsidRPr="000E1A5F">
              <w:rPr>
                <w:rFonts w:asciiTheme="minorHAnsi" w:hAnsiTheme="minorHAnsi"/>
                <w:lang w:val="en-GB"/>
                <w:rPrChange w:id="1636"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637" w:author="Dioguardi, Fabio" w:date="2018-10-23T11:24:00Z">
                  <w:rPr>
                    <w:rFonts w:asciiTheme="minorHAnsi" w:hAnsiTheme="minorHAnsi"/>
                  </w:rPr>
                </w:rPrChange>
              </w:rPr>
              <w:t xml:space="preserve">summary </w:t>
            </w:r>
            <w:r w:rsidRPr="000E1A5F">
              <w:rPr>
                <w:rFonts w:asciiTheme="minorHAnsi" w:hAnsiTheme="minorHAnsi"/>
                <w:lang w:val="en-GB"/>
                <w:rPrChange w:id="1638" w:author="Dioguardi, Fabio" w:date="2018-10-23T11:24:00Z">
                  <w:rPr>
                    <w:rFonts w:asciiTheme="minorHAnsi" w:hAnsiTheme="minorHAnsi"/>
                  </w:rPr>
                </w:rPrChange>
              </w:rPr>
              <w:t>with time base 60 min</w:t>
            </w:r>
          </w:p>
        </w:tc>
      </w:tr>
      <w:tr w:rsidR="00127B88" w:rsidRPr="000E1A5F" w14:paraId="0A15546B" w14:textId="77777777" w:rsidTr="00881C35">
        <w:trPr>
          <w:jc w:val="center"/>
        </w:trPr>
        <w:tc>
          <w:tcPr>
            <w:tcW w:w="2908" w:type="dxa"/>
          </w:tcPr>
          <w:p w14:paraId="242A2A7F" w14:textId="77777777" w:rsidR="00127B88" w:rsidRPr="000E1A5F" w:rsidRDefault="00127B88" w:rsidP="008D15C5">
            <w:pPr>
              <w:jc w:val="center"/>
              <w:rPr>
                <w:rFonts w:asciiTheme="minorHAnsi" w:hAnsiTheme="minorHAnsi"/>
                <w:i/>
                <w:lang w:val="en-GB"/>
                <w:rPrChange w:id="1639" w:author="Dioguardi, Fabio" w:date="2018-10-23T11:24:00Z">
                  <w:rPr>
                    <w:rFonts w:asciiTheme="minorHAnsi" w:hAnsiTheme="minorHAnsi"/>
                    <w:i/>
                  </w:rPr>
                </w:rPrChange>
              </w:rPr>
            </w:pPr>
            <w:r w:rsidRPr="000E1A5F">
              <w:rPr>
                <w:rFonts w:asciiTheme="minorHAnsi" w:hAnsiTheme="minorHAnsi"/>
                <w:i/>
                <w:lang w:val="en-GB"/>
                <w:rPrChange w:id="1640" w:author="Dioguardi, Fabio" w:date="2018-10-23T11:24:00Z">
                  <w:rPr>
                    <w:rFonts w:asciiTheme="minorHAnsi" w:hAnsiTheme="minorHAnsi"/>
                    <w:i/>
                  </w:rPr>
                </w:rPrChange>
              </w:rPr>
              <w:t>_statmer_180.txt</w:t>
            </w:r>
          </w:p>
        </w:tc>
        <w:tc>
          <w:tcPr>
            <w:tcW w:w="5468" w:type="dxa"/>
          </w:tcPr>
          <w:p w14:paraId="00AD0E97" w14:textId="033912ED" w:rsidR="00127B88" w:rsidRPr="000E1A5F" w:rsidRDefault="00127B88" w:rsidP="00B708BE">
            <w:pPr>
              <w:rPr>
                <w:rFonts w:asciiTheme="minorHAnsi" w:hAnsiTheme="minorHAnsi"/>
                <w:lang w:val="en-GB"/>
                <w:rPrChange w:id="1641" w:author="Dioguardi, Fabio" w:date="2018-10-23T11:24:00Z">
                  <w:rPr>
                    <w:rFonts w:asciiTheme="minorHAnsi" w:hAnsiTheme="minorHAnsi"/>
                  </w:rPr>
                </w:rPrChange>
              </w:rPr>
            </w:pPr>
            <w:r w:rsidRPr="000E1A5F">
              <w:rPr>
                <w:rFonts w:asciiTheme="minorHAnsi" w:hAnsiTheme="minorHAnsi"/>
                <w:lang w:val="en-GB"/>
                <w:rPrChange w:id="1642" w:author="Dioguardi, Fabio" w:date="2018-10-23T11:24:00Z">
                  <w:rPr>
                    <w:rFonts w:asciiTheme="minorHAnsi" w:hAnsiTheme="minorHAnsi"/>
                  </w:rPr>
                </w:rPrChange>
              </w:rPr>
              <w:t xml:space="preserve">statistical MER model </w:t>
            </w:r>
            <w:r w:rsidR="002C0EF7" w:rsidRPr="000E1A5F">
              <w:rPr>
                <w:rFonts w:asciiTheme="minorHAnsi" w:hAnsiTheme="minorHAnsi"/>
                <w:lang w:val="en-GB"/>
                <w:rPrChange w:id="1643" w:author="Dioguardi, Fabio" w:date="2018-10-23T11:24:00Z">
                  <w:rPr>
                    <w:rFonts w:asciiTheme="minorHAnsi" w:hAnsiTheme="minorHAnsi"/>
                  </w:rPr>
                </w:rPrChange>
              </w:rPr>
              <w:t xml:space="preserve">summary </w:t>
            </w:r>
            <w:r w:rsidRPr="000E1A5F">
              <w:rPr>
                <w:rFonts w:asciiTheme="minorHAnsi" w:hAnsiTheme="minorHAnsi"/>
                <w:lang w:val="en-GB"/>
                <w:rPrChange w:id="1644" w:author="Dioguardi, Fabio" w:date="2018-10-23T11:24:00Z">
                  <w:rPr>
                    <w:rFonts w:asciiTheme="minorHAnsi" w:hAnsiTheme="minorHAnsi"/>
                  </w:rPr>
                </w:rPrChange>
              </w:rPr>
              <w:t>with time base 180 min</w:t>
            </w:r>
          </w:p>
        </w:tc>
      </w:tr>
    </w:tbl>
    <w:p w14:paraId="3F2F083A" w14:textId="3DF98C6F" w:rsidR="004162E3" w:rsidRPr="000E1A5F" w:rsidRDefault="004162E3" w:rsidP="00003E28">
      <w:pPr>
        <w:pStyle w:val="Heading1"/>
        <w:numPr>
          <w:ilvl w:val="0"/>
          <w:numId w:val="0"/>
        </w:numPr>
        <w:rPr>
          <w:lang w:val="en-GB"/>
          <w:rPrChange w:id="1645" w:author="Dioguardi, Fabio" w:date="2018-10-23T11:24:00Z">
            <w:rPr/>
          </w:rPrChange>
        </w:rPr>
      </w:pPr>
    </w:p>
    <w:p w14:paraId="71C44145" w14:textId="77777777" w:rsidR="004162E3" w:rsidRPr="000E1A5F" w:rsidRDefault="004162E3">
      <w:pPr>
        <w:rPr>
          <w:rFonts w:ascii="Cambria" w:hAnsi="Cambria"/>
          <w:b/>
          <w:bCs/>
          <w:kern w:val="32"/>
          <w:sz w:val="32"/>
          <w:szCs w:val="32"/>
          <w:lang w:val="en-GB"/>
          <w:rPrChange w:id="1646" w:author="Dioguardi, Fabio" w:date="2018-10-23T11:24:00Z">
            <w:rPr>
              <w:rFonts w:ascii="Cambria" w:hAnsi="Cambria"/>
              <w:b/>
              <w:bCs/>
              <w:kern w:val="32"/>
              <w:sz w:val="32"/>
              <w:szCs w:val="32"/>
            </w:rPr>
          </w:rPrChange>
        </w:rPr>
      </w:pPr>
      <w:r w:rsidRPr="000E1A5F">
        <w:rPr>
          <w:lang w:val="en-GB"/>
          <w:rPrChange w:id="1647" w:author="Dioguardi, Fabio" w:date="2018-10-23T11:24:00Z">
            <w:rPr/>
          </w:rPrChange>
        </w:rPr>
        <w:br w:type="page"/>
      </w:r>
    </w:p>
    <w:p w14:paraId="23FB4ADE" w14:textId="474F422A" w:rsidR="006B4DE7" w:rsidRPr="000E1A5F" w:rsidRDefault="00FA0DF1" w:rsidP="004E20AA">
      <w:pPr>
        <w:pStyle w:val="Heading1"/>
        <w:rPr>
          <w:lang w:val="en-GB"/>
          <w:rPrChange w:id="1648" w:author="Dioguardi, Fabio" w:date="2018-10-23T11:24:00Z">
            <w:rPr/>
          </w:rPrChange>
        </w:rPr>
      </w:pPr>
      <w:bookmarkStart w:id="1649" w:name="_Toc528058479"/>
      <w:r w:rsidRPr="000E1A5F">
        <w:rPr>
          <w:lang w:val="en-GB"/>
          <w:rPrChange w:id="1650" w:author="Dioguardi, Fabio" w:date="2018-10-23T11:24:00Z">
            <w:rPr/>
          </w:rPrChange>
        </w:rPr>
        <w:lastRenderedPageBreak/>
        <w:t>How to set</w:t>
      </w:r>
      <w:r w:rsidR="004162E3" w:rsidRPr="000E1A5F">
        <w:rPr>
          <w:lang w:val="en-GB"/>
          <w:rPrChange w:id="1651" w:author="Dioguardi, Fabio" w:date="2018-10-23T11:24:00Z">
            <w:rPr/>
          </w:rPrChange>
        </w:rPr>
        <w:t xml:space="preserve"> up REFIR</w:t>
      </w:r>
      <w:bookmarkEnd w:id="1649"/>
    </w:p>
    <w:p w14:paraId="61A53B35" w14:textId="77777777" w:rsidR="004162E3" w:rsidRPr="000E1A5F" w:rsidRDefault="004162E3" w:rsidP="004162E3">
      <w:pPr>
        <w:rPr>
          <w:lang w:val="en-GB"/>
          <w:rPrChange w:id="1652" w:author="Dioguardi, Fabio" w:date="2018-10-23T11:24:00Z">
            <w:rPr/>
          </w:rPrChange>
        </w:rPr>
      </w:pPr>
    </w:p>
    <w:p w14:paraId="1AFA2BA0" w14:textId="2D720B3B" w:rsidR="004162E3" w:rsidRPr="000E1A5F" w:rsidRDefault="004162E3" w:rsidP="004E20AA">
      <w:pPr>
        <w:pStyle w:val="Heading2"/>
        <w:rPr>
          <w:lang w:val="en-GB"/>
          <w:rPrChange w:id="1653" w:author="Dioguardi, Fabio" w:date="2018-10-23T11:24:00Z">
            <w:rPr/>
          </w:rPrChange>
        </w:rPr>
      </w:pPr>
      <w:bookmarkStart w:id="1654" w:name="_Toc528058480"/>
      <w:r w:rsidRPr="000E1A5F">
        <w:rPr>
          <w:lang w:val="en-GB"/>
          <w:rPrChange w:id="1655" w:author="Dioguardi, Fabio" w:date="2018-10-23T11:24:00Z">
            <w:rPr/>
          </w:rPrChange>
        </w:rPr>
        <w:t>General remarks</w:t>
      </w:r>
      <w:bookmarkEnd w:id="1654"/>
    </w:p>
    <w:p w14:paraId="0A6862DC" w14:textId="7D9F1FEC" w:rsidR="004162E3" w:rsidRPr="000E1A5F" w:rsidRDefault="004162E3" w:rsidP="004162E3">
      <w:pPr>
        <w:rPr>
          <w:lang w:val="en-GB"/>
          <w:rPrChange w:id="1656" w:author="Dioguardi, Fabio" w:date="2018-10-23T11:24:00Z">
            <w:rPr/>
          </w:rPrChange>
        </w:rPr>
      </w:pPr>
      <w:r w:rsidRPr="000E1A5F">
        <w:rPr>
          <w:lang w:val="en-GB"/>
          <w:rPrChange w:id="1657" w:author="Dioguardi, Fabio" w:date="2018-10-23T11:24:00Z">
            <w:rPr/>
          </w:rPrChange>
        </w:rPr>
        <w:t xml:space="preserve">In order to allow </w:t>
      </w:r>
      <w:r w:rsidR="00D11C49" w:rsidRPr="000E1A5F">
        <w:rPr>
          <w:lang w:val="en-GB"/>
          <w:rPrChange w:id="1658" w:author="Dioguardi, Fabio" w:date="2018-10-23T11:24:00Z">
            <w:rPr/>
          </w:rPrChange>
        </w:rPr>
        <w:t>world wide application, REFIR</w:t>
      </w:r>
      <w:r w:rsidRPr="000E1A5F">
        <w:rPr>
          <w:lang w:val="en-GB"/>
          <w:rPrChange w:id="1659" w:author="Dioguardi, Fabio" w:date="2018-10-23T11:24:00Z">
            <w:rPr/>
          </w:rPrChange>
        </w:rPr>
        <w:t xml:space="preserve"> was designed </w:t>
      </w:r>
      <w:r w:rsidR="00D91F5E" w:rsidRPr="000E1A5F">
        <w:rPr>
          <w:lang w:val="en-GB"/>
          <w:rPrChange w:id="1660" w:author="Dioguardi, Fabio" w:date="2018-10-23T11:24:00Z">
            <w:rPr/>
          </w:rPrChange>
        </w:rPr>
        <w:t>to guarantee</w:t>
      </w:r>
      <w:r w:rsidRPr="000E1A5F">
        <w:rPr>
          <w:lang w:val="en-GB"/>
          <w:rPrChange w:id="1661" w:author="Dioguardi, Fabio" w:date="2018-10-23T11:24:00Z">
            <w:rPr/>
          </w:rPrChange>
        </w:rPr>
        <w:t xml:space="preserve"> a high degree of flexibility. Before becoming operative, a </w:t>
      </w:r>
      <w:r w:rsidR="00E12DDB" w:rsidRPr="000E1A5F">
        <w:rPr>
          <w:lang w:val="en-GB"/>
          <w:rPrChange w:id="1662" w:author="Dioguardi, Fabio" w:date="2018-10-23T11:24:00Z">
            <w:rPr/>
          </w:rPrChange>
        </w:rPr>
        <w:t>set of five</w:t>
      </w:r>
      <w:r w:rsidRPr="000E1A5F">
        <w:rPr>
          <w:lang w:val="en-GB"/>
          <w:rPrChange w:id="1663" w:author="Dioguardi, Fabio" w:date="2018-10-23T11:24:00Z">
            <w:rPr/>
          </w:rPrChange>
        </w:rPr>
        <w:t xml:space="preserve"> “.</w:t>
      </w:r>
      <w:proofErr w:type="spellStart"/>
      <w:r w:rsidRPr="000E1A5F">
        <w:rPr>
          <w:lang w:val="en-GB"/>
          <w:rPrChange w:id="1664" w:author="Dioguardi, Fabio" w:date="2018-10-23T11:24:00Z">
            <w:rPr/>
          </w:rPrChange>
        </w:rPr>
        <w:t>ini</w:t>
      </w:r>
      <w:proofErr w:type="spellEnd"/>
      <w:r w:rsidRPr="000E1A5F">
        <w:rPr>
          <w:lang w:val="en-GB"/>
          <w:rPrChange w:id="1665" w:author="Dioguardi, Fabio" w:date="2018-10-23T11:24:00Z">
            <w:rPr/>
          </w:rPrChange>
        </w:rPr>
        <w:t>” files have to be created, containing information about the monitored vents and specifying the auto-stream data sources. These files have to be located in a subfolder named “</w:t>
      </w:r>
      <w:proofErr w:type="spellStart"/>
      <w:r w:rsidRPr="000E1A5F">
        <w:rPr>
          <w:lang w:val="en-GB"/>
          <w:rPrChange w:id="1666" w:author="Dioguardi, Fabio" w:date="2018-10-23T11:24:00Z">
            <w:rPr/>
          </w:rPrChange>
        </w:rPr>
        <w:t>refir_config</w:t>
      </w:r>
      <w:proofErr w:type="spellEnd"/>
      <w:r w:rsidRPr="000E1A5F">
        <w:rPr>
          <w:lang w:val="en-GB"/>
          <w:rPrChange w:id="1667" w:author="Dioguardi, Fabio" w:date="2018-10-23T11:24:00Z">
            <w:rPr/>
          </w:rPrChange>
        </w:rPr>
        <w:t>”</w:t>
      </w:r>
      <w:r w:rsidR="00D91F5E" w:rsidRPr="000E1A5F">
        <w:rPr>
          <w:lang w:val="en-GB"/>
          <w:rPrChange w:id="1668" w:author="Dioguardi, Fabio" w:date="2018-10-23T11:24:00Z">
            <w:rPr/>
          </w:rPrChange>
        </w:rPr>
        <w:t xml:space="preserve"> from where </w:t>
      </w:r>
      <w:r w:rsidRPr="000E1A5F">
        <w:rPr>
          <w:lang w:val="en-GB"/>
          <w:rPrChange w:id="1669" w:author="Dioguardi, Fabio" w:date="2018-10-23T11:24:00Z">
            <w:rPr/>
          </w:rPrChange>
        </w:rPr>
        <w:t>FIX and FOXI can access their content</w:t>
      </w:r>
      <w:r w:rsidR="00D62B3F" w:rsidRPr="000E1A5F">
        <w:rPr>
          <w:lang w:val="en-GB"/>
          <w:rPrChange w:id="1670" w:author="Dioguardi, Fabio" w:date="2018-10-23T11:24:00Z">
            <w:rPr/>
          </w:rPrChange>
        </w:rPr>
        <w:t xml:space="preserve"> (see </w:t>
      </w:r>
      <w:r w:rsidR="00C96089" w:rsidRPr="000E1A5F">
        <w:rPr>
          <w:lang w:val="en-GB"/>
          <w:rPrChange w:id="1671" w:author="Dioguardi, Fabio" w:date="2018-10-23T11:24:00Z">
            <w:rPr/>
          </w:rPrChange>
        </w:rPr>
        <w:fldChar w:fldCharType="begin"/>
      </w:r>
      <w:r w:rsidR="00C96089" w:rsidRPr="000E1A5F">
        <w:rPr>
          <w:lang w:val="en-GB"/>
          <w:rPrChange w:id="1672" w:author="Dioguardi, Fabio" w:date="2018-10-23T11:24:00Z">
            <w:rPr/>
          </w:rPrChange>
        </w:rPr>
        <w:instrText xml:space="preserve"> REF _Ref482197937 </w:instrText>
      </w:r>
      <w:r w:rsidR="00C96089" w:rsidRPr="000E1A5F">
        <w:rPr>
          <w:lang w:val="en-GB"/>
          <w:rPrChange w:id="1673" w:author="Dioguardi, Fabio" w:date="2018-10-23T11:24:00Z">
            <w:rPr/>
          </w:rPrChange>
        </w:rPr>
        <w:fldChar w:fldCharType="separate"/>
      </w:r>
      <w:r w:rsidR="00DE7C99" w:rsidRPr="000E1A5F">
        <w:rPr>
          <w:lang w:val="en-GB"/>
          <w:rPrChange w:id="1674" w:author="Dioguardi, Fabio" w:date="2018-10-23T11:24:00Z">
            <w:rPr/>
          </w:rPrChange>
        </w:rPr>
        <w:t xml:space="preserve">Figure </w:t>
      </w:r>
      <w:r w:rsidR="00DE7C99" w:rsidRPr="000E1A5F">
        <w:rPr>
          <w:noProof/>
          <w:lang w:val="en-GB"/>
          <w:rPrChange w:id="1675" w:author="Dioguardi, Fabio" w:date="2018-10-23T11:24:00Z">
            <w:rPr>
              <w:noProof/>
            </w:rPr>
          </w:rPrChange>
        </w:rPr>
        <w:t>4</w:t>
      </w:r>
      <w:r w:rsidR="00C96089" w:rsidRPr="000E1A5F">
        <w:rPr>
          <w:lang w:val="en-GB"/>
          <w:rPrChange w:id="1676" w:author="Dioguardi, Fabio" w:date="2018-10-23T11:24:00Z">
            <w:rPr/>
          </w:rPrChange>
        </w:rPr>
        <w:fldChar w:fldCharType="end"/>
      </w:r>
      <w:r w:rsidR="00C96089" w:rsidRPr="000E1A5F">
        <w:rPr>
          <w:lang w:val="en-GB"/>
          <w:rPrChange w:id="1677" w:author="Dioguardi, Fabio" w:date="2018-10-23T11:24:00Z">
            <w:rPr/>
          </w:rPrChange>
        </w:rPr>
        <w:t>)</w:t>
      </w:r>
      <w:r w:rsidRPr="000E1A5F">
        <w:rPr>
          <w:lang w:val="en-GB"/>
          <w:rPrChange w:id="1678" w:author="Dioguardi, Fabio" w:date="2018-10-23T11:24:00Z">
            <w:rPr/>
          </w:rPrChange>
        </w:rPr>
        <w:t xml:space="preserve">. </w:t>
      </w:r>
    </w:p>
    <w:p w14:paraId="348616D5" w14:textId="77777777" w:rsidR="004162E3" w:rsidRPr="000E1A5F" w:rsidRDefault="004162E3">
      <w:pPr>
        <w:rPr>
          <w:lang w:val="en-GB"/>
          <w:rPrChange w:id="1679" w:author="Dioguardi, Fabio" w:date="2018-10-23T11:24:00Z">
            <w:rPr/>
          </w:rPrChange>
        </w:rPr>
      </w:pPr>
    </w:p>
    <w:p w14:paraId="3D60CCA0" w14:textId="77777777" w:rsidR="00D62B3F" w:rsidRPr="000E1A5F" w:rsidRDefault="00D62B3F" w:rsidP="00D62B3F">
      <w:pPr>
        <w:keepNext/>
        <w:jc w:val="center"/>
        <w:rPr>
          <w:lang w:val="en-GB"/>
          <w:rPrChange w:id="1680" w:author="Dioguardi, Fabio" w:date="2018-10-23T11:24:00Z">
            <w:rPr/>
          </w:rPrChange>
        </w:rPr>
      </w:pPr>
      <w:r w:rsidRPr="000E1A5F">
        <w:rPr>
          <w:noProof/>
          <w:lang w:val="en-GB" w:eastAsia="en-GB"/>
        </w:rPr>
        <w:drawing>
          <wp:inline distT="0" distB="0" distL="0" distR="0" wp14:anchorId="695B13A0" wp14:editId="0F84AD95">
            <wp:extent cx="2561590" cy="2585085"/>
            <wp:effectExtent l="0" t="0" r="0" b="5715"/>
            <wp:docPr id="63" name="Picture 63" descr="refir_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ir_confi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1590" cy="2585085"/>
                    </a:xfrm>
                    <a:prstGeom prst="rect">
                      <a:avLst/>
                    </a:prstGeom>
                    <a:noFill/>
                    <a:ln>
                      <a:noFill/>
                    </a:ln>
                  </pic:spPr>
                </pic:pic>
              </a:graphicData>
            </a:graphic>
          </wp:inline>
        </w:drawing>
      </w:r>
    </w:p>
    <w:p w14:paraId="04FFEE06" w14:textId="787079E3" w:rsidR="00D62B3F" w:rsidRPr="000E1A5F" w:rsidRDefault="00D62B3F" w:rsidP="00D62B3F">
      <w:pPr>
        <w:pStyle w:val="Caption"/>
        <w:rPr>
          <w:lang w:val="en-GB"/>
          <w:rPrChange w:id="1681" w:author="Dioguardi, Fabio" w:date="2018-10-23T11:24:00Z">
            <w:rPr/>
          </w:rPrChange>
        </w:rPr>
      </w:pPr>
      <w:bookmarkStart w:id="1682" w:name="_Ref482197937"/>
      <w:r w:rsidRPr="000E1A5F">
        <w:rPr>
          <w:lang w:val="en-GB"/>
          <w:rPrChange w:id="1683" w:author="Dioguardi, Fabio" w:date="2018-10-23T11:24:00Z">
            <w:rPr/>
          </w:rPrChange>
        </w:rPr>
        <w:t xml:space="preserve">Figure </w:t>
      </w:r>
      <w:r w:rsidRPr="000E1A5F">
        <w:rPr>
          <w:lang w:val="en-GB"/>
          <w:rPrChange w:id="1684" w:author="Dioguardi, Fabio" w:date="2018-10-23T11:24:00Z">
            <w:rPr/>
          </w:rPrChange>
        </w:rPr>
        <w:fldChar w:fldCharType="begin"/>
      </w:r>
      <w:r w:rsidRPr="000E1A5F">
        <w:rPr>
          <w:lang w:val="en-GB"/>
          <w:rPrChange w:id="1685" w:author="Dioguardi, Fabio" w:date="2018-10-23T11:24:00Z">
            <w:rPr/>
          </w:rPrChange>
        </w:rPr>
        <w:instrText xml:space="preserve"> SEQ Figure \* ARABIC </w:instrText>
      </w:r>
      <w:r w:rsidRPr="000E1A5F">
        <w:rPr>
          <w:lang w:val="en-GB"/>
          <w:rPrChange w:id="1686" w:author="Dioguardi, Fabio" w:date="2018-10-23T11:24:00Z">
            <w:rPr/>
          </w:rPrChange>
        </w:rPr>
        <w:fldChar w:fldCharType="separate"/>
      </w:r>
      <w:r w:rsidR="00DE7C99" w:rsidRPr="000E1A5F">
        <w:rPr>
          <w:noProof/>
          <w:lang w:val="en-GB"/>
          <w:rPrChange w:id="1687" w:author="Dioguardi, Fabio" w:date="2018-10-23T11:24:00Z">
            <w:rPr>
              <w:noProof/>
            </w:rPr>
          </w:rPrChange>
        </w:rPr>
        <w:t>4</w:t>
      </w:r>
      <w:r w:rsidRPr="000E1A5F">
        <w:rPr>
          <w:lang w:val="en-GB"/>
          <w:rPrChange w:id="1688" w:author="Dioguardi, Fabio" w:date="2018-10-23T11:24:00Z">
            <w:rPr/>
          </w:rPrChange>
        </w:rPr>
        <w:fldChar w:fldCharType="end"/>
      </w:r>
      <w:bookmarkEnd w:id="1682"/>
      <w:r w:rsidRPr="000E1A5F">
        <w:rPr>
          <w:lang w:val="en-GB"/>
          <w:rPrChange w:id="1689" w:author="Dioguardi, Fabio" w:date="2018-10-23T11:24:00Z">
            <w:rPr/>
          </w:rPrChange>
        </w:rPr>
        <w:t xml:space="preserve">: Content of the folder </w:t>
      </w:r>
      <w:proofErr w:type="spellStart"/>
      <w:r w:rsidRPr="000E1A5F">
        <w:rPr>
          <w:lang w:val="en-GB"/>
          <w:rPrChange w:id="1690" w:author="Dioguardi, Fabio" w:date="2018-10-23T11:24:00Z">
            <w:rPr/>
          </w:rPrChange>
        </w:rPr>
        <w:t>refir_config</w:t>
      </w:r>
      <w:proofErr w:type="spellEnd"/>
      <w:r w:rsidRPr="000E1A5F">
        <w:rPr>
          <w:lang w:val="en-GB"/>
          <w:rPrChange w:id="1691" w:author="Dioguardi, Fabio" w:date="2018-10-23T11:24:00Z">
            <w:rPr/>
          </w:rPrChange>
        </w:rPr>
        <w:t>: This folder needs to include all five mandatory ".</w:t>
      </w:r>
      <w:proofErr w:type="spellStart"/>
      <w:r w:rsidRPr="000E1A5F">
        <w:rPr>
          <w:i/>
          <w:lang w:val="en-GB"/>
          <w:rPrChange w:id="1692" w:author="Dioguardi, Fabio" w:date="2018-10-23T11:24:00Z">
            <w:rPr>
              <w:i/>
            </w:rPr>
          </w:rPrChange>
        </w:rPr>
        <w:t>ini</w:t>
      </w:r>
      <w:proofErr w:type="spellEnd"/>
      <w:r w:rsidRPr="000E1A5F">
        <w:rPr>
          <w:lang w:val="en-GB"/>
          <w:rPrChange w:id="1693" w:author="Dioguardi, Fabio" w:date="2018-10-23T11:24:00Z">
            <w:rPr/>
          </w:rPrChange>
        </w:rPr>
        <w:t>" files. In addition it can contain the ".</w:t>
      </w:r>
      <w:proofErr w:type="spellStart"/>
      <w:r w:rsidRPr="000E1A5F">
        <w:rPr>
          <w:i/>
          <w:lang w:val="en-GB"/>
          <w:rPrChange w:id="1694" w:author="Dioguardi, Fabio" w:date="2018-10-23T11:24:00Z">
            <w:rPr>
              <w:i/>
            </w:rPr>
          </w:rPrChange>
        </w:rPr>
        <w:t>ini</w:t>
      </w:r>
      <w:proofErr w:type="spellEnd"/>
      <w:r w:rsidRPr="000E1A5F">
        <w:rPr>
          <w:lang w:val="en-GB"/>
          <w:rPrChange w:id="1695" w:author="Dioguardi, Fabio" w:date="2018-10-23T11:24:00Z">
            <w:rPr/>
          </w:rPrChange>
        </w:rPr>
        <w:t xml:space="preserve">" file generator </w:t>
      </w:r>
      <w:proofErr w:type="spellStart"/>
      <w:r w:rsidRPr="000E1A5F">
        <w:rPr>
          <w:lang w:val="en-GB"/>
          <w:rPrChange w:id="1696" w:author="Dioguardi, Fabio" w:date="2018-10-23T11:24:00Z">
            <w:rPr/>
          </w:rPrChange>
        </w:rPr>
        <w:t>FoxSet</w:t>
      </w:r>
      <w:proofErr w:type="spellEnd"/>
      <w:r w:rsidRPr="000E1A5F">
        <w:rPr>
          <w:lang w:val="en-GB"/>
          <w:rPrChange w:id="1697" w:author="Dioguardi, Fabio" w:date="2018-10-23T11:24:00Z">
            <w:rPr/>
          </w:rPrChange>
        </w:rPr>
        <w:t>.</w:t>
      </w:r>
    </w:p>
    <w:p w14:paraId="25067D41" w14:textId="77777777" w:rsidR="00D62B3F" w:rsidRPr="000E1A5F" w:rsidRDefault="00D62B3F">
      <w:pPr>
        <w:rPr>
          <w:lang w:val="en-GB"/>
          <w:rPrChange w:id="1698" w:author="Dioguardi, Fabio" w:date="2018-10-23T11:24:00Z">
            <w:rPr/>
          </w:rPrChange>
        </w:rPr>
      </w:pPr>
    </w:p>
    <w:p w14:paraId="417B96CA" w14:textId="7BD093D1" w:rsidR="004162E3" w:rsidRPr="000E1A5F" w:rsidRDefault="004162E3" w:rsidP="004E20AA">
      <w:pPr>
        <w:pStyle w:val="Heading2"/>
        <w:rPr>
          <w:lang w:val="en-GB"/>
          <w:rPrChange w:id="1699" w:author="Dioguardi, Fabio" w:date="2018-10-23T11:24:00Z">
            <w:rPr/>
          </w:rPrChange>
        </w:rPr>
      </w:pPr>
      <w:bookmarkStart w:id="1700" w:name="_Toc528058481"/>
      <w:r w:rsidRPr="000E1A5F">
        <w:rPr>
          <w:lang w:val="en-GB"/>
          <w:rPrChange w:id="1701" w:author="Dioguardi, Fabio" w:date="2018-10-23T11:24:00Z">
            <w:rPr/>
          </w:rPrChange>
        </w:rPr>
        <w:t>Installation</w:t>
      </w:r>
      <w:bookmarkEnd w:id="1700"/>
    </w:p>
    <w:p w14:paraId="2505CDF5" w14:textId="77777777" w:rsidR="004162E3" w:rsidRPr="000E1A5F" w:rsidRDefault="004162E3" w:rsidP="004162E3">
      <w:pPr>
        <w:rPr>
          <w:lang w:val="en-GB"/>
          <w:rPrChange w:id="1702" w:author="Dioguardi, Fabio" w:date="2018-10-23T11:24:00Z">
            <w:rPr/>
          </w:rPrChange>
        </w:rPr>
      </w:pPr>
      <w:r w:rsidRPr="000E1A5F">
        <w:rPr>
          <w:lang w:val="en-GB"/>
          <w:rPrChange w:id="1703" w:author="Dioguardi, Fabio" w:date="2018-10-23T11:24:00Z">
            <w:rPr/>
          </w:rPrChange>
        </w:rPr>
        <w:t xml:space="preserve">To setup REFIR, follow the steps listed below. </w:t>
      </w:r>
    </w:p>
    <w:p w14:paraId="703466A0" w14:textId="77777777" w:rsidR="004E20AA" w:rsidRPr="000E1A5F" w:rsidRDefault="004E20AA" w:rsidP="004162E3">
      <w:pPr>
        <w:rPr>
          <w:lang w:val="en-GB"/>
          <w:rPrChange w:id="1704" w:author="Dioguardi, Fabio" w:date="2018-10-23T11:24:00Z">
            <w:rPr/>
          </w:rPrChange>
        </w:rPr>
      </w:pPr>
    </w:p>
    <w:p w14:paraId="6ABAEDAB" w14:textId="5B3E5E09" w:rsidR="004162E3" w:rsidRPr="000E1A5F" w:rsidRDefault="004162E3" w:rsidP="001507E8">
      <w:pPr>
        <w:pStyle w:val="Heading3"/>
        <w:numPr>
          <w:ilvl w:val="0"/>
          <w:numId w:val="27"/>
        </w:numPr>
        <w:spacing w:line="259" w:lineRule="auto"/>
        <w:rPr>
          <w:lang w:val="en-GB"/>
          <w:rPrChange w:id="1705" w:author="Dioguardi, Fabio" w:date="2018-10-23T11:24:00Z">
            <w:rPr/>
          </w:rPrChange>
        </w:rPr>
      </w:pPr>
      <w:bookmarkStart w:id="1706" w:name="_Toc483233327"/>
      <w:bookmarkStart w:id="1707" w:name="_Toc528058482"/>
      <w:r w:rsidRPr="000E1A5F">
        <w:rPr>
          <w:lang w:val="en-GB"/>
          <w:rPrChange w:id="1708" w:author="Dioguardi, Fabio" w:date="2018-10-23T11:24:00Z">
            <w:rPr/>
          </w:rPrChange>
        </w:rPr>
        <w:t>Assembling the python scripts</w:t>
      </w:r>
      <w:bookmarkEnd w:id="1706"/>
      <w:bookmarkEnd w:id="1707"/>
    </w:p>
    <w:p w14:paraId="203CA5C5" w14:textId="0A7BD658" w:rsidR="004162E3" w:rsidRPr="000E1A5F" w:rsidRDefault="004162E3" w:rsidP="004162E3">
      <w:pPr>
        <w:ind w:left="360"/>
        <w:rPr>
          <w:lang w:val="en-GB"/>
          <w:rPrChange w:id="1709" w:author="Dioguardi, Fabio" w:date="2018-10-23T11:24:00Z">
            <w:rPr/>
          </w:rPrChange>
        </w:rPr>
      </w:pPr>
      <w:r w:rsidRPr="000E1A5F">
        <w:rPr>
          <w:lang w:val="en-GB"/>
          <w:rPrChange w:id="1710" w:author="Dioguardi, Fabio" w:date="2018-10-23T11:24:00Z">
            <w:rPr/>
          </w:rPrChange>
        </w:rPr>
        <w:t>Place the following three scripts in a working folder of your choice (e.g. C:\programs\refir):</w:t>
      </w:r>
    </w:p>
    <w:p w14:paraId="51B03894" w14:textId="324A7E26" w:rsidR="004162E3" w:rsidRPr="000E1A5F" w:rsidRDefault="004162E3" w:rsidP="001507E8">
      <w:pPr>
        <w:pStyle w:val="ListParagraph"/>
        <w:numPr>
          <w:ilvl w:val="0"/>
          <w:numId w:val="29"/>
        </w:numPr>
        <w:spacing w:after="160" w:line="259" w:lineRule="auto"/>
        <w:rPr>
          <w:lang w:val="en-GB"/>
          <w:rPrChange w:id="1711" w:author="Dioguardi, Fabio" w:date="2018-10-23T11:24:00Z">
            <w:rPr/>
          </w:rPrChange>
        </w:rPr>
      </w:pPr>
      <w:r w:rsidRPr="000E1A5F">
        <w:rPr>
          <w:i/>
          <w:lang w:val="en-GB"/>
          <w:rPrChange w:id="1712" w:author="Dioguardi, Fabio" w:date="2018-10-23T11:24:00Z">
            <w:rPr>
              <w:i/>
            </w:rPr>
          </w:rPrChange>
        </w:rPr>
        <w:t>fix.py</w:t>
      </w:r>
    </w:p>
    <w:p w14:paraId="70776093" w14:textId="4E875D49" w:rsidR="004162E3" w:rsidRPr="000E1A5F" w:rsidRDefault="004162E3" w:rsidP="001507E8">
      <w:pPr>
        <w:pStyle w:val="ListParagraph"/>
        <w:numPr>
          <w:ilvl w:val="0"/>
          <w:numId w:val="29"/>
        </w:numPr>
        <w:spacing w:after="160" w:line="259" w:lineRule="auto"/>
        <w:rPr>
          <w:lang w:val="en-GB"/>
          <w:rPrChange w:id="1713" w:author="Dioguardi, Fabio" w:date="2018-10-23T11:24:00Z">
            <w:rPr/>
          </w:rPrChange>
        </w:rPr>
      </w:pPr>
      <w:r w:rsidRPr="000E1A5F">
        <w:rPr>
          <w:i/>
          <w:lang w:val="en-GB"/>
          <w:rPrChange w:id="1714" w:author="Dioguardi, Fabio" w:date="2018-10-23T11:24:00Z">
            <w:rPr>
              <w:i/>
            </w:rPr>
          </w:rPrChange>
        </w:rPr>
        <w:t>foxi.py</w:t>
      </w:r>
    </w:p>
    <w:p w14:paraId="2EC0ED4D" w14:textId="7DC2F053" w:rsidR="004162E3" w:rsidRPr="000E1A5F" w:rsidRDefault="00D11C49" w:rsidP="001507E8">
      <w:pPr>
        <w:pStyle w:val="ListParagraph"/>
        <w:numPr>
          <w:ilvl w:val="0"/>
          <w:numId w:val="29"/>
        </w:numPr>
        <w:spacing w:after="160" w:line="259" w:lineRule="auto"/>
        <w:rPr>
          <w:lang w:val="en-GB"/>
          <w:rPrChange w:id="1715" w:author="Dioguardi, Fabio" w:date="2018-10-23T11:24:00Z">
            <w:rPr/>
          </w:rPrChange>
        </w:rPr>
      </w:pPr>
      <w:r w:rsidRPr="000E1A5F">
        <w:rPr>
          <w:i/>
          <w:lang w:val="en-GB"/>
          <w:rPrChange w:id="1716" w:author="Dioguardi, Fabio" w:date="2018-10-23T11:24:00Z">
            <w:rPr>
              <w:i/>
              <w:lang w:val="is-IS"/>
            </w:rPr>
          </w:rPrChange>
        </w:rPr>
        <w:t>FoxScreen</w:t>
      </w:r>
      <w:r w:rsidR="004162E3" w:rsidRPr="000E1A5F">
        <w:rPr>
          <w:i/>
          <w:lang w:val="en-GB"/>
          <w:rPrChange w:id="1717" w:author="Dioguardi, Fabio" w:date="2018-10-23T11:24:00Z">
            <w:rPr>
              <w:i/>
              <w:lang w:val="is-IS"/>
            </w:rPr>
          </w:rPrChange>
        </w:rPr>
        <w:t>.py</w:t>
      </w:r>
    </w:p>
    <w:p w14:paraId="3A5C6D3A" w14:textId="16E90D73" w:rsidR="004162E3" w:rsidRPr="000E1A5F" w:rsidRDefault="004162E3" w:rsidP="001507E8">
      <w:pPr>
        <w:pStyle w:val="Heading3"/>
        <w:numPr>
          <w:ilvl w:val="0"/>
          <w:numId w:val="27"/>
        </w:numPr>
        <w:spacing w:line="259" w:lineRule="auto"/>
        <w:rPr>
          <w:lang w:val="en-GB"/>
          <w:rPrChange w:id="1718" w:author="Dioguardi, Fabio" w:date="2018-10-23T11:24:00Z">
            <w:rPr/>
          </w:rPrChange>
        </w:rPr>
      </w:pPr>
      <w:bookmarkStart w:id="1719" w:name="_Toc483233328"/>
      <w:bookmarkStart w:id="1720" w:name="_Toc528058483"/>
      <w:r w:rsidRPr="000E1A5F">
        <w:rPr>
          <w:lang w:val="en-GB"/>
          <w:rPrChange w:id="1721" w:author="Dioguardi, Fabio" w:date="2018-10-23T11:24:00Z">
            <w:rPr/>
          </w:rPrChange>
        </w:rPr>
        <w:t>Within the working directory create a subfolder named "</w:t>
      </w:r>
      <w:proofErr w:type="spellStart"/>
      <w:r w:rsidRPr="000E1A5F">
        <w:rPr>
          <w:lang w:val="en-GB"/>
          <w:rPrChange w:id="1722" w:author="Dioguardi, Fabio" w:date="2018-10-23T11:24:00Z">
            <w:rPr/>
          </w:rPrChange>
        </w:rPr>
        <w:t>refir_config</w:t>
      </w:r>
      <w:proofErr w:type="spellEnd"/>
      <w:r w:rsidRPr="000E1A5F">
        <w:rPr>
          <w:lang w:val="en-GB"/>
          <w:rPrChange w:id="1723" w:author="Dioguardi, Fabio" w:date="2018-10-23T11:24:00Z">
            <w:rPr/>
          </w:rPrChange>
        </w:rPr>
        <w:t>"</w:t>
      </w:r>
      <w:bookmarkEnd w:id="1719"/>
      <w:bookmarkEnd w:id="1720"/>
    </w:p>
    <w:p w14:paraId="06D72423" w14:textId="77777777" w:rsidR="004162E3" w:rsidRPr="000E1A5F" w:rsidRDefault="004162E3" w:rsidP="004162E3">
      <w:pPr>
        <w:ind w:firstLine="360"/>
        <w:rPr>
          <w:lang w:val="en-GB"/>
          <w:rPrChange w:id="1724" w:author="Dioguardi, Fabio" w:date="2018-10-23T11:24:00Z">
            <w:rPr/>
          </w:rPrChange>
        </w:rPr>
      </w:pPr>
      <w:r w:rsidRPr="000E1A5F">
        <w:rPr>
          <w:lang w:val="en-GB"/>
          <w:rPrChange w:id="1725" w:author="Dioguardi, Fabio" w:date="2018-10-23T11:24:00Z">
            <w:rPr/>
          </w:rPrChange>
        </w:rPr>
        <w:t>(In this example: C:\programs\refir\refir_config)</w:t>
      </w:r>
    </w:p>
    <w:p w14:paraId="069212EF" w14:textId="537D4328" w:rsidR="004162E3" w:rsidRPr="000E1A5F" w:rsidRDefault="004162E3" w:rsidP="001507E8">
      <w:pPr>
        <w:pStyle w:val="Heading3"/>
        <w:numPr>
          <w:ilvl w:val="0"/>
          <w:numId w:val="27"/>
        </w:numPr>
        <w:spacing w:line="259" w:lineRule="auto"/>
        <w:rPr>
          <w:lang w:val="en-GB"/>
          <w:rPrChange w:id="1726" w:author="Dioguardi, Fabio" w:date="2018-10-23T11:24:00Z">
            <w:rPr/>
          </w:rPrChange>
        </w:rPr>
      </w:pPr>
      <w:bookmarkStart w:id="1727" w:name="_Toc483233329"/>
      <w:bookmarkStart w:id="1728" w:name="_Toc528058484"/>
      <w:r w:rsidRPr="000E1A5F">
        <w:rPr>
          <w:lang w:val="en-GB"/>
          <w:rPrChange w:id="1729" w:author="Dioguardi, Fabio" w:date="2018-10-23T11:24:00Z">
            <w:rPr/>
          </w:rPrChange>
        </w:rPr>
        <w:t>Within the subfolder “</w:t>
      </w:r>
      <w:proofErr w:type="spellStart"/>
      <w:r w:rsidRPr="000E1A5F">
        <w:rPr>
          <w:lang w:val="en-GB"/>
          <w:rPrChange w:id="1730" w:author="Dioguardi, Fabio" w:date="2018-10-23T11:24:00Z">
            <w:rPr/>
          </w:rPrChange>
        </w:rPr>
        <w:t>refir_config</w:t>
      </w:r>
      <w:proofErr w:type="spellEnd"/>
      <w:r w:rsidRPr="000E1A5F">
        <w:rPr>
          <w:lang w:val="en-GB"/>
          <w:rPrChange w:id="1731" w:author="Dioguardi, Fabio" w:date="2018-10-23T11:24:00Z">
            <w:rPr/>
          </w:rPrChange>
        </w:rPr>
        <w:t>” generate the following five files:</w:t>
      </w:r>
      <w:bookmarkEnd w:id="1727"/>
      <w:bookmarkEnd w:id="1728"/>
      <w:r w:rsidRPr="000E1A5F">
        <w:rPr>
          <w:lang w:val="en-GB"/>
          <w:rPrChange w:id="1732" w:author="Dioguardi, Fabio" w:date="2018-10-23T11:24:00Z">
            <w:rPr/>
          </w:rPrChange>
        </w:rPr>
        <w:t xml:space="preserve"> </w:t>
      </w:r>
    </w:p>
    <w:p w14:paraId="2CED017D" w14:textId="35AF4C52" w:rsidR="004162E3" w:rsidRPr="000E1A5F" w:rsidRDefault="004162E3" w:rsidP="001507E8">
      <w:pPr>
        <w:pStyle w:val="ListParagraph"/>
        <w:numPr>
          <w:ilvl w:val="0"/>
          <w:numId w:val="28"/>
        </w:numPr>
        <w:spacing w:after="160" w:line="259" w:lineRule="auto"/>
        <w:rPr>
          <w:i/>
          <w:lang w:val="en-GB"/>
          <w:rPrChange w:id="1733" w:author="Dioguardi, Fabio" w:date="2018-10-23T11:24:00Z">
            <w:rPr>
              <w:i/>
            </w:rPr>
          </w:rPrChange>
        </w:rPr>
      </w:pPr>
      <w:r w:rsidRPr="000E1A5F">
        <w:rPr>
          <w:i/>
          <w:lang w:val="en-GB"/>
          <w:rPrChange w:id="1734" w:author="Dioguardi, Fabio" w:date="2018-10-23T11:24:00Z">
            <w:rPr>
              <w:i/>
            </w:rPr>
          </w:rPrChange>
        </w:rPr>
        <w:t>volcano_list.ini</w:t>
      </w:r>
    </w:p>
    <w:p w14:paraId="1B5EE7C3" w14:textId="71ECEF8A" w:rsidR="004162E3" w:rsidRPr="000E1A5F" w:rsidRDefault="004162E3" w:rsidP="001507E8">
      <w:pPr>
        <w:pStyle w:val="ListParagraph"/>
        <w:numPr>
          <w:ilvl w:val="0"/>
          <w:numId w:val="28"/>
        </w:numPr>
        <w:spacing w:after="160" w:line="259" w:lineRule="auto"/>
        <w:rPr>
          <w:i/>
          <w:lang w:val="en-GB"/>
          <w:rPrChange w:id="1735" w:author="Dioguardi, Fabio" w:date="2018-10-23T11:24:00Z">
            <w:rPr>
              <w:i/>
            </w:rPr>
          </w:rPrChange>
        </w:rPr>
      </w:pPr>
      <w:r w:rsidRPr="000E1A5F">
        <w:rPr>
          <w:i/>
          <w:lang w:val="en-GB"/>
          <w:rPrChange w:id="1736" w:author="Dioguardi, Fabio" w:date="2018-10-23T11:24:00Z">
            <w:rPr>
              <w:i/>
            </w:rPr>
          </w:rPrChange>
        </w:rPr>
        <w:t>Cband.ini</w:t>
      </w:r>
    </w:p>
    <w:p w14:paraId="22EDE508" w14:textId="210FB058" w:rsidR="004162E3" w:rsidRPr="000E1A5F" w:rsidRDefault="004162E3" w:rsidP="001507E8">
      <w:pPr>
        <w:pStyle w:val="ListParagraph"/>
        <w:numPr>
          <w:ilvl w:val="0"/>
          <w:numId w:val="28"/>
        </w:numPr>
        <w:spacing w:after="160" w:line="259" w:lineRule="auto"/>
        <w:rPr>
          <w:i/>
          <w:lang w:val="en-GB"/>
          <w:rPrChange w:id="1737" w:author="Dioguardi, Fabio" w:date="2018-10-23T11:24:00Z">
            <w:rPr>
              <w:i/>
            </w:rPr>
          </w:rPrChange>
        </w:rPr>
      </w:pPr>
      <w:r w:rsidRPr="000E1A5F">
        <w:rPr>
          <w:i/>
          <w:lang w:val="en-GB"/>
          <w:rPrChange w:id="1738" w:author="Dioguardi, Fabio" w:date="2018-10-23T11:24:00Z">
            <w:rPr>
              <w:i/>
            </w:rPr>
          </w:rPrChange>
        </w:rPr>
        <w:t>Xband.ini</w:t>
      </w:r>
    </w:p>
    <w:p w14:paraId="1B78186F" w14:textId="5299AD75" w:rsidR="004162E3" w:rsidRPr="000E1A5F" w:rsidRDefault="004162E3" w:rsidP="001507E8">
      <w:pPr>
        <w:pStyle w:val="ListParagraph"/>
        <w:numPr>
          <w:ilvl w:val="0"/>
          <w:numId w:val="28"/>
        </w:numPr>
        <w:spacing w:after="160" w:line="259" w:lineRule="auto"/>
        <w:rPr>
          <w:i/>
          <w:lang w:val="en-GB"/>
          <w:rPrChange w:id="1739" w:author="Dioguardi, Fabio" w:date="2018-10-23T11:24:00Z">
            <w:rPr>
              <w:i/>
            </w:rPr>
          </w:rPrChange>
        </w:rPr>
      </w:pPr>
      <w:r w:rsidRPr="000E1A5F">
        <w:rPr>
          <w:i/>
          <w:lang w:val="en-GB"/>
          <w:rPrChange w:id="1740" w:author="Dioguardi, Fabio" w:date="2018-10-23T11:24:00Z">
            <w:rPr>
              <w:i/>
            </w:rPr>
          </w:rPrChange>
        </w:rPr>
        <w:t>Cam.ini</w:t>
      </w:r>
    </w:p>
    <w:p w14:paraId="694E1A76" w14:textId="6FE52AF9" w:rsidR="004162E3" w:rsidRPr="000E1A5F" w:rsidRDefault="004162E3" w:rsidP="001507E8">
      <w:pPr>
        <w:pStyle w:val="ListParagraph"/>
        <w:numPr>
          <w:ilvl w:val="0"/>
          <w:numId w:val="28"/>
        </w:numPr>
        <w:spacing w:after="160" w:line="259" w:lineRule="auto"/>
        <w:rPr>
          <w:i/>
          <w:lang w:val="en-GB"/>
          <w:rPrChange w:id="1741" w:author="Dioguardi, Fabio" w:date="2018-10-23T11:24:00Z">
            <w:rPr>
              <w:i/>
            </w:rPr>
          </w:rPrChange>
        </w:rPr>
      </w:pPr>
      <w:r w:rsidRPr="000E1A5F">
        <w:rPr>
          <w:i/>
          <w:lang w:val="en-GB"/>
          <w:rPrChange w:id="1742" w:author="Dioguardi, Fabio" w:date="2018-10-23T11:24:00Z">
            <w:rPr>
              <w:i/>
            </w:rPr>
          </w:rPrChange>
        </w:rPr>
        <w:t xml:space="preserve">volc_database.ini </w:t>
      </w:r>
    </w:p>
    <w:p w14:paraId="3DBCA35A" w14:textId="5E790E4A" w:rsidR="004162E3" w:rsidRPr="000E1A5F" w:rsidRDefault="004162E3" w:rsidP="004162E3">
      <w:pPr>
        <w:rPr>
          <w:lang w:val="en-GB"/>
          <w:rPrChange w:id="1743" w:author="Dioguardi, Fabio" w:date="2018-10-23T11:24:00Z">
            <w:rPr/>
          </w:rPrChange>
        </w:rPr>
      </w:pPr>
      <w:r w:rsidRPr="000E1A5F">
        <w:rPr>
          <w:lang w:val="en-GB"/>
          <w:rPrChange w:id="1744" w:author="Dioguardi, Fabio" w:date="2018-10-23T11:24:00Z">
            <w:rPr/>
          </w:rPrChange>
        </w:rPr>
        <w:t>These can be generated by one of two options:</w:t>
      </w:r>
      <w:r w:rsidR="007A432C" w:rsidRPr="000E1A5F">
        <w:rPr>
          <w:lang w:val="en-GB"/>
          <w:rPrChange w:id="1745" w:author="Dioguardi, Fabio" w:date="2018-10-23T11:24:00Z">
            <w:rPr/>
          </w:rPrChange>
        </w:rPr>
        <w:t xml:space="preserve"> Either creating them manually using a text editor </w:t>
      </w:r>
      <w:r w:rsidR="00D91F5E" w:rsidRPr="000E1A5F">
        <w:rPr>
          <w:lang w:val="en-GB"/>
          <w:rPrChange w:id="1746" w:author="Dioguardi, Fabio" w:date="2018-10-23T11:24:00Z">
            <w:rPr/>
          </w:rPrChange>
        </w:rPr>
        <w:t>o</w:t>
      </w:r>
      <w:r w:rsidR="007A432C" w:rsidRPr="000E1A5F">
        <w:rPr>
          <w:lang w:val="en-GB"/>
          <w:rPrChange w:id="1747" w:author="Dioguardi, Fabio" w:date="2018-10-23T11:24:00Z">
            <w:rPr/>
          </w:rPrChange>
        </w:rPr>
        <w:t xml:space="preserve">r using the python script FoxSet.py. Both </w:t>
      </w:r>
      <w:r w:rsidR="00A80339" w:rsidRPr="000E1A5F">
        <w:rPr>
          <w:lang w:val="en-GB"/>
          <w:rPrChange w:id="1748" w:author="Dioguardi, Fabio" w:date="2018-10-23T11:24:00Z">
            <w:rPr/>
          </w:rPrChange>
        </w:rPr>
        <w:t xml:space="preserve">set up </w:t>
      </w:r>
      <w:r w:rsidR="007A432C" w:rsidRPr="000E1A5F">
        <w:rPr>
          <w:lang w:val="en-GB"/>
          <w:rPrChange w:id="1749" w:author="Dioguardi, Fabio" w:date="2018-10-23T11:24:00Z">
            <w:rPr/>
          </w:rPrChange>
        </w:rPr>
        <w:t>options are subsequently described.</w:t>
      </w:r>
    </w:p>
    <w:p w14:paraId="74346D78" w14:textId="77777777" w:rsidR="00A80339" w:rsidRPr="000E1A5F" w:rsidRDefault="00A80339" w:rsidP="004162E3">
      <w:pPr>
        <w:rPr>
          <w:lang w:val="en-GB"/>
          <w:rPrChange w:id="1750" w:author="Dioguardi, Fabio" w:date="2018-10-23T11:24:00Z">
            <w:rPr/>
          </w:rPrChange>
        </w:rPr>
      </w:pPr>
    </w:p>
    <w:p w14:paraId="6A82913E" w14:textId="77777777" w:rsidR="004E20AA" w:rsidRPr="000E1A5F" w:rsidRDefault="004E20AA" w:rsidP="004162E3">
      <w:pPr>
        <w:rPr>
          <w:lang w:val="en-GB"/>
          <w:rPrChange w:id="1751" w:author="Dioguardi, Fabio" w:date="2018-10-23T11:24:00Z">
            <w:rPr/>
          </w:rPrChange>
        </w:rPr>
      </w:pPr>
    </w:p>
    <w:p w14:paraId="20745179" w14:textId="7ABFB8A1" w:rsidR="00A80339" w:rsidRPr="000E1A5F" w:rsidRDefault="00A80339" w:rsidP="004E20AA">
      <w:pPr>
        <w:pStyle w:val="Heading2"/>
        <w:numPr>
          <w:ilvl w:val="0"/>
          <w:numId w:val="0"/>
        </w:numPr>
        <w:ind w:left="576" w:hanging="576"/>
        <w:rPr>
          <w:lang w:val="en-GB"/>
          <w:rPrChange w:id="1752" w:author="Dioguardi, Fabio" w:date="2018-10-23T11:24:00Z">
            <w:rPr/>
          </w:rPrChange>
        </w:rPr>
      </w:pPr>
      <w:bookmarkStart w:id="1753" w:name="_Toc528058485"/>
      <w:r w:rsidRPr="000E1A5F">
        <w:rPr>
          <w:lang w:val="en-GB"/>
          <w:rPrChange w:id="1754" w:author="Dioguardi, Fabio" w:date="2018-10-23T11:24:00Z">
            <w:rPr/>
          </w:rPrChange>
        </w:rPr>
        <w:lastRenderedPageBreak/>
        <w:t>Option 1 –manually creating the “.</w:t>
      </w:r>
      <w:proofErr w:type="spellStart"/>
      <w:r w:rsidRPr="000E1A5F">
        <w:rPr>
          <w:lang w:val="en-GB"/>
          <w:rPrChange w:id="1755" w:author="Dioguardi, Fabio" w:date="2018-10-23T11:24:00Z">
            <w:rPr/>
          </w:rPrChange>
        </w:rPr>
        <w:t>ini</w:t>
      </w:r>
      <w:proofErr w:type="spellEnd"/>
      <w:r w:rsidRPr="000E1A5F">
        <w:rPr>
          <w:lang w:val="en-GB"/>
          <w:rPrChange w:id="1756" w:author="Dioguardi, Fabio" w:date="2018-10-23T11:24:00Z">
            <w:rPr/>
          </w:rPrChange>
        </w:rPr>
        <w:t>” files by using a text editor</w:t>
      </w:r>
      <w:bookmarkEnd w:id="1753"/>
    </w:p>
    <w:p w14:paraId="6D5319E5" w14:textId="77777777" w:rsidR="001430E8" w:rsidRPr="000E1A5F" w:rsidRDefault="001430E8" w:rsidP="001430E8">
      <w:pPr>
        <w:rPr>
          <w:lang w:val="en-GB"/>
          <w:rPrChange w:id="1757" w:author="Dioguardi, Fabio" w:date="2018-10-23T11:24:00Z">
            <w:rPr/>
          </w:rPrChange>
        </w:rPr>
      </w:pPr>
    </w:p>
    <w:p w14:paraId="3BE99E13" w14:textId="77777777" w:rsidR="00A80339" w:rsidRPr="000E1A5F" w:rsidRDefault="00A80339" w:rsidP="004E20AA">
      <w:pPr>
        <w:pStyle w:val="Heading5"/>
        <w:numPr>
          <w:ilvl w:val="0"/>
          <w:numId w:val="0"/>
        </w:numPr>
        <w:ind w:left="1008" w:hanging="1008"/>
        <w:rPr>
          <w:lang w:val="en-GB"/>
          <w:rPrChange w:id="1758" w:author="Dioguardi, Fabio" w:date="2018-10-23T11:24:00Z">
            <w:rPr/>
          </w:rPrChange>
        </w:rPr>
      </w:pPr>
      <w:r w:rsidRPr="000E1A5F">
        <w:rPr>
          <w:lang w:val="en-GB"/>
          <w:rPrChange w:id="1759" w:author="Dioguardi, Fabio" w:date="2018-10-23T11:24:00Z">
            <w:rPr/>
          </w:rPrChange>
        </w:rPr>
        <w:t>a. Generating “</w:t>
      </w:r>
      <w:r w:rsidRPr="000E1A5F">
        <w:rPr>
          <w:i/>
          <w:lang w:val="en-GB"/>
          <w:rPrChange w:id="1760" w:author="Dioguardi, Fabio" w:date="2018-10-23T11:24:00Z">
            <w:rPr>
              <w:i/>
            </w:rPr>
          </w:rPrChange>
        </w:rPr>
        <w:t>volcano_list.ini</w:t>
      </w:r>
      <w:r w:rsidRPr="000E1A5F">
        <w:rPr>
          <w:lang w:val="en-GB"/>
          <w:rPrChange w:id="1761" w:author="Dioguardi, Fabio" w:date="2018-10-23T11:24:00Z">
            <w:rPr/>
          </w:rPrChange>
        </w:rPr>
        <w:t>”</w:t>
      </w:r>
    </w:p>
    <w:p w14:paraId="0C621825" w14:textId="2FFC24DC" w:rsidR="00A80339" w:rsidRPr="000E1A5F" w:rsidRDefault="00A80339" w:rsidP="00A80339">
      <w:pPr>
        <w:rPr>
          <w:lang w:val="en-GB"/>
          <w:rPrChange w:id="1762" w:author="Dioguardi, Fabio" w:date="2018-10-23T11:24:00Z">
            <w:rPr/>
          </w:rPrChange>
        </w:rPr>
      </w:pPr>
      <w:r w:rsidRPr="000E1A5F">
        <w:rPr>
          <w:lang w:val="en-GB"/>
          <w:rPrChange w:id="1763" w:author="Dioguardi, Fabio" w:date="2018-10-23T11:24:00Z">
            <w:rPr/>
          </w:rPrChange>
        </w:rPr>
        <w:t>The file “</w:t>
      </w:r>
      <w:r w:rsidRPr="000E1A5F">
        <w:rPr>
          <w:i/>
          <w:lang w:val="en-GB"/>
          <w:rPrChange w:id="1764" w:author="Dioguardi, Fabio" w:date="2018-10-23T11:24:00Z">
            <w:rPr>
              <w:i/>
            </w:rPr>
          </w:rPrChange>
        </w:rPr>
        <w:t>volcano_list.ini</w:t>
      </w:r>
      <w:r w:rsidRPr="000E1A5F">
        <w:rPr>
          <w:lang w:val="en-GB"/>
          <w:rPrChange w:id="1765" w:author="Dioguardi, Fabio" w:date="2018-10-23T11:24:00Z">
            <w:rPr/>
          </w:rPrChange>
        </w:rPr>
        <w:t xml:space="preserve">” contains location and vent information of the eruptive sites monitored within REFIR. Up to 10 volcanoes can be assigned. </w:t>
      </w:r>
      <w:r w:rsidR="001430E8" w:rsidRPr="000E1A5F">
        <w:rPr>
          <w:lang w:val="en-GB"/>
          <w:rPrChange w:id="1766" w:author="Dioguardi, Fabio" w:date="2018-10-23T11:24:00Z">
            <w:rPr/>
          </w:rPrChange>
        </w:rPr>
        <w:fldChar w:fldCharType="begin"/>
      </w:r>
      <w:r w:rsidR="001430E8" w:rsidRPr="000E1A5F">
        <w:rPr>
          <w:lang w:val="en-GB"/>
          <w:rPrChange w:id="1767" w:author="Dioguardi, Fabio" w:date="2018-10-23T11:24:00Z">
            <w:rPr/>
          </w:rPrChange>
        </w:rPr>
        <w:instrText xml:space="preserve"> REF _Ref482196196 </w:instrText>
      </w:r>
      <w:r w:rsidR="001430E8" w:rsidRPr="000E1A5F">
        <w:rPr>
          <w:lang w:val="en-GB"/>
          <w:rPrChange w:id="1768" w:author="Dioguardi, Fabio" w:date="2018-10-23T11:24:00Z">
            <w:rPr/>
          </w:rPrChange>
        </w:rPr>
        <w:fldChar w:fldCharType="separate"/>
      </w:r>
      <w:r w:rsidR="00DE7C99" w:rsidRPr="000E1A5F">
        <w:rPr>
          <w:lang w:val="en-GB"/>
          <w:rPrChange w:id="1769" w:author="Dioguardi, Fabio" w:date="2018-10-23T11:24:00Z">
            <w:rPr/>
          </w:rPrChange>
        </w:rPr>
        <w:t xml:space="preserve">Figure </w:t>
      </w:r>
      <w:r w:rsidR="00DE7C99" w:rsidRPr="000E1A5F">
        <w:rPr>
          <w:noProof/>
          <w:lang w:val="en-GB"/>
          <w:rPrChange w:id="1770" w:author="Dioguardi, Fabio" w:date="2018-10-23T11:24:00Z">
            <w:rPr>
              <w:noProof/>
            </w:rPr>
          </w:rPrChange>
        </w:rPr>
        <w:t>5</w:t>
      </w:r>
      <w:r w:rsidR="001430E8" w:rsidRPr="000E1A5F">
        <w:rPr>
          <w:lang w:val="en-GB"/>
          <w:rPrChange w:id="1771" w:author="Dioguardi, Fabio" w:date="2018-10-23T11:24:00Z">
            <w:rPr/>
          </w:rPrChange>
        </w:rPr>
        <w:fldChar w:fldCharType="end"/>
      </w:r>
      <w:r w:rsidR="001430E8" w:rsidRPr="000E1A5F">
        <w:rPr>
          <w:lang w:val="en-GB"/>
          <w:rPrChange w:id="1772" w:author="Dioguardi, Fabio" w:date="2018-10-23T11:24:00Z">
            <w:rPr/>
          </w:rPrChange>
        </w:rPr>
        <w:t xml:space="preserve"> </w:t>
      </w:r>
      <w:r w:rsidRPr="000E1A5F">
        <w:rPr>
          <w:lang w:val="en-GB"/>
          <w:rPrChange w:id="1773" w:author="Dioguardi, Fabio" w:date="2018-10-23T11:24:00Z">
            <w:rPr/>
          </w:rPrChange>
        </w:rPr>
        <w:t>gives an example of how such a file should look like.</w:t>
      </w:r>
    </w:p>
    <w:p w14:paraId="6F6E161C" w14:textId="77777777" w:rsidR="001430E8" w:rsidRPr="000E1A5F" w:rsidRDefault="001430E8" w:rsidP="00A80339">
      <w:pPr>
        <w:rPr>
          <w:lang w:val="en-GB"/>
          <w:rPrChange w:id="1774" w:author="Dioguardi, Fabio" w:date="2018-10-23T11:24:00Z">
            <w:rPr/>
          </w:rPrChange>
        </w:rPr>
      </w:pPr>
    </w:p>
    <w:p w14:paraId="45B1DDD3" w14:textId="77777777" w:rsidR="001430E8" w:rsidRPr="000E1A5F" w:rsidRDefault="00A80339" w:rsidP="001430E8">
      <w:pPr>
        <w:keepNext/>
        <w:rPr>
          <w:lang w:val="en-GB"/>
          <w:rPrChange w:id="1775" w:author="Dioguardi, Fabio" w:date="2018-10-23T11:24:00Z">
            <w:rPr/>
          </w:rPrChange>
        </w:rPr>
      </w:pPr>
      <w:r w:rsidRPr="000E1A5F">
        <w:rPr>
          <w:noProof/>
          <w:lang w:val="en-GB" w:eastAsia="en-GB"/>
        </w:rPr>
        <w:drawing>
          <wp:inline distT="0" distB="0" distL="0" distR="0" wp14:anchorId="02A9EC61" wp14:editId="5D896CA8">
            <wp:extent cx="3405505" cy="1763826"/>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bi\AppData\Local\Microsoft\Windows\INetCache\Content.Word\volcano_list.ini - Notepad.tiff"/>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05505" cy="1763826"/>
                    </a:xfrm>
                    <a:prstGeom prst="rect">
                      <a:avLst/>
                    </a:prstGeom>
                    <a:noFill/>
                    <a:ln>
                      <a:noFill/>
                    </a:ln>
                  </pic:spPr>
                </pic:pic>
              </a:graphicData>
            </a:graphic>
          </wp:inline>
        </w:drawing>
      </w:r>
    </w:p>
    <w:p w14:paraId="5397BBCC" w14:textId="08D0D3DA" w:rsidR="001430E8" w:rsidRPr="000E1A5F" w:rsidRDefault="001430E8" w:rsidP="001430E8">
      <w:pPr>
        <w:pStyle w:val="Caption"/>
        <w:rPr>
          <w:lang w:val="en-GB"/>
          <w:rPrChange w:id="1776" w:author="Dioguardi, Fabio" w:date="2018-10-23T11:24:00Z">
            <w:rPr/>
          </w:rPrChange>
        </w:rPr>
      </w:pPr>
      <w:bookmarkStart w:id="1777" w:name="_Ref482196196"/>
      <w:r w:rsidRPr="000E1A5F">
        <w:rPr>
          <w:lang w:val="en-GB"/>
          <w:rPrChange w:id="1778" w:author="Dioguardi, Fabio" w:date="2018-10-23T11:24:00Z">
            <w:rPr/>
          </w:rPrChange>
        </w:rPr>
        <w:t xml:space="preserve">Figure </w:t>
      </w:r>
      <w:r w:rsidRPr="000E1A5F">
        <w:rPr>
          <w:lang w:val="en-GB"/>
          <w:rPrChange w:id="1779" w:author="Dioguardi, Fabio" w:date="2018-10-23T11:24:00Z">
            <w:rPr/>
          </w:rPrChange>
        </w:rPr>
        <w:fldChar w:fldCharType="begin"/>
      </w:r>
      <w:r w:rsidRPr="000E1A5F">
        <w:rPr>
          <w:lang w:val="en-GB"/>
          <w:rPrChange w:id="1780" w:author="Dioguardi, Fabio" w:date="2018-10-23T11:24:00Z">
            <w:rPr/>
          </w:rPrChange>
        </w:rPr>
        <w:instrText xml:space="preserve"> SEQ Figure \* ARABIC </w:instrText>
      </w:r>
      <w:r w:rsidRPr="000E1A5F">
        <w:rPr>
          <w:lang w:val="en-GB"/>
          <w:rPrChange w:id="1781" w:author="Dioguardi, Fabio" w:date="2018-10-23T11:24:00Z">
            <w:rPr/>
          </w:rPrChange>
        </w:rPr>
        <w:fldChar w:fldCharType="separate"/>
      </w:r>
      <w:r w:rsidR="00DE7C99" w:rsidRPr="000E1A5F">
        <w:rPr>
          <w:noProof/>
          <w:lang w:val="en-GB"/>
          <w:rPrChange w:id="1782" w:author="Dioguardi, Fabio" w:date="2018-10-23T11:24:00Z">
            <w:rPr>
              <w:noProof/>
            </w:rPr>
          </w:rPrChange>
        </w:rPr>
        <w:t>5</w:t>
      </w:r>
      <w:r w:rsidRPr="000E1A5F">
        <w:rPr>
          <w:lang w:val="en-GB"/>
          <w:rPrChange w:id="1783" w:author="Dioguardi, Fabio" w:date="2018-10-23T11:24:00Z">
            <w:rPr/>
          </w:rPrChange>
        </w:rPr>
        <w:fldChar w:fldCharType="end"/>
      </w:r>
      <w:bookmarkEnd w:id="1777"/>
      <w:r w:rsidRPr="000E1A5F">
        <w:rPr>
          <w:lang w:val="en-GB"/>
          <w:rPrChange w:id="1784" w:author="Dioguardi, Fabio" w:date="2018-10-23T11:24:00Z">
            <w:rPr/>
          </w:rPrChange>
        </w:rPr>
        <w:t>: Example of a “</w:t>
      </w:r>
      <w:r w:rsidRPr="000E1A5F">
        <w:rPr>
          <w:i/>
          <w:lang w:val="en-GB"/>
          <w:rPrChange w:id="1785" w:author="Dioguardi, Fabio" w:date="2018-10-23T11:24:00Z">
            <w:rPr>
              <w:i/>
            </w:rPr>
          </w:rPrChange>
        </w:rPr>
        <w:t>volcano_list.ini</w:t>
      </w:r>
      <w:r w:rsidRPr="000E1A5F">
        <w:rPr>
          <w:lang w:val="en-GB"/>
          <w:rPrChange w:id="1786" w:author="Dioguardi, Fabio" w:date="2018-10-23T11:24:00Z">
            <w:rPr/>
          </w:rPrChange>
        </w:rPr>
        <w:t>” file.</w:t>
      </w:r>
    </w:p>
    <w:p w14:paraId="2A4503BB" w14:textId="44226B14" w:rsidR="00A80339" w:rsidRPr="000E1A5F" w:rsidRDefault="00A80339" w:rsidP="00A80339">
      <w:pPr>
        <w:rPr>
          <w:lang w:val="en-GB"/>
          <w:rPrChange w:id="1787" w:author="Dioguardi, Fabio" w:date="2018-10-23T11:24:00Z">
            <w:rPr/>
          </w:rPrChange>
        </w:rPr>
      </w:pPr>
    </w:p>
    <w:p w14:paraId="34ACF0EE" w14:textId="652607FE" w:rsidR="00A80339" w:rsidRPr="000E1A5F" w:rsidRDefault="00A80339" w:rsidP="00A80339">
      <w:pPr>
        <w:rPr>
          <w:lang w:val="en-GB"/>
          <w:rPrChange w:id="1788" w:author="Dioguardi, Fabio" w:date="2018-10-23T11:24:00Z">
            <w:rPr/>
          </w:rPrChange>
        </w:rPr>
      </w:pPr>
      <w:r w:rsidRPr="000E1A5F">
        <w:rPr>
          <w:lang w:val="en-GB"/>
          <w:rPrChange w:id="1789" w:author="Dioguardi, Fabio" w:date="2018-10-23T11:24:00Z">
            <w:rPr/>
          </w:rPrChange>
        </w:rPr>
        <w:t xml:space="preserve">The file consists of 6 columns, separated by tabs, one header row and </w:t>
      </w:r>
      <w:r w:rsidR="00D91F5E" w:rsidRPr="000E1A5F">
        <w:rPr>
          <w:lang w:val="en-GB"/>
          <w:rPrChange w:id="1790" w:author="Dioguardi, Fabio" w:date="2018-10-23T11:24:00Z">
            <w:rPr/>
          </w:rPrChange>
        </w:rPr>
        <w:t xml:space="preserve">volcano-specific </w:t>
      </w:r>
      <w:r w:rsidRPr="000E1A5F">
        <w:rPr>
          <w:lang w:val="en-GB"/>
          <w:rPrChange w:id="1791" w:author="Dioguardi, Fabio" w:date="2018-10-23T11:24:00Z">
            <w:rPr/>
          </w:rPrChange>
        </w:rPr>
        <w:t>data rows.</w:t>
      </w:r>
    </w:p>
    <w:p w14:paraId="69A3A5B0" w14:textId="585E5713" w:rsidR="00A80339" w:rsidRPr="000E1A5F" w:rsidRDefault="00A80339" w:rsidP="00A80339">
      <w:pPr>
        <w:rPr>
          <w:lang w:val="en-GB"/>
          <w:rPrChange w:id="1792" w:author="Dioguardi, Fabio" w:date="2018-10-23T11:24:00Z">
            <w:rPr/>
          </w:rPrChange>
        </w:rPr>
      </w:pPr>
      <w:proofErr w:type="gramStart"/>
      <w:r w:rsidRPr="000E1A5F">
        <w:rPr>
          <w:b/>
          <w:lang w:val="en-GB"/>
          <w:rPrChange w:id="1793" w:author="Dioguardi, Fabio" w:date="2018-10-23T11:24:00Z">
            <w:rPr>
              <w:b/>
            </w:rPr>
          </w:rPrChange>
        </w:rPr>
        <w:t>column</w:t>
      </w:r>
      <w:proofErr w:type="gramEnd"/>
      <w:r w:rsidRPr="000E1A5F">
        <w:rPr>
          <w:b/>
          <w:lang w:val="en-GB"/>
          <w:rPrChange w:id="1794" w:author="Dioguardi, Fabio" w:date="2018-10-23T11:24:00Z">
            <w:rPr>
              <w:b/>
            </w:rPr>
          </w:rPrChange>
        </w:rPr>
        <w:t xml:space="preserve"> 1</w:t>
      </w:r>
      <w:r w:rsidRPr="000E1A5F">
        <w:rPr>
          <w:lang w:val="en-GB"/>
          <w:rPrChange w:id="1795" w:author="Dioguardi, Fabio" w:date="2018-10-23T11:24:00Z">
            <w:rPr/>
          </w:rPrChange>
        </w:rPr>
        <w:t>: “</w:t>
      </w:r>
      <w:r w:rsidR="000C4759" w:rsidRPr="000E1A5F">
        <w:rPr>
          <w:lang w:val="en-GB"/>
          <w:rPrChange w:id="1796" w:author="Dioguardi, Fabio" w:date="2018-10-23T11:24:00Z">
            <w:rPr/>
          </w:rPrChange>
        </w:rPr>
        <w:t>ID</w:t>
      </w:r>
      <w:r w:rsidRPr="000E1A5F">
        <w:rPr>
          <w:lang w:val="en-GB"/>
          <w:rPrChange w:id="1797" w:author="Dioguardi, Fabio" w:date="2018-10-23T11:24:00Z">
            <w:rPr/>
          </w:rPrChange>
        </w:rPr>
        <w:t>” - gives the Code name for the eruption site. Note that this name should not contain more than 6 characters.</w:t>
      </w:r>
    </w:p>
    <w:p w14:paraId="461838DD" w14:textId="77777777" w:rsidR="00A80339" w:rsidRPr="000E1A5F" w:rsidRDefault="00A80339" w:rsidP="00A80339">
      <w:pPr>
        <w:rPr>
          <w:lang w:val="en-GB"/>
          <w:rPrChange w:id="1798" w:author="Dioguardi, Fabio" w:date="2018-10-23T11:24:00Z">
            <w:rPr/>
          </w:rPrChange>
        </w:rPr>
      </w:pPr>
      <w:proofErr w:type="gramStart"/>
      <w:r w:rsidRPr="000E1A5F">
        <w:rPr>
          <w:b/>
          <w:lang w:val="en-GB"/>
          <w:rPrChange w:id="1799" w:author="Dioguardi, Fabio" w:date="2018-10-23T11:24:00Z">
            <w:rPr>
              <w:b/>
            </w:rPr>
          </w:rPrChange>
        </w:rPr>
        <w:t>column</w:t>
      </w:r>
      <w:proofErr w:type="gramEnd"/>
      <w:r w:rsidRPr="000E1A5F">
        <w:rPr>
          <w:b/>
          <w:lang w:val="en-GB"/>
          <w:rPrChange w:id="1800" w:author="Dioguardi, Fabio" w:date="2018-10-23T11:24:00Z">
            <w:rPr>
              <w:b/>
            </w:rPr>
          </w:rPrChange>
        </w:rPr>
        <w:t xml:space="preserve"> 2</w:t>
      </w:r>
      <w:r w:rsidRPr="000E1A5F">
        <w:rPr>
          <w:lang w:val="en-GB"/>
          <w:rPrChange w:id="1801" w:author="Dioguardi, Fabio" w:date="2018-10-23T11:24:00Z">
            <w:rPr/>
          </w:rPrChange>
        </w:rPr>
        <w:t>: “</w:t>
      </w:r>
      <w:proofErr w:type="spellStart"/>
      <w:r w:rsidRPr="000E1A5F">
        <w:rPr>
          <w:lang w:val="en-GB"/>
          <w:rPrChange w:id="1802" w:author="Dioguardi, Fabio" w:date="2018-10-23T11:24:00Z">
            <w:rPr/>
          </w:rPrChange>
        </w:rPr>
        <w:t>Lat</w:t>
      </w:r>
      <w:proofErr w:type="spellEnd"/>
      <w:r w:rsidRPr="000E1A5F">
        <w:rPr>
          <w:lang w:val="en-GB"/>
          <w:rPrChange w:id="1803" w:author="Dioguardi, Fabio" w:date="2018-10-23T11:24:00Z">
            <w:rPr/>
          </w:rPrChange>
        </w:rPr>
        <w:t>” gives the latitude of the monitored vent in decimal notation</w:t>
      </w:r>
    </w:p>
    <w:p w14:paraId="2A4A4DA7" w14:textId="77777777" w:rsidR="00A80339" w:rsidRPr="000E1A5F" w:rsidRDefault="00A80339" w:rsidP="00A80339">
      <w:pPr>
        <w:rPr>
          <w:lang w:val="en-GB"/>
          <w:rPrChange w:id="1804" w:author="Dioguardi, Fabio" w:date="2018-10-23T11:24:00Z">
            <w:rPr/>
          </w:rPrChange>
        </w:rPr>
      </w:pPr>
      <w:proofErr w:type="gramStart"/>
      <w:r w:rsidRPr="000E1A5F">
        <w:rPr>
          <w:b/>
          <w:lang w:val="en-GB"/>
          <w:rPrChange w:id="1805" w:author="Dioguardi, Fabio" w:date="2018-10-23T11:24:00Z">
            <w:rPr>
              <w:b/>
            </w:rPr>
          </w:rPrChange>
        </w:rPr>
        <w:t>column</w:t>
      </w:r>
      <w:proofErr w:type="gramEnd"/>
      <w:r w:rsidRPr="000E1A5F">
        <w:rPr>
          <w:b/>
          <w:lang w:val="en-GB"/>
          <w:rPrChange w:id="1806" w:author="Dioguardi, Fabio" w:date="2018-10-23T11:24:00Z">
            <w:rPr>
              <w:b/>
            </w:rPr>
          </w:rPrChange>
        </w:rPr>
        <w:t xml:space="preserve"> 3</w:t>
      </w:r>
      <w:r w:rsidRPr="000E1A5F">
        <w:rPr>
          <w:lang w:val="en-GB"/>
          <w:rPrChange w:id="1807" w:author="Dioguardi, Fabio" w:date="2018-10-23T11:24:00Z">
            <w:rPr/>
          </w:rPrChange>
        </w:rPr>
        <w:t>: “Lon” gives the longitude of the monitored vent in decimal notation</w:t>
      </w:r>
    </w:p>
    <w:p w14:paraId="7F91D190" w14:textId="77777777" w:rsidR="00A80339" w:rsidRPr="000E1A5F" w:rsidRDefault="00A80339" w:rsidP="00A80339">
      <w:pPr>
        <w:rPr>
          <w:lang w:val="en-GB"/>
          <w:rPrChange w:id="1808" w:author="Dioguardi, Fabio" w:date="2018-10-23T11:24:00Z">
            <w:rPr/>
          </w:rPrChange>
        </w:rPr>
      </w:pPr>
      <w:proofErr w:type="gramStart"/>
      <w:r w:rsidRPr="000E1A5F">
        <w:rPr>
          <w:b/>
          <w:lang w:val="en-GB"/>
          <w:rPrChange w:id="1809" w:author="Dioguardi, Fabio" w:date="2018-10-23T11:24:00Z">
            <w:rPr>
              <w:b/>
            </w:rPr>
          </w:rPrChange>
        </w:rPr>
        <w:t>column</w:t>
      </w:r>
      <w:proofErr w:type="gramEnd"/>
      <w:r w:rsidRPr="000E1A5F">
        <w:rPr>
          <w:b/>
          <w:lang w:val="en-GB"/>
          <w:rPrChange w:id="1810" w:author="Dioguardi, Fabio" w:date="2018-10-23T11:24:00Z">
            <w:rPr>
              <w:b/>
            </w:rPr>
          </w:rPrChange>
        </w:rPr>
        <w:t xml:space="preserve"> 4</w:t>
      </w:r>
      <w:r w:rsidRPr="000E1A5F">
        <w:rPr>
          <w:lang w:val="en-GB"/>
          <w:rPrChange w:id="1811" w:author="Dioguardi, Fabio" w:date="2018-10-23T11:24:00Z">
            <w:rPr/>
          </w:rPrChange>
        </w:rPr>
        <w:t>: “</w:t>
      </w:r>
      <w:proofErr w:type="spellStart"/>
      <w:r w:rsidRPr="000E1A5F">
        <w:rPr>
          <w:lang w:val="en-GB"/>
          <w:rPrChange w:id="1812" w:author="Dioguardi, Fabio" w:date="2018-10-23T11:24:00Z">
            <w:rPr/>
          </w:rPrChange>
        </w:rPr>
        <w:t>hvent</w:t>
      </w:r>
      <w:proofErr w:type="spellEnd"/>
      <w:r w:rsidRPr="000E1A5F">
        <w:rPr>
          <w:lang w:val="en-GB"/>
          <w:rPrChange w:id="1813" w:author="Dioguardi, Fabio" w:date="2018-10-23T11:24:00Z">
            <w:rPr/>
          </w:rPrChange>
        </w:rPr>
        <w:t>/m” gives the altitude of the vent above sea level in meters</w:t>
      </w:r>
    </w:p>
    <w:p w14:paraId="18216F9C" w14:textId="77777777" w:rsidR="00A80339" w:rsidRPr="000E1A5F" w:rsidRDefault="00A80339" w:rsidP="00A80339">
      <w:pPr>
        <w:rPr>
          <w:lang w:val="en-GB"/>
          <w:rPrChange w:id="1814" w:author="Dioguardi, Fabio" w:date="2018-10-23T11:24:00Z">
            <w:rPr/>
          </w:rPrChange>
        </w:rPr>
      </w:pPr>
      <w:proofErr w:type="gramStart"/>
      <w:r w:rsidRPr="000E1A5F">
        <w:rPr>
          <w:b/>
          <w:lang w:val="en-GB"/>
          <w:rPrChange w:id="1815" w:author="Dioguardi, Fabio" w:date="2018-10-23T11:24:00Z">
            <w:rPr>
              <w:b/>
            </w:rPr>
          </w:rPrChange>
        </w:rPr>
        <w:t>column</w:t>
      </w:r>
      <w:proofErr w:type="gramEnd"/>
      <w:r w:rsidRPr="000E1A5F">
        <w:rPr>
          <w:b/>
          <w:lang w:val="en-GB"/>
          <w:rPrChange w:id="1816" w:author="Dioguardi, Fabio" w:date="2018-10-23T11:24:00Z">
            <w:rPr>
              <w:b/>
            </w:rPr>
          </w:rPrChange>
        </w:rPr>
        <w:t xml:space="preserve"> 5</w:t>
      </w:r>
      <w:r w:rsidRPr="000E1A5F">
        <w:rPr>
          <w:lang w:val="en-GB"/>
          <w:rPrChange w:id="1817" w:author="Dioguardi, Fabio" w:date="2018-10-23T11:24:00Z">
            <w:rPr/>
          </w:rPrChange>
        </w:rPr>
        <w:t xml:space="preserve">: “default” value is defined by 1, if the location is one of the </w:t>
      </w:r>
      <w:proofErr w:type="spellStart"/>
      <w:r w:rsidRPr="000E1A5F">
        <w:rPr>
          <w:lang w:val="en-GB"/>
          <w:rPrChange w:id="1818" w:author="Dioguardi, Fabio" w:date="2018-10-23T11:24:00Z">
            <w:rPr/>
          </w:rPrChange>
        </w:rPr>
        <w:t>FutureVolc</w:t>
      </w:r>
      <w:proofErr w:type="spellEnd"/>
      <w:r w:rsidRPr="000E1A5F">
        <w:rPr>
          <w:lang w:val="en-GB"/>
          <w:rPrChange w:id="1819" w:author="Dioguardi, Fabio" w:date="2018-10-23T11:24:00Z">
            <w:rPr/>
          </w:rPrChange>
        </w:rPr>
        <w:t xml:space="preserve"> eruptive sites, 0 otherwise.</w:t>
      </w:r>
    </w:p>
    <w:p w14:paraId="55C37588" w14:textId="77777777" w:rsidR="00A80339" w:rsidRPr="000E1A5F" w:rsidRDefault="00A80339" w:rsidP="00A80339">
      <w:pPr>
        <w:rPr>
          <w:lang w:val="en-GB"/>
          <w:rPrChange w:id="1820" w:author="Dioguardi, Fabio" w:date="2018-10-23T11:24:00Z">
            <w:rPr/>
          </w:rPrChange>
        </w:rPr>
      </w:pPr>
      <w:proofErr w:type="gramStart"/>
      <w:r w:rsidRPr="000E1A5F">
        <w:rPr>
          <w:b/>
          <w:lang w:val="en-GB"/>
          <w:rPrChange w:id="1821" w:author="Dioguardi, Fabio" w:date="2018-10-23T11:24:00Z">
            <w:rPr>
              <w:b/>
            </w:rPr>
          </w:rPrChange>
        </w:rPr>
        <w:t>column</w:t>
      </w:r>
      <w:proofErr w:type="gramEnd"/>
      <w:r w:rsidRPr="000E1A5F">
        <w:rPr>
          <w:b/>
          <w:lang w:val="en-GB"/>
          <w:rPrChange w:id="1822" w:author="Dioguardi, Fabio" w:date="2018-10-23T11:24:00Z">
            <w:rPr>
              <w:b/>
            </w:rPr>
          </w:rPrChange>
        </w:rPr>
        <w:t xml:space="preserve"> 6</w:t>
      </w:r>
      <w:r w:rsidRPr="000E1A5F">
        <w:rPr>
          <w:lang w:val="en-GB"/>
          <w:rPrChange w:id="1823" w:author="Dioguardi, Fabio" w:date="2018-10-23T11:24:00Z">
            <w:rPr/>
          </w:rPrChange>
        </w:rPr>
        <w:t>: “full name” of the eruption site</w:t>
      </w:r>
    </w:p>
    <w:p w14:paraId="4680D5A5" w14:textId="023D6A5B" w:rsidR="00A80339" w:rsidRPr="000E1A5F" w:rsidRDefault="00A80339" w:rsidP="00A80339">
      <w:pPr>
        <w:rPr>
          <w:lang w:val="en-GB"/>
          <w:rPrChange w:id="1824" w:author="Dioguardi, Fabio" w:date="2018-10-23T11:24:00Z">
            <w:rPr/>
          </w:rPrChange>
        </w:rPr>
      </w:pPr>
      <w:r w:rsidRPr="000E1A5F">
        <w:rPr>
          <w:lang w:val="en-GB"/>
          <w:rPrChange w:id="1825" w:author="Dioguardi, Fabio" w:date="2018-10-23T11:24:00Z">
            <w:rPr/>
          </w:rPrChange>
        </w:rPr>
        <w:t>Note: If you assign less than 10 volcanoes the system will simply denote the empty slots “</w:t>
      </w:r>
      <w:proofErr w:type="spellStart"/>
      <w:r w:rsidRPr="000E1A5F">
        <w:rPr>
          <w:lang w:val="en-GB"/>
          <w:rPrChange w:id="1826" w:author="Dioguardi, Fabio" w:date="2018-10-23T11:24:00Z">
            <w:rPr/>
          </w:rPrChange>
        </w:rPr>
        <w:t>n.a</w:t>
      </w:r>
      <w:proofErr w:type="spellEnd"/>
      <w:r w:rsidRPr="000E1A5F">
        <w:rPr>
          <w:lang w:val="en-GB"/>
          <w:rPrChange w:id="1827" w:author="Dioguardi, Fabio" w:date="2018-10-23T11:24:00Z">
            <w:rPr/>
          </w:rPrChange>
        </w:rPr>
        <w:t>.</w:t>
      </w:r>
      <w:proofErr w:type="gramStart"/>
      <w:r w:rsidRPr="000E1A5F">
        <w:rPr>
          <w:lang w:val="en-GB"/>
          <w:rPrChange w:id="1828" w:author="Dioguardi, Fabio" w:date="2018-10-23T11:24:00Z">
            <w:rPr/>
          </w:rPrChange>
        </w:rPr>
        <w:t>”</w:t>
      </w:r>
      <w:r w:rsidR="008F637C" w:rsidRPr="000E1A5F">
        <w:rPr>
          <w:lang w:val="en-GB"/>
          <w:rPrChange w:id="1829" w:author="Dioguardi, Fabio" w:date="2018-10-23T11:24:00Z">
            <w:rPr/>
          </w:rPrChange>
        </w:rPr>
        <w:t>.</w:t>
      </w:r>
      <w:proofErr w:type="gramEnd"/>
      <w:r w:rsidR="008F637C" w:rsidRPr="000E1A5F">
        <w:rPr>
          <w:lang w:val="en-GB"/>
          <w:rPrChange w:id="1830" w:author="Dioguardi, Fabio" w:date="2018-10-23T11:24:00Z">
            <w:rPr/>
          </w:rPrChange>
        </w:rPr>
        <w:t xml:space="preserve"> </w:t>
      </w:r>
      <w:r w:rsidR="00F40D36" w:rsidRPr="000E1A5F">
        <w:rPr>
          <w:lang w:val="en-GB"/>
          <w:rPrChange w:id="1831" w:author="Dioguardi, Fabio" w:date="2018-10-23T11:24:00Z">
            <w:rPr/>
          </w:rPrChange>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0E1A5F" w:rsidRDefault="001430E8" w:rsidP="00A80339">
      <w:pPr>
        <w:rPr>
          <w:lang w:val="en-GB"/>
          <w:rPrChange w:id="1832" w:author="Dioguardi, Fabio" w:date="2018-10-23T11:24:00Z">
            <w:rPr/>
          </w:rPrChange>
        </w:rPr>
      </w:pPr>
    </w:p>
    <w:p w14:paraId="579102B7" w14:textId="77777777" w:rsidR="00A80339" w:rsidRPr="000E1A5F" w:rsidRDefault="00A80339" w:rsidP="004E20AA">
      <w:pPr>
        <w:pStyle w:val="Heading5"/>
        <w:numPr>
          <w:ilvl w:val="0"/>
          <w:numId w:val="0"/>
        </w:numPr>
        <w:ind w:left="1008" w:hanging="1008"/>
        <w:rPr>
          <w:lang w:val="en-GB"/>
          <w:rPrChange w:id="1833" w:author="Dioguardi, Fabio" w:date="2018-10-23T11:24:00Z">
            <w:rPr/>
          </w:rPrChange>
        </w:rPr>
      </w:pPr>
      <w:r w:rsidRPr="000E1A5F">
        <w:rPr>
          <w:lang w:val="en-GB"/>
          <w:rPrChange w:id="1834" w:author="Dioguardi, Fabio" w:date="2018-10-23T11:24:00Z">
            <w:rPr/>
          </w:rPrChange>
        </w:rPr>
        <w:t>b. Generating “</w:t>
      </w:r>
      <w:r w:rsidRPr="000E1A5F">
        <w:rPr>
          <w:i/>
          <w:lang w:val="en-GB"/>
          <w:rPrChange w:id="1835" w:author="Dioguardi, Fabio" w:date="2018-10-23T11:24:00Z">
            <w:rPr>
              <w:i/>
            </w:rPr>
          </w:rPrChange>
        </w:rPr>
        <w:t>Cband.ini</w:t>
      </w:r>
      <w:r w:rsidRPr="000E1A5F">
        <w:rPr>
          <w:lang w:val="en-GB"/>
          <w:rPrChange w:id="1836" w:author="Dioguardi, Fabio" w:date="2018-10-23T11:24:00Z">
            <w:rPr/>
          </w:rPrChange>
        </w:rPr>
        <w:t>”</w:t>
      </w:r>
    </w:p>
    <w:p w14:paraId="71221645" w14:textId="77777777" w:rsidR="00A80339" w:rsidRPr="000E1A5F" w:rsidRDefault="00A80339" w:rsidP="00A80339">
      <w:pPr>
        <w:rPr>
          <w:lang w:val="en-GB"/>
          <w:rPrChange w:id="1837" w:author="Dioguardi, Fabio" w:date="2018-10-23T11:24:00Z">
            <w:rPr/>
          </w:rPrChange>
        </w:rPr>
      </w:pPr>
      <w:r w:rsidRPr="000E1A5F">
        <w:rPr>
          <w:lang w:val="en-GB"/>
          <w:rPrChange w:id="1838" w:author="Dioguardi, Fabio" w:date="2018-10-23T11:24:00Z">
            <w:rPr/>
          </w:rPrChange>
        </w:rPr>
        <w:t>The file “</w:t>
      </w:r>
      <w:r w:rsidRPr="000E1A5F">
        <w:rPr>
          <w:i/>
          <w:lang w:val="en-GB"/>
          <w:rPrChange w:id="1839" w:author="Dioguardi, Fabio" w:date="2018-10-23T11:24:00Z">
            <w:rPr>
              <w:i/>
            </w:rPr>
          </w:rPrChange>
        </w:rPr>
        <w:t>Cband.ini</w:t>
      </w:r>
      <w:r w:rsidRPr="000E1A5F">
        <w:rPr>
          <w:lang w:val="en-GB"/>
          <w:rPrChange w:id="1840" w:author="Dioguardi, Fabio" w:date="2018-10-23T11:24:00Z">
            <w:rPr/>
          </w:rPrChange>
        </w:rPr>
        <w:t>” contains information about the location of C-band radar stations and the according server addresses of their data streams.</w:t>
      </w:r>
      <w:r w:rsidRPr="000E1A5F">
        <w:rPr>
          <w:lang w:val="en-GB"/>
          <w:rPrChange w:id="1841" w:author="Dioguardi, Fabio" w:date="2018-10-23T11:24:00Z">
            <w:rPr/>
          </w:rPrChange>
        </w:rPr>
        <w:br/>
        <w:t xml:space="preserve">Note that all sensors of this type are treated as the horizontally scanning radar devices used in Iceland. </w:t>
      </w:r>
    </w:p>
    <w:p w14:paraId="43BD5592" w14:textId="33F4E7F6" w:rsidR="00A80339" w:rsidRPr="000E1A5F" w:rsidRDefault="00A80339" w:rsidP="00A80339">
      <w:pPr>
        <w:rPr>
          <w:lang w:val="en-GB"/>
          <w:rPrChange w:id="1842" w:author="Dioguardi, Fabio" w:date="2018-10-23T11:24:00Z">
            <w:rPr/>
          </w:rPrChange>
        </w:rPr>
      </w:pPr>
      <w:r w:rsidRPr="000E1A5F">
        <w:rPr>
          <w:lang w:val="en-GB"/>
          <w:rPrChange w:id="1843" w:author="Dioguardi, Fabio" w:date="2018-10-23T11:24:00Z">
            <w:rPr/>
          </w:rPrChange>
        </w:rPr>
        <w:t xml:space="preserve">Up to 6 C-band radar stations can be assigned. </w:t>
      </w:r>
      <w:r w:rsidR="005E6231" w:rsidRPr="000E1A5F">
        <w:rPr>
          <w:lang w:val="en-GB"/>
          <w:rPrChange w:id="1844" w:author="Dioguardi, Fabio" w:date="2018-10-23T11:24:00Z">
            <w:rPr/>
          </w:rPrChange>
        </w:rPr>
        <w:fldChar w:fldCharType="begin"/>
      </w:r>
      <w:r w:rsidR="005E6231" w:rsidRPr="000E1A5F">
        <w:rPr>
          <w:lang w:val="en-GB"/>
          <w:rPrChange w:id="1845" w:author="Dioguardi, Fabio" w:date="2018-10-23T11:24:00Z">
            <w:rPr/>
          </w:rPrChange>
        </w:rPr>
        <w:instrText xml:space="preserve"> REF _Ref482196317 </w:instrText>
      </w:r>
      <w:r w:rsidR="005E6231" w:rsidRPr="000E1A5F">
        <w:rPr>
          <w:lang w:val="en-GB"/>
          <w:rPrChange w:id="1846" w:author="Dioguardi, Fabio" w:date="2018-10-23T11:24:00Z">
            <w:rPr/>
          </w:rPrChange>
        </w:rPr>
        <w:fldChar w:fldCharType="separate"/>
      </w:r>
      <w:r w:rsidR="00DE7C99" w:rsidRPr="000E1A5F">
        <w:rPr>
          <w:lang w:val="en-GB"/>
          <w:rPrChange w:id="1847" w:author="Dioguardi, Fabio" w:date="2018-10-23T11:24:00Z">
            <w:rPr/>
          </w:rPrChange>
        </w:rPr>
        <w:t xml:space="preserve">Figure </w:t>
      </w:r>
      <w:r w:rsidR="00DE7C99" w:rsidRPr="000E1A5F">
        <w:rPr>
          <w:noProof/>
          <w:lang w:val="en-GB"/>
          <w:rPrChange w:id="1848" w:author="Dioguardi, Fabio" w:date="2018-10-23T11:24:00Z">
            <w:rPr>
              <w:noProof/>
            </w:rPr>
          </w:rPrChange>
        </w:rPr>
        <w:t>6</w:t>
      </w:r>
      <w:r w:rsidR="005E6231" w:rsidRPr="000E1A5F">
        <w:rPr>
          <w:lang w:val="en-GB"/>
          <w:rPrChange w:id="1849" w:author="Dioguardi, Fabio" w:date="2018-10-23T11:24:00Z">
            <w:rPr/>
          </w:rPrChange>
        </w:rPr>
        <w:fldChar w:fldCharType="end"/>
      </w:r>
      <w:r w:rsidR="005E6231" w:rsidRPr="000E1A5F">
        <w:rPr>
          <w:lang w:val="en-GB"/>
          <w:rPrChange w:id="1850" w:author="Dioguardi, Fabio" w:date="2018-10-23T11:24:00Z">
            <w:rPr/>
          </w:rPrChange>
        </w:rPr>
        <w:t xml:space="preserve"> </w:t>
      </w:r>
      <w:r w:rsidRPr="000E1A5F">
        <w:rPr>
          <w:lang w:val="en-GB"/>
          <w:rPrChange w:id="1851" w:author="Dioguardi, Fabio" w:date="2018-10-23T11:24:00Z">
            <w:rPr/>
          </w:rPrChange>
        </w:rPr>
        <w:t>illustrates such a file.</w:t>
      </w:r>
    </w:p>
    <w:p w14:paraId="53FB30FF" w14:textId="77777777" w:rsidR="001430E8" w:rsidRPr="000E1A5F" w:rsidRDefault="001430E8" w:rsidP="00A80339">
      <w:pPr>
        <w:rPr>
          <w:lang w:val="en-GB"/>
          <w:rPrChange w:id="1852" w:author="Dioguardi, Fabio" w:date="2018-10-23T11:24:00Z">
            <w:rPr/>
          </w:rPrChange>
        </w:rPr>
      </w:pPr>
    </w:p>
    <w:p w14:paraId="05488683" w14:textId="77777777" w:rsidR="001430E8" w:rsidRPr="000E1A5F" w:rsidRDefault="00A80339" w:rsidP="001430E8">
      <w:pPr>
        <w:keepNext/>
        <w:rPr>
          <w:lang w:val="en-GB"/>
          <w:rPrChange w:id="1853" w:author="Dioguardi, Fabio" w:date="2018-10-23T11:24:00Z">
            <w:rPr/>
          </w:rPrChange>
        </w:rPr>
      </w:pPr>
      <w:r w:rsidRPr="000E1A5F">
        <w:rPr>
          <w:noProof/>
          <w:lang w:val="en-GB" w:eastAsia="en-GB"/>
        </w:rPr>
        <w:drawing>
          <wp:inline distT="0" distB="0" distL="0" distR="0" wp14:anchorId="132EED85" wp14:editId="1238F421">
            <wp:extent cx="6430787" cy="76652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n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430787" cy="766524"/>
                    </a:xfrm>
                    <a:prstGeom prst="rect">
                      <a:avLst/>
                    </a:prstGeom>
                    <a:noFill/>
                    <a:ln>
                      <a:noFill/>
                    </a:ln>
                  </pic:spPr>
                </pic:pic>
              </a:graphicData>
            </a:graphic>
          </wp:inline>
        </w:drawing>
      </w:r>
    </w:p>
    <w:p w14:paraId="4A5D023E" w14:textId="20E419E3" w:rsidR="001430E8" w:rsidRPr="000E1A5F" w:rsidRDefault="001430E8" w:rsidP="001430E8">
      <w:pPr>
        <w:pStyle w:val="Caption"/>
        <w:rPr>
          <w:lang w:val="en-GB"/>
          <w:rPrChange w:id="1854" w:author="Dioguardi, Fabio" w:date="2018-10-23T11:24:00Z">
            <w:rPr/>
          </w:rPrChange>
        </w:rPr>
      </w:pPr>
      <w:bookmarkStart w:id="1855" w:name="_Ref482196317"/>
      <w:r w:rsidRPr="000E1A5F">
        <w:rPr>
          <w:lang w:val="en-GB"/>
          <w:rPrChange w:id="1856" w:author="Dioguardi, Fabio" w:date="2018-10-23T11:24:00Z">
            <w:rPr/>
          </w:rPrChange>
        </w:rPr>
        <w:t xml:space="preserve">Figure </w:t>
      </w:r>
      <w:r w:rsidRPr="000E1A5F">
        <w:rPr>
          <w:lang w:val="en-GB"/>
          <w:rPrChange w:id="1857" w:author="Dioguardi, Fabio" w:date="2018-10-23T11:24:00Z">
            <w:rPr/>
          </w:rPrChange>
        </w:rPr>
        <w:fldChar w:fldCharType="begin"/>
      </w:r>
      <w:r w:rsidRPr="000E1A5F">
        <w:rPr>
          <w:lang w:val="en-GB"/>
          <w:rPrChange w:id="1858" w:author="Dioguardi, Fabio" w:date="2018-10-23T11:24:00Z">
            <w:rPr/>
          </w:rPrChange>
        </w:rPr>
        <w:instrText xml:space="preserve"> SEQ Figure \* ARABIC </w:instrText>
      </w:r>
      <w:r w:rsidRPr="000E1A5F">
        <w:rPr>
          <w:lang w:val="en-GB"/>
          <w:rPrChange w:id="1859" w:author="Dioguardi, Fabio" w:date="2018-10-23T11:24:00Z">
            <w:rPr/>
          </w:rPrChange>
        </w:rPr>
        <w:fldChar w:fldCharType="separate"/>
      </w:r>
      <w:r w:rsidR="00DE7C99" w:rsidRPr="000E1A5F">
        <w:rPr>
          <w:noProof/>
          <w:lang w:val="en-GB"/>
          <w:rPrChange w:id="1860" w:author="Dioguardi, Fabio" w:date="2018-10-23T11:24:00Z">
            <w:rPr>
              <w:noProof/>
            </w:rPr>
          </w:rPrChange>
        </w:rPr>
        <w:t>6</w:t>
      </w:r>
      <w:r w:rsidRPr="000E1A5F">
        <w:rPr>
          <w:lang w:val="en-GB"/>
          <w:rPrChange w:id="1861" w:author="Dioguardi, Fabio" w:date="2018-10-23T11:24:00Z">
            <w:rPr/>
          </w:rPrChange>
        </w:rPr>
        <w:fldChar w:fldCharType="end"/>
      </w:r>
      <w:bookmarkEnd w:id="1855"/>
      <w:r w:rsidRPr="000E1A5F">
        <w:rPr>
          <w:lang w:val="en-GB"/>
          <w:rPrChange w:id="1862" w:author="Dioguardi, Fabio" w:date="2018-10-23T11:24:00Z">
            <w:rPr/>
          </w:rPrChange>
        </w:rPr>
        <w:t xml:space="preserve">: Example </w:t>
      </w:r>
      <w:r w:rsidR="00D62B3F" w:rsidRPr="000E1A5F">
        <w:rPr>
          <w:lang w:val="en-GB"/>
          <w:rPrChange w:id="1863" w:author="Dioguardi, Fabio" w:date="2018-10-23T11:24:00Z">
            <w:rPr/>
          </w:rPrChange>
        </w:rPr>
        <w:t>of</w:t>
      </w:r>
      <w:r w:rsidRPr="000E1A5F">
        <w:rPr>
          <w:lang w:val="en-GB"/>
          <w:rPrChange w:id="1864" w:author="Dioguardi, Fabio" w:date="2018-10-23T11:24:00Z">
            <w:rPr/>
          </w:rPrChange>
        </w:rPr>
        <w:t xml:space="preserve"> a “</w:t>
      </w:r>
      <w:r w:rsidRPr="000E1A5F">
        <w:rPr>
          <w:i/>
          <w:lang w:val="en-GB"/>
          <w:rPrChange w:id="1865" w:author="Dioguardi, Fabio" w:date="2018-10-23T11:24:00Z">
            <w:rPr>
              <w:i/>
            </w:rPr>
          </w:rPrChange>
        </w:rPr>
        <w:t>Cband.ini</w:t>
      </w:r>
      <w:r w:rsidRPr="000E1A5F">
        <w:rPr>
          <w:lang w:val="en-GB"/>
          <w:rPrChange w:id="1866" w:author="Dioguardi, Fabio" w:date="2018-10-23T11:24:00Z">
            <w:rPr/>
          </w:rPrChange>
        </w:rPr>
        <w:t>” file.</w:t>
      </w:r>
      <w:r w:rsidR="00AD08D2" w:rsidRPr="000E1A5F">
        <w:rPr>
          <w:lang w:val="en-GB"/>
          <w:rPrChange w:id="1867" w:author="Dioguardi, Fabio" w:date="2018-10-23T11:24:00Z">
            <w:rPr/>
          </w:rPrChange>
        </w:rPr>
        <w:t xml:space="preserve"> Note that it is not necessary to align </w:t>
      </w:r>
      <w:r w:rsidR="000C4759" w:rsidRPr="000E1A5F">
        <w:rPr>
          <w:lang w:val="en-GB"/>
          <w:rPrChange w:id="1868" w:author="Dioguardi, Fabio" w:date="2018-10-23T11:24:00Z">
            <w:rPr/>
          </w:rPrChange>
        </w:rPr>
        <w:t>the data to the headers.</w:t>
      </w:r>
    </w:p>
    <w:p w14:paraId="7E07F87B" w14:textId="77777777" w:rsidR="00A80339" w:rsidRPr="000E1A5F" w:rsidRDefault="00A80339" w:rsidP="00A80339">
      <w:pPr>
        <w:rPr>
          <w:lang w:val="en-GB"/>
          <w:rPrChange w:id="1869" w:author="Dioguardi, Fabio" w:date="2018-10-23T11:24:00Z">
            <w:rPr/>
          </w:rPrChange>
        </w:rPr>
      </w:pPr>
      <w:r w:rsidRPr="000E1A5F">
        <w:rPr>
          <w:lang w:val="en-GB"/>
          <w:rPrChange w:id="1870" w:author="Dioguardi, Fabio" w:date="2018-10-23T11:24:00Z">
            <w:rPr/>
          </w:rPrChange>
        </w:rPr>
        <w:t>A “</w:t>
      </w:r>
      <w:r w:rsidRPr="000E1A5F">
        <w:rPr>
          <w:i/>
          <w:lang w:val="en-GB"/>
          <w:rPrChange w:id="1871" w:author="Dioguardi, Fabio" w:date="2018-10-23T11:24:00Z">
            <w:rPr>
              <w:i/>
            </w:rPr>
          </w:rPrChange>
        </w:rPr>
        <w:t>Cband.ini</w:t>
      </w:r>
      <w:r w:rsidRPr="000E1A5F">
        <w:rPr>
          <w:lang w:val="en-GB"/>
          <w:rPrChange w:id="1872" w:author="Dioguardi, Fabio" w:date="2018-10-23T11:24:00Z">
            <w:rPr/>
          </w:rPrChange>
        </w:rPr>
        <w:t>” file consists of 9 columns, separated by tabs, one header row and up to 6 data rows.</w:t>
      </w:r>
    </w:p>
    <w:p w14:paraId="12D478A7" w14:textId="77777777" w:rsidR="00A80339" w:rsidRPr="000E1A5F" w:rsidRDefault="00A80339" w:rsidP="00A80339">
      <w:pPr>
        <w:rPr>
          <w:lang w:val="en-GB"/>
          <w:rPrChange w:id="1873" w:author="Dioguardi, Fabio" w:date="2018-10-23T11:24:00Z">
            <w:rPr/>
          </w:rPrChange>
        </w:rPr>
      </w:pPr>
      <w:r w:rsidRPr="000E1A5F">
        <w:rPr>
          <w:lang w:val="en-GB"/>
          <w:rPrChange w:id="1874" w:author="Dioguardi, Fabio" w:date="2018-10-23T11:24:00Z">
            <w:rPr/>
          </w:rPrChange>
        </w:rPr>
        <w:t>Note: If you assign less than 6 stations to the system empty slots will be denoted “</w:t>
      </w:r>
      <w:proofErr w:type="spellStart"/>
      <w:r w:rsidRPr="000E1A5F">
        <w:rPr>
          <w:lang w:val="en-GB"/>
          <w:rPrChange w:id="1875" w:author="Dioguardi, Fabio" w:date="2018-10-23T11:24:00Z">
            <w:rPr/>
          </w:rPrChange>
        </w:rPr>
        <w:t>n.a</w:t>
      </w:r>
      <w:proofErr w:type="spellEnd"/>
      <w:r w:rsidRPr="000E1A5F">
        <w:rPr>
          <w:lang w:val="en-GB"/>
          <w:rPrChange w:id="1876" w:author="Dioguardi, Fabio" w:date="2018-10-23T11:24:00Z">
            <w:rPr/>
          </w:rPrChange>
        </w:rPr>
        <w:t>.”</w:t>
      </w:r>
    </w:p>
    <w:p w14:paraId="7C255CC8" w14:textId="77777777" w:rsidR="00A80339" w:rsidRPr="000E1A5F" w:rsidRDefault="00A80339" w:rsidP="00A80339">
      <w:pPr>
        <w:rPr>
          <w:lang w:val="en-GB"/>
          <w:rPrChange w:id="1877" w:author="Dioguardi, Fabio" w:date="2018-10-23T11:24:00Z">
            <w:rPr/>
          </w:rPrChange>
        </w:rPr>
      </w:pPr>
    </w:p>
    <w:p w14:paraId="406554C0" w14:textId="2DBD75D6" w:rsidR="00A80339" w:rsidRPr="000E1A5F" w:rsidRDefault="00A80339" w:rsidP="00A80339">
      <w:pPr>
        <w:rPr>
          <w:lang w:val="en-GB"/>
          <w:rPrChange w:id="1878" w:author="Dioguardi, Fabio" w:date="2018-10-23T11:24:00Z">
            <w:rPr/>
          </w:rPrChange>
        </w:rPr>
      </w:pPr>
      <w:proofErr w:type="gramStart"/>
      <w:r w:rsidRPr="000E1A5F">
        <w:rPr>
          <w:b/>
          <w:lang w:val="en-GB"/>
          <w:rPrChange w:id="1879" w:author="Dioguardi, Fabio" w:date="2018-10-23T11:24:00Z">
            <w:rPr>
              <w:b/>
            </w:rPr>
          </w:rPrChange>
        </w:rPr>
        <w:t>column</w:t>
      </w:r>
      <w:proofErr w:type="gramEnd"/>
      <w:r w:rsidRPr="000E1A5F">
        <w:rPr>
          <w:b/>
          <w:lang w:val="en-GB"/>
          <w:rPrChange w:id="1880" w:author="Dioguardi, Fabio" w:date="2018-10-23T11:24:00Z">
            <w:rPr>
              <w:b/>
            </w:rPr>
          </w:rPrChange>
        </w:rPr>
        <w:t xml:space="preserve"> 1</w:t>
      </w:r>
      <w:r w:rsidRPr="000E1A5F">
        <w:rPr>
          <w:lang w:val="en-GB"/>
          <w:rPrChange w:id="1881" w:author="Dioguardi, Fabio" w:date="2018-10-23T11:24:00Z">
            <w:rPr/>
          </w:rPrChange>
        </w:rPr>
        <w:t>: “</w:t>
      </w:r>
      <w:r w:rsidR="00AD08D2" w:rsidRPr="000E1A5F">
        <w:rPr>
          <w:lang w:val="en-GB"/>
          <w:rPrChange w:id="1882" w:author="Dioguardi, Fabio" w:date="2018-10-23T11:24:00Z">
            <w:rPr/>
          </w:rPrChange>
        </w:rPr>
        <w:t>ID</w:t>
      </w:r>
      <w:r w:rsidRPr="000E1A5F">
        <w:rPr>
          <w:lang w:val="en-GB"/>
          <w:rPrChange w:id="1883" w:author="Dioguardi, Fabio" w:date="2018-10-23T11:24:00Z">
            <w:rPr/>
          </w:rPrChange>
        </w:rPr>
        <w:t>” – specifies the code of the radar station</w:t>
      </w:r>
    </w:p>
    <w:p w14:paraId="0A711967" w14:textId="77777777" w:rsidR="00A80339" w:rsidRPr="000E1A5F" w:rsidRDefault="00A80339" w:rsidP="00A80339">
      <w:pPr>
        <w:rPr>
          <w:lang w:val="en-GB"/>
          <w:rPrChange w:id="1884" w:author="Dioguardi, Fabio" w:date="2018-10-23T11:24:00Z">
            <w:rPr/>
          </w:rPrChange>
        </w:rPr>
      </w:pPr>
      <w:proofErr w:type="gramStart"/>
      <w:r w:rsidRPr="000E1A5F">
        <w:rPr>
          <w:b/>
          <w:lang w:val="en-GB"/>
          <w:rPrChange w:id="1885" w:author="Dioguardi, Fabio" w:date="2018-10-23T11:24:00Z">
            <w:rPr>
              <w:b/>
            </w:rPr>
          </w:rPrChange>
        </w:rPr>
        <w:t>column</w:t>
      </w:r>
      <w:proofErr w:type="gramEnd"/>
      <w:r w:rsidRPr="000E1A5F">
        <w:rPr>
          <w:b/>
          <w:lang w:val="en-GB"/>
          <w:rPrChange w:id="1886" w:author="Dioguardi, Fabio" w:date="2018-10-23T11:24:00Z">
            <w:rPr>
              <w:b/>
            </w:rPr>
          </w:rPrChange>
        </w:rPr>
        <w:t xml:space="preserve"> 2</w:t>
      </w:r>
      <w:r w:rsidRPr="000E1A5F">
        <w:rPr>
          <w:lang w:val="en-GB"/>
          <w:rPrChange w:id="1887" w:author="Dioguardi, Fabio" w:date="2018-10-23T11:24:00Z">
            <w:rPr/>
          </w:rPrChange>
        </w:rPr>
        <w:t>: “</w:t>
      </w:r>
      <w:proofErr w:type="spellStart"/>
      <w:r w:rsidRPr="000E1A5F">
        <w:rPr>
          <w:lang w:val="en-GB"/>
          <w:rPrChange w:id="1888" w:author="Dioguardi, Fabio" w:date="2018-10-23T11:24:00Z">
            <w:rPr/>
          </w:rPrChange>
        </w:rPr>
        <w:t>lat</w:t>
      </w:r>
      <w:proofErr w:type="spellEnd"/>
      <w:r w:rsidRPr="000E1A5F">
        <w:rPr>
          <w:lang w:val="en-GB"/>
          <w:rPrChange w:id="1889" w:author="Dioguardi, Fabio" w:date="2018-10-23T11:24:00Z">
            <w:rPr/>
          </w:rPrChange>
        </w:rPr>
        <w:t>” gives the latitude of the radar station in decimal notation</w:t>
      </w:r>
    </w:p>
    <w:p w14:paraId="2FE83B1E" w14:textId="77777777" w:rsidR="00A80339" w:rsidRPr="000E1A5F" w:rsidRDefault="00A80339" w:rsidP="00A80339">
      <w:pPr>
        <w:rPr>
          <w:lang w:val="en-GB"/>
          <w:rPrChange w:id="1890" w:author="Dioguardi, Fabio" w:date="2018-10-23T11:24:00Z">
            <w:rPr/>
          </w:rPrChange>
        </w:rPr>
      </w:pPr>
      <w:proofErr w:type="gramStart"/>
      <w:r w:rsidRPr="000E1A5F">
        <w:rPr>
          <w:b/>
          <w:lang w:val="en-GB"/>
          <w:rPrChange w:id="1891" w:author="Dioguardi, Fabio" w:date="2018-10-23T11:24:00Z">
            <w:rPr>
              <w:b/>
            </w:rPr>
          </w:rPrChange>
        </w:rPr>
        <w:t>column</w:t>
      </w:r>
      <w:proofErr w:type="gramEnd"/>
      <w:r w:rsidRPr="000E1A5F">
        <w:rPr>
          <w:b/>
          <w:lang w:val="en-GB"/>
          <w:rPrChange w:id="1892" w:author="Dioguardi, Fabio" w:date="2018-10-23T11:24:00Z">
            <w:rPr>
              <w:b/>
            </w:rPr>
          </w:rPrChange>
        </w:rPr>
        <w:t xml:space="preserve"> 3</w:t>
      </w:r>
      <w:r w:rsidRPr="000E1A5F">
        <w:rPr>
          <w:lang w:val="en-GB"/>
          <w:rPrChange w:id="1893" w:author="Dioguardi, Fabio" w:date="2018-10-23T11:24:00Z">
            <w:rPr/>
          </w:rPrChange>
        </w:rPr>
        <w:t>: “</w:t>
      </w:r>
      <w:proofErr w:type="spellStart"/>
      <w:r w:rsidRPr="000E1A5F">
        <w:rPr>
          <w:lang w:val="en-GB"/>
          <w:rPrChange w:id="1894" w:author="Dioguardi, Fabio" w:date="2018-10-23T11:24:00Z">
            <w:rPr/>
          </w:rPrChange>
        </w:rPr>
        <w:t>lon</w:t>
      </w:r>
      <w:proofErr w:type="spellEnd"/>
      <w:r w:rsidRPr="000E1A5F">
        <w:rPr>
          <w:lang w:val="en-GB"/>
          <w:rPrChange w:id="1895" w:author="Dioguardi, Fabio" w:date="2018-10-23T11:24:00Z">
            <w:rPr/>
          </w:rPrChange>
        </w:rPr>
        <w:t>” gives the longitude of the radar station in decimal notation</w:t>
      </w:r>
    </w:p>
    <w:p w14:paraId="7B30B84D" w14:textId="20422EC1" w:rsidR="00A80339" w:rsidRPr="000E1A5F" w:rsidRDefault="00A80339" w:rsidP="00A80339">
      <w:pPr>
        <w:rPr>
          <w:lang w:val="en-GB"/>
          <w:rPrChange w:id="1896" w:author="Dioguardi, Fabio" w:date="2018-10-23T11:24:00Z">
            <w:rPr/>
          </w:rPrChange>
        </w:rPr>
      </w:pPr>
      <w:proofErr w:type="gramStart"/>
      <w:r w:rsidRPr="000E1A5F">
        <w:rPr>
          <w:b/>
          <w:lang w:val="en-GB"/>
          <w:rPrChange w:id="1897" w:author="Dioguardi, Fabio" w:date="2018-10-23T11:24:00Z">
            <w:rPr>
              <w:b/>
            </w:rPr>
          </w:rPrChange>
        </w:rPr>
        <w:lastRenderedPageBreak/>
        <w:t>column</w:t>
      </w:r>
      <w:proofErr w:type="gramEnd"/>
      <w:r w:rsidRPr="000E1A5F">
        <w:rPr>
          <w:b/>
          <w:lang w:val="en-GB"/>
          <w:rPrChange w:id="1898" w:author="Dioguardi, Fabio" w:date="2018-10-23T11:24:00Z">
            <w:rPr>
              <w:b/>
            </w:rPr>
          </w:rPrChange>
        </w:rPr>
        <w:t xml:space="preserve"> 4</w:t>
      </w:r>
      <w:r w:rsidRPr="000E1A5F">
        <w:rPr>
          <w:lang w:val="en-GB"/>
          <w:rPrChange w:id="1899" w:author="Dioguardi, Fabio" w:date="2018-10-23T11:24:00Z">
            <w:rPr/>
          </w:rPrChange>
        </w:rPr>
        <w:t>: “type” indicates the sensor type –</w:t>
      </w:r>
      <w:r w:rsidR="00AD08D2" w:rsidRPr="000E1A5F">
        <w:rPr>
          <w:lang w:val="en-GB"/>
          <w:rPrChange w:id="1900" w:author="Dioguardi, Fabio" w:date="2018-10-23T11:24:00Z">
            <w:rPr/>
          </w:rPrChange>
        </w:rPr>
        <w:t xml:space="preserve"> </w:t>
      </w:r>
      <w:r w:rsidR="00F40D36" w:rsidRPr="000E1A5F">
        <w:rPr>
          <w:lang w:val="en-GB"/>
          <w:rPrChange w:id="1901" w:author="Dioguardi, Fabio" w:date="2018-10-23T11:24:00Z">
            <w:rPr/>
          </w:rPrChange>
        </w:rPr>
        <w:t xml:space="preserve">since </w:t>
      </w:r>
      <w:r w:rsidRPr="000E1A5F">
        <w:rPr>
          <w:lang w:val="en-GB"/>
          <w:rPrChange w:id="1902" w:author="Dioguardi, Fabio" w:date="2018-10-23T11:24:00Z">
            <w:rPr/>
          </w:rPrChange>
        </w:rPr>
        <w:t>C-band radar stations are specified by “1”</w:t>
      </w:r>
      <w:r w:rsidR="00F40D36" w:rsidRPr="000E1A5F">
        <w:rPr>
          <w:lang w:val="en-GB"/>
          <w:rPrChange w:id="1903" w:author="Dioguardi, Fabio" w:date="2018-10-23T11:24:00Z">
            <w:rPr/>
          </w:rPrChange>
        </w:rPr>
        <w:t xml:space="preserve"> insert always “1” here</w:t>
      </w:r>
    </w:p>
    <w:p w14:paraId="171B49FA" w14:textId="312BE435" w:rsidR="00A80339" w:rsidRPr="000E1A5F" w:rsidRDefault="00A80339" w:rsidP="00A80339">
      <w:pPr>
        <w:rPr>
          <w:lang w:val="en-GB"/>
          <w:rPrChange w:id="1904" w:author="Dioguardi, Fabio" w:date="2018-10-23T11:24:00Z">
            <w:rPr/>
          </w:rPrChange>
        </w:rPr>
      </w:pPr>
      <w:proofErr w:type="gramStart"/>
      <w:r w:rsidRPr="000E1A5F">
        <w:rPr>
          <w:b/>
          <w:lang w:val="en-GB"/>
          <w:rPrChange w:id="1905" w:author="Dioguardi, Fabio" w:date="2018-10-23T11:24:00Z">
            <w:rPr>
              <w:b/>
            </w:rPr>
          </w:rPrChange>
        </w:rPr>
        <w:t>column</w:t>
      </w:r>
      <w:proofErr w:type="gramEnd"/>
      <w:r w:rsidRPr="000E1A5F">
        <w:rPr>
          <w:b/>
          <w:lang w:val="en-GB"/>
          <w:rPrChange w:id="1906" w:author="Dioguardi, Fabio" w:date="2018-10-23T11:24:00Z">
            <w:rPr>
              <w:b/>
            </w:rPr>
          </w:rPrChange>
        </w:rPr>
        <w:t xml:space="preserve"> 5</w:t>
      </w:r>
      <w:r w:rsidRPr="000E1A5F">
        <w:rPr>
          <w:lang w:val="en-GB"/>
          <w:rPrChange w:id="1907" w:author="Dioguardi, Fabio" w:date="2018-10-23T11:24:00Z">
            <w:rPr/>
          </w:rPrChange>
        </w:rPr>
        <w:t xml:space="preserve">: “focus” – defines a specific focus on a certain volcano. One should always use “99” for C-band radar stations, since their data are not restricted to a specific volcano. </w:t>
      </w:r>
      <w:r w:rsidRPr="000E1A5F">
        <w:rPr>
          <w:lang w:val="en-GB"/>
          <w:rPrChange w:id="1908" w:author="Dioguardi, Fabio" w:date="2018-10-23T11:24:00Z">
            <w:rPr/>
          </w:rPrChange>
        </w:rPr>
        <w:br/>
        <w:t xml:space="preserve">(99 </w:t>
      </w:r>
      <w:r w:rsidR="005E6231" w:rsidRPr="000E1A5F">
        <w:rPr>
          <w:lang w:val="en-GB"/>
          <w:rPrChange w:id="1909" w:author="Dioguardi, Fabio" w:date="2018-10-23T11:24:00Z">
            <w:rPr/>
          </w:rPrChange>
        </w:rPr>
        <w:t xml:space="preserve">serves as </w:t>
      </w:r>
      <w:r w:rsidRPr="000E1A5F">
        <w:rPr>
          <w:lang w:val="en-GB"/>
          <w:rPrChange w:id="1910" w:author="Dioguardi, Fabio" w:date="2018-10-23T11:24:00Z">
            <w:rPr/>
          </w:rPrChange>
        </w:rPr>
        <w:t>indicat</w:t>
      </w:r>
      <w:r w:rsidR="005E6231" w:rsidRPr="000E1A5F">
        <w:rPr>
          <w:lang w:val="en-GB"/>
          <w:rPrChange w:id="1911" w:author="Dioguardi, Fabio" w:date="2018-10-23T11:24:00Z">
            <w:rPr/>
          </w:rPrChange>
        </w:rPr>
        <w:t>or</w:t>
      </w:r>
      <w:r w:rsidRPr="000E1A5F">
        <w:rPr>
          <w:lang w:val="en-GB"/>
          <w:rPrChange w:id="1912" w:author="Dioguardi, Fabio" w:date="2018-10-23T11:24:00Z">
            <w:rPr/>
          </w:rPrChange>
        </w:rPr>
        <w:t xml:space="preserve"> </w:t>
      </w:r>
      <w:r w:rsidR="005E6231" w:rsidRPr="000E1A5F">
        <w:rPr>
          <w:lang w:val="en-GB"/>
          <w:rPrChange w:id="1913" w:author="Dioguardi, Fabio" w:date="2018-10-23T11:24:00Z">
            <w:rPr/>
          </w:rPrChange>
        </w:rPr>
        <w:t xml:space="preserve">for </w:t>
      </w:r>
      <w:r w:rsidRPr="000E1A5F">
        <w:rPr>
          <w:lang w:val="en-GB"/>
          <w:rPrChange w:id="1914" w:author="Dioguardi, Fabio" w:date="2018-10-23T11:24:00Z">
            <w:rPr/>
          </w:rPrChange>
        </w:rPr>
        <w:t xml:space="preserve">the system that </w:t>
      </w:r>
      <w:r w:rsidR="005E6231" w:rsidRPr="000E1A5F">
        <w:rPr>
          <w:lang w:val="en-GB"/>
          <w:rPrChange w:id="1915" w:author="Dioguardi, Fabio" w:date="2018-10-23T11:24:00Z">
            <w:rPr/>
          </w:rPrChange>
        </w:rPr>
        <w:t>the sensor is</w:t>
      </w:r>
      <w:r w:rsidRPr="000E1A5F">
        <w:rPr>
          <w:lang w:val="en-GB"/>
          <w:rPrChange w:id="1916" w:author="Dioguardi, Fabio" w:date="2018-10-23T11:24:00Z">
            <w:rPr/>
          </w:rPrChange>
        </w:rPr>
        <w:t xml:space="preserve"> no</w:t>
      </w:r>
      <w:r w:rsidR="005E6231" w:rsidRPr="000E1A5F">
        <w:rPr>
          <w:lang w:val="en-GB"/>
          <w:rPrChange w:id="1917" w:author="Dioguardi, Fabio" w:date="2018-10-23T11:24:00Z">
            <w:rPr/>
          </w:rPrChange>
        </w:rPr>
        <w:t>t</w:t>
      </w:r>
      <w:r w:rsidRPr="000E1A5F">
        <w:rPr>
          <w:lang w:val="en-GB"/>
          <w:rPrChange w:id="1918" w:author="Dioguardi, Fabio" w:date="2018-10-23T11:24:00Z">
            <w:rPr/>
          </w:rPrChange>
        </w:rPr>
        <w:t xml:space="preserve"> restrict</w:t>
      </w:r>
      <w:r w:rsidR="005E6231" w:rsidRPr="000E1A5F">
        <w:rPr>
          <w:lang w:val="en-GB"/>
          <w:rPrChange w:id="1919" w:author="Dioguardi, Fabio" w:date="2018-10-23T11:24:00Z">
            <w:rPr/>
          </w:rPrChange>
        </w:rPr>
        <w:t>ed</w:t>
      </w:r>
      <w:r w:rsidRPr="000E1A5F">
        <w:rPr>
          <w:lang w:val="en-GB"/>
          <w:rPrChange w:id="1920" w:author="Dioguardi, Fabio" w:date="2018-10-23T11:24:00Z">
            <w:rPr/>
          </w:rPrChange>
        </w:rPr>
        <w:t xml:space="preserve"> </w:t>
      </w:r>
      <w:r w:rsidR="005E6231" w:rsidRPr="000E1A5F">
        <w:rPr>
          <w:lang w:val="en-GB"/>
          <w:rPrChange w:id="1921" w:author="Dioguardi, Fabio" w:date="2018-10-23T11:24:00Z">
            <w:rPr/>
          </w:rPrChange>
        </w:rPr>
        <w:t>to one</w:t>
      </w:r>
      <w:r w:rsidRPr="000E1A5F">
        <w:rPr>
          <w:lang w:val="en-GB"/>
          <w:rPrChange w:id="1922" w:author="Dioguardi, Fabio" w:date="2018-10-23T11:24:00Z">
            <w:rPr/>
          </w:rPrChange>
        </w:rPr>
        <w:t xml:space="preserve"> single volcano).</w:t>
      </w:r>
    </w:p>
    <w:p w14:paraId="04693243" w14:textId="797F7833" w:rsidR="00BC7F53" w:rsidRPr="000E1A5F" w:rsidRDefault="00BC7F53" w:rsidP="00A80339">
      <w:pPr>
        <w:rPr>
          <w:lang w:val="en-GB"/>
          <w:rPrChange w:id="1923" w:author="Dioguardi, Fabio" w:date="2018-10-23T11:24:00Z">
            <w:rPr/>
          </w:rPrChange>
        </w:rPr>
      </w:pPr>
      <w:proofErr w:type="gramStart"/>
      <w:r w:rsidRPr="000E1A5F">
        <w:rPr>
          <w:b/>
          <w:lang w:val="en-GB"/>
          <w:rPrChange w:id="1924" w:author="Dioguardi, Fabio" w:date="2018-10-23T11:24:00Z">
            <w:rPr>
              <w:b/>
            </w:rPr>
          </w:rPrChange>
        </w:rPr>
        <w:t>column</w:t>
      </w:r>
      <w:proofErr w:type="gramEnd"/>
      <w:r w:rsidRPr="000E1A5F">
        <w:rPr>
          <w:b/>
          <w:lang w:val="en-GB"/>
          <w:rPrChange w:id="1925" w:author="Dioguardi, Fabio" w:date="2018-10-23T11:24:00Z">
            <w:rPr>
              <w:b/>
            </w:rPr>
          </w:rPrChange>
        </w:rPr>
        <w:t xml:space="preserve"> 6</w:t>
      </w:r>
      <w:r w:rsidRPr="000E1A5F">
        <w:rPr>
          <w:lang w:val="en-GB"/>
          <w:rPrChange w:id="1926" w:author="Dioguardi, Fabio" w:date="2018-10-23T11:24:00Z">
            <w:rPr/>
          </w:rPrChange>
        </w:rPr>
        <w:t>: “</w:t>
      </w:r>
      <w:proofErr w:type="spellStart"/>
      <w:r w:rsidRPr="000E1A5F">
        <w:rPr>
          <w:lang w:val="en-GB"/>
          <w:rPrChange w:id="1927" w:author="Dioguardi, Fabio" w:date="2018-10-23T11:24:00Z">
            <w:rPr/>
          </w:rPrChange>
        </w:rPr>
        <w:t>bwidth</w:t>
      </w:r>
      <w:proofErr w:type="spellEnd"/>
      <w:r w:rsidRPr="000E1A5F">
        <w:rPr>
          <w:lang w:val="en-GB"/>
          <w:rPrChange w:id="1928" w:author="Dioguardi, Fabio" w:date="2018-10-23T11:24:00Z">
            <w:rPr/>
          </w:rPrChange>
        </w:rPr>
        <w:t>” – gives the beam width of the radar (in °).</w:t>
      </w:r>
    </w:p>
    <w:p w14:paraId="0CF1B3CC" w14:textId="7E779BD6" w:rsidR="00A80339" w:rsidRPr="000E1A5F" w:rsidRDefault="00A80339" w:rsidP="00A80339">
      <w:pPr>
        <w:rPr>
          <w:lang w:val="en-GB"/>
          <w:rPrChange w:id="1929" w:author="Dioguardi, Fabio" w:date="2018-10-23T11:24:00Z">
            <w:rPr/>
          </w:rPrChange>
        </w:rPr>
      </w:pPr>
      <w:proofErr w:type="gramStart"/>
      <w:r w:rsidRPr="000E1A5F">
        <w:rPr>
          <w:b/>
          <w:lang w:val="en-GB"/>
          <w:rPrChange w:id="1930" w:author="Dioguardi, Fabio" w:date="2018-10-23T11:24:00Z">
            <w:rPr>
              <w:b/>
            </w:rPr>
          </w:rPrChange>
        </w:rPr>
        <w:t>column</w:t>
      </w:r>
      <w:proofErr w:type="gramEnd"/>
      <w:r w:rsidRPr="000E1A5F">
        <w:rPr>
          <w:b/>
          <w:lang w:val="en-GB"/>
          <w:rPrChange w:id="1931" w:author="Dioguardi, Fabio" w:date="2018-10-23T11:24:00Z">
            <w:rPr>
              <w:b/>
            </w:rPr>
          </w:rPrChange>
        </w:rPr>
        <w:t xml:space="preserve"> </w:t>
      </w:r>
      <w:r w:rsidR="00BC7F53" w:rsidRPr="000E1A5F">
        <w:rPr>
          <w:b/>
          <w:lang w:val="en-GB"/>
          <w:rPrChange w:id="1932" w:author="Dioguardi, Fabio" w:date="2018-10-23T11:24:00Z">
            <w:rPr>
              <w:b/>
            </w:rPr>
          </w:rPrChange>
        </w:rPr>
        <w:t>7</w:t>
      </w:r>
      <w:r w:rsidRPr="000E1A5F">
        <w:rPr>
          <w:lang w:val="en-GB"/>
          <w:rPrChange w:id="1933"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1934" w:author="Dioguardi, Fabio" w:date="2018-10-23T11:24:00Z">
            <w:rPr>
              <w:i/>
            </w:rPr>
          </w:rPrChange>
        </w:rPr>
        <w:t>radar_iskef.txt</w:t>
      </w:r>
      <w:r w:rsidRPr="000E1A5F">
        <w:rPr>
          <w:lang w:val="en-GB"/>
          <w:rPrChange w:id="1935" w:author="Dioguardi, Fabio" w:date="2018-10-23T11:24:00Z">
            <w:rPr/>
          </w:rPrChange>
        </w:rPr>
        <w:t>”, the copy of it on the local drive will be named “</w:t>
      </w:r>
      <w:r w:rsidRPr="000E1A5F">
        <w:rPr>
          <w:i/>
          <w:lang w:val="en-GB"/>
          <w:rPrChange w:id="1936" w:author="Dioguardi, Fabio" w:date="2018-10-23T11:24:00Z">
            <w:rPr>
              <w:i/>
            </w:rPr>
          </w:rPrChange>
        </w:rPr>
        <w:t>radar_iskef.txt</w:t>
      </w:r>
      <w:r w:rsidRPr="000E1A5F">
        <w:rPr>
          <w:lang w:val="en-GB"/>
          <w:rPrChange w:id="1937" w:author="Dioguardi, Fabio" w:date="2018-10-23T11:24:00Z">
            <w:rPr/>
          </w:rPrChange>
        </w:rPr>
        <w:t>” as well. Make sure that the extension is always “</w:t>
      </w:r>
      <w:r w:rsidRPr="000E1A5F">
        <w:rPr>
          <w:i/>
          <w:lang w:val="en-GB"/>
          <w:rPrChange w:id="1938" w:author="Dioguardi, Fabio" w:date="2018-10-23T11:24:00Z">
            <w:rPr>
              <w:i/>
            </w:rPr>
          </w:rPrChange>
        </w:rPr>
        <w:t>.txt</w:t>
      </w:r>
      <w:r w:rsidRPr="000E1A5F">
        <w:rPr>
          <w:lang w:val="en-GB"/>
          <w:rPrChange w:id="1939" w:author="Dioguardi, Fabio" w:date="2018-10-23T11:24:00Z">
            <w:rPr/>
          </w:rPrChange>
        </w:rPr>
        <w:t>”!</w:t>
      </w:r>
    </w:p>
    <w:p w14:paraId="2F8B4086" w14:textId="6B8D3D24" w:rsidR="00A80339" w:rsidRPr="000E1A5F" w:rsidRDefault="00A80339" w:rsidP="00A80339">
      <w:pPr>
        <w:rPr>
          <w:lang w:val="en-GB"/>
          <w:rPrChange w:id="1940" w:author="Dioguardi, Fabio" w:date="2018-10-23T11:24:00Z">
            <w:rPr/>
          </w:rPrChange>
        </w:rPr>
      </w:pPr>
      <w:proofErr w:type="gramStart"/>
      <w:r w:rsidRPr="000E1A5F">
        <w:rPr>
          <w:b/>
          <w:lang w:val="en-GB"/>
          <w:rPrChange w:id="1941" w:author="Dioguardi, Fabio" w:date="2018-10-23T11:24:00Z">
            <w:rPr>
              <w:b/>
            </w:rPr>
          </w:rPrChange>
        </w:rPr>
        <w:t>column</w:t>
      </w:r>
      <w:proofErr w:type="gramEnd"/>
      <w:r w:rsidRPr="000E1A5F">
        <w:rPr>
          <w:b/>
          <w:lang w:val="en-GB"/>
          <w:rPrChange w:id="1942" w:author="Dioguardi, Fabio" w:date="2018-10-23T11:24:00Z">
            <w:rPr>
              <w:b/>
            </w:rPr>
          </w:rPrChange>
        </w:rPr>
        <w:t xml:space="preserve"> </w:t>
      </w:r>
      <w:r w:rsidR="00BC7F53" w:rsidRPr="000E1A5F">
        <w:rPr>
          <w:b/>
          <w:lang w:val="en-GB"/>
          <w:rPrChange w:id="1943" w:author="Dioguardi, Fabio" w:date="2018-10-23T11:24:00Z">
            <w:rPr>
              <w:b/>
            </w:rPr>
          </w:rPrChange>
        </w:rPr>
        <w:t>8</w:t>
      </w:r>
      <w:r w:rsidRPr="000E1A5F">
        <w:rPr>
          <w:lang w:val="en-GB"/>
          <w:rPrChange w:id="1944" w:author="Dioguardi, Fabio" w:date="2018-10-23T11:24:00Z">
            <w:rPr/>
          </w:rPrChange>
        </w:rPr>
        <w:t xml:space="preserve">: “www” – specifies the </w:t>
      </w:r>
      <w:proofErr w:type="spellStart"/>
      <w:r w:rsidRPr="000E1A5F">
        <w:rPr>
          <w:lang w:val="en-GB"/>
          <w:rPrChange w:id="1945" w:author="Dioguardi, Fabio" w:date="2018-10-23T11:24:00Z">
            <w:rPr/>
          </w:rPrChange>
        </w:rPr>
        <w:t>url</w:t>
      </w:r>
      <w:proofErr w:type="spellEnd"/>
      <w:r w:rsidRPr="000E1A5F">
        <w:rPr>
          <w:lang w:val="en-GB"/>
          <w:rPrChange w:id="1946" w:author="Dioguardi, Fabio" w:date="2018-10-23T11:24:00Z">
            <w:rPr/>
          </w:rPrChange>
        </w:rPr>
        <w:t xml:space="preserve"> of the server which provides the file with plume height data. </w:t>
      </w:r>
    </w:p>
    <w:p w14:paraId="0C371CFD" w14:textId="77777777" w:rsidR="00A80339" w:rsidRPr="000E1A5F" w:rsidRDefault="00A80339" w:rsidP="00A80339">
      <w:pPr>
        <w:rPr>
          <w:lang w:val="en-GB"/>
          <w:rPrChange w:id="1947" w:author="Dioguardi, Fabio" w:date="2018-10-23T11:24:00Z">
            <w:rPr/>
          </w:rPrChange>
        </w:rPr>
      </w:pPr>
      <w:r w:rsidRPr="000E1A5F">
        <w:rPr>
          <w:lang w:val="en-GB"/>
          <w:rPrChange w:id="1948" w:author="Dioguardi, Fabio" w:date="2018-10-23T11:24:00Z">
            <w:rPr/>
          </w:rPrChange>
        </w:rPr>
        <w:t xml:space="preserve">If the data is not accessible online via a </w:t>
      </w:r>
      <w:proofErr w:type="spellStart"/>
      <w:proofErr w:type="gramStart"/>
      <w:r w:rsidRPr="000E1A5F">
        <w:rPr>
          <w:lang w:val="en-GB"/>
          <w:rPrChange w:id="1949" w:author="Dioguardi, Fabio" w:date="2018-10-23T11:24:00Z">
            <w:rPr/>
          </w:rPrChange>
        </w:rPr>
        <w:t>url</w:t>
      </w:r>
      <w:proofErr w:type="spellEnd"/>
      <w:proofErr w:type="gramEnd"/>
      <w:r w:rsidRPr="000E1A5F">
        <w:rPr>
          <w:lang w:val="en-GB"/>
          <w:rPrChange w:id="1950" w:author="Dioguardi, Fabio" w:date="2018-10-23T11:24:00Z">
            <w:rPr/>
          </w:rPrChange>
        </w:rPr>
        <w:t>, you can specify the IP address (column 8) and working directory (column 9), instead. In that case, column 7 has to be kept empty.</w:t>
      </w:r>
    </w:p>
    <w:p w14:paraId="395FD440" w14:textId="64E366CC" w:rsidR="00A80339" w:rsidRPr="000E1A5F" w:rsidRDefault="00A80339" w:rsidP="00A80339">
      <w:pPr>
        <w:rPr>
          <w:lang w:val="en-GB"/>
          <w:rPrChange w:id="1951" w:author="Dioguardi, Fabio" w:date="2018-10-23T11:24:00Z">
            <w:rPr/>
          </w:rPrChange>
        </w:rPr>
      </w:pPr>
      <w:proofErr w:type="gramStart"/>
      <w:r w:rsidRPr="000E1A5F">
        <w:rPr>
          <w:b/>
          <w:lang w:val="en-GB"/>
          <w:rPrChange w:id="1952" w:author="Dioguardi, Fabio" w:date="2018-10-23T11:24:00Z">
            <w:rPr>
              <w:b/>
            </w:rPr>
          </w:rPrChange>
        </w:rPr>
        <w:t>column</w:t>
      </w:r>
      <w:proofErr w:type="gramEnd"/>
      <w:r w:rsidRPr="000E1A5F">
        <w:rPr>
          <w:b/>
          <w:lang w:val="en-GB"/>
          <w:rPrChange w:id="1953" w:author="Dioguardi, Fabio" w:date="2018-10-23T11:24:00Z">
            <w:rPr>
              <w:b/>
            </w:rPr>
          </w:rPrChange>
        </w:rPr>
        <w:t xml:space="preserve"> </w:t>
      </w:r>
      <w:r w:rsidR="00BC7F53" w:rsidRPr="000E1A5F">
        <w:rPr>
          <w:b/>
          <w:lang w:val="en-GB"/>
          <w:rPrChange w:id="1954" w:author="Dioguardi, Fabio" w:date="2018-10-23T11:24:00Z">
            <w:rPr>
              <w:b/>
            </w:rPr>
          </w:rPrChange>
        </w:rPr>
        <w:t>9</w:t>
      </w:r>
      <w:r w:rsidRPr="000E1A5F">
        <w:rPr>
          <w:lang w:val="en-GB"/>
          <w:rPrChange w:id="1955" w:author="Dioguardi, Fabio" w:date="2018-10-23T11:24:00Z">
            <w:rPr/>
          </w:rPrChange>
        </w:rPr>
        <w:t xml:space="preserve">: “IP” – specifies the IP address of the ftp server providing the file with plume height data. </w:t>
      </w:r>
    </w:p>
    <w:p w14:paraId="2C5E79E3" w14:textId="4A179D7A" w:rsidR="00A80339" w:rsidRPr="000E1A5F" w:rsidRDefault="00A80339" w:rsidP="00A80339">
      <w:pPr>
        <w:rPr>
          <w:lang w:val="en-GB"/>
          <w:rPrChange w:id="1956" w:author="Dioguardi, Fabio" w:date="2018-10-23T11:24:00Z">
            <w:rPr/>
          </w:rPrChange>
        </w:rPr>
      </w:pPr>
      <w:proofErr w:type="gramStart"/>
      <w:r w:rsidRPr="000E1A5F">
        <w:rPr>
          <w:b/>
          <w:lang w:val="en-GB"/>
          <w:rPrChange w:id="1957" w:author="Dioguardi, Fabio" w:date="2018-10-23T11:24:00Z">
            <w:rPr>
              <w:b/>
            </w:rPr>
          </w:rPrChange>
        </w:rPr>
        <w:t>column</w:t>
      </w:r>
      <w:proofErr w:type="gramEnd"/>
      <w:r w:rsidRPr="000E1A5F">
        <w:rPr>
          <w:b/>
          <w:lang w:val="en-GB"/>
          <w:rPrChange w:id="1958" w:author="Dioguardi, Fabio" w:date="2018-10-23T11:24:00Z">
            <w:rPr>
              <w:b/>
            </w:rPr>
          </w:rPrChange>
        </w:rPr>
        <w:t xml:space="preserve"> </w:t>
      </w:r>
      <w:r w:rsidR="00BC7F53" w:rsidRPr="000E1A5F">
        <w:rPr>
          <w:b/>
          <w:lang w:val="en-GB"/>
          <w:rPrChange w:id="1959" w:author="Dioguardi, Fabio" w:date="2018-10-23T11:24:00Z">
            <w:rPr>
              <w:b/>
            </w:rPr>
          </w:rPrChange>
        </w:rPr>
        <w:t>10</w:t>
      </w:r>
      <w:r w:rsidRPr="000E1A5F">
        <w:rPr>
          <w:lang w:val="en-GB"/>
          <w:rPrChange w:id="1960" w:author="Dioguardi, Fabio" w:date="2018-10-23T11:24:00Z">
            <w:rPr/>
          </w:rPrChange>
        </w:rPr>
        <w:t>: “directory” – specifies the directory of the ftp server under which the file with plume height data can be retrieved.</w:t>
      </w:r>
    </w:p>
    <w:p w14:paraId="7BDE914E" w14:textId="77777777" w:rsidR="005E6231" w:rsidRPr="000E1A5F" w:rsidRDefault="005E6231" w:rsidP="00A80339">
      <w:pPr>
        <w:rPr>
          <w:lang w:val="en-GB"/>
          <w:rPrChange w:id="1961" w:author="Dioguardi, Fabio" w:date="2018-10-23T11:24:00Z">
            <w:rPr/>
          </w:rPrChange>
        </w:rPr>
      </w:pPr>
    </w:p>
    <w:p w14:paraId="3F76BCC0" w14:textId="77777777" w:rsidR="00A80339" w:rsidRPr="000E1A5F" w:rsidRDefault="00A80339" w:rsidP="004E20AA">
      <w:pPr>
        <w:pStyle w:val="Heading5"/>
        <w:numPr>
          <w:ilvl w:val="0"/>
          <w:numId w:val="0"/>
        </w:numPr>
        <w:ind w:left="1008" w:hanging="1008"/>
        <w:rPr>
          <w:lang w:val="en-GB"/>
          <w:rPrChange w:id="1962" w:author="Dioguardi, Fabio" w:date="2018-10-23T11:24:00Z">
            <w:rPr/>
          </w:rPrChange>
        </w:rPr>
      </w:pPr>
      <w:r w:rsidRPr="000E1A5F">
        <w:rPr>
          <w:lang w:val="en-GB"/>
          <w:rPrChange w:id="1963" w:author="Dioguardi, Fabio" w:date="2018-10-23T11:24:00Z">
            <w:rPr/>
          </w:rPrChange>
        </w:rPr>
        <w:t>c. Generating “</w:t>
      </w:r>
      <w:r w:rsidRPr="000E1A5F">
        <w:rPr>
          <w:i/>
          <w:lang w:val="en-GB"/>
          <w:rPrChange w:id="1964" w:author="Dioguardi, Fabio" w:date="2018-10-23T11:24:00Z">
            <w:rPr>
              <w:i/>
            </w:rPr>
          </w:rPrChange>
        </w:rPr>
        <w:t>Xband.ini</w:t>
      </w:r>
      <w:r w:rsidRPr="000E1A5F">
        <w:rPr>
          <w:lang w:val="en-GB"/>
          <w:rPrChange w:id="1965" w:author="Dioguardi, Fabio" w:date="2018-10-23T11:24:00Z">
            <w:rPr/>
          </w:rPrChange>
        </w:rPr>
        <w:t>”</w:t>
      </w:r>
    </w:p>
    <w:p w14:paraId="4933EFEF" w14:textId="77777777" w:rsidR="00A80339" w:rsidRPr="000E1A5F" w:rsidRDefault="00A80339" w:rsidP="00A80339">
      <w:pPr>
        <w:rPr>
          <w:lang w:val="en-GB"/>
          <w:rPrChange w:id="1966" w:author="Dioguardi, Fabio" w:date="2018-10-23T11:24:00Z">
            <w:rPr/>
          </w:rPrChange>
        </w:rPr>
      </w:pPr>
      <w:r w:rsidRPr="000E1A5F">
        <w:rPr>
          <w:lang w:val="en-GB"/>
          <w:rPrChange w:id="1967" w:author="Dioguardi, Fabio" w:date="2018-10-23T11:24:00Z">
            <w:rPr/>
          </w:rPrChange>
        </w:rPr>
        <w:t>The file “</w:t>
      </w:r>
      <w:r w:rsidRPr="000E1A5F">
        <w:rPr>
          <w:i/>
          <w:lang w:val="en-GB"/>
          <w:rPrChange w:id="1968" w:author="Dioguardi, Fabio" w:date="2018-10-23T11:24:00Z">
            <w:rPr>
              <w:i/>
            </w:rPr>
          </w:rPrChange>
        </w:rPr>
        <w:t>Xband.ini</w:t>
      </w:r>
      <w:r w:rsidRPr="000E1A5F">
        <w:rPr>
          <w:lang w:val="en-GB"/>
          <w:rPrChange w:id="1969" w:author="Dioguardi, Fabio" w:date="2018-10-23T11:24:00Z">
            <w:rPr/>
          </w:rPrChange>
        </w:rPr>
        <w:t>” contains information about the location of X-band radar stations and the according server addresses of their data streams.</w:t>
      </w:r>
      <w:r w:rsidRPr="000E1A5F">
        <w:rPr>
          <w:lang w:val="en-GB"/>
          <w:rPrChange w:id="1970" w:author="Dioguardi, Fabio" w:date="2018-10-23T11:24:00Z">
            <w:rPr/>
          </w:rPrChange>
        </w:rPr>
        <w:br/>
        <w:t xml:space="preserve">Note that all sensors of this type are treated as the vertically scanning radar devices (as used in Iceland). </w:t>
      </w:r>
    </w:p>
    <w:p w14:paraId="68888A06" w14:textId="22151604" w:rsidR="00A80339" w:rsidRPr="000E1A5F" w:rsidRDefault="00A80339" w:rsidP="00A80339">
      <w:pPr>
        <w:rPr>
          <w:lang w:val="en-GB"/>
          <w:rPrChange w:id="1971" w:author="Dioguardi, Fabio" w:date="2018-10-23T11:24:00Z">
            <w:rPr/>
          </w:rPrChange>
        </w:rPr>
      </w:pPr>
      <w:r w:rsidRPr="000E1A5F">
        <w:rPr>
          <w:lang w:val="en-GB"/>
          <w:rPrChange w:id="1972" w:author="Dioguardi, Fabio" w:date="2018-10-23T11:24:00Z">
            <w:rPr/>
          </w:rPrChange>
        </w:rPr>
        <w:t xml:space="preserve">Up to 6 X-band radar stations can be assigned. </w:t>
      </w:r>
      <w:r w:rsidR="005E6231" w:rsidRPr="000E1A5F">
        <w:rPr>
          <w:lang w:val="en-GB"/>
          <w:rPrChange w:id="1973" w:author="Dioguardi, Fabio" w:date="2018-10-23T11:24:00Z">
            <w:rPr/>
          </w:rPrChange>
        </w:rPr>
        <w:fldChar w:fldCharType="begin"/>
      </w:r>
      <w:r w:rsidR="005E6231" w:rsidRPr="000E1A5F">
        <w:rPr>
          <w:lang w:val="en-GB"/>
          <w:rPrChange w:id="1974" w:author="Dioguardi, Fabio" w:date="2018-10-23T11:24:00Z">
            <w:rPr/>
          </w:rPrChange>
        </w:rPr>
        <w:instrText xml:space="preserve"> REF _Ref482196521 </w:instrText>
      </w:r>
      <w:r w:rsidR="005E6231" w:rsidRPr="000E1A5F">
        <w:rPr>
          <w:lang w:val="en-GB"/>
          <w:rPrChange w:id="1975" w:author="Dioguardi, Fabio" w:date="2018-10-23T11:24:00Z">
            <w:rPr/>
          </w:rPrChange>
        </w:rPr>
        <w:fldChar w:fldCharType="separate"/>
      </w:r>
      <w:r w:rsidR="00DE7C99" w:rsidRPr="000E1A5F">
        <w:rPr>
          <w:lang w:val="en-GB"/>
          <w:rPrChange w:id="1976" w:author="Dioguardi, Fabio" w:date="2018-10-23T11:24:00Z">
            <w:rPr/>
          </w:rPrChange>
        </w:rPr>
        <w:t xml:space="preserve">Figure </w:t>
      </w:r>
      <w:r w:rsidR="00DE7C99" w:rsidRPr="000E1A5F">
        <w:rPr>
          <w:noProof/>
          <w:lang w:val="en-GB"/>
          <w:rPrChange w:id="1977" w:author="Dioguardi, Fabio" w:date="2018-10-23T11:24:00Z">
            <w:rPr>
              <w:noProof/>
            </w:rPr>
          </w:rPrChange>
        </w:rPr>
        <w:t>7</w:t>
      </w:r>
      <w:r w:rsidR="005E6231" w:rsidRPr="000E1A5F">
        <w:rPr>
          <w:lang w:val="en-GB"/>
          <w:rPrChange w:id="1978" w:author="Dioguardi, Fabio" w:date="2018-10-23T11:24:00Z">
            <w:rPr/>
          </w:rPrChange>
        </w:rPr>
        <w:fldChar w:fldCharType="end"/>
      </w:r>
      <w:r w:rsidRPr="000E1A5F">
        <w:rPr>
          <w:lang w:val="en-GB"/>
          <w:rPrChange w:id="1979" w:author="Dioguardi, Fabio" w:date="2018-10-23T11:24:00Z">
            <w:rPr/>
          </w:rPrChange>
        </w:rPr>
        <w:t xml:space="preserve"> illustrates an “</w:t>
      </w:r>
      <w:r w:rsidRPr="000E1A5F">
        <w:rPr>
          <w:i/>
          <w:lang w:val="en-GB"/>
          <w:rPrChange w:id="1980" w:author="Dioguardi, Fabio" w:date="2018-10-23T11:24:00Z">
            <w:rPr>
              <w:i/>
            </w:rPr>
          </w:rPrChange>
        </w:rPr>
        <w:t>Xband.ini</w:t>
      </w:r>
      <w:proofErr w:type="gramStart"/>
      <w:r w:rsidRPr="000E1A5F">
        <w:rPr>
          <w:lang w:val="en-GB"/>
          <w:rPrChange w:id="1981" w:author="Dioguardi, Fabio" w:date="2018-10-23T11:24:00Z">
            <w:rPr/>
          </w:rPrChange>
        </w:rPr>
        <w:t>”  file</w:t>
      </w:r>
      <w:proofErr w:type="gramEnd"/>
      <w:r w:rsidRPr="000E1A5F">
        <w:rPr>
          <w:lang w:val="en-GB"/>
          <w:rPrChange w:id="1982" w:author="Dioguardi, Fabio" w:date="2018-10-23T11:24:00Z">
            <w:rPr/>
          </w:rPrChange>
        </w:rPr>
        <w:t>.</w:t>
      </w:r>
    </w:p>
    <w:p w14:paraId="58480B49" w14:textId="77777777" w:rsidR="005E6231" w:rsidRPr="000E1A5F" w:rsidRDefault="00A80339" w:rsidP="005E6231">
      <w:pPr>
        <w:keepNext/>
        <w:rPr>
          <w:lang w:val="en-GB"/>
          <w:rPrChange w:id="1983" w:author="Dioguardi, Fabio" w:date="2018-10-23T11:24:00Z">
            <w:rPr/>
          </w:rPrChange>
        </w:rPr>
      </w:pPr>
      <w:r w:rsidRPr="000E1A5F">
        <w:rPr>
          <w:noProof/>
          <w:lang w:val="en-GB" w:eastAsia="en-GB"/>
        </w:rPr>
        <w:drawing>
          <wp:inline distT="0" distB="0" distL="0" distR="0" wp14:anchorId="0A5ACE34" wp14:editId="30E27C7C">
            <wp:extent cx="6639560" cy="82296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an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0152" cy="825512"/>
                    </a:xfrm>
                    <a:prstGeom prst="rect">
                      <a:avLst/>
                    </a:prstGeom>
                    <a:noFill/>
                    <a:ln>
                      <a:noFill/>
                    </a:ln>
                  </pic:spPr>
                </pic:pic>
              </a:graphicData>
            </a:graphic>
          </wp:inline>
        </w:drawing>
      </w:r>
    </w:p>
    <w:p w14:paraId="5EE5E54E" w14:textId="14F73176" w:rsidR="005E6231" w:rsidRPr="000E1A5F" w:rsidRDefault="005E6231" w:rsidP="005E6231">
      <w:pPr>
        <w:pStyle w:val="Caption"/>
        <w:rPr>
          <w:lang w:val="en-GB"/>
          <w:rPrChange w:id="1984" w:author="Dioguardi, Fabio" w:date="2018-10-23T11:24:00Z">
            <w:rPr/>
          </w:rPrChange>
        </w:rPr>
      </w:pPr>
      <w:bookmarkStart w:id="1985" w:name="_Ref482196521"/>
      <w:r w:rsidRPr="000E1A5F">
        <w:rPr>
          <w:lang w:val="en-GB"/>
          <w:rPrChange w:id="1986" w:author="Dioguardi, Fabio" w:date="2018-10-23T11:24:00Z">
            <w:rPr/>
          </w:rPrChange>
        </w:rPr>
        <w:t xml:space="preserve">Figure </w:t>
      </w:r>
      <w:r w:rsidRPr="000E1A5F">
        <w:rPr>
          <w:lang w:val="en-GB"/>
          <w:rPrChange w:id="1987" w:author="Dioguardi, Fabio" w:date="2018-10-23T11:24:00Z">
            <w:rPr/>
          </w:rPrChange>
        </w:rPr>
        <w:fldChar w:fldCharType="begin"/>
      </w:r>
      <w:r w:rsidRPr="000E1A5F">
        <w:rPr>
          <w:lang w:val="en-GB"/>
          <w:rPrChange w:id="1988" w:author="Dioguardi, Fabio" w:date="2018-10-23T11:24:00Z">
            <w:rPr/>
          </w:rPrChange>
        </w:rPr>
        <w:instrText xml:space="preserve"> SEQ Figure \* ARABIC </w:instrText>
      </w:r>
      <w:r w:rsidRPr="000E1A5F">
        <w:rPr>
          <w:lang w:val="en-GB"/>
          <w:rPrChange w:id="1989" w:author="Dioguardi, Fabio" w:date="2018-10-23T11:24:00Z">
            <w:rPr/>
          </w:rPrChange>
        </w:rPr>
        <w:fldChar w:fldCharType="separate"/>
      </w:r>
      <w:r w:rsidR="00DE7C99" w:rsidRPr="000E1A5F">
        <w:rPr>
          <w:noProof/>
          <w:lang w:val="en-GB"/>
          <w:rPrChange w:id="1990" w:author="Dioguardi, Fabio" w:date="2018-10-23T11:24:00Z">
            <w:rPr>
              <w:noProof/>
            </w:rPr>
          </w:rPrChange>
        </w:rPr>
        <w:t>7</w:t>
      </w:r>
      <w:r w:rsidRPr="000E1A5F">
        <w:rPr>
          <w:lang w:val="en-GB"/>
          <w:rPrChange w:id="1991" w:author="Dioguardi, Fabio" w:date="2018-10-23T11:24:00Z">
            <w:rPr/>
          </w:rPrChange>
        </w:rPr>
        <w:fldChar w:fldCharType="end"/>
      </w:r>
      <w:bookmarkEnd w:id="1985"/>
      <w:r w:rsidRPr="000E1A5F">
        <w:rPr>
          <w:lang w:val="en-GB"/>
          <w:rPrChange w:id="1992" w:author="Dioguardi, Fabio" w:date="2018-10-23T11:24:00Z">
            <w:rPr/>
          </w:rPrChange>
        </w:rPr>
        <w:t>: Example of an “</w:t>
      </w:r>
      <w:r w:rsidRPr="000E1A5F">
        <w:rPr>
          <w:i/>
          <w:lang w:val="en-GB"/>
          <w:rPrChange w:id="1993" w:author="Dioguardi, Fabio" w:date="2018-10-23T11:24:00Z">
            <w:rPr>
              <w:i/>
            </w:rPr>
          </w:rPrChange>
        </w:rPr>
        <w:t>Xband.ini</w:t>
      </w:r>
      <w:r w:rsidRPr="000E1A5F">
        <w:rPr>
          <w:lang w:val="en-GB"/>
          <w:rPrChange w:id="1994" w:author="Dioguardi, Fabio" w:date="2018-10-23T11:24:00Z">
            <w:rPr/>
          </w:rPrChange>
        </w:rPr>
        <w:t>” file.</w:t>
      </w:r>
    </w:p>
    <w:p w14:paraId="5923FF17" w14:textId="75AC5C18" w:rsidR="00A80339" w:rsidRPr="000E1A5F" w:rsidRDefault="00A80339" w:rsidP="00A80339">
      <w:pPr>
        <w:rPr>
          <w:lang w:val="en-GB"/>
          <w:rPrChange w:id="1995" w:author="Dioguardi, Fabio" w:date="2018-10-23T11:24:00Z">
            <w:rPr/>
          </w:rPrChange>
        </w:rPr>
      </w:pPr>
    </w:p>
    <w:p w14:paraId="54FDF94F" w14:textId="77777777" w:rsidR="00A80339" w:rsidRPr="000E1A5F" w:rsidRDefault="00A80339" w:rsidP="00A80339">
      <w:pPr>
        <w:rPr>
          <w:lang w:val="en-GB"/>
          <w:rPrChange w:id="1996" w:author="Dioguardi, Fabio" w:date="2018-10-23T11:24:00Z">
            <w:rPr/>
          </w:rPrChange>
        </w:rPr>
      </w:pPr>
      <w:r w:rsidRPr="000E1A5F">
        <w:rPr>
          <w:lang w:val="en-GB"/>
          <w:rPrChange w:id="1997" w:author="Dioguardi, Fabio" w:date="2018-10-23T11:24:00Z">
            <w:rPr/>
          </w:rPrChange>
        </w:rPr>
        <w:t>An “</w:t>
      </w:r>
      <w:r w:rsidRPr="000E1A5F">
        <w:rPr>
          <w:i/>
          <w:lang w:val="en-GB"/>
          <w:rPrChange w:id="1998" w:author="Dioguardi, Fabio" w:date="2018-10-23T11:24:00Z">
            <w:rPr>
              <w:i/>
            </w:rPr>
          </w:rPrChange>
        </w:rPr>
        <w:t>Xband.ini</w:t>
      </w:r>
      <w:r w:rsidRPr="000E1A5F">
        <w:rPr>
          <w:lang w:val="en-GB"/>
          <w:rPrChange w:id="1999" w:author="Dioguardi, Fabio" w:date="2018-10-23T11:24:00Z">
            <w:rPr/>
          </w:rPrChange>
        </w:rPr>
        <w:t>” file consists of 9 columns, separated by tabs, one header row and up to 6 data rows.</w:t>
      </w:r>
    </w:p>
    <w:p w14:paraId="2E523161" w14:textId="77777777" w:rsidR="00A80339" w:rsidRPr="000E1A5F" w:rsidRDefault="00A80339" w:rsidP="00A80339">
      <w:pPr>
        <w:rPr>
          <w:lang w:val="en-GB"/>
          <w:rPrChange w:id="2000" w:author="Dioguardi, Fabio" w:date="2018-10-23T11:24:00Z">
            <w:rPr/>
          </w:rPrChange>
        </w:rPr>
      </w:pPr>
      <w:r w:rsidRPr="000E1A5F">
        <w:rPr>
          <w:lang w:val="en-GB"/>
          <w:rPrChange w:id="2001" w:author="Dioguardi, Fabio" w:date="2018-10-23T11:24:00Z">
            <w:rPr/>
          </w:rPrChange>
        </w:rPr>
        <w:t>Note: If you assign less than 6 stations to the system empty slots will be denoted “</w:t>
      </w:r>
      <w:proofErr w:type="spellStart"/>
      <w:r w:rsidRPr="000E1A5F">
        <w:rPr>
          <w:lang w:val="en-GB"/>
          <w:rPrChange w:id="2002" w:author="Dioguardi, Fabio" w:date="2018-10-23T11:24:00Z">
            <w:rPr/>
          </w:rPrChange>
        </w:rPr>
        <w:t>n.a</w:t>
      </w:r>
      <w:proofErr w:type="spellEnd"/>
      <w:r w:rsidRPr="000E1A5F">
        <w:rPr>
          <w:lang w:val="en-GB"/>
          <w:rPrChange w:id="2003" w:author="Dioguardi, Fabio" w:date="2018-10-23T11:24:00Z">
            <w:rPr/>
          </w:rPrChange>
        </w:rPr>
        <w:t>.”</w:t>
      </w:r>
    </w:p>
    <w:p w14:paraId="223D1C60" w14:textId="77777777" w:rsidR="00A80339" w:rsidRPr="000E1A5F" w:rsidRDefault="00A80339" w:rsidP="00A80339">
      <w:pPr>
        <w:rPr>
          <w:lang w:val="en-GB"/>
          <w:rPrChange w:id="2004" w:author="Dioguardi, Fabio" w:date="2018-10-23T11:24:00Z">
            <w:rPr/>
          </w:rPrChange>
        </w:rPr>
      </w:pPr>
    </w:p>
    <w:p w14:paraId="1D7642F4" w14:textId="7056025F" w:rsidR="00A80339" w:rsidRPr="000E1A5F" w:rsidRDefault="00A80339" w:rsidP="00A80339">
      <w:pPr>
        <w:rPr>
          <w:lang w:val="en-GB"/>
          <w:rPrChange w:id="2005" w:author="Dioguardi, Fabio" w:date="2018-10-23T11:24:00Z">
            <w:rPr/>
          </w:rPrChange>
        </w:rPr>
      </w:pPr>
      <w:proofErr w:type="gramStart"/>
      <w:r w:rsidRPr="000E1A5F">
        <w:rPr>
          <w:b/>
          <w:lang w:val="en-GB"/>
          <w:rPrChange w:id="2006" w:author="Dioguardi, Fabio" w:date="2018-10-23T11:24:00Z">
            <w:rPr>
              <w:b/>
            </w:rPr>
          </w:rPrChange>
        </w:rPr>
        <w:t>column</w:t>
      </w:r>
      <w:proofErr w:type="gramEnd"/>
      <w:r w:rsidRPr="000E1A5F">
        <w:rPr>
          <w:b/>
          <w:lang w:val="en-GB"/>
          <w:rPrChange w:id="2007" w:author="Dioguardi, Fabio" w:date="2018-10-23T11:24:00Z">
            <w:rPr>
              <w:b/>
            </w:rPr>
          </w:rPrChange>
        </w:rPr>
        <w:t xml:space="preserve"> 1</w:t>
      </w:r>
      <w:r w:rsidRPr="000E1A5F">
        <w:rPr>
          <w:lang w:val="en-GB"/>
          <w:rPrChange w:id="2008" w:author="Dioguardi, Fabio" w:date="2018-10-23T11:24:00Z">
            <w:rPr/>
          </w:rPrChange>
        </w:rPr>
        <w:t>: “</w:t>
      </w:r>
      <w:r w:rsidR="00AD08D2" w:rsidRPr="000E1A5F">
        <w:rPr>
          <w:lang w:val="en-GB"/>
          <w:rPrChange w:id="2009" w:author="Dioguardi, Fabio" w:date="2018-10-23T11:24:00Z">
            <w:rPr/>
          </w:rPrChange>
        </w:rPr>
        <w:t>ID</w:t>
      </w:r>
      <w:r w:rsidRPr="000E1A5F">
        <w:rPr>
          <w:lang w:val="en-GB"/>
          <w:rPrChange w:id="2010" w:author="Dioguardi, Fabio" w:date="2018-10-23T11:24:00Z">
            <w:rPr/>
          </w:rPrChange>
        </w:rPr>
        <w:t>” – specifies the code of the radar station</w:t>
      </w:r>
    </w:p>
    <w:p w14:paraId="5CF34755" w14:textId="77777777" w:rsidR="00A80339" w:rsidRPr="000E1A5F" w:rsidRDefault="00A80339" w:rsidP="00A80339">
      <w:pPr>
        <w:rPr>
          <w:lang w:val="en-GB"/>
          <w:rPrChange w:id="2011" w:author="Dioguardi, Fabio" w:date="2018-10-23T11:24:00Z">
            <w:rPr/>
          </w:rPrChange>
        </w:rPr>
      </w:pPr>
      <w:proofErr w:type="gramStart"/>
      <w:r w:rsidRPr="000E1A5F">
        <w:rPr>
          <w:b/>
          <w:lang w:val="en-GB"/>
          <w:rPrChange w:id="2012" w:author="Dioguardi, Fabio" w:date="2018-10-23T11:24:00Z">
            <w:rPr>
              <w:b/>
            </w:rPr>
          </w:rPrChange>
        </w:rPr>
        <w:t>column</w:t>
      </w:r>
      <w:proofErr w:type="gramEnd"/>
      <w:r w:rsidRPr="000E1A5F">
        <w:rPr>
          <w:b/>
          <w:lang w:val="en-GB"/>
          <w:rPrChange w:id="2013" w:author="Dioguardi, Fabio" w:date="2018-10-23T11:24:00Z">
            <w:rPr>
              <w:b/>
            </w:rPr>
          </w:rPrChange>
        </w:rPr>
        <w:t xml:space="preserve"> 2</w:t>
      </w:r>
      <w:r w:rsidRPr="000E1A5F">
        <w:rPr>
          <w:lang w:val="en-GB"/>
          <w:rPrChange w:id="2014" w:author="Dioguardi, Fabio" w:date="2018-10-23T11:24:00Z">
            <w:rPr/>
          </w:rPrChange>
        </w:rPr>
        <w:t>: “</w:t>
      </w:r>
      <w:proofErr w:type="spellStart"/>
      <w:r w:rsidRPr="000E1A5F">
        <w:rPr>
          <w:lang w:val="en-GB"/>
          <w:rPrChange w:id="2015" w:author="Dioguardi, Fabio" w:date="2018-10-23T11:24:00Z">
            <w:rPr/>
          </w:rPrChange>
        </w:rPr>
        <w:t>lat</w:t>
      </w:r>
      <w:proofErr w:type="spellEnd"/>
      <w:r w:rsidRPr="000E1A5F">
        <w:rPr>
          <w:lang w:val="en-GB"/>
          <w:rPrChange w:id="2016" w:author="Dioguardi, Fabio" w:date="2018-10-23T11:24:00Z">
            <w:rPr/>
          </w:rPrChange>
        </w:rPr>
        <w:t>” gives the latitude of the radar station in decimal notation</w:t>
      </w:r>
    </w:p>
    <w:p w14:paraId="7C0466A9" w14:textId="77777777" w:rsidR="00A80339" w:rsidRPr="000E1A5F" w:rsidRDefault="00A80339" w:rsidP="00A80339">
      <w:pPr>
        <w:rPr>
          <w:lang w:val="en-GB"/>
          <w:rPrChange w:id="2017" w:author="Dioguardi, Fabio" w:date="2018-10-23T11:24:00Z">
            <w:rPr/>
          </w:rPrChange>
        </w:rPr>
      </w:pPr>
      <w:proofErr w:type="gramStart"/>
      <w:r w:rsidRPr="000E1A5F">
        <w:rPr>
          <w:b/>
          <w:lang w:val="en-GB"/>
          <w:rPrChange w:id="2018" w:author="Dioguardi, Fabio" w:date="2018-10-23T11:24:00Z">
            <w:rPr>
              <w:b/>
            </w:rPr>
          </w:rPrChange>
        </w:rPr>
        <w:t>column</w:t>
      </w:r>
      <w:proofErr w:type="gramEnd"/>
      <w:r w:rsidRPr="000E1A5F">
        <w:rPr>
          <w:b/>
          <w:lang w:val="en-GB"/>
          <w:rPrChange w:id="2019" w:author="Dioguardi, Fabio" w:date="2018-10-23T11:24:00Z">
            <w:rPr>
              <w:b/>
            </w:rPr>
          </w:rPrChange>
        </w:rPr>
        <w:t xml:space="preserve"> 3</w:t>
      </w:r>
      <w:r w:rsidRPr="000E1A5F">
        <w:rPr>
          <w:lang w:val="en-GB"/>
          <w:rPrChange w:id="2020" w:author="Dioguardi, Fabio" w:date="2018-10-23T11:24:00Z">
            <w:rPr/>
          </w:rPrChange>
        </w:rPr>
        <w:t>: “</w:t>
      </w:r>
      <w:proofErr w:type="spellStart"/>
      <w:r w:rsidRPr="000E1A5F">
        <w:rPr>
          <w:lang w:val="en-GB"/>
          <w:rPrChange w:id="2021" w:author="Dioguardi, Fabio" w:date="2018-10-23T11:24:00Z">
            <w:rPr/>
          </w:rPrChange>
        </w:rPr>
        <w:t>lon</w:t>
      </w:r>
      <w:proofErr w:type="spellEnd"/>
      <w:r w:rsidRPr="000E1A5F">
        <w:rPr>
          <w:lang w:val="en-GB"/>
          <w:rPrChange w:id="2022" w:author="Dioguardi, Fabio" w:date="2018-10-23T11:24:00Z">
            <w:rPr/>
          </w:rPrChange>
        </w:rPr>
        <w:t>” gives the longitude of the radar station in decimal notation</w:t>
      </w:r>
    </w:p>
    <w:p w14:paraId="4FE358FB" w14:textId="77777777" w:rsidR="00A80339" w:rsidRPr="000E1A5F" w:rsidRDefault="00A80339" w:rsidP="00A80339">
      <w:pPr>
        <w:rPr>
          <w:lang w:val="en-GB"/>
          <w:rPrChange w:id="2023" w:author="Dioguardi, Fabio" w:date="2018-10-23T11:24:00Z">
            <w:rPr/>
          </w:rPrChange>
        </w:rPr>
      </w:pPr>
      <w:proofErr w:type="gramStart"/>
      <w:r w:rsidRPr="000E1A5F">
        <w:rPr>
          <w:b/>
          <w:lang w:val="en-GB"/>
          <w:rPrChange w:id="2024" w:author="Dioguardi, Fabio" w:date="2018-10-23T11:24:00Z">
            <w:rPr>
              <w:b/>
            </w:rPr>
          </w:rPrChange>
        </w:rPr>
        <w:t>column</w:t>
      </w:r>
      <w:proofErr w:type="gramEnd"/>
      <w:r w:rsidRPr="000E1A5F">
        <w:rPr>
          <w:b/>
          <w:lang w:val="en-GB"/>
          <w:rPrChange w:id="2025" w:author="Dioguardi, Fabio" w:date="2018-10-23T11:24:00Z">
            <w:rPr>
              <w:b/>
            </w:rPr>
          </w:rPrChange>
        </w:rPr>
        <w:t xml:space="preserve"> 4</w:t>
      </w:r>
      <w:r w:rsidRPr="000E1A5F">
        <w:rPr>
          <w:lang w:val="en-GB"/>
          <w:rPrChange w:id="2026" w:author="Dioguardi, Fabio" w:date="2018-10-23T11:24:00Z">
            <w:rPr/>
          </w:rPrChange>
        </w:rPr>
        <w:t>: “type” indicates the sensor type – X-band radar stations are specified by “2”</w:t>
      </w:r>
    </w:p>
    <w:p w14:paraId="5FD96B20" w14:textId="776D5990" w:rsidR="00A80339" w:rsidRPr="000E1A5F" w:rsidRDefault="00A80339" w:rsidP="00A80339">
      <w:pPr>
        <w:rPr>
          <w:lang w:val="en-GB"/>
          <w:rPrChange w:id="2027" w:author="Dioguardi, Fabio" w:date="2018-10-23T11:24:00Z">
            <w:rPr/>
          </w:rPrChange>
        </w:rPr>
      </w:pPr>
      <w:proofErr w:type="gramStart"/>
      <w:r w:rsidRPr="000E1A5F">
        <w:rPr>
          <w:b/>
          <w:lang w:val="en-GB"/>
          <w:rPrChange w:id="2028" w:author="Dioguardi, Fabio" w:date="2018-10-23T11:24:00Z">
            <w:rPr>
              <w:b/>
            </w:rPr>
          </w:rPrChange>
        </w:rPr>
        <w:t>column</w:t>
      </w:r>
      <w:proofErr w:type="gramEnd"/>
      <w:r w:rsidRPr="000E1A5F">
        <w:rPr>
          <w:b/>
          <w:lang w:val="en-GB"/>
          <w:rPrChange w:id="2029" w:author="Dioguardi, Fabio" w:date="2018-10-23T11:24:00Z">
            <w:rPr>
              <w:b/>
            </w:rPr>
          </w:rPrChange>
        </w:rPr>
        <w:t xml:space="preserve"> 5</w:t>
      </w:r>
      <w:r w:rsidRPr="000E1A5F">
        <w:rPr>
          <w:lang w:val="en-GB"/>
          <w:rPrChange w:id="2030" w:author="Dioguardi, Fabio" w:date="2018-10-23T11:24:00Z">
            <w:rPr/>
          </w:rPrChange>
        </w:rPr>
        <w:t xml:space="preserve">: “focus” – defines a specific focus on a certain volcano. One should always use “99” for X-band radar stations, since their data are not restricted to a specific volcano. </w:t>
      </w:r>
      <w:r w:rsidRPr="000E1A5F">
        <w:rPr>
          <w:lang w:val="en-GB"/>
          <w:rPrChange w:id="2031" w:author="Dioguardi, Fabio" w:date="2018-10-23T11:24:00Z">
            <w:rPr/>
          </w:rPrChange>
        </w:rPr>
        <w:br/>
      </w:r>
      <w:r w:rsidR="005E6231" w:rsidRPr="000E1A5F">
        <w:rPr>
          <w:lang w:val="en-GB"/>
          <w:rPrChange w:id="2032" w:author="Dioguardi, Fabio" w:date="2018-10-23T11:24:00Z">
            <w:rPr/>
          </w:rPrChange>
        </w:rPr>
        <w:t>(99 serves as indicator for the system that the sensor is not restricted to one single volcano).</w:t>
      </w:r>
    </w:p>
    <w:p w14:paraId="75749CAA" w14:textId="77777777" w:rsidR="00B66DEE" w:rsidRPr="000E1A5F" w:rsidRDefault="00B66DEE" w:rsidP="00B66DEE">
      <w:pPr>
        <w:rPr>
          <w:lang w:val="en-GB"/>
          <w:rPrChange w:id="2033" w:author="Dioguardi, Fabio" w:date="2018-10-23T11:24:00Z">
            <w:rPr/>
          </w:rPrChange>
        </w:rPr>
      </w:pPr>
      <w:proofErr w:type="gramStart"/>
      <w:r w:rsidRPr="000E1A5F">
        <w:rPr>
          <w:b/>
          <w:lang w:val="en-GB"/>
          <w:rPrChange w:id="2034" w:author="Dioguardi, Fabio" w:date="2018-10-23T11:24:00Z">
            <w:rPr>
              <w:b/>
            </w:rPr>
          </w:rPrChange>
        </w:rPr>
        <w:t>column</w:t>
      </w:r>
      <w:proofErr w:type="gramEnd"/>
      <w:r w:rsidRPr="000E1A5F">
        <w:rPr>
          <w:b/>
          <w:lang w:val="en-GB"/>
          <w:rPrChange w:id="2035" w:author="Dioguardi, Fabio" w:date="2018-10-23T11:24:00Z">
            <w:rPr>
              <w:b/>
            </w:rPr>
          </w:rPrChange>
        </w:rPr>
        <w:t xml:space="preserve"> 6</w:t>
      </w:r>
      <w:r w:rsidRPr="000E1A5F">
        <w:rPr>
          <w:lang w:val="en-GB"/>
          <w:rPrChange w:id="2036" w:author="Dioguardi, Fabio" w:date="2018-10-23T11:24:00Z">
            <w:rPr/>
          </w:rPrChange>
        </w:rPr>
        <w:t>: “</w:t>
      </w:r>
      <w:proofErr w:type="spellStart"/>
      <w:r w:rsidRPr="000E1A5F">
        <w:rPr>
          <w:lang w:val="en-GB"/>
          <w:rPrChange w:id="2037" w:author="Dioguardi, Fabio" w:date="2018-10-23T11:24:00Z">
            <w:rPr/>
          </w:rPrChange>
        </w:rPr>
        <w:t>bwidth</w:t>
      </w:r>
      <w:proofErr w:type="spellEnd"/>
      <w:r w:rsidRPr="000E1A5F">
        <w:rPr>
          <w:lang w:val="en-GB"/>
          <w:rPrChange w:id="2038" w:author="Dioguardi, Fabio" w:date="2018-10-23T11:24:00Z">
            <w:rPr/>
          </w:rPrChange>
        </w:rPr>
        <w:t>” – gives the beam width of the radar (in °).</w:t>
      </w:r>
    </w:p>
    <w:p w14:paraId="32EF9194" w14:textId="5EE54241" w:rsidR="00A80339" w:rsidRPr="000E1A5F" w:rsidRDefault="00A80339" w:rsidP="00A80339">
      <w:pPr>
        <w:rPr>
          <w:lang w:val="en-GB"/>
          <w:rPrChange w:id="2039" w:author="Dioguardi, Fabio" w:date="2018-10-23T11:24:00Z">
            <w:rPr/>
          </w:rPrChange>
        </w:rPr>
      </w:pPr>
      <w:proofErr w:type="gramStart"/>
      <w:r w:rsidRPr="000E1A5F">
        <w:rPr>
          <w:b/>
          <w:lang w:val="en-GB"/>
          <w:rPrChange w:id="2040" w:author="Dioguardi, Fabio" w:date="2018-10-23T11:24:00Z">
            <w:rPr>
              <w:b/>
            </w:rPr>
          </w:rPrChange>
        </w:rPr>
        <w:t>column</w:t>
      </w:r>
      <w:proofErr w:type="gramEnd"/>
      <w:r w:rsidRPr="000E1A5F">
        <w:rPr>
          <w:b/>
          <w:lang w:val="en-GB"/>
          <w:rPrChange w:id="2041" w:author="Dioguardi, Fabio" w:date="2018-10-23T11:24:00Z">
            <w:rPr>
              <w:b/>
            </w:rPr>
          </w:rPrChange>
        </w:rPr>
        <w:t xml:space="preserve"> </w:t>
      </w:r>
      <w:r w:rsidR="00B66DEE" w:rsidRPr="000E1A5F">
        <w:rPr>
          <w:b/>
          <w:lang w:val="en-GB"/>
          <w:rPrChange w:id="2042" w:author="Dioguardi, Fabio" w:date="2018-10-23T11:24:00Z">
            <w:rPr>
              <w:b/>
            </w:rPr>
          </w:rPrChange>
        </w:rPr>
        <w:t>7</w:t>
      </w:r>
      <w:r w:rsidRPr="000E1A5F">
        <w:rPr>
          <w:lang w:val="en-GB"/>
          <w:rPrChange w:id="2043"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2044" w:author="Dioguardi, Fabio" w:date="2018-10-23T11:24:00Z">
            <w:rPr>
              <w:i/>
            </w:rPr>
          </w:rPrChange>
        </w:rPr>
        <w:t>radar_isx1.txt</w:t>
      </w:r>
      <w:r w:rsidRPr="000E1A5F">
        <w:rPr>
          <w:lang w:val="en-GB"/>
          <w:rPrChange w:id="2045" w:author="Dioguardi, Fabio" w:date="2018-10-23T11:24:00Z">
            <w:rPr/>
          </w:rPrChange>
        </w:rPr>
        <w:t>”, the copy of it on the local drive will be named “</w:t>
      </w:r>
      <w:r w:rsidRPr="000E1A5F">
        <w:rPr>
          <w:i/>
          <w:lang w:val="en-GB"/>
          <w:rPrChange w:id="2046" w:author="Dioguardi, Fabio" w:date="2018-10-23T11:24:00Z">
            <w:rPr>
              <w:i/>
            </w:rPr>
          </w:rPrChange>
        </w:rPr>
        <w:t>radar_isx1.txt</w:t>
      </w:r>
      <w:r w:rsidRPr="000E1A5F">
        <w:rPr>
          <w:lang w:val="en-GB"/>
          <w:rPrChange w:id="2047" w:author="Dioguardi, Fabio" w:date="2018-10-23T11:24:00Z">
            <w:rPr/>
          </w:rPrChange>
        </w:rPr>
        <w:t>” as well. Make sure that the extension is always “.txt”!</w:t>
      </w:r>
    </w:p>
    <w:p w14:paraId="2BB0A446" w14:textId="5182DDC4" w:rsidR="00A80339" w:rsidRPr="000E1A5F" w:rsidRDefault="00A80339" w:rsidP="00A80339">
      <w:pPr>
        <w:rPr>
          <w:lang w:val="en-GB"/>
          <w:rPrChange w:id="2048" w:author="Dioguardi, Fabio" w:date="2018-10-23T11:24:00Z">
            <w:rPr/>
          </w:rPrChange>
        </w:rPr>
      </w:pPr>
      <w:proofErr w:type="gramStart"/>
      <w:r w:rsidRPr="000E1A5F">
        <w:rPr>
          <w:b/>
          <w:lang w:val="en-GB"/>
          <w:rPrChange w:id="2049" w:author="Dioguardi, Fabio" w:date="2018-10-23T11:24:00Z">
            <w:rPr>
              <w:b/>
            </w:rPr>
          </w:rPrChange>
        </w:rPr>
        <w:t>column</w:t>
      </w:r>
      <w:proofErr w:type="gramEnd"/>
      <w:r w:rsidRPr="000E1A5F">
        <w:rPr>
          <w:b/>
          <w:lang w:val="en-GB"/>
          <w:rPrChange w:id="2050" w:author="Dioguardi, Fabio" w:date="2018-10-23T11:24:00Z">
            <w:rPr>
              <w:b/>
            </w:rPr>
          </w:rPrChange>
        </w:rPr>
        <w:t xml:space="preserve"> </w:t>
      </w:r>
      <w:r w:rsidR="00B66DEE" w:rsidRPr="000E1A5F">
        <w:rPr>
          <w:b/>
          <w:lang w:val="en-GB"/>
          <w:rPrChange w:id="2051" w:author="Dioguardi, Fabio" w:date="2018-10-23T11:24:00Z">
            <w:rPr>
              <w:b/>
            </w:rPr>
          </w:rPrChange>
        </w:rPr>
        <w:t>8</w:t>
      </w:r>
      <w:r w:rsidRPr="000E1A5F">
        <w:rPr>
          <w:lang w:val="en-GB"/>
          <w:rPrChange w:id="2052" w:author="Dioguardi, Fabio" w:date="2018-10-23T11:24:00Z">
            <w:rPr/>
          </w:rPrChange>
        </w:rPr>
        <w:t xml:space="preserve">: “www” – specifies the </w:t>
      </w:r>
      <w:proofErr w:type="spellStart"/>
      <w:r w:rsidRPr="000E1A5F">
        <w:rPr>
          <w:lang w:val="en-GB"/>
          <w:rPrChange w:id="2053" w:author="Dioguardi, Fabio" w:date="2018-10-23T11:24:00Z">
            <w:rPr/>
          </w:rPrChange>
        </w:rPr>
        <w:t>url</w:t>
      </w:r>
      <w:proofErr w:type="spellEnd"/>
      <w:r w:rsidRPr="000E1A5F">
        <w:rPr>
          <w:lang w:val="en-GB"/>
          <w:rPrChange w:id="2054" w:author="Dioguardi, Fabio" w:date="2018-10-23T11:24:00Z">
            <w:rPr/>
          </w:rPrChange>
        </w:rPr>
        <w:t xml:space="preserve"> of the server which provides the file with plume height data. </w:t>
      </w:r>
    </w:p>
    <w:p w14:paraId="329ACC2D" w14:textId="77777777" w:rsidR="00A80339" w:rsidRPr="000E1A5F" w:rsidRDefault="00A80339" w:rsidP="00A80339">
      <w:pPr>
        <w:rPr>
          <w:lang w:val="en-GB"/>
          <w:rPrChange w:id="2055" w:author="Dioguardi, Fabio" w:date="2018-10-23T11:24:00Z">
            <w:rPr/>
          </w:rPrChange>
        </w:rPr>
      </w:pPr>
      <w:r w:rsidRPr="000E1A5F">
        <w:rPr>
          <w:lang w:val="en-GB"/>
          <w:rPrChange w:id="2056" w:author="Dioguardi, Fabio" w:date="2018-10-23T11:24:00Z">
            <w:rPr/>
          </w:rPrChange>
        </w:rPr>
        <w:t xml:space="preserve">If the data is not accessible online via a </w:t>
      </w:r>
      <w:proofErr w:type="spellStart"/>
      <w:proofErr w:type="gramStart"/>
      <w:r w:rsidRPr="000E1A5F">
        <w:rPr>
          <w:lang w:val="en-GB"/>
          <w:rPrChange w:id="2057" w:author="Dioguardi, Fabio" w:date="2018-10-23T11:24:00Z">
            <w:rPr/>
          </w:rPrChange>
        </w:rPr>
        <w:t>url</w:t>
      </w:r>
      <w:proofErr w:type="spellEnd"/>
      <w:proofErr w:type="gramEnd"/>
      <w:r w:rsidRPr="000E1A5F">
        <w:rPr>
          <w:lang w:val="en-GB"/>
          <w:rPrChange w:id="2058" w:author="Dioguardi, Fabio" w:date="2018-10-23T11:24:00Z">
            <w:rPr/>
          </w:rPrChange>
        </w:rPr>
        <w:t>, you can specify the IP address (column 8) and working directory (column 9), instead. In that case, column 7 has to be kept empty.</w:t>
      </w:r>
    </w:p>
    <w:p w14:paraId="77979D68" w14:textId="3D0E99D1" w:rsidR="00A80339" w:rsidRPr="000E1A5F" w:rsidRDefault="00A80339" w:rsidP="00A80339">
      <w:pPr>
        <w:rPr>
          <w:lang w:val="en-GB"/>
          <w:rPrChange w:id="2059" w:author="Dioguardi, Fabio" w:date="2018-10-23T11:24:00Z">
            <w:rPr/>
          </w:rPrChange>
        </w:rPr>
      </w:pPr>
      <w:proofErr w:type="gramStart"/>
      <w:r w:rsidRPr="000E1A5F">
        <w:rPr>
          <w:b/>
          <w:lang w:val="en-GB"/>
          <w:rPrChange w:id="2060" w:author="Dioguardi, Fabio" w:date="2018-10-23T11:24:00Z">
            <w:rPr>
              <w:b/>
            </w:rPr>
          </w:rPrChange>
        </w:rPr>
        <w:t>column</w:t>
      </w:r>
      <w:proofErr w:type="gramEnd"/>
      <w:r w:rsidRPr="000E1A5F">
        <w:rPr>
          <w:b/>
          <w:lang w:val="en-GB"/>
          <w:rPrChange w:id="2061" w:author="Dioguardi, Fabio" w:date="2018-10-23T11:24:00Z">
            <w:rPr>
              <w:b/>
            </w:rPr>
          </w:rPrChange>
        </w:rPr>
        <w:t xml:space="preserve"> </w:t>
      </w:r>
      <w:r w:rsidR="00B66DEE" w:rsidRPr="000E1A5F">
        <w:rPr>
          <w:b/>
          <w:lang w:val="en-GB"/>
          <w:rPrChange w:id="2062" w:author="Dioguardi, Fabio" w:date="2018-10-23T11:24:00Z">
            <w:rPr>
              <w:b/>
            </w:rPr>
          </w:rPrChange>
        </w:rPr>
        <w:t>9</w:t>
      </w:r>
      <w:r w:rsidRPr="000E1A5F">
        <w:rPr>
          <w:lang w:val="en-GB"/>
          <w:rPrChange w:id="2063" w:author="Dioguardi, Fabio" w:date="2018-10-23T11:24:00Z">
            <w:rPr/>
          </w:rPrChange>
        </w:rPr>
        <w:t xml:space="preserve">: “IP” – specifies the IP address of the ftp server providing the file with plume height data. </w:t>
      </w:r>
    </w:p>
    <w:p w14:paraId="0E7E8E6E" w14:textId="1E7DE682" w:rsidR="00A80339" w:rsidRPr="000E1A5F" w:rsidRDefault="00A80339" w:rsidP="00A80339">
      <w:pPr>
        <w:rPr>
          <w:lang w:val="en-GB"/>
          <w:rPrChange w:id="2064" w:author="Dioguardi, Fabio" w:date="2018-10-23T11:24:00Z">
            <w:rPr/>
          </w:rPrChange>
        </w:rPr>
      </w:pPr>
      <w:proofErr w:type="gramStart"/>
      <w:r w:rsidRPr="000E1A5F">
        <w:rPr>
          <w:b/>
          <w:lang w:val="en-GB"/>
          <w:rPrChange w:id="2065" w:author="Dioguardi, Fabio" w:date="2018-10-23T11:24:00Z">
            <w:rPr>
              <w:b/>
            </w:rPr>
          </w:rPrChange>
        </w:rPr>
        <w:t>column</w:t>
      </w:r>
      <w:proofErr w:type="gramEnd"/>
      <w:r w:rsidRPr="000E1A5F">
        <w:rPr>
          <w:b/>
          <w:lang w:val="en-GB"/>
          <w:rPrChange w:id="2066" w:author="Dioguardi, Fabio" w:date="2018-10-23T11:24:00Z">
            <w:rPr>
              <w:b/>
            </w:rPr>
          </w:rPrChange>
        </w:rPr>
        <w:t xml:space="preserve"> </w:t>
      </w:r>
      <w:r w:rsidR="00B66DEE" w:rsidRPr="000E1A5F">
        <w:rPr>
          <w:b/>
          <w:lang w:val="en-GB"/>
          <w:rPrChange w:id="2067" w:author="Dioguardi, Fabio" w:date="2018-10-23T11:24:00Z">
            <w:rPr>
              <w:b/>
            </w:rPr>
          </w:rPrChange>
        </w:rPr>
        <w:t>10</w:t>
      </w:r>
      <w:r w:rsidRPr="000E1A5F">
        <w:rPr>
          <w:lang w:val="en-GB"/>
          <w:rPrChange w:id="2068" w:author="Dioguardi, Fabio" w:date="2018-10-23T11:24:00Z">
            <w:rPr/>
          </w:rPrChange>
        </w:rPr>
        <w:t>: “directory” – specifies the directory of the ftp server under which the file with plume height data can be retrieved.</w:t>
      </w:r>
    </w:p>
    <w:p w14:paraId="060FEF45" w14:textId="77777777" w:rsidR="005E6231" w:rsidRPr="000E1A5F" w:rsidRDefault="005E6231" w:rsidP="00A80339">
      <w:pPr>
        <w:rPr>
          <w:lang w:val="en-GB"/>
          <w:rPrChange w:id="2069" w:author="Dioguardi, Fabio" w:date="2018-10-23T11:24:00Z">
            <w:rPr/>
          </w:rPrChange>
        </w:rPr>
      </w:pPr>
    </w:p>
    <w:p w14:paraId="282AB7F4" w14:textId="77777777" w:rsidR="00A80339" w:rsidRPr="000E1A5F" w:rsidRDefault="00A80339" w:rsidP="004E20AA">
      <w:pPr>
        <w:pStyle w:val="Heading5"/>
        <w:numPr>
          <w:ilvl w:val="0"/>
          <w:numId w:val="0"/>
        </w:numPr>
        <w:ind w:left="1008" w:hanging="1008"/>
        <w:rPr>
          <w:lang w:val="en-GB"/>
          <w:rPrChange w:id="2070" w:author="Dioguardi, Fabio" w:date="2018-10-23T11:24:00Z">
            <w:rPr/>
          </w:rPrChange>
        </w:rPr>
      </w:pPr>
      <w:r w:rsidRPr="000E1A5F">
        <w:rPr>
          <w:lang w:val="en-GB"/>
          <w:rPrChange w:id="2071" w:author="Dioguardi, Fabio" w:date="2018-10-23T11:24:00Z">
            <w:rPr/>
          </w:rPrChange>
        </w:rPr>
        <w:lastRenderedPageBreak/>
        <w:t>d. Generating “</w:t>
      </w:r>
      <w:r w:rsidRPr="000E1A5F">
        <w:rPr>
          <w:i/>
          <w:lang w:val="en-GB"/>
          <w:rPrChange w:id="2072" w:author="Dioguardi, Fabio" w:date="2018-10-23T11:24:00Z">
            <w:rPr>
              <w:i/>
            </w:rPr>
          </w:rPrChange>
        </w:rPr>
        <w:t>Cam.ini</w:t>
      </w:r>
      <w:r w:rsidRPr="000E1A5F">
        <w:rPr>
          <w:lang w:val="en-GB"/>
          <w:rPrChange w:id="2073" w:author="Dioguardi, Fabio" w:date="2018-10-23T11:24:00Z">
            <w:rPr/>
          </w:rPrChange>
        </w:rPr>
        <w:t>”</w:t>
      </w:r>
    </w:p>
    <w:p w14:paraId="09DFC2A4" w14:textId="3A0AB9A9" w:rsidR="00A80339" w:rsidRPr="000E1A5F" w:rsidRDefault="00A80339" w:rsidP="00A80339">
      <w:pPr>
        <w:rPr>
          <w:lang w:val="en-GB"/>
          <w:rPrChange w:id="2074" w:author="Dioguardi, Fabio" w:date="2018-10-23T11:24:00Z">
            <w:rPr/>
          </w:rPrChange>
        </w:rPr>
      </w:pPr>
      <w:r w:rsidRPr="000E1A5F">
        <w:rPr>
          <w:lang w:val="en-GB"/>
          <w:rPrChange w:id="2075" w:author="Dioguardi, Fabio" w:date="2018-10-23T11:24:00Z">
            <w:rPr/>
          </w:rPrChange>
        </w:rPr>
        <w:t>The file “</w:t>
      </w:r>
      <w:r w:rsidR="005E6231" w:rsidRPr="000E1A5F">
        <w:rPr>
          <w:i/>
          <w:lang w:val="en-GB"/>
          <w:rPrChange w:id="2076" w:author="Dioguardi, Fabio" w:date="2018-10-23T11:24:00Z">
            <w:rPr>
              <w:i/>
            </w:rPr>
          </w:rPrChange>
        </w:rPr>
        <w:t>Cam.ini</w:t>
      </w:r>
      <w:r w:rsidRPr="000E1A5F">
        <w:rPr>
          <w:lang w:val="en-GB"/>
          <w:rPrChange w:id="2077" w:author="Dioguardi, Fabio" w:date="2018-10-23T11:24:00Z">
            <w:rPr/>
          </w:rPrChange>
        </w:rPr>
        <w:t>” contains information about the location of plume-tracking webcams and the according server addresses of their data streams.</w:t>
      </w:r>
    </w:p>
    <w:p w14:paraId="683ACD7D" w14:textId="4C9F787D" w:rsidR="00A80339" w:rsidRPr="000E1A5F" w:rsidRDefault="00A80339" w:rsidP="00A80339">
      <w:pPr>
        <w:rPr>
          <w:lang w:val="en-GB"/>
          <w:rPrChange w:id="2078" w:author="Dioguardi, Fabio" w:date="2018-10-23T11:24:00Z">
            <w:rPr/>
          </w:rPrChange>
        </w:rPr>
      </w:pPr>
      <w:r w:rsidRPr="000E1A5F">
        <w:rPr>
          <w:lang w:val="en-GB"/>
          <w:rPrChange w:id="2079" w:author="Dioguardi, Fabio" w:date="2018-10-23T11:24:00Z">
            <w:rPr/>
          </w:rPrChange>
        </w:rPr>
        <w:t xml:space="preserve">Up to 6 webcams can be assigned. </w:t>
      </w:r>
      <w:r w:rsidR="005E6231" w:rsidRPr="000E1A5F">
        <w:rPr>
          <w:lang w:val="en-GB"/>
          <w:rPrChange w:id="2080" w:author="Dioguardi, Fabio" w:date="2018-10-23T11:24:00Z">
            <w:rPr/>
          </w:rPrChange>
        </w:rPr>
        <w:fldChar w:fldCharType="begin"/>
      </w:r>
      <w:r w:rsidR="005E6231" w:rsidRPr="000E1A5F">
        <w:rPr>
          <w:lang w:val="en-GB"/>
          <w:rPrChange w:id="2081" w:author="Dioguardi, Fabio" w:date="2018-10-23T11:24:00Z">
            <w:rPr/>
          </w:rPrChange>
        </w:rPr>
        <w:instrText xml:space="preserve"> REF _Ref482196774 </w:instrText>
      </w:r>
      <w:r w:rsidR="005E6231" w:rsidRPr="000E1A5F">
        <w:rPr>
          <w:lang w:val="en-GB"/>
          <w:rPrChange w:id="2082" w:author="Dioguardi, Fabio" w:date="2018-10-23T11:24:00Z">
            <w:rPr/>
          </w:rPrChange>
        </w:rPr>
        <w:fldChar w:fldCharType="separate"/>
      </w:r>
      <w:r w:rsidR="00DE7C99" w:rsidRPr="000E1A5F">
        <w:rPr>
          <w:lang w:val="en-GB"/>
          <w:rPrChange w:id="2083" w:author="Dioguardi, Fabio" w:date="2018-10-23T11:24:00Z">
            <w:rPr/>
          </w:rPrChange>
        </w:rPr>
        <w:t xml:space="preserve">Figure </w:t>
      </w:r>
      <w:r w:rsidR="00DE7C99" w:rsidRPr="000E1A5F">
        <w:rPr>
          <w:noProof/>
          <w:lang w:val="en-GB"/>
          <w:rPrChange w:id="2084" w:author="Dioguardi, Fabio" w:date="2018-10-23T11:24:00Z">
            <w:rPr>
              <w:noProof/>
            </w:rPr>
          </w:rPrChange>
        </w:rPr>
        <w:t>8</w:t>
      </w:r>
      <w:r w:rsidR="005E6231" w:rsidRPr="000E1A5F">
        <w:rPr>
          <w:lang w:val="en-GB"/>
          <w:rPrChange w:id="2085" w:author="Dioguardi, Fabio" w:date="2018-10-23T11:24:00Z">
            <w:rPr/>
          </w:rPrChange>
        </w:rPr>
        <w:fldChar w:fldCharType="end"/>
      </w:r>
      <w:r w:rsidR="005E6231" w:rsidRPr="000E1A5F">
        <w:rPr>
          <w:lang w:val="en-GB"/>
          <w:rPrChange w:id="2086" w:author="Dioguardi, Fabio" w:date="2018-10-23T11:24:00Z">
            <w:rPr/>
          </w:rPrChange>
        </w:rPr>
        <w:t xml:space="preserve"> </w:t>
      </w:r>
      <w:r w:rsidRPr="000E1A5F">
        <w:rPr>
          <w:lang w:val="en-GB"/>
          <w:rPrChange w:id="2087" w:author="Dioguardi, Fabio" w:date="2018-10-23T11:24:00Z">
            <w:rPr/>
          </w:rPrChange>
        </w:rPr>
        <w:t>illustrates a “</w:t>
      </w:r>
      <w:r w:rsidRPr="000E1A5F">
        <w:rPr>
          <w:i/>
          <w:lang w:val="en-GB"/>
          <w:rPrChange w:id="2088" w:author="Dioguardi, Fabio" w:date="2018-10-23T11:24:00Z">
            <w:rPr>
              <w:i/>
            </w:rPr>
          </w:rPrChange>
        </w:rPr>
        <w:t>Cam.ini</w:t>
      </w:r>
      <w:proofErr w:type="gramStart"/>
      <w:r w:rsidRPr="000E1A5F">
        <w:rPr>
          <w:lang w:val="en-GB"/>
          <w:rPrChange w:id="2089" w:author="Dioguardi, Fabio" w:date="2018-10-23T11:24:00Z">
            <w:rPr/>
          </w:rPrChange>
        </w:rPr>
        <w:t>”  file</w:t>
      </w:r>
      <w:proofErr w:type="gramEnd"/>
      <w:r w:rsidRPr="000E1A5F">
        <w:rPr>
          <w:lang w:val="en-GB"/>
          <w:rPrChange w:id="2090" w:author="Dioguardi, Fabio" w:date="2018-10-23T11:24:00Z">
            <w:rPr/>
          </w:rPrChange>
        </w:rPr>
        <w:t>.</w:t>
      </w:r>
    </w:p>
    <w:p w14:paraId="6EE94633" w14:textId="77777777" w:rsidR="005E6231" w:rsidRPr="000E1A5F" w:rsidRDefault="00A80339" w:rsidP="005E6231">
      <w:pPr>
        <w:keepNext/>
        <w:rPr>
          <w:lang w:val="en-GB"/>
          <w:rPrChange w:id="2091" w:author="Dioguardi, Fabio" w:date="2018-10-23T11:24:00Z">
            <w:rPr/>
          </w:rPrChange>
        </w:rPr>
      </w:pPr>
      <w:r w:rsidRPr="000E1A5F">
        <w:rPr>
          <w:noProof/>
          <w:lang w:val="en-GB" w:eastAsia="en-GB"/>
        </w:rPr>
        <w:drawing>
          <wp:inline distT="0" distB="0" distL="0" distR="0" wp14:anchorId="58A54DEC" wp14:editId="41B8C98D">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0637058C" w14:textId="73620EDA" w:rsidR="005E6231" w:rsidRPr="000E1A5F" w:rsidRDefault="005E6231" w:rsidP="005E6231">
      <w:pPr>
        <w:pStyle w:val="Caption"/>
        <w:rPr>
          <w:lang w:val="en-GB"/>
          <w:rPrChange w:id="2092" w:author="Dioguardi, Fabio" w:date="2018-10-23T11:24:00Z">
            <w:rPr/>
          </w:rPrChange>
        </w:rPr>
      </w:pPr>
      <w:bookmarkStart w:id="2093" w:name="_Ref482196774"/>
      <w:r w:rsidRPr="000E1A5F">
        <w:rPr>
          <w:lang w:val="en-GB"/>
          <w:rPrChange w:id="2094" w:author="Dioguardi, Fabio" w:date="2018-10-23T11:24:00Z">
            <w:rPr/>
          </w:rPrChange>
        </w:rPr>
        <w:t xml:space="preserve">Figure </w:t>
      </w:r>
      <w:r w:rsidRPr="000E1A5F">
        <w:rPr>
          <w:lang w:val="en-GB"/>
          <w:rPrChange w:id="2095" w:author="Dioguardi, Fabio" w:date="2018-10-23T11:24:00Z">
            <w:rPr/>
          </w:rPrChange>
        </w:rPr>
        <w:fldChar w:fldCharType="begin"/>
      </w:r>
      <w:r w:rsidRPr="000E1A5F">
        <w:rPr>
          <w:lang w:val="en-GB"/>
          <w:rPrChange w:id="2096" w:author="Dioguardi, Fabio" w:date="2018-10-23T11:24:00Z">
            <w:rPr/>
          </w:rPrChange>
        </w:rPr>
        <w:instrText xml:space="preserve"> SEQ Figure \* ARABIC </w:instrText>
      </w:r>
      <w:r w:rsidRPr="000E1A5F">
        <w:rPr>
          <w:lang w:val="en-GB"/>
          <w:rPrChange w:id="2097" w:author="Dioguardi, Fabio" w:date="2018-10-23T11:24:00Z">
            <w:rPr/>
          </w:rPrChange>
        </w:rPr>
        <w:fldChar w:fldCharType="separate"/>
      </w:r>
      <w:r w:rsidR="00DE7C99" w:rsidRPr="000E1A5F">
        <w:rPr>
          <w:noProof/>
          <w:lang w:val="en-GB"/>
          <w:rPrChange w:id="2098" w:author="Dioguardi, Fabio" w:date="2018-10-23T11:24:00Z">
            <w:rPr>
              <w:noProof/>
            </w:rPr>
          </w:rPrChange>
        </w:rPr>
        <w:t>8</w:t>
      </w:r>
      <w:r w:rsidRPr="000E1A5F">
        <w:rPr>
          <w:lang w:val="en-GB"/>
          <w:rPrChange w:id="2099" w:author="Dioguardi, Fabio" w:date="2018-10-23T11:24:00Z">
            <w:rPr/>
          </w:rPrChange>
        </w:rPr>
        <w:fldChar w:fldCharType="end"/>
      </w:r>
      <w:bookmarkEnd w:id="2093"/>
      <w:r w:rsidRPr="000E1A5F">
        <w:rPr>
          <w:lang w:val="en-GB"/>
          <w:rPrChange w:id="2100" w:author="Dioguardi, Fabio" w:date="2018-10-23T11:24:00Z">
            <w:rPr/>
          </w:rPrChange>
        </w:rPr>
        <w:t>: Example of a “</w:t>
      </w:r>
      <w:r w:rsidRPr="000E1A5F">
        <w:rPr>
          <w:i/>
          <w:lang w:val="en-GB"/>
          <w:rPrChange w:id="2101" w:author="Dioguardi, Fabio" w:date="2018-10-23T11:24:00Z">
            <w:rPr>
              <w:i/>
            </w:rPr>
          </w:rPrChange>
        </w:rPr>
        <w:t>Cam.ini</w:t>
      </w:r>
      <w:r w:rsidRPr="000E1A5F">
        <w:rPr>
          <w:lang w:val="en-GB"/>
          <w:rPrChange w:id="2102" w:author="Dioguardi, Fabio" w:date="2018-10-23T11:24:00Z">
            <w:rPr/>
          </w:rPrChange>
        </w:rPr>
        <w:t>” file</w:t>
      </w:r>
    </w:p>
    <w:p w14:paraId="32EA324A" w14:textId="43A67D27" w:rsidR="00A80339" w:rsidRPr="000E1A5F" w:rsidRDefault="00A80339" w:rsidP="00A80339">
      <w:pPr>
        <w:rPr>
          <w:lang w:val="en-GB"/>
          <w:rPrChange w:id="2103" w:author="Dioguardi, Fabio" w:date="2018-10-23T11:24:00Z">
            <w:rPr/>
          </w:rPrChange>
        </w:rPr>
      </w:pPr>
    </w:p>
    <w:p w14:paraId="5D9820B7" w14:textId="77777777" w:rsidR="00A80339" w:rsidRPr="000E1A5F" w:rsidRDefault="00A80339" w:rsidP="00A80339">
      <w:pPr>
        <w:rPr>
          <w:lang w:val="en-GB"/>
          <w:rPrChange w:id="2104" w:author="Dioguardi, Fabio" w:date="2018-10-23T11:24:00Z">
            <w:rPr/>
          </w:rPrChange>
        </w:rPr>
      </w:pPr>
      <w:r w:rsidRPr="000E1A5F">
        <w:rPr>
          <w:lang w:val="en-GB"/>
          <w:rPrChange w:id="2105" w:author="Dioguardi, Fabio" w:date="2018-10-23T11:24:00Z">
            <w:rPr/>
          </w:rPrChange>
        </w:rPr>
        <w:t>A “</w:t>
      </w:r>
      <w:r w:rsidRPr="000E1A5F">
        <w:rPr>
          <w:i/>
          <w:lang w:val="en-GB"/>
          <w:rPrChange w:id="2106" w:author="Dioguardi, Fabio" w:date="2018-10-23T11:24:00Z">
            <w:rPr>
              <w:i/>
            </w:rPr>
          </w:rPrChange>
        </w:rPr>
        <w:t>Cam.ini</w:t>
      </w:r>
      <w:r w:rsidRPr="000E1A5F">
        <w:rPr>
          <w:lang w:val="en-GB"/>
          <w:rPrChange w:id="2107" w:author="Dioguardi, Fabio" w:date="2018-10-23T11:24:00Z">
            <w:rPr/>
          </w:rPrChange>
        </w:rPr>
        <w:t>” file consists of 9 columns, separated by tabs, one header row and up to 6 data rows.</w:t>
      </w:r>
    </w:p>
    <w:p w14:paraId="302BF289" w14:textId="77777777" w:rsidR="00A80339" w:rsidRPr="000E1A5F" w:rsidRDefault="00A80339" w:rsidP="00A80339">
      <w:pPr>
        <w:rPr>
          <w:lang w:val="en-GB"/>
          <w:rPrChange w:id="2108" w:author="Dioguardi, Fabio" w:date="2018-10-23T11:24:00Z">
            <w:rPr/>
          </w:rPrChange>
        </w:rPr>
      </w:pPr>
      <w:r w:rsidRPr="000E1A5F">
        <w:rPr>
          <w:lang w:val="en-GB"/>
          <w:rPrChange w:id="2109" w:author="Dioguardi, Fabio" w:date="2018-10-23T11:24:00Z">
            <w:rPr/>
          </w:rPrChange>
        </w:rPr>
        <w:t>Note: If you assign less than 6 stations to the system empty slots will be denoted “</w:t>
      </w:r>
      <w:proofErr w:type="spellStart"/>
      <w:r w:rsidRPr="000E1A5F">
        <w:rPr>
          <w:lang w:val="en-GB"/>
          <w:rPrChange w:id="2110" w:author="Dioguardi, Fabio" w:date="2018-10-23T11:24:00Z">
            <w:rPr/>
          </w:rPrChange>
        </w:rPr>
        <w:t>n.a</w:t>
      </w:r>
      <w:proofErr w:type="spellEnd"/>
      <w:r w:rsidRPr="000E1A5F">
        <w:rPr>
          <w:lang w:val="en-GB"/>
          <w:rPrChange w:id="2111" w:author="Dioguardi, Fabio" w:date="2018-10-23T11:24:00Z">
            <w:rPr/>
          </w:rPrChange>
        </w:rPr>
        <w:t>.”</w:t>
      </w:r>
    </w:p>
    <w:p w14:paraId="21043462" w14:textId="77777777" w:rsidR="00A80339" w:rsidRPr="000E1A5F" w:rsidRDefault="00A80339" w:rsidP="00A80339">
      <w:pPr>
        <w:rPr>
          <w:lang w:val="en-GB"/>
          <w:rPrChange w:id="2112" w:author="Dioguardi, Fabio" w:date="2018-10-23T11:24:00Z">
            <w:rPr/>
          </w:rPrChange>
        </w:rPr>
      </w:pPr>
    </w:p>
    <w:p w14:paraId="395A596F" w14:textId="2EA5E7E1" w:rsidR="00A80339" w:rsidRPr="000E1A5F" w:rsidRDefault="00A80339" w:rsidP="00A80339">
      <w:pPr>
        <w:rPr>
          <w:lang w:val="en-GB"/>
          <w:rPrChange w:id="2113" w:author="Dioguardi, Fabio" w:date="2018-10-23T11:24:00Z">
            <w:rPr/>
          </w:rPrChange>
        </w:rPr>
      </w:pPr>
      <w:proofErr w:type="gramStart"/>
      <w:r w:rsidRPr="000E1A5F">
        <w:rPr>
          <w:b/>
          <w:lang w:val="en-GB"/>
          <w:rPrChange w:id="2114" w:author="Dioguardi, Fabio" w:date="2018-10-23T11:24:00Z">
            <w:rPr>
              <w:b/>
            </w:rPr>
          </w:rPrChange>
        </w:rPr>
        <w:t>column</w:t>
      </w:r>
      <w:proofErr w:type="gramEnd"/>
      <w:r w:rsidRPr="000E1A5F">
        <w:rPr>
          <w:b/>
          <w:lang w:val="en-GB"/>
          <w:rPrChange w:id="2115" w:author="Dioguardi, Fabio" w:date="2018-10-23T11:24:00Z">
            <w:rPr>
              <w:b/>
            </w:rPr>
          </w:rPrChange>
        </w:rPr>
        <w:t xml:space="preserve"> 1</w:t>
      </w:r>
      <w:r w:rsidRPr="000E1A5F">
        <w:rPr>
          <w:lang w:val="en-GB"/>
          <w:rPrChange w:id="2116" w:author="Dioguardi, Fabio" w:date="2018-10-23T11:24:00Z">
            <w:rPr/>
          </w:rPrChange>
        </w:rPr>
        <w:t>: “</w:t>
      </w:r>
      <w:r w:rsidR="00AD08D2" w:rsidRPr="000E1A5F">
        <w:rPr>
          <w:lang w:val="en-GB"/>
          <w:rPrChange w:id="2117" w:author="Dioguardi, Fabio" w:date="2018-10-23T11:24:00Z">
            <w:rPr/>
          </w:rPrChange>
        </w:rPr>
        <w:t>ID</w:t>
      </w:r>
      <w:r w:rsidRPr="000E1A5F">
        <w:rPr>
          <w:lang w:val="en-GB"/>
          <w:rPrChange w:id="2118" w:author="Dioguardi, Fabio" w:date="2018-10-23T11:24:00Z">
            <w:rPr/>
          </w:rPrChange>
        </w:rPr>
        <w:t>” – specifies the code of the webcam</w:t>
      </w:r>
    </w:p>
    <w:p w14:paraId="5A25DC40" w14:textId="77777777" w:rsidR="00A80339" w:rsidRPr="000E1A5F" w:rsidRDefault="00A80339" w:rsidP="00A80339">
      <w:pPr>
        <w:rPr>
          <w:lang w:val="en-GB"/>
          <w:rPrChange w:id="2119" w:author="Dioguardi, Fabio" w:date="2018-10-23T11:24:00Z">
            <w:rPr/>
          </w:rPrChange>
        </w:rPr>
      </w:pPr>
      <w:proofErr w:type="gramStart"/>
      <w:r w:rsidRPr="000E1A5F">
        <w:rPr>
          <w:b/>
          <w:lang w:val="en-GB"/>
          <w:rPrChange w:id="2120" w:author="Dioguardi, Fabio" w:date="2018-10-23T11:24:00Z">
            <w:rPr>
              <w:b/>
            </w:rPr>
          </w:rPrChange>
        </w:rPr>
        <w:t>column</w:t>
      </w:r>
      <w:proofErr w:type="gramEnd"/>
      <w:r w:rsidRPr="000E1A5F">
        <w:rPr>
          <w:b/>
          <w:lang w:val="en-GB"/>
          <w:rPrChange w:id="2121" w:author="Dioguardi, Fabio" w:date="2018-10-23T11:24:00Z">
            <w:rPr>
              <w:b/>
            </w:rPr>
          </w:rPrChange>
        </w:rPr>
        <w:t xml:space="preserve"> 2</w:t>
      </w:r>
      <w:r w:rsidRPr="000E1A5F">
        <w:rPr>
          <w:lang w:val="en-GB"/>
          <w:rPrChange w:id="2122" w:author="Dioguardi, Fabio" w:date="2018-10-23T11:24:00Z">
            <w:rPr/>
          </w:rPrChange>
        </w:rPr>
        <w:t>: “</w:t>
      </w:r>
      <w:proofErr w:type="spellStart"/>
      <w:r w:rsidRPr="000E1A5F">
        <w:rPr>
          <w:lang w:val="en-GB"/>
          <w:rPrChange w:id="2123" w:author="Dioguardi, Fabio" w:date="2018-10-23T11:24:00Z">
            <w:rPr/>
          </w:rPrChange>
        </w:rPr>
        <w:t>lat</w:t>
      </w:r>
      <w:proofErr w:type="spellEnd"/>
      <w:r w:rsidRPr="000E1A5F">
        <w:rPr>
          <w:lang w:val="en-GB"/>
          <w:rPrChange w:id="2124" w:author="Dioguardi, Fabio" w:date="2018-10-23T11:24:00Z">
            <w:rPr/>
          </w:rPrChange>
        </w:rPr>
        <w:t>” gives the latitude of the webcam in decimal notation</w:t>
      </w:r>
    </w:p>
    <w:p w14:paraId="797F76C9" w14:textId="77777777" w:rsidR="00A80339" w:rsidRPr="000E1A5F" w:rsidRDefault="00A80339" w:rsidP="00A80339">
      <w:pPr>
        <w:rPr>
          <w:lang w:val="en-GB"/>
          <w:rPrChange w:id="2125" w:author="Dioguardi, Fabio" w:date="2018-10-23T11:24:00Z">
            <w:rPr/>
          </w:rPrChange>
        </w:rPr>
      </w:pPr>
      <w:proofErr w:type="gramStart"/>
      <w:r w:rsidRPr="000E1A5F">
        <w:rPr>
          <w:b/>
          <w:lang w:val="en-GB"/>
          <w:rPrChange w:id="2126" w:author="Dioguardi, Fabio" w:date="2018-10-23T11:24:00Z">
            <w:rPr>
              <w:b/>
            </w:rPr>
          </w:rPrChange>
        </w:rPr>
        <w:t>column</w:t>
      </w:r>
      <w:proofErr w:type="gramEnd"/>
      <w:r w:rsidRPr="000E1A5F">
        <w:rPr>
          <w:b/>
          <w:lang w:val="en-GB"/>
          <w:rPrChange w:id="2127" w:author="Dioguardi, Fabio" w:date="2018-10-23T11:24:00Z">
            <w:rPr>
              <w:b/>
            </w:rPr>
          </w:rPrChange>
        </w:rPr>
        <w:t xml:space="preserve"> 3</w:t>
      </w:r>
      <w:r w:rsidRPr="000E1A5F">
        <w:rPr>
          <w:lang w:val="en-GB"/>
          <w:rPrChange w:id="2128" w:author="Dioguardi, Fabio" w:date="2018-10-23T11:24:00Z">
            <w:rPr/>
          </w:rPrChange>
        </w:rPr>
        <w:t>: “</w:t>
      </w:r>
      <w:proofErr w:type="spellStart"/>
      <w:r w:rsidRPr="000E1A5F">
        <w:rPr>
          <w:lang w:val="en-GB"/>
          <w:rPrChange w:id="2129" w:author="Dioguardi, Fabio" w:date="2018-10-23T11:24:00Z">
            <w:rPr/>
          </w:rPrChange>
        </w:rPr>
        <w:t>lon</w:t>
      </w:r>
      <w:proofErr w:type="spellEnd"/>
      <w:r w:rsidRPr="000E1A5F">
        <w:rPr>
          <w:lang w:val="en-GB"/>
          <w:rPrChange w:id="2130" w:author="Dioguardi, Fabio" w:date="2018-10-23T11:24:00Z">
            <w:rPr/>
          </w:rPrChange>
        </w:rPr>
        <w:t>” gives the longitude of the webcam in decimal notation</w:t>
      </w:r>
    </w:p>
    <w:p w14:paraId="29FD00AC" w14:textId="77777777" w:rsidR="00A80339" w:rsidRPr="000E1A5F" w:rsidRDefault="00A80339" w:rsidP="00A80339">
      <w:pPr>
        <w:rPr>
          <w:lang w:val="en-GB"/>
          <w:rPrChange w:id="2131" w:author="Dioguardi, Fabio" w:date="2018-10-23T11:24:00Z">
            <w:rPr/>
          </w:rPrChange>
        </w:rPr>
      </w:pPr>
      <w:proofErr w:type="gramStart"/>
      <w:r w:rsidRPr="000E1A5F">
        <w:rPr>
          <w:b/>
          <w:lang w:val="en-GB"/>
          <w:rPrChange w:id="2132" w:author="Dioguardi, Fabio" w:date="2018-10-23T11:24:00Z">
            <w:rPr>
              <w:b/>
            </w:rPr>
          </w:rPrChange>
        </w:rPr>
        <w:t>column</w:t>
      </w:r>
      <w:proofErr w:type="gramEnd"/>
      <w:r w:rsidRPr="000E1A5F">
        <w:rPr>
          <w:b/>
          <w:lang w:val="en-GB"/>
          <w:rPrChange w:id="2133" w:author="Dioguardi, Fabio" w:date="2018-10-23T11:24:00Z">
            <w:rPr>
              <w:b/>
            </w:rPr>
          </w:rPrChange>
        </w:rPr>
        <w:t xml:space="preserve"> 4</w:t>
      </w:r>
      <w:r w:rsidRPr="000E1A5F">
        <w:rPr>
          <w:lang w:val="en-GB"/>
          <w:rPrChange w:id="2134" w:author="Dioguardi, Fabio" w:date="2018-10-23T11:24:00Z">
            <w:rPr/>
          </w:rPrChange>
        </w:rPr>
        <w:t>: “type” indicates the sensor type – webcams are specified by “3”</w:t>
      </w:r>
    </w:p>
    <w:p w14:paraId="6A0F7F81" w14:textId="77777777" w:rsidR="00A80339" w:rsidRPr="000E1A5F" w:rsidRDefault="00A80339" w:rsidP="00A80339">
      <w:pPr>
        <w:rPr>
          <w:lang w:val="en-GB"/>
          <w:rPrChange w:id="2135" w:author="Dioguardi, Fabio" w:date="2018-10-23T11:24:00Z">
            <w:rPr/>
          </w:rPrChange>
        </w:rPr>
      </w:pPr>
      <w:proofErr w:type="gramStart"/>
      <w:r w:rsidRPr="000E1A5F">
        <w:rPr>
          <w:b/>
          <w:lang w:val="en-GB"/>
          <w:rPrChange w:id="2136" w:author="Dioguardi, Fabio" w:date="2018-10-23T11:24:00Z">
            <w:rPr>
              <w:b/>
            </w:rPr>
          </w:rPrChange>
        </w:rPr>
        <w:t>column</w:t>
      </w:r>
      <w:proofErr w:type="gramEnd"/>
      <w:r w:rsidRPr="000E1A5F">
        <w:rPr>
          <w:b/>
          <w:lang w:val="en-GB"/>
          <w:rPrChange w:id="2137" w:author="Dioguardi, Fabio" w:date="2018-10-23T11:24:00Z">
            <w:rPr>
              <w:b/>
            </w:rPr>
          </w:rPrChange>
        </w:rPr>
        <w:t xml:space="preserve"> 5</w:t>
      </w:r>
      <w:r w:rsidRPr="000E1A5F">
        <w:rPr>
          <w:lang w:val="en-GB"/>
          <w:rPrChange w:id="2138" w:author="Dioguardi, Fabio" w:date="2018-10-23T11:24:00Z">
            <w:rPr/>
          </w:rPrChange>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0E1A5F">
        <w:rPr>
          <w:i/>
          <w:lang w:val="en-GB"/>
          <w:rPrChange w:id="2139" w:author="Dioguardi, Fabio" w:date="2018-10-23T11:24:00Z">
            <w:rPr>
              <w:i/>
            </w:rPr>
          </w:rPrChange>
        </w:rPr>
        <w:t>volcano_list.ini</w:t>
      </w:r>
      <w:r w:rsidRPr="000E1A5F">
        <w:rPr>
          <w:lang w:val="en-GB"/>
          <w:rPrChange w:id="2140" w:author="Dioguardi, Fabio" w:date="2018-10-23T11:24:00Z">
            <w:rPr/>
          </w:rPrChange>
        </w:rPr>
        <w:t>”, starting from 0. For example, if a webcam is focused on the volcano specified in the first entry within “</w:t>
      </w:r>
      <w:r w:rsidRPr="000E1A5F">
        <w:rPr>
          <w:i/>
          <w:lang w:val="en-GB"/>
          <w:rPrChange w:id="2141" w:author="Dioguardi, Fabio" w:date="2018-10-23T11:24:00Z">
            <w:rPr>
              <w:i/>
            </w:rPr>
          </w:rPrChange>
        </w:rPr>
        <w:t>volcano_list.ini</w:t>
      </w:r>
      <w:r w:rsidRPr="000E1A5F">
        <w:rPr>
          <w:lang w:val="en-GB"/>
          <w:rPrChange w:id="2142" w:author="Dioguardi, Fabio" w:date="2018-10-23T11:24:00Z">
            <w:rPr/>
          </w:rPrChange>
        </w:rPr>
        <w:t>”, the value in this column should be “0”. If it is focused on the 2</w:t>
      </w:r>
      <w:r w:rsidRPr="000E1A5F">
        <w:rPr>
          <w:vertAlign w:val="superscript"/>
          <w:lang w:val="en-GB"/>
          <w:rPrChange w:id="2143" w:author="Dioguardi, Fabio" w:date="2018-10-23T11:24:00Z">
            <w:rPr>
              <w:vertAlign w:val="superscript"/>
            </w:rPr>
          </w:rPrChange>
        </w:rPr>
        <w:t>nd</w:t>
      </w:r>
      <w:r w:rsidRPr="000E1A5F">
        <w:rPr>
          <w:lang w:val="en-GB"/>
          <w:rPrChange w:id="2144" w:author="Dioguardi, Fabio" w:date="2018-10-23T11:24:00Z">
            <w:rPr/>
          </w:rPrChange>
        </w:rPr>
        <w:t xml:space="preserve"> volcano listed within that file, the number in column 5 should be “1”, and so on.   </w:t>
      </w:r>
      <w:r w:rsidRPr="000E1A5F">
        <w:rPr>
          <w:lang w:val="en-GB"/>
          <w:rPrChange w:id="2145" w:author="Dioguardi, Fabio" w:date="2018-10-23T11:24:00Z">
            <w:rPr/>
          </w:rPrChange>
        </w:rPr>
        <w:br/>
        <w:t>In the example presented in Fig.6, the two webcams are focused on the third entry of the volcano list, which is in the shown case Hekla (see the according “</w:t>
      </w:r>
      <w:r w:rsidRPr="000E1A5F">
        <w:rPr>
          <w:i/>
          <w:lang w:val="en-GB"/>
          <w:rPrChange w:id="2146" w:author="Dioguardi, Fabio" w:date="2018-10-23T11:24:00Z">
            <w:rPr>
              <w:i/>
            </w:rPr>
          </w:rPrChange>
        </w:rPr>
        <w:t>volcano_list.ini</w:t>
      </w:r>
      <w:r w:rsidRPr="000E1A5F">
        <w:rPr>
          <w:lang w:val="en-GB"/>
          <w:rPrChange w:id="2147" w:author="Dioguardi, Fabio" w:date="2018-10-23T11:24:00Z">
            <w:rPr/>
          </w:rPrChange>
        </w:rPr>
        <w:t>” file in Fig.3).</w:t>
      </w:r>
    </w:p>
    <w:p w14:paraId="3E1CCB7B" w14:textId="5661A179" w:rsidR="00B66DEE" w:rsidRPr="000E1A5F" w:rsidRDefault="00B66DEE" w:rsidP="00B66DEE">
      <w:pPr>
        <w:rPr>
          <w:lang w:val="en-GB"/>
          <w:rPrChange w:id="2148" w:author="Dioguardi, Fabio" w:date="2018-10-23T11:24:00Z">
            <w:rPr/>
          </w:rPrChange>
        </w:rPr>
      </w:pPr>
      <w:proofErr w:type="gramStart"/>
      <w:r w:rsidRPr="000E1A5F">
        <w:rPr>
          <w:b/>
          <w:lang w:val="en-GB"/>
          <w:rPrChange w:id="2149" w:author="Dioguardi, Fabio" w:date="2018-10-23T11:24:00Z">
            <w:rPr>
              <w:b/>
            </w:rPr>
          </w:rPrChange>
        </w:rPr>
        <w:t>column</w:t>
      </w:r>
      <w:proofErr w:type="gramEnd"/>
      <w:r w:rsidRPr="000E1A5F">
        <w:rPr>
          <w:b/>
          <w:lang w:val="en-GB"/>
          <w:rPrChange w:id="2150" w:author="Dioguardi, Fabio" w:date="2018-10-23T11:24:00Z">
            <w:rPr>
              <w:b/>
            </w:rPr>
          </w:rPrChange>
        </w:rPr>
        <w:t xml:space="preserve"> 6</w:t>
      </w:r>
      <w:r w:rsidRPr="000E1A5F">
        <w:rPr>
          <w:lang w:val="en-GB"/>
          <w:rPrChange w:id="2151" w:author="Dioguardi, Fabio" w:date="2018-10-23T11:24:00Z">
            <w:rPr/>
          </w:rPrChange>
        </w:rPr>
        <w:t>: “</w:t>
      </w:r>
      <w:proofErr w:type="spellStart"/>
      <w:r w:rsidRPr="000E1A5F">
        <w:rPr>
          <w:lang w:val="en-GB"/>
          <w:rPrChange w:id="2152" w:author="Dioguardi, Fabio" w:date="2018-10-23T11:24:00Z">
            <w:rPr/>
          </w:rPrChange>
        </w:rPr>
        <w:t>bwidth</w:t>
      </w:r>
      <w:proofErr w:type="spellEnd"/>
      <w:r w:rsidRPr="000E1A5F">
        <w:rPr>
          <w:lang w:val="en-GB"/>
          <w:rPrChange w:id="2153" w:author="Dioguardi, Fabio" w:date="2018-10-23T11:24:00Z">
            <w:rPr/>
          </w:rPrChange>
        </w:rPr>
        <w:t xml:space="preserve">” – not applicable for cameras, hence can be set to any number. </w:t>
      </w:r>
    </w:p>
    <w:p w14:paraId="6F9B5A77" w14:textId="3451DF35" w:rsidR="00A80339" w:rsidRPr="000E1A5F" w:rsidRDefault="00A80339" w:rsidP="00A80339">
      <w:pPr>
        <w:rPr>
          <w:lang w:val="en-GB"/>
          <w:rPrChange w:id="2154" w:author="Dioguardi, Fabio" w:date="2018-10-23T11:24:00Z">
            <w:rPr/>
          </w:rPrChange>
        </w:rPr>
      </w:pPr>
      <w:proofErr w:type="gramStart"/>
      <w:r w:rsidRPr="000E1A5F">
        <w:rPr>
          <w:b/>
          <w:lang w:val="en-GB"/>
          <w:rPrChange w:id="2155" w:author="Dioguardi, Fabio" w:date="2018-10-23T11:24:00Z">
            <w:rPr>
              <w:b/>
            </w:rPr>
          </w:rPrChange>
        </w:rPr>
        <w:t>column</w:t>
      </w:r>
      <w:proofErr w:type="gramEnd"/>
      <w:r w:rsidRPr="000E1A5F">
        <w:rPr>
          <w:b/>
          <w:lang w:val="en-GB"/>
          <w:rPrChange w:id="2156" w:author="Dioguardi, Fabio" w:date="2018-10-23T11:24:00Z">
            <w:rPr>
              <w:b/>
            </w:rPr>
          </w:rPrChange>
        </w:rPr>
        <w:t xml:space="preserve"> </w:t>
      </w:r>
      <w:r w:rsidR="00B66DEE" w:rsidRPr="000E1A5F">
        <w:rPr>
          <w:b/>
          <w:lang w:val="en-GB"/>
          <w:rPrChange w:id="2157" w:author="Dioguardi, Fabio" w:date="2018-10-23T11:24:00Z">
            <w:rPr>
              <w:b/>
            </w:rPr>
          </w:rPrChange>
        </w:rPr>
        <w:t>7</w:t>
      </w:r>
      <w:r w:rsidRPr="000E1A5F">
        <w:rPr>
          <w:lang w:val="en-GB"/>
          <w:rPrChange w:id="2158" w:author="Dioguardi, Fabio" w:date="2018-10-23T11:24:00Z">
            <w:rPr/>
          </w:rPrChange>
        </w:rPr>
        <w:t>: “file” – specifies the name of the file containing streamed data. This file is retrieved from a server and copied on the local working drive, using the same file name. This means, e.g. if the online source is a file named “</w:t>
      </w:r>
      <w:r w:rsidRPr="000E1A5F">
        <w:rPr>
          <w:i/>
          <w:lang w:val="en-GB"/>
          <w:rPrChange w:id="2159" w:author="Dioguardi, Fabio" w:date="2018-10-23T11:24:00Z">
            <w:rPr>
              <w:i/>
            </w:rPr>
          </w:rPrChange>
        </w:rPr>
        <w:t>cam1.txt</w:t>
      </w:r>
      <w:r w:rsidRPr="000E1A5F">
        <w:rPr>
          <w:lang w:val="en-GB"/>
          <w:rPrChange w:id="2160" w:author="Dioguardi, Fabio" w:date="2018-10-23T11:24:00Z">
            <w:rPr/>
          </w:rPrChange>
        </w:rPr>
        <w:t>”, the copy of it on the local drive will be named “</w:t>
      </w:r>
      <w:r w:rsidRPr="000E1A5F">
        <w:rPr>
          <w:i/>
          <w:lang w:val="en-GB"/>
          <w:rPrChange w:id="2161" w:author="Dioguardi, Fabio" w:date="2018-10-23T11:24:00Z">
            <w:rPr>
              <w:i/>
            </w:rPr>
          </w:rPrChange>
        </w:rPr>
        <w:t>cam1.txt</w:t>
      </w:r>
      <w:r w:rsidRPr="000E1A5F">
        <w:rPr>
          <w:lang w:val="en-GB"/>
          <w:rPrChange w:id="2162" w:author="Dioguardi, Fabio" w:date="2018-10-23T11:24:00Z">
            <w:rPr/>
          </w:rPrChange>
        </w:rPr>
        <w:t>” as well. Make sure that the extension is always “</w:t>
      </w:r>
      <w:r w:rsidRPr="000E1A5F">
        <w:rPr>
          <w:i/>
          <w:lang w:val="en-GB"/>
          <w:rPrChange w:id="2163" w:author="Dioguardi, Fabio" w:date="2018-10-23T11:24:00Z">
            <w:rPr>
              <w:i/>
            </w:rPr>
          </w:rPrChange>
        </w:rPr>
        <w:t>.txt</w:t>
      </w:r>
      <w:r w:rsidRPr="000E1A5F">
        <w:rPr>
          <w:lang w:val="en-GB"/>
          <w:rPrChange w:id="2164" w:author="Dioguardi, Fabio" w:date="2018-10-23T11:24:00Z">
            <w:rPr/>
          </w:rPrChange>
        </w:rPr>
        <w:t>”!</w:t>
      </w:r>
    </w:p>
    <w:p w14:paraId="35EA88EF" w14:textId="6A553CB5" w:rsidR="00A80339" w:rsidRPr="000E1A5F" w:rsidRDefault="00A80339" w:rsidP="00A80339">
      <w:pPr>
        <w:rPr>
          <w:lang w:val="en-GB"/>
          <w:rPrChange w:id="2165" w:author="Dioguardi, Fabio" w:date="2018-10-23T11:24:00Z">
            <w:rPr/>
          </w:rPrChange>
        </w:rPr>
      </w:pPr>
      <w:proofErr w:type="gramStart"/>
      <w:r w:rsidRPr="000E1A5F">
        <w:rPr>
          <w:b/>
          <w:lang w:val="en-GB"/>
          <w:rPrChange w:id="2166" w:author="Dioguardi, Fabio" w:date="2018-10-23T11:24:00Z">
            <w:rPr>
              <w:b/>
            </w:rPr>
          </w:rPrChange>
        </w:rPr>
        <w:t>column</w:t>
      </w:r>
      <w:proofErr w:type="gramEnd"/>
      <w:r w:rsidRPr="000E1A5F">
        <w:rPr>
          <w:b/>
          <w:lang w:val="en-GB"/>
          <w:rPrChange w:id="2167" w:author="Dioguardi, Fabio" w:date="2018-10-23T11:24:00Z">
            <w:rPr>
              <w:b/>
            </w:rPr>
          </w:rPrChange>
        </w:rPr>
        <w:t xml:space="preserve"> </w:t>
      </w:r>
      <w:r w:rsidR="00B66DEE" w:rsidRPr="000E1A5F">
        <w:rPr>
          <w:b/>
          <w:lang w:val="en-GB"/>
          <w:rPrChange w:id="2168" w:author="Dioguardi, Fabio" w:date="2018-10-23T11:24:00Z">
            <w:rPr>
              <w:b/>
            </w:rPr>
          </w:rPrChange>
        </w:rPr>
        <w:t>8</w:t>
      </w:r>
      <w:r w:rsidRPr="000E1A5F">
        <w:rPr>
          <w:lang w:val="en-GB"/>
          <w:rPrChange w:id="2169" w:author="Dioguardi, Fabio" w:date="2018-10-23T11:24:00Z">
            <w:rPr/>
          </w:rPrChange>
        </w:rPr>
        <w:t xml:space="preserve">: “www” – specifies the </w:t>
      </w:r>
      <w:proofErr w:type="spellStart"/>
      <w:r w:rsidRPr="000E1A5F">
        <w:rPr>
          <w:lang w:val="en-GB"/>
          <w:rPrChange w:id="2170" w:author="Dioguardi, Fabio" w:date="2018-10-23T11:24:00Z">
            <w:rPr/>
          </w:rPrChange>
        </w:rPr>
        <w:t>url</w:t>
      </w:r>
      <w:proofErr w:type="spellEnd"/>
      <w:r w:rsidRPr="000E1A5F">
        <w:rPr>
          <w:lang w:val="en-GB"/>
          <w:rPrChange w:id="2171" w:author="Dioguardi, Fabio" w:date="2018-10-23T11:24:00Z">
            <w:rPr/>
          </w:rPrChange>
        </w:rPr>
        <w:t xml:space="preserve"> of the server which provides the file with plume height data. </w:t>
      </w:r>
    </w:p>
    <w:p w14:paraId="0193FC7D" w14:textId="77777777" w:rsidR="00A80339" w:rsidRPr="000E1A5F" w:rsidRDefault="00A80339" w:rsidP="00A80339">
      <w:pPr>
        <w:rPr>
          <w:lang w:val="en-GB"/>
          <w:rPrChange w:id="2172" w:author="Dioguardi, Fabio" w:date="2018-10-23T11:24:00Z">
            <w:rPr/>
          </w:rPrChange>
        </w:rPr>
      </w:pPr>
      <w:r w:rsidRPr="000E1A5F">
        <w:rPr>
          <w:lang w:val="en-GB"/>
          <w:rPrChange w:id="2173" w:author="Dioguardi, Fabio" w:date="2018-10-23T11:24:00Z">
            <w:rPr/>
          </w:rPrChange>
        </w:rPr>
        <w:t xml:space="preserve">If the data is not accessible online via a </w:t>
      </w:r>
      <w:proofErr w:type="spellStart"/>
      <w:proofErr w:type="gramStart"/>
      <w:r w:rsidRPr="000E1A5F">
        <w:rPr>
          <w:lang w:val="en-GB"/>
          <w:rPrChange w:id="2174" w:author="Dioguardi, Fabio" w:date="2018-10-23T11:24:00Z">
            <w:rPr/>
          </w:rPrChange>
        </w:rPr>
        <w:t>url</w:t>
      </w:r>
      <w:proofErr w:type="spellEnd"/>
      <w:proofErr w:type="gramEnd"/>
      <w:r w:rsidRPr="000E1A5F">
        <w:rPr>
          <w:lang w:val="en-GB"/>
          <w:rPrChange w:id="2175" w:author="Dioguardi, Fabio" w:date="2018-10-23T11:24:00Z">
            <w:rPr/>
          </w:rPrChange>
        </w:rPr>
        <w:t>, you can specify the IP address (column 8) and working directory (column 9), instead. In that case, column 7 has to be kept empty.</w:t>
      </w:r>
    </w:p>
    <w:p w14:paraId="2549FBB6" w14:textId="18161007" w:rsidR="00A80339" w:rsidRPr="000E1A5F" w:rsidRDefault="00A80339" w:rsidP="00A80339">
      <w:pPr>
        <w:rPr>
          <w:lang w:val="en-GB"/>
          <w:rPrChange w:id="2176" w:author="Dioguardi, Fabio" w:date="2018-10-23T11:24:00Z">
            <w:rPr/>
          </w:rPrChange>
        </w:rPr>
      </w:pPr>
      <w:proofErr w:type="gramStart"/>
      <w:r w:rsidRPr="000E1A5F">
        <w:rPr>
          <w:b/>
          <w:lang w:val="en-GB"/>
          <w:rPrChange w:id="2177" w:author="Dioguardi, Fabio" w:date="2018-10-23T11:24:00Z">
            <w:rPr>
              <w:b/>
            </w:rPr>
          </w:rPrChange>
        </w:rPr>
        <w:t>column</w:t>
      </w:r>
      <w:proofErr w:type="gramEnd"/>
      <w:r w:rsidRPr="000E1A5F">
        <w:rPr>
          <w:b/>
          <w:lang w:val="en-GB"/>
          <w:rPrChange w:id="2178" w:author="Dioguardi, Fabio" w:date="2018-10-23T11:24:00Z">
            <w:rPr>
              <w:b/>
            </w:rPr>
          </w:rPrChange>
        </w:rPr>
        <w:t xml:space="preserve"> </w:t>
      </w:r>
      <w:r w:rsidR="00B66DEE" w:rsidRPr="000E1A5F">
        <w:rPr>
          <w:b/>
          <w:lang w:val="en-GB"/>
          <w:rPrChange w:id="2179" w:author="Dioguardi, Fabio" w:date="2018-10-23T11:24:00Z">
            <w:rPr>
              <w:b/>
            </w:rPr>
          </w:rPrChange>
        </w:rPr>
        <w:t>9</w:t>
      </w:r>
      <w:r w:rsidRPr="000E1A5F">
        <w:rPr>
          <w:lang w:val="en-GB"/>
          <w:rPrChange w:id="2180" w:author="Dioguardi, Fabio" w:date="2018-10-23T11:24:00Z">
            <w:rPr/>
          </w:rPrChange>
        </w:rPr>
        <w:t xml:space="preserve">: “IP” – specifies the IP address of the ftp server providing the file with plume height data. </w:t>
      </w:r>
    </w:p>
    <w:p w14:paraId="224A46B8" w14:textId="1F040998" w:rsidR="00A80339" w:rsidRPr="000E1A5F" w:rsidRDefault="00A80339" w:rsidP="00A80339">
      <w:pPr>
        <w:rPr>
          <w:lang w:val="en-GB"/>
          <w:rPrChange w:id="2181" w:author="Dioguardi, Fabio" w:date="2018-10-23T11:24:00Z">
            <w:rPr/>
          </w:rPrChange>
        </w:rPr>
      </w:pPr>
      <w:proofErr w:type="gramStart"/>
      <w:r w:rsidRPr="000E1A5F">
        <w:rPr>
          <w:b/>
          <w:lang w:val="en-GB"/>
          <w:rPrChange w:id="2182" w:author="Dioguardi, Fabio" w:date="2018-10-23T11:24:00Z">
            <w:rPr>
              <w:b/>
            </w:rPr>
          </w:rPrChange>
        </w:rPr>
        <w:t>column</w:t>
      </w:r>
      <w:proofErr w:type="gramEnd"/>
      <w:r w:rsidRPr="000E1A5F">
        <w:rPr>
          <w:b/>
          <w:lang w:val="en-GB"/>
          <w:rPrChange w:id="2183" w:author="Dioguardi, Fabio" w:date="2018-10-23T11:24:00Z">
            <w:rPr>
              <w:b/>
            </w:rPr>
          </w:rPrChange>
        </w:rPr>
        <w:t xml:space="preserve"> </w:t>
      </w:r>
      <w:r w:rsidR="00B66DEE" w:rsidRPr="000E1A5F">
        <w:rPr>
          <w:b/>
          <w:lang w:val="en-GB"/>
          <w:rPrChange w:id="2184" w:author="Dioguardi, Fabio" w:date="2018-10-23T11:24:00Z">
            <w:rPr>
              <w:b/>
            </w:rPr>
          </w:rPrChange>
        </w:rPr>
        <w:t>10</w:t>
      </w:r>
      <w:r w:rsidRPr="000E1A5F">
        <w:rPr>
          <w:lang w:val="en-GB"/>
          <w:rPrChange w:id="2185" w:author="Dioguardi, Fabio" w:date="2018-10-23T11:24:00Z">
            <w:rPr/>
          </w:rPrChange>
        </w:rPr>
        <w:t>: “directory” – specifies the directory of the ftp server under which the file with plume height data can be retrieved.</w:t>
      </w:r>
    </w:p>
    <w:p w14:paraId="5F597A5C" w14:textId="77777777" w:rsidR="00AE3347" w:rsidRPr="000E1A5F" w:rsidRDefault="00AE3347" w:rsidP="00A80339">
      <w:pPr>
        <w:rPr>
          <w:lang w:val="en-GB"/>
          <w:rPrChange w:id="2186" w:author="Dioguardi, Fabio" w:date="2018-10-23T11:24:00Z">
            <w:rPr/>
          </w:rPrChange>
        </w:rPr>
      </w:pPr>
    </w:p>
    <w:p w14:paraId="1687B868" w14:textId="77777777" w:rsidR="00A80339" w:rsidRPr="000E1A5F" w:rsidRDefault="00A80339" w:rsidP="004E20AA">
      <w:pPr>
        <w:pStyle w:val="Heading5"/>
        <w:numPr>
          <w:ilvl w:val="0"/>
          <w:numId w:val="0"/>
        </w:numPr>
        <w:ind w:left="1008" w:hanging="1008"/>
        <w:rPr>
          <w:lang w:val="en-GB"/>
          <w:rPrChange w:id="2187" w:author="Dioguardi, Fabio" w:date="2018-10-23T11:24:00Z">
            <w:rPr/>
          </w:rPrChange>
        </w:rPr>
      </w:pPr>
      <w:r w:rsidRPr="000E1A5F">
        <w:rPr>
          <w:lang w:val="en-GB"/>
          <w:rPrChange w:id="2188" w:author="Dioguardi, Fabio" w:date="2018-10-23T11:24:00Z">
            <w:rPr/>
          </w:rPrChange>
        </w:rPr>
        <w:t>e. Generating “</w:t>
      </w:r>
      <w:r w:rsidRPr="000E1A5F">
        <w:rPr>
          <w:i/>
          <w:lang w:val="en-GB"/>
          <w:rPrChange w:id="2189" w:author="Dioguardi, Fabio" w:date="2018-10-23T11:24:00Z">
            <w:rPr>
              <w:i/>
            </w:rPr>
          </w:rPrChange>
        </w:rPr>
        <w:t>volc_database.ini</w:t>
      </w:r>
      <w:r w:rsidRPr="000E1A5F">
        <w:rPr>
          <w:lang w:val="en-GB"/>
          <w:rPrChange w:id="2190" w:author="Dioguardi, Fabio" w:date="2018-10-23T11:24:00Z">
            <w:rPr/>
          </w:rPrChange>
        </w:rPr>
        <w:t>”</w:t>
      </w:r>
    </w:p>
    <w:p w14:paraId="54CF6A43" w14:textId="73D474EB" w:rsidR="008D15C5" w:rsidRPr="000E1A5F" w:rsidRDefault="00A80339" w:rsidP="008D15C5">
      <w:pPr>
        <w:rPr>
          <w:lang w:val="en-GB"/>
          <w:rPrChange w:id="2191" w:author="Dioguardi, Fabio" w:date="2018-10-23T11:24:00Z">
            <w:rPr/>
          </w:rPrChange>
        </w:rPr>
      </w:pPr>
      <w:r w:rsidRPr="000E1A5F">
        <w:rPr>
          <w:lang w:val="en-GB"/>
          <w:rPrChange w:id="2192" w:author="Dioguardi, Fabio" w:date="2018-10-23T11:24:00Z">
            <w:rPr/>
          </w:rPrChange>
        </w:rPr>
        <w:t>The “</w:t>
      </w:r>
      <w:r w:rsidRPr="000E1A5F">
        <w:rPr>
          <w:i/>
          <w:lang w:val="en-GB"/>
          <w:rPrChange w:id="2193" w:author="Dioguardi, Fabio" w:date="2018-10-23T11:24:00Z">
            <w:rPr>
              <w:i/>
            </w:rPr>
          </w:rPrChange>
        </w:rPr>
        <w:t>volc_database.ini</w:t>
      </w:r>
      <w:r w:rsidRPr="000E1A5F">
        <w:rPr>
          <w:lang w:val="en-GB"/>
          <w:rPrChange w:id="2194" w:author="Dioguardi, Fabio" w:date="2018-10-23T11:24:00Z">
            <w:rPr/>
          </w:rPrChange>
        </w:rPr>
        <w:t xml:space="preserve">” file contains 2 header rows, up to 10 rows and 22 columns, representing a matrix, which reflects the </w:t>
      </w:r>
      <w:r w:rsidR="008D15C5" w:rsidRPr="000E1A5F">
        <w:rPr>
          <w:lang w:val="en-GB"/>
          <w:rPrChange w:id="2195" w:author="Dioguardi, Fabio" w:date="2018-10-23T11:24:00Z">
            <w:rPr/>
          </w:rPrChange>
        </w:rPr>
        <w:t xml:space="preserve">vent heights and the </w:t>
      </w:r>
      <w:r w:rsidRPr="000E1A5F">
        <w:rPr>
          <w:lang w:val="en-GB"/>
          <w:rPrChange w:id="2196" w:author="Dioguardi, Fabio" w:date="2018-10-23T11:24:00Z">
            <w:rPr/>
          </w:rPrChange>
        </w:rPr>
        <w:t>relative distances between the volcanos and the sensors.</w:t>
      </w:r>
      <w:r w:rsidRPr="000E1A5F">
        <w:rPr>
          <w:lang w:val="en-GB"/>
          <w:rPrChange w:id="2197" w:author="Dioguardi, Fabio" w:date="2018-10-23T11:24:00Z">
            <w:rPr/>
          </w:rPrChange>
        </w:rPr>
        <w:br/>
        <w:t>Stations which are not assigned are denoted “</w:t>
      </w:r>
      <w:proofErr w:type="spellStart"/>
      <w:r w:rsidRPr="000E1A5F">
        <w:rPr>
          <w:lang w:val="en-GB"/>
          <w:rPrChange w:id="2198" w:author="Dioguardi, Fabio" w:date="2018-10-23T11:24:00Z">
            <w:rPr/>
          </w:rPrChange>
        </w:rPr>
        <w:t>n.a</w:t>
      </w:r>
      <w:proofErr w:type="spellEnd"/>
      <w:r w:rsidRPr="000E1A5F">
        <w:rPr>
          <w:lang w:val="en-GB"/>
          <w:rPrChange w:id="2199" w:author="Dioguardi, Fabio" w:date="2018-10-23T11:24:00Z">
            <w:rPr/>
          </w:rPrChange>
        </w:rPr>
        <w:t>.</w:t>
      </w:r>
      <w:proofErr w:type="gramStart"/>
      <w:r w:rsidRPr="000E1A5F">
        <w:rPr>
          <w:lang w:val="en-GB"/>
          <w:rPrChange w:id="2200" w:author="Dioguardi, Fabio" w:date="2018-10-23T11:24:00Z">
            <w:rPr/>
          </w:rPrChange>
        </w:rPr>
        <w:t>”</w:t>
      </w:r>
      <w:r w:rsidR="00AE3347" w:rsidRPr="000E1A5F">
        <w:rPr>
          <w:lang w:val="en-GB"/>
          <w:rPrChange w:id="2201" w:author="Dioguardi, Fabio" w:date="2018-10-23T11:24:00Z">
            <w:rPr/>
          </w:rPrChange>
        </w:rPr>
        <w:t>.</w:t>
      </w:r>
      <w:proofErr w:type="gramEnd"/>
      <w:r w:rsidRPr="000E1A5F">
        <w:rPr>
          <w:lang w:val="en-GB"/>
          <w:rPrChange w:id="2202" w:author="Dioguardi, Fabio" w:date="2018-10-23T11:24:00Z">
            <w:rPr/>
          </w:rPrChange>
        </w:rPr>
        <w:t xml:space="preserve"> </w:t>
      </w:r>
    </w:p>
    <w:p w14:paraId="6A1C254A" w14:textId="1FDB41CA" w:rsidR="008D15C5" w:rsidRPr="000E1A5F" w:rsidRDefault="008D15C5" w:rsidP="008D15C5">
      <w:pPr>
        <w:rPr>
          <w:lang w:val="en-GB"/>
          <w:rPrChange w:id="2203" w:author="Dioguardi, Fabio" w:date="2018-10-23T11:24:00Z">
            <w:rPr>
              <w:lang w:val="en-IE"/>
            </w:rPr>
          </w:rPrChange>
        </w:rPr>
      </w:pPr>
      <w:r w:rsidRPr="000E1A5F">
        <w:rPr>
          <w:lang w:val="en-GB"/>
          <w:rPrChange w:id="2204" w:author="Dioguardi, Fabio" w:date="2018-10-23T11:24:00Z">
            <w:rPr>
              <w:lang w:val="en-IE"/>
            </w:rPr>
          </w:rPrChange>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0E1A5F">
        <w:rPr>
          <w:lang w:val="en-GB"/>
          <w:rPrChange w:id="2205" w:author="Dioguardi, Fabio" w:date="2018-10-23T11:24:00Z">
            <w:rPr>
              <w:lang w:val="en-IE"/>
            </w:rPr>
          </w:rPrChange>
        </w:rPr>
        <w:t>a.s.l</w:t>
      </w:r>
      <w:proofErr w:type="spellEnd"/>
      <w:r w:rsidRPr="000E1A5F">
        <w:rPr>
          <w:lang w:val="en-GB"/>
          <w:rPrChange w:id="2206" w:author="Dioguardi, Fabio" w:date="2018-10-23T11:24:00Z">
            <w:rPr>
              <w:lang w:val="en-IE"/>
            </w:rPr>
          </w:rPrChange>
        </w:rPr>
        <w:t>.) to a common “above vent” (</w:t>
      </w:r>
      <w:proofErr w:type="spellStart"/>
      <w:r w:rsidRPr="000E1A5F">
        <w:rPr>
          <w:lang w:val="en-GB"/>
          <w:rPrChange w:id="2207" w:author="Dioguardi, Fabio" w:date="2018-10-23T11:24:00Z">
            <w:rPr>
              <w:lang w:val="en-IE"/>
            </w:rPr>
          </w:rPrChange>
        </w:rPr>
        <w:t>a.v</w:t>
      </w:r>
      <w:proofErr w:type="spellEnd"/>
      <w:r w:rsidRPr="000E1A5F">
        <w:rPr>
          <w:lang w:val="en-GB"/>
          <w:rPrChange w:id="2208" w:author="Dioguardi, Fabio" w:date="2018-10-23T11:24:00Z">
            <w:rPr>
              <w:lang w:val="en-IE"/>
            </w:rPr>
          </w:rPrChange>
        </w:rPr>
        <w:t>.) value, requiring details of the elevation of the vent.</w:t>
      </w:r>
    </w:p>
    <w:p w14:paraId="17B86758" w14:textId="77777777" w:rsidR="008D15C5" w:rsidRPr="000E1A5F" w:rsidRDefault="008D15C5" w:rsidP="00A80339">
      <w:pPr>
        <w:rPr>
          <w:lang w:val="en-GB"/>
          <w:rPrChange w:id="2209" w:author="Dioguardi, Fabio" w:date="2018-10-23T11:24:00Z">
            <w:rPr/>
          </w:rPrChange>
        </w:rPr>
      </w:pPr>
    </w:p>
    <w:p w14:paraId="6FBA2869" w14:textId="6A209600" w:rsidR="00A80339" w:rsidRPr="000E1A5F" w:rsidRDefault="00AE3347" w:rsidP="00A80339">
      <w:pPr>
        <w:rPr>
          <w:lang w:val="en-GB"/>
          <w:rPrChange w:id="2210" w:author="Dioguardi, Fabio" w:date="2018-10-23T11:24:00Z">
            <w:rPr/>
          </w:rPrChange>
        </w:rPr>
      </w:pPr>
      <w:r w:rsidRPr="000E1A5F">
        <w:rPr>
          <w:lang w:val="en-GB"/>
          <w:rPrChange w:id="2211" w:author="Dioguardi, Fabio" w:date="2018-10-23T11:24:00Z">
            <w:rPr/>
          </w:rPrChange>
        </w:rPr>
        <w:fldChar w:fldCharType="begin"/>
      </w:r>
      <w:r w:rsidRPr="000E1A5F">
        <w:rPr>
          <w:lang w:val="en-GB"/>
          <w:rPrChange w:id="2212" w:author="Dioguardi, Fabio" w:date="2018-10-23T11:24:00Z">
            <w:rPr/>
          </w:rPrChange>
        </w:rPr>
        <w:instrText xml:space="preserve"> REF _Ref482197079 </w:instrText>
      </w:r>
      <w:r w:rsidRPr="000E1A5F">
        <w:rPr>
          <w:lang w:val="en-GB"/>
          <w:rPrChange w:id="2213" w:author="Dioguardi, Fabio" w:date="2018-10-23T11:24:00Z">
            <w:rPr/>
          </w:rPrChange>
        </w:rPr>
        <w:fldChar w:fldCharType="separate"/>
      </w:r>
      <w:r w:rsidR="00DE7C99" w:rsidRPr="000E1A5F">
        <w:rPr>
          <w:lang w:val="en-GB"/>
          <w:rPrChange w:id="2214" w:author="Dioguardi, Fabio" w:date="2018-10-23T11:24:00Z">
            <w:rPr/>
          </w:rPrChange>
        </w:rPr>
        <w:t xml:space="preserve">Figure </w:t>
      </w:r>
      <w:r w:rsidR="00DE7C99" w:rsidRPr="000E1A5F">
        <w:rPr>
          <w:noProof/>
          <w:lang w:val="en-GB"/>
          <w:rPrChange w:id="2215" w:author="Dioguardi, Fabio" w:date="2018-10-23T11:24:00Z">
            <w:rPr>
              <w:noProof/>
            </w:rPr>
          </w:rPrChange>
        </w:rPr>
        <w:t>9</w:t>
      </w:r>
      <w:r w:rsidRPr="000E1A5F">
        <w:rPr>
          <w:lang w:val="en-GB"/>
          <w:rPrChange w:id="2216" w:author="Dioguardi, Fabio" w:date="2018-10-23T11:24:00Z">
            <w:rPr/>
          </w:rPrChange>
        </w:rPr>
        <w:fldChar w:fldCharType="end"/>
      </w:r>
      <w:r w:rsidRPr="000E1A5F">
        <w:rPr>
          <w:lang w:val="en-GB"/>
          <w:rPrChange w:id="2217" w:author="Dioguardi, Fabio" w:date="2018-10-23T11:24:00Z">
            <w:rPr/>
          </w:rPrChange>
        </w:rPr>
        <w:t xml:space="preserve"> </w:t>
      </w:r>
      <w:r w:rsidR="00A80339" w:rsidRPr="000E1A5F">
        <w:rPr>
          <w:lang w:val="en-GB"/>
          <w:rPrChange w:id="2218" w:author="Dioguardi, Fabio" w:date="2018-10-23T11:24:00Z">
            <w:rPr/>
          </w:rPrChange>
        </w:rPr>
        <w:t>shows a “</w:t>
      </w:r>
      <w:r w:rsidR="00A80339" w:rsidRPr="000E1A5F">
        <w:rPr>
          <w:i/>
          <w:lang w:val="en-GB"/>
          <w:rPrChange w:id="2219" w:author="Dioguardi, Fabio" w:date="2018-10-23T11:24:00Z">
            <w:rPr>
              <w:i/>
            </w:rPr>
          </w:rPrChange>
        </w:rPr>
        <w:t>volc_database.ini</w:t>
      </w:r>
      <w:r w:rsidR="00A80339" w:rsidRPr="000E1A5F">
        <w:rPr>
          <w:lang w:val="en-GB"/>
          <w:rPrChange w:id="2220" w:author="Dioguardi, Fabio" w:date="2018-10-23T11:24:00Z">
            <w:rPr/>
          </w:rPrChange>
        </w:rPr>
        <w:t>” file.</w:t>
      </w:r>
    </w:p>
    <w:p w14:paraId="1A712A05" w14:textId="77777777" w:rsidR="00AE3347" w:rsidRPr="000E1A5F" w:rsidRDefault="00A80339" w:rsidP="00AE3347">
      <w:pPr>
        <w:keepNext/>
        <w:rPr>
          <w:lang w:val="en-GB"/>
          <w:rPrChange w:id="2221" w:author="Dioguardi, Fabio" w:date="2018-10-23T11:24:00Z">
            <w:rPr/>
          </w:rPrChange>
        </w:rPr>
      </w:pPr>
      <w:r w:rsidRPr="000E1A5F">
        <w:rPr>
          <w:noProof/>
          <w:lang w:val="en-GB" w:eastAsia="en-GB"/>
        </w:rPr>
        <w:lastRenderedPageBreak/>
        <w:drawing>
          <wp:inline distT="0" distB="0" distL="0" distR="0" wp14:anchorId="1DE629CA" wp14:editId="21DDFB02">
            <wp:extent cx="5786529" cy="1365738"/>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bi\AppData\Local\Microsoft\Windows\INetCache\Content.Word\Cam.ini - Notepad.tiff"/>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14793" cy="1396011"/>
                    </a:xfrm>
                    <a:prstGeom prst="rect">
                      <a:avLst/>
                    </a:prstGeom>
                    <a:noFill/>
                    <a:ln>
                      <a:noFill/>
                    </a:ln>
                  </pic:spPr>
                </pic:pic>
              </a:graphicData>
            </a:graphic>
          </wp:inline>
        </w:drawing>
      </w:r>
    </w:p>
    <w:p w14:paraId="53AD364C" w14:textId="6E7A5364" w:rsidR="00A80339" w:rsidRPr="000E1A5F" w:rsidRDefault="00AE3347" w:rsidP="00AE3347">
      <w:pPr>
        <w:pStyle w:val="Caption"/>
        <w:rPr>
          <w:lang w:val="en-GB"/>
          <w:rPrChange w:id="2222" w:author="Dioguardi, Fabio" w:date="2018-10-23T11:24:00Z">
            <w:rPr/>
          </w:rPrChange>
        </w:rPr>
      </w:pPr>
      <w:bookmarkStart w:id="2223" w:name="_Ref482197079"/>
      <w:r w:rsidRPr="000E1A5F">
        <w:rPr>
          <w:lang w:val="en-GB"/>
          <w:rPrChange w:id="2224" w:author="Dioguardi, Fabio" w:date="2018-10-23T11:24:00Z">
            <w:rPr/>
          </w:rPrChange>
        </w:rPr>
        <w:t xml:space="preserve">Figure </w:t>
      </w:r>
      <w:r w:rsidRPr="000E1A5F">
        <w:rPr>
          <w:lang w:val="en-GB"/>
          <w:rPrChange w:id="2225" w:author="Dioguardi, Fabio" w:date="2018-10-23T11:24:00Z">
            <w:rPr/>
          </w:rPrChange>
        </w:rPr>
        <w:fldChar w:fldCharType="begin"/>
      </w:r>
      <w:r w:rsidRPr="000E1A5F">
        <w:rPr>
          <w:lang w:val="en-GB"/>
          <w:rPrChange w:id="2226" w:author="Dioguardi, Fabio" w:date="2018-10-23T11:24:00Z">
            <w:rPr/>
          </w:rPrChange>
        </w:rPr>
        <w:instrText xml:space="preserve"> SEQ Figure \* ARABIC </w:instrText>
      </w:r>
      <w:r w:rsidRPr="000E1A5F">
        <w:rPr>
          <w:lang w:val="en-GB"/>
          <w:rPrChange w:id="2227" w:author="Dioguardi, Fabio" w:date="2018-10-23T11:24:00Z">
            <w:rPr/>
          </w:rPrChange>
        </w:rPr>
        <w:fldChar w:fldCharType="separate"/>
      </w:r>
      <w:r w:rsidR="00DE7C99" w:rsidRPr="000E1A5F">
        <w:rPr>
          <w:noProof/>
          <w:lang w:val="en-GB"/>
          <w:rPrChange w:id="2228" w:author="Dioguardi, Fabio" w:date="2018-10-23T11:24:00Z">
            <w:rPr>
              <w:noProof/>
            </w:rPr>
          </w:rPrChange>
        </w:rPr>
        <w:t>9</w:t>
      </w:r>
      <w:r w:rsidRPr="000E1A5F">
        <w:rPr>
          <w:lang w:val="en-GB"/>
          <w:rPrChange w:id="2229" w:author="Dioguardi, Fabio" w:date="2018-10-23T11:24:00Z">
            <w:rPr/>
          </w:rPrChange>
        </w:rPr>
        <w:fldChar w:fldCharType="end"/>
      </w:r>
      <w:bookmarkEnd w:id="2223"/>
      <w:r w:rsidRPr="000E1A5F">
        <w:rPr>
          <w:lang w:val="en-GB"/>
          <w:rPrChange w:id="2230" w:author="Dioguardi, Fabio" w:date="2018-10-23T11:24:00Z">
            <w:rPr/>
          </w:rPrChange>
        </w:rPr>
        <w:t>: Example of a “</w:t>
      </w:r>
      <w:r w:rsidRPr="000E1A5F">
        <w:rPr>
          <w:i/>
          <w:lang w:val="en-GB"/>
          <w:rPrChange w:id="2231" w:author="Dioguardi, Fabio" w:date="2018-10-23T11:24:00Z">
            <w:rPr>
              <w:i/>
            </w:rPr>
          </w:rPrChange>
        </w:rPr>
        <w:t>volc_database.ini</w:t>
      </w:r>
      <w:r w:rsidRPr="000E1A5F">
        <w:rPr>
          <w:lang w:val="en-GB"/>
          <w:rPrChange w:id="2232" w:author="Dioguardi, Fabio" w:date="2018-10-23T11:24:00Z">
            <w:rPr/>
          </w:rPrChange>
        </w:rPr>
        <w:t>” file</w:t>
      </w:r>
    </w:p>
    <w:p w14:paraId="3708E44A" w14:textId="77777777" w:rsidR="00A80339" w:rsidRPr="000E1A5F" w:rsidRDefault="00A80339" w:rsidP="00A80339">
      <w:pPr>
        <w:rPr>
          <w:lang w:val="en-GB"/>
          <w:rPrChange w:id="2233" w:author="Dioguardi, Fabio" w:date="2018-10-23T11:24:00Z">
            <w:rPr/>
          </w:rPrChange>
        </w:rPr>
      </w:pPr>
      <w:proofErr w:type="gramStart"/>
      <w:r w:rsidRPr="000E1A5F">
        <w:rPr>
          <w:b/>
          <w:lang w:val="en-GB"/>
          <w:rPrChange w:id="2234" w:author="Dioguardi, Fabio" w:date="2018-10-23T11:24:00Z">
            <w:rPr>
              <w:b/>
            </w:rPr>
          </w:rPrChange>
        </w:rPr>
        <w:t>column</w:t>
      </w:r>
      <w:proofErr w:type="gramEnd"/>
      <w:r w:rsidRPr="000E1A5F">
        <w:rPr>
          <w:b/>
          <w:lang w:val="en-GB"/>
          <w:rPrChange w:id="2235" w:author="Dioguardi, Fabio" w:date="2018-10-23T11:24:00Z">
            <w:rPr>
              <w:b/>
            </w:rPr>
          </w:rPrChange>
        </w:rPr>
        <w:t xml:space="preserve"> 1</w:t>
      </w:r>
      <w:r w:rsidRPr="000E1A5F">
        <w:rPr>
          <w:lang w:val="en-GB"/>
          <w:rPrChange w:id="2236" w:author="Dioguardi, Fabio" w:date="2018-10-23T11:24:00Z">
            <w:rPr/>
          </w:rPrChange>
        </w:rPr>
        <w:t>:  code name for eruption site</w:t>
      </w:r>
    </w:p>
    <w:p w14:paraId="6B2ACD30" w14:textId="77777777" w:rsidR="00A80339" w:rsidRPr="000E1A5F" w:rsidRDefault="00A80339" w:rsidP="00A80339">
      <w:pPr>
        <w:rPr>
          <w:lang w:val="en-GB"/>
          <w:rPrChange w:id="2237" w:author="Dioguardi, Fabio" w:date="2018-10-23T11:24:00Z">
            <w:rPr/>
          </w:rPrChange>
        </w:rPr>
      </w:pPr>
      <w:proofErr w:type="gramStart"/>
      <w:r w:rsidRPr="000E1A5F">
        <w:rPr>
          <w:b/>
          <w:lang w:val="en-GB"/>
          <w:rPrChange w:id="2238" w:author="Dioguardi, Fabio" w:date="2018-10-23T11:24:00Z">
            <w:rPr>
              <w:b/>
            </w:rPr>
          </w:rPrChange>
        </w:rPr>
        <w:t>column</w:t>
      </w:r>
      <w:proofErr w:type="gramEnd"/>
      <w:r w:rsidRPr="000E1A5F">
        <w:rPr>
          <w:b/>
          <w:lang w:val="en-GB"/>
          <w:rPrChange w:id="2239" w:author="Dioguardi, Fabio" w:date="2018-10-23T11:24:00Z">
            <w:rPr>
              <w:b/>
            </w:rPr>
          </w:rPrChange>
        </w:rPr>
        <w:t xml:space="preserve"> 2</w:t>
      </w:r>
      <w:r w:rsidRPr="000E1A5F">
        <w:rPr>
          <w:lang w:val="en-GB"/>
          <w:rPrChange w:id="2240" w:author="Dioguardi, Fabio" w:date="2018-10-23T11:24:00Z">
            <w:rPr/>
          </w:rPrChange>
        </w:rPr>
        <w:t>: “</w:t>
      </w:r>
      <w:proofErr w:type="spellStart"/>
      <w:r w:rsidRPr="000E1A5F">
        <w:rPr>
          <w:lang w:val="en-GB"/>
          <w:rPrChange w:id="2241" w:author="Dioguardi, Fabio" w:date="2018-10-23T11:24:00Z">
            <w:rPr/>
          </w:rPrChange>
        </w:rPr>
        <w:t>Lat</w:t>
      </w:r>
      <w:proofErr w:type="spellEnd"/>
      <w:r w:rsidRPr="000E1A5F">
        <w:rPr>
          <w:lang w:val="en-GB"/>
          <w:rPrChange w:id="2242" w:author="Dioguardi, Fabio" w:date="2018-10-23T11:24:00Z">
            <w:rPr/>
          </w:rPrChange>
        </w:rPr>
        <w:t>” gives the latitude of the eruption site in decimal notation</w:t>
      </w:r>
    </w:p>
    <w:p w14:paraId="640E9043" w14:textId="77777777" w:rsidR="00A80339" w:rsidRPr="000E1A5F" w:rsidRDefault="00A80339" w:rsidP="00A80339">
      <w:pPr>
        <w:rPr>
          <w:lang w:val="en-GB"/>
          <w:rPrChange w:id="2243" w:author="Dioguardi, Fabio" w:date="2018-10-23T11:24:00Z">
            <w:rPr/>
          </w:rPrChange>
        </w:rPr>
      </w:pPr>
      <w:proofErr w:type="gramStart"/>
      <w:r w:rsidRPr="000E1A5F">
        <w:rPr>
          <w:b/>
          <w:lang w:val="en-GB"/>
          <w:rPrChange w:id="2244" w:author="Dioguardi, Fabio" w:date="2018-10-23T11:24:00Z">
            <w:rPr>
              <w:b/>
            </w:rPr>
          </w:rPrChange>
        </w:rPr>
        <w:t>column</w:t>
      </w:r>
      <w:proofErr w:type="gramEnd"/>
      <w:r w:rsidRPr="000E1A5F">
        <w:rPr>
          <w:b/>
          <w:lang w:val="en-GB"/>
          <w:rPrChange w:id="2245" w:author="Dioguardi, Fabio" w:date="2018-10-23T11:24:00Z">
            <w:rPr>
              <w:b/>
            </w:rPr>
          </w:rPrChange>
        </w:rPr>
        <w:t xml:space="preserve"> 3</w:t>
      </w:r>
      <w:r w:rsidRPr="000E1A5F">
        <w:rPr>
          <w:lang w:val="en-GB"/>
          <w:rPrChange w:id="2246" w:author="Dioguardi, Fabio" w:date="2018-10-23T11:24:00Z">
            <w:rPr/>
          </w:rPrChange>
        </w:rPr>
        <w:t>: “Lon” gives the longitude of the eruption site in decimal notation</w:t>
      </w:r>
    </w:p>
    <w:p w14:paraId="1DC154DA" w14:textId="77777777" w:rsidR="00A80339" w:rsidRPr="000E1A5F" w:rsidRDefault="00A80339" w:rsidP="00A80339">
      <w:pPr>
        <w:rPr>
          <w:lang w:val="en-GB"/>
          <w:rPrChange w:id="2247" w:author="Dioguardi, Fabio" w:date="2018-10-23T11:24:00Z">
            <w:rPr/>
          </w:rPrChange>
        </w:rPr>
      </w:pPr>
      <w:proofErr w:type="gramStart"/>
      <w:r w:rsidRPr="000E1A5F">
        <w:rPr>
          <w:b/>
          <w:lang w:val="en-GB"/>
          <w:rPrChange w:id="2248" w:author="Dioguardi, Fabio" w:date="2018-10-23T11:24:00Z">
            <w:rPr>
              <w:b/>
            </w:rPr>
          </w:rPrChange>
        </w:rPr>
        <w:t>column</w:t>
      </w:r>
      <w:proofErr w:type="gramEnd"/>
      <w:r w:rsidRPr="000E1A5F">
        <w:rPr>
          <w:b/>
          <w:lang w:val="en-GB"/>
          <w:rPrChange w:id="2249" w:author="Dioguardi, Fabio" w:date="2018-10-23T11:24:00Z">
            <w:rPr>
              <w:b/>
            </w:rPr>
          </w:rPrChange>
        </w:rPr>
        <w:t xml:space="preserve"> 4</w:t>
      </w:r>
      <w:r w:rsidRPr="000E1A5F">
        <w:rPr>
          <w:lang w:val="en-GB"/>
          <w:rPrChange w:id="2250" w:author="Dioguardi, Fabio" w:date="2018-10-23T11:24:00Z">
            <w:rPr/>
          </w:rPrChange>
        </w:rPr>
        <w:t>: “</w:t>
      </w:r>
      <w:proofErr w:type="spellStart"/>
      <w:r w:rsidRPr="000E1A5F">
        <w:rPr>
          <w:lang w:val="en-GB"/>
          <w:rPrChange w:id="2251" w:author="Dioguardi, Fabio" w:date="2018-10-23T11:24:00Z">
            <w:rPr/>
          </w:rPrChange>
        </w:rPr>
        <w:t>hvent</w:t>
      </w:r>
      <w:proofErr w:type="spellEnd"/>
      <w:r w:rsidRPr="000E1A5F">
        <w:rPr>
          <w:lang w:val="en-GB"/>
          <w:rPrChange w:id="2252" w:author="Dioguardi, Fabio" w:date="2018-10-23T11:24:00Z">
            <w:rPr/>
          </w:rPrChange>
        </w:rPr>
        <w:t>/m” gives the altitude of the vent above sea level in meters</w:t>
      </w:r>
    </w:p>
    <w:p w14:paraId="1CE0E200" w14:textId="77777777" w:rsidR="00A80339" w:rsidRPr="000E1A5F" w:rsidRDefault="00A80339" w:rsidP="00A80339">
      <w:pPr>
        <w:rPr>
          <w:lang w:val="en-GB"/>
          <w:rPrChange w:id="2253" w:author="Dioguardi, Fabio" w:date="2018-10-23T11:24:00Z">
            <w:rPr/>
          </w:rPrChange>
        </w:rPr>
      </w:pPr>
      <w:proofErr w:type="gramStart"/>
      <w:r w:rsidRPr="000E1A5F">
        <w:rPr>
          <w:b/>
          <w:lang w:val="en-GB"/>
          <w:rPrChange w:id="2254" w:author="Dioguardi, Fabio" w:date="2018-10-23T11:24:00Z">
            <w:rPr>
              <w:b/>
            </w:rPr>
          </w:rPrChange>
        </w:rPr>
        <w:t>column</w:t>
      </w:r>
      <w:proofErr w:type="gramEnd"/>
      <w:r w:rsidRPr="000E1A5F">
        <w:rPr>
          <w:b/>
          <w:lang w:val="en-GB"/>
          <w:rPrChange w:id="2255" w:author="Dioguardi, Fabio" w:date="2018-10-23T11:24:00Z">
            <w:rPr>
              <w:b/>
            </w:rPr>
          </w:rPrChange>
        </w:rPr>
        <w:t xml:space="preserve"> 5</w:t>
      </w:r>
      <w:r w:rsidRPr="000E1A5F">
        <w:rPr>
          <w:lang w:val="en-GB"/>
          <w:rPrChange w:id="2256" w:author="Dioguardi, Fabio" w:date="2018-10-23T11:24:00Z">
            <w:rPr/>
          </w:rPrChange>
        </w:rPr>
        <w:t xml:space="preserve"> - </w:t>
      </w:r>
      <w:r w:rsidRPr="000E1A5F">
        <w:rPr>
          <w:b/>
          <w:lang w:val="en-GB"/>
          <w:rPrChange w:id="2257" w:author="Dioguardi, Fabio" w:date="2018-10-23T11:24:00Z">
            <w:rPr>
              <w:b/>
            </w:rPr>
          </w:rPrChange>
        </w:rPr>
        <w:t xml:space="preserve">column 10: </w:t>
      </w:r>
      <w:r w:rsidRPr="000E1A5F">
        <w:rPr>
          <w:b/>
          <w:lang w:val="en-GB"/>
          <w:rPrChange w:id="2258" w:author="Dioguardi, Fabio" w:date="2018-10-23T11:24:00Z">
            <w:rPr>
              <w:b/>
            </w:rPr>
          </w:rPrChange>
        </w:rPr>
        <w:br/>
      </w:r>
      <w:r w:rsidRPr="000E1A5F">
        <w:rPr>
          <w:lang w:val="en-GB"/>
          <w:rPrChange w:id="2259" w:author="Dioguardi, Fabio" w:date="2018-10-23T11:24:00Z">
            <w:rPr/>
          </w:rPrChange>
        </w:rPr>
        <w:t>distance of respective C-band radar station towards the eruption site (in km):</w:t>
      </w:r>
    </w:p>
    <w:p w14:paraId="7A4AD351" w14:textId="77777777" w:rsidR="00A80339" w:rsidRPr="000E1A5F" w:rsidRDefault="00A80339" w:rsidP="001507E8">
      <w:pPr>
        <w:pStyle w:val="ListParagraph"/>
        <w:numPr>
          <w:ilvl w:val="0"/>
          <w:numId w:val="30"/>
        </w:numPr>
        <w:spacing w:after="160" w:line="259" w:lineRule="auto"/>
        <w:rPr>
          <w:lang w:val="en-GB"/>
          <w:rPrChange w:id="2260" w:author="Dioguardi, Fabio" w:date="2018-10-23T11:24:00Z">
            <w:rPr/>
          </w:rPrChange>
        </w:rPr>
      </w:pPr>
      <w:r w:rsidRPr="000E1A5F">
        <w:rPr>
          <w:lang w:val="en-GB"/>
          <w:rPrChange w:id="2261" w:author="Dioguardi, Fabio" w:date="2018-10-23T11:24:00Z">
            <w:rPr/>
          </w:rPrChange>
        </w:rPr>
        <w:t>a positive value indicates that when looking from the monitored vent, the sensor is located in the East (“located in the Eastern sector”)</w:t>
      </w:r>
    </w:p>
    <w:p w14:paraId="2399C8E8" w14:textId="77777777" w:rsidR="00A80339" w:rsidRPr="000E1A5F" w:rsidRDefault="00A80339" w:rsidP="001507E8">
      <w:pPr>
        <w:pStyle w:val="ListParagraph"/>
        <w:numPr>
          <w:ilvl w:val="0"/>
          <w:numId w:val="30"/>
        </w:numPr>
        <w:spacing w:after="160" w:line="259" w:lineRule="auto"/>
        <w:rPr>
          <w:lang w:val="en-GB"/>
          <w:rPrChange w:id="2262" w:author="Dioguardi, Fabio" w:date="2018-10-23T11:24:00Z">
            <w:rPr/>
          </w:rPrChange>
        </w:rPr>
      </w:pPr>
      <w:r w:rsidRPr="000E1A5F">
        <w:rPr>
          <w:lang w:val="en-GB"/>
          <w:rPrChange w:id="2263" w:author="Dioguardi, Fabio" w:date="2018-10-23T11:24:00Z">
            <w:rPr/>
          </w:rPrChange>
        </w:rPr>
        <w:t>a negative value indicates that when looking from the monitored vent, the sensor is located in the West (“located in the Western sector”)</w:t>
      </w:r>
    </w:p>
    <w:p w14:paraId="5DBD3722" w14:textId="77777777" w:rsidR="00A80339" w:rsidRPr="000E1A5F" w:rsidRDefault="00A80339" w:rsidP="001507E8">
      <w:pPr>
        <w:pStyle w:val="ListParagraph"/>
        <w:numPr>
          <w:ilvl w:val="0"/>
          <w:numId w:val="30"/>
        </w:numPr>
        <w:spacing w:after="160" w:line="259" w:lineRule="auto"/>
        <w:rPr>
          <w:lang w:val="en-GB"/>
          <w:rPrChange w:id="2264" w:author="Dioguardi, Fabio" w:date="2018-10-23T11:24:00Z">
            <w:rPr/>
          </w:rPrChange>
        </w:rPr>
      </w:pPr>
      <w:r w:rsidRPr="000E1A5F">
        <w:rPr>
          <w:lang w:val="en-GB"/>
          <w:rPrChange w:id="2265" w:author="Dioguardi, Fabio" w:date="2018-10-23T11:24:00Z">
            <w:rPr/>
          </w:rPrChange>
        </w:rPr>
        <w:t>“9999” indicates an empty slot (i.e., a placeholder if no sensor is assigned)</w:t>
      </w:r>
    </w:p>
    <w:p w14:paraId="3EF8FECD" w14:textId="77777777" w:rsidR="00A80339" w:rsidRPr="000E1A5F" w:rsidRDefault="00A80339" w:rsidP="00A80339">
      <w:pPr>
        <w:rPr>
          <w:lang w:val="en-GB"/>
          <w:rPrChange w:id="2266" w:author="Dioguardi, Fabio" w:date="2018-10-23T11:24:00Z">
            <w:rPr/>
          </w:rPrChange>
        </w:rPr>
      </w:pPr>
      <w:proofErr w:type="gramStart"/>
      <w:r w:rsidRPr="000E1A5F">
        <w:rPr>
          <w:b/>
          <w:lang w:val="en-GB"/>
          <w:rPrChange w:id="2267" w:author="Dioguardi, Fabio" w:date="2018-10-23T11:24:00Z">
            <w:rPr>
              <w:b/>
            </w:rPr>
          </w:rPrChange>
        </w:rPr>
        <w:t>column</w:t>
      </w:r>
      <w:proofErr w:type="gramEnd"/>
      <w:r w:rsidRPr="000E1A5F">
        <w:rPr>
          <w:b/>
          <w:lang w:val="en-GB"/>
          <w:rPrChange w:id="2268" w:author="Dioguardi, Fabio" w:date="2018-10-23T11:24:00Z">
            <w:rPr>
              <w:b/>
            </w:rPr>
          </w:rPrChange>
        </w:rPr>
        <w:t xml:space="preserve"> 11</w:t>
      </w:r>
      <w:r w:rsidRPr="000E1A5F">
        <w:rPr>
          <w:lang w:val="en-GB"/>
          <w:rPrChange w:id="2269" w:author="Dioguardi, Fabio" w:date="2018-10-23T11:24:00Z">
            <w:rPr/>
          </w:rPrChange>
        </w:rPr>
        <w:t xml:space="preserve"> - </w:t>
      </w:r>
      <w:r w:rsidRPr="000E1A5F">
        <w:rPr>
          <w:b/>
          <w:lang w:val="en-GB"/>
          <w:rPrChange w:id="2270" w:author="Dioguardi, Fabio" w:date="2018-10-23T11:24:00Z">
            <w:rPr>
              <w:b/>
            </w:rPr>
          </w:rPrChange>
        </w:rPr>
        <w:t xml:space="preserve">column 16: </w:t>
      </w:r>
      <w:r w:rsidRPr="000E1A5F">
        <w:rPr>
          <w:b/>
          <w:lang w:val="en-GB"/>
          <w:rPrChange w:id="2271" w:author="Dioguardi, Fabio" w:date="2018-10-23T11:24:00Z">
            <w:rPr>
              <w:b/>
            </w:rPr>
          </w:rPrChange>
        </w:rPr>
        <w:br/>
      </w:r>
      <w:r w:rsidRPr="000E1A5F">
        <w:rPr>
          <w:lang w:val="en-GB"/>
          <w:rPrChange w:id="2272" w:author="Dioguardi, Fabio" w:date="2018-10-23T11:24:00Z">
            <w:rPr/>
          </w:rPrChange>
        </w:rPr>
        <w:t>distance of respective X-band radar station towards the eruption site (in km):</w:t>
      </w:r>
    </w:p>
    <w:p w14:paraId="7153C414" w14:textId="77777777" w:rsidR="00A80339" w:rsidRPr="000E1A5F" w:rsidRDefault="00A80339" w:rsidP="001507E8">
      <w:pPr>
        <w:pStyle w:val="ListParagraph"/>
        <w:numPr>
          <w:ilvl w:val="0"/>
          <w:numId w:val="30"/>
        </w:numPr>
        <w:spacing w:after="160" w:line="259" w:lineRule="auto"/>
        <w:rPr>
          <w:lang w:val="en-GB"/>
          <w:rPrChange w:id="2273" w:author="Dioguardi, Fabio" w:date="2018-10-23T11:24:00Z">
            <w:rPr/>
          </w:rPrChange>
        </w:rPr>
      </w:pPr>
      <w:r w:rsidRPr="000E1A5F">
        <w:rPr>
          <w:lang w:val="en-GB"/>
          <w:rPrChange w:id="2274" w:author="Dioguardi, Fabio" w:date="2018-10-23T11:24:00Z">
            <w:rPr/>
          </w:rPrChange>
        </w:rPr>
        <w:t>a positive value indicates that when looking from the monitored vent, the sensor is located in the East (“located in the Eastern sector”)</w:t>
      </w:r>
    </w:p>
    <w:p w14:paraId="359629A7" w14:textId="77777777" w:rsidR="00A80339" w:rsidRPr="000E1A5F" w:rsidRDefault="00A80339" w:rsidP="001507E8">
      <w:pPr>
        <w:pStyle w:val="ListParagraph"/>
        <w:numPr>
          <w:ilvl w:val="0"/>
          <w:numId w:val="30"/>
        </w:numPr>
        <w:spacing w:after="160" w:line="259" w:lineRule="auto"/>
        <w:rPr>
          <w:lang w:val="en-GB"/>
          <w:rPrChange w:id="2275" w:author="Dioguardi, Fabio" w:date="2018-10-23T11:24:00Z">
            <w:rPr/>
          </w:rPrChange>
        </w:rPr>
      </w:pPr>
      <w:r w:rsidRPr="000E1A5F">
        <w:rPr>
          <w:lang w:val="en-GB"/>
          <w:rPrChange w:id="2276" w:author="Dioguardi, Fabio" w:date="2018-10-23T11:24:00Z">
            <w:rPr/>
          </w:rPrChange>
        </w:rPr>
        <w:t>a negative value indicates that when looking from the monitored vent, the sensor is located in the West (“located in the Western sector”)</w:t>
      </w:r>
    </w:p>
    <w:p w14:paraId="5CC8C535" w14:textId="77777777" w:rsidR="00A80339" w:rsidRPr="000E1A5F" w:rsidRDefault="00A80339" w:rsidP="001507E8">
      <w:pPr>
        <w:pStyle w:val="ListParagraph"/>
        <w:numPr>
          <w:ilvl w:val="0"/>
          <w:numId w:val="30"/>
        </w:numPr>
        <w:spacing w:after="160" w:line="259" w:lineRule="auto"/>
        <w:rPr>
          <w:lang w:val="en-GB"/>
          <w:rPrChange w:id="2277" w:author="Dioguardi, Fabio" w:date="2018-10-23T11:24:00Z">
            <w:rPr/>
          </w:rPrChange>
        </w:rPr>
      </w:pPr>
      <w:r w:rsidRPr="000E1A5F">
        <w:rPr>
          <w:lang w:val="en-GB"/>
          <w:rPrChange w:id="2278" w:author="Dioguardi, Fabio" w:date="2018-10-23T11:24:00Z">
            <w:rPr/>
          </w:rPrChange>
        </w:rPr>
        <w:t>“9999” indicates an empty slot (i.e., a placeholder if no sensor is assigned)</w:t>
      </w:r>
    </w:p>
    <w:p w14:paraId="1D425E6B" w14:textId="77777777" w:rsidR="00A80339" w:rsidRPr="000E1A5F" w:rsidRDefault="00A80339" w:rsidP="00A80339">
      <w:pPr>
        <w:rPr>
          <w:lang w:val="en-GB"/>
          <w:rPrChange w:id="2279" w:author="Dioguardi, Fabio" w:date="2018-10-23T11:24:00Z">
            <w:rPr/>
          </w:rPrChange>
        </w:rPr>
      </w:pPr>
      <w:proofErr w:type="gramStart"/>
      <w:r w:rsidRPr="000E1A5F">
        <w:rPr>
          <w:b/>
          <w:lang w:val="en-GB"/>
          <w:rPrChange w:id="2280" w:author="Dioguardi, Fabio" w:date="2018-10-23T11:24:00Z">
            <w:rPr>
              <w:b/>
            </w:rPr>
          </w:rPrChange>
        </w:rPr>
        <w:t>column</w:t>
      </w:r>
      <w:proofErr w:type="gramEnd"/>
      <w:r w:rsidRPr="000E1A5F">
        <w:rPr>
          <w:b/>
          <w:lang w:val="en-GB"/>
          <w:rPrChange w:id="2281" w:author="Dioguardi, Fabio" w:date="2018-10-23T11:24:00Z">
            <w:rPr>
              <w:b/>
            </w:rPr>
          </w:rPrChange>
        </w:rPr>
        <w:t xml:space="preserve"> 17</w:t>
      </w:r>
      <w:r w:rsidRPr="000E1A5F">
        <w:rPr>
          <w:lang w:val="en-GB"/>
          <w:rPrChange w:id="2282" w:author="Dioguardi, Fabio" w:date="2018-10-23T11:24:00Z">
            <w:rPr/>
          </w:rPrChange>
        </w:rPr>
        <w:t xml:space="preserve"> - </w:t>
      </w:r>
      <w:r w:rsidRPr="000E1A5F">
        <w:rPr>
          <w:b/>
          <w:lang w:val="en-GB"/>
          <w:rPrChange w:id="2283" w:author="Dioguardi, Fabio" w:date="2018-10-23T11:24:00Z">
            <w:rPr>
              <w:b/>
            </w:rPr>
          </w:rPrChange>
        </w:rPr>
        <w:t xml:space="preserve">column 22: </w:t>
      </w:r>
      <w:r w:rsidRPr="000E1A5F">
        <w:rPr>
          <w:b/>
          <w:lang w:val="en-GB"/>
          <w:rPrChange w:id="2284" w:author="Dioguardi, Fabio" w:date="2018-10-23T11:24:00Z">
            <w:rPr>
              <w:b/>
            </w:rPr>
          </w:rPrChange>
        </w:rPr>
        <w:br/>
      </w:r>
      <w:r w:rsidRPr="000E1A5F">
        <w:rPr>
          <w:lang w:val="en-GB"/>
          <w:rPrChange w:id="2285" w:author="Dioguardi, Fabio" w:date="2018-10-23T11:24:00Z">
            <w:rPr/>
          </w:rPrChange>
        </w:rPr>
        <w:t>distance of respective automatic plume-tracking webcams towards the eruption site (in km):</w:t>
      </w:r>
    </w:p>
    <w:p w14:paraId="162CF262" w14:textId="77777777" w:rsidR="00A80339" w:rsidRPr="000E1A5F" w:rsidRDefault="00A80339" w:rsidP="001507E8">
      <w:pPr>
        <w:pStyle w:val="ListParagraph"/>
        <w:numPr>
          <w:ilvl w:val="0"/>
          <w:numId w:val="30"/>
        </w:numPr>
        <w:spacing w:after="160" w:line="259" w:lineRule="auto"/>
        <w:rPr>
          <w:lang w:val="en-GB"/>
          <w:rPrChange w:id="2286" w:author="Dioguardi, Fabio" w:date="2018-10-23T11:24:00Z">
            <w:rPr/>
          </w:rPrChange>
        </w:rPr>
      </w:pPr>
      <w:r w:rsidRPr="000E1A5F">
        <w:rPr>
          <w:lang w:val="en-GB"/>
          <w:rPrChange w:id="2287" w:author="Dioguardi, Fabio" w:date="2018-10-23T11:24:00Z">
            <w:rPr/>
          </w:rPrChange>
        </w:rPr>
        <w:t>a positive value indicates that when looking from the monitored vent, the sensor is located in the East (“located in the Eastern sector”)</w:t>
      </w:r>
    </w:p>
    <w:p w14:paraId="555B6654" w14:textId="77777777" w:rsidR="00A80339" w:rsidRPr="000E1A5F" w:rsidRDefault="00A80339" w:rsidP="001507E8">
      <w:pPr>
        <w:pStyle w:val="ListParagraph"/>
        <w:numPr>
          <w:ilvl w:val="0"/>
          <w:numId w:val="30"/>
        </w:numPr>
        <w:spacing w:after="160" w:line="259" w:lineRule="auto"/>
        <w:rPr>
          <w:lang w:val="en-GB"/>
          <w:rPrChange w:id="2288" w:author="Dioguardi, Fabio" w:date="2018-10-23T11:24:00Z">
            <w:rPr/>
          </w:rPrChange>
        </w:rPr>
      </w:pPr>
      <w:r w:rsidRPr="000E1A5F">
        <w:rPr>
          <w:lang w:val="en-GB"/>
          <w:rPrChange w:id="2289" w:author="Dioguardi, Fabio" w:date="2018-10-23T11:24:00Z">
            <w:rPr/>
          </w:rPrChange>
        </w:rPr>
        <w:t>a negative value indicates that when looking from the monitored vent, the sensor is located in the West (“located in the Western sector”)</w:t>
      </w:r>
    </w:p>
    <w:p w14:paraId="2E717E5B" w14:textId="77777777" w:rsidR="00A80339" w:rsidRPr="000E1A5F" w:rsidRDefault="00A80339" w:rsidP="001507E8">
      <w:pPr>
        <w:pStyle w:val="ListParagraph"/>
        <w:numPr>
          <w:ilvl w:val="0"/>
          <w:numId w:val="30"/>
        </w:numPr>
        <w:spacing w:after="160" w:line="259" w:lineRule="auto"/>
        <w:rPr>
          <w:lang w:val="en-GB"/>
          <w:rPrChange w:id="2290" w:author="Dioguardi, Fabio" w:date="2018-10-23T11:24:00Z">
            <w:rPr/>
          </w:rPrChange>
        </w:rPr>
      </w:pPr>
      <w:r w:rsidRPr="000E1A5F">
        <w:rPr>
          <w:lang w:val="en-GB"/>
          <w:rPrChange w:id="2291" w:author="Dioguardi, Fabio" w:date="2018-10-23T11:24:00Z">
            <w:rPr/>
          </w:rPrChange>
        </w:rPr>
        <w:t>“9999” indicates an empty slot (i.e., a placeholder if no sensor is assigned)</w:t>
      </w:r>
    </w:p>
    <w:p w14:paraId="53093ABB" w14:textId="77777777" w:rsidR="00A80339" w:rsidRPr="000E1A5F" w:rsidRDefault="00A80339" w:rsidP="001507E8">
      <w:pPr>
        <w:pStyle w:val="ListParagraph"/>
        <w:numPr>
          <w:ilvl w:val="0"/>
          <w:numId w:val="30"/>
        </w:numPr>
        <w:spacing w:after="160" w:line="259" w:lineRule="auto"/>
        <w:rPr>
          <w:lang w:val="en-GB"/>
          <w:rPrChange w:id="2292" w:author="Dioguardi, Fabio" w:date="2018-10-23T11:24:00Z">
            <w:rPr/>
          </w:rPrChange>
        </w:rPr>
      </w:pPr>
      <w:r w:rsidRPr="000E1A5F">
        <w:rPr>
          <w:lang w:val="en-GB"/>
          <w:rPrChange w:id="2293" w:author="Dioguardi, Fabio" w:date="2018-10-23T11:24:00Z">
            <w:rPr/>
          </w:rPrChange>
        </w:rPr>
        <w:t>“-999” indicates that the eruption site is out of focus</w:t>
      </w:r>
    </w:p>
    <w:p w14:paraId="241EF153" w14:textId="77777777" w:rsidR="00A80339" w:rsidRPr="000E1A5F" w:rsidRDefault="00A80339" w:rsidP="00A80339">
      <w:pPr>
        <w:rPr>
          <w:lang w:val="en-GB"/>
          <w:rPrChange w:id="2294" w:author="Dioguardi, Fabio" w:date="2018-10-23T11:24:00Z">
            <w:rPr/>
          </w:rPrChange>
        </w:rPr>
      </w:pPr>
    </w:p>
    <w:p w14:paraId="521CCB60" w14:textId="77777777" w:rsidR="00A80339" w:rsidRPr="000E1A5F" w:rsidRDefault="00A80339" w:rsidP="004E20AA">
      <w:pPr>
        <w:pStyle w:val="Heading2"/>
        <w:numPr>
          <w:ilvl w:val="0"/>
          <w:numId w:val="0"/>
        </w:numPr>
        <w:ind w:left="576" w:hanging="576"/>
        <w:rPr>
          <w:lang w:val="en-GB"/>
          <w:rPrChange w:id="2295" w:author="Dioguardi, Fabio" w:date="2018-10-23T11:24:00Z">
            <w:rPr/>
          </w:rPrChange>
        </w:rPr>
      </w:pPr>
      <w:bookmarkStart w:id="2296" w:name="_Toc528058486"/>
      <w:r w:rsidRPr="000E1A5F">
        <w:rPr>
          <w:lang w:val="en-GB"/>
          <w:rPrChange w:id="2297" w:author="Dioguardi, Fabio" w:date="2018-10-23T11:24:00Z">
            <w:rPr/>
          </w:rPrChange>
        </w:rPr>
        <w:t>Option 2 – Using FoxSet.py to generate the “.</w:t>
      </w:r>
      <w:proofErr w:type="spellStart"/>
      <w:r w:rsidRPr="000E1A5F">
        <w:rPr>
          <w:i/>
          <w:lang w:val="en-GB"/>
          <w:rPrChange w:id="2298" w:author="Dioguardi, Fabio" w:date="2018-10-23T11:24:00Z">
            <w:rPr>
              <w:i/>
            </w:rPr>
          </w:rPrChange>
        </w:rPr>
        <w:t>ini</w:t>
      </w:r>
      <w:proofErr w:type="spellEnd"/>
      <w:r w:rsidRPr="000E1A5F">
        <w:rPr>
          <w:lang w:val="en-GB"/>
          <w:rPrChange w:id="2299" w:author="Dioguardi, Fabio" w:date="2018-10-23T11:24:00Z">
            <w:rPr/>
          </w:rPrChange>
        </w:rPr>
        <w:t>” files semi-automatically.</w:t>
      </w:r>
      <w:bookmarkEnd w:id="2296"/>
    </w:p>
    <w:p w14:paraId="35B313FE" w14:textId="77777777" w:rsidR="00A80339" w:rsidRPr="000E1A5F" w:rsidRDefault="00A80339" w:rsidP="00A80339">
      <w:pPr>
        <w:rPr>
          <w:lang w:val="en-GB"/>
          <w:rPrChange w:id="2300" w:author="Dioguardi, Fabio" w:date="2018-10-23T11:24:00Z">
            <w:rPr/>
          </w:rPrChange>
        </w:rPr>
      </w:pPr>
      <w:r w:rsidRPr="000E1A5F">
        <w:rPr>
          <w:lang w:val="en-GB"/>
          <w:rPrChange w:id="2301" w:author="Dioguardi, Fabio" w:date="2018-10-23T11:24:00Z">
            <w:rPr/>
          </w:rPrChange>
        </w:rPr>
        <w:t>FoxSet.py assists the operator with generating the necessary “.</w:t>
      </w:r>
      <w:proofErr w:type="spellStart"/>
      <w:r w:rsidRPr="000E1A5F">
        <w:rPr>
          <w:i/>
          <w:lang w:val="en-GB"/>
          <w:rPrChange w:id="2302" w:author="Dioguardi, Fabio" w:date="2018-10-23T11:24:00Z">
            <w:rPr>
              <w:i/>
            </w:rPr>
          </w:rPrChange>
        </w:rPr>
        <w:t>ini</w:t>
      </w:r>
      <w:proofErr w:type="spellEnd"/>
      <w:r w:rsidRPr="000E1A5F">
        <w:rPr>
          <w:lang w:val="en-GB"/>
          <w:rPrChange w:id="2303" w:author="Dioguardi, Fabio" w:date="2018-10-23T11:24:00Z">
            <w:rPr/>
          </w:rPrChange>
        </w:rPr>
        <w:t xml:space="preserve">” files. </w:t>
      </w:r>
    </w:p>
    <w:p w14:paraId="2FF29A3C" w14:textId="77777777" w:rsidR="00FA0DF1" w:rsidRPr="000E1A5F" w:rsidRDefault="00FA0DF1" w:rsidP="00A80339">
      <w:pPr>
        <w:rPr>
          <w:lang w:val="en-GB"/>
          <w:rPrChange w:id="2304" w:author="Dioguardi, Fabio" w:date="2018-10-23T11:24:00Z">
            <w:rPr/>
          </w:rPrChange>
        </w:rPr>
      </w:pPr>
    </w:p>
    <w:p w14:paraId="3212C340" w14:textId="77777777" w:rsidR="00A80339" w:rsidRPr="000E1A5F" w:rsidRDefault="00A80339" w:rsidP="004E20AA">
      <w:pPr>
        <w:pStyle w:val="Heading3"/>
        <w:numPr>
          <w:ilvl w:val="0"/>
          <w:numId w:val="0"/>
        </w:numPr>
        <w:ind w:left="720" w:hanging="720"/>
        <w:rPr>
          <w:lang w:val="en-GB"/>
          <w:rPrChange w:id="2305" w:author="Dioguardi, Fabio" w:date="2018-10-23T11:24:00Z">
            <w:rPr/>
          </w:rPrChange>
        </w:rPr>
      </w:pPr>
      <w:bookmarkStart w:id="2306" w:name="_Toc528058487"/>
      <w:r w:rsidRPr="000E1A5F">
        <w:rPr>
          <w:lang w:val="en-GB"/>
          <w:rPrChange w:id="2307" w:author="Dioguardi, Fabio" w:date="2018-10-23T11:24:00Z">
            <w:rPr/>
          </w:rPrChange>
        </w:rPr>
        <w:t xml:space="preserve">Initiating </w:t>
      </w:r>
      <w:proofErr w:type="spellStart"/>
      <w:r w:rsidRPr="000E1A5F">
        <w:rPr>
          <w:lang w:val="en-GB"/>
          <w:rPrChange w:id="2308" w:author="Dioguardi, Fabio" w:date="2018-10-23T11:24:00Z">
            <w:rPr/>
          </w:rPrChange>
        </w:rPr>
        <w:t>FoxSet</w:t>
      </w:r>
      <w:bookmarkEnd w:id="2306"/>
      <w:proofErr w:type="spellEnd"/>
    </w:p>
    <w:p w14:paraId="14D94F23" w14:textId="7640227B" w:rsidR="00A80339" w:rsidRPr="000E1A5F" w:rsidRDefault="00A80339" w:rsidP="00A80339">
      <w:pPr>
        <w:rPr>
          <w:lang w:val="en-GB"/>
          <w:rPrChange w:id="2309" w:author="Dioguardi, Fabio" w:date="2018-10-23T11:24:00Z">
            <w:rPr/>
          </w:rPrChange>
        </w:rPr>
      </w:pPr>
      <w:r w:rsidRPr="000E1A5F">
        <w:rPr>
          <w:lang w:val="en-GB"/>
          <w:rPrChange w:id="2310" w:author="Dioguardi, Fabio" w:date="2018-10-23T11:24:00Z">
            <w:rPr/>
          </w:rPrChange>
        </w:rPr>
        <w:t>Place a copy of FoxSet.py in the folder “</w:t>
      </w:r>
      <w:proofErr w:type="spellStart"/>
      <w:r w:rsidRPr="000E1A5F">
        <w:rPr>
          <w:lang w:val="en-GB"/>
          <w:rPrChange w:id="2311" w:author="Dioguardi, Fabio" w:date="2018-10-23T11:24:00Z">
            <w:rPr/>
          </w:rPrChange>
        </w:rPr>
        <w:t>refir_config</w:t>
      </w:r>
      <w:proofErr w:type="spellEnd"/>
      <w:r w:rsidRPr="000E1A5F">
        <w:rPr>
          <w:lang w:val="en-GB"/>
          <w:rPrChange w:id="2312" w:author="Dioguardi, Fabio" w:date="2018-10-23T11:24:00Z">
            <w:rPr/>
          </w:rPrChange>
        </w:rPr>
        <w:t xml:space="preserve">” and start the program. </w:t>
      </w:r>
      <w:r w:rsidR="00D62B3F" w:rsidRPr="000E1A5F">
        <w:rPr>
          <w:lang w:val="en-GB"/>
          <w:rPrChange w:id="2313" w:author="Dioguardi, Fabio" w:date="2018-10-23T11:24:00Z">
            <w:rPr/>
          </w:rPrChange>
        </w:rPr>
        <w:fldChar w:fldCharType="begin"/>
      </w:r>
      <w:r w:rsidR="00D62B3F" w:rsidRPr="000E1A5F">
        <w:rPr>
          <w:lang w:val="en-GB"/>
          <w:rPrChange w:id="2314" w:author="Dioguardi, Fabio" w:date="2018-10-23T11:24:00Z">
            <w:rPr/>
          </w:rPrChange>
        </w:rPr>
        <w:instrText xml:space="preserve"> REF _Ref482197613 </w:instrText>
      </w:r>
      <w:r w:rsidR="00D62B3F" w:rsidRPr="000E1A5F">
        <w:rPr>
          <w:lang w:val="en-GB"/>
          <w:rPrChange w:id="2315" w:author="Dioguardi, Fabio" w:date="2018-10-23T11:24:00Z">
            <w:rPr/>
          </w:rPrChange>
        </w:rPr>
        <w:fldChar w:fldCharType="separate"/>
      </w:r>
      <w:r w:rsidR="00DE7C99" w:rsidRPr="000E1A5F">
        <w:rPr>
          <w:lang w:val="en-GB"/>
          <w:rPrChange w:id="2316" w:author="Dioguardi, Fabio" w:date="2018-10-23T11:24:00Z">
            <w:rPr/>
          </w:rPrChange>
        </w:rPr>
        <w:t xml:space="preserve">Figure </w:t>
      </w:r>
      <w:r w:rsidR="00DE7C99" w:rsidRPr="000E1A5F">
        <w:rPr>
          <w:noProof/>
          <w:lang w:val="en-GB"/>
          <w:rPrChange w:id="2317" w:author="Dioguardi, Fabio" w:date="2018-10-23T11:24:00Z">
            <w:rPr>
              <w:noProof/>
            </w:rPr>
          </w:rPrChange>
        </w:rPr>
        <w:t>10</w:t>
      </w:r>
      <w:r w:rsidR="00D62B3F" w:rsidRPr="000E1A5F">
        <w:rPr>
          <w:lang w:val="en-GB"/>
          <w:rPrChange w:id="2318" w:author="Dioguardi, Fabio" w:date="2018-10-23T11:24:00Z">
            <w:rPr/>
          </w:rPrChange>
        </w:rPr>
        <w:fldChar w:fldCharType="end"/>
      </w:r>
      <w:r w:rsidR="00D62B3F" w:rsidRPr="000E1A5F">
        <w:rPr>
          <w:lang w:val="en-GB"/>
          <w:rPrChange w:id="2319" w:author="Dioguardi, Fabio" w:date="2018-10-23T11:24:00Z">
            <w:rPr/>
          </w:rPrChange>
        </w:rPr>
        <w:t xml:space="preserve"> </w:t>
      </w:r>
      <w:r w:rsidRPr="000E1A5F">
        <w:rPr>
          <w:lang w:val="en-GB"/>
          <w:rPrChange w:id="2320" w:author="Dioguardi, Fabio" w:date="2018-10-23T11:24:00Z">
            <w:rPr/>
          </w:rPrChange>
        </w:rPr>
        <w:t>presents the start screen:</w:t>
      </w:r>
    </w:p>
    <w:p w14:paraId="588E6A2F" w14:textId="77777777" w:rsidR="0038772D" w:rsidRPr="000E1A5F" w:rsidRDefault="00A80339" w:rsidP="0038772D">
      <w:pPr>
        <w:keepNext/>
        <w:rPr>
          <w:lang w:val="en-GB"/>
          <w:rPrChange w:id="2321" w:author="Dioguardi, Fabio" w:date="2018-10-23T11:24:00Z">
            <w:rPr/>
          </w:rPrChange>
        </w:rPr>
      </w:pPr>
      <w:r w:rsidRPr="000E1A5F">
        <w:rPr>
          <w:noProof/>
          <w:lang w:val="en-GB" w:eastAsia="en-GB"/>
        </w:rPr>
        <w:lastRenderedPageBreak/>
        <w:drawing>
          <wp:inline distT="0" distB="0" distL="0" distR="0" wp14:anchorId="58AB36F1" wp14:editId="7A15239C">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FBD9FDE" w14:textId="33569662" w:rsidR="00A80339" w:rsidRPr="000E1A5F" w:rsidRDefault="0038772D" w:rsidP="0038772D">
      <w:pPr>
        <w:pStyle w:val="Caption"/>
        <w:rPr>
          <w:lang w:val="en-GB"/>
          <w:rPrChange w:id="2322" w:author="Dioguardi, Fabio" w:date="2018-10-23T11:24:00Z">
            <w:rPr/>
          </w:rPrChange>
        </w:rPr>
      </w:pPr>
      <w:bookmarkStart w:id="2323" w:name="_Ref482197613"/>
      <w:bookmarkStart w:id="2324" w:name="_Ref483224594"/>
      <w:r w:rsidRPr="000E1A5F">
        <w:rPr>
          <w:lang w:val="en-GB"/>
          <w:rPrChange w:id="2325" w:author="Dioguardi, Fabio" w:date="2018-10-23T11:24:00Z">
            <w:rPr/>
          </w:rPrChange>
        </w:rPr>
        <w:t xml:space="preserve">Figure </w:t>
      </w:r>
      <w:r w:rsidRPr="000E1A5F">
        <w:rPr>
          <w:lang w:val="en-GB"/>
          <w:rPrChange w:id="2326" w:author="Dioguardi, Fabio" w:date="2018-10-23T11:24:00Z">
            <w:rPr/>
          </w:rPrChange>
        </w:rPr>
        <w:fldChar w:fldCharType="begin"/>
      </w:r>
      <w:r w:rsidRPr="000E1A5F">
        <w:rPr>
          <w:lang w:val="en-GB"/>
          <w:rPrChange w:id="2327" w:author="Dioguardi, Fabio" w:date="2018-10-23T11:24:00Z">
            <w:rPr/>
          </w:rPrChange>
        </w:rPr>
        <w:instrText xml:space="preserve"> SEQ Figure \* ARABIC </w:instrText>
      </w:r>
      <w:r w:rsidRPr="000E1A5F">
        <w:rPr>
          <w:lang w:val="en-GB"/>
          <w:rPrChange w:id="2328" w:author="Dioguardi, Fabio" w:date="2018-10-23T11:24:00Z">
            <w:rPr/>
          </w:rPrChange>
        </w:rPr>
        <w:fldChar w:fldCharType="separate"/>
      </w:r>
      <w:r w:rsidR="00DE7C99" w:rsidRPr="000E1A5F">
        <w:rPr>
          <w:noProof/>
          <w:lang w:val="en-GB"/>
          <w:rPrChange w:id="2329" w:author="Dioguardi, Fabio" w:date="2018-10-23T11:24:00Z">
            <w:rPr>
              <w:noProof/>
            </w:rPr>
          </w:rPrChange>
        </w:rPr>
        <w:t>10</w:t>
      </w:r>
      <w:r w:rsidRPr="000E1A5F">
        <w:rPr>
          <w:lang w:val="en-GB"/>
          <w:rPrChange w:id="2330" w:author="Dioguardi, Fabio" w:date="2018-10-23T11:24:00Z">
            <w:rPr/>
          </w:rPrChange>
        </w:rPr>
        <w:fldChar w:fldCharType="end"/>
      </w:r>
      <w:bookmarkEnd w:id="2323"/>
      <w:r w:rsidRPr="000E1A5F">
        <w:rPr>
          <w:lang w:val="en-GB"/>
          <w:rPrChange w:id="2331" w:author="Dioguardi, Fabio" w:date="2018-10-23T11:24:00Z">
            <w:rPr/>
          </w:rPrChange>
        </w:rPr>
        <w:t>: Star</w:t>
      </w:r>
      <w:r w:rsidR="00D62B3F" w:rsidRPr="000E1A5F">
        <w:rPr>
          <w:lang w:val="en-GB"/>
          <w:rPrChange w:id="2332" w:author="Dioguardi, Fabio" w:date="2018-10-23T11:24:00Z">
            <w:rPr/>
          </w:rPrChange>
        </w:rPr>
        <w:t>t</w:t>
      </w:r>
      <w:r w:rsidRPr="000E1A5F">
        <w:rPr>
          <w:lang w:val="en-GB"/>
          <w:rPrChange w:id="2333" w:author="Dioguardi, Fabio" w:date="2018-10-23T11:24:00Z">
            <w:rPr/>
          </w:rPrChange>
        </w:rPr>
        <w:t xml:space="preserve"> screen of the REFIR setup script FoxSet.py</w:t>
      </w:r>
      <w:bookmarkEnd w:id="2324"/>
    </w:p>
    <w:p w14:paraId="58AB03A7" w14:textId="4224529C" w:rsidR="00A80339" w:rsidRPr="000E1A5F" w:rsidRDefault="00A80339" w:rsidP="00A80339">
      <w:pPr>
        <w:rPr>
          <w:lang w:val="en-GB"/>
          <w:rPrChange w:id="2334" w:author="Dioguardi, Fabio" w:date="2018-10-23T11:24:00Z">
            <w:rPr/>
          </w:rPrChange>
        </w:rPr>
      </w:pPr>
      <w:r w:rsidRPr="000E1A5F">
        <w:rPr>
          <w:lang w:val="en-GB"/>
          <w:rPrChange w:id="2335" w:author="Dioguardi, Fabio" w:date="2018-10-23T11:24:00Z">
            <w:rPr/>
          </w:rPrChange>
        </w:rPr>
        <w:t xml:space="preserve">After launching the program, the user is provided </w:t>
      </w:r>
      <w:r w:rsidR="006F544C" w:rsidRPr="000E1A5F">
        <w:rPr>
          <w:lang w:val="en-GB"/>
          <w:rPrChange w:id="2336" w:author="Dioguardi, Fabio" w:date="2018-10-23T11:24:00Z">
            <w:rPr/>
          </w:rPrChange>
        </w:rPr>
        <w:t xml:space="preserve">with </w:t>
      </w:r>
      <w:r w:rsidRPr="000E1A5F">
        <w:rPr>
          <w:lang w:val="en-GB"/>
          <w:rPrChange w:id="2337" w:author="Dioguardi, Fabio" w:date="2018-10-23T11:24:00Z">
            <w:rPr/>
          </w:rPrChange>
        </w:rPr>
        <w:t>the following options:</w:t>
      </w:r>
    </w:p>
    <w:p w14:paraId="18085F6C" w14:textId="77777777" w:rsidR="00FA0DF1" w:rsidRPr="000E1A5F" w:rsidRDefault="00FA0DF1" w:rsidP="00A80339">
      <w:pPr>
        <w:rPr>
          <w:lang w:val="en-GB"/>
          <w:rPrChange w:id="2338" w:author="Dioguardi, Fabio" w:date="2018-10-23T11:24:00Z">
            <w:rPr/>
          </w:rPrChange>
        </w:rPr>
      </w:pPr>
    </w:p>
    <w:p w14:paraId="33B80F2F" w14:textId="62B6D913" w:rsidR="00A80339" w:rsidRPr="000E1A5F" w:rsidRDefault="00A80339" w:rsidP="00A80339">
      <w:pPr>
        <w:rPr>
          <w:lang w:val="en-GB"/>
          <w:rPrChange w:id="2339" w:author="Dioguardi, Fabio" w:date="2018-10-23T11:24:00Z">
            <w:rPr/>
          </w:rPrChange>
        </w:rPr>
      </w:pPr>
      <w:r w:rsidRPr="000E1A5F">
        <w:rPr>
          <w:lang w:val="en-GB"/>
          <w:rPrChange w:id="2340" w:author="Dioguardi, Fabio" w:date="2018-10-23T11:24:00Z">
            <w:rPr/>
          </w:rPrChange>
        </w:rPr>
        <w:t xml:space="preserve">[1] Default Icelandic setup </w:t>
      </w:r>
      <w:r w:rsidRPr="000E1A5F">
        <w:rPr>
          <w:lang w:val="en-GB"/>
          <w:rPrChange w:id="2341" w:author="Dioguardi, Fabio" w:date="2018-10-23T11:24:00Z">
            <w:rPr/>
          </w:rPrChange>
        </w:rPr>
        <w:br/>
        <w:t>When this option is selected a “</w:t>
      </w:r>
      <w:r w:rsidRPr="000E1A5F">
        <w:rPr>
          <w:i/>
          <w:lang w:val="en-GB"/>
          <w:rPrChange w:id="2342" w:author="Dioguardi, Fabio" w:date="2018-10-23T11:24:00Z">
            <w:rPr>
              <w:i/>
            </w:rPr>
          </w:rPrChange>
        </w:rPr>
        <w:t>volcano_list.ini</w:t>
      </w:r>
      <w:r w:rsidRPr="000E1A5F">
        <w:rPr>
          <w:lang w:val="en-GB"/>
          <w:rPrChange w:id="2343" w:author="Dioguardi, Fabio" w:date="2018-10-23T11:24:00Z">
            <w:rPr/>
          </w:rPrChange>
        </w:rPr>
        <w:t xml:space="preserve">” file is automatically generated which reflects the volcano setting for Iceland ( listing the 9 most important </w:t>
      </w:r>
      <w:r w:rsidR="00D62B3F" w:rsidRPr="000E1A5F">
        <w:rPr>
          <w:lang w:val="en-GB"/>
          <w:rPrChange w:id="2344" w:author="Dioguardi, Fabio" w:date="2018-10-23T11:24:00Z">
            <w:rPr/>
          </w:rPrChange>
        </w:rPr>
        <w:t>Icelandic volcanoes and a place</w:t>
      </w:r>
      <w:r w:rsidRPr="000E1A5F">
        <w:rPr>
          <w:lang w:val="en-GB"/>
          <w:rPrChange w:id="2345" w:author="Dioguardi, Fabio" w:date="2018-10-23T11:24:00Z">
            <w:rPr/>
          </w:rPrChange>
        </w:rPr>
        <w:t>holder, denoted “</w:t>
      </w:r>
      <w:proofErr w:type="spellStart"/>
      <w:r w:rsidRPr="000E1A5F">
        <w:rPr>
          <w:lang w:val="en-GB"/>
          <w:rPrChange w:id="2346" w:author="Dioguardi, Fabio" w:date="2018-10-23T11:24:00Z">
            <w:rPr/>
          </w:rPrChange>
        </w:rPr>
        <w:t>Óvæntfjöll</w:t>
      </w:r>
      <w:proofErr w:type="spellEnd"/>
      <w:r w:rsidRPr="000E1A5F">
        <w:rPr>
          <w:lang w:val="en-GB"/>
          <w:rPrChange w:id="2347" w:author="Dioguardi, Fabio" w:date="2018-10-23T11:24:00Z">
            <w:rPr/>
          </w:rPrChange>
        </w:rPr>
        <w:t>”, which can easily be modified and adjusted by hand using a simple text editor).</w:t>
      </w:r>
    </w:p>
    <w:p w14:paraId="144180B0" w14:textId="77777777" w:rsidR="00FA0DF1" w:rsidRPr="000E1A5F" w:rsidRDefault="00FA0DF1" w:rsidP="00A80339">
      <w:pPr>
        <w:rPr>
          <w:lang w:val="en-GB"/>
          <w:rPrChange w:id="2348" w:author="Dioguardi, Fabio" w:date="2018-10-23T11:24:00Z">
            <w:rPr/>
          </w:rPrChange>
        </w:rPr>
      </w:pPr>
    </w:p>
    <w:p w14:paraId="372B5F08" w14:textId="77777777" w:rsidR="00A80339" w:rsidRPr="000E1A5F" w:rsidRDefault="00A80339" w:rsidP="00A80339">
      <w:pPr>
        <w:rPr>
          <w:lang w:val="en-GB"/>
          <w:rPrChange w:id="2349" w:author="Dioguardi, Fabio" w:date="2018-10-23T11:24:00Z">
            <w:rPr/>
          </w:rPrChange>
        </w:rPr>
      </w:pPr>
      <w:r w:rsidRPr="000E1A5F">
        <w:rPr>
          <w:lang w:val="en-GB"/>
          <w:rPrChange w:id="2350" w:author="Dioguardi, Fabio" w:date="2018-10-23T11:24:00Z">
            <w:rPr/>
          </w:rPrChange>
        </w:rPr>
        <w:t xml:space="preserve">[3] New setup </w:t>
      </w:r>
      <w:r w:rsidRPr="000E1A5F">
        <w:rPr>
          <w:lang w:val="en-GB"/>
          <w:rPrChange w:id="2351" w:author="Dioguardi, Fabio" w:date="2018-10-23T11:24:00Z">
            <w:rPr/>
          </w:rPrChange>
        </w:rPr>
        <w:br/>
      </w:r>
      <w:proofErr w:type="gramStart"/>
      <w:r w:rsidRPr="000E1A5F">
        <w:rPr>
          <w:lang w:val="en-GB"/>
          <w:rPrChange w:id="2352" w:author="Dioguardi, Fabio" w:date="2018-10-23T11:24:00Z">
            <w:rPr/>
          </w:rPrChange>
        </w:rPr>
        <w:t>When</w:t>
      </w:r>
      <w:proofErr w:type="gramEnd"/>
      <w:r w:rsidRPr="000E1A5F">
        <w:rPr>
          <w:lang w:val="en-GB"/>
          <w:rPrChange w:id="2353" w:author="Dioguardi, Fabio" w:date="2018-10-23T11:24:00Z">
            <w:rPr/>
          </w:rPrChange>
        </w:rPr>
        <w:t xml:space="preserve"> this option is selected the user can enter data of new eruption sites (see “STEP 1: Setting up volcanoes”)</w:t>
      </w:r>
    </w:p>
    <w:p w14:paraId="0913AF6A" w14:textId="77777777" w:rsidR="00FA0DF1" w:rsidRPr="000E1A5F" w:rsidRDefault="00FA0DF1" w:rsidP="00A80339">
      <w:pPr>
        <w:rPr>
          <w:lang w:val="en-GB"/>
          <w:rPrChange w:id="2354" w:author="Dioguardi, Fabio" w:date="2018-10-23T11:24:00Z">
            <w:rPr/>
          </w:rPrChange>
        </w:rPr>
      </w:pPr>
    </w:p>
    <w:p w14:paraId="15E99166" w14:textId="77777777" w:rsidR="00A80339" w:rsidRPr="000E1A5F" w:rsidRDefault="00A80339" w:rsidP="00A80339">
      <w:pPr>
        <w:rPr>
          <w:lang w:val="en-GB"/>
          <w:rPrChange w:id="2355" w:author="Dioguardi, Fabio" w:date="2018-10-23T11:24:00Z">
            <w:rPr/>
          </w:rPrChange>
        </w:rPr>
      </w:pPr>
      <w:r w:rsidRPr="000E1A5F">
        <w:rPr>
          <w:lang w:val="en-GB"/>
          <w:rPrChange w:id="2356" w:author="Dioguardi, Fabio" w:date="2018-10-23T11:24:00Z">
            <w:rPr/>
          </w:rPrChange>
        </w:rPr>
        <w:t>[5] Volcanoes already defined - move on to setup sensors (STEP 2</w:t>
      </w:r>
      <w:proofErr w:type="gramStart"/>
      <w:r w:rsidRPr="000E1A5F">
        <w:rPr>
          <w:lang w:val="en-GB"/>
          <w:rPrChange w:id="2357" w:author="Dioguardi, Fabio" w:date="2018-10-23T11:24:00Z">
            <w:rPr/>
          </w:rPrChange>
        </w:rPr>
        <w:t>)</w:t>
      </w:r>
      <w:proofErr w:type="gramEnd"/>
      <w:r w:rsidRPr="000E1A5F">
        <w:rPr>
          <w:lang w:val="en-GB"/>
          <w:rPrChange w:id="2358" w:author="Dioguardi, Fabio" w:date="2018-10-23T11:24:00Z">
            <w:rPr/>
          </w:rPrChange>
        </w:rPr>
        <w:br/>
        <w:t>The volcano specification level (STEP 1) is skipped. This option should be selected when the “</w:t>
      </w:r>
      <w:r w:rsidRPr="000E1A5F">
        <w:rPr>
          <w:i/>
          <w:lang w:val="en-GB"/>
          <w:rPrChange w:id="2359" w:author="Dioguardi, Fabio" w:date="2018-10-23T11:24:00Z">
            <w:rPr>
              <w:i/>
            </w:rPr>
          </w:rPrChange>
        </w:rPr>
        <w:t>volcano_list.ini</w:t>
      </w:r>
      <w:r w:rsidRPr="000E1A5F">
        <w:rPr>
          <w:lang w:val="en-GB"/>
          <w:rPrChange w:id="2360" w:author="Dioguardi, Fabio" w:date="2018-10-23T11:24:00Z">
            <w:rPr/>
          </w:rPrChange>
        </w:rPr>
        <w:t xml:space="preserve">” file already exists, but no sensors are defined yet. </w:t>
      </w:r>
    </w:p>
    <w:p w14:paraId="533D3126" w14:textId="77777777" w:rsidR="00FA0DF1" w:rsidRPr="000E1A5F" w:rsidRDefault="00FA0DF1" w:rsidP="00A80339">
      <w:pPr>
        <w:rPr>
          <w:lang w:val="en-GB"/>
          <w:rPrChange w:id="2361" w:author="Dioguardi, Fabio" w:date="2018-10-23T11:24:00Z">
            <w:rPr/>
          </w:rPrChange>
        </w:rPr>
      </w:pPr>
    </w:p>
    <w:p w14:paraId="3C7BA137" w14:textId="77777777" w:rsidR="00A80339" w:rsidRPr="000E1A5F" w:rsidRDefault="00A80339" w:rsidP="00A80339">
      <w:pPr>
        <w:rPr>
          <w:lang w:val="en-GB"/>
          <w:rPrChange w:id="2362" w:author="Dioguardi, Fabio" w:date="2018-10-23T11:24:00Z">
            <w:rPr/>
          </w:rPrChange>
        </w:rPr>
      </w:pPr>
      <w:r w:rsidRPr="000E1A5F">
        <w:rPr>
          <w:lang w:val="en-GB"/>
          <w:rPrChange w:id="2363" w:author="Dioguardi, Fabio" w:date="2018-10-23T11:24:00Z">
            <w:rPr/>
          </w:rPrChange>
        </w:rPr>
        <w:t>[7] Volcanoes and sensors already defined - move on to STEP3</w:t>
      </w:r>
      <w:r w:rsidRPr="000E1A5F">
        <w:rPr>
          <w:lang w:val="en-GB"/>
          <w:rPrChange w:id="2364" w:author="Dioguardi, Fabio" w:date="2018-10-23T11:24:00Z">
            <w:rPr/>
          </w:rPrChange>
        </w:rPr>
        <w:br/>
        <w:t>Select this option, when volcanoes (“</w:t>
      </w:r>
      <w:r w:rsidRPr="000E1A5F">
        <w:rPr>
          <w:i/>
          <w:lang w:val="en-GB"/>
          <w:rPrChange w:id="2365" w:author="Dioguardi, Fabio" w:date="2018-10-23T11:24:00Z">
            <w:rPr>
              <w:i/>
            </w:rPr>
          </w:rPrChange>
        </w:rPr>
        <w:t>volcano_list.ini</w:t>
      </w:r>
      <w:r w:rsidRPr="000E1A5F">
        <w:rPr>
          <w:lang w:val="en-GB"/>
          <w:rPrChange w:id="2366" w:author="Dioguardi, Fabio" w:date="2018-10-23T11:24:00Z">
            <w:rPr/>
          </w:rPrChange>
        </w:rPr>
        <w:t>”) and sensors (“</w:t>
      </w:r>
      <w:r w:rsidRPr="000E1A5F">
        <w:rPr>
          <w:i/>
          <w:lang w:val="en-GB"/>
          <w:rPrChange w:id="2367" w:author="Dioguardi, Fabio" w:date="2018-10-23T11:24:00Z">
            <w:rPr>
              <w:i/>
            </w:rPr>
          </w:rPrChange>
        </w:rPr>
        <w:t>Cband.ini</w:t>
      </w:r>
      <w:r w:rsidRPr="000E1A5F">
        <w:rPr>
          <w:lang w:val="en-GB"/>
          <w:rPrChange w:id="2368" w:author="Dioguardi, Fabio" w:date="2018-10-23T11:24:00Z">
            <w:rPr/>
          </w:rPrChange>
        </w:rPr>
        <w:t>”, “</w:t>
      </w:r>
      <w:r w:rsidRPr="000E1A5F">
        <w:rPr>
          <w:i/>
          <w:lang w:val="en-GB"/>
          <w:rPrChange w:id="2369" w:author="Dioguardi, Fabio" w:date="2018-10-23T11:24:00Z">
            <w:rPr>
              <w:i/>
            </w:rPr>
          </w:rPrChange>
        </w:rPr>
        <w:t>Xband.ini</w:t>
      </w:r>
      <w:r w:rsidRPr="000E1A5F">
        <w:rPr>
          <w:lang w:val="en-GB"/>
          <w:rPrChange w:id="2370" w:author="Dioguardi, Fabio" w:date="2018-10-23T11:24:00Z">
            <w:rPr/>
          </w:rPrChange>
        </w:rPr>
        <w:t>” and/or “</w:t>
      </w:r>
      <w:r w:rsidRPr="000E1A5F">
        <w:rPr>
          <w:i/>
          <w:lang w:val="en-GB"/>
          <w:rPrChange w:id="2371" w:author="Dioguardi, Fabio" w:date="2018-10-23T11:24:00Z">
            <w:rPr>
              <w:i/>
            </w:rPr>
          </w:rPrChange>
        </w:rPr>
        <w:t>Cam.ini</w:t>
      </w:r>
      <w:r w:rsidRPr="000E1A5F">
        <w:rPr>
          <w:lang w:val="en-GB"/>
          <w:rPrChange w:id="2372" w:author="Dioguardi, Fabio" w:date="2018-10-23T11:24:00Z">
            <w:rPr/>
          </w:rPrChange>
        </w:rPr>
        <w:t>”) are already defined and you want to compile them to generate the “</w:t>
      </w:r>
      <w:r w:rsidRPr="000E1A5F">
        <w:rPr>
          <w:i/>
          <w:lang w:val="en-GB"/>
          <w:rPrChange w:id="2373" w:author="Dioguardi, Fabio" w:date="2018-10-23T11:24:00Z">
            <w:rPr>
              <w:i/>
            </w:rPr>
          </w:rPrChange>
        </w:rPr>
        <w:t>volc_database.ini</w:t>
      </w:r>
      <w:r w:rsidRPr="000E1A5F">
        <w:rPr>
          <w:lang w:val="en-GB"/>
          <w:rPrChange w:id="2374" w:author="Dioguardi, Fabio" w:date="2018-10-23T11:24:00Z">
            <w:rPr/>
          </w:rPrChange>
        </w:rPr>
        <w:t>” file.</w:t>
      </w:r>
    </w:p>
    <w:p w14:paraId="6D936F1F" w14:textId="77777777" w:rsidR="00FA0DF1" w:rsidRPr="000E1A5F" w:rsidRDefault="00FA0DF1" w:rsidP="00A80339">
      <w:pPr>
        <w:rPr>
          <w:lang w:val="en-GB"/>
          <w:rPrChange w:id="2375" w:author="Dioguardi, Fabio" w:date="2018-10-23T11:24:00Z">
            <w:rPr/>
          </w:rPrChange>
        </w:rPr>
      </w:pPr>
    </w:p>
    <w:p w14:paraId="6DE4866E" w14:textId="77777777" w:rsidR="00A80339" w:rsidRPr="000E1A5F" w:rsidRDefault="00A80339" w:rsidP="00A80339">
      <w:pPr>
        <w:rPr>
          <w:lang w:val="en-GB"/>
          <w:rPrChange w:id="2376" w:author="Dioguardi, Fabio" w:date="2018-10-23T11:24:00Z">
            <w:rPr/>
          </w:rPrChange>
        </w:rPr>
      </w:pPr>
      <w:r w:rsidRPr="000E1A5F">
        <w:rPr>
          <w:lang w:val="en-GB"/>
          <w:rPrChange w:id="2377" w:author="Dioguardi, Fabio" w:date="2018-10-23T11:24:00Z">
            <w:rPr/>
          </w:rPrChange>
        </w:rPr>
        <w:t xml:space="preserve">[0] </w:t>
      </w:r>
      <w:proofErr w:type="gramStart"/>
      <w:r w:rsidRPr="000E1A5F">
        <w:rPr>
          <w:lang w:val="en-GB"/>
          <w:rPrChange w:id="2378" w:author="Dioguardi, Fabio" w:date="2018-10-23T11:24:00Z">
            <w:rPr/>
          </w:rPrChange>
        </w:rPr>
        <w:t>Quit</w:t>
      </w:r>
      <w:proofErr w:type="gramEnd"/>
      <w:r w:rsidRPr="000E1A5F">
        <w:rPr>
          <w:lang w:val="en-GB"/>
          <w:rPrChange w:id="2379" w:author="Dioguardi, Fabio" w:date="2018-10-23T11:24:00Z">
            <w:rPr/>
          </w:rPrChange>
        </w:rPr>
        <w:t xml:space="preserve"> without change</w:t>
      </w:r>
      <w:r w:rsidRPr="000E1A5F">
        <w:rPr>
          <w:lang w:val="en-GB"/>
          <w:rPrChange w:id="2380" w:author="Dioguardi, Fabio" w:date="2018-10-23T11:24:00Z">
            <w:rPr/>
          </w:rPrChange>
        </w:rPr>
        <w:br/>
        <w:t>Ends the program without change</w:t>
      </w:r>
    </w:p>
    <w:p w14:paraId="0BC3C39F" w14:textId="77777777" w:rsidR="004E20AA" w:rsidRPr="000E1A5F" w:rsidRDefault="004E20AA" w:rsidP="00A80339">
      <w:pPr>
        <w:rPr>
          <w:lang w:val="en-GB"/>
          <w:rPrChange w:id="2381" w:author="Dioguardi, Fabio" w:date="2018-10-23T11:24:00Z">
            <w:rPr/>
          </w:rPrChange>
        </w:rPr>
      </w:pPr>
    </w:p>
    <w:p w14:paraId="730626CA" w14:textId="77777777" w:rsidR="00A80339" w:rsidRPr="000E1A5F" w:rsidRDefault="00A80339" w:rsidP="004E20AA">
      <w:pPr>
        <w:pStyle w:val="Heading5"/>
        <w:numPr>
          <w:ilvl w:val="0"/>
          <w:numId w:val="0"/>
        </w:numPr>
        <w:ind w:left="1008" w:hanging="1008"/>
        <w:rPr>
          <w:lang w:val="en-GB"/>
          <w:rPrChange w:id="2382" w:author="Dioguardi, Fabio" w:date="2018-10-23T11:24:00Z">
            <w:rPr/>
          </w:rPrChange>
        </w:rPr>
      </w:pPr>
      <w:r w:rsidRPr="000E1A5F">
        <w:rPr>
          <w:lang w:val="en-GB"/>
          <w:rPrChange w:id="2383" w:author="Dioguardi, Fabio" w:date="2018-10-23T11:24:00Z">
            <w:rPr/>
          </w:rPrChange>
        </w:rPr>
        <w:t>STEP 1: Setting up volcanoes</w:t>
      </w:r>
    </w:p>
    <w:p w14:paraId="4E0B04E6" w14:textId="66748447" w:rsidR="00A80339" w:rsidRPr="000E1A5F" w:rsidRDefault="00A80339" w:rsidP="00A80339">
      <w:pPr>
        <w:rPr>
          <w:lang w:val="en-GB"/>
          <w:rPrChange w:id="2384" w:author="Dioguardi, Fabio" w:date="2018-10-23T11:24:00Z">
            <w:rPr/>
          </w:rPrChange>
        </w:rPr>
      </w:pPr>
      <w:r w:rsidRPr="000E1A5F">
        <w:rPr>
          <w:lang w:val="en-GB"/>
          <w:rPrChange w:id="2385" w:author="Dioguardi, Fabio" w:date="2018-10-23T11:24:00Z">
            <w:rPr/>
          </w:rPrChange>
        </w:rPr>
        <w:t xml:space="preserve">If a new setup was selected, the program goes through a number of queries (e.g., see </w:t>
      </w:r>
      <w:r w:rsidR="00AD08D2" w:rsidRPr="000E1A5F">
        <w:rPr>
          <w:lang w:val="en-GB"/>
          <w:rPrChange w:id="2386" w:author="Dioguardi, Fabio" w:date="2018-10-23T11:24:00Z">
            <w:rPr/>
          </w:rPrChange>
        </w:rPr>
        <w:fldChar w:fldCharType="begin"/>
      </w:r>
      <w:r w:rsidR="00AD08D2" w:rsidRPr="000E1A5F">
        <w:rPr>
          <w:lang w:val="en-GB"/>
          <w:rPrChange w:id="2387" w:author="Dioguardi, Fabio" w:date="2018-10-23T11:24:00Z">
            <w:rPr/>
          </w:rPrChange>
        </w:rPr>
        <w:instrText xml:space="preserve"> REF _Ref482197613 \h </w:instrText>
      </w:r>
      <w:r w:rsidR="00AD08D2" w:rsidRPr="000E1A5F">
        <w:rPr>
          <w:lang w:val="en-GB"/>
          <w:rPrChange w:id="2388" w:author="Dioguardi, Fabio" w:date="2018-10-23T11:24:00Z">
            <w:rPr/>
          </w:rPrChange>
        </w:rPr>
      </w:r>
      <w:r w:rsidR="00AD08D2" w:rsidRPr="000E1A5F">
        <w:rPr>
          <w:lang w:val="en-GB"/>
          <w:rPrChange w:id="2389" w:author="Dioguardi, Fabio" w:date="2018-10-23T11:24:00Z">
            <w:rPr/>
          </w:rPrChange>
        </w:rPr>
        <w:fldChar w:fldCharType="separate"/>
      </w:r>
      <w:r w:rsidR="00DE7C99" w:rsidRPr="000E1A5F">
        <w:rPr>
          <w:lang w:val="en-GB"/>
          <w:rPrChange w:id="2390" w:author="Dioguardi, Fabio" w:date="2018-10-23T11:24:00Z">
            <w:rPr/>
          </w:rPrChange>
        </w:rPr>
        <w:t xml:space="preserve">Figure </w:t>
      </w:r>
      <w:r w:rsidR="00DE7C99" w:rsidRPr="000E1A5F">
        <w:rPr>
          <w:noProof/>
          <w:lang w:val="en-GB"/>
          <w:rPrChange w:id="2391" w:author="Dioguardi, Fabio" w:date="2018-10-23T11:24:00Z">
            <w:rPr>
              <w:noProof/>
            </w:rPr>
          </w:rPrChange>
        </w:rPr>
        <w:t>10</w:t>
      </w:r>
      <w:r w:rsidR="00AD08D2" w:rsidRPr="000E1A5F">
        <w:rPr>
          <w:lang w:val="en-GB"/>
          <w:rPrChange w:id="2392" w:author="Dioguardi, Fabio" w:date="2018-10-23T11:24:00Z">
            <w:rPr/>
          </w:rPrChange>
        </w:rPr>
        <w:fldChar w:fldCharType="end"/>
      </w:r>
      <w:r w:rsidR="00AD08D2" w:rsidRPr="000E1A5F">
        <w:rPr>
          <w:lang w:val="en-GB"/>
          <w:rPrChange w:id="2393" w:author="Dioguardi, Fabio" w:date="2018-10-23T11:24:00Z">
            <w:rPr/>
          </w:rPrChange>
        </w:rPr>
        <w:t>).</w:t>
      </w:r>
    </w:p>
    <w:p w14:paraId="6CDBC329" w14:textId="77777777" w:rsidR="00AD08D2" w:rsidRPr="000E1A5F" w:rsidRDefault="00AD08D2" w:rsidP="00A80339">
      <w:pPr>
        <w:rPr>
          <w:lang w:val="en-GB"/>
          <w:rPrChange w:id="2394" w:author="Dioguardi, Fabio" w:date="2018-10-23T11:24:00Z">
            <w:rPr/>
          </w:rPrChange>
        </w:rPr>
      </w:pPr>
    </w:p>
    <w:p w14:paraId="182CCFAE" w14:textId="77777777" w:rsidR="00A80339" w:rsidRPr="000E1A5F" w:rsidRDefault="00A80339" w:rsidP="00A80339">
      <w:pPr>
        <w:rPr>
          <w:lang w:val="en-GB"/>
          <w:rPrChange w:id="2395" w:author="Dioguardi, Fabio" w:date="2018-10-23T11:24:00Z">
            <w:rPr/>
          </w:rPrChange>
        </w:rPr>
      </w:pPr>
      <w:proofErr w:type="spellStart"/>
      <w:r w:rsidRPr="000E1A5F">
        <w:rPr>
          <w:lang w:val="en-GB"/>
          <w:rPrChange w:id="2396" w:author="Dioguardi, Fabio" w:date="2018-10-23T11:24:00Z">
            <w:rPr/>
          </w:rPrChange>
        </w:rPr>
        <w:t>FoxSet</w:t>
      </w:r>
      <w:proofErr w:type="spellEnd"/>
      <w:r w:rsidRPr="000E1A5F">
        <w:rPr>
          <w:lang w:val="en-GB"/>
          <w:rPrChange w:id="2397" w:author="Dioguardi, Fabio" w:date="2018-10-23T11:24:00Z">
            <w:rPr/>
          </w:rPrChange>
        </w:rPr>
        <w:t xml:space="preserve"> creates a “</w:t>
      </w:r>
      <w:r w:rsidRPr="000E1A5F">
        <w:rPr>
          <w:i/>
          <w:lang w:val="en-GB"/>
          <w:rPrChange w:id="2398" w:author="Dioguardi, Fabio" w:date="2018-10-23T11:24:00Z">
            <w:rPr>
              <w:i/>
            </w:rPr>
          </w:rPrChange>
        </w:rPr>
        <w:t>volc_list.ini</w:t>
      </w:r>
      <w:r w:rsidRPr="000E1A5F">
        <w:rPr>
          <w:lang w:val="en-GB"/>
          <w:rPrChange w:id="2399" w:author="Dioguardi, Fabio" w:date="2018-10-23T11:24:00Z">
            <w:rPr/>
          </w:rPrChange>
        </w:rPr>
        <w:t>” file and adds the entries, according to the specifications given by the user. After the entry is saved, the user is asked if another volcano should be added (select “1” if this is the case).</w:t>
      </w:r>
    </w:p>
    <w:p w14:paraId="0A28120B" w14:textId="77777777" w:rsidR="00A80339" w:rsidRPr="000E1A5F" w:rsidRDefault="00A80339" w:rsidP="00A80339">
      <w:pPr>
        <w:rPr>
          <w:lang w:val="en-GB"/>
          <w:rPrChange w:id="2400" w:author="Dioguardi, Fabio" w:date="2018-10-23T11:24:00Z">
            <w:rPr/>
          </w:rPrChange>
        </w:rPr>
      </w:pPr>
      <w:r w:rsidRPr="000E1A5F">
        <w:rPr>
          <w:lang w:val="en-GB"/>
          <w:rPrChange w:id="2401" w:author="Dioguardi, Fabio" w:date="2018-10-23T11:24:00Z">
            <w:rPr/>
          </w:rPrChange>
        </w:rPr>
        <w:t>After the last entry of volcanoes (10 max) the following message is displayed:</w:t>
      </w:r>
    </w:p>
    <w:p w14:paraId="450D8253" w14:textId="77777777" w:rsidR="00FA0DF1" w:rsidRPr="000E1A5F" w:rsidRDefault="00FA0DF1" w:rsidP="00FA0DF1">
      <w:pPr>
        <w:ind w:left="720"/>
        <w:rPr>
          <w:rFonts w:ascii="Courier New" w:hAnsi="Courier New" w:cs="Courier New"/>
          <w:color w:val="006600"/>
          <w:lang w:val="en-GB"/>
          <w:rPrChange w:id="2402" w:author="Dioguardi, Fabio" w:date="2018-10-23T11:24:00Z">
            <w:rPr>
              <w:rFonts w:ascii="Courier New" w:hAnsi="Courier New" w:cs="Courier New"/>
              <w:color w:val="006600"/>
            </w:rPr>
          </w:rPrChange>
        </w:rPr>
      </w:pPr>
    </w:p>
    <w:p w14:paraId="3E48DC94" w14:textId="77777777" w:rsidR="00A80339" w:rsidRPr="000E1A5F" w:rsidRDefault="00A80339" w:rsidP="00FA0DF1">
      <w:pPr>
        <w:rPr>
          <w:rFonts w:ascii="Courier New" w:hAnsi="Courier New" w:cs="Courier New"/>
          <w:color w:val="006600"/>
          <w:lang w:val="en-GB"/>
          <w:rPrChange w:id="240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2404" w:author="Dioguardi, Fabio" w:date="2018-10-23T11:24:00Z">
            <w:rPr>
              <w:rFonts w:ascii="Courier New" w:hAnsi="Courier New" w:cs="Courier New"/>
              <w:color w:val="006600"/>
            </w:rPr>
          </w:rPrChange>
        </w:rPr>
        <w:t>List completed!</w:t>
      </w:r>
      <w:r w:rsidRPr="000E1A5F">
        <w:rPr>
          <w:rFonts w:ascii="Courier New" w:hAnsi="Courier New" w:cs="Courier New"/>
          <w:color w:val="006600"/>
          <w:lang w:val="en-GB"/>
          <w:rPrChange w:id="2405" w:author="Dioguardi, Fabio" w:date="2018-10-23T11:24:00Z">
            <w:rPr>
              <w:rFonts w:ascii="Courier New" w:hAnsi="Courier New" w:cs="Courier New"/>
              <w:color w:val="006600"/>
            </w:rPr>
          </w:rPrChange>
        </w:rPr>
        <w:br/>
        <w:t>Check in file „volcano_list.ini" if all data are correct and modify accordingly!</w:t>
      </w:r>
    </w:p>
    <w:p w14:paraId="77BA66FA" w14:textId="77777777" w:rsidR="00FA0DF1" w:rsidRPr="000E1A5F" w:rsidRDefault="00FA0DF1" w:rsidP="00FA0DF1">
      <w:pPr>
        <w:ind w:left="720"/>
        <w:rPr>
          <w:rFonts w:ascii="Courier New" w:hAnsi="Courier New" w:cs="Courier New"/>
          <w:color w:val="006600"/>
          <w:lang w:val="en-GB"/>
          <w:rPrChange w:id="2406" w:author="Dioguardi, Fabio" w:date="2018-10-23T11:24:00Z">
            <w:rPr>
              <w:rFonts w:ascii="Courier New" w:hAnsi="Courier New" w:cs="Courier New"/>
              <w:color w:val="006600"/>
            </w:rPr>
          </w:rPrChange>
        </w:rPr>
      </w:pPr>
    </w:p>
    <w:p w14:paraId="0C42F688" w14:textId="77777777" w:rsidR="00A80339" w:rsidRPr="000E1A5F" w:rsidRDefault="00A80339" w:rsidP="00A80339">
      <w:pPr>
        <w:rPr>
          <w:lang w:val="en-GB"/>
          <w:rPrChange w:id="2407" w:author="Dioguardi, Fabio" w:date="2018-10-23T11:24:00Z">
            <w:rPr/>
          </w:rPrChange>
        </w:rPr>
      </w:pPr>
      <w:r w:rsidRPr="000E1A5F">
        <w:rPr>
          <w:lang w:val="en-GB"/>
          <w:rPrChange w:id="2408" w:author="Dioguardi, Fabio" w:date="2018-10-23T11:24:00Z">
            <w:rPr/>
          </w:rPrChange>
        </w:rPr>
        <w:t>Pressing any key will bring you to STEP 2.</w:t>
      </w:r>
    </w:p>
    <w:p w14:paraId="4C2AA838" w14:textId="77777777" w:rsidR="00C96089" w:rsidRPr="000E1A5F" w:rsidRDefault="00C96089" w:rsidP="00A80339">
      <w:pPr>
        <w:rPr>
          <w:lang w:val="en-GB"/>
          <w:rPrChange w:id="2409" w:author="Dioguardi, Fabio" w:date="2018-10-23T11:24:00Z">
            <w:rPr/>
          </w:rPrChange>
        </w:rPr>
      </w:pPr>
    </w:p>
    <w:p w14:paraId="7FF86DEF" w14:textId="77777777" w:rsidR="00A80339" w:rsidRPr="000E1A5F" w:rsidRDefault="00A80339" w:rsidP="004E20AA">
      <w:pPr>
        <w:pStyle w:val="Heading5"/>
        <w:numPr>
          <w:ilvl w:val="0"/>
          <w:numId w:val="0"/>
        </w:numPr>
        <w:ind w:left="1008" w:hanging="1008"/>
        <w:rPr>
          <w:lang w:val="en-GB"/>
          <w:rPrChange w:id="2410" w:author="Dioguardi, Fabio" w:date="2018-10-23T11:24:00Z">
            <w:rPr/>
          </w:rPrChange>
        </w:rPr>
      </w:pPr>
      <w:r w:rsidRPr="000E1A5F">
        <w:rPr>
          <w:lang w:val="en-GB"/>
          <w:rPrChange w:id="2411" w:author="Dioguardi, Fabio" w:date="2018-10-23T11:24:00Z">
            <w:rPr/>
          </w:rPrChange>
        </w:rPr>
        <w:lastRenderedPageBreak/>
        <w:t>STEP 2: Setting up sensors</w:t>
      </w:r>
    </w:p>
    <w:p w14:paraId="423087AC" w14:textId="77777777" w:rsidR="00C96089" w:rsidRPr="000E1A5F" w:rsidRDefault="00A80339" w:rsidP="00C96089">
      <w:pPr>
        <w:keepNext/>
        <w:rPr>
          <w:lang w:val="en-GB"/>
          <w:rPrChange w:id="2412" w:author="Dioguardi, Fabio" w:date="2018-10-23T11:24:00Z">
            <w:rPr/>
          </w:rPrChange>
        </w:rPr>
      </w:pPr>
      <w:r w:rsidRPr="000E1A5F">
        <w:rPr>
          <w:noProof/>
          <w:lang w:val="en-GB" w:eastAsia="en-GB"/>
        </w:rPr>
        <w:drawing>
          <wp:inline distT="0" distB="0" distL="0" distR="0" wp14:anchorId="11286000" wp14:editId="599FFE08">
            <wp:extent cx="2895600" cy="838200"/>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0BFD6E93" w14:textId="31FC4F37" w:rsidR="00C96089" w:rsidRPr="000E1A5F" w:rsidRDefault="00C96089" w:rsidP="00C96089">
      <w:pPr>
        <w:pStyle w:val="Caption"/>
        <w:rPr>
          <w:lang w:val="en-GB"/>
          <w:rPrChange w:id="2413" w:author="Dioguardi, Fabio" w:date="2018-10-23T11:24:00Z">
            <w:rPr/>
          </w:rPrChange>
        </w:rPr>
      </w:pPr>
      <w:bookmarkStart w:id="2414" w:name="_Ref482198149"/>
      <w:r w:rsidRPr="000E1A5F">
        <w:rPr>
          <w:lang w:val="en-GB"/>
          <w:rPrChange w:id="2415" w:author="Dioguardi, Fabio" w:date="2018-10-23T11:24:00Z">
            <w:rPr/>
          </w:rPrChange>
        </w:rPr>
        <w:t xml:space="preserve">Figure </w:t>
      </w:r>
      <w:r w:rsidRPr="000E1A5F">
        <w:rPr>
          <w:lang w:val="en-GB"/>
          <w:rPrChange w:id="2416" w:author="Dioguardi, Fabio" w:date="2018-10-23T11:24:00Z">
            <w:rPr/>
          </w:rPrChange>
        </w:rPr>
        <w:fldChar w:fldCharType="begin"/>
      </w:r>
      <w:r w:rsidRPr="000E1A5F">
        <w:rPr>
          <w:lang w:val="en-GB"/>
          <w:rPrChange w:id="2417" w:author="Dioguardi, Fabio" w:date="2018-10-23T11:24:00Z">
            <w:rPr/>
          </w:rPrChange>
        </w:rPr>
        <w:instrText xml:space="preserve"> SEQ Figure \* ARABIC </w:instrText>
      </w:r>
      <w:r w:rsidRPr="000E1A5F">
        <w:rPr>
          <w:lang w:val="en-GB"/>
          <w:rPrChange w:id="2418" w:author="Dioguardi, Fabio" w:date="2018-10-23T11:24:00Z">
            <w:rPr/>
          </w:rPrChange>
        </w:rPr>
        <w:fldChar w:fldCharType="separate"/>
      </w:r>
      <w:r w:rsidR="00DE7C99" w:rsidRPr="000E1A5F">
        <w:rPr>
          <w:noProof/>
          <w:lang w:val="en-GB"/>
          <w:rPrChange w:id="2419" w:author="Dioguardi, Fabio" w:date="2018-10-23T11:24:00Z">
            <w:rPr>
              <w:noProof/>
            </w:rPr>
          </w:rPrChange>
        </w:rPr>
        <w:t>11</w:t>
      </w:r>
      <w:r w:rsidRPr="000E1A5F">
        <w:rPr>
          <w:lang w:val="en-GB"/>
          <w:rPrChange w:id="2420" w:author="Dioguardi, Fabio" w:date="2018-10-23T11:24:00Z">
            <w:rPr/>
          </w:rPrChange>
        </w:rPr>
        <w:fldChar w:fldCharType="end"/>
      </w:r>
      <w:bookmarkEnd w:id="2414"/>
      <w:r w:rsidRPr="000E1A5F">
        <w:rPr>
          <w:lang w:val="en-GB"/>
          <w:rPrChange w:id="2421" w:author="Dioguardi, Fabio" w:date="2018-10-23T11:24:00Z">
            <w:rPr/>
          </w:rPrChange>
        </w:rPr>
        <w:t xml:space="preserve">: </w:t>
      </w:r>
      <w:proofErr w:type="spellStart"/>
      <w:r w:rsidRPr="000E1A5F">
        <w:rPr>
          <w:lang w:val="en-GB"/>
          <w:rPrChange w:id="2422" w:author="Dioguardi, Fabio" w:date="2018-10-23T11:24:00Z">
            <w:rPr/>
          </w:rPrChange>
        </w:rPr>
        <w:t>FoxSet</w:t>
      </w:r>
      <w:proofErr w:type="spellEnd"/>
      <w:r w:rsidRPr="000E1A5F">
        <w:rPr>
          <w:lang w:val="en-GB"/>
          <w:rPrChange w:id="2423" w:author="Dioguardi, Fabio" w:date="2018-10-23T11:24:00Z">
            <w:rPr/>
          </w:rPrChange>
        </w:rPr>
        <w:t xml:space="preserve"> (STEP2) – Setting up auto-stream sensors</w:t>
      </w:r>
    </w:p>
    <w:p w14:paraId="5E615CB4" w14:textId="5E39FC6B" w:rsidR="00A80339" w:rsidRPr="000E1A5F" w:rsidRDefault="00A80339" w:rsidP="00A80339">
      <w:pPr>
        <w:rPr>
          <w:lang w:val="en-GB"/>
          <w:rPrChange w:id="2424" w:author="Dioguardi, Fabio" w:date="2018-10-23T11:24:00Z">
            <w:rPr/>
          </w:rPrChange>
        </w:rPr>
      </w:pPr>
      <w:r w:rsidRPr="000E1A5F">
        <w:rPr>
          <w:lang w:val="en-GB"/>
          <w:rPrChange w:id="2425" w:author="Dioguardi, Fabio" w:date="2018-10-23T11:24:00Z">
            <w:rPr/>
          </w:rPrChange>
        </w:rPr>
        <w:t>In this step, the user is provided by the following options</w:t>
      </w:r>
      <w:r w:rsidR="00C96089" w:rsidRPr="000E1A5F">
        <w:rPr>
          <w:lang w:val="en-GB"/>
          <w:rPrChange w:id="2426" w:author="Dioguardi, Fabio" w:date="2018-10-23T11:24:00Z">
            <w:rPr/>
          </w:rPrChange>
        </w:rPr>
        <w:t xml:space="preserve"> (see </w:t>
      </w:r>
      <w:r w:rsidR="00C96089" w:rsidRPr="000E1A5F">
        <w:rPr>
          <w:lang w:val="en-GB"/>
          <w:rPrChange w:id="2427" w:author="Dioguardi, Fabio" w:date="2018-10-23T11:24:00Z">
            <w:rPr/>
          </w:rPrChange>
        </w:rPr>
        <w:fldChar w:fldCharType="begin"/>
      </w:r>
      <w:r w:rsidR="00C96089" w:rsidRPr="000E1A5F">
        <w:rPr>
          <w:lang w:val="en-GB"/>
          <w:rPrChange w:id="2428" w:author="Dioguardi, Fabio" w:date="2018-10-23T11:24:00Z">
            <w:rPr/>
          </w:rPrChange>
        </w:rPr>
        <w:instrText xml:space="preserve"> REF _Ref482198149 </w:instrText>
      </w:r>
      <w:r w:rsidR="00C96089" w:rsidRPr="000E1A5F">
        <w:rPr>
          <w:lang w:val="en-GB"/>
          <w:rPrChange w:id="2429" w:author="Dioguardi, Fabio" w:date="2018-10-23T11:24:00Z">
            <w:rPr/>
          </w:rPrChange>
        </w:rPr>
        <w:fldChar w:fldCharType="separate"/>
      </w:r>
      <w:r w:rsidR="00DE7C99" w:rsidRPr="000E1A5F">
        <w:rPr>
          <w:lang w:val="en-GB"/>
          <w:rPrChange w:id="2430" w:author="Dioguardi, Fabio" w:date="2018-10-23T11:24:00Z">
            <w:rPr/>
          </w:rPrChange>
        </w:rPr>
        <w:t xml:space="preserve">Figure </w:t>
      </w:r>
      <w:r w:rsidR="00DE7C99" w:rsidRPr="000E1A5F">
        <w:rPr>
          <w:noProof/>
          <w:lang w:val="en-GB"/>
          <w:rPrChange w:id="2431" w:author="Dioguardi, Fabio" w:date="2018-10-23T11:24:00Z">
            <w:rPr>
              <w:noProof/>
            </w:rPr>
          </w:rPrChange>
        </w:rPr>
        <w:t>11</w:t>
      </w:r>
      <w:r w:rsidR="00C96089" w:rsidRPr="000E1A5F">
        <w:rPr>
          <w:lang w:val="en-GB"/>
          <w:rPrChange w:id="2432" w:author="Dioguardi, Fabio" w:date="2018-10-23T11:24:00Z">
            <w:rPr/>
          </w:rPrChange>
        </w:rPr>
        <w:fldChar w:fldCharType="end"/>
      </w:r>
      <w:r w:rsidR="00C96089" w:rsidRPr="000E1A5F">
        <w:rPr>
          <w:lang w:val="en-GB"/>
          <w:rPrChange w:id="2433" w:author="Dioguardi, Fabio" w:date="2018-10-23T11:24:00Z">
            <w:rPr/>
          </w:rPrChange>
        </w:rPr>
        <w:t>)</w:t>
      </w:r>
      <w:r w:rsidRPr="000E1A5F">
        <w:rPr>
          <w:lang w:val="en-GB"/>
          <w:rPrChange w:id="2434" w:author="Dioguardi, Fabio" w:date="2018-10-23T11:24:00Z">
            <w:rPr/>
          </w:rPrChange>
        </w:rPr>
        <w:t>:</w:t>
      </w:r>
    </w:p>
    <w:p w14:paraId="582E60CC" w14:textId="77777777" w:rsidR="00A80339" w:rsidRPr="000E1A5F" w:rsidRDefault="00A80339" w:rsidP="00A80339">
      <w:pPr>
        <w:rPr>
          <w:lang w:val="en-GB"/>
          <w:rPrChange w:id="2435" w:author="Dioguardi, Fabio" w:date="2018-10-23T11:24:00Z">
            <w:rPr/>
          </w:rPrChange>
        </w:rPr>
      </w:pPr>
      <w:r w:rsidRPr="000E1A5F">
        <w:rPr>
          <w:lang w:val="en-GB"/>
          <w:rPrChange w:id="2436" w:author="Dioguardi, Fabio" w:date="2018-10-23T11:24:00Z">
            <w:rPr/>
          </w:rPrChange>
        </w:rPr>
        <w:t xml:space="preserve">[1] Default Icelandic setup </w:t>
      </w:r>
      <w:r w:rsidRPr="000E1A5F">
        <w:rPr>
          <w:lang w:val="en-GB"/>
          <w:rPrChange w:id="2437" w:author="Dioguardi, Fabio" w:date="2018-10-23T11:24:00Z">
            <w:rPr/>
          </w:rPrChange>
        </w:rPr>
        <w:br/>
      </w:r>
      <w:proofErr w:type="gramStart"/>
      <w:r w:rsidRPr="000E1A5F">
        <w:rPr>
          <w:lang w:val="en-GB"/>
          <w:rPrChange w:id="2438" w:author="Dioguardi, Fabio" w:date="2018-10-23T11:24:00Z">
            <w:rPr/>
          </w:rPrChange>
        </w:rPr>
        <w:t>When</w:t>
      </w:r>
      <w:proofErr w:type="gramEnd"/>
      <w:r w:rsidRPr="000E1A5F">
        <w:rPr>
          <w:lang w:val="en-GB"/>
          <w:rPrChange w:id="2439" w:author="Dioguardi, Fabio" w:date="2018-10-23T11:24:00Z">
            <w:rPr/>
          </w:rPrChange>
        </w:rPr>
        <w:t xml:space="preserve"> this option is selected the three files “</w:t>
      </w:r>
      <w:r w:rsidRPr="000E1A5F">
        <w:rPr>
          <w:i/>
          <w:lang w:val="en-GB"/>
          <w:rPrChange w:id="2440" w:author="Dioguardi, Fabio" w:date="2018-10-23T11:24:00Z">
            <w:rPr>
              <w:i/>
            </w:rPr>
          </w:rPrChange>
        </w:rPr>
        <w:t>Cband.ini</w:t>
      </w:r>
      <w:r w:rsidRPr="000E1A5F">
        <w:rPr>
          <w:lang w:val="en-GB"/>
          <w:rPrChange w:id="2441" w:author="Dioguardi, Fabio" w:date="2018-10-23T11:24:00Z">
            <w:rPr/>
          </w:rPrChange>
        </w:rPr>
        <w:t>”, “</w:t>
      </w:r>
      <w:r w:rsidRPr="000E1A5F">
        <w:rPr>
          <w:i/>
          <w:lang w:val="en-GB"/>
          <w:rPrChange w:id="2442" w:author="Dioguardi, Fabio" w:date="2018-10-23T11:24:00Z">
            <w:rPr>
              <w:i/>
            </w:rPr>
          </w:rPrChange>
        </w:rPr>
        <w:t>Xband.ini</w:t>
      </w:r>
      <w:r w:rsidRPr="000E1A5F">
        <w:rPr>
          <w:lang w:val="en-GB"/>
          <w:rPrChange w:id="2443" w:author="Dioguardi, Fabio" w:date="2018-10-23T11:24:00Z">
            <w:rPr/>
          </w:rPrChange>
        </w:rPr>
        <w:t>” and “</w:t>
      </w:r>
      <w:r w:rsidRPr="000E1A5F">
        <w:rPr>
          <w:i/>
          <w:lang w:val="en-GB"/>
          <w:rPrChange w:id="2444" w:author="Dioguardi, Fabio" w:date="2018-10-23T11:24:00Z">
            <w:rPr>
              <w:i/>
            </w:rPr>
          </w:rPrChange>
        </w:rPr>
        <w:t>Cam.ini</w:t>
      </w:r>
      <w:r w:rsidRPr="000E1A5F">
        <w:rPr>
          <w:lang w:val="en-GB"/>
          <w:rPrChange w:id="2445" w:author="Dioguardi, Fabio" w:date="2018-10-23T11:24:00Z">
            <w:rPr/>
          </w:rPrChange>
        </w:rPr>
        <w:t xml:space="preserve">” are automatically generated containing the information of the current sensor settings for Iceland (2 C-band stations, 2 X-band stations, 3 webcams focused on Hekla). </w:t>
      </w:r>
      <w:r w:rsidRPr="000E1A5F">
        <w:rPr>
          <w:lang w:val="en-GB"/>
          <w:rPrChange w:id="2446" w:author="Dioguardi, Fabio" w:date="2018-10-23T11:24:00Z">
            <w:rPr/>
          </w:rPrChange>
        </w:rPr>
        <w:br/>
        <w:t>Important note: Since the X-band stations in Iceland are mobile, the user is advised to check and –if necessary- modify the coordinates for the two X-band stations!</w:t>
      </w:r>
    </w:p>
    <w:p w14:paraId="324D8D95" w14:textId="77777777" w:rsidR="00FA0DF1" w:rsidRPr="000E1A5F" w:rsidRDefault="00FA0DF1" w:rsidP="00A80339">
      <w:pPr>
        <w:rPr>
          <w:lang w:val="en-GB"/>
          <w:rPrChange w:id="2447" w:author="Dioguardi, Fabio" w:date="2018-10-23T11:24:00Z">
            <w:rPr/>
          </w:rPrChange>
        </w:rPr>
      </w:pPr>
    </w:p>
    <w:p w14:paraId="0644522C" w14:textId="77777777" w:rsidR="00A80339" w:rsidRPr="000E1A5F" w:rsidRDefault="00A80339" w:rsidP="00A80339">
      <w:pPr>
        <w:rPr>
          <w:lang w:val="en-GB"/>
          <w:rPrChange w:id="2448" w:author="Dioguardi, Fabio" w:date="2018-10-23T11:24:00Z">
            <w:rPr/>
          </w:rPrChange>
        </w:rPr>
      </w:pPr>
      <w:r w:rsidRPr="000E1A5F">
        <w:rPr>
          <w:lang w:val="en-GB"/>
          <w:rPrChange w:id="2449" w:author="Dioguardi, Fabio" w:date="2018-10-23T11:24:00Z">
            <w:rPr/>
          </w:rPrChange>
        </w:rPr>
        <w:t xml:space="preserve">[3] New setup of sensors </w:t>
      </w:r>
      <w:r w:rsidRPr="000E1A5F">
        <w:rPr>
          <w:lang w:val="en-GB"/>
          <w:rPrChange w:id="2450" w:author="Dioguardi, Fabio" w:date="2018-10-23T11:24:00Z">
            <w:rPr/>
          </w:rPrChange>
        </w:rPr>
        <w:br/>
        <w:t>Select this option to add new sensors (see below, “Sensor type menu”)</w:t>
      </w:r>
    </w:p>
    <w:p w14:paraId="643D6864" w14:textId="77777777" w:rsidR="00FA0DF1" w:rsidRPr="000E1A5F" w:rsidRDefault="00FA0DF1" w:rsidP="00A80339">
      <w:pPr>
        <w:rPr>
          <w:lang w:val="en-GB"/>
          <w:rPrChange w:id="2451" w:author="Dioguardi, Fabio" w:date="2018-10-23T11:24:00Z">
            <w:rPr/>
          </w:rPrChange>
        </w:rPr>
      </w:pPr>
    </w:p>
    <w:p w14:paraId="06111038" w14:textId="77777777" w:rsidR="00A80339" w:rsidRPr="000E1A5F" w:rsidRDefault="00A80339" w:rsidP="00A80339">
      <w:pPr>
        <w:rPr>
          <w:lang w:val="en-GB"/>
          <w:rPrChange w:id="2452" w:author="Dioguardi, Fabio" w:date="2018-10-23T11:24:00Z">
            <w:rPr/>
          </w:rPrChange>
        </w:rPr>
      </w:pPr>
      <w:r w:rsidRPr="000E1A5F">
        <w:rPr>
          <w:lang w:val="en-GB"/>
          <w:rPrChange w:id="2453" w:author="Dioguardi, Fabio" w:date="2018-10-23T11:24:00Z">
            <w:rPr/>
          </w:rPrChange>
        </w:rPr>
        <w:t>[5] Sensors already defined - move on to STEP3</w:t>
      </w:r>
      <w:r w:rsidRPr="000E1A5F">
        <w:rPr>
          <w:lang w:val="en-GB"/>
          <w:rPrChange w:id="2454" w:author="Dioguardi, Fabio" w:date="2018-10-23T11:24:00Z">
            <w:rPr/>
          </w:rPrChange>
        </w:rPr>
        <w:br/>
        <w:t>Select this option, when volcanoes (“</w:t>
      </w:r>
      <w:r w:rsidRPr="000E1A5F">
        <w:rPr>
          <w:i/>
          <w:lang w:val="en-GB"/>
          <w:rPrChange w:id="2455" w:author="Dioguardi, Fabio" w:date="2018-10-23T11:24:00Z">
            <w:rPr>
              <w:i/>
            </w:rPr>
          </w:rPrChange>
        </w:rPr>
        <w:t>volcano_list.ini</w:t>
      </w:r>
      <w:r w:rsidRPr="000E1A5F">
        <w:rPr>
          <w:lang w:val="en-GB"/>
          <w:rPrChange w:id="2456" w:author="Dioguardi, Fabio" w:date="2018-10-23T11:24:00Z">
            <w:rPr/>
          </w:rPrChange>
        </w:rPr>
        <w:t>”) and sensors (“</w:t>
      </w:r>
      <w:r w:rsidRPr="000E1A5F">
        <w:rPr>
          <w:i/>
          <w:lang w:val="en-GB"/>
          <w:rPrChange w:id="2457" w:author="Dioguardi, Fabio" w:date="2018-10-23T11:24:00Z">
            <w:rPr>
              <w:i/>
            </w:rPr>
          </w:rPrChange>
        </w:rPr>
        <w:t>Cband.ini</w:t>
      </w:r>
      <w:r w:rsidRPr="000E1A5F">
        <w:rPr>
          <w:lang w:val="en-GB"/>
          <w:rPrChange w:id="2458" w:author="Dioguardi, Fabio" w:date="2018-10-23T11:24:00Z">
            <w:rPr/>
          </w:rPrChange>
        </w:rPr>
        <w:t>”, “</w:t>
      </w:r>
      <w:r w:rsidRPr="000E1A5F">
        <w:rPr>
          <w:i/>
          <w:lang w:val="en-GB"/>
          <w:rPrChange w:id="2459" w:author="Dioguardi, Fabio" w:date="2018-10-23T11:24:00Z">
            <w:rPr>
              <w:i/>
            </w:rPr>
          </w:rPrChange>
        </w:rPr>
        <w:t>Xband.ini</w:t>
      </w:r>
      <w:r w:rsidRPr="000E1A5F">
        <w:rPr>
          <w:lang w:val="en-GB"/>
          <w:rPrChange w:id="2460" w:author="Dioguardi, Fabio" w:date="2018-10-23T11:24:00Z">
            <w:rPr/>
          </w:rPrChange>
        </w:rPr>
        <w:t>” and/or “</w:t>
      </w:r>
      <w:r w:rsidRPr="000E1A5F">
        <w:rPr>
          <w:i/>
          <w:lang w:val="en-GB"/>
          <w:rPrChange w:id="2461" w:author="Dioguardi, Fabio" w:date="2018-10-23T11:24:00Z">
            <w:rPr>
              <w:i/>
            </w:rPr>
          </w:rPrChange>
        </w:rPr>
        <w:t>Cam.ini</w:t>
      </w:r>
      <w:r w:rsidRPr="000E1A5F">
        <w:rPr>
          <w:lang w:val="en-GB"/>
          <w:rPrChange w:id="2462" w:author="Dioguardi, Fabio" w:date="2018-10-23T11:24:00Z">
            <w:rPr/>
          </w:rPrChange>
        </w:rPr>
        <w:t>”) are already defined and you want to compile them to generate the “</w:t>
      </w:r>
      <w:r w:rsidRPr="000E1A5F">
        <w:rPr>
          <w:i/>
          <w:lang w:val="en-GB"/>
          <w:rPrChange w:id="2463" w:author="Dioguardi, Fabio" w:date="2018-10-23T11:24:00Z">
            <w:rPr>
              <w:i/>
            </w:rPr>
          </w:rPrChange>
        </w:rPr>
        <w:t>volc_database.ini</w:t>
      </w:r>
      <w:r w:rsidRPr="000E1A5F">
        <w:rPr>
          <w:lang w:val="en-GB"/>
          <w:rPrChange w:id="2464" w:author="Dioguardi, Fabio" w:date="2018-10-23T11:24:00Z">
            <w:rPr/>
          </w:rPrChange>
        </w:rPr>
        <w:t>” file.</w:t>
      </w:r>
    </w:p>
    <w:p w14:paraId="22DAA74F" w14:textId="77777777" w:rsidR="00FA0DF1" w:rsidRPr="000E1A5F" w:rsidRDefault="00FA0DF1" w:rsidP="00A80339">
      <w:pPr>
        <w:rPr>
          <w:lang w:val="en-GB"/>
          <w:rPrChange w:id="2465" w:author="Dioguardi, Fabio" w:date="2018-10-23T11:24:00Z">
            <w:rPr/>
          </w:rPrChange>
        </w:rPr>
      </w:pPr>
    </w:p>
    <w:p w14:paraId="57A7EA97" w14:textId="77777777" w:rsidR="00A80339" w:rsidRPr="000E1A5F" w:rsidRDefault="00A80339" w:rsidP="00A80339">
      <w:pPr>
        <w:rPr>
          <w:lang w:val="en-GB"/>
          <w:rPrChange w:id="2466" w:author="Dioguardi, Fabio" w:date="2018-10-23T11:24:00Z">
            <w:rPr/>
          </w:rPrChange>
        </w:rPr>
      </w:pPr>
      <w:r w:rsidRPr="000E1A5F">
        <w:rPr>
          <w:lang w:val="en-GB"/>
          <w:rPrChange w:id="2467" w:author="Dioguardi, Fabio" w:date="2018-10-23T11:24:00Z">
            <w:rPr/>
          </w:rPrChange>
        </w:rPr>
        <w:t xml:space="preserve">[0] </w:t>
      </w:r>
      <w:proofErr w:type="gramStart"/>
      <w:r w:rsidRPr="000E1A5F">
        <w:rPr>
          <w:lang w:val="en-GB"/>
          <w:rPrChange w:id="2468" w:author="Dioguardi, Fabio" w:date="2018-10-23T11:24:00Z">
            <w:rPr/>
          </w:rPrChange>
        </w:rPr>
        <w:t>Quit</w:t>
      </w:r>
      <w:proofErr w:type="gramEnd"/>
      <w:r w:rsidRPr="000E1A5F">
        <w:rPr>
          <w:lang w:val="en-GB"/>
          <w:rPrChange w:id="2469" w:author="Dioguardi, Fabio" w:date="2018-10-23T11:24:00Z">
            <w:rPr/>
          </w:rPrChange>
        </w:rPr>
        <w:t xml:space="preserve"> without change</w:t>
      </w:r>
      <w:r w:rsidRPr="000E1A5F">
        <w:rPr>
          <w:lang w:val="en-GB"/>
          <w:rPrChange w:id="2470" w:author="Dioguardi, Fabio" w:date="2018-10-23T11:24:00Z">
            <w:rPr/>
          </w:rPrChange>
        </w:rPr>
        <w:br/>
        <w:t>Ends the program without change</w:t>
      </w:r>
    </w:p>
    <w:p w14:paraId="0278E8B0" w14:textId="77777777" w:rsidR="004E20AA" w:rsidRPr="000E1A5F" w:rsidRDefault="004E20AA" w:rsidP="00A80339">
      <w:pPr>
        <w:rPr>
          <w:lang w:val="en-GB"/>
          <w:rPrChange w:id="2471" w:author="Dioguardi, Fabio" w:date="2018-10-23T11:24:00Z">
            <w:rPr/>
          </w:rPrChange>
        </w:rPr>
      </w:pPr>
    </w:p>
    <w:p w14:paraId="5FDF902D" w14:textId="77777777" w:rsidR="00A80339" w:rsidRPr="000E1A5F" w:rsidRDefault="00A80339" w:rsidP="004E20AA">
      <w:pPr>
        <w:pStyle w:val="Heading5"/>
        <w:numPr>
          <w:ilvl w:val="0"/>
          <w:numId w:val="0"/>
        </w:numPr>
        <w:ind w:left="1008" w:hanging="1008"/>
        <w:rPr>
          <w:lang w:val="en-GB"/>
          <w:rPrChange w:id="2472" w:author="Dioguardi, Fabio" w:date="2018-10-23T11:24:00Z">
            <w:rPr/>
          </w:rPrChange>
        </w:rPr>
      </w:pPr>
      <w:r w:rsidRPr="000E1A5F">
        <w:rPr>
          <w:lang w:val="en-GB"/>
          <w:rPrChange w:id="2473" w:author="Dioguardi, Fabio" w:date="2018-10-23T11:24:00Z">
            <w:rPr/>
          </w:rPrChange>
        </w:rPr>
        <w:t>Sensor type menu</w:t>
      </w:r>
    </w:p>
    <w:p w14:paraId="1EAAE8B7" w14:textId="709D36C6" w:rsidR="00A80339" w:rsidRPr="000E1A5F" w:rsidRDefault="00A80339" w:rsidP="00A80339">
      <w:pPr>
        <w:rPr>
          <w:lang w:val="en-GB"/>
          <w:rPrChange w:id="2474" w:author="Dioguardi, Fabio" w:date="2018-10-23T11:24:00Z">
            <w:rPr/>
          </w:rPrChange>
        </w:rPr>
      </w:pPr>
      <w:r w:rsidRPr="000E1A5F">
        <w:rPr>
          <w:lang w:val="en-GB"/>
          <w:rPrChange w:id="2475" w:author="Dioguardi, Fabio" w:date="2018-10-23T11:24:00Z">
            <w:rPr/>
          </w:rPrChange>
        </w:rPr>
        <w:t xml:space="preserve">If “[3] New setup of sensors” was selected, a menu appears (see </w:t>
      </w:r>
      <w:r w:rsidR="00FA0DF1" w:rsidRPr="000E1A5F">
        <w:rPr>
          <w:lang w:val="en-GB"/>
          <w:rPrChange w:id="2476" w:author="Dioguardi, Fabio" w:date="2018-10-23T11:24:00Z">
            <w:rPr/>
          </w:rPrChange>
        </w:rPr>
        <w:fldChar w:fldCharType="begin"/>
      </w:r>
      <w:r w:rsidR="00FA0DF1" w:rsidRPr="000E1A5F">
        <w:rPr>
          <w:lang w:val="en-GB"/>
          <w:rPrChange w:id="2477" w:author="Dioguardi, Fabio" w:date="2018-10-23T11:24:00Z">
            <w:rPr/>
          </w:rPrChange>
        </w:rPr>
        <w:instrText xml:space="preserve"> REF _Ref482198405 </w:instrText>
      </w:r>
      <w:r w:rsidR="00FA0DF1" w:rsidRPr="000E1A5F">
        <w:rPr>
          <w:lang w:val="en-GB"/>
          <w:rPrChange w:id="2478" w:author="Dioguardi, Fabio" w:date="2018-10-23T11:24:00Z">
            <w:rPr/>
          </w:rPrChange>
        </w:rPr>
        <w:fldChar w:fldCharType="separate"/>
      </w:r>
      <w:r w:rsidR="00DE7C99" w:rsidRPr="000E1A5F">
        <w:rPr>
          <w:lang w:val="en-GB"/>
          <w:rPrChange w:id="2479" w:author="Dioguardi, Fabio" w:date="2018-10-23T11:24:00Z">
            <w:rPr/>
          </w:rPrChange>
        </w:rPr>
        <w:t xml:space="preserve">Figure </w:t>
      </w:r>
      <w:r w:rsidR="00DE7C99" w:rsidRPr="000E1A5F">
        <w:rPr>
          <w:noProof/>
          <w:lang w:val="en-GB"/>
          <w:rPrChange w:id="2480" w:author="Dioguardi, Fabio" w:date="2018-10-23T11:24:00Z">
            <w:rPr>
              <w:noProof/>
            </w:rPr>
          </w:rPrChange>
        </w:rPr>
        <w:t>12</w:t>
      </w:r>
      <w:r w:rsidR="00FA0DF1" w:rsidRPr="000E1A5F">
        <w:rPr>
          <w:lang w:val="en-GB"/>
          <w:rPrChange w:id="2481" w:author="Dioguardi, Fabio" w:date="2018-10-23T11:24:00Z">
            <w:rPr/>
          </w:rPrChange>
        </w:rPr>
        <w:fldChar w:fldCharType="end"/>
      </w:r>
      <w:r w:rsidRPr="000E1A5F">
        <w:rPr>
          <w:lang w:val="en-GB"/>
          <w:rPrChange w:id="2482" w:author="Dioguardi, Fabio" w:date="2018-10-23T11:24:00Z">
            <w:rPr/>
          </w:rPrChange>
        </w:rPr>
        <w:t>) which offers the user to specify the sensor type to be added.</w:t>
      </w:r>
    </w:p>
    <w:p w14:paraId="1C832614" w14:textId="77777777" w:rsidR="00FA0DF1" w:rsidRPr="000E1A5F" w:rsidRDefault="00A80339" w:rsidP="00FA0DF1">
      <w:pPr>
        <w:keepNext/>
        <w:rPr>
          <w:lang w:val="en-GB"/>
          <w:rPrChange w:id="2483" w:author="Dioguardi, Fabio" w:date="2018-10-23T11:24:00Z">
            <w:rPr/>
          </w:rPrChange>
        </w:rPr>
      </w:pPr>
      <w:r w:rsidRPr="000E1A5F">
        <w:rPr>
          <w:noProof/>
          <w:lang w:val="en-GB" w:eastAsia="en-GB"/>
        </w:rPr>
        <w:drawing>
          <wp:inline distT="0" distB="0" distL="0" distR="0" wp14:anchorId="54F7A7B5" wp14:editId="66A135D8">
            <wp:extent cx="2514600" cy="685800"/>
            <wp:effectExtent l="0" t="0" r="0" b="0"/>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685800"/>
                    </a:xfrm>
                    <a:prstGeom prst="rect">
                      <a:avLst/>
                    </a:prstGeom>
                    <a:noFill/>
                    <a:ln>
                      <a:noFill/>
                    </a:ln>
                  </pic:spPr>
                </pic:pic>
              </a:graphicData>
            </a:graphic>
          </wp:inline>
        </w:drawing>
      </w:r>
    </w:p>
    <w:p w14:paraId="6E587F3E" w14:textId="3A235713" w:rsidR="00FA0DF1" w:rsidRPr="000E1A5F" w:rsidRDefault="00FA0DF1" w:rsidP="00FA0DF1">
      <w:pPr>
        <w:pStyle w:val="Caption"/>
        <w:rPr>
          <w:lang w:val="en-GB"/>
          <w:rPrChange w:id="2484" w:author="Dioguardi, Fabio" w:date="2018-10-23T11:24:00Z">
            <w:rPr/>
          </w:rPrChange>
        </w:rPr>
      </w:pPr>
      <w:bookmarkStart w:id="2485" w:name="_Ref482198405"/>
      <w:r w:rsidRPr="000E1A5F">
        <w:rPr>
          <w:lang w:val="en-GB"/>
          <w:rPrChange w:id="2486" w:author="Dioguardi, Fabio" w:date="2018-10-23T11:24:00Z">
            <w:rPr/>
          </w:rPrChange>
        </w:rPr>
        <w:t xml:space="preserve">Figure </w:t>
      </w:r>
      <w:r w:rsidRPr="000E1A5F">
        <w:rPr>
          <w:lang w:val="en-GB"/>
          <w:rPrChange w:id="2487" w:author="Dioguardi, Fabio" w:date="2018-10-23T11:24:00Z">
            <w:rPr/>
          </w:rPrChange>
        </w:rPr>
        <w:fldChar w:fldCharType="begin"/>
      </w:r>
      <w:r w:rsidRPr="000E1A5F">
        <w:rPr>
          <w:lang w:val="en-GB"/>
          <w:rPrChange w:id="2488" w:author="Dioguardi, Fabio" w:date="2018-10-23T11:24:00Z">
            <w:rPr/>
          </w:rPrChange>
        </w:rPr>
        <w:instrText xml:space="preserve"> SEQ Figure \* ARABIC </w:instrText>
      </w:r>
      <w:r w:rsidRPr="000E1A5F">
        <w:rPr>
          <w:lang w:val="en-GB"/>
          <w:rPrChange w:id="2489" w:author="Dioguardi, Fabio" w:date="2018-10-23T11:24:00Z">
            <w:rPr/>
          </w:rPrChange>
        </w:rPr>
        <w:fldChar w:fldCharType="separate"/>
      </w:r>
      <w:r w:rsidR="00DE7C99" w:rsidRPr="000E1A5F">
        <w:rPr>
          <w:noProof/>
          <w:lang w:val="en-GB"/>
          <w:rPrChange w:id="2490" w:author="Dioguardi, Fabio" w:date="2018-10-23T11:24:00Z">
            <w:rPr>
              <w:noProof/>
            </w:rPr>
          </w:rPrChange>
        </w:rPr>
        <w:t>12</w:t>
      </w:r>
      <w:r w:rsidRPr="000E1A5F">
        <w:rPr>
          <w:lang w:val="en-GB"/>
          <w:rPrChange w:id="2491" w:author="Dioguardi, Fabio" w:date="2018-10-23T11:24:00Z">
            <w:rPr/>
          </w:rPrChange>
        </w:rPr>
        <w:fldChar w:fldCharType="end"/>
      </w:r>
      <w:bookmarkEnd w:id="2485"/>
      <w:r w:rsidRPr="000E1A5F">
        <w:rPr>
          <w:lang w:val="en-GB"/>
          <w:rPrChange w:id="2492" w:author="Dioguardi, Fabio" w:date="2018-10-23T11:24:00Z">
            <w:rPr/>
          </w:rPrChange>
        </w:rPr>
        <w:t xml:space="preserve">: Adding </w:t>
      </w:r>
      <w:proofErr w:type="gramStart"/>
      <w:r w:rsidRPr="000E1A5F">
        <w:rPr>
          <w:lang w:val="en-GB"/>
          <w:rPrChange w:id="2493" w:author="Dioguardi, Fabio" w:date="2018-10-23T11:24:00Z">
            <w:rPr/>
          </w:rPrChange>
        </w:rPr>
        <w:t>sensors  -</w:t>
      </w:r>
      <w:proofErr w:type="gramEnd"/>
      <w:r w:rsidRPr="000E1A5F">
        <w:rPr>
          <w:lang w:val="en-GB"/>
          <w:rPrChange w:id="2494" w:author="Dioguardi, Fabio" w:date="2018-10-23T11:24:00Z">
            <w:rPr/>
          </w:rPrChange>
        </w:rPr>
        <w:t xml:space="preserve"> sensor type menu</w:t>
      </w:r>
    </w:p>
    <w:p w14:paraId="472D2FCC" w14:textId="77777777" w:rsidR="00A80339" w:rsidRPr="000E1A5F" w:rsidRDefault="00A80339" w:rsidP="00A80339">
      <w:pPr>
        <w:rPr>
          <w:lang w:val="en-GB"/>
          <w:rPrChange w:id="2495" w:author="Dioguardi, Fabio" w:date="2018-10-23T11:24:00Z">
            <w:rPr/>
          </w:rPrChange>
        </w:rPr>
      </w:pPr>
      <w:r w:rsidRPr="000E1A5F">
        <w:rPr>
          <w:lang w:val="en-GB"/>
          <w:rPrChange w:id="2496" w:author="Dioguardi, Fabio" w:date="2018-10-23T11:24:00Z">
            <w:rPr/>
          </w:rPrChange>
        </w:rPr>
        <w:t>The following options are available:</w:t>
      </w:r>
    </w:p>
    <w:p w14:paraId="2B8F75F5" w14:textId="77777777" w:rsidR="00A80339" w:rsidRPr="000E1A5F" w:rsidRDefault="00A80339" w:rsidP="00A80339">
      <w:pPr>
        <w:rPr>
          <w:lang w:val="en-GB"/>
          <w:rPrChange w:id="2497" w:author="Dioguardi, Fabio" w:date="2018-10-23T11:24:00Z">
            <w:rPr/>
          </w:rPrChange>
        </w:rPr>
      </w:pPr>
      <w:r w:rsidRPr="000E1A5F">
        <w:rPr>
          <w:lang w:val="en-GB"/>
          <w:rPrChange w:id="2498" w:author="Dioguardi, Fabio" w:date="2018-10-23T11:24:00Z">
            <w:rPr/>
          </w:rPrChange>
        </w:rPr>
        <w:t>[1] C-band (horizontally scanning) RADAR</w:t>
      </w:r>
      <w:r w:rsidRPr="000E1A5F">
        <w:rPr>
          <w:lang w:val="en-GB"/>
          <w:rPrChange w:id="2499" w:author="Dioguardi, Fabio" w:date="2018-10-23T11:24:00Z">
            <w:rPr/>
          </w:rPrChange>
        </w:rPr>
        <w:br/>
        <w:t>will create a file “</w:t>
      </w:r>
      <w:r w:rsidRPr="000E1A5F">
        <w:rPr>
          <w:i/>
          <w:lang w:val="en-GB"/>
          <w:rPrChange w:id="2500" w:author="Dioguardi, Fabio" w:date="2018-10-23T11:24:00Z">
            <w:rPr>
              <w:i/>
            </w:rPr>
          </w:rPrChange>
        </w:rPr>
        <w:t>Cband.ini</w:t>
      </w:r>
      <w:r w:rsidRPr="000E1A5F">
        <w:rPr>
          <w:lang w:val="en-GB"/>
          <w:rPrChange w:id="2501" w:author="Dioguardi, Fabio" w:date="2018-10-23T11:24:00Z">
            <w:rPr/>
          </w:rPrChange>
        </w:rPr>
        <w:t>” and lead the user through a number of queries in order to generate the according entries within “</w:t>
      </w:r>
      <w:r w:rsidRPr="000E1A5F">
        <w:rPr>
          <w:i/>
          <w:lang w:val="en-GB"/>
          <w:rPrChange w:id="2502" w:author="Dioguardi, Fabio" w:date="2018-10-23T11:24:00Z">
            <w:rPr>
              <w:i/>
            </w:rPr>
          </w:rPrChange>
        </w:rPr>
        <w:t>Cband.ini</w:t>
      </w:r>
      <w:r w:rsidRPr="000E1A5F">
        <w:rPr>
          <w:lang w:val="en-GB"/>
          <w:rPrChange w:id="2503" w:author="Dioguardi, Fabio" w:date="2018-10-23T11:24:00Z">
            <w:rPr/>
          </w:rPrChange>
        </w:rPr>
        <w:t>”.</w:t>
      </w:r>
    </w:p>
    <w:p w14:paraId="1C759D98" w14:textId="77777777" w:rsidR="00FA0DF1" w:rsidRPr="000E1A5F" w:rsidRDefault="00FA0DF1" w:rsidP="00A80339">
      <w:pPr>
        <w:rPr>
          <w:lang w:val="en-GB"/>
          <w:rPrChange w:id="2504" w:author="Dioguardi, Fabio" w:date="2018-10-23T11:24:00Z">
            <w:rPr/>
          </w:rPrChange>
        </w:rPr>
      </w:pPr>
    </w:p>
    <w:p w14:paraId="39AD1178" w14:textId="77777777" w:rsidR="00A80339" w:rsidRPr="000E1A5F" w:rsidRDefault="00A80339" w:rsidP="00A80339">
      <w:pPr>
        <w:rPr>
          <w:lang w:val="en-GB"/>
          <w:rPrChange w:id="2505" w:author="Dioguardi, Fabio" w:date="2018-10-23T11:24:00Z">
            <w:rPr/>
          </w:rPrChange>
        </w:rPr>
      </w:pPr>
      <w:r w:rsidRPr="000E1A5F">
        <w:rPr>
          <w:lang w:val="en-GB"/>
          <w:rPrChange w:id="2506" w:author="Dioguardi, Fabio" w:date="2018-10-23T11:24:00Z">
            <w:rPr/>
          </w:rPrChange>
        </w:rPr>
        <w:t>[3] X-band (vertically scanning) RADAR</w:t>
      </w:r>
      <w:r w:rsidRPr="000E1A5F">
        <w:rPr>
          <w:lang w:val="en-GB"/>
          <w:rPrChange w:id="2507" w:author="Dioguardi, Fabio" w:date="2018-10-23T11:24:00Z">
            <w:rPr/>
          </w:rPrChange>
        </w:rPr>
        <w:br/>
        <w:t>will create a file “</w:t>
      </w:r>
      <w:r w:rsidRPr="000E1A5F">
        <w:rPr>
          <w:i/>
          <w:lang w:val="en-GB"/>
          <w:rPrChange w:id="2508" w:author="Dioguardi, Fabio" w:date="2018-10-23T11:24:00Z">
            <w:rPr>
              <w:i/>
            </w:rPr>
          </w:rPrChange>
        </w:rPr>
        <w:t>Xband.ini</w:t>
      </w:r>
      <w:r w:rsidRPr="000E1A5F">
        <w:rPr>
          <w:lang w:val="en-GB"/>
          <w:rPrChange w:id="2509" w:author="Dioguardi, Fabio" w:date="2018-10-23T11:24:00Z">
            <w:rPr/>
          </w:rPrChange>
        </w:rPr>
        <w:t>” and lead the user through a number of queries in order to generate the according entries within “</w:t>
      </w:r>
      <w:r w:rsidRPr="000E1A5F">
        <w:rPr>
          <w:i/>
          <w:lang w:val="en-GB"/>
          <w:rPrChange w:id="2510" w:author="Dioguardi, Fabio" w:date="2018-10-23T11:24:00Z">
            <w:rPr>
              <w:i/>
            </w:rPr>
          </w:rPrChange>
        </w:rPr>
        <w:t>Xband.ini</w:t>
      </w:r>
      <w:r w:rsidRPr="000E1A5F">
        <w:rPr>
          <w:lang w:val="en-GB"/>
          <w:rPrChange w:id="2511" w:author="Dioguardi, Fabio" w:date="2018-10-23T11:24:00Z">
            <w:rPr/>
          </w:rPrChange>
        </w:rPr>
        <w:t>”.</w:t>
      </w:r>
    </w:p>
    <w:p w14:paraId="672B8DA8" w14:textId="77777777" w:rsidR="00FA0DF1" w:rsidRPr="000E1A5F" w:rsidRDefault="00FA0DF1" w:rsidP="00A80339">
      <w:pPr>
        <w:rPr>
          <w:lang w:val="en-GB"/>
          <w:rPrChange w:id="2512" w:author="Dioguardi, Fabio" w:date="2018-10-23T11:24:00Z">
            <w:rPr/>
          </w:rPrChange>
        </w:rPr>
      </w:pPr>
    </w:p>
    <w:p w14:paraId="3F83FDCA" w14:textId="77777777" w:rsidR="00A80339" w:rsidRPr="000E1A5F" w:rsidRDefault="00A80339" w:rsidP="00A80339">
      <w:pPr>
        <w:rPr>
          <w:lang w:val="en-GB"/>
          <w:rPrChange w:id="2513" w:author="Dioguardi, Fabio" w:date="2018-10-23T11:24:00Z">
            <w:rPr/>
          </w:rPrChange>
        </w:rPr>
      </w:pPr>
      <w:r w:rsidRPr="000E1A5F">
        <w:rPr>
          <w:lang w:val="en-GB"/>
          <w:rPrChange w:id="2514" w:author="Dioguardi, Fabio" w:date="2018-10-23T11:24:00Z">
            <w:rPr/>
          </w:rPrChange>
        </w:rPr>
        <w:t>[5] Auto-tracking web-cameras</w:t>
      </w:r>
      <w:r w:rsidRPr="000E1A5F">
        <w:rPr>
          <w:lang w:val="en-GB"/>
          <w:rPrChange w:id="2515" w:author="Dioguardi, Fabio" w:date="2018-10-23T11:24:00Z">
            <w:rPr/>
          </w:rPrChange>
        </w:rPr>
        <w:br/>
        <w:t>will create a file “</w:t>
      </w:r>
      <w:r w:rsidRPr="000E1A5F">
        <w:rPr>
          <w:i/>
          <w:lang w:val="en-GB"/>
          <w:rPrChange w:id="2516" w:author="Dioguardi, Fabio" w:date="2018-10-23T11:24:00Z">
            <w:rPr>
              <w:i/>
            </w:rPr>
          </w:rPrChange>
        </w:rPr>
        <w:t>Cam.ini</w:t>
      </w:r>
      <w:r w:rsidRPr="000E1A5F">
        <w:rPr>
          <w:lang w:val="en-GB"/>
          <w:rPrChange w:id="2517" w:author="Dioguardi, Fabio" w:date="2018-10-23T11:24:00Z">
            <w:rPr/>
          </w:rPrChange>
        </w:rPr>
        <w:t>” and lead the user through a number of queries in order to generate the according entries within “</w:t>
      </w:r>
      <w:r w:rsidRPr="000E1A5F">
        <w:rPr>
          <w:i/>
          <w:lang w:val="en-GB"/>
          <w:rPrChange w:id="2518" w:author="Dioguardi, Fabio" w:date="2018-10-23T11:24:00Z">
            <w:rPr>
              <w:i/>
            </w:rPr>
          </w:rPrChange>
        </w:rPr>
        <w:t>Cam.ini</w:t>
      </w:r>
      <w:r w:rsidRPr="000E1A5F">
        <w:rPr>
          <w:lang w:val="en-GB"/>
          <w:rPrChange w:id="2519" w:author="Dioguardi, Fabio" w:date="2018-10-23T11:24:00Z">
            <w:rPr/>
          </w:rPrChange>
        </w:rPr>
        <w:t>”.</w:t>
      </w:r>
    </w:p>
    <w:p w14:paraId="0CE66424" w14:textId="77777777" w:rsidR="00FA0DF1" w:rsidRPr="000E1A5F" w:rsidRDefault="00FA0DF1" w:rsidP="00A80339">
      <w:pPr>
        <w:rPr>
          <w:lang w:val="en-GB"/>
          <w:rPrChange w:id="2520" w:author="Dioguardi, Fabio" w:date="2018-10-23T11:24:00Z">
            <w:rPr/>
          </w:rPrChange>
        </w:rPr>
      </w:pPr>
    </w:p>
    <w:p w14:paraId="45ABF604" w14:textId="77777777" w:rsidR="00A80339" w:rsidRPr="000E1A5F" w:rsidRDefault="00A80339" w:rsidP="00A80339">
      <w:pPr>
        <w:rPr>
          <w:lang w:val="en-GB"/>
          <w:rPrChange w:id="2521" w:author="Dioguardi, Fabio" w:date="2018-10-23T11:24:00Z">
            <w:rPr/>
          </w:rPrChange>
        </w:rPr>
      </w:pPr>
      <w:r w:rsidRPr="000E1A5F">
        <w:rPr>
          <w:lang w:val="en-GB"/>
          <w:rPrChange w:id="2522" w:author="Dioguardi, Fabio" w:date="2018-10-23T11:24:00Z">
            <w:rPr/>
          </w:rPrChange>
        </w:rPr>
        <w:t>[0] Continue</w:t>
      </w:r>
      <w:r w:rsidRPr="000E1A5F">
        <w:rPr>
          <w:lang w:val="en-GB"/>
          <w:rPrChange w:id="2523" w:author="Dioguardi, Fabio" w:date="2018-10-23T11:24:00Z">
            <w:rPr/>
          </w:rPrChange>
        </w:rPr>
        <w:br/>
        <w:t>will skip this step and move on to Step 3 (the generation of a “</w:t>
      </w:r>
      <w:r w:rsidRPr="000E1A5F">
        <w:rPr>
          <w:i/>
          <w:lang w:val="en-GB"/>
          <w:rPrChange w:id="2524" w:author="Dioguardi, Fabio" w:date="2018-10-23T11:24:00Z">
            <w:rPr>
              <w:i/>
            </w:rPr>
          </w:rPrChange>
        </w:rPr>
        <w:t>volc_database.ini</w:t>
      </w:r>
      <w:r w:rsidRPr="000E1A5F">
        <w:rPr>
          <w:lang w:val="en-GB"/>
          <w:rPrChange w:id="2525" w:author="Dioguardi, Fabio" w:date="2018-10-23T11:24:00Z">
            <w:rPr/>
          </w:rPrChange>
        </w:rPr>
        <w:t>” file)</w:t>
      </w:r>
    </w:p>
    <w:p w14:paraId="7D9C6116" w14:textId="77777777" w:rsidR="00FA0DF1" w:rsidRPr="000E1A5F" w:rsidRDefault="00FA0DF1" w:rsidP="00A80339">
      <w:pPr>
        <w:rPr>
          <w:lang w:val="en-GB"/>
          <w:rPrChange w:id="2526" w:author="Dioguardi, Fabio" w:date="2018-10-23T11:24:00Z">
            <w:rPr/>
          </w:rPrChange>
        </w:rPr>
      </w:pPr>
    </w:p>
    <w:p w14:paraId="7109C3CD" w14:textId="77777777" w:rsidR="00A80339" w:rsidRPr="000E1A5F" w:rsidRDefault="00A80339" w:rsidP="004E20AA">
      <w:pPr>
        <w:pStyle w:val="Heading5"/>
        <w:numPr>
          <w:ilvl w:val="0"/>
          <w:numId w:val="0"/>
        </w:numPr>
        <w:ind w:left="1008" w:hanging="1008"/>
        <w:rPr>
          <w:lang w:val="en-GB"/>
          <w:rPrChange w:id="2527" w:author="Dioguardi, Fabio" w:date="2018-10-23T11:24:00Z">
            <w:rPr/>
          </w:rPrChange>
        </w:rPr>
      </w:pPr>
      <w:r w:rsidRPr="000E1A5F">
        <w:rPr>
          <w:lang w:val="en-GB"/>
          <w:rPrChange w:id="2528" w:author="Dioguardi, Fabio" w:date="2018-10-23T11:24:00Z">
            <w:rPr/>
          </w:rPrChange>
        </w:rPr>
        <w:lastRenderedPageBreak/>
        <w:t>STEP 3: Compiling the “</w:t>
      </w:r>
      <w:r w:rsidRPr="000E1A5F">
        <w:rPr>
          <w:i/>
          <w:lang w:val="en-GB"/>
          <w:rPrChange w:id="2529" w:author="Dioguardi, Fabio" w:date="2018-10-23T11:24:00Z">
            <w:rPr>
              <w:i/>
            </w:rPr>
          </w:rPrChange>
        </w:rPr>
        <w:t>volc_database.ini</w:t>
      </w:r>
      <w:r w:rsidRPr="000E1A5F">
        <w:rPr>
          <w:lang w:val="en-GB"/>
          <w:rPrChange w:id="2530" w:author="Dioguardi, Fabio" w:date="2018-10-23T11:24:00Z">
            <w:rPr/>
          </w:rPrChange>
        </w:rPr>
        <w:t>” file</w:t>
      </w:r>
    </w:p>
    <w:p w14:paraId="1EA99333" w14:textId="3D9EA2EF" w:rsidR="00A80339" w:rsidRPr="000E1A5F" w:rsidRDefault="00A80339" w:rsidP="00A80339">
      <w:pPr>
        <w:rPr>
          <w:lang w:val="en-GB"/>
          <w:rPrChange w:id="2531" w:author="Dioguardi, Fabio" w:date="2018-10-23T11:24:00Z">
            <w:rPr/>
          </w:rPrChange>
        </w:rPr>
      </w:pPr>
      <w:r w:rsidRPr="000E1A5F">
        <w:rPr>
          <w:lang w:val="en-GB"/>
          <w:rPrChange w:id="2532" w:author="Dioguardi, Fabio" w:date="2018-10-23T11:24:00Z">
            <w:rPr/>
          </w:rPrChange>
        </w:rPr>
        <w:t>This step is</w:t>
      </w:r>
      <w:r w:rsidR="00FA0DF1" w:rsidRPr="000E1A5F">
        <w:rPr>
          <w:lang w:val="en-GB"/>
          <w:rPrChange w:id="2533" w:author="Dioguardi, Fabio" w:date="2018-10-23T11:24:00Z">
            <w:rPr/>
          </w:rPrChange>
        </w:rPr>
        <w:t xml:space="preserve"> run</w:t>
      </w:r>
      <w:r w:rsidRPr="000E1A5F">
        <w:rPr>
          <w:lang w:val="en-GB"/>
          <w:rPrChange w:id="2534" w:author="Dioguardi, Fabio" w:date="2018-10-23T11:24:00Z">
            <w:rPr/>
          </w:rPrChange>
        </w:rPr>
        <w:t xml:space="preserve"> </w:t>
      </w:r>
      <w:r w:rsidR="00FA0DF1" w:rsidRPr="000E1A5F">
        <w:rPr>
          <w:lang w:val="en-GB"/>
          <w:rPrChange w:id="2535" w:author="Dioguardi, Fabio" w:date="2018-10-23T11:24:00Z">
            <w:rPr/>
          </w:rPrChange>
        </w:rPr>
        <w:t>completely</w:t>
      </w:r>
      <w:r w:rsidRPr="000E1A5F">
        <w:rPr>
          <w:lang w:val="en-GB"/>
          <w:rPrChange w:id="2536" w:author="Dioguardi, Fabio" w:date="2018-10-23T11:24:00Z">
            <w:rPr/>
          </w:rPrChange>
        </w:rPr>
        <w:t xml:space="preserve"> automatic. </w:t>
      </w:r>
      <w:proofErr w:type="spellStart"/>
      <w:r w:rsidRPr="000E1A5F">
        <w:rPr>
          <w:lang w:val="en-GB"/>
          <w:rPrChange w:id="2537" w:author="Dioguardi, Fabio" w:date="2018-10-23T11:24:00Z">
            <w:rPr/>
          </w:rPrChange>
        </w:rPr>
        <w:t>FoxSet</w:t>
      </w:r>
      <w:proofErr w:type="spellEnd"/>
      <w:r w:rsidRPr="000E1A5F">
        <w:rPr>
          <w:lang w:val="en-GB"/>
          <w:rPrChange w:id="2538" w:author="Dioguardi, Fabio" w:date="2018-10-23T11:24:00Z">
            <w:rPr/>
          </w:rPrChange>
        </w:rPr>
        <w:t xml:space="preserve"> reads “</w:t>
      </w:r>
      <w:r w:rsidRPr="000E1A5F">
        <w:rPr>
          <w:i/>
          <w:lang w:val="en-GB"/>
          <w:rPrChange w:id="2539" w:author="Dioguardi, Fabio" w:date="2018-10-23T11:24:00Z">
            <w:rPr>
              <w:i/>
            </w:rPr>
          </w:rPrChange>
        </w:rPr>
        <w:t>volcano_list.ini</w:t>
      </w:r>
      <w:r w:rsidRPr="000E1A5F">
        <w:rPr>
          <w:lang w:val="en-GB"/>
          <w:rPrChange w:id="2540" w:author="Dioguardi, Fabio" w:date="2018-10-23T11:24:00Z">
            <w:rPr/>
          </w:rPrChange>
        </w:rPr>
        <w:t>” file together with the three source type “.</w:t>
      </w:r>
      <w:proofErr w:type="spellStart"/>
      <w:r w:rsidRPr="000E1A5F">
        <w:rPr>
          <w:lang w:val="en-GB"/>
          <w:rPrChange w:id="2541" w:author="Dioguardi, Fabio" w:date="2018-10-23T11:24:00Z">
            <w:rPr/>
          </w:rPrChange>
        </w:rPr>
        <w:t>ini</w:t>
      </w:r>
      <w:proofErr w:type="spellEnd"/>
      <w:r w:rsidRPr="000E1A5F">
        <w:rPr>
          <w:lang w:val="en-GB"/>
          <w:rPrChange w:id="2542" w:author="Dioguardi, Fabio" w:date="2018-10-23T11:24:00Z">
            <w:rPr/>
          </w:rPrChange>
        </w:rPr>
        <w:t>” files and compiles the data to compute a table with distances between eruption sites and sensors. This table is stored as “</w:t>
      </w:r>
      <w:r w:rsidRPr="000E1A5F">
        <w:rPr>
          <w:i/>
          <w:lang w:val="en-GB"/>
          <w:rPrChange w:id="2543" w:author="Dioguardi, Fabio" w:date="2018-10-23T11:24:00Z">
            <w:rPr>
              <w:i/>
            </w:rPr>
          </w:rPrChange>
        </w:rPr>
        <w:t>volc_database.ini</w:t>
      </w:r>
      <w:r w:rsidRPr="000E1A5F">
        <w:rPr>
          <w:lang w:val="en-GB"/>
          <w:rPrChange w:id="2544" w:author="Dioguardi, Fabio" w:date="2018-10-23T11:24:00Z">
            <w:rPr/>
          </w:rPrChange>
        </w:rPr>
        <w:t>”.</w:t>
      </w:r>
    </w:p>
    <w:p w14:paraId="6A80CB97" w14:textId="77777777" w:rsidR="00A80339" w:rsidRPr="000E1A5F" w:rsidRDefault="00A80339" w:rsidP="00A80339">
      <w:pPr>
        <w:rPr>
          <w:lang w:val="en-GB"/>
          <w:rPrChange w:id="2545" w:author="Dioguardi, Fabio" w:date="2018-10-23T11:24:00Z">
            <w:rPr/>
          </w:rPrChange>
        </w:rPr>
      </w:pPr>
      <w:r w:rsidRPr="000E1A5F">
        <w:rPr>
          <w:lang w:val="en-GB"/>
          <w:rPrChange w:id="2546" w:author="Dioguardi, Fabio" w:date="2018-10-23T11:24:00Z">
            <w:rPr/>
          </w:rPrChange>
        </w:rPr>
        <w:t>With the generation of “</w:t>
      </w:r>
      <w:r w:rsidRPr="000E1A5F">
        <w:rPr>
          <w:i/>
          <w:lang w:val="en-GB"/>
          <w:rPrChange w:id="2547" w:author="Dioguardi, Fabio" w:date="2018-10-23T11:24:00Z">
            <w:rPr>
              <w:i/>
            </w:rPr>
          </w:rPrChange>
        </w:rPr>
        <w:t>volc_database.ini</w:t>
      </w:r>
      <w:r w:rsidRPr="000E1A5F">
        <w:rPr>
          <w:lang w:val="en-GB"/>
          <w:rPrChange w:id="2548" w:author="Dioguardi, Fabio" w:date="2018-10-23T11:24:00Z">
            <w:rPr/>
          </w:rPrChange>
        </w:rPr>
        <w:t xml:space="preserve">”, the setup is completed. </w:t>
      </w:r>
      <w:r w:rsidRPr="000E1A5F">
        <w:rPr>
          <w:lang w:val="en-GB"/>
          <w:rPrChange w:id="2549" w:author="Dioguardi, Fabio" w:date="2018-10-23T11:24:00Z">
            <w:rPr/>
          </w:rPrChange>
        </w:rPr>
        <w:br/>
      </w:r>
    </w:p>
    <w:p w14:paraId="7D8B891A" w14:textId="177C36FF" w:rsidR="007F23A9" w:rsidRPr="000E1A5F" w:rsidRDefault="007F23A9" w:rsidP="007F23A9">
      <w:pPr>
        <w:pBdr>
          <w:top w:val="single" w:sz="4" w:space="1" w:color="auto"/>
          <w:left w:val="single" w:sz="4" w:space="4" w:color="auto"/>
          <w:bottom w:val="single" w:sz="4" w:space="1" w:color="auto"/>
          <w:right w:val="single" w:sz="4" w:space="4" w:color="auto"/>
        </w:pBdr>
        <w:rPr>
          <w:lang w:val="en-GB"/>
          <w:rPrChange w:id="2550" w:author="Dioguardi, Fabio" w:date="2018-10-23T11:24:00Z">
            <w:rPr/>
          </w:rPrChange>
        </w:rPr>
      </w:pPr>
      <w:r w:rsidRPr="000E1A5F">
        <w:rPr>
          <w:b/>
          <w:lang w:val="en-GB"/>
          <w:rPrChange w:id="2551" w:author="Dioguardi, Fabio" w:date="2018-10-23T11:24:00Z">
            <w:rPr>
              <w:b/>
            </w:rPr>
          </w:rPrChange>
        </w:rPr>
        <w:t>Important Note</w:t>
      </w:r>
      <w:r w:rsidRPr="000E1A5F">
        <w:rPr>
          <w:lang w:val="en-GB"/>
          <w:rPrChange w:id="2552" w:author="Dioguardi, Fabio" w:date="2018-10-23T11:24:00Z">
            <w:rPr/>
          </w:rPrChange>
        </w:rPr>
        <w:t>: When an eruption is imminent or ongoing, the entries in the “.</w:t>
      </w:r>
      <w:proofErr w:type="spellStart"/>
      <w:r w:rsidRPr="000E1A5F">
        <w:rPr>
          <w:i/>
          <w:lang w:val="en-GB"/>
          <w:rPrChange w:id="2553" w:author="Dioguardi, Fabio" w:date="2018-10-23T11:24:00Z">
            <w:rPr>
              <w:i/>
            </w:rPr>
          </w:rPrChange>
        </w:rPr>
        <w:t>ini</w:t>
      </w:r>
      <w:proofErr w:type="spellEnd"/>
      <w:r w:rsidRPr="000E1A5F">
        <w:rPr>
          <w:lang w:val="en-GB"/>
          <w:rPrChange w:id="2554" w:author="Dioguardi, Fabio" w:date="2018-10-23T11:24:00Z">
            <w:rPr/>
          </w:rPrChange>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0E1A5F" w:rsidRDefault="007F23A9" w:rsidP="007F23A9">
      <w:pPr>
        <w:rPr>
          <w:lang w:val="en-GB"/>
          <w:rPrChange w:id="2555" w:author="Dioguardi, Fabio" w:date="2018-10-23T11:24:00Z">
            <w:rPr/>
          </w:rPrChange>
        </w:rPr>
      </w:pPr>
      <w:r w:rsidRPr="000E1A5F">
        <w:rPr>
          <w:lang w:val="en-GB"/>
          <w:rPrChange w:id="2556" w:author="Dioguardi, Fabio" w:date="2018-10-23T11:24:00Z">
            <w:rPr/>
          </w:rPrChange>
        </w:rPr>
        <w:br w:type="page"/>
      </w:r>
    </w:p>
    <w:p w14:paraId="3271DF8A" w14:textId="77777777" w:rsidR="007F23A9" w:rsidRPr="000E1A5F" w:rsidRDefault="007F23A9" w:rsidP="00A80339">
      <w:pPr>
        <w:rPr>
          <w:lang w:val="en-GB"/>
          <w:rPrChange w:id="2557" w:author="Dioguardi, Fabio" w:date="2018-10-23T11:24:00Z">
            <w:rPr/>
          </w:rPrChange>
        </w:rPr>
      </w:pPr>
    </w:p>
    <w:p w14:paraId="54B9ACD2" w14:textId="77777777" w:rsidR="007F23A9" w:rsidRPr="000E1A5F" w:rsidRDefault="007F23A9" w:rsidP="00A80339">
      <w:pPr>
        <w:rPr>
          <w:lang w:val="en-GB"/>
          <w:rPrChange w:id="2558" w:author="Dioguardi, Fabio" w:date="2018-10-23T11:24:00Z">
            <w:rPr/>
          </w:rPrChange>
        </w:rPr>
      </w:pPr>
    </w:p>
    <w:p w14:paraId="6A0F454E" w14:textId="1CF19A11" w:rsidR="00A80339" w:rsidRPr="000E1A5F" w:rsidRDefault="00FA0DF1" w:rsidP="004E20AA">
      <w:pPr>
        <w:pStyle w:val="Heading2"/>
        <w:rPr>
          <w:lang w:val="en-GB"/>
          <w:rPrChange w:id="2559" w:author="Dioguardi, Fabio" w:date="2018-10-23T11:24:00Z">
            <w:rPr/>
          </w:rPrChange>
        </w:rPr>
      </w:pPr>
      <w:bookmarkStart w:id="2560" w:name="_Ref482270676"/>
      <w:bookmarkStart w:id="2561" w:name="_Toc528058488"/>
      <w:r w:rsidRPr="000E1A5F">
        <w:rPr>
          <w:lang w:val="en-GB"/>
          <w:rPrChange w:id="2562" w:author="Dioguardi, Fabio" w:date="2018-10-23T11:24:00Z">
            <w:rPr/>
          </w:rPrChange>
        </w:rPr>
        <w:t xml:space="preserve">How apply changes or modifications to </w:t>
      </w:r>
      <w:r w:rsidR="00A80339" w:rsidRPr="000E1A5F">
        <w:rPr>
          <w:lang w:val="en-GB"/>
          <w:rPrChange w:id="2563" w:author="Dioguardi, Fabio" w:date="2018-10-23T11:24:00Z">
            <w:rPr/>
          </w:rPrChange>
        </w:rPr>
        <w:t>an existing setup</w:t>
      </w:r>
      <w:bookmarkEnd w:id="2560"/>
      <w:bookmarkEnd w:id="2561"/>
    </w:p>
    <w:p w14:paraId="66E2BF4A" w14:textId="77777777" w:rsidR="00A80339" w:rsidRPr="000E1A5F" w:rsidRDefault="00A80339" w:rsidP="00A80339">
      <w:pPr>
        <w:rPr>
          <w:lang w:val="en-GB"/>
          <w:rPrChange w:id="2564" w:author="Dioguardi, Fabio" w:date="2018-10-23T11:24:00Z">
            <w:rPr/>
          </w:rPrChange>
        </w:rPr>
      </w:pPr>
      <w:r w:rsidRPr="000E1A5F">
        <w:rPr>
          <w:lang w:val="en-GB"/>
          <w:rPrChange w:id="2565" w:author="Dioguardi, Fabio" w:date="2018-10-23T11:24:00Z">
            <w:rPr/>
          </w:rPrChange>
        </w:rPr>
        <w:t>Each of the entries can be manually modified, when necessary -for example, if one of the radar stations is moved. Care has to be taken, that these changes are also overtaken in “</w:t>
      </w:r>
      <w:r w:rsidRPr="000E1A5F">
        <w:rPr>
          <w:i/>
          <w:lang w:val="en-GB"/>
          <w:rPrChange w:id="2566" w:author="Dioguardi, Fabio" w:date="2018-10-23T11:24:00Z">
            <w:rPr>
              <w:i/>
            </w:rPr>
          </w:rPrChange>
        </w:rPr>
        <w:t>volc_database.ini</w:t>
      </w:r>
      <w:r w:rsidRPr="000E1A5F">
        <w:rPr>
          <w:lang w:val="en-GB"/>
          <w:rPrChange w:id="2567" w:author="Dioguardi, Fabio" w:date="2018-10-23T11:24:00Z">
            <w:rPr/>
          </w:rPrChange>
        </w:rPr>
        <w:t>”.</w:t>
      </w:r>
    </w:p>
    <w:p w14:paraId="23D160B0" w14:textId="2D695771" w:rsidR="00A80339" w:rsidRPr="000E1A5F" w:rsidRDefault="0038772D" w:rsidP="00A80339">
      <w:pPr>
        <w:rPr>
          <w:lang w:val="en-GB"/>
          <w:rPrChange w:id="2568" w:author="Dioguardi, Fabio" w:date="2018-10-23T11:24:00Z">
            <w:rPr/>
          </w:rPrChange>
        </w:rPr>
      </w:pPr>
      <w:r w:rsidRPr="000E1A5F">
        <w:rPr>
          <w:lang w:val="en-GB"/>
          <w:rPrChange w:id="2569" w:author="Dioguardi, Fabio" w:date="2018-10-23T11:24:00Z">
            <w:rPr/>
          </w:rPrChange>
        </w:rPr>
        <w:t>With exception for changes in</w:t>
      </w:r>
      <w:r w:rsidR="00A80339" w:rsidRPr="000E1A5F">
        <w:rPr>
          <w:lang w:val="en-GB"/>
          <w:rPrChange w:id="2570" w:author="Dioguardi, Fabio" w:date="2018-10-23T11:24:00Z">
            <w:rPr/>
          </w:rPrChange>
        </w:rPr>
        <w:t xml:space="preserve"> “</w:t>
      </w:r>
      <w:r w:rsidR="00A80339" w:rsidRPr="000E1A5F">
        <w:rPr>
          <w:i/>
          <w:lang w:val="en-GB"/>
          <w:rPrChange w:id="2571" w:author="Dioguardi, Fabio" w:date="2018-10-23T11:24:00Z">
            <w:rPr>
              <w:i/>
            </w:rPr>
          </w:rPrChange>
        </w:rPr>
        <w:t>volcano_list.ini</w:t>
      </w:r>
      <w:r w:rsidR="00A80339" w:rsidRPr="000E1A5F">
        <w:rPr>
          <w:lang w:val="en-GB"/>
          <w:rPrChange w:id="2572" w:author="Dioguardi, Fabio" w:date="2018-10-23T11:24:00Z">
            <w:rPr/>
          </w:rPrChange>
        </w:rPr>
        <w:t xml:space="preserve">”, changes in the </w:t>
      </w:r>
      <w:r w:rsidR="007F23A9" w:rsidRPr="000E1A5F">
        <w:rPr>
          <w:lang w:val="en-GB"/>
          <w:rPrChange w:id="2573" w:author="Dioguardi, Fabio" w:date="2018-10-23T11:24:00Z">
            <w:rPr/>
          </w:rPrChange>
        </w:rPr>
        <w:t>“.</w:t>
      </w:r>
      <w:proofErr w:type="spellStart"/>
      <w:r w:rsidR="00A80339" w:rsidRPr="000E1A5F">
        <w:rPr>
          <w:i/>
          <w:lang w:val="en-GB"/>
          <w:rPrChange w:id="2574" w:author="Dioguardi, Fabio" w:date="2018-10-23T11:24:00Z">
            <w:rPr>
              <w:i/>
            </w:rPr>
          </w:rPrChange>
        </w:rPr>
        <w:t>ini</w:t>
      </w:r>
      <w:proofErr w:type="spellEnd"/>
      <w:r w:rsidR="007F23A9" w:rsidRPr="000E1A5F">
        <w:rPr>
          <w:lang w:val="en-GB"/>
          <w:rPrChange w:id="2575" w:author="Dioguardi, Fabio" w:date="2018-10-23T11:24:00Z">
            <w:rPr/>
          </w:rPrChange>
        </w:rPr>
        <w:t>”</w:t>
      </w:r>
      <w:r w:rsidR="00A80339" w:rsidRPr="000E1A5F">
        <w:rPr>
          <w:lang w:val="en-GB"/>
          <w:rPrChange w:id="2576" w:author="Dioguardi, Fabio" w:date="2018-10-23T11:24:00Z">
            <w:rPr/>
          </w:rPrChange>
        </w:rPr>
        <w:t xml:space="preserve"> files are immediately adapted by FIX without requiring a reboot.</w:t>
      </w:r>
    </w:p>
    <w:p w14:paraId="3276FB82" w14:textId="77777777" w:rsidR="00A80339" w:rsidRPr="000E1A5F" w:rsidRDefault="00A80339" w:rsidP="00A80339">
      <w:pPr>
        <w:rPr>
          <w:lang w:val="en-GB"/>
          <w:rPrChange w:id="2577" w:author="Dioguardi, Fabio" w:date="2018-10-23T11:24:00Z">
            <w:rPr/>
          </w:rPrChange>
        </w:rPr>
      </w:pPr>
      <w:r w:rsidRPr="000E1A5F">
        <w:rPr>
          <w:lang w:val="en-GB"/>
          <w:rPrChange w:id="2578" w:author="Dioguardi, Fabio" w:date="2018-10-23T11:24:00Z">
            <w:rPr/>
          </w:rPrChange>
        </w:rPr>
        <w:t>The following three use-cases shall present a guideline to quickly modify a setup as needed:</w:t>
      </w:r>
    </w:p>
    <w:p w14:paraId="1B53DD58" w14:textId="77777777" w:rsidR="00FA0DF1" w:rsidRPr="000E1A5F" w:rsidRDefault="00FA0DF1" w:rsidP="00A80339">
      <w:pPr>
        <w:rPr>
          <w:lang w:val="en-GB"/>
          <w:rPrChange w:id="2579" w:author="Dioguardi, Fabio" w:date="2018-10-23T11:24:00Z">
            <w:rPr/>
          </w:rPrChange>
        </w:rPr>
      </w:pPr>
    </w:p>
    <w:p w14:paraId="199B6D37" w14:textId="77777777" w:rsidR="00A80339" w:rsidRPr="000E1A5F" w:rsidRDefault="00A80339" w:rsidP="00A80339">
      <w:pPr>
        <w:pStyle w:val="Heading3"/>
        <w:rPr>
          <w:lang w:val="en-GB"/>
          <w:rPrChange w:id="2580" w:author="Dioguardi, Fabio" w:date="2018-10-23T11:24:00Z">
            <w:rPr/>
          </w:rPrChange>
        </w:rPr>
      </w:pPr>
      <w:bookmarkStart w:id="2581" w:name="_Toc528058489"/>
      <w:r w:rsidRPr="000E1A5F">
        <w:rPr>
          <w:lang w:val="en-GB"/>
          <w:rPrChange w:id="2582" w:author="Dioguardi, Fabio" w:date="2018-10-23T11:24:00Z">
            <w:rPr/>
          </w:rPrChange>
        </w:rPr>
        <w:t>Use case 1: Adding a new sensor to the REFIR system</w:t>
      </w:r>
      <w:bookmarkEnd w:id="2581"/>
    </w:p>
    <w:p w14:paraId="7AB9994A" w14:textId="77777777" w:rsidR="00A80339" w:rsidRPr="000E1A5F" w:rsidRDefault="00A80339" w:rsidP="001507E8">
      <w:pPr>
        <w:pStyle w:val="ListParagraph"/>
        <w:numPr>
          <w:ilvl w:val="0"/>
          <w:numId w:val="31"/>
        </w:numPr>
        <w:spacing w:after="160" w:line="259" w:lineRule="auto"/>
        <w:rPr>
          <w:lang w:val="en-GB"/>
          <w:rPrChange w:id="2583" w:author="Dioguardi, Fabio" w:date="2018-10-23T11:24:00Z">
            <w:rPr/>
          </w:rPrChange>
        </w:rPr>
      </w:pPr>
      <w:r w:rsidRPr="000E1A5F">
        <w:rPr>
          <w:lang w:val="en-GB"/>
          <w:rPrChange w:id="2584" w:author="Dioguardi, Fabio" w:date="2018-10-23T11:24:00Z">
            <w:rPr/>
          </w:rPrChange>
        </w:rPr>
        <w:t xml:space="preserve">Start </w:t>
      </w:r>
      <w:proofErr w:type="spellStart"/>
      <w:r w:rsidRPr="000E1A5F">
        <w:rPr>
          <w:lang w:val="en-GB"/>
          <w:rPrChange w:id="2585" w:author="Dioguardi, Fabio" w:date="2018-10-23T11:24:00Z">
            <w:rPr/>
          </w:rPrChange>
        </w:rPr>
        <w:t>FoxSet</w:t>
      </w:r>
      <w:proofErr w:type="spellEnd"/>
      <w:r w:rsidRPr="000E1A5F">
        <w:rPr>
          <w:lang w:val="en-GB"/>
          <w:rPrChange w:id="2586" w:author="Dioguardi, Fabio" w:date="2018-10-23T11:24:00Z">
            <w:rPr/>
          </w:rPrChange>
        </w:rPr>
        <w:t xml:space="preserve"> within the folder “</w:t>
      </w:r>
      <w:proofErr w:type="spellStart"/>
      <w:r w:rsidRPr="000E1A5F">
        <w:rPr>
          <w:lang w:val="en-GB"/>
          <w:rPrChange w:id="2587" w:author="Dioguardi, Fabio" w:date="2018-10-23T11:24:00Z">
            <w:rPr/>
          </w:rPrChange>
        </w:rPr>
        <w:t>refir_config</w:t>
      </w:r>
      <w:proofErr w:type="spellEnd"/>
      <w:r w:rsidRPr="000E1A5F">
        <w:rPr>
          <w:lang w:val="en-GB"/>
          <w:rPrChange w:id="2588" w:author="Dioguardi, Fabio" w:date="2018-10-23T11:24:00Z">
            <w:rPr/>
          </w:rPrChange>
        </w:rPr>
        <w:t>”</w:t>
      </w:r>
    </w:p>
    <w:p w14:paraId="3D3AA292" w14:textId="77777777" w:rsidR="00A80339" w:rsidRPr="000E1A5F" w:rsidRDefault="00A80339" w:rsidP="001507E8">
      <w:pPr>
        <w:pStyle w:val="ListParagraph"/>
        <w:numPr>
          <w:ilvl w:val="0"/>
          <w:numId w:val="31"/>
        </w:numPr>
        <w:spacing w:after="160" w:line="259" w:lineRule="auto"/>
        <w:rPr>
          <w:lang w:val="en-GB"/>
          <w:rPrChange w:id="2589" w:author="Dioguardi, Fabio" w:date="2018-10-23T11:24:00Z">
            <w:rPr/>
          </w:rPrChange>
        </w:rPr>
      </w:pPr>
      <w:r w:rsidRPr="000E1A5F">
        <w:rPr>
          <w:lang w:val="en-GB"/>
          <w:rPrChange w:id="2590" w:author="Dioguardi, Fabio" w:date="2018-10-23T11:24:00Z">
            <w:rPr/>
          </w:rPrChange>
        </w:rPr>
        <w:t>In the start menu select [5]: “Volcanoes already defined – move on to setup sensors (STEP2)”</w:t>
      </w:r>
    </w:p>
    <w:p w14:paraId="0D7B8A18" w14:textId="77777777" w:rsidR="00A80339" w:rsidRPr="000E1A5F" w:rsidRDefault="00A80339" w:rsidP="001507E8">
      <w:pPr>
        <w:pStyle w:val="ListParagraph"/>
        <w:numPr>
          <w:ilvl w:val="0"/>
          <w:numId w:val="31"/>
        </w:numPr>
        <w:spacing w:after="160" w:line="259" w:lineRule="auto"/>
        <w:rPr>
          <w:lang w:val="en-GB"/>
          <w:rPrChange w:id="2591" w:author="Dioguardi, Fabio" w:date="2018-10-23T11:24:00Z">
            <w:rPr/>
          </w:rPrChange>
        </w:rPr>
      </w:pPr>
      <w:r w:rsidRPr="000E1A5F">
        <w:rPr>
          <w:lang w:val="en-GB"/>
          <w:rPrChange w:id="2592" w:author="Dioguardi, Fabio" w:date="2018-10-23T11:24:00Z">
            <w:rPr/>
          </w:rPrChange>
        </w:rPr>
        <w:t>In the STEP2 menu, select [3]: “New setup of sensors/ Add new sensor”</w:t>
      </w:r>
    </w:p>
    <w:p w14:paraId="576D6008" w14:textId="77777777" w:rsidR="00A80339" w:rsidRPr="000E1A5F" w:rsidRDefault="00A80339" w:rsidP="001507E8">
      <w:pPr>
        <w:pStyle w:val="ListParagraph"/>
        <w:numPr>
          <w:ilvl w:val="0"/>
          <w:numId w:val="31"/>
        </w:numPr>
        <w:spacing w:after="160" w:line="259" w:lineRule="auto"/>
        <w:rPr>
          <w:lang w:val="en-GB"/>
          <w:rPrChange w:id="2593" w:author="Dioguardi, Fabio" w:date="2018-10-23T11:24:00Z">
            <w:rPr/>
          </w:rPrChange>
        </w:rPr>
      </w:pPr>
      <w:r w:rsidRPr="000E1A5F">
        <w:rPr>
          <w:lang w:val="en-GB"/>
          <w:rPrChange w:id="2594" w:author="Dioguardi, Fabio" w:date="2018-10-23T11:24:00Z">
            <w:rPr/>
          </w:rPrChange>
        </w:rPr>
        <w:t>In the following sensor type menu, select the type of sensor to add</w:t>
      </w:r>
    </w:p>
    <w:p w14:paraId="1A09FE48" w14:textId="77777777" w:rsidR="00A80339" w:rsidRPr="000E1A5F" w:rsidRDefault="00A80339" w:rsidP="001507E8">
      <w:pPr>
        <w:pStyle w:val="ListParagraph"/>
        <w:numPr>
          <w:ilvl w:val="0"/>
          <w:numId w:val="31"/>
        </w:numPr>
        <w:spacing w:after="160" w:line="259" w:lineRule="auto"/>
        <w:rPr>
          <w:lang w:val="en-GB"/>
          <w:rPrChange w:id="2595" w:author="Dioguardi, Fabio" w:date="2018-10-23T11:24:00Z">
            <w:rPr/>
          </w:rPrChange>
        </w:rPr>
      </w:pPr>
      <w:r w:rsidRPr="000E1A5F">
        <w:rPr>
          <w:lang w:val="en-GB"/>
          <w:rPrChange w:id="2596" w:author="Dioguardi, Fabio" w:date="2018-10-23T11:24:00Z">
            <w:rPr/>
          </w:rPrChange>
        </w:rPr>
        <w:t>Enter the relevant data in the queries that follow</w:t>
      </w:r>
    </w:p>
    <w:p w14:paraId="0C6CCECD" w14:textId="77777777" w:rsidR="00A80339" w:rsidRPr="000E1A5F" w:rsidRDefault="00A80339" w:rsidP="001507E8">
      <w:pPr>
        <w:pStyle w:val="ListParagraph"/>
        <w:numPr>
          <w:ilvl w:val="0"/>
          <w:numId w:val="31"/>
        </w:numPr>
        <w:spacing w:after="160" w:line="259" w:lineRule="auto"/>
        <w:rPr>
          <w:lang w:val="en-GB"/>
          <w:rPrChange w:id="2597" w:author="Dioguardi, Fabio" w:date="2018-10-23T11:24:00Z">
            <w:rPr/>
          </w:rPrChange>
        </w:rPr>
      </w:pPr>
      <w:r w:rsidRPr="000E1A5F">
        <w:rPr>
          <w:lang w:val="en-GB"/>
          <w:rPrChange w:id="2598" w:author="Dioguardi, Fabio" w:date="2018-10-23T11:24:00Z">
            <w:rPr/>
          </w:rPrChange>
        </w:rPr>
        <w:t>Once you have finished, you are asked if you want to add another sensor. Select [2] in case you don’t.</w:t>
      </w:r>
    </w:p>
    <w:p w14:paraId="45463C41" w14:textId="77777777" w:rsidR="00A80339" w:rsidRPr="000E1A5F" w:rsidRDefault="00A80339" w:rsidP="001507E8">
      <w:pPr>
        <w:pStyle w:val="ListParagraph"/>
        <w:numPr>
          <w:ilvl w:val="0"/>
          <w:numId w:val="31"/>
        </w:numPr>
        <w:spacing w:after="160" w:line="259" w:lineRule="auto"/>
        <w:rPr>
          <w:lang w:val="en-GB"/>
          <w:rPrChange w:id="2599" w:author="Dioguardi, Fabio" w:date="2018-10-23T11:24:00Z">
            <w:rPr/>
          </w:rPrChange>
        </w:rPr>
      </w:pPr>
      <w:r w:rsidRPr="000E1A5F">
        <w:rPr>
          <w:lang w:val="en-GB"/>
          <w:rPrChange w:id="2600" w:author="Dioguardi, Fabio" w:date="2018-10-23T11:24:00Z">
            <w:rPr/>
          </w:rPrChange>
        </w:rPr>
        <w:t>After pressing any key to confirm, you are back in the sensor setting menu (“STEP2”). If you are finished with adding sensors, press [0] to continue.</w:t>
      </w:r>
    </w:p>
    <w:p w14:paraId="328262C7" w14:textId="77777777" w:rsidR="00A80339" w:rsidRPr="000E1A5F" w:rsidRDefault="00A80339" w:rsidP="001507E8">
      <w:pPr>
        <w:pStyle w:val="ListParagraph"/>
        <w:numPr>
          <w:ilvl w:val="0"/>
          <w:numId w:val="31"/>
        </w:numPr>
        <w:spacing w:after="160" w:line="259" w:lineRule="auto"/>
        <w:rPr>
          <w:lang w:val="en-GB"/>
          <w:rPrChange w:id="2601" w:author="Dioguardi, Fabio" w:date="2018-10-23T11:24:00Z">
            <w:rPr/>
          </w:rPrChange>
        </w:rPr>
      </w:pPr>
      <w:r w:rsidRPr="000E1A5F">
        <w:rPr>
          <w:lang w:val="en-GB"/>
          <w:rPrChange w:id="2602" w:author="Dioguardi, Fabio" w:date="2018-10-23T11:24:00Z">
            <w:rPr/>
          </w:rPrChange>
        </w:rPr>
        <w:t>The file “</w:t>
      </w:r>
      <w:r w:rsidRPr="000E1A5F">
        <w:rPr>
          <w:i/>
          <w:lang w:val="en-GB"/>
          <w:rPrChange w:id="2603" w:author="Dioguardi, Fabio" w:date="2018-10-23T11:24:00Z">
            <w:rPr>
              <w:i/>
            </w:rPr>
          </w:rPrChange>
        </w:rPr>
        <w:t>volc_database.ini</w:t>
      </w:r>
      <w:r w:rsidRPr="000E1A5F">
        <w:rPr>
          <w:lang w:val="en-GB"/>
          <w:rPrChange w:id="2604" w:author="Dioguardi, Fabio" w:date="2018-10-23T11:24:00Z">
            <w:rPr/>
          </w:rPrChange>
        </w:rPr>
        <w:t>” file is then automatically recomputed. All changes are now overtaken by FIX and FOXI.</w:t>
      </w:r>
    </w:p>
    <w:p w14:paraId="4F144BFA" w14:textId="0CFB88ED" w:rsidR="00A80339" w:rsidRPr="000E1A5F" w:rsidRDefault="00A80339" w:rsidP="00A80339">
      <w:pPr>
        <w:pStyle w:val="Heading3"/>
        <w:rPr>
          <w:lang w:val="en-GB"/>
          <w:rPrChange w:id="2605" w:author="Dioguardi, Fabio" w:date="2018-10-23T11:24:00Z">
            <w:rPr/>
          </w:rPrChange>
        </w:rPr>
      </w:pPr>
      <w:bookmarkStart w:id="2606" w:name="_Toc528058490"/>
      <w:r w:rsidRPr="000E1A5F">
        <w:rPr>
          <w:lang w:val="en-GB"/>
          <w:rPrChange w:id="2607" w:author="Dioguardi, Fabio" w:date="2018-10-23T11:24:00Z">
            <w:rPr/>
          </w:rPrChange>
        </w:rPr>
        <w:t>Use case 2: Adding a new volcano to the REFIR system</w:t>
      </w:r>
      <w:bookmarkEnd w:id="2606"/>
    </w:p>
    <w:p w14:paraId="58B38DEF" w14:textId="77777777" w:rsidR="00A80339" w:rsidRPr="000E1A5F" w:rsidRDefault="00A80339" w:rsidP="00A80339">
      <w:pPr>
        <w:rPr>
          <w:lang w:val="en-GB"/>
          <w:rPrChange w:id="2608" w:author="Dioguardi, Fabio" w:date="2018-10-23T11:24:00Z">
            <w:rPr/>
          </w:rPrChange>
        </w:rPr>
      </w:pPr>
      <w:r w:rsidRPr="000E1A5F">
        <w:rPr>
          <w:lang w:val="en-GB"/>
          <w:rPrChange w:id="2609" w:author="Dioguardi, Fabio" w:date="2018-10-23T11:24:00Z">
            <w:rPr/>
          </w:rPrChange>
        </w:rPr>
        <w:t>In contrast to newly added sensors, new volcanoes are not adopted by FIX while running.</w:t>
      </w:r>
      <w:r w:rsidRPr="000E1A5F">
        <w:rPr>
          <w:lang w:val="en-GB"/>
          <w:rPrChange w:id="2610" w:author="Dioguardi, Fabio" w:date="2018-10-23T11:24:00Z">
            <w:rPr/>
          </w:rPrChange>
        </w:rPr>
        <w:br/>
        <w:t>Therefore it is recommended to close FIX before changing the settings and restart it when the modification of the setup is finished.</w:t>
      </w:r>
      <w:r w:rsidRPr="000E1A5F">
        <w:rPr>
          <w:lang w:val="en-GB"/>
          <w:rPrChange w:id="2611" w:author="Dioguardi, Fabio" w:date="2018-10-23T11:24:00Z">
            <w:rPr/>
          </w:rPrChange>
        </w:rPr>
        <w:br/>
        <w:t xml:space="preserve">Furthermore, using </w:t>
      </w:r>
      <w:proofErr w:type="spellStart"/>
      <w:r w:rsidRPr="000E1A5F">
        <w:rPr>
          <w:lang w:val="en-GB"/>
          <w:rPrChange w:id="2612" w:author="Dioguardi, Fabio" w:date="2018-10-23T11:24:00Z">
            <w:rPr/>
          </w:rPrChange>
        </w:rPr>
        <w:t>FoxSet</w:t>
      </w:r>
      <w:proofErr w:type="spellEnd"/>
      <w:r w:rsidRPr="000E1A5F">
        <w:rPr>
          <w:lang w:val="en-GB"/>
          <w:rPrChange w:id="2613" w:author="Dioguardi, Fabio" w:date="2018-10-23T11:24:00Z">
            <w:rPr/>
          </w:rPrChange>
        </w:rPr>
        <w:t xml:space="preserve"> to add a volcano to “</w:t>
      </w:r>
      <w:r w:rsidRPr="000E1A5F">
        <w:rPr>
          <w:i/>
          <w:lang w:val="en-GB"/>
          <w:rPrChange w:id="2614" w:author="Dioguardi, Fabio" w:date="2018-10-23T11:24:00Z">
            <w:rPr>
              <w:i/>
            </w:rPr>
          </w:rPrChange>
        </w:rPr>
        <w:t>volcano_list.ini</w:t>
      </w:r>
      <w:r w:rsidRPr="000E1A5F">
        <w:rPr>
          <w:lang w:val="en-GB"/>
          <w:rPrChange w:id="2615" w:author="Dioguardi, Fabio" w:date="2018-10-23T11:24:00Z">
            <w:rPr/>
          </w:rPrChange>
        </w:rPr>
        <w:t>”, would require a redefinition of the already existing volcanoes. As a work-around the following procedure is advised:</w:t>
      </w:r>
    </w:p>
    <w:p w14:paraId="7B58FB0A" w14:textId="77777777" w:rsidR="00A80339" w:rsidRPr="000E1A5F" w:rsidRDefault="00A80339" w:rsidP="001507E8">
      <w:pPr>
        <w:pStyle w:val="ListParagraph"/>
        <w:numPr>
          <w:ilvl w:val="0"/>
          <w:numId w:val="32"/>
        </w:numPr>
        <w:spacing w:after="160" w:line="259" w:lineRule="auto"/>
        <w:rPr>
          <w:lang w:val="en-GB"/>
          <w:rPrChange w:id="2616" w:author="Dioguardi, Fabio" w:date="2018-10-23T11:24:00Z">
            <w:rPr/>
          </w:rPrChange>
        </w:rPr>
      </w:pPr>
      <w:r w:rsidRPr="000E1A5F">
        <w:rPr>
          <w:lang w:val="en-GB"/>
          <w:rPrChange w:id="2617" w:author="Dioguardi, Fabio" w:date="2018-10-23T11:24:00Z">
            <w:rPr/>
          </w:rPrChange>
        </w:rPr>
        <w:t>Open “</w:t>
      </w:r>
      <w:r w:rsidRPr="000E1A5F">
        <w:rPr>
          <w:i/>
          <w:lang w:val="en-GB"/>
          <w:rPrChange w:id="2618" w:author="Dioguardi, Fabio" w:date="2018-10-23T11:24:00Z">
            <w:rPr>
              <w:i/>
            </w:rPr>
          </w:rPrChange>
        </w:rPr>
        <w:t>volcano_list.ini</w:t>
      </w:r>
      <w:r w:rsidRPr="000E1A5F">
        <w:rPr>
          <w:lang w:val="en-GB"/>
          <w:rPrChange w:id="2619" w:author="Dioguardi, Fabio" w:date="2018-10-23T11:24:00Z">
            <w:rPr/>
          </w:rPrChange>
        </w:rPr>
        <w:t>” within the folder “</w:t>
      </w:r>
      <w:proofErr w:type="spellStart"/>
      <w:r w:rsidRPr="000E1A5F">
        <w:rPr>
          <w:lang w:val="en-GB"/>
          <w:rPrChange w:id="2620" w:author="Dioguardi, Fabio" w:date="2018-10-23T11:24:00Z">
            <w:rPr/>
          </w:rPrChange>
        </w:rPr>
        <w:t>refir_config</w:t>
      </w:r>
      <w:proofErr w:type="spellEnd"/>
      <w:r w:rsidRPr="000E1A5F">
        <w:rPr>
          <w:lang w:val="en-GB"/>
          <w:rPrChange w:id="2621" w:author="Dioguardi, Fabio" w:date="2018-10-23T11:24:00Z">
            <w:rPr/>
          </w:rPrChange>
        </w:rPr>
        <w:t>”</w:t>
      </w:r>
    </w:p>
    <w:p w14:paraId="1FA39A15" w14:textId="3F46DF4E" w:rsidR="00A80339" w:rsidRPr="000E1A5F" w:rsidRDefault="00A80339" w:rsidP="001507E8">
      <w:pPr>
        <w:pStyle w:val="ListParagraph"/>
        <w:numPr>
          <w:ilvl w:val="0"/>
          <w:numId w:val="32"/>
        </w:numPr>
        <w:spacing w:after="160" w:line="259" w:lineRule="auto"/>
        <w:rPr>
          <w:lang w:val="en-GB"/>
          <w:rPrChange w:id="2622" w:author="Dioguardi, Fabio" w:date="2018-10-23T11:24:00Z">
            <w:rPr/>
          </w:rPrChange>
        </w:rPr>
      </w:pPr>
      <w:r w:rsidRPr="000E1A5F">
        <w:rPr>
          <w:lang w:val="en-GB"/>
          <w:rPrChange w:id="2623" w:author="Dioguardi, Fabio" w:date="2018-10-23T11:24:00Z">
            <w:rPr/>
          </w:rPrChange>
        </w:rPr>
        <w:t xml:space="preserve">Add the new volcano and its data accordingly. Note that only the first 10 entries are considered by the system. If needed replace one of the entries </w:t>
      </w:r>
      <w:r w:rsidR="003D125E" w:rsidRPr="000E1A5F">
        <w:rPr>
          <w:lang w:val="en-GB"/>
          <w:rPrChange w:id="2624" w:author="Dioguardi, Fabio" w:date="2018-10-23T11:24:00Z">
            <w:rPr/>
          </w:rPrChange>
        </w:rPr>
        <w:t>with</w:t>
      </w:r>
      <w:r w:rsidRPr="000E1A5F">
        <w:rPr>
          <w:lang w:val="en-GB"/>
          <w:rPrChange w:id="2625" w:author="Dioguardi, Fabio" w:date="2018-10-23T11:24:00Z">
            <w:rPr/>
          </w:rPrChange>
        </w:rPr>
        <w:t xml:space="preserve"> the new data.</w:t>
      </w:r>
    </w:p>
    <w:p w14:paraId="625ADD63" w14:textId="77777777" w:rsidR="00A80339" w:rsidRPr="000E1A5F" w:rsidRDefault="00A80339" w:rsidP="001507E8">
      <w:pPr>
        <w:pStyle w:val="ListParagraph"/>
        <w:numPr>
          <w:ilvl w:val="0"/>
          <w:numId w:val="32"/>
        </w:numPr>
        <w:spacing w:after="160" w:line="259" w:lineRule="auto"/>
        <w:rPr>
          <w:lang w:val="en-GB"/>
          <w:rPrChange w:id="2626" w:author="Dioguardi, Fabio" w:date="2018-10-23T11:24:00Z">
            <w:rPr/>
          </w:rPrChange>
        </w:rPr>
      </w:pPr>
      <w:r w:rsidRPr="000E1A5F">
        <w:rPr>
          <w:lang w:val="en-GB"/>
          <w:rPrChange w:id="2627" w:author="Dioguardi, Fabio" w:date="2018-10-23T11:24:00Z">
            <w:rPr/>
          </w:rPrChange>
        </w:rPr>
        <w:t xml:space="preserve">Start </w:t>
      </w:r>
      <w:proofErr w:type="spellStart"/>
      <w:r w:rsidRPr="000E1A5F">
        <w:rPr>
          <w:lang w:val="en-GB"/>
          <w:rPrChange w:id="2628" w:author="Dioguardi, Fabio" w:date="2018-10-23T11:24:00Z">
            <w:rPr/>
          </w:rPrChange>
        </w:rPr>
        <w:t>FoxSet</w:t>
      </w:r>
      <w:proofErr w:type="spellEnd"/>
      <w:r w:rsidRPr="000E1A5F">
        <w:rPr>
          <w:lang w:val="en-GB"/>
          <w:rPrChange w:id="2629" w:author="Dioguardi, Fabio" w:date="2018-10-23T11:24:00Z">
            <w:rPr/>
          </w:rPrChange>
        </w:rPr>
        <w:t xml:space="preserve"> within the folder “</w:t>
      </w:r>
      <w:proofErr w:type="spellStart"/>
      <w:r w:rsidRPr="000E1A5F">
        <w:rPr>
          <w:lang w:val="en-GB"/>
          <w:rPrChange w:id="2630" w:author="Dioguardi, Fabio" w:date="2018-10-23T11:24:00Z">
            <w:rPr/>
          </w:rPrChange>
        </w:rPr>
        <w:t>refir_config</w:t>
      </w:r>
      <w:proofErr w:type="spellEnd"/>
      <w:r w:rsidRPr="000E1A5F">
        <w:rPr>
          <w:lang w:val="en-GB"/>
          <w:rPrChange w:id="2631" w:author="Dioguardi, Fabio" w:date="2018-10-23T11:24:00Z">
            <w:rPr/>
          </w:rPrChange>
        </w:rPr>
        <w:t>”</w:t>
      </w:r>
    </w:p>
    <w:p w14:paraId="52EBFCED" w14:textId="77777777" w:rsidR="00A80339" w:rsidRPr="000E1A5F" w:rsidRDefault="00A80339" w:rsidP="001507E8">
      <w:pPr>
        <w:pStyle w:val="ListParagraph"/>
        <w:numPr>
          <w:ilvl w:val="0"/>
          <w:numId w:val="32"/>
        </w:numPr>
        <w:spacing w:after="160" w:line="259" w:lineRule="auto"/>
        <w:rPr>
          <w:lang w:val="en-GB"/>
          <w:rPrChange w:id="2632" w:author="Dioguardi, Fabio" w:date="2018-10-23T11:24:00Z">
            <w:rPr/>
          </w:rPrChange>
        </w:rPr>
      </w:pPr>
      <w:r w:rsidRPr="000E1A5F">
        <w:rPr>
          <w:lang w:val="en-GB"/>
          <w:rPrChange w:id="2633" w:author="Dioguardi, Fabio" w:date="2018-10-23T11:24:00Z">
            <w:rPr/>
          </w:rPrChange>
        </w:rPr>
        <w:t>In the start menu select [7]: “Volcanoes and sensors already defined - move on to STEP3”</w:t>
      </w:r>
    </w:p>
    <w:p w14:paraId="4252E165" w14:textId="77777777" w:rsidR="00A80339" w:rsidRPr="000E1A5F" w:rsidRDefault="00A80339" w:rsidP="001507E8">
      <w:pPr>
        <w:pStyle w:val="ListParagraph"/>
        <w:numPr>
          <w:ilvl w:val="0"/>
          <w:numId w:val="32"/>
        </w:numPr>
        <w:spacing w:after="160" w:line="259" w:lineRule="auto"/>
        <w:rPr>
          <w:lang w:val="en-GB"/>
          <w:rPrChange w:id="2634" w:author="Dioguardi, Fabio" w:date="2018-10-23T11:24:00Z">
            <w:rPr/>
          </w:rPrChange>
        </w:rPr>
      </w:pPr>
      <w:r w:rsidRPr="000E1A5F">
        <w:rPr>
          <w:lang w:val="en-GB"/>
          <w:rPrChange w:id="2635" w:author="Dioguardi, Fabio" w:date="2018-10-23T11:24:00Z">
            <w:rPr/>
          </w:rPrChange>
        </w:rPr>
        <w:t>The file “</w:t>
      </w:r>
      <w:r w:rsidRPr="000E1A5F">
        <w:rPr>
          <w:i/>
          <w:lang w:val="en-GB"/>
          <w:rPrChange w:id="2636" w:author="Dioguardi, Fabio" w:date="2018-10-23T11:24:00Z">
            <w:rPr>
              <w:i/>
            </w:rPr>
          </w:rPrChange>
        </w:rPr>
        <w:t>volc_database.ini</w:t>
      </w:r>
      <w:r w:rsidRPr="000E1A5F">
        <w:rPr>
          <w:lang w:val="en-GB"/>
          <w:rPrChange w:id="2637" w:author="Dioguardi, Fabio" w:date="2018-10-23T11:24:00Z">
            <w:rPr/>
          </w:rPrChange>
        </w:rPr>
        <w:t>” file is automatically recomputed and the program closes.</w:t>
      </w:r>
    </w:p>
    <w:p w14:paraId="009DBC9B" w14:textId="77777777" w:rsidR="00A80339" w:rsidRPr="000E1A5F" w:rsidRDefault="00A80339" w:rsidP="001507E8">
      <w:pPr>
        <w:pStyle w:val="ListParagraph"/>
        <w:numPr>
          <w:ilvl w:val="0"/>
          <w:numId w:val="32"/>
        </w:numPr>
        <w:spacing w:after="160" w:line="259" w:lineRule="auto"/>
        <w:rPr>
          <w:lang w:val="en-GB"/>
          <w:rPrChange w:id="2638" w:author="Dioguardi, Fabio" w:date="2018-10-23T11:24:00Z">
            <w:rPr/>
          </w:rPrChange>
        </w:rPr>
      </w:pPr>
      <w:r w:rsidRPr="000E1A5F">
        <w:rPr>
          <w:lang w:val="en-GB"/>
          <w:rPrChange w:id="2639" w:author="Dioguardi, Fabio" w:date="2018-10-23T11:24:00Z">
            <w:rPr/>
          </w:rPrChange>
        </w:rPr>
        <w:t xml:space="preserve">If FIX is now started, the new volcano appears in the initial menu and can be selected.  </w:t>
      </w:r>
    </w:p>
    <w:p w14:paraId="7B5F46D1" w14:textId="77777777" w:rsidR="00FA0DF1" w:rsidRPr="000E1A5F" w:rsidRDefault="00FA0DF1" w:rsidP="00FA0DF1">
      <w:pPr>
        <w:pStyle w:val="ListParagraph"/>
        <w:spacing w:after="160" w:line="259" w:lineRule="auto"/>
        <w:rPr>
          <w:lang w:val="en-GB"/>
          <w:rPrChange w:id="2640" w:author="Dioguardi, Fabio" w:date="2018-10-23T11:24:00Z">
            <w:rPr/>
          </w:rPrChange>
        </w:rPr>
      </w:pPr>
    </w:p>
    <w:p w14:paraId="3E5942C7" w14:textId="77777777" w:rsidR="00A80339" w:rsidRPr="000E1A5F" w:rsidRDefault="00A80339" w:rsidP="00A80339">
      <w:pPr>
        <w:pStyle w:val="Heading3"/>
        <w:rPr>
          <w:lang w:val="en-GB"/>
          <w:rPrChange w:id="2641" w:author="Dioguardi, Fabio" w:date="2018-10-23T11:24:00Z">
            <w:rPr/>
          </w:rPrChange>
        </w:rPr>
      </w:pPr>
      <w:bookmarkStart w:id="2642" w:name="_Toc528058491"/>
      <w:r w:rsidRPr="000E1A5F">
        <w:rPr>
          <w:lang w:val="en-GB"/>
          <w:rPrChange w:id="2643" w:author="Dioguardi, Fabio" w:date="2018-10-23T11:24:00Z">
            <w:rPr/>
          </w:rPrChange>
        </w:rPr>
        <w:t>Use case 3: Changed location of one of the sensors</w:t>
      </w:r>
      <w:bookmarkEnd w:id="2642"/>
      <w:r w:rsidRPr="000E1A5F">
        <w:rPr>
          <w:lang w:val="en-GB"/>
          <w:rPrChange w:id="2644" w:author="Dioguardi, Fabio" w:date="2018-10-23T11:24:00Z">
            <w:rPr/>
          </w:rPrChange>
        </w:rPr>
        <w:t xml:space="preserve"> </w:t>
      </w:r>
    </w:p>
    <w:p w14:paraId="6484FF08" w14:textId="5298F74C" w:rsidR="00A80339" w:rsidRPr="000E1A5F" w:rsidRDefault="007F23A9" w:rsidP="007F23A9">
      <w:pPr>
        <w:spacing w:after="160" w:line="259" w:lineRule="auto"/>
        <w:rPr>
          <w:lang w:val="en-GB"/>
          <w:rPrChange w:id="2645" w:author="Dioguardi, Fabio" w:date="2018-10-23T11:24:00Z">
            <w:rPr/>
          </w:rPrChange>
        </w:rPr>
      </w:pPr>
      <w:r w:rsidRPr="000E1A5F">
        <w:rPr>
          <w:lang w:val="en-GB"/>
          <w:rPrChange w:id="2646" w:author="Dioguardi, Fabio" w:date="2018-10-23T11:24:00Z">
            <w:rPr/>
          </w:rPrChange>
        </w:rPr>
        <w:t>It is recommended to close FIX before changing the settings and restart it when the modification of the setup is finished.</w:t>
      </w:r>
      <w:r w:rsidR="003D125E" w:rsidRPr="000E1A5F">
        <w:rPr>
          <w:lang w:val="en-GB"/>
          <w:rPrChange w:id="2647" w:author="Dioguardi, Fabio" w:date="2018-10-23T11:24:00Z">
            <w:rPr/>
          </w:rPrChange>
        </w:rPr>
        <w:t xml:space="preserve"> </w:t>
      </w:r>
      <w:r w:rsidR="00A80339" w:rsidRPr="000E1A5F">
        <w:rPr>
          <w:lang w:val="en-GB"/>
          <w:rPrChange w:id="2648" w:author="Dioguardi, Fabio" w:date="2018-10-23T11:24:00Z">
            <w:rPr/>
          </w:rPrChange>
        </w:rPr>
        <w:t>Within the folder “</w:t>
      </w:r>
      <w:proofErr w:type="spellStart"/>
      <w:r w:rsidR="00A80339" w:rsidRPr="000E1A5F">
        <w:rPr>
          <w:lang w:val="en-GB"/>
          <w:rPrChange w:id="2649" w:author="Dioguardi, Fabio" w:date="2018-10-23T11:24:00Z">
            <w:rPr/>
          </w:rPrChange>
        </w:rPr>
        <w:t>refir_config</w:t>
      </w:r>
      <w:proofErr w:type="spellEnd"/>
      <w:r w:rsidR="00A80339" w:rsidRPr="000E1A5F">
        <w:rPr>
          <w:lang w:val="en-GB"/>
          <w:rPrChange w:id="2650" w:author="Dioguardi, Fabio" w:date="2018-10-23T11:24:00Z">
            <w:rPr/>
          </w:rPrChange>
        </w:rPr>
        <w:t>” open the according sensor type “.</w:t>
      </w:r>
      <w:proofErr w:type="spellStart"/>
      <w:r w:rsidR="00A80339" w:rsidRPr="000E1A5F">
        <w:rPr>
          <w:i/>
          <w:lang w:val="en-GB"/>
          <w:rPrChange w:id="2651" w:author="Dioguardi, Fabio" w:date="2018-10-23T11:24:00Z">
            <w:rPr>
              <w:i/>
            </w:rPr>
          </w:rPrChange>
        </w:rPr>
        <w:t>ini</w:t>
      </w:r>
      <w:proofErr w:type="spellEnd"/>
      <w:r w:rsidR="00A80339" w:rsidRPr="000E1A5F">
        <w:rPr>
          <w:lang w:val="en-GB"/>
          <w:rPrChange w:id="2652" w:author="Dioguardi, Fabio" w:date="2018-10-23T11:24:00Z">
            <w:rPr/>
          </w:rPrChange>
        </w:rPr>
        <w:t>”-</w:t>
      </w:r>
      <w:r w:rsidRPr="000E1A5F">
        <w:rPr>
          <w:lang w:val="en-GB"/>
          <w:rPrChange w:id="2653" w:author="Dioguardi, Fabio" w:date="2018-10-23T11:24:00Z">
            <w:rPr/>
          </w:rPrChange>
        </w:rPr>
        <w:t>f</w:t>
      </w:r>
      <w:r w:rsidR="00A80339" w:rsidRPr="000E1A5F">
        <w:rPr>
          <w:lang w:val="en-GB"/>
          <w:rPrChange w:id="2654" w:author="Dioguardi, Fabio" w:date="2018-10-23T11:24:00Z">
            <w:rPr/>
          </w:rPrChange>
        </w:rPr>
        <w:t>ile (e.g. in case of a</w:t>
      </w:r>
      <w:r w:rsidRPr="000E1A5F">
        <w:rPr>
          <w:lang w:val="en-GB"/>
          <w:rPrChange w:id="2655" w:author="Dioguardi, Fabio" w:date="2018-10-23T11:24:00Z">
            <w:rPr/>
          </w:rPrChange>
        </w:rPr>
        <w:t>n</w:t>
      </w:r>
      <w:r w:rsidR="00A80339" w:rsidRPr="000E1A5F">
        <w:rPr>
          <w:lang w:val="en-GB"/>
          <w:rPrChange w:id="2656" w:author="Dioguardi, Fabio" w:date="2018-10-23T11:24:00Z">
            <w:rPr/>
          </w:rPrChange>
        </w:rPr>
        <w:t xml:space="preserve"> X-band radar station: “</w:t>
      </w:r>
      <w:r w:rsidR="00A80339" w:rsidRPr="000E1A5F">
        <w:rPr>
          <w:i/>
          <w:lang w:val="en-GB"/>
          <w:rPrChange w:id="2657" w:author="Dioguardi, Fabio" w:date="2018-10-23T11:24:00Z">
            <w:rPr>
              <w:i/>
            </w:rPr>
          </w:rPrChange>
        </w:rPr>
        <w:t>Xband.ini</w:t>
      </w:r>
      <w:r w:rsidR="00A80339" w:rsidRPr="000E1A5F">
        <w:rPr>
          <w:lang w:val="en-GB"/>
          <w:rPrChange w:id="2658" w:author="Dioguardi, Fabio" w:date="2018-10-23T11:24:00Z">
            <w:rPr/>
          </w:rPrChange>
        </w:rPr>
        <w:t xml:space="preserve">”) </w:t>
      </w:r>
    </w:p>
    <w:p w14:paraId="5D38C912" w14:textId="77777777" w:rsidR="00A80339" w:rsidRPr="000E1A5F" w:rsidRDefault="00A80339" w:rsidP="001507E8">
      <w:pPr>
        <w:pStyle w:val="ListParagraph"/>
        <w:numPr>
          <w:ilvl w:val="0"/>
          <w:numId w:val="33"/>
        </w:numPr>
        <w:spacing w:after="160" w:line="259" w:lineRule="auto"/>
        <w:rPr>
          <w:lang w:val="en-GB"/>
          <w:rPrChange w:id="2659" w:author="Dioguardi, Fabio" w:date="2018-10-23T11:24:00Z">
            <w:rPr/>
          </w:rPrChange>
        </w:rPr>
      </w:pPr>
      <w:r w:rsidRPr="000E1A5F">
        <w:rPr>
          <w:lang w:val="en-GB"/>
          <w:rPrChange w:id="2660" w:author="Dioguardi, Fabio" w:date="2018-10-23T11:24:00Z">
            <w:rPr/>
          </w:rPrChange>
        </w:rPr>
        <w:t>Change latitude and longitude of the sensor in question and save the file.</w:t>
      </w:r>
    </w:p>
    <w:p w14:paraId="6686A3CF" w14:textId="77777777" w:rsidR="00A80339" w:rsidRPr="000E1A5F" w:rsidRDefault="00A80339" w:rsidP="001507E8">
      <w:pPr>
        <w:pStyle w:val="ListParagraph"/>
        <w:numPr>
          <w:ilvl w:val="0"/>
          <w:numId w:val="33"/>
        </w:numPr>
        <w:spacing w:after="160" w:line="259" w:lineRule="auto"/>
        <w:rPr>
          <w:lang w:val="en-GB"/>
          <w:rPrChange w:id="2661" w:author="Dioguardi, Fabio" w:date="2018-10-23T11:24:00Z">
            <w:rPr/>
          </w:rPrChange>
        </w:rPr>
      </w:pPr>
      <w:r w:rsidRPr="000E1A5F">
        <w:rPr>
          <w:lang w:val="en-GB"/>
          <w:rPrChange w:id="2662" w:author="Dioguardi, Fabio" w:date="2018-10-23T11:24:00Z">
            <w:rPr/>
          </w:rPrChange>
        </w:rPr>
        <w:t xml:space="preserve">Start </w:t>
      </w:r>
      <w:proofErr w:type="spellStart"/>
      <w:r w:rsidRPr="000E1A5F">
        <w:rPr>
          <w:lang w:val="en-GB"/>
          <w:rPrChange w:id="2663" w:author="Dioguardi, Fabio" w:date="2018-10-23T11:24:00Z">
            <w:rPr/>
          </w:rPrChange>
        </w:rPr>
        <w:t>FoxSet</w:t>
      </w:r>
      <w:proofErr w:type="spellEnd"/>
      <w:r w:rsidRPr="000E1A5F">
        <w:rPr>
          <w:lang w:val="en-GB"/>
          <w:rPrChange w:id="2664" w:author="Dioguardi, Fabio" w:date="2018-10-23T11:24:00Z">
            <w:rPr/>
          </w:rPrChange>
        </w:rPr>
        <w:t xml:space="preserve"> within the folder “</w:t>
      </w:r>
      <w:proofErr w:type="spellStart"/>
      <w:r w:rsidRPr="000E1A5F">
        <w:rPr>
          <w:lang w:val="en-GB"/>
          <w:rPrChange w:id="2665" w:author="Dioguardi, Fabio" w:date="2018-10-23T11:24:00Z">
            <w:rPr/>
          </w:rPrChange>
        </w:rPr>
        <w:t>refir_config</w:t>
      </w:r>
      <w:proofErr w:type="spellEnd"/>
      <w:r w:rsidRPr="000E1A5F">
        <w:rPr>
          <w:lang w:val="en-GB"/>
          <w:rPrChange w:id="2666" w:author="Dioguardi, Fabio" w:date="2018-10-23T11:24:00Z">
            <w:rPr/>
          </w:rPrChange>
        </w:rPr>
        <w:t>”</w:t>
      </w:r>
    </w:p>
    <w:p w14:paraId="56472818" w14:textId="77777777" w:rsidR="00A80339" w:rsidRPr="000E1A5F" w:rsidRDefault="00A80339" w:rsidP="001507E8">
      <w:pPr>
        <w:pStyle w:val="ListParagraph"/>
        <w:numPr>
          <w:ilvl w:val="0"/>
          <w:numId w:val="33"/>
        </w:numPr>
        <w:spacing w:after="160" w:line="259" w:lineRule="auto"/>
        <w:rPr>
          <w:lang w:val="en-GB"/>
          <w:rPrChange w:id="2667" w:author="Dioguardi, Fabio" w:date="2018-10-23T11:24:00Z">
            <w:rPr/>
          </w:rPrChange>
        </w:rPr>
      </w:pPr>
      <w:r w:rsidRPr="000E1A5F">
        <w:rPr>
          <w:lang w:val="en-GB"/>
          <w:rPrChange w:id="2668" w:author="Dioguardi, Fabio" w:date="2018-10-23T11:24:00Z">
            <w:rPr/>
          </w:rPrChange>
        </w:rPr>
        <w:t>In the start menu select [7]: “Volcanoes and sensors already defined - move on to STEP3”</w:t>
      </w:r>
    </w:p>
    <w:p w14:paraId="02DA1024" w14:textId="77777777" w:rsidR="00A80339" w:rsidRPr="000E1A5F" w:rsidRDefault="00A80339" w:rsidP="001507E8">
      <w:pPr>
        <w:pStyle w:val="ListParagraph"/>
        <w:numPr>
          <w:ilvl w:val="0"/>
          <w:numId w:val="33"/>
        </w:numPr>
        <w:spacing w:after="160" w:line="259" w:lineRule="auto"/>
        <w:rPr>
          <w:lang w:val="en-GB"/>
          <w:rPrChange w:id="2669" w:author="Dioguardi, Fabio" w:date="2018-10-23T11:24:00Z">
            <w:rPr/>
          </w:rPrChange>
        </w:rPr>
      </w:pPr>
      <w:r w:rsidRPr="000E1A5F">
        <w:rPr>
          <w:lang w:val="en-GB"/>
          <w:rPrChange w:id="2670" w:author="Dioguardi, Fabio" w:date="2018-10-23T11:24:00Z">
            <w:rPr/>
          </w:rPrChange>
        </w:rPr>
        <w:t>The file “</w:t>
      </w:r>
      <w:r w:rsidRPr="000E1A5F">
        <w:rPr>
          <w:i/>
          <w:lang w:val="en-GB"/>
          <w:rPrChange w:id="2671" w:author="Dioguardi, Fabio" w:date="2018-10-23T11:24:00Z">
            <w:rPr>
              <w:i/>
            </w:rPr>
          </w:rPrChange>
        </w:rPr>
        <w:t>volc_database.ini</w:t>
      </w:r>
      <w:r w:rsidRPr="000E1A5F">
        <w:rPr>
          <w:lang w:val="en-GB"/>
          <w:rPrChange w:id="2672" w:author="Dioguardi, Fabio" w:date="2018-10-23T11:24:00Z">
            <w:rPr/>
          </w:rPrChange>
        </w:rPr>
        <w:t>” file is automatically recomputed and the program closes. All changes are now overtaken by FIX and FOXI.</w:t>
      </w:r>
    </w:p>
    <w:p w14:paraId="405F3B57" w14:textId="77777777" w:rsidR="00A80339" w:rsidRPr="000E1A5F" w:rsidRDefault="00A80339" w:rsidP="004162E3">
      <w:pPr>
        <w:rPr>
          <w:lang w:val="en-GB"/>
          <w:rPrChange w:id="2673" w:author="Dioguardi, Fabio" w:date="2018-10-23T11:24:00Z">
            <w:rPr/>
          </w:rPrChange>
        </w:rPr>
      </w:pPr>
    </w:p>
    <w:p w14:paraId="01602407" w14:textId="77777777" w:rsidR="007A432C" w:rsidRPr="000E1A5F" w:rsidRDefault="007A432C" w:rsidP="004162E3">
      <w:pPr>
        <w:rPr>
          <w:lang w:val="en-GB"/>
          <w:rPrChange w:id="2674" w:author="Dioguardi, Fabio" w:date="2018-10-23T11:24:00Z">
            <w:rPr/>
          </w:rPrChange>
        </w:rPr>
      </w:pPr>
    </w:p>
    <w:p w14:paraId="61CA2628" w14:textId="65A498FF" w:rsidR="00C825F5" w:rsidRPr="000E1A5F" w:rsidRDefault="00C825F5" w:rsidP="005B3DDE">
      <w:pPr>
        <w:pStyle w:val="Heading1"/>
        <w:rPr>
          <w:lang w:val="en-GB"/>
          <w:rPrChange w:id="2675" w:author="Dioguardi, Fabio" w:date="2018-10-23T11:24:00Z">
            <w:rPr/>
          </w:rPrChange>
        </w:rPr>
      </w:pPr>
      <w:bookmarkStart w:id="2676" w:name="_Toc528058492"/>
      <w:r w:rsidRPr="000E1A5F">
        <w:rPr>
          <w:lang w:val="en-GB"/>
          <w:rPrChange w:id="2677" w:author="Dioguardi, Fabio" w:date="2018-10-23T11:24:00Z">
            <w:rPr/>
          </w:rPrChange>
        </w:rPr>
        <w:lastRenderedPageBreak/>
        <w:t>FIX</w:t>
      </w:r>
      <w:bookmarkEnd w:id="2676"/>
      <w:r w:rsidR="00C80755" w:rsidRPr="000E1A5F">
        <w:rPr>
          <w:lang w:val="en-GB"/>
          <w:rPrChange w:id="2678" w:author="Dioguardi, Fabio" w:date="2018-10-23T11:24:00Z">
            <w:rPr/>
          </w:rPrChange>
        </w:rPr>
        <w:t xml:space="preserve"> </w:t>
      </w:r>
    </w:p>
    <w:p w14:paraId="701DDCD3" w14:textId="77777777" w:rsidR="00C825F5" w:rsidRPr="000E1A5F" w:rsidRDefault="00C825F5" w:rsidP="00C825F5">
      <w:pPr>
        <w:rPr>
          <w:lang w:val="en-GB"/>
          <w:rPrChange w:id="2679" w:author="Dioguardi, Fabio" w:date="2018-10-23T11:24:00Z">
            <w:rPr/>
          </w:rPrChange>
        </w:rPr>
      </w:pPr>
    </w:p>
    <w:p w14:paraId="44AD792C" w14:textId="2836953C" w:rsidR="00C825F5" w:rsidRPr="000E1A5F" w:rsidRDefault="00C80755" w:rsidP="00C825F5">
      <w:pPr>
        <w:rPr>
          <w:lang w:val="en-GB"/>
          <w:rPrChange w:id="2680" w:author="Dioguardi, Fabio" w:date="2018-10-23T11:24:00Z">
            <w:rPr/>
          </w:rPrChange>
        </w:rPr>
      </w:pPr>
      <w:r w:rsidRPr="000E1A5F">
        <w:rPr>
          <w:lang w:val="en-GB"/>
          <w:rPrChange w:id="2681" w:author="Dioguardi, Fabio" w:date="2018-10-23T11:24:00Z">
            <w:rPr/>
          </w:rPrChange>
        </w:rPr>
        <w:t xml:space="preserve">This chapter presents in detail the functionality of the program FIX (version presented: </w:t>
      </w:r>
      <w:r w:rsidR="00A70C55" w:rsidRPr="000E1A5F">
        <w:rPr>
          <w:lang w:val="en-GB"/>
          <w:rPrChange w:id="2682" w:author="Dioguardi, Fabio" w:date="2018-10-23T11:24:00Z">
            <w:rPr/>
          </w:rPrChange>
        </w:rPr>
        <w:t>18.1</w:t>
      </w:r>
      <w:r w:rsidRPr="000E1A5F">
        <w:rPr>
          <w:lang w:val="en-GB"/>
          <w:rPrChange w:id="2683" w:author="Dioguardi, Fabio" w:date="2018-10-23T11:24:00Z">
            <w:rPr/>
          </w:rPrChange>
        </w:rPr>
        <w:t>), which is the main control interface between the user and the REFIR system</w:t>
      </w:r>
      <w:r w:rsidR="007F23A9" w:rsidRPr="000E1A5F">
        <w:rPr>
          <w:lang w:val="en-GB"/>
          <w:rPrChange w:id="2684" w:author="Dioguardi, Fabio" w:date="2018-10-23T11:24:00Z">
            <w:rPr/>
          </w:rPrChange>
        </w:rPr>
        <w:t xml:space="preserve">. </w:t>
      </w:r>
      <w:r w:rsidRPr="000E1A5F">
        <w:rPr>
          <w:lang w:val="en-GB"/>
          <w:rPrChange w:id="2685" w:author="Dioguardi, Fabio" w:date="2018-10-23T11:24:00Z">
            <w:rPr/>
          </w:rPrChange>
        </w:rPr>
        <w:t>Note that the appearance of the presented windows might slightly differ, depending on which operation system and version of python is used.</w:t>
      </w:r>
    </w:p>
    <w:p w14:paraId="5E63372A" w14:textId="77777777" w:rsidR="00C80755" w:rsidRPr="000E1A5F" w:rsidRDefault="00C80755" w:rsidP="00C80755">
      <w:pPr>
        <w:rPr>
          <w:lang w:val="en-GB"/>
          <w:rPrChange w:id="2686" w:author="Dioguardi, Fabio" w:date="2018-10-23T11:24:00Z">
            <w:rPr/>
          </w:rPrChange>
        </w:rPr>
      </w:pPr>
    </w:p>
    <w:p w14:paraId="0FF07F1C" w14:textId="4C8D086E" w:rsidR="00C80755" w:rsidRPr="000E1A5F" w:rsidRDefault="00C80755" w:rsidP="004E20AA">
      <w:pPr>
        <w:pStyle w:val="Heading2"/>
        <w:rPr>
          <w:lang w:val="en-GB"/>
          <w:rPrChange w:id="2687" w:author="Dioguardi, Fabio" w:date="2018-10-23T11:24:00Z">
            <w:rPr/>
          </w:rPrChange>
        </w:rPr>
      </w:pPr>
      <w:bookmarkStart w:id="2688" w:name="_Toc528058493"/>
      <w:r w:rsidRPr="000E1A5F">
        <w:rPr>
          <w:lang w:val="en-GB"/>
          <w:rPrChange w:id="2689" w:author="Dioguardi, Fabio" w:date="2018-10-23T11:24:00Z">
            <w:rPr/>
          </w:rPrChange>
        </w:rPr>
        <w:t xml:space="preserve">Initialization –Selection </w:t>
      </w:r>
      <w:r w:rsidR="00F91469" w:rsidRPr="000E1A5F">
        <w:rPr>
          <w:lang w:val="en-GB"/>
          <w:rPrChange w:id="2690" w:author="Dioguardi, Fabio" w:date="2018-10-23T11:24:00Z">
            <w:rPr/>
          </w:rPrChange>
        </w:rPr>
        <w:t>of Eruption Site</w:t>
      </w:r>
      <w:bookmarkEnd w:id="2688"/>
    </w:p>
    <w:p w14:paraId="7BC633A1" w14:textId="77777777" w:rsidR="00204AAC" w:rsidRPr="000E1A5F" w:rsidRDefault="00204AAC" w:rsidP="00C80755">
      <w:pPr>
        <w:rPr>
          <w:lang w:val="en-GB"/>
          <w:rPrChange w:id="2691" w:author="Dioguardi, Fabio" w:date="2018-10-23T11:24:00Z">
            <w:rPr/>
          </w:rPrChange>
        </w:rPr>
      </w:pPr>
    </w:p>
    <w:p w14:paraId="39F44487" w14:textId="5F103E43" w:rsidR="00F91469" w:rsidRPr="000E1A5F" w:rsidRDefault="00F91469" w:rsidP="00C80755">
      <w:pPr>
        <w:rPr>
          <w:lang w:val="en-GB"/>
          <w:rPrChange w:id="2692" w:author="Dioguardi, Fabio" w:date="2018-10-23T11:24:00Z">
            <w:rPr/>
          </w:rPrChange>
        </w:rPr>
      </w:pPr>
      <w:r w:rsidRPr="000E1A5F">
        <w:rPr>
          <w:lang w:val="en-GB"/>
          <w:rPrChange w:id="2693" w:author="Dioguardi, Fabio" w:date="2018-10-23T11:24:00Z">
            <w:rPr/>
          </w:rPrChange>
        </w:rPr>
        <w:t xml:space="preserve">Make sure that FIX is located in the correct working folder. </w:t>
      </w:r>
      <w:r w:rsidR="00C80755" w:rsidRPr="000E1A5F">
        <w:rPr>
          <w:lang w:val="en-GB"/>
          <w:rPrChange w:id="2694" w:author="Dioguardi, Fabio" w:date="2018-10-23T11:24:00Z">
            <w:rPr/>
          </w:rPrChange>
        </w:rPr>
        <w:t xml:space="preserve">When </w:t>
      </w:r>
      <w:r w:rsidRPr="000E1A5F">
        <w:rPr>
          <w:lang w:val="en-GB"/>
          <w:rPrChange w:id="2695" w:author="Dioguardi, Fabio" w:date="2018-10-23T11:24:00Z">
            <w:rPr/>
          </w:rPrChange>
        </w:rPr>
        <w:t>initialized,</w:t>
      </w:r>
      <w:r w:rsidR="00C80755" w:rsidRPr="000E1A5F">
        <w:rPr>
          <w:lang w:val="en-GB"/>
          <w:rPrChange w:id="2696" w:author="Dioguardi, Fabio" w:date="2018-10-23T11:24:00Z">
            <w:rPr/>
          </w:rPrChange>
        </w:rPr>
        <w:t xml:space="preserve"> </w:t>
      </w:r>
      <w:r w:rsidRPr="000E1A5F">
        <w:rPr>
          <w:lang w:val="en-GB"/>
          <w:rPrChange w:id="2697" w:author="Dioguardi, Fabio" w:date="2018-10-23T11:24:00Z">
            <w:rPr/>
          </w:rPrChange>
        </w:rPr>
        <w:t>a window opens requesting</w:t>
      </w:r>
      <w:r w:rsidR="004543D3" w:rsidRPr="000E1A5F">
        <w:rPr>
          <w:lang w:val="en-GB"/>
          <w:rPrChange w:id="2698" w:author="Dioguardi, Fabio" w:date="2018-10-23T11:24:00Z">
            <w:rPr/>
          </w:rPrChange>
        </w:rPr>
        <w:t xml:space="preserve"> the user</w:t>
      </w:r>
      <w:r w:rsidRPr="000E1A5F">
        <w:rPr>
          <w:lang w:val="en-GB"/>
          <w:rPrChange w:id="2699" w:author="Dioguardi, Fabio" w:date="2018-10-23T11:24:00Z">
            <w:rPr/>
          </w:rPrChange>
        </w:rPr>
        <w:t xml:space="preserve"> to select the eruption site (see</w:t>
      </w:r>
      <w:r w:rsidR="007F23A9" w:rsidRPr="000E1A5F">
        <w:rPr>
          <w:lang w:val="en-GB"/>
          <w:rPrChange w:id="2700" w:author="Dioguardi, Fabio" w:date="2018-10-23T11:24:00Z">
            <w:rPr/>
          </w:rPrChange>
        </w:rPr>
        <w:t xml:space="preserve"> </w:t>
      </w:r>
      <w:r w:rsidR="007F23A9" w:rsidRPr="000E1A5F">
        <w:rPr>
          <w:lang w:val="en-GB"/>
          <w:rPrChange w:id="2701" w:author="Dioguardi, Fabio" w:date="2018-10-23T11:24:00Z">
            <w:rPr/>
          </w:rPrChange>
        </w:rPr>
        <w:fldChar w:fldCharType="begin"/>
      </w:r>
      <w:r w:rsidR="007F23A9" w:rsidRPr="000E1A5F">
        <w:rPr>
          <w:lang w:val="en-GB"/>
          <w:rPrChange w:id="2702" w:author="Dioguardi, Fabio" w:date="2018-10-23T11:24:00Z">
            <w:rPr/>
          </w:rPrChange>
        </w:rPr>
        <w:instrText xml:space="preserve"> REF _Ref482270515 \h </w:instrText>
      </w:r>
      <w:r w:rsidR="007F23A9" w:rsidRPr="000E1A5F">
        <w:rPr>
          <w:lang w:val="en-GB"/>
          <w:rPrChange w:id="2703" w:author="Dioguardi, Fabio" w:date="2018-10-23T11:24:00Z">
            <w:rPr/>
          </w:rPrChange>
        </w:rPr>
      </w:r>
      <w:r w:rsidR="007F23A9" w:rsidRPr="000E1A5F">
        <w:rPr>
          <w:lang w:val="en-GB"/>
          <w:rPrChange w:id="2704" w:author="Dioguardi, Fabio" w:date="2018-10-23T11:24:00Z">
            <w:rPr/>
          </w:rPrChange>
        </w:rPr>
        <w:fldChar w:fldCharType="separate"/>
      </w:r>
      <w:r w:rsidR="00DE7C99" w:rsidRPr="000E1A5F">
        <w:rPr>
          <w:lang w:val="en-GB"/>
          <w:rPrChange w:id="2705" w:author="Dioguardi, Fabio" w:date="2018-10-23T11:24:00Z">
            <w:rPr/>
          </w:rPrChange>
        </w:rPr>
        <w:t xml:space="preserve">Figure </w:t>
      </w:r>
      <w:r w:rsidR="00DE7C99" w:rsidRPr="000E1A5F">
        <w:rPr>
          <w:noProof/>
          <w:lang w:val="en-GB"/>
          <w:rPrChange w:id="2706" w:author="Dioguardi, Fabio" w:date="2018-10-23T11:24:00Z">
            <w:rPr>
              <w:noProof/>
            </w:rPr>
          </w:rPrChange>
        </w:rPr>
        <w:t>13</w:t>
      </w:r>
      <w:r w:rsidR="007F23A9" w:rsidRPr="000E1A5F">
        <w:rPr>
          <w:lang w:val="en-GB"/>
          <w:rPrChange w:id="2707" w:author="Dioguardi, Fabio" w:date="2018-10-23T11:24:00Z">
            <w:rPr/>
          </w:rPrChange>
        </w:rPr>
        <w:fldChar w:fldCharType="end"/>
      </w:r>
      <w:r w:rsidRPr="000E1A5F">
        <w:rPr>
          <w:lang w:val="en-GB"/>
          <w:rPrChange w:id="2708" w:author="Dioguardi, Fabio" w:date="2018-10-23T11:24:00Z">
            <w:rPr/>
          </w:rPrChange>
        </w:rPr>
        <w:t>).</w:t>
      </w:r>
    </w:p>
    <w:p w14:paraId="184F7574" w14:textId="77777777" w:rsidR="00F91469" w:rsidRPr="000E1A5F" w:rsidRDefault="00F91469" w:rsidP="00C80755">
      <w:pPr>
        <w:rPr>
          <w:lang w:val="en-GB"/>
          <w:rPrChange w:id="2709" w:author="Dioguardi, Fabio" w:date="2018-10-23T11:24:00Z">
            <w:rPr/>
          </w:rPrChange>
        </w:rPr>
      </w:pPr>
    </w:p>
    <w:p w14:paraId="69CC6BA9" w14:textId="77777777" w:rsidR="007F23A9" w:rsidRPr="000E1A5F" w:rsidRDefault="00F91469" w:rsidP="007F23A9">
      <w:pPr>
        <w:keepNext/>
        <w:jc w:val="center"/>
        <w:rPr>
          <w:lang w:val="en-GB"/>
          <w:rPrChange w:id="2710" w:author="Dioguardi, Fabio" w:date="2018-10-23T11:24:00Z">
            <w:rPr/>
          </w:rPrChange>
        </w:rPr>
      </w:pPr>
      <w:r w:rsidRPr="000E1A5F">
        <w:rPr>
          <w:noProof/>
          <w:lang w:val="en-GB" w:eastAsia="en-GB"/>
        </w:rPr>
        <w:drawing>
          <wp:inline distT="0" distB="0" distL="0" distR="0" wp14:anchorId="3E911BE2" wp14:editId="0F969C2C">
            <wp:extent cx="1539438" cy="22225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0">
                      <a:extLst>
                        <a:ext uri="{28A0092B-C50C-407E-A947-70E740481C1C}">
                          <a14:useLocalDpi xmlns:a14="http://schemas.microsoft.com/office/drawing/2010/main" val="0"/>
                        </a:ext>
                      </a:extLst>
                    </a:blip>
                    <a:stretch>
                      <a:fillRect/>
                    </a:stretch>
                  </pic:blipFill>
                  <pic:spPr>
                    <a:xfrm>
                      <a:off x="0" y="0"/>
                      <a:ext cx="1551180" cy="2239451"/>
                    </a:xfrm>
                    <a:prstGeom prst="rect">
                      <a:avLst/>
                    </a:prstGeom>
                  </pic:spPr>
                </pic:pic>
              </a:graphicData>
            </a:graphic>
          </wp:inline>
        </w:drawing>
      </w:r>
    </w:p>
    <w:p w14:paraId="6B29DE5C" w14:textId="4C55DFF6" w:rsidR="00F91469" w:rsidRPr="000E1A5F" w:rsidRDefault="007F23A9" w:rsidP="007F23A9">
      <w:pPr>
        <w:pStyle w:val="Caption"/>
        <w:jc w:val="center"/>
        <w:rPr>
          <w:lang w:val="en-GB"/>
          <w:rPrChange w:id="2711" w:author="Dioguardi, Fabio" w:date="2018-10-23T11:24:00Z">
            <w:rPr/>
          </w:rPrChange>
        </w:rPr>
      </w:pPr>
      <w:bookmarkStart w:id="2712" w:name="_Ref482270515"/>
      <w:bookmarkStart w:id="2713" w:name="_Ref482270510"/>
      <w:r w:rsidRPr="000E1A5F">
        <w:rPr>
          <w:lang w:val="en-GB"/>
          <w:rPrChange w:id="2714" w:author="Dioguardi, Fabio" w:date="2018-10-23T11:24:00Z">
            <w:rPr/>
          </w:rPrChange>
        </w:rPr>
        <w:t xml:space="preserve">Figure </w:t>
      </w:r>
      <w:r w:rsidRPr="000E1A5F">
        <w:rPr>
          <w:lang w:val="en-GB"/>
          <w:rPrChange w:id="2715" w:author="Dioguardi, Fabio" w:date="2018-10-23T11:24:00Z">
            <w:rPr/>
          </w:rPrChange>
        </w:rPr>
        <w:fldChar w:fldCharType="begin"/>
      </w:r>
      <w:r w:rsidRPr="000E1A5F">
        <w:rPr>
          <w:lang w:val="en-GB"/>
          <w:rPrChange w:id="2716" w:author="Dioguardi, Fabio" w:date="2018-10-23T11:24:00Z">
            <w:rPr/>
          </w:rPrChange>
        </w:rPr>
        <w:instrText xml:space="preserve"> SEQ Figure \* ARABIC </w:instrText>
      </w:r>
      <w:r w:rsidRPr="000E1A5F">
        <w:rPr>
          <w:lang w:val="en-GB"/>
          <w:rPrChange w:id="2717" w:author="Dioguardi, Fabio" w:date="2018-10-23T11:24:00Z">
            <w:rPr/>
          </w:rPrChange>
        </w:rPr>
        <w:fldChar w:fldCharType="separate"/>
      </w:r>
      <w:r w:rsidR="00DE7C99" w:rsidRPr="000E1A5F">
        <w:rPr>
          <w:noProof/>
          <w:lang w:val="en-GB"/>
          <w:rPrChange w:id="2718" w:author="Dioguardi, Fabio" w:date="2018-10-23T11:24:00Z">
            <w:rPr>
              <w:noProof/>
            </w:rPr>
          </w:rPrChange>
        </w:rPr>
        <w:t>13</w:t>
      </w:r>
      <w:r w:rsidRPr="000E1A5F">
        <w:rPr>
          <w:lang w:val="en-GB"/>
          <w:rPrChange w:id="2719" w:author="Dioguardi, Fabio" w:date="2018-10-23T11:24:00Z">
            <w:rPr/>
          </w:rPrChange>
        </w:rPr>
        <w:fldChar w:fldCharType="end"/>
      </w:r>
      <w:bookmarkEnd w:id="2712"/>
      <w:r w:rsidRPr="000E1A5F">
        <w:rPr>
          <w:lang w:val="en-GB"/>
          <w:rPrChange w:id="2720" w:author="Dioguardi, Fabio" w:date="2018-10-23T11:24:00Z">
            <w:rPr/>
          </w:rPrChange>
        </w:rPr>
        <w:t>: Starting window of FIX</w:t>
      </w:r>
      <w:bookmarkEnd w:id="2713"/>
    </w:p>
    <w:p w14:paraId="785048FA" w14:textId="009EB498" w:rsidR="00F91469" w:rsidRPr="000E1A5F" w:rsidRDefault="00F91469" w:rsidP="00F91469">
      <w:pPr>
        <w:rPr>
          <w:lang w:val="en-GB"/>
          <w:rPrChange w:id="2721" w:author="Dioguardi, Fabio" w:date="2018-10-23T11:24:00Z">
            <w:rPr/>
          </w:rPrChange>
        </w:rPr>
      </w:pPr>
      <w:r w:rsidRPr="000E1A5F">
        <w:rPr>
          <w:lang w:val="en-GB"/>
          <w:rPrChange w:id="2722" w:author="Dioguardi, Fabio" w:date="2018-10-23T11:24:00Z">
            <w:rPr/>
          </w:rPrChange>
        </w:rPr>
        <w:t xml:space="preserve">A volcano is selected by clicking on it and </w:t>
      </w:r>
      <w:r w:rsidR="0070516F" w:rsidRPr="000E1A5F">
        <w:rPr>
          <w:lang w:val="en-GB"/>
          <w:rPrChange w:id="2723" w:author="Dioguardi, Fabio" w:date="2018-10-23T11:24:00Z">
            <w:rPr/>
          </w:rPrChange>
        </w:rPr>
        <w:t xml:space="preserve">then </w:t>
      </w:r>
      <w:r w:rsidRPr="000E1A5F">
        <w:rPr>
          <w:lang w:val="en-GB"/>
          <w:rPrChange w:id="2724" w:author="Dioguardi, Fabio" w:date="2018-10-23T11:24:00Z">
            <w:rPr/>
          </w:rPrChange>
        </w:rPr>
        <w:t xml:space="preserve">closing the window. Once the eruption site is selected, the </w:t>
      </w:r>
      <w:r w:rsidR="0070516F" w:rsidRPr="000E1A5F">
        <w:rPr>
          <w:lang w:val="en-GB"/>
          <w:rPrChange w:id="2725" w:author="Dioguardi, Fabio" w:date="2018-10-23T11:24:00Z">
            <w:rPr/>
          </w:rPrChange>
        </w:rPr>
        <w:t xml:space="preserve">corresponding </w:t>
      </w:r>
      <w:r w:rsidRPr="000E1A5F">
        <w:rPr>
          <w:lang w:val="en-GB"/>
          <w:rPrChange w:id="2726" w:author="Dioguardi, Fabio" w:date="2018-10-23T11:24:00Z">
            <w:rPr/>
          </w:rPrChange>
        </w:rPr>
        <w:t>data set is imported from the REFIR volcano data base</w:t>
      </w:r>
      <w:r w:rsidR="00DB2114" w:rsidRPr="000E1A5F">
        <w:rPr>
          <w:lang w:val="en-GB"/>
          <w:rPrChange w:id="2727" w:author="Dioguardi, Fabio" w:date="2018-10-23T11:24:00Z">
            <w:rPr/>
          </w:rPrChange>
        </w:rPr>
        <w:t>.</w:t>
      </w:r>
      <w:r w:rsidRPr="000E1A5F">
        <w:rPr>
          <w:lang w:val="en-GB"/>
          <w:rPrChange w:id="2728" w:author="Dioguardi, Fabio" w:date="2018-10-23T11:24:00Z">
            <w:rPr/>
          </w:rPrChange>
        </w:rPr>
        <w:t xml:space="preserve"> It is important to </w:t>
      </w:r>
      <w:r w:rsidR="00DB2114" w:rsidRPr="000E1A5F">
        <w:rPr>
          <w:lang w:val="en-GB"/>
          <w:rPrChange w:id="2729" w:author="Dioguardi, Fabio" w:date="2018-10-23T11:24:00Z">
            <w:rPr/>
          </w:rPrChange>
        </w:rPr>
        <w:t>remember</w:t>
      </w:r>
      <w:r w:rsidRPr="000E1A5F">
        <w:rPr>
          <w:lang w:val="en-GB"/>
          <w:rPrChange w:id="2730" w:author="Dioguardi, Fabio" w:date="2018-10-23T11:24:00Z">
            <w:rPr/>
          </w:rPrChange>
        </w:rPr>
        <w:t xml:space="preserve"> that </w:t>
      </w:r>
      <w:r w:rsidR="00DB2114" w:rsidRPr="000E1A5F">
        <w:rPr>
          <w:lang w:val="en-GB"/>
          <w:rPrChange w:id="2731" w:author="Dioguardi, Fabio" w:date="2018-10-23T11:24:00Z">
            <w:rPr/>
          </w:rPrChange>
        </w:rPr>
        <w:t>after initialization</w:t>
      </w:r>
      <w:r w:rsidRPr="000E1A5F">
        <w:rPr>
          <w:lang w:val="en-GB"/>
          <w:rPrChange w:id="2732" w:author="Dioguardi, Fabio" w:date="2018-10-23T11:24:00Z">
            <w:rPr/>
          </w:rPrChange>
        </w:rPr>
        <w:t>, a</w:t>
      </w:r>
      <w:r w:rsidR="00DB2114" w:rsidRPr="000E1A5F">
        <w:rPr>
          <w:lang w:val="en-GB"/>
          <w:rPrChange w:id="2733" w:author="Dioguardi, Fabio" w:date="2018-10-23T11:24:00Z">
            <w:rPr/>
          </w:rPrChange>
        </w:rPr>
        <w:t>ny update</w:t>
      </w:r>
      <w:r w:rsidRPr="000E1A5F">
        <w:rPr>
          <w:lang w:val="en-GB"/>
          <w:rPrChange w:id="2734" w:author="Dioguardi, Fabio" w:date="2018-10-23T11:24:00Z">
            <w:rPr/>
          </w:rPrChange>
        </w:rPr>
        <w:t xml:space="preserve"> in those settings (e.g. the distances of the plume height sensors and the vent height) </w:t>
      </w:r>
      <w:r w:rsidR="00DB2114" w:rsidRPr="000E1A5F">
        <w:rPr>
          <w:lang w:val="en-GB"/>
          <w:rPrChange w:id="2735" w:author="Dioguardi, Fabio" w:date="2018-10-23T11:24:00Z">
            <w:rPr/>
          </w:rPrChange>
        </w:rPr>
        <w:t>requires a restart of FIX to take effect</w:t>
      </w:r>
      <w:r w:rsidR="007F23A9" w:rsidRPr="000E1A5F">
        <w:rPr>
          <w:lang w:val="en-GB"/>
          <w:rPrChange w:id="2736" w:author="Dioguardi, Fabio" w:date="2018-10-23T11:24:00Z">
            <w:rPr/>
          </w:rPrChange>
        </w:rPr>
        <w:t xml:space="preserve">. </w:t>
      </w:r>
      <w:r w:rsidR="00DB2114" w:rsidRPr="000E1A5F">
        <w:rPr>
          <w:lang w:val="en-GB"/>
          <w:rPrChange w:id="2737" w:author="Dioguardi, Fabio" w:date="2018-10-23T11:24:00Z">
            <w:rPr/>
          </w:rPrChange>
        </w:rPr>
        <w:t xml:space="preserve">If an eruption occurs at a site that is not listed, </w:t>
      </w:r>
      <w:r w:rsidR="007F23A9" w:rsidRPr="000E1A5F">
        <w:rPr>
          <w:lang w:val="en-GB"/>
          <w:rPrChange w:id="2738" w:author="Dioguardi, Fabio" w:date="2018-10-23T11:24:00Z">
            <w:rPr/>
          </w:rPrChange>
        </w:rPr>
        <w:t>follow the guidelines described in</w:t>
      </w:r>
      <w:r w:rsidR="000919DA" w:rsidRPr="000E1A5F">
        <w:rPr>
          <w:lang w:val="en-GB"/>
          <w:rPrChange w:id="2739" w:author="Dioguardi, Fabio" w:date="2018-10-23T11:24:00Z">
            <w:rPr/>
          </w:rPrChange>
        </w:rPr>
        <w:t xml:space="preserve"> section</w:t>
      </w:r>
      <w:r w:rsidR="009679A1" w:rsidRPr="000E1A5F">
        <w:rPr>
          <w:lang w:val="en-GB"/>
          <w:rPrChange w:id="2740" w:author="Dioguardi, Fabio" w:date="2018-10-23T11:24:00Z">
            <w:rPr/>
          </w:rPrChange>
        </w:rPr>
        <w:t xml:space="preserve"> </w:t>
      </w:r>
      <w:r w:rsidR="009679A1" w:rsidRPr="000E1A5F">
        <w:rPr>
          <w:lang w:val="en-GB"/>
          <w:rPrChange w:id="2741" w:author="Dioguardi, Fabio" w:date="2018-10-23T11:24:00Z">
            <w:rPr/>
          </w:rPrChange>
        </w:rPr>
        <w:fldChar w:fldCharType="begin"/>
      </w:r>
      <w:r w:rsidR="009679A1" w:rsidRPr="000E1A5F">
        <w:rPr>
          <w:lang w:val="en-GB"/>
          <w:rPrChange w:id="2742" w:author="Dioguardi, Fabio" w:date="2018-10-23T11:24:00Z">
            <w:rPr/>
          </w:rPrChange>
        </w:rPr>
        <w:instrText xml:space="preserve"> REF _Ref482270676 \r \h </w:instrText>
      </w:r>
      <w:r w:rsidR="009679A1" w:rsidRPr="000E1A5F">
        <w:rPr>
          <w:lang w:val="en-GB"/>
          <w:rPrChange w:id="2743" w:author="Dioguardi, Fabio" w:date="2018-10-23T11:24:00Z">
            <w:rPr/>
          </w:rPrChange>
        </w:rPr>
      </w:r>
      <w:r w:rsidR="009679A1" w:rsidRPr="000E1A5F">
        <w:rPr>
          <w:lang w:val="en-GB"/>
          <w:rPrChange w:id="2744" w:author="Dioguardi, Fabio" w:date="2018-10-23T11:24:00Z">
            <w:rPr/>
          </w:rPrChange>
        </w:rPr>
        <w:fldChar w:fldCharType="separate"/>
      </w:r>
      <w:r w:rsidR="00DE7C99" w:rsidRPr="000E1A5F">
        <w:rPr>
          <w:lang w:val="en-GB"/>
          <w:rPrChange w:id="2745" w:author="Dioguardi, Fabio" w:date="2018-10-23T11:24:00Z">
            <w:rPr/>
          </w:rPrChange>
        </w:rPr>
        <w:t>3.3</w:t>
      </w:r>
      <w:r w:rsidR="009679A1" w:rsidRPr="000E1A5F">
        <w:rPr>
          <w:lang w:val="en-GB"/>
          <w:rPrChange w:id="2746" w:author="Dioguardi, Fabio" w:date="2018-10-23T11:24:00Z">
            <w:rPr/>
          </w:rPrChange>
        </w:rPr>
        <w:fldChar w:fldCharType="end"/>
      </w:r>
      <w:r w:rsidR="009679A1" w:rsidRPr="000E1A5F">
        <w:rPr>
          <w:lang w:val="en-GB"/>
          <w:rPrChange w:id="2747" w:author="Dioguardi, Fabio" w:date="2018-10-23T11:24:00Z">
            <w:rPr/>
          </w:rPrChange>
        </w:rPr>
        <w:t>.</w:t>
      </w:r>
    </w:p>
    <w:p w14:paraId="0748C8E6" w14:textId="77777777" w:rsidR="00DB2114" w:rsidRPr="000E1A5F" w:rsidRDefault="00DB2114" w:rsidP="00F91469">
      <w:pPr>
        <w:rPr>
          <w:lang w:val="en-GB"/>
          <w:rPrChange w:id="2748" w:author="Dioguardi, Fabio" w:date="2018-10-23T11:24:00Z">
            <w:rPr/>
          </w:rPrChange>
        </w:rPr>
      </w:pPr>
    </w:p>
    <w:p w14:paraId="2506E69C" w14:textId="59893EC6" w:rsidR="00DB2114" w:rsidRPr="000E1A5F" w:rsidRDefault="00DB2114" w:rsidP="004E20AA">
      <w:pPr>
        <w:pStyle w:val="Heading2"/>
        <w:rPr>
          <w:lang w:val="en-GB"/>
          <w:rPrChange w:id="2749" w:author="Dioguardi, Fabio" w:date="2018-10-23T11:24:00Z">
            <w:rPr/>
          </w:rPrChange>
        </w:rPr>
      </w:pPr>
      <w:bookmarkStart w:id="2750" w:name="_Toc528058494"/>
      <w:r w:rsidRPr="000E1A5F">
        <w:rPr>
          <w:lang w:val="en-GB"/>
          <w:rPrChange w:id="2751" w:author="Dioguardi, Fabio" w:date="2018-10-23T11:24:00Z">
            <w:rPr/>
          </w:rPrChange>
        </w:rPr>
        <w:t>The Operation Control Board</w:t>
      </w:r>
      <w:bookmarkEnd w:id="2750"/>
    </w:p>
    <w:p w14:paraId="2CCFC823" w14:textId="77777777" w:rsidR="00DB2114" w:rsidRPr="000E1A5F" w:rsidRDefault="00DB2114" w:rsidP="00DB2114">
      <w:pPr>
        <w:rPr>
          <w:lang w:val="en-GB"/>
          <w:rPrChange w:id="2752" w:author="Dioguardi, Fabio" w:date="2018-10-23T11:24:00Z">
            <w:rPr/>
          </w:rPrChange>
        </w:rPr>
      </w:pPr>
    </w:p>
    <w:p w14:paraId="6F1055D7" w14:textId="5152248F" w:rsidR="0000408A" w:rsidRPr="000E1A5F" w:rsidRDefault="00DB2114" w:rsidP="00DB2114">
      <w:pPr>
        <w:rPr>
          <w:lang w:val="en-GB"/>
          <w:rPrChange w:id="2753" w:author="Dioguardi, Fabio" w:date="2018-10-23T11:24:00Z">
            <w:rPr/>
          </w:rPrChange>
        </w:rPr>
      </w:pPr>
      <w:r w:rsidRPr="000E1A5F">
        <w:rPr>
          <w:lang w:val="en-GB"/>
          <w:rPrChange w:id="2754" w:author="Dioguardi, Fabio" w:date="2018-10-23T11:24:00Z">
            <w:rPr/>
          </w:rPrChange>
        </w:rPr>
        <w:t>After closing the eruption site selection window</w:t>
      </w:r>
      <w:r w:rsidR="0000408A" w:rsidRPr="000E1A5F">
        <w:rPr>
          <w:lang w:val="en-GB"/>
          <w:rPrChange w:id="2755" w:author="Dioguardi, Fabio" w:date="2018-10-23T11:24:00Z">
            <w:rPr/>
          </w:rPrChange>
        </w:rPr>
        <w:t xml:space="preserve"> the</w:t>
      </w:r>
      <w:r w:rsidR="00F518BC" w:rsidRPr="000E1A5F">
        <w:rPr>
          <w:lang w:val="en-GB"/>
          <w:rPrChange w:id="2756" w:author="Dioguardi, Fabio" w:date="2018-10-23T11:24:00Z">
            <w:rPr/>
          </w:rPrChange>
        </w:rPr>
        <w:t xml:space="preserve"> following</w:t>
      </w:r>
      <w:r w:rsidR="0000408A" w:rsidRPr="000E1A5F">
        <w:rPr>
          <w:lang w:val="en-GB"/>
          <w:rPrChange w:id="2757" w:author="Dioguardi, Fabio" w:date="2018-10-23T11:24:00Z">
            <w:rPr/>
          </w:rPrChange>
        </w:rPr>
        <w:t xml:space="preserve"> message</w:t>
      </w:r>
      <w:r w:rsidR="00F518BC" w:rsidRPr="000E1A5F">
        <w:rPr>
          <w:lang w:val="en-GB"/>
          <w:rPrChange w:id="2758" w:author="Dioguardi, Fabio" w:date="2018-10-23T11:24:00Z">
            <w:rPr/>
          </w:rPrChange>
        </w:rPr>
        <w:t xml:space="preserve"> is displayed</w:t>
      </w:r>
      <w:r w:rsidR="0000408A" w:rsidRPr="000E1A5F">
        <w:rPr>
          <w:lang w:val="en-GB"/>
          <w:rPrChange w:id="2759" w:author="Dioguardi, Fabio" w:date="2018-10-23T11:24:00Z">
            <w:rPr/>
          </w:rPrChange>
        </w:rPr>
        <w:t>:</w:t>
      </w:r>
    </w:p>
    <w:p w14:paraId="5C5E94FB" w14:textId="522202FB" w:rsidR="0000408A" w:rsidRPr="000E1A5F" w:rsidRDefault="007A0048" w:rsidP="0000408A">
      <w:pPr>
        <w:ind w:left="1440" w:firstLine="720"/>
        <w:rPr>
          <w:rFonts w:ascii="Courier New" w:hAnsi="Courier New" w:cs="Courier New"/>
          <w:lang w:val="en-GB"/>
          <w:rPrChange w:id="2760" w:author="Dioguardi, Fabio" w:date="2018-10-23T11:24:00Z">
            <w:rPr>
              <w:rFonts w:ascii="Courier New" w:hAnsi="Courier New" w:cs="Courier New"/>
            </w:rPr>
          </w:rPrChange>
        </w:rPr>
      </w:pPr>
      <w:r w:rsidRPr="000E1A5F">
        <w:rPr>
          <w:rFonts w:ascii="Courier New" w:hAnsi="Courier New" w:cs="Courier New"/>
          <w:color w:val="006600"/>
          <w:lang w:val="en-GB"/>
          <w:rPrChange w:id="2761" w:author="Dioguardi, Fabio" w:date="2018-10-23T11:24:00Z">
            <w:rPr>
              <w:rFonts w:ascii="Courier New" w:hAnsi="Courier New" w:cs="Courier New"/>
              <w:color w:val="006600"/>
            </w:rPr>
          </w:rPrChange>
        </w:rPr>
        <w:t>**** REFIR FIX system is booting ****</w:t>
      </w:r>
    </w:p>
    <w:p w14:paraId="7737F685" w14:textId="4A933935" w:rsidR="00204AAC" w:rsidRPr="000E1A5F" w:rsidRDefault="0070516F" w:rsidP="00DB2114">
      <w:pPr>
        <w:rPr>
          <w:lang w:val="en-GB"/>
          <w:rPrChange w:id="2762" w:author="Dioguardi, Fabio" w:date="2018-10-23T11:24:00Z">
            <w:rPr/>
          </w:rPrChange>
        </w:rPr>
      </w:pPr>
      <w:r w:rsidRPr="000E1A5F">
        <w:rPr>
          <w:lang w:val="en-GB"/>
          <w:rPrChange w:id="2763" w:author="Dioguardi, Fabio" w:date="2018-10-23T11:24:00Z">
            <w:rPr/>
          </w:rPrChange>
        </w:rPr>
        <w:t>T</w:t>
      </w:r>
      <w:r w:rsidR="00DB2114" w:rsidRPr="000E1A5F">
        <w:rPr>
          <w:lang w:val="en-GB"/>
          <w:rPrChange w:id="2764" w:author="Dioguardi, Fabio" w:date="2018-10-23T11:24:00Z">
            <w:rPr/>
          </w:rPrChange>
        </w:rPr>
        <w:t xml:space="preserve">he </w:t>
      </w:r>
      <w:r w:rsidR="006A363A" w:rsidRPr="000E1A5F">
        <w:rPr>
          <w:lang w:val="en-GB"/>
          <w:rPrChange w:id="2765" w:author="Dioguardi, Fabio" w:date="2018-10-23T11:24:00Z">
            <w:rPr/>
          </w:rPrChange>
        </w:rPr>
        <w:t>Operation Control Board</w:t>
      </w:r>
      <w:r w:rsidRPr="000E1A5F">
        <w:rPr>
          <w:lang w:val="en-GB"/>
          <w:rPrChange w:id="2766" w:author="Dioguardi, Fabio" w:date="2018-10-23T11:24:00Z">
            <w:rPr/>
          </w:rPrChange>
        </w:rPr>
        <w:t xml:space="preserve"> then</w:t>
      </w:r>
      <w:r w:rsidR="00DB2114" w:rsidRPr="000E1A5F">
        <w:rPr>
          <w:lang w:val="en-GB"/>
          <w:rPrChange w:id="2767" w:author="Dioguardi, Fabio" w:date="2018-10-23T11:24:00Z">
            <w:rPr/>
          </w:rPrChange>
        </w:rPr>
        <w:t xml:space="preserve"> opens</w:t>
      </w:r>
      <w:r w:rsidR="0000408A" w:rsidRPr="000E1A5F">
        <w:rPr>
          <w:lang w:val="en-GB"/>
          <w:rPrChange w:id="2768" w:author="Dioguardi, Fabio" w:date="2018-10-23T11:24:00Z">
            <w:rPr/>
          </w:rPrChange>
        </w:rPr>
        <w:t xml:space="preserve"> (see </w:t>
      </w:r>
      <w:r w:rsidR="000919DA" w:rsidRPr="000E1A5F">
        <w:rPr>
          <w:lang w:val="en-GB"/>
          <w:rPrChange w:id="2769" w:author="Dioguardi, Fabio" w:date="2018-10-23T11:24:00Z">
            <w:rPr/>
          </w:rPrChange>
        </w:rPr>
        <w:fldChar w:fldCharType="begin"/>
      </w:r>
      <w:r w:rsidR="000919DA" w:rsidRPr="000E1A5F">
        <w:rPr>
          <w:lang w:val="en-GB"/>
          <w:rPrChange w:id="2770" w:author="Dioguardi, Fabio" w:date="2018-10-23T11:24:00Z">
            <w:rPr/>
          </w:rPrChange>
        </w:rPr>
        <w:instrText xml:space="preserve"> REF _Ref482270982 \h </w:instrText>
      </w:r>
      <w:r w:rsidR="000919DA" w:rsidRPr="000E1A5F">
        <w:rPr>
          <w:lang w:val="en-GB"/>
          <w:rPrChange w:id="2771" w:author="Dioguardi, Fabio" w:date="2018-10-23T11:24:00Z">
            <w:rPr/>
          </w:rPrChange>
        </w:rPr>
      </w:r>
      <w:r w:rsidR="000919DA" w:rsidRPr="000E1A5F">
        <w:rPr>
          <w:lang w:val="en-GB"/>
          <w:rPrChange w:id="2772" w:author="Dioguardi, Fabio" w:date="2018-10-23T11:24:00Z">
            <w:rPr/>
          </w:rPrChange>
        </w:rPr>
        <w:fldChar w:fldCharType="separate"/>
      </w:r>
      <w:r w:rsidR="00DE7C99" w:rsidRPr="000E1A5F">
        <w:rPr>
          <w:lang w:val="en-GB"/>
          <w:rPrChange w:id="2773" w:author="Dioguardi, Fabio" w:date="2018-10-23T11:24:00Z">
            <w:rPr/>
          </w:rPrChange>
        </w:rPr>
        <w:t xml:space="preserve">Figure </w:t>
      </w:r>
      <w:r w:rsidR="00DE7C99" w:rsidRPr="000E1A5F">
        <w:rPr>
          <w:noProof/>
          <w:lang w:val="en-GB"/>
          <w:rPrChange w:id="2774" w:author="Dioguardi, Fabio" w:date="2018-10-23T11:24:00Z">
            <w:rPr>
              <w:noProof/>
            </w:rPr>
          </w:rPrChange>
        </w:rPr>
        <w:t>14</w:t>
      </w:r>
      <w:r w:rsidR="000919DA" w:rsidRPr="000E1A5F">
        <w:rPr>
          <w:lang w:val="en-GB"/>
          <w:rPrChange w:id="2775" w:author="Dioguardi, Fabio" w:date="2018-10-23T11:24:00Z">
            <w:rPr/>
          </w:rPrChange>
        </w:rPr>
        <w:fldChar w:fldCharType="end"/>
      </w:r>
      <w:r w:rsidR="0000408A" w:rsidRPr="000E1A5F">
        <w:rPr>
          <w:lang w:val="en-GB"/>
          <w:rPrChange w:id="2776" w:author="Dioguardi, Fabio" w:date="2018-10-23T11:24:00Z">
            <w:rPr/>
          </w:rPrChange>
        </w:rPr>
        <w:t>).</w:t>
      </w:r>
      <w:r w:rsidR="00DB2114" w:rsidRPr="000E1A5F">
        <w:rPr>
          <w:lang w:val="en-GB"/>
          <w:rPrChange w:id="2777" w:author="Dioguardi, Fabio" w:date="2018-10-23T11:24:00Z">
            <w:rPr/>
          </w:rPrChange>
        </w:rPr>
        <w:t xml:space="preserve"> This </w:t>
      </w:r>
      <w:r w:rsidR="0000408A" w:rsidRPr="000E1A5F">
        <w:rPr>
          <w:lang w:val="en-GB"/>
          <w:rPrChange w:id="2778" w:author="Dioguardi, Fabio" w:date="2018-10-23T11:24:00Z">
            <w:rPr/>
          </w:rPrChange>
        </w:rPr>
        <w:t xml:space="preserve">window </w:t>
      </w:r>
      <w:r w:rsidR="00DB2114" w:rsidRPr="000E1A5F">
        <w:rPr>
          <w:lang w:val="en-GB"/>
          <w:rPrChange w:id="2779" w:author="Dioguardi, Fabio" w:date="2018-10-23T11:24:00Z">
            <w:rPr/>
          </w:rPrChange>
        </w:rPr>
        <w:t xml:space="preserve">is the virtual “command and control </w:t>
      </w:r>
      <w:proofErr w:type="spellStart"/>
      <w:r w:rsidR="00DB2114" w:rsidRPr="000E1A5F">
        <w:rPr>
          <w:lang w:val="en-GB"/>
          <w:rPrChange w:id="2780" w:author="Dioguardi, Fabio" w:date="2018-10-23T11:24:00Z">
            <w:rPr/>
          </w:rPrChange>
        </w:rPr>
        <w:t>center</w:t>
      </w:r>
      <w:proofErr w:type="spellEnd"/>
      <w:r w:rsidR="00DB2114" w:rsidRPr="000E1A5F">
        <w:rPr>
          <w:lang w:val="en-GB"/>
          <w:rPrChange w:id="2781" w:author="Dioguardi, Fabio" w:date="2018-10-23T11:24:00Z">
            <w:rPr/>
          </w:rPrChange>
        </w:rPr>
        <w:t>” for the operator, from which all relevant setting panels can be accessed.</w:t>
      </w:r>
    </w:p>
    <w:p w14:paraId="025B8259" w14:textId="77777777" w:rsidR="000919DA" w:rsidRPr="000E1A5F" w:rsidRDefault="00204AAC" w:rsidP="000919DA">
      <w:pPr>
        <w:keepNext/>
        <w:jc w:val="center"/>
        <w:rPr>
          <w:lang w:val="en-GB"/>
          <w:rPrChange w:id="2782" w:author="Dioguardi, Fabio" w:date="2018-10-23T11:24:00Z">
            <w:rPr/>
          </w:rPrChange>
        </w:rPr>
      </w:pPr>
      <w:r w:rsidRPr="000E1A5F">
        <w:rPr>
          <w:noProof/>
          <w:lang w:val="en-GB" w:eastAsia="en-GB"/>
        </w:rPr>
        <w:lastRenderedPageBreak/>
        <w:drawing>
          <wp:inline distT="0" distB="0" distL="0" distR="0" wp14:anchorId="503704FC" wp14:editId="2FF689F3">
            <wp:extent cx="5150964" cy="336600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CBoard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964" cy="3366009"/>
                    </a:xfrm>
                    <a:prstGeom prst="rect">
                      <a:avLst/>
                    </a:prstGeom>
                  </pic:spPr>
                </pic:pic>
              </a:graphicData>
            </a:graphic>
          </wp:inline>
        </w:drawing>
      </w:r>
    </w:p>
    <w:p w14:paraId="38F94866" w14:textId="44657632" w:rsidR="00204AAC" w:rsidRPr="000E1A5F" w:rsidRDefault="000919DA" w:rsidP="000919DA">
      <w:pPr>
        <w:pStyle w:val="Caption"/>
        <w:jc w:val="center"/>
        <w:rPr>
          <w:lang w:val="en-GB"/>
          <w:rPrChange w:id="2783" w:author="Dioguardi, Fabio" w:date="2018-10-23T11:24:00Z">
            <w:rPr/>
          </w:rPrChange>
        </w:rPr>
      </w:pPr>
      <w:bookmarkStart w:id="2784" w:name="_Ref482270982"/>
      <w:bookmarkStart w:id="2785" w:name="_Ref482279615"/>
      <w:r w:rsidRPr="000E1A5F">
        <w:rPr>
          <w:lang w:val="en-GB"/>
          <w:rPrChange w:id="2786" w:author="Dioguardi, Fabio" w:date="2018-10-23T11:24:00Z">
            <w:rPr/>
          </w:rPrChange>
        </w:rPr>
        <w:t xml:space="preserve">Figure </w:t>
      </w:r>
      <w:r w:rsidRPr="000E1A5F">
        <w:rPr>
          <w:lang w:val="en-GB"/>
          <w:rPrChange w:id="2787" w:author="Dioguardi, Fabio" w:date="2018-10-23T11:24:00Z">
            <w:rPr/>
          </w:rPrChange>
        </w:rPr>
        <w:fldChar w:fldCharType="begin"/>
      </w:r>
      <w:r w:rsidRPr="000E1A5F">
        <w:rPr>
          <w:lang w:val="en-GB"/>
          <w:rPrChange w:id="2788" w:author="Dioguardi, Fabio" w:date="2018-10-23T11:24:00Z">
            <w:rPr/>
          </w:rPrChange>
        </w:rPr>
        <w:instrText xml:space="preserve"> SEQ Figure \* ARABIC </w:instrText>
      </w:r>
      <w:r w:rsidRPr="000E1A5F">
        <w:rPr>
          <w:lang w:val="en-GB"/>
          <w:rPrChange w:id="2789" w:author="Dioguardi, Fabio" w:date="2018-10-23T11:24:00Z">
            <w:rPr/>
          </w:rPrChange>
        </w:rPr>
        <w:fldChar w:fldCharType="separate"/>
      </w:r>
      <w:r w:rsidR="00DE7C99" w:rsidRPr="000E1A5F">
        <w:rPr>
          <w:noProof/>
          <w:lang w:val="en-GB"/>
          <w:rPrChange w:id="2790" w:author="Dioguardi, Fabio" w:date="2018-10-23T11:24:00Z">
            <w:rPr>
              <w:noProof/>
            </w:rPr>
          </w:rPrChange>
        </w:rPr>
        <w:t>14</w:t>
      </w:r>
      <w:r w:rsidRPr="000E1A5F">
        <w:rPr>
          <w:lang w:val="en-GB"/>
          <w:rPrChange w:id="2791" w:author="Dioguardi, Fabio" w:date="2018-10-23T11:24:00Z">
            <w:rPr/>
          </w:rPrChange>
        </w:rPr>
        <w:fldChar w:fldCharType="end"/>
      </w:r>
      <w:bookmarkEnd w:id="2784"/>
      <w:r w:rsidRPr="000E1A5F">
        <w:rPr>
          <w:lang w:val="en-GB"/>
          <w:rPrChange w:id="2792" w:author="Dioguardi, Fabio" w:date="2018-10-23T11:24:00Z">
            <w:rPr/>
          </w:rPrChange>
        </w:rPr>
        <w:t>: Components of the Operation Control Board</w:t>
      </w:r>
      <w:bookmarkEnd w:id="2785"/>
    </w:p>
    <w:p w14:paraId="4E5B431A" w14:textId="77777777" w:rsidR="00204AAC" w:rsidRPr="000E1A5F" w:rsidRDefault="00204AAC" w:rsidP="00DB2114">
      <w:pPr>
        <w:rPr>
          <w:lang w:val="en-GB"/>
          <w:rPrChange w:id="2793" w:author="Dioguardi, Fabio" w:date="2018-10-23T11:24:00Z">
            <w:rPr/>
          </w:rPrChange>
        </w:rPr>
      </w:pPr>
    </w:p>
    <w:p w14:paraId="504A04A8" w14:textId="5DFFD206" w:rsidR="007A0048" w:rsidRPr="000E1A5F" w:rsidRDefault="000919DA" w:rsidP="00DB2114">
      <w:pPr>
        <w:rPr>
          <w:lang w:val="en-GB"/>
          <w:rPrChange w:id="2794" w:author="Dioguardi, Fabio" w:date="2018-10-23T11:24:00Z">
            <w:rPr/>
          </w:rPrChange>
        </w:rPr>
      </w:pPr>
      <w:r w:rsidRPr="000E1A5F">
        <w:rPr>
          <w:lang w:val="en-GB"/>
          <w:rPrChange w:id="2795" w:author="Dioguardi, Fabio" w:date="2018-10-23T11:24:00Z">
            <w:rPr/>
          </w:rPrChange>
        </w:rPr>
        <w:fldChar w:fldCharType="begin"/>
      </w:r>
      <w:r w:rsidRPr="000E1A5F">
        <w:rPr>
          <w:lang w:val="en-GB"/>
          <w:rPrChange w:id="2796" w:author="Dioguardi, Fabio" w:date="2018-10-23T11:24:00Z">
            <w:rPr/>
          </w:rPrChange>
        </w:rPr>
        <w:instrText xml:space="preserve"> REF _Ref482270982 \h </w:instrText>
      </w:r>
      <w:r w:rsidRPr="000E1A5F">
        <w:rPr>
          <w:lang w:val="en-GB"/>
          <w:rPrChange w:id="2797" w:author="Dioguardi, Fabio" w:date="2018-10-23T11:24:00Z">
            <w:rPr/>
          </w:rPrChange>
        </w:rPr>
      </w:r>
      <w:r w:rsidRPr="000E1A5F">
        <w:rPr>
          <w:lang w:val="en-GB"/>
          <w:rPrChange w:id="2798" w:author="Dioguardi, Fabio" w:date="2018-10-23T11:24:00Z">
            <w:rPr/>
          </w:rPrChange>
        </w:rPr>
        <w:fldChar w:fldCharType="separate"/>
      </w:r>
      <w:r w:rsidR="00DE7C99" w:rsidRPr="000E1A5F">
        <w:rPr>
          <w:lang w:val="en-GB"/>
          <w:rPrChange w:id="2799" w:author="Dioguardi, Fabio" w:date="2018-10-23T11:24:00Z">
            <w:rPr/>
          </w:rPrChange>
        </w:rPr>
        <w:t xml:space="preserve">Figure </w:t>
      </w:r>
      <w:r w:rsidR="00DE7C99" w:rsidRPr="000E1A5F">
        <w:rPr>
          <w:noProof/>
          <w:lang w:val="en-GB"/>
          <w:rPrChange w:id="2800" w:author="Dioguardi, Fabio" w:date="2018-10-23T11:24:00Z">
            <w:rPr>
              <w:noProof/>
            </w:rPr>
          </w:rPrChange>
        </w:rPr>
        <w:t>14</w:t>
      </w:r>
      <w:r w:rsidRPr="000E1A5F">
        <w:rPr>
          <w:lang w:val="en-GB"/>
          <w:rPrChange w:id="2801" w:author="Dioguardi, Fabio" w:date="2018-10-23T11:24:00Z">
            <w:rPr/>
          </w:rPrChange>
        </w:rPr>
        <w:fldChar w:fldCharType="end"/>
      </w:r>
      <w:r w:rsidR="007A0048" w:rsidRPr="000E1A5F">
        <w:rPr>
          <w:lang w:val="en-GB"/>
          <w:rPrChange w:id="2802" w:author="Dioguardi, Fabio" w:date="2018-10-23T11:24:00Z">
            <w:rPr/>
          </w:rPrChange>
        </w:rPr>
        <w:t xml:space="preserve"> shows </w:t>
      </w:r>
      <w:r w:rsidR="00F518BC" w:rsidRPr="000E1A5F">
        <w:rPr>
          <w:lang w:val="en-GB"/>
          <w:rPrChange w:id="2803" w:author="Dioguardi, Fabio" w:date="2018-10-23T11:24:00Z">
            <w:rPr/>
          </w:rPrChange>
        </w:rPr>
        <w:t>the</w:t>
      </w:r>
      <w:r w:rsidR="007A0048" w:rsidRPr="000E1A5F">
        <w:rPr>
          <w:lang w:val="en-GB"/>
          <w:rPrChange w:id="2804" w:author="Dioguardi, Fabio" w:date="2018-10-23T11:24:00Z">
            <w:rPr/>
          </w:rPrChange>
        </w:rPr>
        <w:t xml:space="preserve"> </w:t>
      </w:r>
      <w:r w:rsidR="006A363A" w:rsidRPr="000E1A5F">
        <w:rPr>
          <w:lang w:val="en-GB"/>
          <w:rPrChange w:id="2805" w:author="Dioguardi, Fabio" w:date="2018-10-23T11:24:00Z">
            <w:rPr/>
          </w:rPrChange>
        </w:rPr>
        <w:t>Operation Control Board</w:t>
      </w:r>
      <w:r w:rsidR="007A0048" w:rsidRPr="000E1A5F">
        <w:rPr>
          <w:lang w:val="en-GB"/>
          <w:rPrChange w:id="2806" w:author="Dioguardi, Fabio" w:date="2018-10-23T11:24:00Z">
            <w:rPr/>
          </w:rPrChange>
        </w:rPr>
        <w:t xml:space="preserve"> after the first start in an empty working </w:t>
      </w:r>
      <w:r w:rsidR="0070516F" w:rsidRPr="000E1A5F">
        <w:rPr>
          <w:lang w:val="en-GB"/>
          <w:rPrChange w:id="2807" w:author="Dioguardi, Fabio" w:date="2018-10-23T11:24:00Z">
            <w:rPr/>
          </w:rPrChange>
        </w:rPr>
        <w:t>directory</w:t>
      </w:r>
      <w:r w:rsidR="007A0048" w:rsidRPr="000E1A5F">
        <w:rPr>
          <w:lang w:val="en-GB"/>
          <w:rPrChange w:id="2808" w:author="Dioguardi, Fabio" w:date="2018-10-23T11:24:00Z">
            <w:rPr/>
          </w:rPrChange>
        </w:rPr>
        <w:t>, meaning that no fix_config.txt file has been generated.</w:t>
      </w:r>
    </w:p>
    <w:p w14:paraId="5356C09C" w14:textId="3744799D" w:rsidR="0000408A" w:rsidRPr="000E1A5F" w:rsidRDefault="0000408A" w:rsidP="00F91469">
      <w:pPr>
        <w:rPr>
          <w:lang w:val="en-GB"/>
          <w:rPrChange w:id="2809" w:author="Dioguardi, Fabio" w:date="2018-10-23T11:24:00Z">
            <w:rPr/>
          </w:rPrChange>
        </w:rPr>
      </w:pPr>
      <w:r w:rsidRPr="000E1A5F">
        <w:rPr>
          <w:lang w:val="en-GB"/>
          <w:rPrChange w:id="2810" w:author="Dioguardi, Fabio" w:date="2018-10-23T11:24:00Z">
            <w:rPr/>
          </w:rPrChange>
        </w:rPr>
        <w:t xml:space="preserve">The </w:t>
      </w:r>
      <w:r w:rsidR="00204AAC" w:rsidRPr="000E1A5F">
        <w:rPr>
          <w:lang w:val="en-GB"/>
          <w:rPrChange w:id="2811" w:author="Dioguardi, Fabio" w:date="2018-10-23T11:24:00Z">
            <w:rPr/>
          </w:rPrChange>
        </w:rPr>
        <w:t>window</w:t>
      </w:r>
      <w:r w:rsidRPr="000E1A5F">
        <w:rPr>
          <w:lang w:val="en-GB"/>
          <w:rPrChange w:id="2812" w:author="Dioguardi, Fabio" w:date="2018-10-23T11:24:00Z">
            <w:rPr/>
          </w:rPrChange>
        </w:rPr>
        <w:t xml:space="preserve"> is composed of five blocks:</w:t>
      </w:r>
      <w:r w:rsidR="00E14065" w:rsidRPr="000E1A5F">
        <w:rPr>
          <w:lang w:val="en-GB"/>
          <w:rPrChange w:id="2813" w:author="Dioguardi, Fabio" w:date="2018-10-23T11:24:00Z">
            <w:rPr/>
          </w:rPrChange>
        </w:rPr>
        <w:br/>
      </w:r>
    </w:p>
    <w:p w14:paraId="0E4FC360" w14:textId="697FDF81" w:rsidR="00DB2114" w:rsidRPr="000E1A5F" w:rsidRDefault="00CB10BE" w:rsidP="001507E8">
      <w:pPr>
        <w:pStyle w:val="ListParagraph"/>
        <w:numPr>
          <w:ilvl w:val="0"/>
          <w:numId w:val="13"/>
        </w:numPr>
        <w:rPr>
          <w:lang w:val="en-GB"/>
          <w:rPrChange w:id="2814" w:author="Dioguardi, Fabio" w:date="2018-10-23T11:24:00Z">
            <w:rPr/>
          </w:rPrChange>
        </w:rPr>
      </w:pPr>
      <w:r w:rsidRPr="000E1A5F">
        <w:rPr>
          <w:b/>
          <w:lang w:val="en-GB"/>
          <w:rPrChange w:id="2815" w:author="Dioguardi, Fabio" w:date="2018-10-23T11:24:00Z">
            <w:rPr>
              <w:b/>
            </w:rPr>
          </w:rPrChange>
        </w:rPr>
        <w:t xml:space="preserve">Time stamps </w:t>
      </w:r>
      <w:r w:rsidR="00AC71F6" w:rsidRPr="000E1A5F">
        <w:rPr>
          <w:b/>
          <w:lang w:val="en-GB"/>
          <w:rPrChange w:id="2816" w:author="Dioguardi, Fabio" w:date="2018-10-23T11:24:00Z">
            <w:rPr>
              <w:b/>
            </w:rPr>
          </w:rPrChange>
        </w:rPr>
        <w:t>(Field A)</w:t>
      </w:r>
      <w:r w:rsidR="00AC71F6" w:rsidRPr="000E1A5F">
        <w:rPr>
          <w:lang w:val="en-GB"/>
          <w:rPrChange w:id="2817" w:author="Dioguardi, Fabio" w:date="2018-10-23T11:24:00Z">
            <w:rPr/>
          </w:rPrChange>
        </w:rPr>
        <w:t>:</w:t>
      </w:r>
      <w:r w:rsidR="00204AAC" w:rsidRPr="000E1A5F">
        <w:rPr>
          <w:lang w:val="en-GB"/>
          <w:rPrChange w:id="2818" w:author="Dioguardi, Fabio" w:date="2018-10-23T11:24:00Z">
            <w:rPr/>
          </w:rPrChange>
        </w:rPr>
        <w:t xml:space="preserve"> </w:t>
      </w:r>
      <w:r w:rsidRPr="000E1A5F">
        <w:rPr>
          <w:lang w:val="en-GB"/>
          <w:rPrChange w:id="2819" w:author="Dioguardi, Fabio" w:date="2018-10-23T11:24:00Z">
            <w:rPr/>
          </w:rPrChange>
        </w:rPr>
        <w:br/>
        <w:t>T</w:t>
      </w:r>
      <w:r w:rsidR="00AC71F6" w:rsidRPr="000E1A5F">
        <w:rPr>
          <w:lang w:val="en-GB"/>
          <w:rPrChange w:id="2820" w:author="Dioguardi, Fabio" w:date="2018-10-23T11:24:00Z">
            <w:rPr/>
          </w:rPrChange>
        </w:rPr>
        <w:t>he</w:t>
      </w:r>
      <w:r w:rsidRPr="000E1A5F">
        <w:rPr>
          <w:lang w:val="en-GB"/>
          <w:rPrChange w:id="2821" w:author="Dioguardi, Fabio" w:date="2018-10-23T11:24:00Z">
            <w:rPr/>
          </w:rPrChange>
        </w:rPr>
        <w:t xml:space="preserve"> upper line displays (in black) date and time of the last setting update. If no update has been made since the first start of FIX (and no fix_config.txt file has been generated yet)</w:t>
      </w:r>
      <w:r w:rsidR="00E14065" w:rsidRPr="000E1A5F">
        <w:rPr>
          <w:lang w:val="en-GB"/>
          <w:rPrChange w:id="2822" w:author="Dioguardi, Fabio" w:date="2018-10-23T11:24:00Z">
            <w:rPr/>
          </w:rPrChange>
        </w:rPr>
        <w:t>,</w:t>
      </w:r>
      <w:r w:rsidRPr="000E1A5F">
        <w:rPr>
          <w:lang w:val="en-GB"/>
          <w:rPrChange w:id="2823" w:author="Dioguardi, Fabio" w:date="2018-10-23T11:24:00Z">
            <w:rPr/>
          </w:rPrChange>
        </w:rPr>
        <w:t xml:space="preserve"> </w:t>
      </w:r>
      <w:r w:rsidR="000919DA" w:rsidRPr="000E1A5F">
        <w:rPr>
          <w:lang w:val="en-GB"/>
          <w:rPrChange w:id="2824" w:author="Dioguardi, Fabio" w:date="2018-10-23T11:24:00Z">
            <w:rPr/>
          </w:rPrChange>
        </w:rPr>
        <w:br/>
      </w:r>
      <w:r w:rsidRPr="000E1A5F">
        <w:rPr>
          <w:lang w:val="en-GB"/>
          <w:rPrChange w:id="2825" w:author="Dioguardi, Fabio" w:date="2018-10-23T11:24:00Z">
            <w:rPr/>
          </w:rPrChange>
        </w:rPr>
        <w:t>“--:--:--</w:t>
      </w:r>
      <w:proofErr w:type="gramStart"/>
      <w:r w:rsidRPr="000E1A5F">
        <w:rPr>
          <w:lang w:val="en-GB"/>
          <w:rPrChange w:id="2826" w:author="Dioguardi, Fabio" w:date="2018-10-23T11:24:00Z">
            <w:rPr/>
          </w:rPrChange>
        </w:rPr>
        <w:t>“</w:t>
      </w:r>
      <w:r w:rsidR="00E14065" w:rsidRPr="000E1A5F">
        <w:rPr>
          <w:lang w:val="en-GB"/>
          <w:rPrChange w:id="2827" w:author="Dioguardi, Fabio" w:date="2018-10-23T11:24:00Z">
            <w:rPr/>
          </w:rPrChange>
        </w:rPr>
        <w:t xml:space="preserve"> </w:t>
      </w:r>
      <w:r w:rsidRPr="000E1A5F">
        <w:rPr>
          <w:lang w:val="en-GB"/>
          <w:rPrChange w:id="2828" w:author="Dioguardi, Fabio" w:date="2018-10-23T11:24:00Z">
            <w:rPr/>
          </w:rPrChange>
        </w:rPr>
        <w:t>is</w:t>
      </w:r>
      <w:proofErr w:type="gramEnd"/>
      <w:r w:rsidRPr="000E1A5F">
        <w:rPr>
          <w:lang w:val="en-GB"/>
          <w:rPrChange w:id="2829" w:author="Dioguardi, Fabio" w:date="2018-10-23T11:24:00Z">
            <w:rPr/>
          </w:rPrChange>
        </w:rPr>
        <w:t xml:space="preserve"> displayed.</w:t>
      </w:r>
      <w:r w:rsidRPr="000E1A5F">
        <w:rPr>
          <w:lang w:val="en-GB"/>
          <w:rPrChange w:id="2830" w:author="Dioguardi, Fabio" w:date="2018-10-23T11:24:00Z">
            <w:rPr/>
          </w:rPrChange>
        </w:rPr>
        <w:br/>
        <w:t>The lower line indicates (in red) time and date of the last manual plume height input. If no input has been made since the first start of FIX</w:t>
      </w:r>
      <w:r w:rsidR="00E14065" w:rsidRPr="000E1A5F">
        <w:rPr>
          <w:lang w:val="en-GB"/>
          <w:rPrChange w:id="2831" w:author="Dioguardi, Fabio" w:date="2018-10-23T11:24:00Z">
            <w:rPr/>
          </w:rPrChange>
        </w:rPr>
        <w:t>,</w:t>
      </w:r>
      <w:r w:rsidRPr="000E1A5F">
        <w:rPr>
          <w:lang w:val="en-GB"/>
          <w:rPrChange w:id="2832" w:author="Dioguardi, Fabio" w:date="2018-10-23T11:24:00Z">
            <w:rPr/>
          </w:rPrChange>
        </w:rPr>
        <w:t xml:space="preserve"> “--:--:--</w:t>
      </w:r>
      <w:proofErr w:type="gramStart"/>
      <w:r w:rsidRPr="000E1A5F">
        <w:rPr>
          <w:lang w:val="en-GB"/>
          <w:rPrChange w:id="2833" w:author="Dioguardi, Fabio" w:date="2018-10-23T11:24:00Z">
            <w:rPr/>
          </w:rPrChange>
        </w:rPr>
        <w:t>“ is</w:t>
      </w:r>
      <w:proofErr w:type="gramEnd"/>
      <w:r w:rsidRPr="000E1A5F">
        <w:rPr>
          <w:lang w:val="en-GB"/>
          <w:rPrChange w:id="2834" w:author="Dioguardi, Fabio" w:date="2018-10-23T11:24:00Z">
            <w:rPr/>
          </w:rPrChange>
        </w:rPr>
        <w:t xml:space="preserve"> displayed</w:t>
      </w:r>
      <w:r w:rsidR="00E14065" w:rsidRPr="000E1A5F">
        <w:rPr>
          <w:lang w:val="en-GB"/>
          <w:rPrChange w:id="2835" w:author="Dioguardi, Fabio" w:date="2018-10-23T11:24:00Z">
            <w:rPr/>
          </w:rPrChange>
        </w:rPr>
        <w:t>. If parameter settings have been stored but no plume heights manually added</w:t>
      </w:r>
      <w:r w:rsidR="00F518BC" w:rsidRPr="000E1A5F">
        <w:rPr>
          <w:lang w:val="en-GB"/>
          <w:rPrChange w:id="2836" w:author="Dioguardi, Fabio" w:date="2018-10-23T11:24:00Z">
            <w:rPr/>
          </w:rPrChange>
        </w:rPr>
        <w:t>,</w:t>
      </w:r>
      <w:r w:rsidRPr="000E1A5F">
        <w:rPr>
          <w:lang w:val="en-GB"/>
          <w:rPrChange w:id="2837" w:author="Dioguardi, Fabio" w:date="2018-10-23T11:24:00Z">
            <w:rPr/>
          </w:rPrChange>
        </w:rPr>
        <w:t xml:space="preserve"> “1979-04-30 00:00:00”</w:t>
      </w:r>
      <w:r w:rsidR="00E14065" w:rsidRPr="000E1A5F">
        <w:rPr>
          <w:lang w:val="en-GB"/>
          <w:rPrChange w:id="2838" w:author="Dioguardi, Fabio" w:date="2018-10-23T11:24:00Z">
            <w:rPr/>
          </w:rPrChange>
        </w:rPr>
        <w:t xml:space="preserve"> occurs on the display.</w:t>
      </w:r>
      <w:r w:rsidRPr="000E1A5F">
        <w:rPr>
          <w:lang w:val="en-GB"/>
          <w:rPrChange w:id="2839" w:author="Dioguardi, Fabio" w:date="2018-10-23T11:24:00Z">
            <w:rPr/>
          </w:rPrChange>
        </w:rPr>
        <w:t xml:space="preserve"> </w:t>
      </w:r>
      <w:r w:rsidR="00E14065" w:rsidRPr="000E1A5F">
        <w:rPr>
          <w:lang w:val="en-GB"/>
          <w:rPrChange w:id="2840" w:author="Dioguardi, Fabio" w:date="2018-10-23T11:24:00Z">
            <w:rPr/>
          </w:rPrChange>
        </w:rPr>
        <w:br/>
      </w:r>
    </w:p>
    <w:p w14:paraId="10FB1198" w14:textId="743F763E" w:rsidR="00A52AAF" w:rsidRPr="000E1A5F" w:rsidRDefault="00E14065" w:rsidP="001507E8">
      <w:pPr>
        <w:pStyle w:val="ListParagraph"/>
        <w:numPr>
          <w:ilvl w:val="0"/>
          <w:numId w:val="13"/>
        </w:numPr>
        <w:rPr>
          <w:lang w:val="en-GB"/>
          <w:rPrChange w:id="2841" w:author="Dioguardi, Fabio" w:date="2018-10-23T11:24:00Z">
            <w:rPr/>
          </w:rPrChange>
        </w:rPr>
      </w:pPr>
      <w:r w:rsidRPr="000E1A5F">
        <w:rPr>
          <w:b/>
          <w:lang w:val="en-GB"/>
          <w:rPrChange w:id="2842" w:author="Dioguardi, Fabio" w:date="2018-10-23T11:24:00Z">
            <w:rPr>
              <w:b/>
            </w:rPr>
          </w:rPrChange>
        </w:rPr>
        <w:t xml:space="preserve">Initializing </w:t>
      </w:r>
      <w:r w:rsidR="00D00136" w:rsidRPr="000E1A5F">
        <w:rPr>
          <w:b/>
          <w:lang w:val="en-GB"/>
          <w:rPrChange w:id="2843" w:author="Dioguardi, Fabio" w:date="2018-10-23T11:24:00Z">
            <w:rPr>
              <w:b/>
            </w:rPr>
          </w:rPrChange>
        </w:rPr>
        <w:t>p</w:t>
      </w:r>
      <w:r w:rsidRPr="000E1A5F">
        <w:rPr>
          <w:b/>
          <w:lang w:val="en-GB"/>
          <w:rPrChange w:id="2844" w:author="Dioguardi, Fabio" w:date="2018-10-23T11:24:00Z">
            <w:rPr>
              <w:b/>
            </w:rPr>
          </w:rPrChange>
        </w:rPr>
        <w:t>arameters (Field B)</w:t>
      </w:r>
      <w:proofErr w:type="gramStart"/>
      <w:r w:rsidRPr="000E1A5F">
        <w:rPr>
          <w:lang w:val="en-GB"/>
          <w:rPrChange w:id="2845" w:author="Dioguardi, Fabio" w:date="2018-10-23T11:24:00Z">
            <w:rPr/>
          </w:rPrChange>
        </w:rPr>
        <w:t>:</w:t>
      </w:r>
      <w:proofErr w:type="gramEnd"/>
      <w:r w:rsidRPr="000E1A5F">
        <w:rPr>
          <w:lang w:val="en-GB"/>
          <w:rPrChange w:id="2846" w:author="Dioguardi, Fabio" w:date="2018-10-23T11:24:00Z">
            <w:rPr/>
          </w:rPrChange>
        </w:rPr>
        <w:br/>
        <w:t xml:space="preserve">This field consists of only one button, </w:t>
      </w:r>
      <w:r w:rsidR="00D00200" w:rsidRPr="000E1A5F">
        <w:rPr>
          <w:lang w:val="en-GB"/>
          <w:rPrChange w:id="2847" w:author="Dioguardi, Fabio" w:date="2018-10-23T11:24:00Z">
            <w:rPr/>
          </w:rPrChange>
        </w:rPr>
        <w:t xml:space="preserve">albeit a </w:t>
      </w:r>
      <w:r w:rsidRPr="000E1A5F">
        <w:rPr>
          <w:lang w:val="en-GB"/>
          <w:rPrChange w:id="2848" w:author="Dioguardi, Fabio" w:date="2018-10-23T11:24:00Z">
            <w:rPr/>
          </w:rPrChange>
        </w:rPr>
        <w:t xml:space="preserve">crucial one, which opens </w:t>
      </w:r>
      <w:r w:rsidR="00D00200" w:rsidRPr="000E1A5F">
        <w:rPr>
          <w:lang w:val="en-GB"/>
          <w:rPrChange w:id="2849" w:author="Dioguardi, Fabio" w:date="2018-10-23T11:24:00Z">
            <w:rPr/>
          </w:rPrChange>
        </w:rPr>
        <w:t>a</w:t>
      </w:r>
      <w:r w:rsidRPr="000E1A5F">
        <w:rPr>
          <w:lang w:val="en-GB"/>
          <w:rPrChange w:id="2850" w:author="Dioguardi, Fabio" w:date="2018-10-23T11:24:00Z">
            <w:rPr/>
          </w:rPrChange>
        </w:rPr>
        <w:t xml:space="preserve"> panel for</w:t>
      </w:r>
      <w:r w:rsidR="00D00200" w:rsidRPr="000E1A5F">
        <w:rPr>
          <w:lang w:val="en-GB"/>
          <w:rPrChange w:id="2851" w:author="Dioguardi, Fabio" w:date="2018-10-23T11:24:00Z">
            <w:rPr/>
          </w:rPrChange>
        </w:rPr>
        <w:t xml:space="preserve"> the entry of</w:t>
      </w:r>
      <w:r w:rsidRPr="000E1A5F">
        <w:rPr>
          <w:lang w:val="en-GB"/>
          <w:rPrChange w:id="2852" w:author="Dioguardi, Fabio" w:date="2018-10-23T11:24:00Z">
            <w:rPr/>
          </w:rPrChange>
        </w:rPr>
        <w:t xml:space="preserve"> mandatory </w:t>
      </w:r>
      <w:r w:rsidR="00D00136" w:rsidRPr="000E1A5F">
        <w:rPr>
          <w:lang w:val="en-GB"/>
          <w:rPrChange w:id="2853" w:author="Dioguardi, Fabio" w:date="2018-10-23T11:24:00Z">
            <w:rPr/>
          </w:rPrChange>
        </w:rPr>
        <w:t>model</w:t>
      </w:r>
      <w:r w:rsidRPr="000E1A5F">
        <w:rPr>
          <w:lang w:val="en-GB"/>
          <w:rPrChange w:id="2854" w:author="Dioguardi, Fabio" w:date="2018-10-23T11:24:00Z">
            <w:rPr/>
          </w:rPrChange>
        </w:rPr>
        <w:t xml:space="preserve"> parameters. </w:t>
      </w:r>
      <w:r w:rsidR="00A52AAF" w:rsidRPr="000E1A5F">
        <w:rPr>
          <w:lang w:val="en-GB"/>
          <w:rPrChange w:id="2855" w:author="Dioguardi, Fabio" w:date="2018-10-23T11:24:00Z">
            <w:rPr/>
          </w:rPrChange>
        </w:rPr>
        <w:t xml:space="preserve">Without setting </w:t>
      </w:r>
      <w:r w:rsidR="00D00200" w:rsidRPr="000E1A5F">
        <w:rPr>
          <w:lang w:val="en-GB"/>
          <w:rPrChange w:id="2856" w:author="Dioguardi, Fabio" w:date="2018-10-23T11:24:00Z">
            <w:rPr/>
          </w:rPrChange>
        </w:rPr>
        <w:t>these parameters</w:t>
      </w:r>
      <w:r w:rsidR="00A52AAF" w:rsidRPr="000E1A5F">
        <w:rPr>
          <w:lang w:val="en-GB"/>
          <w:rPrChange w:id="2857" w:author="Dioguardi, Fabio" w:date="2018-10-23T11:24:00Z">
            <w:rPr/>
          </w:rPrChange>
        </w:rPr>
        <w:t>, FOXI cannot be initialized.</w:t>
      </w:r>
      <w:r w:rsidR="00A52AAF" w:rsidRPr="000E1A5F">
        <w:rPr>
          <w:lang w:val="en-GB"/>
          <w:rPrChange w:id="2858" w:author="Dioguardi, Fabio" w:date="2018-10-23T11:24:00Z">
            <w:rPr/>
          </w:rPrChange>
        </w:rPr>
        <w:br/>
      </w:r>
    </w:p>
    <w:p w14:paraId="0A1CA9C5" w14:textId="5A0ADD5F" w:rsidR="00A52AAF" w:rsidRPr="000E1A5F" w:rsidRDefault="00853FBE" w:rsidP="001507E8">
      <w:pPr>
        <w:pStyle w:val="ListParagraph"/>
        <w:numPr>
          <w:ilvl w:val="0"/>
          <w:numId w:val="13"/>
        </w:numPr>
        <w:rPr>
          <w:lang w:val="en-GB"/>
          <w:rPrChange w:id="2859" w:author="Dioguardi, Fabio" w:date="2018-10-23T11:24:00Z">
            <w:rPr/>
          </w:rPrChange>
        </w:rPr>
      </w:pPr>
      <w:r w:rsidRPr="000E1A5F">
        <w:rPr>
          <w:b/>
          <w:lang w:val="en-GB"/>
          <w:rPrChange w:id="2860" w:author="Dioguardi, Fabio" w:date="2018-10-23T11:24:00Z">
            <w:rPr>
              <w:b/>
            </w:rPr>
          </w:rPrChange>
        </w:rPr>
        <w:t>FOXI</w:t>
      </w:r>
      <w:r w:rsidR="00A52AAF" w:rsidRPr="000E1A5F">
        <w:rPr>
          <w:b/>
          <w:lang w:val="en-GB"/>
          <w:rPrChange w:id="2861" w:author="Dioguardi, Fabio" w:date="2018-10-23T11:24:00Z">
            <w:rPr>
              <w:b/>
            </w:rPr>
          </w:rPrChange>
        </w:rPr>
        <w:t xml:space="preserve"> control panels (Field C)</w:t>
      </w:r>
      <w:proofErr w:type="gramStart"/>
      <w:r w:rsidR="00A52AAF" w:rsidRPr="000E1A5F">
        <w:rPr>
          <w:lang w:val="en-GB"/>
          <w:rPrChange w:id="2862" w:author="Dioguardi, Fabio" w:date="2018-10-23T11:24:00Z">
            <w:rPr/>
          </w:rPrChange>
        </w:rPr>
        <w:t>:</w:t>
      </w:r>
      <w:proofErr w:type="gramEnd"/>
      <w:r w:rsidR="00A52AAF" w:rsidRPr="000E1A5F">
        <w:rPr>
          <w:lang w:val="en-GB"/>
          <w:rPrChange w:id="2863" w:author="Dioguardi, Fabio" w:date="2018-10-23T11:24:00Z">
            <w:rPr/>
          </w:rPrChange>
        </w:rPr>
        <w:br/>
        <w:t xml:space="preserve">This block comprises eight buttons </w:t>
      </w:r>
      <w:r w:rsidR="00D00200" w:rsidRPr="000E1A5F">
        <w:rPr>
          <w:lang w:val="en-GB"/>
          <w:rPrChange w:id="2864" w:author="Dioguardi, Fabio" w:date="2018-10-23T11:24:00Z">
            <w:rPr/>
          </w:rPrChange>
        </w:rPr>
        <w:t>each</w:t>
      </w:r>
      <w:r w:rsidR="00A52AAF" w:rsidRPr="000E1A5F">
        <w:rPr>
          <w:lang w:val="en-GB"/>
          <w:rPrChange w:id="2865" w:author="Dioguardi, Fabio" w:date="2018-10-23T11:24:00Z">
            <w:rPr/>
          </w:rPrChange>
        </w:rPr>
        <w:t xml:space="preserve"> </w:t>
      </w:r>
      <w:r w:rsidR="00F518BC" w:rsidRPr="000E1A5F">
        <w:rPr>
          <w:lang w:val="en-GB"/>
          <w:rPrChange w:id="2866" w:author="Dioguardi, Fabio" w:date="2018-10-23T11:24:00Z">
            <w:rPr/>
          </w:rPrChange>
        </w:rPr>
        <w:t>providing</w:t>
      </w:r>
      <w:r w:rsidR="00D00200" w:rsidRPr="000E1A5F">
        <w:rPr>
          <w:lang w:val="en-GB"/>
          <w:rPrChange w:id="2867" w:author="Dioguardi, Fabio" w:date="2018-10-23T11:24:00Z">
            <w:rPr/>
          </w:rPrChange>
        </w:rPr>
        <w:t xml:space="preserve"> </w:t>
      </w:r>
      <w:r w:rsidR="00A52AAF" w:rsidRPr="000E1A5F">
        <w:rPr>
          <w:lang w:val="en-GB"/>
          <w:rPrChange w:id="2868" w:author="Dioguardi, Fabio" w:date="2018-10-23T11:24:00Z">
            <w:rPr/>
          </w:rPrChange>
        </w:rPr>
        <w:t>the operator</w:t>
      </w:r>
      <w:r w:rsidR="00D00200" w:rsidRPr="000E1A5F">
        <w:rPr>
          <w:lang w:val="en-GB"/>
          <w:rPrChange w:id="2869" w:author="Dioguardi, Fabio" w:date="2018-10-23T11:24:00Z">
            <w:rPr/>
          </w:rPrChange>
        </w:rPr>
        <w:t xml:space="preserve"> with</w:t>
      </w:r>
      <w:r w:rsidR="00A52AAF" w:rsidRPr="000E1A5F">
        <w:rPr>
          <w:lang w:val="en-GB"/>
          <w:rPrChange w:id="2870" w:author="Dioguardi, Fabio" w:date="2018-10-23T11:24:00Z">
            <w:rPr/>
          </w:rPrChange>
        </w:rPr>
        <w:t xml:space="preserve"> control over the data stream by regulating the input</w:t>
      </w:r>
      <w:r w:rsidRPr="000E1A5F">
        <w:rPr>
          <w:lang w:val="en-GB"/>
          <w:rPrChange w:id="2871" w:author="Dioguardi, Fabio" w:date="2018-10-23T11:24:00Z">
            <w:rPr/>
          </w:rPrChange>
        </w:rPr>
        <w:t xml:space="preserve"> and output</w:t>
      </w:r>
      <w:r w:rsidR="00A52AAF" w:rsidRPr="000E1A5F">
        <w:rPr>
          <w:lang w:val="en-GB"/>
          <w:rPrChange w:id="2872" w:author="Dioguardi, Fabio" w:date="2018-10-23T11:24:00Z">
            <w:rPr/>
          </w:rPrChange>
        </w:rPr>
        <w:t xml:space="preserve">, as well as </w:t>
      </w:r>
      <w:r w:rsidRPr="000E1A5F">
        <w:rPr>
          <w:lang w:val="en-GB"/>
          <w:rPrChange w:id="2873" w:author="Dioguardi, Fabio" w:date="2018-10-23T11:24:00Z">
            <w:rPr/>
          </w:rPrChange>
        </w:rPr>
        <w:t>over</w:t>
      </w:r>
      <w:r w:rsidR="00A52AAF" w:rsidRPr="000E1A5F">
        <w:rPr>
          <w:lang w:val="en-GB"/>
          <w:rPrChange w:id="2874" w:author="Dioguardi, Fabio" w:date="2018-10-23T11:24:00Z">
            <w:rPr/>
          </w:rPrChange>
        </w:rPr>
        <w:t xml:space="preserve"> </w:t>
      </w:r>
      <w:r w:rsidRPr="000E1A5F">
        <w:rPr>
          <w:lang w:val="en-GB"/>
          <w:rPrChange w:id="2875" w:author="Dioguardi, Fabio" w:date="2018-10-23T11:24:00Z">
            <w:rPr/>
          </w:rPrChange>
        </w:rPr>
        <w:t xml:space="preserve">parameters </w:t>
      </w:r>
      <w:r w:rsidR="00F518BC" w:rsidRPr="000E1A5F">
        <w:rPr>
          <w:lang w:val="en-GB"/>
          <w:rPrChange w:id="2876" w:author="Dioguardi, Fabio" w:date="2018-10-23T11:24:00Z">
            <w:rPr/>
          </w:rPrChange>
        </w:rPr>
        <w:t xml:space="preserve">that </w:t>
      </w:r>
      <w:r w:rsidRPr="000E1A5F">
        <w:rPr>
          <w:lang w:val="en-GB"/>
          <w:rPrChange w:id="2877" w:author="Dioguardi, Fabio" w:date="2018-10-23T11:24:00Z">
            <w:rPr/>
          </w:rPrChange>
        </w:rPr>
        <w:t xml:space="preserve">govern the </w:t>
      </w:r>
      <w:r w:rsidR="00A52AAF" w:rsidRPr="000E1A5F">
        <w:rPr>
          <w:lang w:val="en-GB"/>
          <w:rPrChange w:id="2878" w:author="Dioguardi, Fabio" w:date="2018-10-23T11:24:00Z">
            <w:rPr/>
          </w:rPrChange>
        </w:rPr>
        <w:t>data processing</w:t>
      </w:r>
      <w:r w:rsidRPr="000E1A5F">
        <w:rPr>
          <w:lang w:val="en-GB"/>
          <w:rPrChange w:id="2879" w:author="Dioguardi, Fabio" w:date="2018-10-23T11:24:00Z">
            <w:rPr/>
          </w:rPrChange>
        </w:rPr>
        <w:t xml:space="preserve"> routines within </w:t>
      </w:r>
      <w:r w:rsidR="00A52AAF" w:rsidRPr="000E1A5F">
        <w:rPr>
          <w:lang w:val="en-GB"/>
          <w:rPrChange w:id="2880" w:author="Dioguardi, Fabio" w:date="2018-10-23T11:24:00Z">
            <w:rPr/>
          </w:rPrChange>
        </w:rPr>
        <w:t>FOXI.</w:t>
      </w:r>
      <w:r w:rsidR="00AF5623" w:rsidRPr="000E1A5F">
        <w:rPr>
          <w:lang w:val="en-GB"/>
          <w:rPrChange w:id="2881" w:author="Dioguardi, Fabio" w:date="2018-10-23T11:24:00Z">
            <w:rPr/>
          </w:rPrChange>
        </w:rPr>
        <w:br/>
      </w:r>
    </w:p>
    <w:p w14:paraId="2A9B8CDC" w14:textId="0907C41B" w:rsidR="00AA655A" w:rsidRPr="000E1A5F" w:rsidRDefault="00AF5623" w:rsidP="001507E8">
      <w:pPr>
        <w:pStyle w:val="ListParagraph"/>
        <w:numPr>
          <w:ilvl w:val="0"/>
          <w:numId w:val="13"/>
        </w:numPr>
        <w:rPr>
          <w:lang w:val="en-GB"/>
          <w:rPrChange w:id="2882" w:author="Dioguardi, Fabio" w:date="2018-10-23T11:24:00Z">
            <w:rPr/>
          </w:rPrChange>
        </w:rPr>
      </w:pPr>
      <w:r w:rsidRPr="000E1A5F">
        <w:rPr>
          <w:b/>
          <w:lang w:val="en-GB"/>
          <w:rPrChange w:id="2883" w:author="Dioguardi, Fabio" w:date="2018-10-23T11:24:00Z">
            <w:rPr>
              <w:b/>
            </w:rPr>
          </w:rPrChange>
        </w:rPr>
        <w:t>Include Observations (Field D)</w:t>
      </w:r>
      <w:proofErr w:type="gramStart"/>
      <w:r w:rsidRPr="000E1A5F">
        <w:rPr>
          <w:lang w:val="en-GB"/>
          <w:rPrChange w:id="2884" w:author="Dioguardi, Fabio" w:date="2018-10-23T11:24:00Z">
            <w:rPr/>
          </w:rPrChange>
        </w:rPr>
        <w:t>:</w:t>
      </w:r>
      <w:proofErr w:type="gramEnd"/>
      <w:r w:rsidRPr="000E1A5F">
        <w:rPr>
          <w:lang w:val="en-GB"/>
          <w:rPrChange w:id="2885" w:author="Dioguardi, Fabio" w:date="2018-10-23T11:24:00Z">
            <w:rPr/>
          </w:rPrChange>
        </w:rPr>
        <w:br/>
        <w:t>The operator can manually add plume heights and MER estimates via these two buttons.</w:t>
      </w:r>
      <w:r w:rsidRPr="000E1A5F">
        <w:rPr>
          <w:lang w:val="en-GB"/>
          <w:rPrChange w:id="2886" w:author="Dioguardi, Fabio" w:date="2018-10-23T11:24:00Z">
            <w:rPr/>
          </w:rPrChange>
        </w:rPr>
        <w:br/>
      </w:r>
    </w:p>
    <w:p w14:paraId="785C53CC" w14:textId="28F46641" w:rsidR="00AF5623" w:rsidRPr="000E1A5F" w:rsidRDefault="00AA655A" w:rsidP="00AA655A">
      <w:pPr>
        <w:rPr>
          <w:rFonts w:eastAsia="Calibri"/>
          <w:szCs w:val="22"/>
          <w:lang w:val="en-GB"/>
          <w:rPrChange w:id="2887" w:author="Dioguardi, Fabio" w:date="2018-10-23T11:24:00Z">
            <w:rPr>
              <w:rFonts w:eastAsia="Calibri"/>
              <w:szCs w:val="22"/>
              <w:lang w:val="en-IE"/>
            </w:rPr>
          </w:rPrChange>
        </w:rPr>
      </w:pPr>
      <w:r w:rsidRPr="000E1A5F">
        <w:rPr>
          <w:lang w:val="en-GB"/>
          <w:rPrChange w:id="2888" w:author="Dioguardi, Fabio" w:date="2018-10-23T11:24:00Z">
            <w:rPr/>
          </w:rPrChange>
        </w:rPr>
        <w:br w:type="page"/>
      </w:r>
    </w:p>
    <w:p w14:paraId="60838BA1" w14:textId="11CA17D1" w:rsidR="00AF5623" w:rsidRPr="000E1A5F" w:rsidRDefault="00AF5623" w:rsidP="001507E8">
      <w:pPr>
        <w:pStyle w:val="ListParagraph"/>
        <w:numPr>
          <w:ilvl w:val="0"/>
          <w:numId w:val="13"/>
        </w:numPr>
        <w:rPr>
          <w:lang w:val="en-GB"/>
          <w:rPrChange w:id="2889" w:author="Dioguardi, Fabio" w:date="2018-10-23T11:24:00Z">
            <w:rPr/>
          </w:rPrChange>
        </w:rPr>
      </w:pPr>
      <w:r w:rsidRPr="000E1A5F">
        <w:rPr>
          <w:b/>
          <w:lang w:val="en-GB"/>
          <w:rPrChange w:id="2890" w:author="Dioguardi, Fabio" w:date="2018-10-23T11:24:00Z">
            <w:rPr>
              <w:b/>
            </w:rPr>
          </w:rPrChange>
        </w:rPr>
        <w:lastRenderedPageBreak/>
        <w:t>Status overview (Field E)</w:t>
      </w:r>
      <w:r w:rsidRPr="000E1A5F">
        <w:rPr>
          <w:lang w:val="en-GB"/>
          <w:rPrChange w:id="2891" w:author="Dioguardi, Fabio" w:date="2018-10-23T11:24:00Z">
            <w:rPr/>
          </w:rPrChange>
        </w:rPr>
        <w:t>:</w:t>
      </w:r>
    </w:p>
    <w:p w14:paraId="15C882E1" w14:textId="1348A0B7" w:rsidR="009A3BCE" w:rsidRPr="000E1A5F" w:rsidRDefault="00AF5623" w:rsidP="00AF5623">
      <w:pPr>
        <w:pStyle w:val="ListParagraph"/>
        <w:rPr>
          <w:lang w:val="en-GB"/>
          <w:rPrChange w:id="2892" w:author="Dioguardi, Fabio" w:date="2018-10-23T11:24:00Z">
            <w:rPr/>
          </w:rPrChange>
        </w:rPr>
      </w:pPr>
      <w:r w:rsidRPr="000E1A5F">
        <w:rPr>
          <w:lang w:val="en-GB"/>
          <w:rPrChange w:id="2893" w:author="Dioguardi, Fabio" w:date="2018-10-23T11:24:00Z">
            <w:rPr/>
          </w:rPrChange>
        </w:rPr>
        <w:t>This display informs the operator</w:t>
      </w:r>
      <w:r w:rsidR="00D00200" w:rsidRPr="000E1A5F">
        <w:rPr>
          <w:lang w:val="en-GB"/>
          <w:rPrChange w:id="2894" w:author="Dioguardi, Fabio" w:date="2018-10-23T11:24:00Z">
            <w:rPr/>
          </w:rPrChange>
        </w:rPr>
        <w:t xml:space="preserve"> of the status of the system.</w:t>
      </w:r>
      <w:r w:rsidR="005723AC" w:rsidRPr="000E1A5F">
        <w:rPr>
          <w:lang w:val="en-GB"/>
          <w:rPrChange w:id="2895" w:author="Dioguardi, Fabio" w:date="2018-10-23T11:24:00Z">
            <w:rPr/>
          </w:rPrChange>
        </w:rPr>
        <w:t xml:space="preserve"> </w:t>
      </w:r>
      <w:r w:rsidR="00D00200" w:rsidRPr="000E1A5F">
        <w:rPr>
          <w:lang w:val="en-GB"/>
          <w:rPrChange w:id="2896" w:author="Dioguardi, Fabio" w:date="2018-10-23T11:24:00Z">
            <w:rPr/>
          </w:rPrChange>
        </w:rPr>
        <w:t>When an action by the operator is required, a warning is issued, highlighted in yellow.</w:t>
      </w:r>
      <w:r w:rsidR="005723AC" w:rsidRPr="000E1A5F">
        <w:rPr>
          <w:lang w:val="en-GB"/>
          <w:rPrChange w:id="2897" w:author="Dioguardi, Fabio" w:date="2018-10-23T11:24:00Z">
            <w:rPr/>
          </w:rPrChange>
        </w:rPr>
        <w:t xml:space="preserve"> </w:t>
      </w:r>
      <w:r w:rsidR="00D00200" w:rsidRPr="000E1A5F">
        <w:rPr>
          <w:lang w:val="en-GB"/>
          <w:rPrChange w:id="2898" w:author="Dioguardi, Fabio" w:date="2018-10-23T11:24:00Z">
            <w:rPr/>
          </w:rPrChange>
        </w:rPr>
        <w:t>For example, in</w:t>
      </w:r>
      <w:r w:rsidR="002B459C" w:rsidRPr="000E1A5F">
        <w:rPr>
          <w:lang w:val="en-GB"/>
          <w:rPrChange w:id="2899" w:author="Dioguardi, Fabio" w:date="2018-10-23T11:24:00Z">
            <w:rPr/>
          </w:rPrChange>
        </w:rPr>
        <w:t xml:space="preserve"> </w:t>
      </w:r>
      <w:r w:rsidR="002B459C" w:rsidRPr="000E1A5F">
        <w:rPr>
          <w:lang w:val="en-GB"/>
          <w:rPrChange w:id="2900" w:author="Dioguardi, Fabio" w:date="2018-10-23T11:24:00Z">
            <w:rPr/>
          </w:rPrChange>
        </w:rPr>
        <w:fldChar w:fldCharType="begin"/>
      </w:r>
      <w:r w:rsidR="002B459C" w:rsidRPr="000E1A5F">
        <w:rPr>
          <w:lang w:val="en-GB"/>
          <w:rPrChange w:id="2901" w:author="Dioguardi, Fabio" w:date="2018-10-23T11:24:00Z">
            <w:rPr/>
          </w:rPrChange>
        </w:rPr>
        <w:instrText xml:space="preserve"> REF _Ref482270982 \h </w:instrText>
      </w:r>
      <w:r w:rsidR="002B459C" w:rsidRPr="000E1A5F">
        <w:rPr>
          <w:lang w:val="en-GB"/>
          <w:rPrChange w:id="2902" w:author="Dioguardi, Fabio" w:date="2018-10-23T11:24:00Z">
            <w:rPr/>
          </w:rPrChange>
        </w:rPr>
      </w:r>
      <w:r w:rsidR="002B459C" w:rsidRPr="000E1A5F">
        <w:rPr>
          <w:lang w:val="en-GB"/>
          <w:rPrChange w:id="2903" w:author="Dioguardi, Fabio" w:date="2018-10-23T11:24:00Z">
            <w:rPr/>
          </w:rPrChange>
        </w:rPr>
        <w:fldChar w:fldCharType="separate"/>
      </w:r>
      <w:r w:rsidR="00DE7C99" w:rsidRPr="000E1A5F">
        <w:rPr>
          <w:lang w:val="en-GB"/>
          <w:rPrChange w:id="2904" w:author="Dioguardi, Fabio" w:date="2018-10-23T11:24:00Z">
            <w:rPr/>
          </w:rPrChange>
        </w:rPr>
        <w:t xml:space="preserve">Figure </w:t>
      </w:r>
      <w:r w:rsidR="00DE7C99" w:rsidRPr="000E1A5F">
        <w:rPr>
          <w:noProof/>
          <w:lang w:val="en-GB"/>
          <w:rPrChange w:id="2905" w:author="Dioguardi, Fabio" w:date="2018-10-23T11:24:00Z">
            <w:rPr>
              <w:noProof/>
            </w:rPr>
          </w:rPrChange>
        </w:rPr>
        <w:t>14</w:t>
      </w:r>
      <w:r w:rsidR="002B459C" w:rsidRPr="000E1A5F">
        <w:rPr>
          <w:lang w:val="en-GB"/>
          <w:rPrChange w:id="2906" w:author="Dioguardi, Fabio" w:date="2018-10-23T11:24:00Z">
            <w:rPr/>
          </w:rPrChange>
        </w:rPr>
        <w:fldChar w:fldCharType="end"/>
      </w:r>
      <w:r w:rsidR="00D00200" w:rsidRPr="000E1A5F">
        <w:rPr>
          <w:lang w:val="en-GB"/>
          <w:rPrChange w:id="2907" w:author="Dioguardi, Fabio" w:date="2018-10-23T11:24:00Z">
            <w:rPr/>
          </w:rPrChange>
        </w:rPr>
        <w:t>, the system has not yet received a configuration file, and a</w:t>
      </w:r>
      <w:r w:rsidR="00056C28" w:rsidRPr="000E1A5F">
        <w:rPr>
          <w:lang w:val="en-GB"/>
          <w:rPrChange w:id="2908" w:author="Dioguardi, Fabio" w:date="2018-10-23T11:24:00Z">
            <w:rPr/>
          </w:rPrChange>
        </w:rPr>
        <w:t>n</w:t>
      </w:r>
      <w:r w:rsidR="00D00200" w:rsidRPr="000E1A5F">
        <w:rPr>
          <w:lang w:val="en-GB"/>
          <w:rPrChange w:id="2909" w:author="Dioguardi, Fabio" w:date="2018-10-23T11:24:00Z">
            <w:rPr/>
          </w:rPrChange>
        </w:rPr>
        <w:t xml:space="preserve"> appropriate warning has been issued, </w:t>
      </w:r>
      <w:r w:rsidR="009A3BCE" w:rsidRPr="000E1A5F">
        <w:rPr>
          <w:lang w:val="en-GB"/>
          <w:rPrChange w:id="2910" w:author="Dioguardi, Fabio" w:date="2018-10-23T11:24:00Z">
            <w:rPr/>
          </w:rPrChange>
        </w:rPr>
        <w:t>stating</w:t>
      </w:r>
      <w:r w:rsidRPr="000E1A5F">
        <w:rPr>
          <w:lang w:val="en-GB"/>
          <w:rPrChange w:id="2911" w:author="Dioguardi, Fabio" w:date="2018-10-23T11:24:00Z">
            <w:rPr/>
          </w:rPrChange>
        </w:rPr>
        <w:t>:</w:t>
      </w:r>
    </w:p>
    <w:p w14:paraId="75818BA6" w14:textId="77777777" w:rsidR="00D00200" w:rsidRPr="000E1A5F" w:rsidRDefault="009A3BCE" w:rsidP="00D00136">
      <w:pPr>
        <w:rPr>
          <w:lang w:val="en-GB"/>
          <w:rPrChange w:id="2912" w:author="Dioguardi, Fabio" w:date="2018-10-23T11:24:00Z">
            <w:rPr/>
          </w:rPrChange>
        </w:rPr>
      </w:pPr>
      <w:r w:rsidRPr="000E1A5F">
        <w:rPr>
          <w:rFonts w:ascii="Courier New" w:hAnsi="Courier New" w:cs="Courier New"/>
          <w:color w:val="006600"/>
          <w:lang w:val="en-GB"/>
          <w:rPrChange w:id="2913" w:author="Dioguardi, Fabio" w:date="2018-10-23T11:24:00Z">
            <w:rPr>
              <w:rFonts w:ascii="Courier New" w:hAnsi="Courier New" w:cs="Courier New"/>
              <w:color w:val="006600"/>
            </w:rPr>
          </w:rPrChange>
        </w:rPr>
        <w:t>!!!NOTE: Set initial parameters and activate plume height sensors!!!</w:t>
      </w:r>
      <w:r w:rsidRPr="000E1A5F">
        <w:rPr>
          <w:lang w:val="en-GB"/>
          <w:rPrChange w:id="2914" w:author="Dioguardi, Fabio" w:date="2018-10-23T11:24:00Z">
            <w:rPr/>
          </w:rPrChange>
        </w:rPr>
        <w:br/>
        <w:t xml:space="preserve"> </w:t>
      </w:r>
      <w:r w:rsidRPr="000E1A5F">
        <w:rPr>
          <w:lang w:val="en-GB"/>
          <w:rPrChange w:id="2915" w:author="Dioguardi, Fabio" w:date="2018-10-23T11:24:00Z">
            <w:rPr/>
          </w:rPrChange>
        </w:rPr>
        <w:tab/>
      </w:r>
    </w:p>
    <w:p w14:paraId="31908EFC" w14:textId="14B4E810" w:rsidR="00AF5623" w:rsidRPr="000E1A5F" w:rsidRDefault="00D00200" w:rsidP="00056C28">
      <w:pPr>
        <w:ind w:left="709" w:firstLine="11"/>
        <w:rPr>
          <w:lang w:val="en-GB"/>
          <w:rPrChange w:id="2916" w:author="Dioguardi, Fabio" w:date="2018-10-23T11:24:00Z">
            <w:rPr/>
          </w:rPrChange>
        </w:rPr>
      </w:pPr>
      <w:r w:rsidRPr="000E1A5F">
        <w:rPr>
          <w:lang w:val="en-GB"/>
          <w:rPrChange w:id="2917" w:author="Dioguardi, Fabio" w:date="2018-10-23T11:24:00Z">
            <w:rPr/>
          </w:rPrChange>
        </w:rPr>
        <w:t>If no action by the operator</w:t>
      </w:r>
      <w:r w:rsidR="00AD5328" w:rsidRPr="000E1A5F">
        <w:rPr>
          <w:lang w:val="en-GB"/>
          <w:rPrChange w:id="2918" w:author="Dioguardi, Fabio" w:date="2018-10-23T11:24:00Z">
            <w:rPr/>
          </w:rPrChange>
        </w:rPr>
        <w:t xml:space="preserve"> is required</w:t>
      </w:r>
      <w:r w:rsidRPr="000E1A5F">
        <w:rPr>
          <w:lang w:val="en-GB"/>
          <w:rPrChange w:id="2919" w:author="Dioguardi, Fabio" w:date="2018-10-23T11:24:00Z">
            <w:rPr/>
          </w:rPrChange>
        </w:rPr>
        <w:t xml:space="preserve">, </w:t>
      </w:r>
      <w:r w:rsidR="00D00136" w:rsidRPr="000E1A5F">
        <w:rPr>
          <w:lang w:val="en-GB"/>
          <w:rPrChange w:id="2920" w:author="Dioguardi, Fabio" w:date="2018-10-23T11:24:00Z">
            <w:rPr/>
          </w:rPrChange>
        </w:rPr>
        <w:t>a message highlighted in green is displayed stating that the system</w:t>
      </w:r>
      <w:r w:rsidRPr="000E1A5F">
        <w:rPr>
          <w:lang w:val="en-GB"/>
          <w:rPrChange w:id="2921" w:author="Dioguardi, Fabio" w:date="2018-10-23T11:24:00Z">
            <w:rPr/>
          </w:rPrChange>
        </w:rPr>
        <w:t xml:space="preserve"> </w:t>
      </w:r>
      <w:r w:rsidR="00D00136" w:rsidRPr="000E1A5F">
        <w:rPr>
          <w:lang w:val="en-GB"/>
          <w:rPrChange w:id="2922" w:author="Dioguardi, Fabio" w:date="2018-10-23T11:24:00Z">
            <w:rPr/>
          </w:rPrChange>
        </w:rPr>
        <w:t xml:space="preserve">parameters are initialized, as shown in </w:t>
      </w:r>
      <w:r w:rsidR="002B459C" w:rsidRPr="000E1A5F">
        <w:rPr>
          <w:lang w:val="en-GB"/>
          <w:rPrChange w:id="2923" w:author="Dioguardi, Fabio" w:date="2018-10-23T11:24:00Z">
            <w:rPr/>
          </w:rPrChange>
        </w:rPr>
        <w:fldChar w:fldCharType="begin"/>
      </w:r>
      <w:r w:rsidR="002B459C" w:rsidRPr="000E1A5F">
        <w:rPr>
          <w:lang w:val="en-GB"/>
          <w:rPrChange w:id="2924" w:author="Dioguardi, Fabio" w:date="2018-10-23T11:24:00Z">
            <w:rPr/>
          </w:rPrChange>
        </w:rPr>
        <w:instrText xml:space="preserve"> REF _Ref482271498 \h </w:instrText>
      </w:r>
      <w:r w:rsidR="002B459C" w:rsidRPr="000E1A5F">
        <w:rPr>
          <w:lang w:val="en-GB"/>
          <w:rPrChange w:id="2925" w:author="Dioguardi, Fabio" w:date="2018-10-23T11:24:00Z">
            <w:rPr/>
          </w:rPrChange>
        </w:rPr>
      </w:r>
      <w:r w:rsidR="002B459C" w:rsidRPr="000E1A5F">
        <w:rPr>
          <w:lang w:val="en-GB"/>
          <w:rPrChange w:id="2926" w:author="Dioguardi, Fabio" w:date="2018-10-23T11:24:00Z">
            <w:rPr/>
          </w:rPrChange>
        </w:rPr>
        <w:fldChar w:fldCharType="separate"/>
      </w:r>
      <w:r w:rsidR="00DE7C99" w:rsidRPr="000E1A5F">
        <w:rPr>
          <w:lang w:val="en-GB"/>
          <w:rPrChange w:id="2927" w:author="Dioguardi, Fabio" w:date="2018-10-23T11:24:00Z">
            <w:rPr/>
          </w:rPrChange>
        </w:rPr>
        <w:t xml:space="preserve">Figure </w:t>
      </w:r>
      <w:r w:rsidR="00DE7C99" w:rsidRPr="000E1A5F">
        <w:rPr>
          <w:noProof/>
          <w:lang w:val="en-GB"/>
          <w:rPrChange w:id="2928" w:author="Dioguardi, Fabio" w:date="2018-10-23T11:24:00Z">
            <w:rPr>
              <w:noProof/>
            </w:rPr>
          </w:rPrChange>
        </w:rPr>
        <w:t>15</w:t>
      </w:r>
      <w:r w:rsidR="002B459C" w:rsidRPr="000E1A5F">
        <w:rPr>
          <w:lang w:val="en-GB"/>
          <w:rPrChange w:id="2929" w:author="Dioguardi, Fabio" w:date="2018-10-23T11:24:00Z">
            <w:rPr/>
          </w:rPrChange>
        </w:rPr>
        <w:fldChar w:fldCharType="end"/>
      </w:r>
      <w:r w:rsidR="00D00136" w:rsidRPr="000E1A5F">
        <w:rPr>
          <w:lang w:val="en-GB"/>
          <w:rPrChange w:id="2930" w:author="Dioguardi, Fabio" w:date="2018-10-23T11:24:00Z">
            <w:rPr/>
          </w:rPrChange>
        </w:rPr>
        <w:t>.</w:t>
      </w:r>
    </w:p>
    <w:p w14:paraId="09D3FB67" w14:textId="77777777" w:rsidR="00D00136" w:rsidRPr="000E1A5F" w:rsidRDefault="00D00136" w:rsidP="00D00136">
      <w:pPr>
        <w:rPr>
          <w:lang w:val="en-GB"/>
          <w:rPrChange w:id="2931" w:author="Dioguardi, Fabio" w:date="2018-10-23T11:24:00Z">
            <w:rPr/>
          </w:rPrChange>
        </w:rPr>
      </w:pPr>
    </w:p>
    <w:p w14:paraId="7C68FD81" w14:textId="77777777" w:rsidR="002B459C" w:rsidRPr="000E1A5F" w:rsidRDefault="00D00136" w:rsidP="002B459C">
      <w:pPr>
        <w:keepNext/>
        <w:jc w:val="center"/>
        <w:rPr>
          <w:lang w:val="en-GB"/>
          <w:rPrChange w:id="2932" w:author="Dioguardi, Fabio" w:date="2018-10-23T11:24:00Z">
            <w:rPr/>
          </w:rPrChange>
        </w:rPr>
      </w:pPr>
      <w:r w:rsidRPr="000E1A5F">
        <w:rPr>
          <w:noProof/>
          <w:lang w:val="en-GB" w:eastAsia="en-GB"/>
        </w:rPr>
        <w:drawing>
          <wp:inline distT="0" distB="0" distL="0" distR="0" wp14:anchorId="55AFD21F" wp14:editId="4C5D5B64">
            <wp:extent cx="3685834" cy="2768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ix_OperationControlBoard_OK.jpg"/>
                    <pic:cNvPicPr/>
                  </pic:nvPicPr>
                  <pic:blipFill>
                    <a:blip r:embed="rId22">
                      <a:extLst>
                        <a:ext uri="{28A0092B-C50C-407E-A947-70E740481C1C}">
                          <a14:useLocalDpi xmlns:a14="http://schemas.microsoft.com/office/drawing/2010/main" val="0"/>
                        </a:ext>
                      </a:extLst>
                    </a:blip>
                    <a:stretch>
                      <a:fillRect/>
                    </a:stretch>
                  </pic:blipFill>
                  <pic:spPr>
                    <a:xfrm>
                      <a:off x="0" y="0"/>
                      <a:ext cx="3685834" cy="2768959"/>
                    </a:xfrm>
                    <a:prstGeom prst="rect">
                      <a:avLst/>
                    </a:prstGeom>
                  </pic:spPr>
                </pic:pic>
              </a:graphicData>
            </a:graphic>
          </wp:inline>
        </w:drawing>
      </w:r>
    </w:p>
    <w:p w14:paraId="04A4C391" w14:textId="463E76E3" w:rsidR="00D00136" w:rsidRPr="000E1A5F" w:rsidRDefault="002B459C" w:rsidP="002B459C">
      <w:pPr>
        <w:pStyle w:val="Caption"/>
        <w:jc w:val="center"/>
        <w:rPr>
          <w:lang w:val="en-GB"/>
          <w:rPrChange w:id="2933" w:author="Dioguardi, Fabio" w:date="2018-10-23T11:24:00Z">
            <w:rPr/>
          </w:rPrChange>
        </w:rPr>
      </w:pPr>
      <w:bookmarkStart w:id="2934" w:name="_Ref482271498"/>
      <w:r w:rsidRPr="000E1A5F">
        <w:rPr>
          <w:lang w:val="en-GB"/>
          <w:rPrChange w:id="2935" w:author="Dioguardi, Fabio" w:date="2018-10-23T11:24:00Z">
            <w:rPr/>
          </w:rPrChange>
        </w:rPr>
        <w:t xml:space="preserve">Figure </w:t>
      </w:r>
      <w:r w:rsidRPr="000E1A5F">
        <w:rPr>
          <w:lang w:val="en-GB"/>
          <w:rPrChange w:id="2936" w:author="Dioguardi, Fabio" w:date="2018-10-23T11:24:00Z">
            <w:rPr/>
          </w:rPrChange>
        </w:rPr>
        <w:fldChar w:fldCharType="begin"/>
      </w:r>
      <w:r w:rsidRPr="000E1A5F">
        <w:rPr>
          <w:lang w:val="en-GB"/>
          <w:rPrChange w:id="2937" w:author="Dioguardi, Fabio" w:date="2018-10-23T11:24:00Z">
            <w:rPr/>
          </w:rPrChange>
        </w:rPr>
        <w:instrText xml:space="preserve"> SEQ Figure \* ARABIC </w:instrText>
      </w:r>
      <w:r w:rsidRPr="000E1A5F">
        <w:rPr>
          <w:lang w:val="en-GB"/>
          <w:rPrChange w:id="2938" w:author="Dioguardi, Fabio" w:date="2018-10-23T11:24:00Z">
            <w:rPr/>
          </w:rPrChange>
        </w:rPr>
        <w:fldChar w:fldCharType="separate"/>
      </w:r>
      <w:r w:rsidR="00DE7C99" w:rsidRPr="000E1A5F">
        <w:rPr>
          <w:noProof/>
          <w:lang w:val="en-GB"/>
          <w:rPrChange w:id="2939" w:author="Dioguardi, Fabio" w:date="2018-10-23T11:24:00Z">
            <w:rPr>
              <w:noProof/>
            </w:rPr>
          </w:rPrChange>
        </w:rPr>
        <w:t>15</w:t>
      </w:r>
      <w:r w:rsidRPr="000E1A5F">
        <w:rPr>
          <w:lang w:val="en-GB"/>
          <w:rPrChange w:id="2940" w:author="Dioguardi, Fabio" w:date="2018-10-23T11:24:00Z">
            <w:rPr/>
          </w:rPrChange>
        </w:rPr>
        <w:fldChar w:fldCharType="end"/>
      </w:r>
      <w:bookmarkEnd w:id="2934"/>
      <w:r w:rsidRPr="000E1A5F">
        <w:rPr>
          <w:lang w:val="en-GB"/>
          <w:rPrChange w:id="2941" w:author="Dioguardi, Fabio" w:date="2018-10-23T11:24:00Z">
            <w:rPr/>
          </w:rPrChange>
        </w:rPr>
        <w:t>: Operation control board after successful initialization of system parameters</w:t>
      </w:r>
    </w:p>
    <w:p w14:paraId="5A95B509" w14:textId="6DE93FCB" w:rsidR="000170D8" w:rsidRPr="000E1A5F" w:rsidRDefault="000170D8" w:rsidP="00D00136">
      <w:pPr>
        <w:rPr>
          <w:lang w:val="en-GB"/>
          <w:rPrChange w:id="2942" w:author="Dioguardi, Fabio" w:date="2018-10-23T11:24:00Z">
            <w:rPr/>
          </w:rPrChange>
        </w:rPr>
      </w:pPr>
      <w:r w:rsidRPr="000E1A5F">
        <w:rPr>
          <w:lang w:val="en-GB"/>
          <w:rPrChange w:id="2943" w:author="Dioguardi, Fabio" w:date="2018-10-23T11:24:00Z">
            <w:rPr/>
          </w:rPrChange>
        </w:rPr>
        <w:t>The following sections describe all sub</w:t>
      </w:r>
      <w:r w:rsidR="001F0B5D" w:rsidRPr="000E1A5F">
        <w:rPr>
          <w:lang w:val="en-GB"/>
          <w:rPrChange w:id="2944" w:author="Dioguardi, Fabio" w:date="2018-10-23T11:24:00Z">
            <w:rPr/>
          </w:rPrChange>
        </w:rPr>
        <w:t>menus</w:t>
      </w:r>
      <w:r w:rsidRPr="000E1A5F">
        <w:rPr>
          <w:lang w:val="en-GB"/>
          <w:rPrChange w:id="2945" w:author="Dioguardi, Fabio" w:date="2018-10-23T11:24:00Z">
            <w:rPr/>
          </w:rPrChange>
        </w:rPr>
        <w:t xml:space="preserve"> </w:t>
      </w:r>
      <w:r w:rsidR="001F0B5D" w:rsidRPr="000E1A5F">
        <w:rPr>
          <w:lang w:val="en-GB"/>
          <w:rPrChange w:id="2946" w:author="Dioguardi, Fabio" w:date="2018-10-23T11:24:00Z">
            <w:rPr/>
          </w:rPrChange>
        </w:rPr>
        <w:t>that</w:t>
      </w:r>
      <w:r w:rsidRPr="000E1A5F">
        <w:rPr>
          <w:lang w:val="en-GB"/>
          <w:rPrChange w:id="2947" w:author="Dioguardi, Fabio" w:date="2018-10-23T11:24:00Z">
            <w:rPr/>
          </w:rPrChange>
        </w:rPr>
        <w:t xml:space="preserve"> are accessible via the </w:t>
      </w:r>
      <w:r w:rsidR="006A363A" w:rsidRPr="000E1A5F">
        <w:rPr>
          <w:lang w:val="en-GB"/>
          <w:rPrChange w:id="2948" w:author="Dioguardi, Fabio" w:date="2018-10-23T11:24:00Z">
            <w:rPr/>
          </w:rPrChange>
        </w:rPr>
        <w:t>Operation Control Board</w:t>
      </w:r>
      <w:r w:rsidR="00D00200" w:rsidRPr="000E1A5F">
        <w:rPr>
          <w:lang w:val="en-GB"/>
          <w:rPrChange w:id="2949" w:author="Dioguardi, Fabio" w:date="2018-10-23T11:24:00Z">
            <w:rPr/>
          </w:rPrChange>
        </w:rPr>
        <w:t xml:space="preserve"> that</w:t>
      </w:r>
      <w:r w:rsidR="001F0B5D" w:rsidRPr="000E1A5F">
        <w:rPr>
          <w:lang w:val="en-GB"/>
          <w:rPrChange w:id="2950" w:author="Dioguardi, Fabio" w:date="2018-10-23T11:24:00Z">
            <w:rPr/>
          </w:rPrChange>
        </w:rPr>
        <w:t xml:space="preserve"> </w:t>
      </w:r>
      <w:r w:rsidRPr="000E1A5F">
        <w:rPr>
          <w:lang w:val="en-GB"/>
          <w:rPrChange w:id="2951" w:author="Dioguardi, Fabio" w:date="2018-10-23T11:24:00Z">
            <w:rPr/>
          </w:rPrChange>
        </w:rPr>
        <w:t xml:space="preserve">can be activated by clicking on the </w:t>
      </w:r>
      <w:r w:rsidR="00D00200" w:rsidRPr="000E1A5F">
        <w:rPr>
          <w:lang w:val="en-GB"/>
          <w:rPrChange w:id="2952" w:author="Dioguardi, Fabio" w:date="2018-10-23T11:24:00Z">
            <w:rPr/>
          </w:rPrChange>
        </w:rPr>
        <w:t xml:space="preserve">corresponding </w:t>
      </w:r>
      <w:r w:rsidRPr="000E1A5F">
        <w:rPr>
          <w:lang w:val="en-GB"/>
          <w:rPrChange w:id="2953" w:author="Dioguardi, Fabio" w:date="2018-10-23T11:24:00Z">
            <w:rPr/>
          </w:rPrChange>
        </w:rPr>
        <w:t xml:space="preserve">buttons. Note that </w:t>
      </w:r>
      <w:r w:rsidR="00722917" w:rsidRPr="000E1A5F">
        <w:rPr>
          <w:lang w:val="en-GB"/>
          <w:rPrChange w:id="2954" w:author="Dioguardi, Fabio" w:date="2018-10-23T11:24:00Z">
            <w:rPr/>
          </w:rPrChange>
        </w:rPr>
        <w:t>when a submenu is opened the</w:t>
      </w:r>
      <w:r w:rsidRPr="000E1A5F">
        <w:rPr>
          <w:lang w:val="en-GB"/>
          <w:rPrChange w:id="2955" w:author="Dioguardi, Fabio" w:date="2018-10-23T11:24:00Z">
            <w:rPr/>
          </w:rPrChange>
        </w:rPr>
        <w:t xml:space="preserve"> </w:t>
      </w:r>
      <w:r w:rsidR="006A363A" w:rsidRPr="000E1A5F">
        <w:rPr>
          <w:lang w:val="en-GB"/>
          <w:rPrChange w:id="2956" w:author="Dioguardi, Fabio" w:date="2018-10-23T11:24:00Z">
            <w:rPr/>
          </w:rPrChange>
        </w:rPr>
        <w:t>Operation Control Board</w:t>
      </w:r>
      <w:r w:rsidRPr="000E1A5F">
        <w:rPr>
          <w:lang w:val="en-GB"/>
          <w:rPrChange w:id="2957" w:author="Dioguardi, Fabio" w:date="2018-10-23T11:24:00Z">
            <w:rPr/>
          </w:rPrChange>
        </w:rPr>
        <w:t xml:space="preserve"> stays visible and active.</w:t>
      </w:r>
      <w:r w:rsidR="00436533" w:rsidRPr="000E1A5F">
        <w:rPr>
          <w:lang w:val="en-GB"/>
          <w:rPrChange w:id="2958" w:author="Dioguardi, Fabio" w:date="2018-10-23T11:24:00Z">
            <w:rPr/>
          </w:rPrChange>
        </w:rPr>
        <w:t xml:space="preserve"> Hence, several submenus/windows can be opened </w:t>
      </w:r>
      <w:r w:rsidR="00AD5328" w:rsidRPr="000E1A5F">
        <w:rPr>
          <w:lang w:val="en-GB"/>
          <w:rPrChange w:id="2959" w:author="Dioguardi, Fabio" w:date="2018-10-23T11:24:00Z">
            <w:rPr/>
          </w:rPrChange>
        </w:rPr>
        <w:t>simultaneously</w:t>
      </w:r>
      <w:r w:rsidR="00436533" w:rsidRPr="000E1A5F">
        <w:rPr>
          <w:lang w:val="en-GB"/>
          <w:rPrChange w:id="2960" w:author="Dioguardi, Fabio" w:date="2018-10-23T11:24:00Z">
            <w:rPr/>
          </w:rPrChange>
        </w:rPr>
        <w:t>.</w:t>
      </w:r>
    </w:p>
    <w:p w14:paraId="3C4EF828" w14:textId="77777777" w:rsidR="000170D8" w:rsidRPr="000E1A5F" w:rsidRDefault="000170D8" w:rsidP="00D00136">
      <w:pPr>
        <w:rPr>
          <w:lang w:val="en-GB"/>
          <w:rPrChange w:id="2961" w:author="Dioguardi, Fabio" w:date="2018-10-23T11:24:00Z">
            <w:rPr/>
          </w:rPrChange>
        </w:rPr>
      </w:pPr>
    </w:p>
    <w:p w14:paraId="2754BE8D" w14:textId="77777777" w:rsidR="001F0B5D" w:rsidRPr="000E1A5F" w:rsidRDefault="001F0B5D" w:rsidP="00D00136">
      <w:pPr>
        <w:rPr>
          <w:lang w:val="en-GB"/>
          <w:rPrChange w:id="2962" w:author="Dioguardi, Fabio" w:date="2018-10-23T11:24:00Z">
            <w:rPr/>
          </w:rPrChange>
        </w:rPr>
      </w:pPr>
    </w:p>
    <w:p w14:paraId="0A6E8F7A" w14:textId="77777777" w:rsidR="00CD42AA" w:rsidRPr="000E1A5F" w:rsidRDefault="00CD42AA">
      <w:pPr>
        <w:rPr>
          <w:rFonts w:asciiTheme="majorHAnsi" w:eastAsiaTheme="majorEastAsia" w:hAnsiTheme="majorHAnsi" w:cstheme="majorBidi"/>
          <w:color w:val="365F91" w:themeColor="accent1" w:themeShade="BF"/>
          <w:sz w:val="26"/>
          <w:szCs w:val="26"/>
          <w:lang w:val="en-GB"/>
          <w:rPrChange w:id="2963"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2964" w:author="Dioguardi, Fabio" w:date="2018-10-23T11:24:00Z">
            <w:rPr/>
          </w:rPrChange>
        </w:rPr>
        <w:br w:type="page"/>
      </w:r>
    </w:p>
    <w:p w14:paraId="791EF046" w14:textId="013A1178" w:rsidR="001F0B5D" w:rsidRPr="000E1A5F" w:rsidRDefault="001F0B5D" w:rsidP="004E20AA">
      <w:pPr>
        <w:pStyle w:val="Heading2"/>
        <w:rPr>
          <w:lang w:val="en-GB"/>
          <w:rPrChange w:id="2965" w:author="Dioguardi, Fabio" w:date="2018-10-23T11:24:00Z">
            <w:rPr/>
          </w:rPrChange>
        </w:rPr>
      </w:pPr>
      <w:r w:rsidRPr="000E1A5F">
        <w:rPr>
          <w:lang w:val="en-GB"/>
          <w:rPrChange w:id="2966" w:author="Dioguardi, Fabio" w:date="2018-10-23T11:24:00Z">
            <w:rPr/>
          </w:rPrChange>
        </w:rPr>
        <w:lastRenderedPageBreak/>
        <w:t xml:space="preserve"> </w:t>
      </w:r>
      <w:bookmarkStart w:id="2967" w:name="_Toc528058495"/>
      <w:r w:rsidRPr="000E1A5F">
        <w:rPr>
          <w:lang w:val="en-GB"/>
          <w:rPrChange w:id="2968" w:author="Dioguardi, Fabio" w:date="2018-10-23T11:24:00Z">
            <w:rPr/>
          </w:rPrChange>
        </w:rPr>
        <w:t>“Set Model Parameters”</w:t>
      </w:r>
      <w:bookmarkEnd w:id="2967"/>
    </w:p>
    <w:p w14:paraId="32F4B174" w14:textId="77777777" w:rsidR="001F0B5D" w:rsidRPr="000E1A5F" w:rsidRDefault="001F0B5D" w:rsidP="00D00136">
      <w:pPr>
        <w:rPr>
          <w:lang w:val="en-GB"/>
          <w:rPrChange w:id="2969" w:author="Dioguardi, Fabio" w:date="2018-10-23T11:24:00Z">
            <w:rPr/>
          </w:rPrChange>
        </w:rPr>
      </w:pPr>
    </w:p>
    <w:p w14:paraId="250679A1" w14:textId="59450118" w:rsidR="00F94869" w:rsidRPr="000E1A5F" w:rsidRDefault="001F0B5D" w:rsidP="002B459C">
      <w:pPr>
        <w:rPr>
          <w:lang w:val="en-GB"/>
          <w:rPrChange w:id="2970" w:author="Dioguardi, Fabio" w:date="2018-10-23T11:24:00Z">
            <w:rPr/>
          </w:rPrChange>
        </w:rPr>
      </w:pPr>
      <w:r w:rsidRPr="000E1A5F">
        <w:rPr>
          <w:lang w:val="en-GB"/>
          <w:rPrChange w:id="2971" w:author="Dioguardi, Fabio" w:date="2018-10-23T11:24:00Z">
            <w:rPr/>
          </w:rPrChange>
        </w:rPr>
        <w:t>After</w:t>
      </w:r>
      <w:r w:rsidR="000170D8" w:rsidRPr="000E1A5F">
        <w:rPr>
          <w:lang w:val="en-GB"/>
          <w:rPrChange w:id="2972" w:author="Dioguardi, Fabio" w:date="2018-10-23T11:24:00Z">
            <w:rPr/>
          </w:rPrChange>
        </w:rPr>
        <w:t xml:space="preserve"> launching FIX in </w:t>
      </w:r>
      <w:r w:rsidRPr="000E1A5F">
        <w:rPr>
          <w:lang w:val="en-GB"/>
          <w:rPrChange w:id="2973" w:author="Dioguardi, Fabio" w:date="2018-10-23T11:24:00Z">
            <w:rPr/>
          </w:rPrChange>
        </w:rPr>
        <w:t xml:space="preserve">order to </w:t>
      </w:r>
      <w:r w:rsidR="000170D8" w:rsidRPr="000E1A5F">
        <w:rPr>
          <w:lang w:val="en-GB"/>
          <w:rPrChange w:id="2974" w:author="Dioguardi, Fabio" w:date="2018-10-23T11:24:00Z">
            <w:rPr/>
          </w:rPrChange>
        </w:rPr>
        <w:t>prepar</w:t>
      </w:r>
      <w:r w:rsidRPr="000E1A5F">
        <w:rPr>
          <w:lang w:val="en-GB"/>
          <w:rPrChange w:id="2975" w:author="Dioguardi, Fabio" w:date="2018-10-23T11:24:00Z">
            <w:rPr/>
          </w:rPrChange>
        </w:rPr>
        <w:t>e</w:t>
      </w:r>
      <w:r w:rsidR="000170D8" w:rsidRPr="000E1A5F">
        <w:rPr>
          <w:lang w:val="en-GB"/>
          <w:rPrChange w:id="2976" w:author="Dioguardi, Fabio" w:date="2018-10-23T11:24:00Z">
            <w:rPr/>
          </w:rPrChange>
        </w:rPr>
        <w:t xml:space="preserve"> a new run of FOXI, it is always recommended to start </w:t>
      </w:r>
      <w:r w:rsidRPr="000E1A5F">
        <w:rPr>
          <w:lang w:val="en-GB"/>
          <w:rPrChange w:id="2977" w:author="Dioguardi, Fabio" w:date="2018-10-23T11:24:00Z">
            <w:rPr/>
          </w:rPrChange>
        </w:rPr>
        <w:t xml:space="preserve">with </w:t>
      </w:r>
      <w:r w:rsidR="000170D8" w:rsidRPr="000E1A5F">
        <w:rPr>
          <w:lang w:val="en-GB"/>
          <w:rPrChange w:id="2978" w:author="Dioguardi, Fabio" w:date="2018-10-23T11:24:00Z">
            <w:rPr/>
          </w:rPrChange>
        </w:rPr>
        <w:t>the parameter setting process</w:t>
      </w:r>
      <w:r w:rsidR="00AD5328" w:rsidRPr="000E1A5F">
        <w:rPr>
          <w:lang w:val="en-GB"/>
          <w:rPrChange w:id="2979" w:author="Dioguardi, Fabio" w:date="2018-10-23T11:24:00Z">
            <w:rPr/>
          </w:rPrChange>
        </w:rPr>
        <w:t xml:space="preserve"> by clicking </w:t>
      </w:r>
      <w:r w:rsidR="000170D8" w:rsidRPr="000E1A5F">
        <w:rPr>
          <w:lang w:val="en-GB"/>
          <w:rPrChange w:id="2980" w:author="Dioguardi, Fabio" w:date="2018-10-23T11:24:00Z">
            <w:rPr/>
          </w:rPrChange>
        </w:rPr>
        <w:t xml:space="preserve">on the “Set </w:t>
      </w:r>
      <w:r w:rsidR="00AD5328" w:rsidRPr="000E1A5F">
        <w:rPr>
          <w:lang w:val="en-GB"/>
          <w:rPrChange w:id="2981" w:author="Dioguardi, Fabio" w:date="2018-10-23T11:24:00Z">
            <w:rPr/>
          </w:rPrChange>
        </w:rPr>
        <w:t xml:space="preserve">Model </w:t>
      </w:r>
      <w:r w:rsidR="000170D8" w:rsidRPr="000E1A5F">
        <w:rPr>
          <w:lang w:val="en-GB"/>
          <w:rPrChange w:id="2982" w:author="Dioguardi, Fabio" w:date="2018-10-23T11:24:00Z">
            <w:rPr/>
          </w:rPrChange>
        </w:rPr>
        <w:t>Parameters” Button.</w:t>
      </w:r>
      <w:r w:rsidR="00D00200" w:rsidRPr="000E1A5F">
        <w:rPr>
          <w:lang w:val="en-GB"/>
          <w:rPrChange w:id="2983" w:author="Dioguardi, Fabio" w:date="2018-10-23T11:24:00Z">
            <w:rPr/>
          </w:rPrChange>
        </w:rPr>
        <w:t xml:space="preserve"> Indeed, FOXI cannot be run with setting the initial parameters.</w:t>
      </w:r>
      <w:r w:rsidR="00F94869" w:rsidRPr="000E1A5F">
        <w:rPr>
          <w:lang w:val="en-GB"/>
          <w:rPrChange w:id="2984" w:author="Dioguardi, Fabio" w:date="2018-10-23T11:24:00Z">
            <w:rPr/>
          </w:rPrChange>
        </w:rPr>
        <w:t xml:space="preserve"> </w:t>
      </w:r>
    </w:p>
    <w:p w14:paraId="0CA15351" w14:textId="77777777" w:rsidR="00F94869" w:rsidRPr="000E1A5F" w:rsidRDefault="00F94869" w:rsidP="00D00136">
      <w:pPr>
        <w:rPr>
          <w:lang w:val="en-GB"/>
          <w:rPrChange w:id="2985" w:author="Dioguardi, Fabio" w:date="2018-10-23T11:24:00Z">
            <w:rPr/>
          </w:rPrChange>
        </w:rPr>
      </w:pPr>
    </w:p>
    <w:p w14:paraId="001D2B8A" w14:textId="59702C09" w:rsidR="003F754B" w:rsidRPr="000E1A5F" w:rsidRDefault="00F76E7C" w:rsidP="00D00136">
      <w:pPr>
        <w:rPr>
          <w:lang w:val="en-GB"/>
          <w:rPrChange w:id="2986" w:author="Dioguardi, Fabio" w:date="2018-10-23T11:24:00Z">
            <w:rPr/>
          </w:rPrChange>
        </w:rPr>
      </w:pPr>
      <w:r w:rsidRPr="000E1A5F">
        <w:rPr>
          <w:lang w:val="en-GB"/>
          <w:rPrChange w:id="2987" w:author="Dioguardi, Fabio" w:date="2018-10-23T11:24:00Z">
            <w:rPr/>
          </w:rPrChange>
        </w:rPr>
        <w:t>T</w:t>
      </w:r>
      <w:r w:rsidR="001F0B5D" w:rsidRPr="000E1A5F">
        <w:rPr>
          <w:lang w:val="en-GB"/>
          <w:rPrChange w:id="2988" w:author="Dioguardi, Fabio" w:date="2018-10-23T11:24:00Z">
            <w:rPr/>
          </w:rPrChange>
        </w:rPr>
        <w:t xml:space="preserve">he setup </w:t>
      </w:r>
      <w:r w:rsidRPr="000E1A5F">
        <w:rPr>
          <w:lang w:val="en-GB"/>
          <w:rPrChange w:id="2989" w:author="Dioguardi, Fabio" w:date="2018-10-23T11:24:00Z">
            <w:rPr/>
          </w:rPrChange>
        </w:rPr>
        <w:t>menu</w:t>
      </w:r>
      <w:r w:rsidR="001F0B5D" w:rsidRPr="000E1A5F">
        <w:rPr>
          <w:lang w:val="en-GB"/>
          <w:rPrChange w:id="2990" w:author="Dioguardi, Fabio" w:date="2018-10-23T11:24:00Z">
            <w:rPr/>
          </w:rPrChange>
        </w:rPr>
        <w:t xml:space="preserve"> </w:t>
      </w:r>
      <w:r w:rsidR="00AD5328" w:rsidRPr="000E1A5F">
        <w:rPr>
          <w:lang w:val="en-GB"/>
          <w:rPrChange w:id="2991" w:author="Dioguardi, Fabio" w:date="2018-10-23T11:24:00Z">
            <w:rPr/>
          </w:rPrChange>
        </w:rPr>
        <w:t>that</w:t>
      </w:r>
      <w:r w:rsidRPr="000E1A5F">
        <w:rPr>
          <w:lang w:val="en-GB"/>
          <w:rPrChange w:id="2992" w:author="Dioguardi, Fabio" w:date="2018-10-23T11:24:00Z">
            <w:rPr/>
          </w:rPrChange>
        </w:rPr>
        <w:t xml:space="preserve"> </w:t>
      </w:r>
      <w:r w:rsidR="001F0B5D" w:rsidRPr="000E1A5F">
        <w:rPr>
          <w:lang w:val="en-GB"/>
          <w:rPrChange w:id="2993" w:author="Dioguardi, Fabio" w:date="2018-10-23T11:24:00Z">
            <w:rPr/>
          </w:rPrChange>
        </w:rPr>
        <w:t xml:space="preserve">pops up </w:t>
      </w:r>
      <w:r w:rsidRPr="000E1A5F">
        <w:rPr>
          <w:lang w:val="en-GB"/>
          <w:rPrChange w:id="2994" w:author="Dioguardi, Fabio" w:date="2018-10-23T11:24:00Z">
            <w:rPr/>
          </w:rPrChange>
        </w:rPr>
        <w:t xml:space="preserve">shows a list of entries, which are </w:t>
      </w:r>
      <w:r w:rsidR="0016037A" w:rsidRPr="000E1A5F">
        <w:rPr>
          <w:lang w:val="en-GB"/>
          <w:rPrChange w:id="2995" w:author="Dioguardi, Fabio" w:date="2018-10-23T11:24:00Z">
            <w:rPr/>
          </w:rPrChange>
        </w:rPr>
        <w:t xml:space="preserve">displayed </w:t>
      </w:r>
      <w:r w:rsidRPr="000E1A5F">
        <w:rPr>
          <w:lang w:val="en-GB"/>
          <w:rPrChange w:id="2996" w:author="Dioguardi, Fabio" w:date="2018-10-23T11:24:00Z">
            <w:rPr/>
          </w:rPrChange>
        </w:rPr>
        <w:t xml:space="preserve">in five </w:t>
      </w:r>
      <w:r w:rsidR="00C15620" w:rsidRPr="000E1A5F">
        <w:rPr>
          <w:lang w:val="en-GB"/>
          <w:rPrChange w:id="2997" w:author="Dioguardi, Fabio" w:date="2018-10-23T11:24:00Z">
            <w:rPr/>
          </w:rPrChange>
        </w:rPr>
        <w:t>groups</w:t>
      </w:r>
      <w:r w:rsidRPr="000E1A5F">
        <w:rPr>
          <w:lang w:val="en-GB"/>
          <w:rPrChange w:id="2998" w:author="Dioguardi, Fabio" w:date="2018-10-23T11:24:00Z">
            <w:rPr/>
          </w:rPrChange>
        </w:rPr>
        <w:t xml:space="preserve"> </w:t>
      </w:r>
      <w:r w:rsidR="001F0B5D" w:rsidRPr="000E1A5F">
        <w:rPr>
          <w:lang w:val="en-GB"/>
          <w:rPrChange w:id="2999" w:author="Dioguardi, Fabio" w:date="2018-10-23T11:24:00Z">
            <w:rPr/>
          </w:rPrChange>
        </w:rPr>
        <w:t xml:space="preserve">(see </w:t>
      </w:r>
      <w:r w:rsidR="002B459C" w:rsidRPr="000E1A5F">
        <w:rPr>
          <w:lang w:val="en-GB"/>
          <w:rPrChange w:id="3000" w:author="Dioguardi, Fabio" w:date="2018-10-23T11:24:00Z">
            <w:rPr/>
          </w:rPrChange>
        </w:rPr>
        <w:fldChar w:fldCharType="begin"/>
      </w:r>
      <w:r w:rsidR="002B459C" w:rsidRPr="000E1A5F">
        <w:rPr>
          <w:lang w:val="en-GB"/>
          <w:rPrChange w:id="3001" w:author="Dioguardi, Fabio" w:date="2018-10-23T11:24:00Z">
            <w:rPr/>
          </w:rPrChange>
        </w:rPr>
        <w:instrText xml:space="preserve"> REF _Ref482271828 \h </w:instrText>
      </w:r>
      <w:r w:rsidR="002B459C" w:rsidRPr="000E1A5F">
        <w:rPr>
          <w:lang w:val="en-GB"/>
          <w:rPrChange w:id="3002" w:author="Dioguardi, Fabio" w:date="2018-10-23T11:24:00Z">
            <w:rPr/>
          </w:rPrChange>
        </w:rPr>
      </w:r>
      <w:r w:rsidR="002B459C" w:rsidRPr="000E1A5F">
        <w:rPr>
          <w:lang w:val="en-GB"/>
          <w:rPrChange w:id="3003" w:author="Dioguardi, Fabio" w:date="2018-10-23T11:24:00Z">
            <w:rPr/>
          </w:rPrChange>
        </w:rPr>
        <w:fldChar w:fldCharType="separate"/>
      </w:r>
      <w:r w:rsidR="00DE7C99" w:rsidRPr="000E1A5F">
        <w:rPr>
          <w:lang w:val="en-GB"/>
          <w:rPrChange w:id="3004" w:author="Dioguardi, Fabio" w:date="2018-10-23T11:24:00Z">
            <w:rPr/>
          </w:rPrChange>
        </w:rPr>
        <w:t xml:space="preserve">Figure </w:t>
      </w:r>
      <w:r w:rsidR="00DE7C99" w:rsidRPr="000E1A5F">
        <w:rPr>
          <w:noProof/>
          <w:lang w:val="en-GB"/>
          <w:rPrChange w:id="3005" w:author="Dioguardi, Fabio" w:date="2018-10-23T11:24:00Z">
            <w:rPr>
              <w:noProof/>
            </w:rPr>
          </w:rPrChange>
        </w:rPr>
        <w:t>16</w:t>
      </w:r>
      <w:r w:rsidR="002B459C" w:rsidRPr="000E1A5F">
        <w:rPr>
          <w:lang w:val="en-GB"/>
          <w:rPrChange w:id="3006" w:author="Dioguardi, Fabio" w:date="2018-10-23T11:24:00Z">
            <w:rPr/>
          </w:rPrChange>
        </w:rPr>
        <w:fldChar w:fldCharType="end"/>
      </w:r>
      <w:r w:rsidR="001F0B5D" w:rsidRPr="000E1A5F">
        <w:rPr>
          <w:lang w:val="en-GB"/>
          <w:rPrChange w:id="3007" w:author="Dioguardi, Fabio" w:date="2018-10-23T11:24:00Z">
            <w:rPr/>
          </w:rPrChange>
        </w:rPr>
        <w:t>).</w:t>
      </w:r>
    </w:p>
    <w:p w14:paraId="39C91221" w14:textId="77777777" w:rsidR="002B459C" w:rsidRPr="000E1A5F" w:rsidRDefault="001F0B5D" w:rsidP="002B459C">
      <w:pPr>
        <w:keepNext/>
        <w:jc w:val="center"/>
        <w:rPr>
          <w:lang w:val="en-GB"/>
          <w:rPrChange w:id="3008" w:author="Dioguardi, Fabio" w:date="2018-10-23T11:24:00Z">
            <w:rPr/>
          </w:rPrChange>
        </w:rPr>
      </w:pPr>
      <w:r w:rsidRPr="000E1A5F">
        <w:rPr>
          <w:noProof/>
          <w:lang w:val="en-GB" w:eastAsia="en-GB"/>
        </w:rPr>
        <w:drawing>
          <wp:inline distT="0" distB="0" distL="0" distR="0" wp14:anchorId="6C1027EC" wp14:editId="60D7131A">
            <wp:extent cx="5659511" cy="183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ix_setdefaultvalues0.jpg"/>
                    <pic:cNvPicPr/>
                  </pic:nvPicPr>
                  <pic:blipFill>
                    <a:blip r:embed="rId23">
                      <a:extLst>
                        <a:ext uri="{28A0092B-C50C-407E-A947-70E740481C1C}">
                          <a14:useLocalDpi xmlns:a14="http://schemas.microsoft.com/office/drawing/2010/main" val="0"/>
                        </a:ext>
                      </a:extLst>
                    </a:blip>
                    <a:stretch>
                      <a:fillRect/>
                    </a:stretch>
                  </pic:blipFill>
                  <pic:spPr>
                    <a:xfrm>
                      <a:off x="0" y="0"/>
                      <a:ext cx="5659511" cy="1834101"/>
                    </a:xfrm>
                    <a:prstGeom prst="rect">
                      <a:avLst/>
                    </a:prstGeom>
                  </pic:spPr>
                </pic:pic>
              </a:graphicData>
            </a:graphic>
          </wp:inline>
        </w:drawing>
      </w:r>
    </w:p>
    <w:p w14:paraId="71C93CF3" w14:textId="2BFDEC15" w:rsidR="002B459C" w:rsidRPr="000E1A5F" w:rsidRDefault="002B459C" w:rsidP="002B459C">
      <w:pPr>
        <w:pStyle w:val="Caption"/>
        <w:jc w:val="center"/>
        <w:rPr>
          <w:lang w:val="en-GB"/>
          <w:rPrChange w:id="3009" w:author="Dioguardi, Fabio" w:date="2018-10-23T11:24:00Z">
            <w:rPr/>
          </w:rPrChange>
        </w:rPr>
      </w:pPr>
      <w:bookmarkStart w:id="3010" w:name="_Ref482271828"/>
      <w:r w:rsidRPr="000E1A5F">
        <w:rPr>
          <w:lang w:val="en-GB"/>
          <w:rPrChange w:id="3011" w:author="Dioguardi, Fabio" w:date="2018-10-23T11:24:00Z">
            <w:rPr/>
          </w:rPrChange>
        </w:rPr>
        <w:t xml:space="preserve">Figure </w:t>
      </w:r>
      <w:r w:rsidRPr="000E1A5F">
        <w:rPr>
          <w:lang w:val="en-GB"/>
          <w:rPrChange w:id="3012" w:author="Dioguardi, Fabio" w:date="2018-10-23T11:24:00Z">
            <w:rPr/>
          </w:rPrChange>
        </w:rPr>
        <w:fldChar w:fldCharType="begin"/>
      </w:r>
      <w:r w:rsidRPr="000E1A5F">
        <w:rPr>
          <w:lang w:val="en-GB"/>
          <w:rPrChange w:id="3013" w:author="Dioguardi, Fabio" w:date="2018-10-23T11:24:00Z">
            <w:rPr/>
          </w:rPrChange>
        </w:rPr>
        <w:instrText xml:space="preserve"> SEQ Figure \* ARABIC </w:instrText>
      </w:r>
      <w:r w:rsidRPr="000E1A5F">
        <w:rPr>
          <w:lang w:val="en-GB"/>
          <w:rPrChange w:id="3014" w:author="Dioguardi, Fabio" w:date="2018-10-23T11:24:00Z">
            <w:rPr/>
          </w:rPrChange>
        </w:rPr>
        <w:fldChar w:fldCharType="separate"/>
      </w:r>
      <w:r w:rsidR="00DE7C99" w:rsidRPr="000E1A5F">
        <w:rPr>
          <w:noProof/>
          <w:lang w:val="en-GB"/>
          <w:rPrChange w:id="3015" w:author="Dioguardi, Fabio" w:date="2018-10-23T11:24:00Z">
            <w:rPr>
              <w:noProof/>
            </w:rPr>
          </w:rPrChange>
        </w:rPr>
        <w:t>16</w:t>
      </w:r>
      <w:r w:rsidRPr="000E1A5F">
        <w:rPr>
          <w:lang w:val="en-GB"/>
          <w:rPrChange w:id="3016" w:author="Dioguardi, Fabio" w:date="2018-10-23T11:24:00Z">
            <w:rPr/>
          </w:rPrChange>
        </w:rPr>
        <w:fldChar w:fldCharType="end"/>
      </w:r>
      <w:bookmarkEnd w:id="3010"/>
      <w:r w:rsidRPr="000E1A5F">
        <w:rPr>
          <w:lang w:val="en-GB"/>
          <w:rPrChange w:id="3017" w:author="Dioguardi, Fabio" w:date="2018-10-23T11:24:00Z">
            <w:rPr/>
          </w:rPrChange>
        </w:rPr>
        <w:t>: “Set model parameters” menu (see text)</w:t>
      </w:r>
    </w:p>
    <w:p w14:paraId="2E97CBB1" w14:textId="4BB9C8EB" w:rsidR="00F76E7C" w:rsidRPr="000E1A5F" w:rsidRDefault="00F76E7C" w:rsidP="002B459C">
      <w:pPr>
        <w:jc w:val="center"/>
        <w:rPr>
          <w:lang w:val="en-GB"/>
          <w:rPrChange w:id="3018" w:author="Dioguardi, Fabio" w:date="2018-10-23T11:24:00Z">
            <w:rPr/>
          </w:rPrChange>
        </w:rPr>
      </w:pPr>
    </w:p>
    <w:p w14:paraId="569A1033" w14:textId="6008ECC2" w:rsidR="00F76E7C" w:rsidRPr="000E1A5F" w:rsidRDefault="00F76E7C" w:rsidP="00D00136">
      <w:pPr>
        <w:rPr>
          <w:lang w:val="en-GB"/>
          <w:rPrChange w:id="3019" w:author="Dioguardi, Fabio" w:date="2018-10-23T11:24:00Z">
            <w:rPr/>
          </w:rPrChange>
        </w:rPr>
      </w:pPr>
      <w:proofErr w:type="gramStart"/>
      <w:r w:rsidRPr="000E1A5F">
        <w:rPr>
          <w:b/>
          <w:u w:val="single"/>
          <w:lang w:val="en-GB"/>
          <w:rPrChange w:id="3020" w:author="Dioguardi, Fabio" w:date="2018-10-23T11:24:00Z">
            <w:rPr>
              <w:b/>
              <w:u w:val="single"/>
            </w:rPr>
          </w:rPrChange>
        </w:rPr>
        <w:t>vent</w:t>
      </w:r>
      <w:proofErr w:type="gramEnd"/>
      <w:r w:rsidRPr="000E1A5F">
        <w:rPr>
          <w:b/>
          <w:u w:val="single"/>
          <w:lang w:val="en-GB"/>
          <w:rPrChange w:id="3021" w:author="Dioguardi, Fabio" w:date="2018-10-23T11:24:00Z">
            <w:rPr>
              <w:b/>
              <w:u w:val="single"/>
            </w:rPr>
          </w:rPrChange>
        </w:rPr>
        <w:t xml:space="preserve"> conditions</w:t>
      </w:r>
      <w:r w:rsidRPr="000E1A5F">
        <w:rPr>
          <w:lang w:val="en-GB"/>
          <w:rPrChange w:id="3022" w:author="Dioguardi, Fabio" w:date="2018-10-23T11:24:00Z">
            <w:rPr/>
          </w:rPrChange>
        </w:rPr>
        <w:t xml:space="preserve">: </w:t>
      </w:r>
    </w:p>
    <w:p w14:paraId="67A2A84E" w14:textId="22843402" w:rsidR="00F76E7C" w:rsidRPr="000E1A5F" w:rsidRDefault="00F76E7C" w:rsidP="001507E8">
      <w:pPr>
        <w:pStyle w:val="ListParagraph"/>
        <w:numPr>
          <w:ilvl w:val="0"/>
          <w:numId w:val="14"/>
        </w:numPr>
        <w:rPr>
          <w:lang w:val="en-GB"/>
          <w:rPrChange w:id="3023" w:author="Dioguardi, Fabio" w:date="2018-10-23T11:24:00Z">
            <w:rPr/>
          </w:rPrChange>
        </w:rPr>
      </w:pPr>
      <w:proofErr w:type="gramStart"/>
      <w:r w:rsidRPr="000E1A5F">
        <w:rPr>
          <w:lang w:val="en-GB"/>
          <w:rPrChange w:id="3024" w:author="Dioguardi, Fabio" w:date="2018-10-23T11:24:00Z">
            <w:rPr/>
          </w:rPrChange>
        </w:rPr>
        <w:t>the</w:t>
      </w:r>
      <w:proofErr w:type="gramEnd"/>
      <w:r w:rsidRPr="000E1A5F">
        <w:rPr>
          <w:lang w:val="en-GB"/>
          <w:rPrChange w:id="3025" w:author="Dioguardi, Fabio" w:date="2018-10-23T11:24:00Z">
            <w:rPr/>
          </w:rPrChange>
        </w:rPr>
        <w:t xml:space="preserve"> </w:t>
      </w:r>
      <w:r w:rsidRPr="000E1A5F">
        <w:rPr>
          <w:b/>
          <w:lang w:val="en-GB"/>
          <w:rPrChange w:id="3026" w:author="Dioguardi, Fabio" w:date="2018-10-23T11:24:00Z">
            <w:rPr>
              <w:b/>
            </w:rPr>
          </w:rPrChange>
        </w:rPr>
        <w:t>atmospheric temperature at the vent</w:t>
      </w:r>
      <w:r w:rsidR="00C15620" w:rsidRPr="000E1A5F">
        <w:rPr>
          <w:b/>
          <w:lang w:val="en-GB"/>
          <w:rPrChange w:id="3027" w:author="Dioguardi, Fabio" w:date="2018-10-23T11:24:00Z">
            <w:rPr>
              <w:b/>
            </w:rPr>
          </w:rPrChange>
        </w:rPr>
        <w:t xml:space="preserve"> </w:t>
      </w:r>
      <w:r w:rsidR="00C15620" w:rsidRPr="000E1A5F">
        <w:rPr>
          <w:lang w:val="en-GB"/>
          <w:rPrChange w:id="3028" w:author="Dioguardi, Fabio" w:date="2018-10-23T11:24:00Z">
            <w:rPr/>
          </w:rPrChange>
        </w:rPr>
        <w:t>(in K)</w:t>
      </w:r>
      <w:r w:rsidRPr="000E1A5F">
        <w:rPr>
          <w:lang w:val="en-GB"/>
          <w:rPrChange w:id="3029" w:author="Dioguardi, Fabio" w:date="2018-10-23T11:24:00Z">
            <w:rPr/>
          </w:rPrChange>
        </w:rPr>
        <w:t>:</w:t>
      </w:r>
      <w:r w:rsidR="00C15620" w:rsidRPr="000E1A5F">
        <w:rPr>
          <w:lang w:val="en-GB"/>
          <w:rPrChange w:id="3030" w:author="Dioguardi, Fabio" w:date="2018-10-23T11:24:00Z">
            <w:rPr/>
          </w:rPrChange>
        </w:rPr>
        <w:t xml:space="preserve"> </w:t>
      </w:r>
      <w:r w:rsidR="0016037A" w:rsidRPr="000E1A5F">
        <w:rPr>
          <w:lang w:val="en-GB"/>
          <w:rPrChange w:id="3031" w:author="Dioguardi, Fabio" w:date="2018-10-23T11:24:00Z">
            <w:rPr/>
          </w:rPrChange>
        </w:rPr>
        <w:t>b</w:t>
      </w:r>
      <w:r w:rsidR="00C15620" w:rsidRPr="000E1A5F">
        <w:rPr>
          <w:lang w:val="en-GB"/>
          <w:rPrChange w:id="3032" w:author="Dioguardi, Fabio" w:date="2018-10-23T11:24:00Z">
            <w:rPr/>
          </w:rPrChange>
        </w:rPr>
        <w:t>y default, th</w:t>
      </w:r>
      <w:r w:rsidR="0016037A" w:rsidRPr="000E1A5F">
        <w:rPr>
          <w:lang w:val="en-GB"/>
          <w:rPrChange w:id="3033" w:author="Dioguardi, Fabio" w:date="2018-10-23T11:24:00Z">
            <w:rPr/>
          </w:rPrChange>
        </w:rPr>
        <w:t>is is initialized to the</w:t>
      </w:r>
      <w:r w:rsidR="00027FBD" w:rsidRPr="000E1A5F">
        <w:rPr>
          <w:lang w:val="en-GB"/>
          <w:rPrChange w:id="3034" w:author="Dioguardi, Fabio" w:date="2018-10-23T11:24:00Z">
            <w:rPr/>
          </w:rPrChange>
        </w:rPr>
        <w:t xml:space="preserve"> last setting.</w:t>
      </w:r>
      <w:r w:rsidR="00C15620" w:rsidRPr="000E1A5F">
        <w:rPr>
          <w:lang w:val="en-GB"/>
          <w:rPrChange w:id="3035" w:author="Dioguardi, Fabio" w:date="2018-10-23T11:24:00Z">
            <w:rPr/>
          </w:rPrChange>
        </w:rPr>
        <w:t xml:space="preserve"> </w:t>
      </w:r>
    </w:p>
    <w:p w14:paraId="7C5DF4BC" w14:textId="671FA212" w:rsidR="00F76E7C" w:rsidRPr="000E1A5F" w:rsidRDefault="00027FBD" w:rsidP="001507E8">
      <w:pPr>
        <w:pStyle w:val="ListParagraph"/>
        <w:numPr>
          <w:ilvl w:val="0"/>
          <w:numId w:val="14"/>
        </w:numPr>
        <w:rPr>
          <w:lang w:val="en-GB"/>
          <w:rPrChange w:id="3036" w:author="Dioguardi, Fabio" w:date="2018-10-23T11:24:00Z">
            <w:rPr/>
          </w:rPrChange>
        </w:rPr>
      </w:pPr>
      <w:r w:rsidRPr="000E1A5F">
        <w:rPr>
          <w:lang w:val="en-GB"/>
          <w:rPrChange w:id="3037" w:author="Dioguardi, Fabio" w:date="2018-10-23T11:24:00Z">
            <w:rPr/>
          </w:rPrChange>
        </w:rPr>
        <w:t xml:space="preserve">the </w:t>
      </w:r>
      <w:r w:rsidRPr="000E1A5F">
        <w:rPr>
          <w:b/>
          <w:lang w:val="en-GB"/>
          <w:rPrChange w:id="3038" w:author="Dioguardi, Fabio" w:date="2018-10-23T11:24:00Z">
            <w:rPr>
              <w:b/>
            </w:rPr>
          </w:rPrChange>
        </w:rPr>
        <w:t>atmospheric pressure at the vent</w:t>
      </w:r>
      <w:r w:rsidRPr="000E1A5F">
        <w:rPr>
          <w:lang w:val="en-GB"/>
          <w:rPrChange w:id="3039" w:author="Dioguardi, Fabio" w:date="2018-10-23T11:24:00Z">
            <w:rPr/>
          </w:rPrChange>
        </w:rPr>
        <w:t xml:space="preserve"> (in Pa): </w:t>
      </w:r>
      <w:r w:rsidR="0016037A" w:rsidRPr="000E1A5F">
        <w:rPr>
          <w:lang w:val="en-GB"/>
          <w:rPrChange w:id="3040" w:author="Dioguardi, Fabio" w:date="2018-10-23T11:24:00Z">
            <w:rPr/>
          </w:rPrChange>
        </w:rPr>
        <w:t>b</w:t>
      </w:r>
      <w:r w:rsidRPr="000E1A5F">
        <w:rPr>
          <w:lang w:val="en-GB"/>
          <w:rPrChange w:id="3041" w:author="Dioguardi, Fabio" w:date="2018-10-23T11:24:00Z">
            <w:rPr/>
          </w:rPrChange>
        </w:rPr>
        <w:t xml:space="preserve">y default a value is suggested which is calculated by applying the barometric equation and using the </w:t>
      </w:r>
      <w:r w:rsidR="0023186C" w:rsidRPr="000E1A5F">
        <w:rPr>
          <w:lang w:val="en-GB"/>
          <w:rPrChange w:id="3042" w:author="Dioguardi, Fabio" w:date="2018-10-23T11:24:00Z">
            <w:rPr/>
          </w:rPrChange>
        </w:rPr>
        <w:t xml:space="preserve">atmospheric standard pressure at </w:t>
      </w:r>
      <w:r w:rsidRPr="000E1A5F">
        <w:rPr>
          <w:lang w:val="en-GB"/>
          <w:rPrChange w:id="3043" w:author="Dioguardi, Fabio" w:date="2018-10-23T11:24:00Z">
            <w:rPr/>
          </w:rPrChange>
        </w:rPr>
        <w:t>sea level</w:t>
      </w:r>
      <w:r w:rsidR="0023186C" w:rsidRPr="000E1A5F">
        <w:rPr>
          <w:lang w:val="en-GB"/>
          <w:rPrChange w:id="3044" w:author="Dioguardi, Fabio" w:date="2018-10-23T11:24:00Z">
            <w:rPr/>
          </w:rPrChange>
        </w:rPr>
        <w:t xml:space="preserve"> along with the vent height</w:t>
      </w:r>
      <w:r w:rsidRPr="000E1A5F">
        <w:rPr>
          <w:lang w:val="en-GB"/>
          <w:rPrChange w:id="3045" w:author="Dioguardi, Fabio" w:date="2018-10-23T11:24:00Z">
            <w:rPr/>
          </w:rPrChange>
        </w:rPr>
        <w:t>.</w:t>
      </w:r>
      <w:r w:rsidR="0023186C" w:rsidRPr="000E1A5F">
        <w:rPr>
          <w:lang w:val="en-GB"/>
          <w:rPrChange w:id="3046" w:author="Dioguardi, Fabio" w:date="2018-10-23T11:24:00Z">
            <w:rPr/>
          </w:rPrChange>
        </w:rPr>
        <w:t xml:space="preserve"> </w:t>
      </w:r>
    </w:p>
    <w:p w14:paraId="5EBD9424" w14:textId="16EF0933" w:rsidR="00027FBD" w:rsidRPr="000E1A5F" w:rsidRDefault="00027FBD" w:rsidP="00027FBD">
      <w:pPr>
        <w:rPr>
          <w:lang w:val="en-GB"/>
          <w:rPrChange w:id="3047" w:author="Dioguardi, Fabio" w:date="2018-10-23T11:24:00Z">
            <w:rPr/>
          </w:rPrChange>
        </w:rPr>
      </w:pPr>
      <w:proofErr w:type="gramStart"/>
      <w:r w:rsidRPr="000E1A5F">
        <w:rPr>
          <w:b/>
          <w:u w:val="single"/>
          <w:lang w:val="en-GB"/>
          <w:rPrChange w:id="3048" w:author="Dioguardi, Fabio" w:date="2018-10-23T11:24:00Z">
            <w:rPr>
              <w:b/>
              <w:u w:val="single"/>
            </w:rPr>
          </w:rPrChange>
        </w:rPr>
        <w:t>magma</w:t>
      </w:r>
      <w:proofErr w:type="gramEnd"/>
      <w:r w:rsidRPr="000E1A5F">
        <w:rPr>
          <w:b/>
          <w:u w:val="single"/>
          <w:lang w:val="en-GB"/>
          <w:rPrChange w:id="3049" w:author="Dioguardi, Fabio" w:date="2018-10-23T11:24:00Z">
            <w:rPr>
              <w:b/>
              <w:u w:val="single"/>
            </w:rPr>
          </w:rPrChange>
        </w:rPr>
        <w:t xml:space="preserve"> conditions</w:t>
      </w:r>
      <w:r w:rsidRPr="000E1A5F">
        <w:rPr>
          <w:lang w:val="en-GB"/>
          <w:rPrChange w:id="3050" w:author="Dioguardi, Fabio" w:date="2018-10-23T11:24:00Z">
            <w:rPr/>
          </w:rPrChange>
        </w:rPr>
        <w:t xml:space="preserve">: </w:t>
      </w:r>
    </w:p>
    <w:p w14:paraId="61F92FEC" w14:textId="1A646CD4" w:rsidR="00027FBD" w:rsidRPr="000E1A5F" w:rsidRDefault="00027FBD" w:rsidP="001507E8">
      <w:pPr>
        <w:pStyle w:val="ListParagraph"/>
        <w:numPr>
          <w:ilvl w:val="0"/>
          <w:numId w:val="14"/>
        </w:numPr>
        <w:ind w:left="360"/>
        <w:rPr>
          <w:lang w:val="en-GB"/>
          <w:rPrChange w:id="3051" w:author="Dioguardi, Fabio" w:date="2018-10-23T11:24:00Z">
            <w:rPr/>
          </w:rPrChange>
        </w:rPr>
      </w:pPr>
      <w:proofErr w:type="gramStart"/>
      <w:r w:rsidRPr="000E1A5F">
        <w:rPr>
          <w:lang w:val="en-GB"/>
          <w:rPrChange w:id="3052" w:author="Dioguardi, Fabio" w:date="2018-10-23T11:24:00Z">
            <w:rPr/>
          </w:rPrChange>
        </w:rPr>
        <w:t>the</w:t>
      </w:r>
      <w:proofErr w:type="gramEnd"/>
      <w:r w:rsidRPr="000E1A5F">
        <w:rPr>
          <w:lang w:val="en-GB"/>
          <w:rPrChange w:id="3053" w:author="Dioguardi, Fabio" w:date="2018-10-23T11:24:00Z">
            <w:rPr/>
          </w:rPrChange>
        </w:rPr>
        <w:t xml:space="preserve"> </w:t>
      </w:r>
      <w:r w:rsidRPr="000E1A5F">
        <w:rPr>
          <w:b/>
          <w:lang w:val="en-GB"/>
          <w:rPrChange w:id="3054" w:author="Dioguardi, Fabio" w:date="2018-10-23T11:24:00Z">
            <w:rPr>
              <w:b/>
            </w:rPr>
          </w:rPrChange>
        </w:rPr>
        <w:t xml:space="preserve">magmatic temperature at the source </w:t>
      </w:r>
      <w:r w:rsidRPr="000E1A5F">
        <w:rPr>
          <w:lang w:val="en-GB"/>
          <w:rPrChange w:id="3055" w:author="Dioguardi, Fabio" w:date="2018-10-23T11:24:00Z">
            <w:rPr/>
          </w:rPrChange>
        </w:rPr>
        <w:t xml:space="preserve">(in K): </w:t>
      </w:r>
      <w:r w:rsidR="0016037A" w:rsidRPr="000E1A5F">
        <w:rPr>
          <w:lang w:val="en-GB"/>
          <w:rPrChange w:id="3056" w:author="Dioguardi, Fabio" w:date="2018-10-23T11:24:00Z">
            <w:rPr/>
          </w:rPrChange>
        </w:rPr>
        <w:t>b</w:t>
      </w:r>
      <w:r w:rsidRPr="000E1A5F">
        <w:rPr>
          <w:lang w:val="en-GB"/>
          <w:rPrChange w:id="3057" w:author="Dioguardi, Fabio" w:date="2018-10-23T11:24:00Z">
            <w:rPr/>
          </w:rPrChange>
        </w:rPr>
        <w:t>y default,</w:t>
      </w:r>
      <w:r w:rsidR="0016037A" w:rsidRPr="000E1A5F">
        <w:rPr>
          <w:lang w:val="en-GB"/>
          <w:rPrChange w:id="3058" w:author="Dioguardi, Fabio" w:date="2018-10-23T11:24:00Z">
            <w:rPr/>
          </w:rPrChange>
        </w:rPr>
        <w:t xml:space="preserve"> this is initialized to</w:t>
      </w:r>
      <w:r w:rsidRPr="000E1A5F">
        <w:rPr>
          <w:lang w:val="en-GB"/>
          <w:rPrChange w:id="3059" w:author="Dioguardi, Fabio" w:date="2018-10-23T11:24:00Z">
            <w:rPr/>
          </w:rPrChange>
        </w:rPr>
        <w:t xml:space="preserve"> 1323 K.</w:t>
      </w:r>
    </w:p>
    <w:p w14:paraId="649DAB16" w14:textId="0921441B" w:rsidR="0041344F" w:rsidRPr="000E1A5F" w:rsidRDefault="00027FBD" w:rsidP="001507E8">
      <w:pPr>
        <w:pStyle w:val="ListParagraph"/>
        <w:numPr>
          <w:ilvl w:val="0"/>
          <w:numId w:val="14"/>
        </w:numPr>
        <w:ind w:left="360"/>
        <w:rPr>
          <w:lang w:val="en-GB"/>
          <w:rPrChange w:id="3060" w:author="Dioguardi, Fabio" w:date="2018-10-23T11:24:00Z">
            <w:rPr/>
          </w:rPrChange>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0E1A5F">
        <w:rPr>
          <w:lang w:val="en-GB"/>
          <w:rPrChange w:id="3061" w:author="Dioguardi, Fabio" w:date="2018-10-23T11:24:00Z">
            <w:rPr/>
          </w:rPrChange>
        </w:rPr>
        <w:t>b</w:t>
      </w:r>
      <w:r w:rsidR="0041344F" w:rsidRPr="000E1A5F">
        <w:rPr>
          <w:lang w:val="en-GB"/>
          <w:rPrChange w:id="3062" w:author="Dioguardi, Fabio" w:date="2018-10-23T11:24:00Z">
            <w:rPr/>
          </w:rPrChange>
        </w:rPr>
        <w:t>y default,</w:t>
      </w:r>
      <w:r w:rsidR="0016037A" w:rsidRPr="000E1A5F">
        <w:rPr>
          <w:lang w:val="en-GB"/>
          <w:rPrChange w:id="3063" w:author="Dioguardi, Fabio" w:date="2018-10-23T11:24:00Z">
            <w:rPr/>
          </w:rPrChange>
        </w:rPr>
        <w:t xml:space="preserve"> this is initialized to</w:t>
      </w:r>
      <w:r w:rsidR="0041344F" w:rsidRPr="000E1A5F">
        <w:rPr>
          <w:lang w:val="en-GB"/>
          <w:rPrChange w:id="3064" w:author="Dioguardi, Fabio" w:date="2018-10-23T11:24:00Z">
            <w:rPr/>
          </w:rPrChange>
        </w:rPr>
        <w:t xml:space="preserve"> 2600</w:t>
      </w:r>
      <w:r w:rsidR="0041344F" w:rsidRPr="000E1A5F">
        <w:rPr>
          <w:lang w:val="en-GB"/>
        </w:rPr>
        <w:t>kg/m</w:t>
      </w:r>
      <w:r w:rsidR="0041344F" w:rsidRPr="000E1A5F">
        <w:rPr>
          <w:vertAlign w:val="superscript"/>
          <w:lang w:val="en-GB"/>
        </w:rPr>
        <w:t>3</w:t>
      </w:r>
      <w:r w:rsidR="0041344F" w:rsidRPr="000E1A5F">
        <w:rPr>
          <w:lang w:val="en-GB"/>
          <w:rPrChange w:id="3065" w:author="Dioguardi, Fabio" w:date="2018-10-23T11:24:00Z">
            <w:rPr/>
          </w:rPrChange>
        </w:rPr>
        <w:t>.</w:t>
      </w:r>
    </w:p>
    <w:p w14:paraId="54407C90" w14:textId="3A94A598" w:rsidR="0041344F" w:rsidRPr="000E1A5F" w:rsidRDefault="0041344F" w:rsidP="0041344F">
      <w:pPr>
        <w:rPr>
          <w:lang w:val="en-GB"/>
          <w:rPrChange w:id="3066" w:author="Dioguardi, Fabio" w:date="2018-10-23T11:24:00Z">
            <w:rPr/>
          </w:rPrChange>
        </w:rPr>
      </w:pPr>
      <w:proofErr w:type="gramStart"/>
      <w:r w:rsidRPr="000E1A5F">
        <w:rPr>
          <w:b/>
          <w:u w:val="single"/>
          <w:lang w:val="en-GB"/>
          <w:rPrChange w:id="3067" w:author="Dioguardi, Fabio" w:date="2018-10-23T11:24:00Z">
            <w:rPr>
              <w:b/>
              <w:u w:val="single"/>
            </w:rPr>
          </w:rPrChange>
        </w:rPr>
        <w:t>plume</w:t>
      </w:r>
      <w:proofErr w:type="gramEnd"/>
      <w:r w:rsidRPr="000E1A5F">
        <w:rPr>
          <w:b/>
          <w:u w:val="single"/>
          <w:lang w:val="en-GB"/>
          <w:rPrChange w:id="3068" w:author="Dioguardi, Fabio" w:date="2018-10-23T11:24:00Z">
            <w:rPr>
              <w:b/>
              <w:u w:val="single"/>
            </w:rPr>
          </w:rPrChange>
        </w:rPr>
        <w:t xml:space="preserve"> conditions</w:t>
      </w:r>
      <w:r w:rsidRPr="000E1A5F">
        <w:rPr>
          <w:lang w:val="en-GB"/>
          <w:rPrChange w:id="3069" w:author="Dioguardi, Fabio" w:date="2018-10-23T11:24:00Z">
            <w:rPr/>
          </w:rPrChange>
        </w:rPr>
        <w:t xml:space="preserve">: </w:t>
      </w:r>
    </w:p>
    <w:p w14:paraId="48F78145" w14:textId="53953460" w:rsidR="0041344F" w:rsidRPr="000E1A5F" w:rsidRDefault="0041344F" w:rsidP="001507E8">
      <w:pPr>
        <w:pStyle w:val="ListParagraph"/>
        <w:numPr>
          <w:ilvl w:val="0"/>
          <w:numId w:val="14"/>
        </w:numPr>
        <w:ind w:left="360"/>
        <w:rPr>
          <w:lang w:val="en-GB"/>
          <w:rPrChange w:id="3070" w:author="Dioguardi, Fabio" w:date="2018-10-23T11:24:00Z">
            <w:rPr/>
          </w:rPrChange>
        </w:rPr>
      </w:pPr>
      <w:proofErr w:type="gramStart"/>
      <w:r w:rsidRPr="000E1A5F">
        <w:rPr>
          <w:lang w:val="en-GB"/>
          <w:rPrChange w:id="3071" w:author="Dioguardi, Fabio" w:date="2018-10-23T11:24:00Z">
            <w:rPr/>
          </w:rPrChange>
        </w:rPr>
        <w:t>the</w:t>
      </w:r>
      <w:proofErr w:type="gramEnd"/>
      <w:r w:rsidRPr="000E1A5F">
        <w:rPr>
          <w:lang w:val="en-GB"/>
          <w:rPrChange w:id="3072" w:author="Dioguardi, Fabio" w:date="2018-10-23T11:24:00Z">
            <w:rPr/>
          </w:rPrChange>
        </w:rPr>
        <w:t xml:space="preserve"> </w:t>
      </w:r>
      <w:r w:rsidRPr="000E1A5F">
        <w:rPr>
          <w:b/>
          <w:lang w:val="en-GB"/>
          <w:rPrChange w:id="3073" w:author="Dioguardi, Fabio" w:date="2018-10-23T11:24:00Z">
            <w:rPr>
              <w:b/>
            </w:rPr>
          </w:rPrChange>
        </w:rPr>
        <w:t>radial entrainment coefficient</w:t>
      </w:r>
      <w:r w:rsidRPr="000E1A5F">
        <w:rPr>
          <w:rFonts w:ascii="Scala" w:hAnsi="Scala"/>
          <w:b/>
          <w:lang w:val="en-GB"/>
          <w:rPrChange w:id="3074" w:author="Dioguardi, Fabio" w:date="2018-10-23T11:24:00Z">
            <w:rPr>
              <w:rFonts w:ascii="Scala" w:hAnsi="Scala"/>
              <w:b/>
            </w:rPr>
          </w:rPrChange>
        </w:rPr>
        <w:t xml:space="preserve"> </w:t>
      </w:r>
      <w:r w:rsidRPr="000E1A5F">
        <w:rPr>
          <w:lang w:val="en-GB"/>
          <w:rPrChange w:id="3075" w:author="Dioguardi, Fabio" w:date="2018-10-23T11:24:00Z">
            <w:rPr/>
          </w:rPrChange>
        </w:rPr>
        <w:t>(</w:t>
      </w:r>
      <w:r w:rsidRPr="000E1A5F">
        <w:rPr>
          <w:rFonts w:ascii="Symbol" w:hAnsi="Symbol"/>
          <w:i/>
          <w:lang w:val="en-GB"/>
          <w:rPrChange w:id="3076" w:author="Dioguardi, Fabio" w:date="2018-10-23T11:24:00Z">
            <w:rPr>
              <w:rFonts w:ascii="Symbol" w:hAnsi="Symbol"/>
              <w:i/>
            </w:rPr>
          </w:rPrChange>
        </w:rPr>
        <w:t></w:t>
      </w:r>
      <w:r w:rsidRPr="000E1A5F">
        <w:rPr>
          <w:lang w:val="en-GB"/>
          <w:rPrChange w:id="3077" w:author="Dioguardi, Fabio" w:date="2018-10-23T11:24:00Z">
            <w:rPr/>
          </w:rPrChange>
        </w:rPr>
        <w:t xml:space="preserve">): </w:t>
      </w:r>
      <w:r w:rsidR="0016037A" w:rsidRPr="000E1A5F">
        <w:rPr>
          <w:lang w:val="en-GB"/>
          <w:rPrChange w:id="3078" w:author="Dioguardi, Fabio" w:date="2018-10-23T11:24:00Z">
            <w:rPr/>
          </w:rPrChange>
        </w:rPr>
        <w:t>b</w:t>
      </w:r>
      <w:r w:rsidRPr="000E1A5F">
        <w:rPr>
          <w:lang w:val="en-GB"/>
          <w:rPrChange w:id="3079" w:author="Dioguardi, Fabio" w:date="2018-10-23T11:24:00Z">
            <w:rPr/>
          </w:rPrChange>
        </w:rPr>
        <w:t>y default,</w:t>
      </w:r>
      <w:r w:rsidR="0016037A" w:rsidRPr="000E1A5F">
        <w:rPr>
          <w:lang w:val="en-GB"/>
          <w:rPrChange w:id="3080" w:author="Dioguardi, Fabio" w:date="2018-10-23T11:24:00Z">
            <w:rPr/>
          </w:rPrChange>
        </w:rPr>
        <w:t xml:space="preserve"> this is init</w:t>
      </w:r>
      <w:r w:rsidR="00AD5328" w:rsidRPr="000E1A5F">
        <w:rPr>
          <w:lang w:val="en-GB"/>
          <w:rPrChange w:id="3081" w:author="Dioguardi, Fabio" w:date="2018-10-23T11:24:00Z">
            <w:rPr/>
          </w:rPrChange>
        </w:rPr>
        <w:t>i</w:t>
      </w:r>
      <w:r w:rsidR="0016037A" w:rsidRPr="000E1A5F">
        <w:rPr>
          <w:lang w:val="en-GB"/>
          <w:rPrChange w:id="3082" w:author="Dioguardi, Fabio" w:date="2018-10-23T11:24:00Z">
            <w:rPr/>
          </w:rPrChange>
        </w:rPr>
        <w:t>alized to</w:t>
      </w:r>
      <w:r w:rsidRPr="000E1A5F">
        <w:rPr>
          <w:lang w:val="en-GB"/>
          <w:rPrChange w:id="3083" w:author="Dioguardi, Fabio" w:date="2018-10-23T11:24:00Z">
            <w:rPr/>
          </w:rPrChange>
        </w:rPr>
        <w:t xml:space="preserve"> 0.1.</w:t>
      </w:r>
    </w:p>
    <w:p w14:paraId="5A270F8D" w14:textId="1FCC5783" w:rsidR="0041344F" w:rsidRPr="000E1A5F" w:rsidRDefault="0041344F" w:rsidP="001507E8">
      <w:pPr>
        <w:pStyle w:val="ListParagraph"/>
        <w:numPr>
          <w:ilvl w:val="0"/>
          <w:numId w:val="14"/>
        </w:numPr>
        <w:ind w:left="360"/>
        <w:rPr>
          <w:lang w:val="en-GB"/>
          <w:rPrChange w:id="3084" w:author="Dioguardi, Fabio" w:date="2018-10-23T11:24:00Z">
            <w:rPr/>
          </w:rPrChange>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0E1A5F">
        <w:rPr>
          <w:lang w:val="en-GB"/>
          <w:rPrChange w:id="3085" w:author="Dioguardi, Fabio" w:date="2018-10-23T11:24:00Z">
            <w:rPr/>
          </w:rPrChange>
        </w:rPr>
        <w:t>b</w:t>
      </w:r>
      <w:r w:rsidRPr="000E1A5F">
        <w:rPr>
          <w:lang w:val="en-GB"/>
          <w:rPrChange w:id="3086" w:author="Dioguardi, Fabio" w:date="2018-10-23T11:24:00Z">
            <w:rPr/>
          </w:rPrChange>
        </w:rPr>
        <w:t>y default,</w:t>
      </w:r>
      <w:r w:rsidR="0016037A" w:rsidRPr="000E1A5F">
        <w:rPr>
          <w:lang w:val="en-GB"/>
          <w:rPrChange w:id="3087" w:author="Dioguardi, Fabio" w:date="2018-10-23T11:24:00Z">
            <w:rPr/>
          </w:rPrChange>
        </w:rPr>
        <w:t xml:space="preserve"> this is initialized to</w:t>
      </w:r>
      <w:r w:rsidRPr="000E1A5F">
        <w:rPr>
          <w:lang w:val="en-GB"/>
          <w:rPrChange w:id="3088" w:author="Dioguardi, Fabio" w:date="2018-10-23T11:24:00Z">
            <w:rPr/>
          </w:rPrChange>
        </w:rPr>
        <w:t xml:space="preserve"> 0.5.</w:t>
      </w:r>
      <w:r w:rsidRPr="000E1A5F">
        <w:rPr>
          <w:lang w:val="en-GB"/>
          <w:rPrChange w:id="3089" w:author="Dioguardi, Fabio" w:date="2018-10-23T11:24:00Z">
            <w:rPr/>
          </w:rPrChange>
        </w:rPr>
        <w:br/>
      </w:r>
    </w:p>
    <w:p w14:paraId="49B2FADE" w14:textId="7CFE1E33" w:rsidR="0041344F" w:rsidRPr="000E1A5F" w:rsidRDefault="0041344F" w:rsidP="0041344F">
      <w:pPr>
        <w:rPr>
          <w:lang w:val="en-GB"/>
          <w:rPrChange w:id="3090" w:author="Dioguardi, Fabio" w:date="2018-10-23T11:24:00Z">
            <w:rPr/>
          </w:rPrChange>
        </w:rPr>
      </w:pPr>
      <w:proofErr w:type="gramStart"/>
      <w:r w:rsidRPr="000E1A5F">
        <w:rPr>
          <w:b/>
          <w:u w:val="single"/>
          <w:lang w:val="en-GB"/>
          <w:rPrChange w:id="3091" w:author="Dioguardi, Fabio" w:date="2018-10-23T11:24:00Z">
            <w:rPr>
              <w:b/>
              <w:u w:val="single"/>
            </w:rPr>
          </w:rPrChange>
        </w:rPr>
        <w:t>model</w:t>
      </w:r>
      <w:proofErr w:type="gramEnd"/>
      <w:r w:rsidRPr="000E1A5F">
        <w:rPr>
          <w:b/>
          <w:u w:val="single"/>
          <w:lang w:val="en-GB"/>
          <w:rPrChange w:id="3092" w:author="Dioguardi, Fabio" w:date="2018-10-23T11:24:00Z">
            <w:rPr>
              <w:b/>
              <w:u w:val="single"/>
            </w:rPr>
          </w:rPrChange>
        </w:rPr>
        <w:t xml:space="preserve"> weight factors</w:t>
      </w:r>
      <w:r w:rsidRPr="000E1A5F">
        <w:rPr>
          <w:lang w:val="en-GB"/>
          <w:rPrChange w:id="3093" w:author="Dioguardi, Fabio" w:date="2018-10-23T11:24:00Z">
            <w:rPr/>
          </w:rPrChange>
        </w:rPr>
        <w:t xml:space="preserve">: </w:t>
      </w:r>
    </w:p>
    <w:p w14:paraId="4A698457" w14:textId="7D4605DE" w:rsidR="00722917" w:rsidRPr="000E1A5F" w:rsidRDefault="00722917" w:rsidP="0041344F">
      <w:pPr>
        <w:rPr>
          <w:lang w:val="en-GB"/>
          <w:rPrChange w:id="3094" w:author="Dioguardi, Fabio" w:date="2018-10-23T11:24:00Z">
            <w:rPr/>
          </w:rPrChange>
        </w:rPr>
      </w:pPr>
      <w:r w:rsidRPr="000E1A5F">
        <w:rPr>
          <w:lang w:val="en-GB"/>
          <w:rPrChange w:id="3095" w:author="Dioguardi, Fabio" w:date="2018-10-23T11:24:00Z">
            <w:rPr/>
          </w:rPrChange>
        </w:rPr>
        <w:t>In this group, the five</w:t>
      </w:r>
      <w:r w:rsidR="008D7D6B" w:rsidRPr="000E1A5F">
        <w:rPr>
          <w:lang w:val="en-GB"/>
          <w:rPrChange w:id="3096" w:author="Dioguardi, Fabio" w:date="2018-10-23T11:24:00Z">
            <w:rPr/>
          </w:rPrChange>
        </w:rPr>
        <w:t xml:space="preserve"> models used within</w:t>
      </w:r>
      <w:r w:rsidRPr="000E1A5F">
        <w:rPr>
          <w:lang w:val="en-GB"/>
          <w:rPrChange w:id="3097" w:author="Dioguardi, Fabio" w:date="2018-10-23T11:24:00Z">
            <w:rPr/>
          </w:rPrChange>
        </w:rPr>
        <w:t xml:space="preserve"> REFIR are listed:</w:t>
      </w:r>
    </w:p>
    <w:p w14:paraId="788606F5" w14:textId="1E4FFE66" w:rsidR="00722917" w:rsidRPr="000E1A5F" w:rsidRDefault="00722917" w:rsidP="001507E8">
      <w:pPr>
        <w:pStyle w:val="ListParagraph"/>
        <w:numPr>
          <w:ilvl w:val="0"/>
          <w:numId w:val="15"/>
        </w:numPr>
        <w:rPr>
          <w:lang w:val="en-GB"/>
          <w:rPrChange w:id="3098" w:author="Dioguardi, Fabio" w:date="2018-10-23T11:24:00Z">
            <w:rPr/>
          </w:rPrChange>
        </w:rPr>
      </w:pPr>
      <w:r w:rsidRPr="000E1A5F">
        <w:rPr>
          <w:b/>
          <w:lang w:val="en-GB"/>
          <w:rPrChange w:id="3099" w:author="Dioguardi, Fabio" w:date="2018-10-23T11:24:00Z">
            <w:rPr>
              <w:b/>
            </w:rPr>
          </w:rPrChange>
        </w:rPr>
        <w:t>Wilson Walker</w:t>
      </w:r>
      <w:r w:rsidRPr="000E1A5F">
        <w:rPr>
          <w:lang w:val="en-GB"/>
          <w:rPrChange w:id="3100" w:author="Dioguardi, Fabio" w:date="2018-10-23T11:24:00Z">
            <w:rPr/>
          </w:rPrChange>
        </w:rPr>
        <w:t xml:space="preserve">: </w:t>
      </w:r>
      <w:r w:rsidR="008D7D6B" w:rsidRPr="000E1A5F">
        <w:rPr>
          <w:lang w:val="en-GB"/>
          <w:rPrChange w:id="3101" w:author="Dioguardi, Fabio" w:date="2018-10-23T11:24:00Z">
            <w:rPr/>
          </w:rPrChange>
        </w:rPr>
        <w:t xml:space="preserve">a </w:t>
      </w:r>
      <w:r w:rsidRPr="000E1A5F">
        <w:rPr>
          <w:lang w:val="en-GB"/>
          <w:rPrChange w:id="3102" w:author="Dioguardi, Fabio" w:date="2018-10-23T11:24:00Z">
            <w:rPr/>
          </w:rPrChange>
        </w:rPr>
        <w:t xml:space="preserve">theoretical model developed by </w:t>
      </w:r>
      <w:r w:rsidRPr="000E1A5F">
        <w:rPr>
          <w:i/>
          <w:lang w:val="en-GB"/>
          <w:rPrChange w:id="3103" w:author="Dioguardi, Fabio" w:date="2018-10-23T11:24:00Z">
            <w:rPr>
              <w:i/>
            </w:rPr>
          </w:rPrChange>
        </w:rPr>
        <w:t>Wilson and Walker</w:t>
      </w:r>
      <w:r w:rsidRPr="000E1A5F">
        <w:rPr>
          <w:lang w:val="en-GB"/>
          <w:rPrChange w:id="3104" w:author="Dioguardi, Fabio" w:date="2018-10-23T11:24:00Z">
            <w:rPr/>
          </w:rPrChange>
        </w:rPr>
        <w:t xml:space="preserve"> (1987)</w:t>
      </w:r>
    </w:p>
    <w:p w14:paraId="21BCF11A" w14:textId="7DDF59C1" w:rsidR="00722917" w:rsidRPr="000E1A5F" w:rsidRDefault="00722917" w:rsidP="001507E8">
      <w:pPr>
        <w:pStyle w:val="ListParagraph"/>
        <w:numPr>
          <w:ilvl w:val="0"/>
          <w:numId w:val="15"/>
        </w:numPr>
        <w:rPr>
          <w:lang w:val="en-GB"/>
          <w:rPrChange w:id="3105" w:author="Dioguardi, Fabio" w:date="2018-10-23T11:24:00Z">
            <w:rPr/>
          </w:rPrChange>
        </w:rPr>
      </w:pPr>
      <w:r w:rsidRPr="000E1A5F">
        <w:rPr>
          <w:b/>
          <w:lang w:val="en-GB"/>
          <w:rPrChange w:id="3106" w:author="Dioguardi, Fabio" w:date="2018-10-23T11:24:00Z">
            <w:rPr>
              <w:b/>
            </w:rPr>
          </w:rPrChange>
        </w:rPr>
        <w:t>Sparks</w:t>
      </w:r>
      <w:r w:rsidRPr="000E1A5F">
        <w:rPr>
          <w:lang w:val="en-GB"/>
          <w:rPrChange w:id="3107" w:author="Dioguardi, Fabio" w:date="2018-10-23T11:24:00Z">
            <w:rPr/>
          </w:rPrChange>
        </w:rPr>
        <w:t xml:space="preserve">: </w:t>
      </w:r>
      <w:r w:rsidR="008D7D6B" w:rsidRPr="000E1A5F">
        <w:rPr>
          <w:lang w:val="en-GB"/>
          <w:rPrChange w:id="3108" w:author="Dioguardi, Fabio" w:date="2018-10-23T11:24:00Z">
            <w:rPr/>
          </w:rPrChange>
        </w:rPr>
        <w:t xml:space="preserve">an </w:t>
      </w:r>
      <w:r w:rsidRPr="000E1A5F">
        <w:rPr>
          <w:lang w:val="en-GB"/>
          <w:rPrChange w:id="3109" w:author="Dioguardi, Fabio" w:date="2018-10-23T11:24:00Z">
            <w:rPr/>
          </w:rPrChange>
        </w:rPr>
        <w:t xml:space="preserve">empirical model introduced by </w:t>
      </w:r>
      <w:r w:rsidRPr="000E1A5F">
        <w:rPr>
          <w:i/>
          <w:lang w:val="en-GB"/>
          <w:rPrChange w:id="3110" w:author="Dioguardi, Fabio" w:date="2018-10-23T11:24:00Z">
            <w:rPr>
              <w:i/>
            </w:rPr>
          </w:rPrChange>
        </w:rPr>
        <w:t>Sparks et al</w:t>
      </w:r>
      <w:r w:rsidRPr="000E1A5F">
        <w:rPr>
          <w:lang w:val="en-GB"/>
          <w:rPrChange w:id="3111" w:author="Dioguardi, Fabio" w:date="2018-10-23T11:24:00Z">
            <w:rPr/>
          </w:rPrChange>
        </w:rPr>
        <w:t>. (1997)</w:t>
      </w:r>
    </w:p>
    <w:p w14:paraId="151C32F9" w14:textId="7C8344FC" w:rsidR="00722917" w:rsidRPr="000E1A5F" w:rsidRDefault="00722917" w:rsidP="001507E8">
      <w:pPr>
        <w:pStyle w:val="ListParagraph"/>
        <w:numPr>
          <w:ilvl w:val="0"/>
          <w:numId w:val="15"/>
        </w:numPr>
        <w:rPr>
          <w:lang w:val="en-GB"/>
          <w:rPrChange w:id="3112" w:author="Dioguardi, Fabio" w:date="2018-10-23T11:24:00Z">
            <w:rPr/>
          </w:rPrChange>
        </w:rPr>
      </w:pPr>
      <w:r w:rsidRPr="000E1A5F">
        <w:rPr>
          <w:b/>
          <w:lang w:val="en-GB"/>
          <w:rPrChange w:id="3113" w:author="Dioguardi, Fabio" w:date="2018-10-23T11:24:00Z">
            <w:rPr>
              <w:b/>
            </w:rPr>
          </w:rPrChange>
        </w:rPr>
        <w:t>Mastin</w:t>
      </w:r>
      <w:r w:rsidRPr="000E1A5F">
        <w:rPr>
          <w:lang w:val="en-GB"/>
          <w:rPrChange w:id="3114" w:author="Dioguardi, Fabio" w:date="2018-10-23T11:24:00Z">
            <w:rPr/>
          </w:rPrChange>
        </w:rPr>
        <w:t xml:space="preserve">: </w:t>
      </w:r>
      <w:r w:rsidR="008D7D6B" w:rsidRPr="000E1A5F">
        <w:rPr>
          <w:lang w:val="en-GB"/>
          <w:rPrChange w:id="3115" w:author="Dioguardi, Fabio" w:date="2018-10-23T11:24:00Z">
            <w:rPr/>
          </w:rPrChange>
        </w:rPr>
        <w:t xml:space="preserve">an </w:t>
      </w:r>
      <w:r w:rsidRPr="000E1A5F">
        <w:rPr>
          <w:lang w:val="en-GB"/>
          <w:rPrChange w:id="3116" w:author="Dioguardi, Fabio" w:date="2018-10-23T11:24:00Z">
            <w:rPr/>
          </w:rPrChange>
        </w:rPr>
        <w:t xml:space="preserve">empirical model developed by </w:t>
      </w:r>
      <w:r w:rsidRPr="000E1A5F">
        <w:rPr>
          <w:i/>
          <w:lang w:val="en-GB"/>
          <w:rPrChange w:id="3117" w:author="Dioguardi, Fabio" w:date="2018-10-23T11:24:00Z">
            <w:rPr>
              <w:i/>
            </w:rPr>
          </w:rPrChange>
        </w:rPr>
        <w:t>Mastin et al</w:t>
      </w:r>
      <w:r w:rsidRPr="000E1A5F">
        <w:rPr>
          <w:lang w:val="en-GB"/>
          <w:rPrChange w:id="3118" w:author="Dioguardi, Fabio" w:date="2018-10-23T11:24:00Z">
            <w:rPr/>
          </w:rPrChange>
        </w:rPr>
        <w:t>. (2009)</w:t>
      </w:r>
    </w:p>
    <w:p w14:paraId="49930CF4" w14:textId="52FA6BC3" w:rsidR="00722917" w:rsidRPr="000E1A5F" w:rsidRDefault="00722917" w:rsidP="001507E8">
      <w:pPr>
        <w:pStyle w:val="ListParagraph"/>
        <w:numPr>
          <w:ilvl w:val="0"/>
          <w:numId w:val="15"/>
        </w:numPr>
        <w:rPr>
          <w:lang w:val="en-GB"/>
          <w:rPrChange w:id="3119" w:author="Dioguardi, Fabio" w:date="2018-10-23T11:24:00Z">
            <w:rPr/>
          </w:rPrChange>
        </w:rPr>
      </w:pPr>
      <w:proofErr w:type="spellStart"/>
      <w:r w:rsidRPr="000E1A5F">
        <w:rPr>
          <w:b/>
          <w:lang w:val="en-GB"/>
          <w:rPrChange w:id="3120" w:author="Dioguardi, Fabio" w:date="2018-10-23T11:24:00Z">
            <w:rPr>
              <w:b/>
            </w:rPr>
          </w:rPrChange>
        </w:rPr>
        <w:t>Gudmundsson</w:t>
      </w:r>
      <w:proofErr w:type="spellEnd"/>
      <w:r w:rsidRPr="000E1A5F">
        <w:rPr>
          <w:lang w:val="en-GB"/>
          <w:rPrChange w:id="3121" w:author="Dioguardi, Fabio" w:date="2018-10-23T11:24:00Z">
            <w:rPr/>
          </w:rPrChange>
        </w:rPr>
        <w:t xml:space="preserve">: </w:t>
      </w:r>
      <w:r w:rsidR="008D7D6B" w:rsidRPr="000E1A5F">
        <w:rPr>
          <w:lang w:val="en-GB"/>
          <w:rPrChange w:id="3122" w:author="Dioguardi, Fabio" w:date="2018-10-23T11:24:00Z">
            <w:rPr/>
          </w:rPrChange>
        </w:rPr>
        <w:t xml:space="preserve">the </w:t>
      </w:r>
      <w:r w:rsidRPr="000E1A5F">
        <w:rPr>
          <w:lang w:val="en-GB"/>
          <w:rPrChange w:id="3123" w:author="Dioguardi, Fabio" w:date="2018-10-23T11:24:00Z">
            <w:rPr/>
          </w:rPrChange>
        </w:rPr>
        <w:t xml:space="preserve">adjusted Mastin model introduced by </w:t>
      </w:r>
      <w:proofErr w:type="spellStart"/>
      <w:r w:rsidRPr="000E1A5F">
        <w:rPr>
          <w:i/>
          <w:lang w:val="en-GB"/>
          <w:rPrChange w:id="3124" w:author="Dioguardi, Fabio" w:date="2018-10-23T11:24:00Z">
            <w:rPr>
              <w:i/>
            </w:rPr>
          </w:rPrChange>
        </w:rPr>
        <w:t>Gudmundsson</w:t>
      </w:r>
      <w:proofErr w:type="spellEnd"/>
      <w:r w:rsidRPr="000E1A5F">
        <w:rPr>
          <w:i/>
          <w:lang w:val="en-GB"/>
          <w:rPrChange w:id="3125" w:author="Dioguardi, Fabio" w:date="2018-10-23T11:24:00Z">
            <w:rPr>
              <w:i/>
            </w:rPr>
          </w:rPrChange>
        </w:rPr>
        <w:t xml:space="preserve"> </w:t>
      </w:r>
      <w:proofErr w:type="gramStart"/>
      <w:r w:rsidRPr="000E1A5F">
        <w:rPr>
          <w:i/>
          <w:lang w:val="en-GB"/>
          <w:rPrChange w:id="3126" w:author="Dioguardi, Fabio" w:date="2018-10-23T11:24:00Z">
            <w:rPr>
              <w:i/>
            </w:rPr>
          </w:rPrChange>
        </w:rPr>
        <w:t>et</w:t>
      </w:r>
      <w:proofErr w:type="gramEnd"/>
      <w:r w:rsidRPr="000E1A5F">
        <w:rPr>
          <w:i/>
          <w:lang w:val="en-GB"/>
          <w:rPrChange w:id="3127" w:author="Dioguardi, Fabio" w:date="2018-10-23T11:24:00Z">
            <w:rPr>
              <w:i/>
            </w:rPr>
          </w:rPrChange>
        </w:rPr>
        <w:t>. al</w:t>
      </w:r>
      <w:r w:rsidRPr="000E1A5F">
        <w:rPr>
          <w:lang w:val="en-GB"/>
          <w:rPrChange w:id="3128" w:author="Dioguardi, Fabio" w:date="2018-10-23T11:24:00Z">
            <w:rPr/>
          </w:rPrChange>
        </w:rPr>
        <w:t>. (2012)</w:t>
      </w:r>
    </w:p>
    <w:p w14:paraId="0809EFBF" w14:textId="7EA17810" w:rsidR="00722917" w:rsidRPr="000E1A5F" w:rsidRDefault="00722917" w:rsidP="001507E8">
      <w:pPr>
        <w:pStyle w:val="ListParagraph"/>
        <w:numPr>
          <w:ilvl w:val="0"/>
          <w:numId w:val="15"/>
        </w:numPr>
        <w:rPr>
          <w:lang w:val="en-GB"/>
          <w:rPrChange w:id="3129" w:author="Dioguardi, Fabio" w:date="2018-10-23T11:24:00Z">
            <w:rPr/>
          </w:rPrChange>
        </w:rPr>
      </w:pPr>
      <w:proofErr w:type="spellStart"/>
      <w:r w:rsidRPr="000E1A5F">
        <w:rPr>
          <w:b/>
          <w:lang w:val="en-GB"/>
          <w:rPrChange w:id="3130" w:author="Dioguardi, Fabio" w:date="2018-10-23T11:24:00Z">
            <w:rPr>
              <w:b/>
            </w:rPr>
          </w:rPrChange>
        </w:rPr>
        <w:t>Degruyter</w:t>
      </w:r>
      <w:proofErr w:type="spellEnd"/>
      <w:r w:rsidRPr="000E1A5F">
        <w:rPr>
          <w:b/>
          <w:lang w:val="en-GB"/>
          <w:rPrChange w:id="3131" w:author="Dioguardi, Fabio" w:date="2018-10-23T11:24:00Z">
            <w:rPr>
              <w:b/>
            </w:rPr>
          </w:rPrChange>
        </w:rPr>
        <w:t xml:space="preserve"> Bonadonna</w:t>
      </w:r>
      <w:r w:rsidRPr="000E1A5F">
        <w:rPr>
          <w:lang w:val="en-GB"/>
          <w:rPrChange w:id="3132" w:author="Dioguardi, Fabio" w:date="2018-10-23T11:24:00Z">
            <w:rPr/>
          </w:rPrChange>
        </w:rPr>
        <w:t xml:space="preserve">: </w:t>
      </w:r>
      <w:r w:rsidR="00A70C55" w:rsidRPr="000E1A5F">
        <w:rPr>
          <w:lang w:val="en-GB"/>
          <w:rPrChange w:id="3133" w:author="Dioguardi, Fabio" w:date="2018-10-23T11:24:00Z">
            <w:rPr/>
          </w:rPrChange>
        </w:rPr>
        <w:t xml:space="preserve">modified </w:t>
      </w:r>
      <w:r w:rsidR="008D7D6B" w:rsidRPr="000E1A5F">
        <w:rPr>
          <w:lang w:val="en-GB"/>
          <w:rPrChange w:id="3134" w:author="Dioguardi, Fabio" w:date="2018-10-23T11:24:00Z">
            <w:rPr/>
          </w:rPrChange>
        </w:rPr>
        <w:t>a</w:t>
      </w:r>
      <w:r w:rsidR="00A70C55" w:rsidRPr="000E1A5F">
        <w:rPr>
          <w:lang w:val="en-GB"/>
          <w:rPrChange w:id="3135" w:author="Dioguardi, Fabio" w:date="2018-10-23T11:24:00Z">
            <w:rPr/>
          </w:rPrChange>
        </w:rPr>
        <w:t>pproach, based on the</w:t>
      </w:r>
      <w:r w:rsidR="008D7D6B" w:rsidRPr="000E1A5F">
        <w:rPr>
          <w:lang w:val="en-GB"/>
          <w:rPrChange w:id="3136" w:author="Dioguardi, Fabio" w:date="2018-10-23T11:24:00Z">
            <w:rPr/>
          </w:rPrChange>
        </w:rPr>
        <w:t xml:space="preserve"> calibrated theoretical </w:t>
      </w:r>
      <w:r w:rsidRPr="000E1A5F">
        <w:rPr>
          <w:lang w:val="en-GB"/>
          <w:rPrChange w:id="3137" w:author="Dioguardi, Fabio" w:date="2018-10-23T11:24:00Z">
            <w:rPr/>
          </w:rPrChange>
        </w:rPr>
        <w:t xml:space="preserve">model developed by </w:t>
      </w:r>
      <w:proofErr w:type="spellStart"/>
      <w:r w:rsidRPr="000E1A5F">
        <w:rPr>
          <w:i/>
          <w:lang w:val="en-GB"/>
          <w:rPrChange w:id="3138" w:author="Dioguardi, Fabio" w:date="2018-10-23T11:24:00Z">
            <w:rPr>
              <w:i/>
            </w:rPr>
          </w:rPrChange>
        </w:rPr>
        <w:t>Degruyter</w:t>
      </w:r>
      <w:proofErr w:type="spellEnd"/>
      <w:r w:rsidRPr="000E1A5F">
        <w:rPr>
          <w:i/>
          <w:lang w:val="en-GB"/>
          <w:rPrChange w:id="3139" w:author="Dioguardi, Fabio" w:date="2018-10-23T11:24:00Z">
            <w:rPr>
              <w:i/>
            </w:rPr>
          </w:rPrChange>
        </w:rPr>
        <w:t xml:space="preserve"> </w:t>
      </w:r>
      <w:r w:rsidR="00FD379D" w:rsidRPr="000E1A5F">
        <w:rPr>
          <w:i/>
          <w:lang w:val="en-GB"/>
          <w:rPrChange w:id="3140" w:author="Dioguardi, Fabio" w:date="2018-10-23T11:24:00Z">
            <w:rPr>
              <w:i/>
            </w:rPr>
          </w:rPrChange>
        </w:rPr>
        <w:t>&amp;</w:t>
      </w:r>
      <w:r w:rsidRPr="000E1A5F">
        <w:rPr>
          <w:i/>
          <w:lang w:val="en-GB"/>
          <w:rPrChange w:id="3141" w:author="Dioguardi, Fabio" w:date="2018-10-23T11:24:00Z">
            <w:rPr>
              <w:i/>
            </w:rPr>
          </w:rPrChange>
        </w:rPr>
        <w:t xml:space="preserve"> Bonadonna</w:t>
      </w:r>
      <w:r w:rsidRPr="000E1A5F">
        <w:rPr>
          <w:lang w:val="en-GB"/>
          <w:rPrChange w:id="3142" w:author="Dioguardi, Fabio" w:date="2018-10-23T11:24:00Z">
            <w:rPr/>
          </w:rPrChange>
        </w:rPr>
        <w:t xml:space="preserve"> (2012)</w:t>
      </w:r>
    </w:p>
    <w:p w14:paraId="272D37B9" w14:textId="0F2095AB" w:rsidR="004630D8" w:rsidRPr="000E1A5F" w:rsidRDefault="004630D8" w:rsidP="0041344F">
      <w:pPr>
        <w:rPr>
          <w:lang w:val="en-GB"/>
          <w:rPrChange w:id="3143" w:author="Dioguardi, Fabio" w:date="2018-10-23T11:24:00Z">
            <w:rPr/>
          </w:rPrChange>
        </w:rPr>
      </w:pPr>
      <w:r w:rsidRPr="000E1A5F">
        <w:rPr>
          <w:lang w:val="en-GB"/>
          <w:rPrChange w:id="3144" w:author="Dioguardi, Fabio" w:date="2018-10-23T11:24:00Z">
            <w:rPr/>
          </w:rPrChange>
        </w:rPr>
        <w:t xml:space="preserve">For </w:t>
      </w:r>
      <w:r w:rsidR="00722917" w:rsidRPr="000E1A5F">
        <w:rPr>
          <w:lang w:val="en-GB"/>
          <w:rPrChange w:id="3145" w:author="Dioguardi, Fabio" w:date="2018-10-23T11:24:00Z">
            <w:rPr/>
          </w:rPrChange>
        </w:rPr>
        <w:t>background</w:t>
      </w:r>
      <w:r w:rsidRPr="000E1A5F">
        <w:rPr>
          <w:lang w:val="en-GB"/>
          <w:rPrChange w:id="3146" w:author="Dioguardi, Fabio" w:date="2018-10-23T11:24:00Z">
            <w:rPr/>
          </w:rPrChange>
        </w:rPr>
        <w:t xml:space="preserve"> i</w:t>
      </w:r>
      <w:r w:rsidR="00045E4B" w:rsidRPr="000E1A5F">
        <w:rPr>
          <w:lang w:val="en-GB"/>
          <w:rPrChange w:id="3147" w:author="Dioguardi, Fabio" w:date="2018-10-23T11:24:00Z">
            <w:rPr/>
          </w:rPrChange>
        </w:rPr>
        <w:t>nformation about the</w:t>
      </w:r>
      <w:r w:rsidR="0041344F" w:rsidRPr="000E1A5F">
        <w:rPr>
          <w:lang w:val="en-GB"/>
          <w:rPrChange w:id="3148" w:author="Dioguardi, Fabio" w:date="2018-10-23T11:24:00Z">
            <w:rPr/>
          </w:rPrChange>
        </w:rPr>
        <w:t xml:space="preserve"> models</w:t>
      </w:r>
      <w:r w:rsidR="008D7D6B" w:rsidRPr="000E1A5F">
        <w:rPr>
          <w:lang w:val="en-GB"/>
          <w:rPrChange w:id="3149" w:author="Dioguardi, Fabio" w:date="2018-10-23T11:24:00Z">
            <w:rPr/>
          </w:rPrChange>
        </w:rPr>
        <w:t>, we</w:t>
      </w:r>
      <w:r w:rsidR="0041344F" w:rsidRPr="000E1A5F">
        <w:rPr>
          <w:lang w:val="en-GB"/>
          <w:rPrChange w:id="3150" w:author="Dioguardi, Fabio" w:date="2018-10-23T11:24:00Z">
            <w:rPr/>
          </w:rPrChange>
        </w:rPr>
        <w:t xml:space="preserve"> </w:t>
      </w:r>
      <w:r w:rsidRPr="000E1A5F">
        <w:rPr>
          <w:lang w:val="en-GB"/>
          <w:rPrChange w:id="3151" w:author="Dioguardi, Fabio" w:date="2018-10-23T11:24:00Z">
            <w:rPr/>
          </w:rPrChange>
        </w:rPr>
        <w:t>refer</w:t>
      </w:r>
      <w:r w:rsidR="008D7D6B" w:rsidRPr="000E1A5F">
        <w:rPr>
          <w:lang w:val="en-GB"/>
          <w:rPrChange w:id="3152" w:author="Dioguardi, Fabio" w:date="2018-10-23T11:24:00Z">
            <w:rPr/>
          </w:rPrChange>
        </w:rPr>
        <w:t xml:space="preserve"> the reader</w:t>
      </w:r>
      <w:r w:rsidRPr="000E1A5F">
        <w:rPr>
          <w:lang w:val="en-GB"/>
          <w:rPrChange w:id="3153" w:author="Dioguardi, Fabio" w:date="2018-10-23T11:24:00Z">
            <w:rPr/>
          </w:rPrChange>
        </w:rPr>
        <w:t xml:space="preserve"> to</w:t>
      </w:r>
      <w:r w:rsidR="0041344F" w:rsidRPr="000E1A5F">
        <w:rPr>
          <w:lang w:val="en-GB"/>
          <w:rPrChange w:id="3154" w:author="Dioguardi, Fabio" w:date="2018-10-23T11:24:00Z">
            <w:rPr/>
          </w:rPrChange>
        </w:rPr>
        <w:t xml:space="preserve"> section </w:t>
      </w:r>
      <w:r w:rsidR="009679A1" w:rsidRPr="000E1A5F">
        <w:rPr>
          <w:lang w:val="en-GB"/>
          <w:rPrChange w:id="3155" w:author="Dioguardi, Fabio" w:date="2018-10-23T11:24:00Z">
            <w:rPr/>
          </w:rPrChange>
        </w:rPr>
        <w:fldChar w:fldCharType="begin"/>
      </w:r>
      <w:r w:rsidR="009679A1" w:rsidRPr="000E1A5F">
        <w:rPr>
          <w:lang w:val="en-GB"/>
          <w:rPrChange w:id="3156" w:author="Dioguardi, Fabio" w:date="2018-10-23T11:24:00Z">
            <w:rPr/>
          </w:rPrChange>
        </w:rPr>
        <w:instrText xml:space="preserve"> REF _Ref482272266 \r \h </w:instrText>
      </w:r>
      <w:r w:rsidR="009679A1" w:rsidRPr="000E1A5F">
        <w:rPr>
          <w:lang w:val="en-GB"/>
          <w:rPrChange w:id="3157" w:author="Dioguardi, Fabio" w:date="2018-10-23T11:24:00Z">
            <w:rPr/>
          </w:rPrChange>
        </w:rPr>
      </w:r>
      <w:r w:rsidR="009679A1" w:rsidRPr="000E1A5F">
        <w:rPr>
          <w:lang w:val="en-GB"/>
          <w:rPrChange w:id="3158" w:author="Dioguardi, Fabio" w:date="2018-10-23T11:24:00Z">
            <w:rPr/>
          </w:rPrChange>
        </w:rPr>
        <w:fldChar w:fldCharType="separate"/>
      </w:r>
      <w:r w:rsidR="00DE7C99" w:rsidRPr="000E1A5F">
        <w:rPr>
          <w:lang w:val="en-GB"/>
          <w:rPrChange w:id="3159" w:author="Dioguardi, Fabio" w:date="2018-10-23T11:24:00Z">
            <w:rPr/>
          </w:rPrChange>
        </w:rPr>
        <w:t>5.6.1</w:t>
      </w:r>
      <w:r w:rsidR="009679A1" w:rsidRPr="000E1A5F">
        <w:rPr>
          <w:lang w:val="en-GB"/>
          <w:rPrChange w:id="3160" w:author="Dioguardi, Fabio" w:date="2018-10-23T11:24:00Z">
            <w:rPr/>
          </w:rPrChange>
        </w:rPr>
        <w:fldChar w:fldCharType="end"/>
      </w:r>
      <w:r w:rsidR="009679A1" w:rsidRPr="000E1A5F">
        <w:rPr>
          <w:lang w:val="en-GB"/>
          <w:rPrChange w:id="3161" w:author="Dioguardi, Fabio" w:date="2018-10-23T11:24:00Z">
            <w:rPr/>
          </w:rPrChange>
        </w:rPr>
        <w:t>.</w:t>
      </w:r>
    </w:p>
    <w:p w14:paraId="0B889CD9" w14:textId="65824477" w:rsidR="00A139D8" w:rsidRPr="000E1A5F" w:rsidRDefault="008D7D6B" w:rsidP="0041344F">
      <w:pPr>
        <w:rPr>
          <w:lang w:val="en-GB"/>
          <w:rPrChange w:id="3162" w:author="Dioguardi, Fabio" w:date="2018-10-23T11:24:00Z">
            <w:rPr/>
          </w:rPrChange>
        </w:rPr>
      </w:pPr>
      <w:r w:rsidRPr="000E1A5F">
        <w:rPr>
          <w:lang w:val="en-GB"/>
          <w:rPrChange w:id="3163" w:author="Dioguardi, Fabio" w:date="2018-10-23T11:24:00Z">
            <w:rPr/>
          </w:rPrChange>
        </w:rPr>
        <w:t xml:space="preserve">The suite of five models are used together to produce an estimate of </w:t>
      </w:r>
      <w:r w:rsidR="006546D0" w:rsidRPr="000E1A5F">
        <w:rPr>
          <w:lang w:val="en-GB"/>
          <w:rPrChange w:id="3164" w:author="Dioguardi, Fabio" w:date="2018-10-23T11:24:00Z">
            <w:rPr/>
          </w:rPrChange>
        </w:rPr>
        <w:t>MER</w:t>
      </w:r>
      <w:r w:rsidRPr="000E1A5F">
        <w:rPr>
          <w:lang w:val="en-GB"/>
          <w:rPrChange w:id="3165" w:author="Dioguardi, Fabio" w:date="2018-10-23T11:24:00Z">
            <w:rPr/>
          </w:rPrChange>
        </w:rPr>
        <w:t>. Each model is used with the observational data to produce a set of MERs. These are combined to produce the REFIR-internal estimate RMER by a weighted mean.</w:t>
      </w:r>
      <w:r w:rsidR="005723AC" w:rsidRPr="000E1A5F">
        <w:rPr>
          <w:lang w:val="en-GB"/>
          <w:rPrChange w:id="3166" w:author="Dioguardi, Fabio" w:date="2018-10-23T11:24:00Z">
            <w:rPr/>
          </w:rPrChange>
        </w:rPr>
        <w:t xml:space="preserve"> </w:t>
      </w:r>
      <w:r w:rsidRPr="000E1A5F">
        <w:rPr>
          <w:lang w:val="en-GB"/>
          <w:rPrChange w:id="3167" w:author="Dioguardi, Fabio" w:date="2018-10-23T11:24:00Z">
            <w:rPr/>
          </w:rPrChange>
        </w:rPr>
        <w:t xml:space="preserve">The weight factors in this calculation are specified as the model </w:t>
      </w:r>
      <w:r w:rsidRPr="000E1A5F">
        <w:rPr>
          <w:lang w:val="en-GB"/>
          <w:rPrChange w:id="3168" w:author="Dioguardi, Fabio" w:date="2018-10-23T11:24:00Z">
            <w:rPr/>
          </w:rPrChange>
        </w:rPr>
        <w:lastRenderedPageBreak/>
        <w:t>weight factors for each of the five models (</w:t>
      </w:r>
      <w:r w:rsidR="00974D32" w:rsidRPr="000E1A5F">
        <w:rPr>
          <w:lang w:val="en-GB"/>
          <w:rPrChange w:id="3169" w:author="Dioguardi, Fabio" w:date="2018-10-23T11:24:00Z">
            <w:rPr/>
          </w:rPrChange>
        </w:rPr>
        <w:fldChar w:fldCharType="begin"/>
      </w:r>
      <w:r w:rsidR="00974D32" w:rsidRPr="000E1A5F">
        <w:rPr>
          <w:lang w:val="en-GB"/>
          <w:rPrChange w:id="3170" w:author="Dioguardi, Fabio" w:date="2018-10-23T11:24:00Z">
            <w:rPr/>
          </w:rPrChange>
        </w:rPr>
        <w:instrText xml:space="preserve"> REF _Ref482272402 \h </w:instrText>
      </w:r>
      <w:r w:rsidR="00974D32" w:rsidRPr="000E1A5F">
        <w:rPr>
          <w:lang w:val="en-GB"/>
          <w:rPrChange w:id="3171" w:author="Dioguardi, Fabio" w:date="2018-10-23T11:24:00Z">
            <w:rPr/>
          </w:rPrChange>
        </w:rPr>
      </w:r>
      <w:r w:rsidR="00974D32" w:rsidRPr="000E1A5F">
        <w:rPr>
          <w:lang w:val="en-GB"/>
          <w:rPrChange w:id="3172" w:author="Dioguardi, Fabio" w:date="2018-10-23T11:24:00Z">
            <w:rPr/>
          </w:rPrChange>
        </w:rPr>
        <w:fldChar w:fldCharType="separate"/>
      </w:r>
      <w:r w:rsidR="00DE7C99" w:rsidRPr="000E1A5F">
        <w:rPr>
          <w:lang w:val="en-GB"/>
          <w:rPrChange w:id="3173" w:author="Dioguardi, Fabio" w:date="2018-10-23T11:24:00Z">
            <w:rPr/>
          </w:rPrChange>
        </w:rPr>
        <w:t xml:space="preserve">Figure </w:t>
      </w:r>
      <w:r w:rsidR="00DE7C99" w:rsidRPr="000E1A5F">
        <w:rPr>
          <w:noProof/>
          <w:lang w:val="en-GB"/>
          <w:rPrChange w:id="3174" w:author="Dioguardi, Fabio" w:date="2018-10-23T11:24:00Z">
            <w:rPr>
              <w:noProof/>
            </w:rPr>
          </w:rPrChange>
        </w:rPr>
        <w:t>17</w:t>
      </w:r>
      <w:r w:rsidR="00974D32" w:rsidRPr="000E1A5F">
        <w:rPr>
          <w:lang w:val="en-GB"/>
          <w:rPrChange w:id="3175" w:author="Dioguardi, Fabio" w:date="2018-10-23T11:24:00Z">
            <w:rPr/>
          </w:rPrChange>
        </w:rPr>
        <w:fldChar w:fldCharType="end"/>
      </w:r>
      <w:r w:rsidRPr="000E1A5F">
        <w:rPr>
          <w:lang w:val="en-GB"/>
          <w:rPrChange w:id="3176" w:author="Dioguardi, Fabio" w:date="2018-10-23T11:24:00Z">
            <w:rPr/>
          </w:rPrChange>
        </w:rPr>
        <w:t>).</w:t>
      </w:r>
      <w:r w:rsidR="005723AC" w:rsidRPr="000E1A5F">
        <w:rPr>
          <w:lang w:val="en-GB"/>
          <w:rPrChange w:id="3177" w:author="Dioguardi, Fabio" w:date="2018-10-23T11:24:00Z">
            <w:rPr/>
          </w:rPrChange>
        </w:rPr>
        <w:t xml:space="preserve"> </w:t>
      </w:r>
      <w:r w:rsidRPr="000E1A5F">
        <w:rPr>
          <w:lang w:val="en-GB"/>
          <w:rPrChange w:id="3178" w:author="Dioguardi, Fabio" w:date="2018-10-23T11:24:00Z">
            <w:rPr/>
          </w:rPrChange>
        </w:rPr>
        <w:t xml:space="preserve">Further details of the calculation are presented </w:t>
      </w:r>
      <w:r w:rsidR="0011245B" w:rsidRPr="000E1A5F">
        <w:rPr>
          <w:lang w:val="en-GB"/>
          <w:rPrChange w:id="3179" w:author="Dioguardi, Fabio" w:date="2018-10-23T11:24:00Z">
            <w:rPr/>
          </w:rPrChange>
        </w:rPr>
        <w:t xml:space="preserve">in section </w:t>
      </w:r>
      <w:r w:rsidR="009679A1" w:rsidRPr="000E1A5F">
        <w:rPr>
          <w:lang w:val="en-GB"/>
          <w:rPrChange w:id="3180" w:author="Dioguardi, Fabio" w:date="2018-10-23T11:24:00Z">
            <w:rPr/>
          </w:rPrChange>
        </w:rPr>
        <w:fldChar w:fldCharType="begin"/>
      </w:r>
      <w:r w:rsidR="009679A1" w:rsidRPr="000E1A5F">
        <w:rPr>
          <w:lang w:val="en-GB"/>
          <w:rPrChange w:id="3181" w:author="Dioguardi, Fabio" w:date="2018-10-23T11:24:00Z">
            <w:rPr/>
          </w:rPrChange>
        </w:rPr>
        <w:instrText xml:space="preserve"> REF _Ref482272436 \r \h </w:instrText>
      </w:r>
      <w:r w:rsidR="009679A1" w:rsidRPr="000E1A5F">
        <w:rPr>
          <w:lang w:val="en-GB"/>
          <w:rPrChange w:id="3182" w:author="Dioguardi, Fabio" w:date="2018-10-23T11:24:00Z">
            <w:rPr/>
          </w:rPrChange>
        </w:rPr>
      </w:r>
      <w:r w:rsidR="009679A1" w:rsidRPr="000E1A5F">
        <w:rPr>
          <w:lang w:val="en-GB"/>
          <w:rPrChange w:id="3183" w:author="Dioguardi, Fabio" w:date="2018-10-23T11:24:00Z">
            <w:rPr/>
          </w:rPrChange>
        </w:rPr>
        <w:fldChar w:fldCharType="separate"/>
      </w:r>
      <w:r w:rsidR="00DE7C99" w:rsidRPr="000E1A5F">
        <w:rPr>
          <w:lang w:val="en-GB"/>
          <w:rPrChange w:id="3184" w:author="Dioguardi, Fabio" w:date="2018-10-23T11:24:00Z">
            <w:rPr/>
          </w:rPrChange>
        </w:rPr>
        <w:t>5.6.3</w:t>
      </w:r>
      <w:r w:rsidR="009679A1" w:rsidRPr="000E1A5F">
        <w:rPr>
          <w:lang w:val="en-GB"/>
          <w:rPrChange w:id="3185" w:author="Dioguardi, Fabio" w:date="2018-10-23T11:24:00Z">
            <w:rPr/>
          </w:rPrChange>
        </w:rPr>
        <w:fldChar w:fldCharType="end"/>
      </w:r>
      <w:r w:rsidR="009679A1" w:rsidRPr="000E1A5F">
        <w:rPr>
          <w:lang w:val="en-GB"/>
          <w:rPrChange w:id="3186" w:author="Dioguardi, Fabio" w:date="2018-10-23T11:24:00Z">
            <w:rPr/>
          </w:rPrChange>
        </w:rPr>
        <w:t>.</w:t>
      </w:r>
      <w:r w:rsidR="00974D32" w:rsidRPr="000E1A5F">
        <w:rPr>
          <w:lang w:val="en-GB"/>
          <w:rPrChange w:id="3187" w:author="Dioguardi, Fabio" w:date="2018-10-23T11:24:00Z">
            <w:rPr/>
          </w:rPrChange>
        </w:rPr>
        <w:t xml:space="preserve"> W</w:t>
      </w:r>
      <w:r w:rsidRPr="000E1A5F">
        <w:rPr>
          <w:lang w:val="en-GB"/>
          <w:rPrChange w:id="3188" w:author="Dioguardi, Fabio" w:date="2018-10-23T11:24:00Z">
            <w:rPr/>
          </w:rPrChange>
        </w:rPr>
        <w:t xml:space="preserve">e note that the RMER value also contributes to the final estimate of </w:t>
      </w:r>
      <w:r w:rsidR="006546D0" w:rsidRPr="000E1A5F">
        <w:rPr>
          <w:lang w:val="en-GB"/>
          <w:rPrChange w:id="3189" w:author="Dioguardi, Fabio" w:date="2018-10-23T11:24:00Z">
            <w:rPr/>
          </w:rPrChange>
        </w:rPr>
        <w:t>MER</w:t>
      </w:r>
      <w:r w:rsidRPr="000E1A5F">
        <w:rPr>
          <w:lang w:val="en-GB"/>
          <w:rPrChange w:id="3190" w:author="Dioguardi, Fabio" w:date="2018-10-23T11:24:00Z">
            <w:rPr/>
          </w:rPrChange>
        </w:rPr>
        <w:t>, FMER.</w:t>
      </w:r>
    </w:p>
    <w:p w14:paraId="7ED15608" w14:textId="77777777" w:rsidR="00A139D8" w:rsidRPr="000E1A5F" w:rsidRDefault="00A139D8" w:rsidP="0041344F">
      <w:pPr>
        <w:rPr>
          <w:lang w:val="en-GB"/>
          <w:rPrChange w:id="3191" w:author="Dioguardi, Fabio" w:date="2018-10-23T11:24:00Z">
            <w:rPr/>
          </w:rPrChange>
        </w:rPr>
      </w:pPr>
    </w:p>
    <w:p w14:paraId="077E824A" w14:textId="77777777" w:rsidR="00974D32" w:rsidRPr="000E1A5F" w:rsidRDefault="00A139D8" w:rsidP="00974D32">
      <w:pPr>
        <w:keepNext/>
        <w:jc w:val="center"/>
        <w:rPr>
          <w:lang w:val="en-GB"/>
          <w:rPrChange w:id="3192" w:author="Dioguardi, Fabio" w:date="2018-10-23T11:24:00Z">
            <w:rPr/>
          </w:rPrChange>
        </w:rPr>
      </w:pPr>
      <w:r w:rsidRPr="000E1A5F">
        <w:rPr>
          <w:noProof/>
          <w:lang w:val="en-GB" w:eastAsia="en-GB"/>
        </w:rPr>
        <w:drawing>
          <wp:inline distT="0" distB="0" distL="0" distR="0" wp14:anchorId="55840448" wp14:editId="60A5DD80">
            <wp:extent cx="2590896" cy="149999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MER.jpg"/>
                    <pic:cNvPicPr/>
                  </pic:nvPicPr>
                  <pic:blipFill>
                    <a:blip r:embed="rId24">
                      <a:extLst>
                        <a:ext uri="{28A0092B-C50C-407E-A947-70E740481C1C}">
                          <a14:useLocalDpi xmlns:a14="http://schemas.microsoft.com/office/drawing/2010/main" val="0"/>
                        </a:ext>
                      </a:extLst>
                    </a:blip>
                    <a:stretch>
                      <a:fillRect/>
                    </a:stretch>
                  </pic:blipFill>
                  <pic:spPr>
                    <a:xfrm>
                      <a:off x="0" y="0"/>
                      <a:ext cx="2590896" cy="1499992"/>
                    </a:xfrm>
                    <a:prstGeom prst="rect">
                      <a:avLst/>
                    </a:prstGeom>
                  </pic:spPr>
                </pic:pic>
              </a:graphicData>
            </a:graphic>
          </wp:inline>
        </w:drawing>
      </w:r>
    </w:p>
    <w:p w14:paraId="7E5D8416" w14:textId="4E72804D" w:rsidR="00A139D8" w:rsidRPr="000E1A5F" w:rsidRDefault="00974D32" w:rsidP="0076416B">
      <w:pPr>
        <w:pStyle w:val="Caption"/>
        <w:jc w:val="center"/>
        <w:rPr>
          <w:lang w:val="en-GB"/>
          <w:rPrChange w:id="3193" w:author="Dioguardi, Fabio" w:date="2018-10-23T11:24:00Z">
            <w:rPr/>
          </w:rPrChange>
        </w:rPr>
      </w:pPr>
      <w:bookmarkStart w:id="3194" w:name="_Ref482272402"/>
      <w:r w:rsidRPr="000E1A5F">
        <w:rPr>
          <w:lang w:val="en-GB"/>
          <w:rPrChange w:id="3195" w:author="Dioguardi, Fabio" w:date="2018-10-23T11:24:00Z">
            <w:rPr/>
          </w:rPrChange>
        </w:rPr>
        <w:t xml:space="preserve">Figure </w:t>
      </w:r>
      <w:r w:rsidRPr="000E1A5F">
        <w:rPr>
          <w:lang w:val="en-GB"/>
          <w:rPrChange w:id="3196" w:author="Dioguardi, Fabio" w:date="2018-10-23T11:24:00Z">
            <w:rPr/>
          </w:rPrChange>
        </w:rPr>
        <w:fldChar w:fldCharType="begin"/>
      </w:r>
      <w:r w:rsidRPr="000E1A5F">
        <w:rPr>
          <w:lang w:val="en-GB"/>
          <w:rPrChange w:id="3197" w:author="Dioguardi, Fabio" w:date="2018-10-23T11:24:00Z">
            <w:rPr/>
          </w:rPrChange>
        </w:rPr>
        <w:instrText xml:space="preserve"> SEQ Figure \* ARABIC </w:instrText>
      </w:r>
      <w:r w:rsidRPr="000E1A5F">
        <w:rPr>
          <w:lang w:val="en-GB"/>
          <w:rPrChange w:id="3198" w:author="Dioguardi, Fabio" w:date="2018-10-23T11:24:00Z">
            <w:rPr/>
          </w:rPrChange>
        </w:rPr>
        <w:fldChar w:fldCharType="separate"/>
      </w:r>
      <w:r w:rsidR="00DE7C99" w:rsidRPr="000E1A5F">
        <w:rPr>
          <w:noProof/>
          <w:lang w:val="en-GB"/>
          <w:rPrChange w:id="3199" w:author="Dioguardi, Fabio" w:date="2018-10-23T11:24:00Z">
            <w:rPr>
              <w:noProof/>
            </w:rPr>
          </w:rPrChange>
        </w:rPr>
        <w:t>17</w:t>
      </w:r>
      <w:r w:rsidRPr="000E1A5F">
        <w:rPr>
          <w:lang w:val="en-GB"/>
          <w:rPrChange w:id="3200" w:author="Dioguardi, Fabio" w:date="2018-10-23T11:24:00Z">
            <w:rPr/>
          </w:rPrChange>
        </w:rPr>
        <w:fldChar w:fldCharType="end"/>
      </w:r>
      <w:bookmarkEnd w:id="3194"/>
      <w:r w:rsidRPr="000E1A5F">
        <w:rPr>
          <w:lang w:val="en-GB"/>
          <w:rPrChange w:id="3201" w:author="Dioguardi, Fabio" w:date="2018-10-23T11:24:00Z">
            <w:rPr/>
          </w:rPrChange>
        </w:rPr>
        <w:t>: Influence of models on RMER depend on attributed weight factors</w:t>
      </w:r>
    </w:p>
    <w:p w14:paraId="570EA9E3" w14:textId="6B4577D3" w:rsidR="004630D8" w:rsidRPr="000E1A5F" w:rsidRDefault="004630D8" w:rsidP="0041344F">
      <w:pPr>
        <w:rPr>
          <w:lang w:val="en-GB"/>
          <w:rPrChange w:id="3202" w:author="Dioguardi, Fabio" w:date="2018-10-23T11:24:00Z">
            <w:rPr/>
          </w:rPrChange>
        </w:rPr>
      </w:pPr>
      <w:r w:rsidRPr="000E1A5F">
        <w:rPr>
          <w:lang w:val="en-GB"/>
          <w:rPrChange w:id="3203" w:author="Dioguardi, Fabio" w:date="2018-10-23T11:24:00Z">
            <w:rPr/>
          </w:rPrChange>
        </w:rPr>
        <w:t xml:space="preserve">If a model is “trusted” and expected to be more accurate than other models, </w:t>
      </w:r>
      <w:r w:rsidR="00FC32AF" w:rsidRPr="000E1A5F">
        <w:rPr>
          <w:lang w:val="en-GB"/>
          <w:rPrChange w:id="3204" w:author="Dioguardi, Fabio" w:date="2018-10-23T11:24:00Z">
            <w:rPr/>
          </w:rPrChange>
        </w:rPr>
        <w:t>the contribution of this model to the RMER is enhanced</w:t>
      </w:r>
      <w:r w:rsidRPr="000E1A5F">
        <w:rPr>
          <w:lang w:val="en-GB"/>
          <w:rPrChange w:id="3205" w:author="Dioguardi, Fabio" w:date="2018-10-23T11:24:00Z">
            <w:rPr/>
          </w:rPrChange>
        </w:rPr>
        <w:t xml:space="preserve"> by</w:t>
      </w:r>
      <w:r w:rsidR="00FC32AF" w:rsidRPr="000E1A5F">
        <w:rPr>
          <w:lang w:val="en-GB"/>
          <w:rPrChange w:id="3206" w:author="Dioguardi, Fabio" w:date="2018-10-23T11:24:00Z">
            <w:rPr/>
          </w:rPrChange>
        </w:rPr>
        <w:t xml:space="preserve"> specifying a relatively large</w:t>
      </w:r>
      <w:r w:rsidRPr="000E1A5F">
        <w:rPr>
          <w:lang w:val="en-GB"/>
          <w:rPrChange w:id="3207" w:author="Dioguardi, Fabio" w:date="2018-10-23T11:24:00Z">
            <w:rPr/>
          </w:rPrChange>
        </w:rPr>
        <w:t xml:space="preserve"> weight factor. </w:t>
      </w:r>
      <w:r w:rsidR="00FC32AF" w:rsidRPr="000E1A5F">
        <w:rPr>
          <w:lang w:val="en-GB"/>
          <w:rPrChange w:id="3208" w:author="Dioguardi, Fabio" w:date="2018-10-23T11:24:00Z">
            <w:rPr/>
          </w:rPrChange>
        </w:rPr>
        <w:t>On the other hand, i</w:t>
      </w:r>
      <w:r w:rsidRPr="000E1A5F">
        <w:rPr>
          <w:lang w:val="en-GB"/>
          <w:rPrChange w:id="3209" w:author="Dioguardi, Fabio" w:date="2018-10-23T11:24:00Z">
            <w:rPr/>
          </w:rPrChange>
        </w:rPr>
        <w:t>f a model should</w:t>
      </w:r>
      <w:r w:rsidR="001779FA" w:rsidRPr="000E1A5F">
        <w:rPr>
          <w:lang w:val="en-GB"/>
          <w:rPrChange w:id="3210" w:author="Dioguardi, Fabio" w:date="2018-10-23T11:24:00Z">
            <w:rPr/>
          </w:rPrChange>
        </w:rPr>
        <w:t xml:space="preserve"> be</w:t>
      </w:r>
      <w:r w:rsidRPr="000E1A5F">
        <w:rPr>
          <w:lang w:val="en-GB"/>
          <w:rPrChange w:id="3211" w:author="Dioguardi, Fabio" w:date="2018-10-23T11:24:00Z">
            <w:rPr/>
          </w:rPrChange>
        </w:rPr>
        <w:t xml:space="preserve"> omitted from the computation of RMER and FMER, it</w:t>
      </w:r>
      <w:r w:rsidR="00FC32AF" w:rsidRPr="000E1A5F">
        <w:rPr>
          <w:lang w:val="en-GB"/>
          <w:rPrChange w:id="3212" w:author="Dioguardi, Fabio" w:date="2018-10-23T11:24:00Z">
            <w:rPr/>
          </w:rPrChange>
        </w:rPr>
        <w:t>s contribution</w:t>
      </w:r>
      <w:r w:rsidRPr="000E1A5F">
        <w:rPr>
          <w:lang w:val="en-GB"/>
          <w:rPrChange w:id="3213" w:author="Dioguardi, Fabio" w:date="2018-10-23T11:24:00Z">
            <w:rPr/>
          </w:rPrChange>
        </w:rPr>
        <w:t xml:space="preserve"> can be </w:t>
      </w:r>
      <w:r w:rsidR="00FC32AF" w:rsidRPr="000E1A5F">
        <w:rPr>
          <w:lang w:val="en-GB"/>
          <w:rPrChange w:id="3214" w:author="Dioguardi, Fabio" w:date="2018-10-23T11:24:00Z">
            <w:rPr/>
          </w:rPrChange>
        </w:rPr>
        <w:t>neglected</w:t>
      </w:r>
      <w:r w:rsidRPr="000E1A5F">
        <w:rPr>
          <w:lang w:val="en-GB"/>
          <w:rPrChange w:id="3215" w:author="Dioguardi, Fabio" w:date="2018-10-23T11:24:00Z">
            <w:rPr/>
          </w:rPrChange>
        </w:rPr>
        <w:t xml:space="preserve"> by </w:t>
      </w:r>
      <w:r w:rsidR="001779FA" w:rsidRPr="000E1A5F">
        <w:rPr>
          <w:lang w:val="en-GB"/>
          <w:rPrChange w:id="3216" w:author="Dioguardi, Fabio" w:date="2018-10-23T11:24:00Z">
            <w:rPr/>
          </w:rPrChange>
        </w:rPr>
        <w:t xml:space="preserve">assigning to </w:t>
      </w:r>
      <w:r w:rsidRPr="000E1A5F">
        <w:rPr>
          <w:lang w:val="en-GB"/>
          <w:rPrChange w:id="3217" w:author="Dioguardi, Fabio" w:date="2018-10-23T11:24:00Z">
            <w:rPr/>
          </w:rPrChange>
        </w:rPr>
        <w:t xml:space="preserve">it </w:t>
      </w:r>
      <w:r w:rsidR="00FC32AF" w:rsidRPr="000E1A5F">
        <w:rPr>
          <w:lang w:val="en-GB"/>
          <w:rPrChange w:id="3218" w:author="Dioguardi, Fabio" w:date="2018-10-23T11:24:00Z">
            <w:rPr/>
          </w:rPrChange>
        </w:rPr>
        <w:t xml:space="preserve">a </w:t>
      </w:r>
      <w:r w:rsidRPr="000E1A5F">
        <w:rPr>
          <w:lang w:val="en-GB"/>
          <w:rPrChange w:id="3219" w:author="Dioguardi, Fabio" w:date="2018-10-23T11:24:00Z">
            <w:rPr/>
          </w:rPrChange>
        </w:rPr>
        <w:t>weight factor</w:t>
      </w:r>
      <w:r w:rsidR="00FC32AF" w:rsidRPr="000E1A5F">
        <w:rPr>
          <w:lang w:val="en-GB"/>
          <w:rPrChange w:id="3220" w:author="Dioguardi, Fabio" w:date="2018-10-23T11:24:00Z">
            <w:rPr/>
          </w:rPrChange>
        </w:rPr>
        <w:t xml:space="preserve"> equal to</w:t>
      </w:r>
      <w:r w:rsidRPr="000E1A5F">
        <w:rPr>
          <w:lang w:val="en-GB"/>
          <w:rPrChange w:id="3221" w:author="Dioguardi, Fabio" w:date="2018-10-23T11:24:00Z">
            <w:rPr/>
          </w:rPrChange>
        </w:rPr>
        <w:t xml:space="preserve"> </w:t>
      </w:r>
      <w:r w:rsidR="00FC32AF" w:rsidRPr="000E1A5F">
        <w:rPr>
          <w:lang w:val="en-GB"/>
          <w:rPrChange w:id="3222" w:author="Dioguardi, Fabio" w:date="2018-10-23T11:24:00Z">
            <w:rPr/>
          </w:rPrChange>
        </w:rPr>
        <w:t>zero</w:t>
      </w:r>
      <w:r w:rsidRPr="000E1A5F">
        <w:rPr>
          <w:lang w:val="en-GB"/>
          <w:rPrChange w:id="3223" w:author="Dioguardi, Fabio" w:date="2018-10-23T11:24:00Z">
            <w:rPr/>
          </w:rPrChange>
        </w:rPr>
        <w:t>.</w:t>
      </w:r>
    </w:p>
    <w:p w14:paraId="57051E19" w14:textId="66ABC67F" w:rsidR="00407EB3" w:rsidRPr="000E1A5F" w:rsidRDefault="00407EB3" w:rsidP="0041344F">
      <w:pPr>
        <w:rPr>
          <w:lang w:val="en-GB"/>
          <w:rPrChange w:id="3224" w:author="Dioguardi, Fabio" w:date="2018-10-23T11:24:00Z">
            <w:rPr/>
          </w:rPrChange>
        </w:rPr>
      </w:pPr>
      <w:r w:rsidRPr="000E1A5F">
        <w:rPr>
          <w:lang w:val="en-GB"/>
          <w:rPrChange w:id="3225" w:author="Dioguardi, Fabio" w:date="2018-10-23T11:24:00Z">
            <w:rPr/>
          </w:rPrChange>
        </w:rPr>
        <w:t xml:space="preserve">Note that the selection of optimal weight factors based on experience will significantly increase the accuracy of </w:t>
      </w:r>
      <w:r w:rsidR="006546D0" w:rsidRPr="000E1A5F">
        <w:rPr>
          <w:lang w:val="en-GB"/>
          <w:rPrChange w:id="3226" w:author="Dioguardi, Fabio" w:date="2018-10-23T11:24:00Z">
            <w:rPr/>
          </w:rPrChange>
        </w:rPr>
        <w:t>MER</w:t>
      </w:r>
      <w:r w:rsidRPr="000E1A5F">
        <w:rPr>
          <w:lang w:val="en-GB"/>
          <w:rPrChange w:id="3227" w:author="Dioguardi, Fabio" w:date="2018-10-23T11:24:00Z">
            <w:rPr/>
          </w:rPrChange>
        </w:rPr>
        <w:t xml:space="preserve"> estimates. A brief discussion about the conditions under which each of the</w:t>
      </w:r>
      <w:r w:rsidR="00FC32AF" w:rsidRPr="000E1A5F">
        <w:rPr>
          <w:lang w:val="en-GB"/>
          <w:rPrChange w:id="3228" w:author="Dioguardi, Fabio" w:date="2018-10-23T11:24:00Z">
            <w:rPr/>
          </w:rPrChange>
        </w:rPr>
        <w:t xml:space="preserve"> </w:t>
      </w:r>
      <w:r w:rsidRPr="000E1A5F">
        <w:rPr>
          <w:lang w:val="en-GB"/>
          <w:rPrChange w:id="3229" w:author="Dioguardi, Fabio" w:date="2018-10-23T11:24:00Z">
            <w:rPr/>
          </w:rPrChange>
        </w:rPr>
        <w:t>models</w:t>
      </w:r>
      <w:r w:rsidR="00FC32AF" w:rsidRPr="000E1A5F">
        <w:rPr>
          <w:lang w:val="en-GB"/>
          <w:rPrChange w:id="3230" w:author="Dioguardi, Fabio" w:date="2018-10-23T11:24:00Z">
            <w:rPr/>
          </w:rPrChange>
        </w:rPr>
        <w:t xml:space="preserve"> in the suite adopted by REFIR</w:t>
      </w:r>
      <w:r w:rsidRPr="000E1A5F">
        <w:rPr>
          <w:lang w:val="en-GB"/>
          <w:rPrChange w:id="3231" w:author="Dioguardi, Fabio" w:date="2018-10-23T11:24:00Z">
            <w:rPr/>
          </w:rPrChange>
        </w:rPr>
        <w:t xml:space="preserve"> shows the highest precision can be found in section </w:t>
      </w:r>
      <w:r w:rsidR="009679A1" w:rsidRPr="000E1A5F">
        <w:rPr>
          <w:lang w:val="en-GB"/>
          <w:rPrChange w:id="3232" w:author="Dioguardi, Fabio" w:date="2018-10-23T11:24:00Z">
            <w:rPr/>
          </w:rPrChange>
        </w:rPr>
        <w:fldChar w:fldCharType="begin"/>
      </w:r>
      <w:r w:rsidR="009679A1" w:rsidRPr="000E1A5F">
        <w:rPr>
          <w:lang w:val="en-GB"/>
          <w:rPrChange w:id="3233" w:author="Dioguardi, Fabio" w:date="2018-10-23T11:24:00Z">
            <w:rPr/>
          </w:rPrChange>
        </w:rPr>
        <w:instrText xml:space="preserve"> REF _Ref482537392 \r \h </w:instrText>
      </w:r>
      <w:r w:rsidR="009679A1" w:rsidRPr="000E1A5F">
        <w:rPr>
          <w:lang w:val="en-GB"/>
          <w:rPrChange w:id="3234" w:author="Dioguardi, Fabio" w:date="2018-10-23T11:24:00Z">
            <w:rPr/>
          </w:rPrChange>
        </w:rPr>
      </w:r>
      <w:r w:rsidR="009679A1" w:rsidRPr="000E1A5F">
        <w:rPr>
          <w:lang w:val="en-GB"/>
          <w:rPrChange w:id="3235" w:author="Dioguardi, Fabio" w:date="2018-10-23T11:24:00Z">
            <w:rPr/>
          </w:rPrChange>
        </w:rPr>
        <w:fldChar w:fldCharType="separate"/>
      </w:r>
      <w:r w:rsidR="00DE7C99" w:rsidRPr="000E1A5F">
        <w:rPr>
          <w:lang w:val="en-GB"/>
          <w:rPrChange w:id="3236" w:author="Dioguardi, Fabio" w:date="2018-10-23T11:24:00Z">
            <w:rPr/>
          </w:rPrChange>
        </w:rPr>
        <w:t>5.6.2</w:t>
      </w:r>
      <w:r w:rsidR="009679A1" w:rsidRPr="000E1A5F">
        <w:rPr>
          <w:lang w:val="en-GB"/>
          <w:rPrChange w:id="3237" w:author="Dioguardi, Fabio" w:date="2018-10-23T11:24:00Z">
            <w:rPr/>
          </w:rPrChange>
        </w:rPr>
        <w:fldChar w:fldCharType="end"/>
      </w:r>
      <w:r w:rsidRPr="000E1A5F">
        <w:rPr>
          <w:lang w:val="en-GB"/>
          <w:rPrChange w:id="3238" w:author="Dioguardi, Fabio" w:date="2018-10-23T11:24:00Z">
            <w:rPr/>
          </w:rPrChange>
        </w:rPr>
        <w:t xml:space="preserve">, although this topic </w:t>
      </w:r>
      <w:r w:rsidR="00FC32AF" w:rsidRPr="000E1A5F">
        <w:rPr>
          <w:lang w:val="en-GB"/>
          <w:rPrChange w:id="3239" w:author="Dioguardi, Fabio" w:date="2018-10-23T11:24:00Z">
            <w:rPr/>
          </w:rPrChange>
        </w:rPr>
        <w:t>remains an</w:t>
      </w:r>
      <w:r w:rsidRPr="000E1A5F">
        <w:rPr>
          <w:lang w:val="en-GB"/>
          <w:rPrChange w:id="3240" w:author="Dioguardi, Fabio" w:date="2018-10-23T11:24:00Z">
            <w:rPr/>
          </w:rPrChange>
        </w:rPr>
        <w:t xml:space="preserve"> important subject </w:t>
      </w:r>
      <w:r w:rsidR="00FC32AF" w:rsidRPr="000E1A5F">
        <w:rPr>
          <w:lang w:val="en-GB"/>
          <w:rPrChange w:id="3241" w:author="Dioguardi, Fabio" w:date="2018-10-23T11:24:00Z">
            <w:rPr/>
          </w:rPrChange>
        </w:rPr>
        <w:t>for</w:t>
      </w:r>
      <w:r w:rsidRPr="000E1A5F">
        <w:rPr>
          <w:lang w:val="en-GB"/>
          <w:rPrChange w:id="3242" w:author="Dioguardi, Fabio" w:date="2018-10-23T11:24:00Z">
            <w:rPr/>
          </w:rPrChange>
        </w:rPr>
        <w:t xml:space="preserve"> future research.</w:t>
      </w:r>
    </w:p>
    <w:p w14:paraId="7E3F2B12" w14:textId="66F3BD9D" w:rsidR="004630D8" w:rsidRPr="000E1A5F" w:rsidRDefault="00487DD5" w:rsidP="0041344F">
      <w:pPr>
        <w:rPr>
          <w:lang w:val="en-GB"/>
          <w:rPrChange w:id="3243" w:author="Dioguardi, Fabio" w:date="2018-10-23T11:24:00Z">
            <w:rPr/>
          </w:rPrChange>
        </w:rPr>
      </w:pPr>
      <w:r w:rsidRPr="000E1A5F">
        <w:rPr>
          <w:lang w:val="en-GB"/>
          <w:rPrChange w:id="3244" w:author="Dioguardi, Fabio" w:date="2018-10-23T11:24:00Z">
            <w:rPr/>
          </w:rPrChange>
        </w:rPr>
        <w:t>By default</w:t>
      </w:r>
      <w:r w:rsidR="00FC32AF" w:rsidRPr="000E1A5F">
        <w:rPr>
          <w:lang w:val="en-GB"/>
          <w:rPrChange w:id="3245" w:author="Dioguardi, Fabio" w:date="2018-10-23T11:24:00Z">
            <w:rPr/>
          </w:rPrChange>
        </w:rPr>
        <w:t>,</w:t>
      </w:r>
      <w:r w:rsidRPr="000E1A5F">
        <w:rPr>
          <w:lang w:val="en-GB"/>
          <w:rPrChange w:id="3246" w:author="Dioguardi, Fabio" w:date="2018-10-23T11:24:00Z">
            <w:rPr/>
          </w:rPrChange>
        </w:rPr>
        <w:t xml:space="preserve"> the last setting is displayed. If no settings have been stored at this stage, (meaning no configuration file exists), the</w:t>
      </w:r>
      <w:r w:rsidR="004630D8" w:rsidRPr="000E1A5F">
        <w:rPr>
          <w:lang w:val="en-GB"/>
          <w:rPrChange w:id="3247" w:author="Dioguardi, Fabio" w:date="2018-10-23T11:24:00Z">
            <w:rPr/>
          </w:rPrChange>
        </w:rPr>
        <w:t xml:space="preserve"> five models are </w:t>
      </w:r>
      <w:r w:rsidRPr="000E1A5F">
        <w:rPr>
          <w:lang w:val="en-GB"/>
          <w:rPrChange w:id="3248" w:author="Dioguardi, Fabio" w:date="2018-10-23T11:24:00Z">
            <w:rPr/>
          </w:rPrChange>
        </w:rPr>
        <w:t>weighted</w:t>
      </w:r>
      <w:r w:rsidR="00FC32AF" w:rsidRPr="000E1A5F">
        <w:rPr>
          <w:lang w:val="en-GB"/>
          <w:rPrChange w:id="3249" w:author="Dioguardi, Fabio" w:date="2018-10-23T11:24:00Z">
            <w:rPr/>
          </w:rPrChange>
        </w:rPr>
        <w:t xml:space="preserve"> equall</w:t>
      </w:r>
      <w:r w:rsidR="001779FA" w:rsidRPr="000E1A5F">
        <w:rPr>
          <w:lang w:val="en-GB"/>
          <w:rPrChange w:id="3250" w:author="Dioguardi, Fabio" w:date="2018-10-23T11:24:00Z">
            <w:rPr/>
          </w:rPrChange>
        </w:rPr>
        <w:t>y</w:t>
      </w:r>
      <w:r w:rsidRPr="000E1A5F">
        <w:rPr>
          <w:lang w:val="en-GB"/>
          <w:rPrChange w:id="3251" w:author="Dioguardi, Fabio" w:date="2018-10-23T11:24:00Z">
            <w:rPr/>
          </w:rPrChange>
        </w:rPr>
        <w:t xml:space="preserve">. In this case the weighted </w:t>
      </w:r>
      <w:r w:rsidR="00FC32AF" w:rsidRPr="000E1A5F">
        <w:rPr>
          <w:lang w:val="en-GB"/>
          <w:rPrChange w:id="3252" w:author="Dioguardi, Fabio" w:date="2018-10-23T11:24:00Z">
            <w:rPr/>
          </w:rPrChange>
        </w:rPr>
        <w:t>mean is simply the mean of the five MERs produced by the five models</w:t>
      </w:r>
      <w:r w:rsidRPr="000E1A5F">
        <w:rPr>
          <w:lang w:val="en-GB"/>
          <w:rPrChange w:id="3253" w:author="Dioguardi, Fabio" w:date="2018-10-23T11:24:00Z">
            <w:rPr/>
          </w:rPrChange>
        </w:rPr>
        <w:t>.</w:t>
      </w:r>
    </w:p>
    <w:p w14:paraId="0793EDF9" w14:textId="5EE7FA0D" w:rsidR="00487DD5" w:rsidRPr="000E1A5F" w:rsidRDefault="0076416B" w:rsidP="0041344F">
      <w:pPr>
        <w:rPr>
          <w:rFonts w:eastAsia="Calibri"/>
          <w:szCs w:val="22"/>
          <w:lang w:val="en-GB"/>
          <w:rPrChange w:id="3254" w:author="Dioguardi, Fabio" w:date="2018-10-23T11:24:00Z">
            <w:rPr>
              <w:rFonts w:eastAsia="Calibri"/>
              <w:szCs w:val="22"/>
              <w:lang w:val="en-IE"/>
            </w:rPr>
          </w:rPrChange>
        </w:rPr>
      </w:pPr>
      <w:r w:rsidRPr="000E1A5F">
        <w:rPr>
          <w:rFonts w:eastAsia="Calibri"/>
          <w:szCs w:val="22"/>
          <w:lang w:val="en-GB"/>
          <w:rPrChange w:id="3255" w:author="Dioguardi, Fabio" w:date="2018-10-23T11:24:00Z">
            <w:rPr>
              <w:rFonts w:eastAsia="Calibri"/>
              <w:szCs w:val="22"/>
              <w:lang w:val="en-IE"/>
            </w:rPr>
          </w:rPrChange>
        </w:rPr>
        <w:t xml:space="preserve">It is to note that </w:t>
      </w:r>
      <w:r w:rsidR="00A70C55" w:rsidRPr="000E1A5F">
        <w:rPr>
          <w:rFonts w:eastAsia="Calibri"/>
          <w:szCs w:val="22"/>
          <w:lang w:val="en-GB"/>
          <w:rPrChange w:id="3256" w:author="Dioguardi, Fabio" w:date="2018-10-23T11:24:00Z">
            <w:rPr>
              <w:rFonts w:eastAsia="Calibri"/>
              <w:szCs w:val="22"/>
              <w:lang w:val="en-IE"/>
            </w:rPr>
          </w:rPrChange>
        </w:rPr>
        <w:t xml:space="preserve">in REFIR </w:t>
      </w:r>
      <w:r w:rsidRPr="000E1A5F">
        <w:rPr>
          <w:rFonts w:eastAsia="Calibri"/>
          <w:szCs w:val="22"/>
          <w:lang w:val="en-GB"/>
          <w:rPrChange w:id="3257" w:author="Dioguardi, Fabio" w:date="2018-10-23T11:24:00Z">
            <w:rPr>
              <w:rFonts w:eastAsia="Calibri"/>
              <w:szCs w:val="22"/>
              <w:lang w:val="en-IE"/>
            </w:rPr>
          </w:rPrChange>
        </w:rPr>
        <w:t xml:space="preserve">the </w:t>
      </w:r>
      <w:r w:rsidR="00A70C55" w:rsidRPr="000E1A5F">
        <w:rPr>
          <w:rFonts w:eastAsia="Calibri"/>
          <w:szCs w:val="22"/>
          <w:lang w:val="en-GB"/>
          <w:rPrChange w:id="3258" w:author="Dioguardi, Fabio" w:date="2018-10-23T11:24:00Z">
            <w:rPr>
              <w:rFonts w:eastAsia="Calibri"/>
              <w:szCs w:val="22"/>
              <w:lang w:val="en-IE"/>
            </w:rPr>
          </w:rPrChange>
        </w:rPr>
        <w:t>modified approach</w:t>
      </w:r>
      <w:r w:rsidRPr="000E1A5F">
        <w:rPr>
          <w:rFonts w:eastAsia="Calibri"/>
          <w:szCs w:val="22"/>
          <w:lang w:val="en-GB"/>
          <w:rPrChange w:id="3259" w:author="Dioguardi, Fabio" w:date="2018-10-23T11:24:00Z">
            <w:rPr>
              <w:rFonts w:eastAsia="Calibri"/>
              <w:szCs w:val="22"/>
              <w:lang w:val="en-IE"/>
            </w:rPr>
          </w:rPrChange>
        </w:rPr>
        <w:t xml:space="preserve"> of </w:t>
      </w:r>
      <w:proofErr w:type="spellStart"/>
      <w:r w:rsidRPr="000E1A5F">
        <w:rPr>
          <w:rFonts w:eastAsia="Calibri"/>
          <w:szCs w:val="22"/>
          <w:lang w:val="en-GB"/>
          <w:rPrChange w:id="3260" w:author="Dioguardi, Fabio" w:date="2018-10-23T11:24:00Z">
            <w:rPr>
              <w:rFonts w:eastAsia="Calibri"/>
              <w:szCs w:val="22"/>
              <w:lang w:val="en-IE"/>
            </w:rPr>
          </w:rPrChange>
        </w:rPr>
        <w:t>Degruyter</w:t>
      </w:r>
      <w:proofErr w:type="spellEnd"/>
      <w:r w:rsidRPr="000E1A5F">
        <w:rPr>
          <w:rFonts w:eastAsia="Calibri"/>
          <w:szCs w:val="22"/>
          <w:lang w:val="en-GB"/>
          <w:rPrChange w:id="3261" w:author="Dioguardi, Fabio" w:date="2018-10-23T11:24:00Z">
            <w:rPr>
              <w:rFonts w:eastAsia="Calibri"/>
              <w:szCs w:val="22"/>
              <w:lang w:val="en-IE"/>
            </w:rPr>
          </w:rPrChange>
        </w:rPr>
        <w:t xml:space="preserve"> </w:t>
      </w:r>
      <w:r w:rsidR="00FD379D" w:rsidRPr="000E1A5F">
        <w:rPr>
          <w:rFonts w:eastAsia="Calibri"/>
          <w:szCs w:val="22"/>
          <w:lang w:val="en-GB"/>
          <w:rPrChange w:id="3262" w:author="Dioguardi, Fabio" w:date="2018-10-23T11:24:00Z">
            <w:rPr>
              <w:rFonts w:eastAsia="Calibri"/>
              <w:szCs w:val="22"/>
              <w:lang w:val="en-IE"/>
            </w:rPr>
          </w:rPrChange>
        </w:rPr>
        <w:t>&amp;</w:t>
      </w:r>
      <w:r w:rsidRPr="000E1A5F">
        <w:rPr>
          <w:rFonts w:eastAsia="Calibri"/>
          <w:szCs w:val="22"/>
          <w:lang w:val="en-GB"/>
          <w:rPrChange w:id="3263" w:author="Dioguardi, Fabio" w:date="2018-10-23T11:24:00Z">
            <w:rPr>
              <w:rFonts w:eastAsia="Calibri"/>
              <w:szCs w:val="22"/>
              <w:lang w:val="en-IE"/>
            </w:rPr>
          </w:rPrChange>
        </w:rPr>
        <w:t xml:space="preserve"> Bonadonna can only be applied when the data situation allows FOXI to estimate the height of the centreline of the plume. If this is not possible, the model of </w:t>
      </w:r>
      <w:proofErr w:type="spellStart"/>
      <w:r w:rsidRPr="000E1A5F">
        <w:rPr>
          <w:rFonts w:eastAsia="Calibri"/>
          <w:szCs w:val="22"/>
          <w:lang w:val="en-GB"/>
          <w:rPrChange w:id="3264" w:author="Dioguardi, Fabio" w:date="2018-10-23T11:24:00Z">
            <w:rPr>
              <w:rFonts w:eastAsia="Calibri"/>
              <w:szCs w:val="22"/>
              <w:lang w:val="en-IE"/>
            </w:rPr>
          </w:rPrChange>
        </w:rPr>
        <w:t>Degruyter</w:t>
      </w:r>
      <w:proofErr w:type="spellEnd"/>
      <w:r w:rsidRPr="000E1A5F">
        <w:rPr>
          <w:rFonts w:eastAsia="Calibri"/>
          <w:szCs w:val="22"/>
          <w:lang w:val="en-GB"/>
          <w:rPrChange w:id="3265" w:author="Dioguardi, Fabio" w:date="2018-10-23T11:24:00Z">
            <w:rPr>
              <w:rFonts w:eastAsia="Calibri"/>
              <w:szCs w:val="22"/>
              <w:lang w:val="en-IE"/>
            </w:rPr>
          </w:rPrChange>
        </w:rPr>
        <w:t xml:space="preserve"> </w:t>
      </w:r>
      <w:r w:rsidR="00FD379D" w:rsidRPr="000E1A5F">
        <w:rPr>
          <w:rFonts w:eastAsia="Calibri"/>
          <w:szCs w:val="22"/>
          <w:lang w:val="en-GB"/>
          <w:rPrChange w:id="3266" w:author="Dioguardi, Fabio" w:date="2018-10-23T11:24:00Z">
            <w:rPr>
              <w:rFonts w:eastAsia="Calibri"/>
              <w:szCs w:val="22"/>
              <w:lang w:val="en-IE"/>
            </w:rPr>
          </w:rPrChange>
        </w:rPr>
        <w:t>&amp;</w:t>
      </w:r>
      <w:r w:rsidRPr="000E1A5F">
        <w:rPr>
          <w:rFonts w:eastAsia="Calibri"/>
          <w:szCs w:val="22"/>
          <w:lang w:val="en-GB"/>
          <w:rPrChange w:id="3267" w:author="Dioguardi, Fabio" w:date="2018-10-23T11:24:00Z">
            <w:rPr>
              <w:rFonts w:eastAsia="Calibri"/>
              <w:szCs w:val="22"/>
              <w:lang w:val="en-IE"/>
            </w:rPr>
          </w:rPrChange>
        </w:rPr>
        <w:t xml:space="preserve"> Bonadonna is automatically omitted by FOXI, no matter which weight factor is assigned to it. (For details, s</w:t>
      </w:r>
      <w:r w:rsidR="004F4DC3" w:rsidRPr="000E1A5F">
        <w:rPr>
          <w:rFonts w:eastAsia="Calibri"/>
          <w:szCs w:val="22"/>
          <w:lang w:val="en-GB"/>
          <w:rPrChange w:id="3268" w:author="Dioguardi, Fabio" w:date="2018-10-23T11:24:00Z">
            <w:rPr>
              <w:rFonts w:eastAsia="Calibri"/>
              <w:szCs w:val="22"/>
              <w:lang w:val="en-IE"/>
            </w:rPr>
          </w:rPrChange>
        </w:rPr>
        <w:t xml:space="preserve">ee </w:t>
      </w:r>
      <w:r w:rsidR="004F4DC3" w:rsidRPr="000E1A5F">
        <w:rPr>
          <w:rFonts w:eastAsia="Calibri"/>
          <w:szCs w:val="22"/>
          <w:lang w:val="en-GB"/>
          <w:rPrChange w:id="3269" w:author="Dioguardi, Fabio" w:date="2018-10-23T11:24:00Z">
            <w:rPr>
              <w:rFonts w:eastAsia="Calibri"/>
              <w:szCs w:val="22"/>
              <w:lang w:val="en-IE"/>
            </w:rPr>
          </w:rPrChange>
        </w:rPr>
        <w:fldChar w:fldCharType="begin"/>
      </w:r>
      <w:r w:rsidR="004F4DC3" w:rsidRPr="000E1A5F">
        <w:rPr>
          <w:rFonts w:eastAsia="Calibri"/>
          <w:szCs w:val="22"/>
          <w:lang w:val="en-GB"/>
          <w:rPrChange w:id="3270" w:author="Dioguardi, Fabio" w:date="2018-10-23T11:24:00Z">
            <w:rPr>
              <w:rFonts w:eastAsia="Calibri"/>
              <w:szCs w:val="22"/>
              <w:lang w:val="en-IE"/>
            </w:rPr>
          </w:rPrChange>
        </w:rPr>
        <w:instrText xml:space="preserve"> REF _Ref482537392 \r \h </w:instrText>
      </w:r>
      <w:r w:rsidR="004F4DC3" w:rsidRPr="000E1A5F">
        <w:rPr>
          <w:rFonts w:eastAsia="Calibri"/>
          <w:szCs w:val="22"/>
          <w:lang w:val="en-GB"/>
          <w:rPrChange w:id="3271" w:author="Dioguardi, Fabio" w:date="2018-10-23T11:24:00Z">
            <w:rPr>
              <w:rFonts w:eastAsia="Calibri"/>
              <w:szCs w:val="22"/>
              <w:lang w:val="en-IE"/>
            </w:rPr>
          </w:rPrChange>
        </w:rPr>
      </w:r>
      <w:r w:rsidR="004F4DC3" w:rsidRPr="000E1A5F">
        <w:rPr>
          <w:rFonts w:eastAsia="Calibri"/>
          <w:szCs w:val="22"/>
          <w:lang w:val="en-GB"/>
          <w:rPrChange w:id="3272" w:author="Dioguardi, Fabio" w:date="2018-10-23T11:24:00Z">
            <w:rPr>
              <w:rFonts w:eastAsia="Calibri"/>
              <w:szCs w:val="22"/>
              <w:lang w:val="en-IE"/>
            </w:rPr>
          </w:rPrChange>
        </w:rPr>
        <w:fldChar w:fldCharType="separate"/>
      </w:r>
      <w:r w:rsidR="00DE7C99" w:rsidRPr="000E1A5F">
        <w:rPr>
          <w:rFonts w:eastAsia="Calibri"/>
          <w:szCs w:val="22"/>
          <w:lang w:val="en-GB"/>
          <w:rPrChange w:id="3273" w:author="Dioguardi, Fabio" w:date="2018-10-23T11:24:00Z">
            <w:rPr>
              <w:rFonts w:eastAsia="Calibri"/>
              <w:szCs w:val="22"/>
              <w:lang w:val="en-IE"/>
            </w:rPr>
          </w:rPrChange>
        </w:rPr>
        <w:t>5.6.2</w:t>
      </w:r>
      <w:r w:rsidR="004F4DC3" w:rsidRPr="000E1A5F">
        <w:rPr>
          <w:rFonts w:eastAsia="Calibri"/>
          <w:szCs w:val="22"/>
          <w:lang w:val="en-GB"/>
          <w:rPrChange w:id="3274" w:author="Dioguardi, Fabio" w:date="2018-10-23T11:24:00Z">
            <w:rPr>
              <w:rFonts w:eastAsia="Calibri"/>
              <w:szCs w:val="22"/>
              <w:lang w:val="en-IE"/>
            </w:rPr>
          </w:rPrChange>
        </w:rPr>
        <w:fldChar w:fldCharType="end"/>
      </w:r>
      <w:r w:rsidRPr="000E1A5F">
        <w:rPr>
          <w:rFonts w:eastAsia="Calibri"/>
          <w:szCs w:val="22"/>
          <w:lang w:val="en-GB"/>
          <w:rPrChange w:id="3275" w:author="Dioguardi, Fabio" w:date="2018-10-23T11:24:00Z">
            <w:rPr>
              <w:rFonts w:eastAsia="Calibri"/>
              <w:szCs w:val="22"/>
              <w:lang w:val="en-IE"/>
            </w:rPr>
          </w:rPrChange>
        </w:rPr>
        <w:t>).</w:t>
      </w:r>
    </w:p>
    <w:p w14:paraId="7BC17DE6" w14:textId="56674E6F" w:rsidR="00AA655A" w:rsidRPr="000E1A5F" w:rsidRDefault="00AA655A">
      <w:pPr>
        <w:rPr>
          <w:rFonts w:eastAsia="Calibri"/>
          <w:szCs w:val="22"/>
          <w:lang w:val="en-GB"/>
          <w:rPrChange w:id="3276" w:author="Dioguardi, Fabio" w:date="2018-10-23T11:24:00Z">
            <w:rPr>
              <w:rFonts w:eastAsia="Calibri"/>
              <w:szCs w:val="22"/>
              <w:lang w:val="en-IE"/>
            </w:rPr>
          </w:rPrChange>
        </w:rPr>
      </w:pPr>
    </w:p>
    <w:p w14:paraId="7D45398A" w14:textId="73232214" w:rsidR="004630D8" w:rsidRPr="000E1A5F" w:rsidRDefault="00DB677C" w:rsidP="0041344F">
      <w:pPr>
        <w:rPr>
          <w:lang w:val="en-GB"/>
          <w:rPrChange w:id="3277" w:author="Dioguardi, Fabio" w:date="2018-10-23T11:24:00Z">
            <w:rPr/>
          </w:rPrChange>
        </w:rPr>
      </w:pPr>
      <w:r w:rsidRPr="000E1A5F">
        <w:rPr>
          <w:rFonts w:eastAsia="Calibri"/>
          <w:szCs w:val="22"/>
          <w:lang w:val="en-GB"/>
          <w:rPrChange w:id="3278" w:author="Dioguardi, Fabio" w:date="2018-10-23T11:24:00Z">
            <w:rPr>
              <w:rFonts w:eastAsia="Calibri"/>
              <w:szCs w:val="22"/>
              <w:lang w:val="en-IE"/>
            </w:rPr>
          </w:rPrChange>
        </w:rPr>
        <w:t xml:space="preserve">In addition to the weight factors, </w:t>
      </w:r>
      <w:r w:rsidR="00487DD5" w:rsidRPr="000E1A5F">
        <w:rPr>
          <w:rFonts w:eastAsia="Calibri"/>
          <w:szCs w:val="22"/>
          <w:lang w:val="en-GB"/>
          <w:rPrChange w:id="3279" w:author="Dioguardi, Fabio" w:date="2018-10-23T11:24:00Z">
            <w:rPr>
              <w:rFonts w:eastAsia="Calibri"/>
              <w:szCs w:val="22"/>
              <w:lang w:val="en-IE"/>
            </w:rPr>
          </w:rPrChange>
        </w:rPr>
        <w:t xml:space="preserve">the model of </w:t>
      </w:r>
      <w:proofErr w:type="spellStart"/>
      <w:r w:rsidR="00487DD5" w:rsidRPr="000E1A5F">
        <w:rPr>
          <w:rFonts w:eastAsia="Calibri"/>
          <w:szCs w:val="22"/>
          <w:lang w:val="en-GB"/>
          <w:rPrChange w:id="3280" w:author="Dioguardi, Fabio" w:date="2018-10-23T11:24:00Z">
            <w:rPr>
              <w:rFonts w:eastAsia="Calibri"/>
              <w:szCs w:val="22"/>
              <w:lang w:val="en-IE"/>
            </w:rPr>
          </w:rPrChange>
        </w:rPr>
        <w:t>Gudmundsson</w:t>
      </w:r>
      <w:proofErr w:type="spellEnd"/>
      <w:r w:rsidR="00487DD5" w:rsidRPr="000E1A5F">
        <w:rPr>
          <w:rFonts w:eastAsia="Calibri"/>
          <w:szCs w:val="22"/>
          <w:lang w:val="en-GB"/>
          <w:rPrChange w:id="3281" w:author="Dioguardi, Fabio" w:date="2018-10-23T11:24:00Z">
            <w:rPr>
              <w:rFonts w:eastAsia="Calibri"/>
              <w:szCs w:val="22"/>
              <w:lang w:val="en-IE"/>
            </w:rPr>
          </w:rPrChange>
        </w:rPr>
        <w:t xml:space="preserve"> requires a </w:t>
      </w:r>
      <w:r w:rsidR="00487DD5" w:rsidRPr="000E1A5F">
        <w:rPr>
          <w:rFonts w:eastAsia="Calibri"/>
          <w:b/>
          <w:szCs w:val="22"/>
          <w:lang w:val="en-GB"/>
          <w:rPrChange w:id="3282" w:author="Dioguardi, Fabio" w:date="2018-10-23T11:24:00Z">
            <w:rPr>
              <w:rFonts w:eastAsia="Calibri"/>
              <w:b/>
              <w:szCs w:val="22"/>
              <w:lang w:val="en-IE"/>
            </w:rPr>
          </w:rPrChange>
        </w:rPr>
        <w:t xml:space="preserve">scale factor </w:t>
      </w:r>
      <w:proofErr w:type="spellStart"/>
      <w:r w:rsidR="00487DD5" w:rsidRPr="000E1A5F">
        <w:rPr>
          <w:rFonts w:eastAsia="Calibri"/>
          <w:b/>
          <w:i/>
          <w:szCs w:val="22"/>
          <w:lang w:val="en-GB"/>
          <w:rPrChange w:id="3283" w:author="Dioguardi, Fabio" w:date="2018-10-23T11:24:00Z">
            <w:rPr>
              <w:rFonts w:eastAsia="Calibri"/>
              <w:b/>
              <w:i/>
              <w:szCs w:val="22"/>
              <w:lang w:val="en-IE"/>
            </w:rPr>
          </w:rPrChange>
        </w:rPr>
        <w:t>k</w:t>
      </w:r>
      <w:r w:rsidR="00487DD5" w:rsidRPr="000E1A5F">
        <w:rPr>
          <w:rFonts w:eastAsia="Calibri"/>
          <w:b/>
          <w:i/>
          <w:szCs w:val="22"/>
          <w:vertAlign w:val="subscript"/>
          <w:lang w:val="en-GB"/>
          <w:rPrChange w:id="3284" w:author="Dioguardi, Fabio" w:date="2018-10-23T11:24:00Z">
            <w:rPr>
              <w:rFonts w:eastAsia="Calibri"/>
              <w:b/>
              <w:i/>
              <w:szCs w:val="22"/>
              <w:vertAlign w:val="subscript"/>
              <w:lang w:val="en-IE"/>
            </w:rPr>
          </w:rPrChange>
        </w:rPr>
        <w:t>I</w:t>
      </w:r>
      <w:proofErr w:type="spellEnd"/>
      <w:r w:rsidR="00487DD5" w:rsidRPr="000E1A5F">
        <w:rPr>
          <w:rFonts w:eastAsia="Calibri"/>
          <w:szCs w:val="22"/>
          <w:lang w:val="en-GB"/>
          <w:rPrChange w:id="3285" w:author="Dioguardi, Fabio" w:date="2018-10-23T11:24:00Z">
            <w:rPr>
              <w:rFonts w:eastAsia="Calibri"/>
              <w:szCs w:val="22"/>
              <w:lang w:val="en-IE"/>
            </w:rPr>
          </w:rPrChange>
        </w:rPr>
        <w:t xml:space="preserve"> (see </w:t>
      </w:r>
      <w:r w:rsidR="0076416B" w:rsidRPr="000E1A5F">
        <w:rPr>
          <w:lang w:val="en-GB"/>
          <w:rPrChange w:id="3286" w:author="Dioguardi, Fabio" w:date="2018-10-23T11:24:00Z">
            <w:rPr/>
          </w:rPrChange>
        </w:rPr>
        <w:t xml:space="preserve">section </w:t>
      </w:r>
      <w:r w:rsidR="009679A1" w:rsidRPr="000E1A5F">
        <w:rPr>
          <w:lang w:val="en-GB"/>
          <w:rPrChange w:id="3287" w:author="Dioguardi, Fabio" w:date="2018-10-23T11:24:00Z">
            <w:rPr/>
          </w:rPrChange>
        </w:rPr>
        <w:fldChar w:fldCharType="begin"/>
      </w:r>
      <w:r w:rsidR="009679A1" w:rsidRPr="000E1A5F">
        <w:rPr>
          <w:lang w:val="en-GB"/>
          <w:rPrChange w:id="3288" w:author="Dioguardi, Fabio" w:date="2018-10-23T11:24:00Z">
            <w:rPr/>
          </w:rPrChange>
        </w:rPr>
        <w:instrText xml:space="preserve"> REF _Ref482272266 \r \h </w:instrText>
      </w:r>
      <w:r w:rsidR="009679A1" w:rsidRPr="000E1A5F">
        <w:rPr>
          <w:lang w:val="en-GB"/>
          <w:rPrChange w:id="3289" w:author="Dioguardi, Fabio" w:date="2018-10-23T11:24:00Z">
            <w:rPr/>
          </w:rPrChange>
        </w:rPr>
      </w:r>
      <w:r w:rsidR="009679A1" w:rsidRPr="000E1A5F">
        <w:rPr>
          <w:lang w:val="en-GB"/>
          <w:rPrChange w:id="3290" w:author="Dioguardi, Fabio" w:date="2018-10-23T11:24:00Z">
            <w:rPr/>
          </w:rPrChange>
        </w:rPr>
        <w:fldChar w:fldCharType="separate"/>
      </w:r>
      <w:r w:rsidR="00DE7C99" w:rsidRPr="000E1A5F">
        <w:rPr>
          <w:lang w:val="en-GB"/>
          <w:rPrChange w:id="3291" w:author="Dioguardi, Fabio" w:date="2018-10-23T11:24:00Z">
            <w:rPr/>
          </w:rPrChange>
        </w:rPr>
        <w:t>5.6.1</w:t>
      </w:r>
      <w:r w:rsidR="009679A1" w:rsidRPr="000E1A5F">
        <w:rPr>
          <w:lang w:val="en-GB"/>
          <w:rPrChange w:id="3292" w:author="Dioguardi, Fabio" w:date="2018-10-23T11:24:00Z">
            <w:rPr/>
          </w:rPrChange>
        </w:rPr>
        <w:fldChar w:fldCharType="end"/>
      </w:r>
      <w:r w:rsidR="00487DD5" w:rsidRPr="000E1A5F">
        <w:rPr>
          <w:rFonts w:eastAsia="Calibri"/>
          <w:szCs w:val="22"/>
          <w:lang w:val="en-GB"/>
          <w:rPrChange w:id="3293" w:author="Dioguardi, Fabio" w:date="2018-10-23T11:24:00Z">
            <w:rPr>
              <w:rFonts w:eastAsia="Calibri"/>
              <w:szCs w:val="22"/>
              <w:lang w:val="en-IE"/>
            </w:rPr>
          </w:rPrChange>
        </w:rPr>
        <w:t xml:space="preserve">). This parameter can be set in the field </w:t>
      </w:r>
      <w:r w:rsidR="00FC32AF" w:rsidRPr="000E1A5F">
        <w:rPr>
          <w:rFonts w:eastAsia="Calibri"/>
          <w:szCs w:val="22"/>
          <w:lang w:val="en-GB"/>
          <w:rPrChange w:id="3294" w:author="Dioguardi, Fabio" w:date="2018-10-23T11:24:00Z">
            <w:rPr>
              <w:rFonts w:eastAsia="Calibri"/>
              <w:szCs w:val="22"/>
              <w:lang w:val="en-IE"/>
            </w:rPr>
          </w:rPrChange>
        </w:rPr>
        <w:t>to</w:t>
      </w:r>
      <w:r w:rsidR="00487DD5" w:rsidRPr="000E1A5F">
        <w:rPr>
          <w:rFonts w:eastAsia="Calibri"/>
          <w:szCs w:val="22"/>
          <w:lang w:val="en-GB"/>
          <w:rPrChange w:id="3295" w:author="Dioguardi, Fabio" w:date="2018-10-23T11:24:00Z">
            <w:rPr>
              <w:rFonts w:eastAsia="Calibri"/>
              <w:szCs w:val="22"/>
              <w:lang w:val="en-IE"/>
            </w:rPr>
          </w:rPrChange>
        </w:rPr>
        <w:t xml:space="preserve"> the right of the </w:t>
      </w:r>
      <w:r w:rsidR="00FC32AF" w:rsidRPr="000E1A5F">
        <w:rPr>
          <w:rFonts w:eastAsia="Calibri"/>
          <w:szCs w:val="22"/>
          <w:lang w:val="en-GB"/>
          <w:rPrChange w:id="3296" w:author="Dioguardi, Fabio" w:date="2018-10-23T11:24:00Z">
            <w:rPr>
              <w:rFonts w:eastAsia="Calibri"/>
              <w:szCs w:val="22"/>
              <w:lang w:val="en-IE"/>
            </w:rPr>
          </w:rPrChange>
        </w:rPr>
        <w:t xml:space="preserve">corresponding </w:t>
      </w:r>
      <w:r w:rsidR="00487DD5" w:rsidRPr="000E1A5F">
        <w:rPr>
          <w:rFonts w:eastAsia="Calibri"/>
          <w:szCs w:val="22"/>
          <w:lang w:val="en-GB"/>
          <w:rPrChange w:id="3297" w:author="Dioguardi, Fabio" w:date="2018-10-23T11:24:00Z">
            <w:rPr>
              <w:rFonts w:eastAsia="Calibri"/>
              <w:szCs w:val="22"/>
              <w:lang w:val="en-IE"/>
            </w:rPr>
          </w:rPrChange>
        </w:rPr>
        <w:t>weight factor (marked in red</w:t>
      </w:r>
      <w:r w:rsidR="00FC32AF" w:rsidRPr="000E1A5F">
        <w:rPr>
          <w:rFonts w:eastAsia="Calibri"/>
          <w:szCs w:val="22"/>
          <w:lang w:val="en-GB"/>
          <w:rPrChange w:id="3298" w:author="Dioguardi, Fabio" w:date="2018-10-23T11:24:00Z">
            <w:rPr>
              <w:rFonts w:eastAsia="Calibri"/>
              <w:szCs w:val="22"/>
              <w:lang w:val="en-IE"/>
            </w:rPr>
          </w:rPrChange>
        </w:rPr>
        <w:t>)</w:t>
      </w:r>
      <w:r w:rsidR="00487DD5" w:rsidRPr="000E1A5F">
        <w:rPr>
          <w:rFonts w:eastAsia="Calibri"/>
          <w:szCs w:val="22"/>
          <w:lang w:val="en-GB"/>
          <w:rPrChange w:id="3299" w:author="Dioguardi, Fabio" w:date="2018-10-23T11:24:00Z">
            <w:rPr>
              <w:rFonts w:eastAsia="Calibri"/>
              <w:szCs w:val="22"/>
              <w:lang w:val="en-IE"/>
            </w:rPr>
          </w:rPrChange>
        </w:rPr>
        <w:t>. If</w:t>
      </w:r>
      <w:r w:rsidR="00FC32AF" w:rsidRPr="000E1A5F">
        <w:rPr>
          <w:rFonts w:eastAsia="Calibri"/>
          <w:szCs w:val="22"/>
          <w:lang w:val="en-GB"/>
          <w:rPrChange w:id="3300" w:author="Dioguardi, Fabio" w:date="2018-10-23T11:24:00Z">
            <w:rPr>
              <w:rFonts w:eastAsia="Calibri"/>
              <w:szCs w:val="22"/>
              <w:lang w:val="en-IE"/>
            </w:rPr>
          </w:rPrChange>
        </w:rPr>
        <w:t xml:space="preserve"> this parameter has</w:t>
      </w:r>
      <w:r w:rsidR="00487DD5" w:rsidRPr="000E1A5F">
        <w:rPr>
          <w:rFonts w:eastAsia="Calibri"/>
          <w:szCs w:val="22"/>
          <w:lang w:val="en-GB"/>
          <w:rPrChange w:id="3301" w:author="Dioguardi, Fabio" w:date="2018-10-23T11:24:00Z">
            <w:rPr>
              <w:rFonts w:eastAsia="Calibri"/>
              <w:szCs w:val="22"/>
              <w:lang w:val="en-IE"/>
            </w:rPr>
          </w:rPrChange>
        </w:rPr>
        <w:t xml:space="preserve"> not specified before, FIX </w:t>
      </w:r>
      <w:r w:rsidR="001779FA" w:rsidRPr="000E1A5F">
        <w:rPr>
          <w:rFonts w:eastAsia="Calibri"/>
          <w:szCs w:val="22"/>
          <w:lang w:val="en-GB"/>
          <w:rPrChange w:id="3302" w:author="Dioguardi, Fabio" w:date="2018-10-23T11:24:00Z">
            <w:rPr>
              <w:rFonts w:eastAsia="Calibri"/>
              <w:szCs w:val="22"/>
              <w:lang w:val="en-IE"/>
            </w:rPr>
          </w:rPrChange>
        </w:rPr>
        <w:t>sets</w:t>
      </w:r>
      <w:r w:rsidR="0076416B" w:rsidRPr="000E1A5F">
        <w:rPr>
          <w:rFonts w:eastAsia="Calibri"/>
          <w:szCs w:val="22"/>
          <w:lang w:val="en-GB"/>
          <w:rPrChange w:id="3303" w:author="Dioguardi, Fabio" w:date="2018-10-23T11:24:00Z">
            <w:rPr>
              <w:rFonts w:eastAsia="Calibri"/>
              <w:szCs w:val="22"/>
              <w:lang w:val="en-IE"/>
            </w:rPr>
          </w:rPrChange>
        </w:rPr>
        <w:t xml:space="preserve"> </w:t>
      </w:r>
      <w:r w:rsidR="00487DD5" w:rsidRPr="000E1A5F">
        <w:rPr>
          <w:rFonts w:eastAsia="Calibri"/>
          <w:szCs w:val="22"/>
          <w:lang w:val="en-GB"/>
          <w:rPrChange w:id="3304" w:author="Dioguardi, Fabio" w:date="2018-10-23T11:24:00Z">
            <w:rPr>
              <w:rFonts w:eastAsia="Calibri"/>
              <w:szCs w:val="22"/>
              <w:lang w:val="en-IE"/>
            </w:rPr>
          </w:rPrChange>
        </w:rPr>
        <w:t xml:space="preserve">the </w:t>
      </w:r>
      <w:proofErr w:type="spellStart"/>
      <w:r w:rsidR="00487DD5" w:rsidRPr="000E1A5F">
        <w:rPr>
          <w:rFonts w:eastAsia="Calibri"/>
          <w:szCs w:val="22"/>
          <w:lang w:val="en-GB"/>
          <w:rPrChange w:id="3305" w:author="Dioguardi, Fabio" w:date="2018-10-23T11:24:00Z">
            <w:rPr>
              <w:rFonts w:eastAsia="Calibri"/>
              <w:szCs w:val="22"/>
              <w:lang w:val="en-IE"/>
            </w:rPr>
          </w:rPrChange>
        </w:rPr>
        <w:t>Gudmundsson</w:t>
      </w:r>
      <w:proofErr w:type="spellEnd"/>
      <w:r w:rsidR="00487DD5" w:rsidRPr="000E1A5F">
        <w:rPr>
          <w:rFonts w:eastAsia="Calibri"/>
          <w:szCs w:val="22"/>
          <w:lang w:val="en-GB"/>
          <w:rPrChange w:id="3306" w:author="Dioguardi, Fabio" w:date="2018-10-23T11:24:00Z">
            <w:rPr>
              <w:rFonts w:eastAsia="Calibri"/>
              <w:szCs w:val="22"/>
              <w:lang w:val="en-IE"/>
            </w:rPr>
          </w:rPrChange>
        </w:rPr>
        <w:t xml:space="preserve"> scale factor</w:t>
      </w:r>
      <w:r w:rsidR="00FC32AF" w:rsidRPr="000E1A5F">
        <w:rPr>
          <w:rFonts w:eastAsia="Calibri"/>
          <w:szCs w:val="22"/>
          <w:lang w:val="en-GB"/>
          <w:rPrChange w:id="3307" w:author="Dioguardi, Fabio" w:date="2018-10-23T11:24:00Z">
            <w:rPr>
              <w:rFonts w:eastAsia="Calibri"/>
              <w:szCs w:val="22"/>
              <w:lang w:val="en-IE"/>
            </w:rPr>
          </w:rPrChange>
        </w:rPr>
        <w:t xml:space="preserve"> to</w:t>
      </w:r>
      <w:r w:rsidR="00487DD5" w:rsidRPr="000E1A5F">
        <w:rPr>
          <w:rFonts w:eastAsia="Calibri"/>
          <w:szCs w:val="22"/>
          <w:lang w:val="en-GB"/>
          <w:rPrChange w:id="3308" w:author="Dioguardi, Fabio" w:date="2018-10-23T11:24:00Z">
            <w:rPr>
              <w:rFonts w:eastAsia="Calibri"/>
              <w:szCs w:val="22"/>
              <w:lang w:val="en-IE"/>
            </w:rPr>
          </w:rPrChange>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0E1A5F" w:rsidRDefault="00487DD5" w:rsidP="00487DD5">
      <w:pPr>
        <w:rPr>
          <w:lang w:val="en-GB"/>
          <w:rPrChange w:id="3309" w:author="Dioguardi, Fabio" w:date="2018-10-23T11:24:00Z">
            <w:rPr/>
          </w:rPrChange>
        </w:rPr>
      </w:pPr>
      <w:proofErr w:type="gramStart"/>
      <w:r w:rsidRPr="000E1A5F">
        <w:rPr>
          <w:b/>
          <w:u w:val="single"/>
          <w:lang w:val="en-GB"/>
          <w:rPrChange w:id="3310" w:author="Dioguardi, Fabio" w:date="2018-10-23T11:24:00Z">
            <w:rPr>
              <w:b/>
              <w:u w:val="single"/>
            </w:rPr>
          </w:rPrChange>
        </w:rPr>
        <w:t>atmospheric</w:t>
      </w:r>
      <w:proofErr w:type="gramEnd"/>
      <w:r w:rsidRPr="000E1A5F">
        <w:rPr>
          <w:b/>
          <w:u w:val="single"/>
          <w:lang w:val="en-GB"/>
          <w:rPrChange w:id="3311" w:author="Dioguardi, Fabio" w:date="2018-10-23T11:24:00Z">
            <w:rPr>
              <w:b/>
              <w:u w:val="single"/>
            </w:rPr>
          </w:rPrChange>
        </w:rPr>
        <w:t xml:space="preserve"> conditions</w:t>
      </w:r>
      <w:r w:rsidRPr="000E1A5F">
        <w:rPr>
          <w:lang w:val="en-GB"/>
          <w:rPrChange w:id="3312" w:author="Dioguardi, Fabio" w:date="2018-10-23T11:24:00Z">
            <w:rPr/>
          </w:rPrChange>
        </w:rPr>
        <w:t xml:space="preserve">: </w:t>
      </w:r>
    </w:p>
    <w:p w14:paraId="374D97D7" w14:textId="34A111A9" w:rsidR="00835CDD" w:rsidRPr="000E1A5F" w:rsidRDefault="00835CDD" w:rsidP="00487DD5">
      <w:pPr>
        <w:rPr>
          <w:lang w:val="en-GB"/>
          <w:rPrChange w:id="3313" w:author="Dioguardi, Fabio" w:date="2018-10-23T11:24:00Z">
            <w:rPr/>
          </w:rPrChange>
        </w:rPr>
      </w:pPr>
      <w:r w:rsidRPr="000E1A5F">
        <w:rPr>
          <w:lang w:val="en-GB"/>
          <w:rPrChange w:id="3314" w:author="Dioguardi, Fabio" w:date="2018-10-23T11:24:00Z">
            <w:rPr/>
          </w:rPrChange>
        </w:rPr>
        <w:t xml:space="preserve">The parameters from this group are only needed for one model: the </w:t>
      </w:r>
      <w:r w:rsidR="004F4DC3" w:rsidRPr="000E1A5F">
        <w:rPr>
          <w:lang w:val="en-GB"/>
          <w:rPrChange w:id="3315" w:author="Dioguardi, Fabio" w:date="2018-10-23T11:24:00Z">
            <w:rPr/>
          </w:rPrChange>
        </w:rPr>
        <w:t xml:space="preserve">modified approach based on the </w:t>
      </w:r>
      <w:r w:rsidRPr="000E1A5F">
        <w:rPr>
          <w:lang w:val="en-GB"/>
          <w:rPrChange w:id="3316" w:author="Dioguardi, Fabio" w:date="2018-10-23T11:24:00Z">
            <w:rPr/>
          </w:rPrChange>
        </w:rPr>
        <w:t xml:space="preserve">wind-affected numerical model </w:t>
      </w:r>
      <w:r w:rsidR="00FC32AF" w:rsidRPr="000E1A5F">
        <w:rPr>
          <w:lang w:val="en-GB"/>
          <w:rPrChange w:id="3317" w:author="Dioguardi, Fabio" w:date="2018-10-23T11:24:00Z">
            <w:rPr/>
          </w:rPrChange>
        </w:rPr>
        <w:t xml:space="preserve">of </w:t>
      </w:r>
      <w:proofErr w:type="spellStart"/>
      <w:r w:rsidRPr="000E1A5F">
        <w:rPr>
          <w:lang w:val="en-GB"/>
          <w:rPrChange w:id="3318" w:author="Dioguardi, Fabio" w:date="2018-10-23T11:24:00Z">
            <w:rPr/>
          </w:rPrChange>
        </w:rPr>
        <w:t>Degruyter</w:t>
      </w:r>
      <w:proofErr w:type="spellEnd"/>
      <w:r w:rsidRPr="000E1A5F">
        <w:rPr>
          <w:lang w:val="en-GB"/>
          <w:rPrChange w:id="3319" w:author="Dioguardi, Fabio" w:date="2018-10-23T11:24:00Z">
            <w:rPr/>
          </w:rPrChange>
        </w:rPr>
        <w:t xml:space="preserve"> </w:t>
      </w:r>
      <w:r w:rsidR="004F4DC3" w:rsidRPr="000E1A5F">
        <w:rPr>
          <w:lang w:val="en-GB"/>
          <w:rPrChange w:id="3320" w:author="Dioguardi, Fabio" w:date="2018-10-23T11:24:00Z">
            <w:rPr/>
          </w:rPrChange>
        </w:rPr>
        <w:t xml:space="preserve">&amp; </w:t>
      </w:r>
      <w:r w:rsidRPr="000E1A5F">
        <w:rPr>
          <w:lang w:val="en-GB"/>
          <w:rPrChange w:id="3321" w:author="Dioguardi, Fabio" w:date="2018-10-23T11:24:00Z">
            <w:rPr/>
          </w:rPrChange>
        </w:rPr>
        <w:t>Bonadonna.</w:t>
      </w:r>
      <w:r w:rsidR="005723AC" w:rsidRPr="000E1A5F">
        <w:rPr>
          <w:lang w:val="en-GB"/>
          <w:rPrChange w:id="3322" w:author="Dioguardi, Fabio" w:date="2018-10-23T11:24:00Z">
            <w:rPr/>
          </w:rPrChange>
        </w:rPr>
        <w:t xml:space="preserve"> </w:t>
      </w:r>
      <w:r w:rsidR="00FC32AF" w:rsidRPr="000E1A5F">
        <w:rPr>
          <w:lang w:val="en-GB"/>
          <w:rPrChange w:id="3323" w:author="Dioguardi, Fabio" w:date="2018-10-23T11:24:00Z">
            <w:rPr/>
          </w:rPrChange>
        </w:rPr>
        <w:t>The required parameters are:</w:t>
      </w:r>
    </w:p>
    <w:p w14:paraId="03072506" w14:textId="61384AE8" w:rsidR="00487DD5" w:rsidRPr="000E1A5F" w:rsidRDefault="00487DD5" w:rsidP="001507E8">
      <w:pPr>
        <w:pStyle w:val="ListParagraph"/>
        <w:numPr>
          <w:ilvl w:val="0"/>
          <w:numId w:val="14"/>
        </w:numPr>
        <w:ind w:left="360"/>
        <w:rPr>
          <w:lang w:val="en-GB"/>
          <w:rPrChange w:id="3324" w:author="Dioguardi, Fabio" w:date="2018-10-23T11:24:00Z">
            <w:rPr/>
          </w:rPrChange>
        </w:rPr>
      </w:pPr>
      <w:r w:rsidRPr="000E1A5F">
        <w:rPr>
          <w:lang w:val="en-GB"/>
          <w:rPrChange w:id="3325" w:author="Dioguardi, Fabio" w:date="2018-10-23T11:24:00Z">
            <w:rPr/>
          </w:rPrChange>
        </w:rPr>
        <w:t xml:space="preserve">the </w:t>
      </w:r>
      <w:r w:rsidRPr="000E1A5F">
        <w:rPr>
          <w:b/>
          <w:lang w:val="en-GB"/>
          <w:rPrChange w:id="3326" w:author="Dioguardi, Fabio" w:date="2018-10-23T11:24:00Z">
            <w:rPr>
              <w:b/>
            </w:rPr>
          </w:rPrChange>
        </w:rPr>
        <w:t>h</w:t>
      </w:r>
      <w:r w:rsidR="00835CDD" w:rsidRPr="000E1A5F">
        <w:rPr>
          <w:b/>
          <w:lang w:val="en-GB"/>
          <w:rPrChange w:id="3327" w:author="Dioguardi, Fabio" w:date="2018-10-23T11:24:00Z">
            <w:rPr>
              <w:b/>
            </w:rPr>
          </w:rPrChange>
        </w:rPr>
        <w:t xml:space="preserve">eight of the tropopause </w:t>
      </w:r>
      <w:r w:rsidRPr="000E1A5F">
        <w:rPr>
          <w:b/>
          <w:lang w:val="en-GB"/>
          <w:rPrChange w:id="3328" w:author="Dioguardi, Fabio" w:date="2018-10-23T11:24:00Z">
            <w:rPr>
              <w:b/>
            </w:rPr>
          </w:rPrChange>
        </w:rPr>
        <w:t>a</w:t>
      </w:r>
      <w:r w:rsidR="00835CDD" w:rsidRPr="000E1A5F">
        <w:rPr>
          <w:b/>
          <w:lang w:val="en-GB"/>
          <w:rPrChange w:id="3329" w:author="Dioguardi, Fabio" w:date="2018-10-23T11:24:00Z">
            <w:rPr>
              <w:b/>
            </w:rPr>
          </w:rPrChange>
        </w:rPr>
        <w:t>bove sea level</w:t>
      </w:r>
      <w:r w:rsidR="00835CDD" w:rsidRPr="000E1A5F">
        <w:rPr>
          <w:lang w:val="en-GB"/>
          <w:rPrChange w:id="3330" w:author="Dioguardi, Fabio" w:date="2018-10-23T11:24:00Z">
            <w:rPr/>
          </w:rPrChange>
        </w:rPr>
        <w:t xml:space="preserve"> (in m):</w:t>
      </w:r>
      <w:r w:rsidRPr="000E1A5F">
        <w:rPr>
          <w:lang w:val="en-GB"/>
          <w:rPrChange w:id="3331" w:author="Dioguardi, Fabio" w:date="2018-10-23T11:24:00Z">
            <w:rPr/>
          </w:rPrChange>
        </w:rPr>
        <w:t xml:space="preserve"> </w:t>
      </w:r>
      <w:r w:rsidR="0076416B" w:rsidRPr="000E1A5F">
        <w:rPr>
          <w:lang w:val="en-GB"/>
          <w:rPrChange w:id="3332" w:author="Dioguardi, Fabio" w:date="2018-10-23T11:24:00Z">
            <w:rPr/>
          </w:rPrChange>
        </w:rPr>
        <w:t>by default, a value of 12000 m is</w:t>
      </w:r>
      <w:r w:rsidR="00835CDD" w:rsidRPr="000E1A5F">
        <w:rPr>
          <w:lang w:val="en-GB"/>
          <w:rPrChange w:id="3333" w:author="Dioguardi, Fabio" w:date="2018-10-23T11:24:00Z">
            <w:rPr/>
          </w:rPrChange>
        </w:rPr>
        <w:t xml:space="preserve"> </w:t>
      </w:r>
      <w:r w:rsidR="0076416B" w:rsidRPr="000E1A5F">
        <w:rPr>
          <w:lang w:val="en-GB"/>
          <w:rPrChange w:id="3334" w:author="Dioguardi, Fabio" w:date="2018-10-23T11:24:00Z">
            <w:rPr/>
          </w:rPrChange>
        </w:rPr>
        <w:t>set</w:t>
      </w:r>
      <w:r w:rsidR="00FC32AF" w:rsidRPr="000E1A5F">
        <w:rPr>
          <w:lang w:val="en-GB"/>
          <w:rPrChange w:id="3335" w:author="Dioguardi, Fabio" w:date="2018-10-23T11:24:00Z">
            <w:rPr/>
          </w:rPrChange>
        </w:rPr>
        <w:t>;</w:t>
      </w:r>
    </w:p>
    <w:p w14:paraId="0BB47670" w14:textId="15FBEFF1" w:rsidR="00835CDD" w:rsidRPr="000E1A5F" w:rsidRDefault="00835CDD" w:rsidP="001507E8">
      <w:pPr>
        <w:pStyle w:val="ListParagraph"/>
        <w:numPr>
          <w:ilvl w:val="0"/>
          <w:numId w:val="14"/>
        </w:numPr>
        <w:ind w:left="360"/>
        <w:rPr>
          <w:lang w:val="en-GB"/>
          <w:rPrChange w:id="3336" w:author="Dioguardi, Fabio" w:date="2018-10-23T11:24:00Z">
            <w:rPr/>
          </w:rPrChange>
        </w:rPr>
      </w:pPr>
      <w:r w:rsidRPr="000E1A5F">
        <w:rPr>
          <w:lang w:val="en-GB"/>
          <w:rPrChange w:id="3337" w:author="Dioguardi, Fabio" w:date="2018-10-23T11:24:00Z">
            <w:rPr/>
          </w:rPrChange>
        </w:rPr>
        <w:t xml:space="preserve">the </w:t>
      </w:r>
      <w:r w:rsidRPr="000E1A5F">
        <w:rPr>
          <w:b/>
          <w:lang w:val="en-GB"/>
          <w:rPrChange w:id="3338" w:author="Dioguardi, Fabio" w:date="2018-10-23T11:24:00Z">
            <w:rPr>
              <w:b/>
            </w:rPr>
          </w:rPrChange>
        </w:rPr>
        <w:t>height of the stratosphere above sea level</w:t>
      </w:r>
      <w:r w:rsidRPr="000E1A5F">
        <w:rPr>
          <w:lang w:val="en-GB"/>
          <w:rPrChange w:id="3339" w:author="Dioguardi, Fabio" w:date="2018-10-23T11:24:00Z">
            <w:rPr/>
          </w:rPrChange>
        </w:rPr>
        <w:t xml:space="preserve"> (in m): </w:t>
      </w:r>
      <w:r w:rsidR="00FC32AF" w:rsidRPr="000E1A5F">
        <w:rPr>
          <w:lang w:val="en-GB"/>
          <w:rPrChange w:id="3340" w:author="Dioguardi, Fabio" w:date="2018-10-23T11:24:00Z">
            <w:rPr/>
          </w:rPrChange>
        </w:rPr>
        <w:t>b</w:t>
      </w:r>
      <w:r w:rsidR="00487DD5" w:rsidRPr="000E1A5F">
        <w:rPr>
          <w:lang w:val="en-GB"/>
          <w:rPrChange w:id="3341" w:author="Dioguardi, Fabio" w:date="2018-10-23T11:24:00Z">
            <w:rPr/>
          </w:rPrChange>
        </w:rPr>
        <w:t>y default,</w:t>
      </w:r>
      <w:r w:rsidR="00FC32AF" w:rsidRPr="000E1A5F">
        <w:rPr>
          <w:lang w:val="en-GB"/>
          <w:rPrChange w:id="3342" w:author="Dioguardi, Fabio" w:date="2018-10-23T11:24:00Z">
            <w:rPr/>
          </w:rPrChange>
        </w:rPr>
        <w:t xml:space="preserve"> this is initialized to a value of</w:t>
      </w:r>
      <w:r w:rsidR="00487DD5" w:rsidRPr="000E1A5F">
        <w:rPr>
          <w:lang w:val="en-GB"/>
          <w:rPrChange w:id="3343" w:author="Dioguardi, Fabio" w:date="2018-10-23T11:24:00Z">
            <w:rPr/>
          </w:rPrChange>
        </w:rPr>
        <w:t xml:space="preserve"> </w:t>
      </w:r>
      <w:r w:rsidRPr="000E1A5F">
        <w:rPr>
          <w:lang w:val="en-GB"/>
          <w:rPrChange w:id="3344" w:author="Dioguardi, Fabio" w:date="2018-10-23T11:24:00Z">
            <w:rPr/>
          </w:rPrChange>
        </w:rPr>
        <w:t>20000</w:t>
      </w:r>
      <w:r w:rsidR="00FC32AF" w:rsidRPr="000E1A5F">
        <w:rPr>
          <w:lang w:val="en-GB"/>
          <w:rPrChange w:id="3345" w:author="Dioguardi, Fabio" w:date="2018-10-23T11:24:00Z">
            <w:rPr/>
          </w:rPrChange>
        </w:rPr>
        <w:t xml:space="preserve"> </w:t>
      </w:r>
      <w:r w:rsidRPr="000E1A5F">
        <w:rPr>
          <w:lang w:val="en-GB"/>
          <w:rPrChange w:id="3346" w:author="Dioguardi, Fabio" w:date="2018-10-23T11:24:00Z">
            <w:rPr/>
          </w:rPrChange>
        </w:rPr>
        <w:t>m</w:t>
      </w:r>
      <w:r w:rsidR="00FC32AF" w:rsidRPr="000E1A5F">
        <w:rPr>
          <w:lang w:val="en-GB"/>
          <w:rPrChange w:id="3347" w:author="Dioguardi, Fabio" w:date="2018-10-23T11:24:00Z">
            <w:rPr/>
          </w:rPrChange>
        </w:rPr>
        <w:t>;</w:t>
      </w:r>
    </w:p>
    <w:p w14:paraId="00FC11F1" w14:textId="77777777" w:rsidR="0076416B" w:rsidRPr="000E1A5F" w:rsidRDefault="00835CDD" w:rsidP="001507E8">
      <w:pPr>
        <w:pStyle w:val="ListParagraph"/>
        <w:numPr>
          <w:ilvl w:val="0"/>
          <w:numId w:val="14"/>
        </w:numPr>
        <w:ind w:left="360"/>
        <w:rPr>
          <w:lang w:val="en-GB"/>
          <w:rPrChange w:id="3348" w:author="Dioguardi, Fabio" w:date="2018-10-23T11:24:00Z">
            <w:rPr/>
          </w:rPrChange>
        </w:rPr>
      </w:pPr>
      <w:r w:rsidRPr="000E1A5F">
        <w:rPr>
          <w:b/>
          <w:lang w:val="en-GB"/>
          <w:rPrChange w:id="3349" w:author="Dioguardi, Fabio" w:date="2018-10-23T11:24:00Z">
            <w:rPr>
              <w:b/>
            </w:rPr>
          </w:rPrChange>
        </w:rPr>
        <w:t>temperature gradient within the troposphere</w:t>
      </w:r>
      <w:r w:rsidRPr="000E1A5F">
        <w:rPr>
          <w:lang w:val="en-GB"/>
          <w:rPrChange w:id="3350" w:author="Dioguardi, Fabio" w:date="2018-10-23T11:24:00Z">
            <w:rPr/>
          </w:rPrChange>
        </w:rPr>
        <w:t xml:space="preserve"> (in </w:t>
      </w:r>
      <w:r w:rsidR="00D67453" w:rsidRPr="000E1A5F">
        <w:rPr>
          <w:lang w:val="en-GB"/>
          <w:rPrChange w:id="3351" w:author="Dioguardi, Fabio" w:date="2018-10-23T11:24:00Z">
            <w:rPr/>
          </w:rPrChange>
        </w:rPr>
        <w:t>K</w:t>
      </w:r>
      <w:r w:rsidRPr="000E1A5F">
        <w:rPr>
          <w:lang w:val="en-GB"/>
          <w:rPrChange w:id="3352" w:author="Dioguardi, Fabio" w:date="2018-10-23T11:24:00Z">
            <w:rPr/>
          </w:rPrChange>
        </w:rPr>
        <w:t>/m):</w:t>
      </w:r>
      <w:r w:rsidR="00D67453" w:rsidRPr="000E1A5F">
        <w:rPr>
          <w:lang w:val="en-GB"/>
          <w:rPrChange w:id="3353" w:author="Dioguardi, Fabio" w:date="2018-10-23T11:24:00Z">
            <w:rPr/>
          </w:rPrChange>
        </w:rPr>
        <w:t xml:space="preserve"> </w:t>
      </w:r>
      <w:r w:rsidR="0076416B" w:rsidRPr="000E1A5F">
        <w:rPr>
          <w:lang w:val="en-GB"/>
          <w:rPrChange w:id="3354" w:author="Dioguardi, Fabio" w:date="2018-10-23T11:24:00Z">
            <w:rPr/>
          </w:rPrChange>
        </w:rPr>
        <w:t>by default, a value of -0.0065 K/m is set</w:t>
      </w:r>
      <w:r w:rsidR="0076416B" w:rsidRPr="000E1A5F">
        <w:rPr>
          <w:b/>
          <w:lang w:val="en-GB"/>
          <w:rPrChange w:id="3355" w:author="Dioguardi, Fabio" w:date="2018-10-23T11:24:00Z">
            <w:rPr>
              <w:b/>
            </w:rPr>
          </w:rPrChange>
        </w:rPr>
        <w:t xml:space="preserve"> </w:t>
      </w:r>
    </w:p>
    <w:p w14:paraId="23951F96" w14:textId="6148F69B" w:rsidR="00835CDD" w:rsidRPr="000E1A5F" w:rsidRDefault="00835CDD" w:rsidP="001507E8">
      <w:pPr>
        <w:pStyle w:val="ListParagraph"/>
        <w:numPr>
          <w:ilvl w:val="0"/>
          <w:numId w:val="14"/>
        </w:numPr>
        <w:ind w:left="360"/>
        <w:rPr>
          <w:lang w:val="en-GB"/>
          <w:rPrChange w:id="3356" w:author="Dioguardi, Fabio" w:date="2018-10-23T11:24:00Z">
            <w:rPr/>
          </w:rPrChange>
        </w:rPr>
      </w:pPr>
      <w:r w:rsidRPr="000E1A5F">
        <w:rPr>
          <w:b/>
          <w:lang w:val="en-GB"/>
          <w:rPrChange w:id="3357" w:author="Dioguardi, Fabio" w:date="2018-10-23T11:24:00Z">
            <w:rPr>
              <w:b/>
            </w:rPr>
          </w:rPrChange>
        </w:rPr>
        <w:t>temperature gradient between troposphere</w:t>
      </w:r>
      <w:r w:rsidRPr="000E1A5F">
        <w:rPr>
          <w:lang w:val="en-GB"/>
          <w:rPrChange w:id="3358" w:author="Dioguardi, Fabio" w:date="2018-10-23T11:24:00Z">
            <w:rPr/>
          </w:rPrChange>
        </w:rPr>
        <w:t xml:space="preserve"> </w:t>
      </w:r>
      <w:r w:rsidRPr="000E1A5F">
        <w:rPr>
          <w:b/>
          <w:lang w:val="en-GB"/>
          <w:rPrChange w:id="3359" w:author="Dioguardi, Fabio" w:date="2018-10-23T11:24:00Z">
            <w:rPr>
              <w:b/>
            </w:rPr>
          </w:rPrChange>
        </w:rPr>
        <w:t>and stratosphere</w:t>
      </w:r>
      <w:r w:rsidRPr="000E1A5F">
        <w:rPr>
          <w:lang w:val="en-GB"/>
          <w:rPrChange w:id="3360" w:author="Dioguardi, Fabio" w:date="2018-10-23T11:24:00Z">
            <w:rPr/>
          </w:rPrChange>
        </w:rPr>
        <w:t xml:space="preserve"> (in </w:t>
      </w:r>
      <w:r w:rsidR="00D67453" w:rsidRPr="000E1A5F">
        <w:rPr>
          <w:lang w:val="en-GB"/>
          <w:rPrChange w:id="3361" w:author="Dioguardi, Fabio" w:date="2018-10-23T11:24:00Z">
            <w:rPr/>
          </w:rPrChange>
        </w:rPr>
        <w:t>K</w:t>
      </w:r>
      <w:r w:rsidRPr="000E1A5F">
        <w:rPr>
          <w:lang w:val="en-GB"/>
          <w:rPrChange w:id="3362" w:author="Dioguardi, Fabio" w:date="2018-10-23T11:24:00Z">
            <w:rPr/>
          </w:rPrChange>
        </w:rPr>
        <w:t>/m):</w:t>
      </w:r>
      <w:r w:rsidR="00D67453" w:rsidRPr="000E1A5F">
        <w:rPr>
          <w:lang w:val="en-GB"/>
          <w:rPrChange w:id="3363" w:author="Dioguardi, Fabio" w:date="2018-10-23T11:24:00Z">
            <w:rPr/>
          </w:rPrChange>
        </w:rPr>
        <w:t xml:space="preserve"> </w:t>
      </w:r>
      <w:r w:rsidR="00FC32AF" w:rsidRPr="000E1A5F">
        <w:rPr>
          <w:lang w:val="en-GB"/>
          <w:rPrChange w:id="3364" w:author="Dioguardi, Fabio" w:date="2018-10-23T11:24:00Z">
            <w:rPr/>
          </w:rPrChange>
        </w:rPr>
        <w:t>b</w:t>
      </w:r>
      <w:r w:rsidR="00D67453" w:rsidRPr="000E1A5F">
        <w:rPr>
          <w:lang w:val="en-GB"/>
          <w:rPrChange w:id="3365" w:author="Dioguardi, Fabio" w:date="2018-10-23T11:24:00Z">
            <w:rPr/>
          </w:rPrChange>
        </w:rPr>
        <w:t xml:space="preserve">y default, </w:t>
      </w:r>
      <w:r w:rsidR="003E3C85" w:rsidRPr="000E1A5F">
        <w:rPr>
          <w:lang w:val="en-GB"/>
          <w:rPrChange w:id="3366" w:author="Dioguardi, Fabio" w:date="2018-10-23T11:24:00Z">
            <w:rPr/>
          </w:rPrChange>
        </w:rPr>
        <w:t>this is initialized to a value of</w:t>
      </w:r>
      <w:r w:rsidR="00D67453" w:rsidRPr="000E1A5F">
        <w:rPr>
          <w:lang w:val="en-GB"/>
          <w:rPrChange w:id="3367" w:author="Dioguardi, Fabio" w:date="2018-10-23T11:24:00Z">
            <w:rPr/>
          </w:rPrChange>
        </w:rPr>
        <w:t xml:space="preserve"> 0</w:t>
      </w:r>
      <w:r w:rsidR="003E3C85" w:rsidRPr="000E1A5F">
        <w:rPr>
          <w:lang w:val="en-GB"/>
          <w:rPrChange w:id="3368" w:author="Dioguardi, Fabio" w:date="2018-10-23T11:24:00Z">
            <w:rPr/>
          </w:rPrChange>
        </w:rPr>
        <w:t xml:space="preserve"> </w:t>
      </w:r>
      <w:r w:rsidR="00D67453" w:rsidRPr="000E1A5F">
        <w:rPr>
          <w:lang w:val="en-GB"/>
          <w:rPrChange w:id="3369" w:author="Dioguardi, Fabio" w:date="2018-10-23T11:24:00Z">
            <w:rPr/>
          </w:rPrChange>
        </w:rPr>
        <w:t>K/m</w:t>
      </w:r>
      <w:r w:rsidR="003E3C85" w:rsidRPr="000E1A5F">
        <w:rPr>
          <w:lang w:val="en-GB"/>
          <w:rPrChange w:id="3370" w:author="Dioguardi, Fabio" w:date="2018-10-23T11:24:00Z">
            <w:rPr/>
          </w:rPrChange>
        </w:rPr>
        <w:t>;</w:t>
      </w:r>
    </w:p>
    <w:p w14:paraId="1FA20A6D" w14:textId="09C995AF" w:rsidR="00835CDD" w:rsidRPr="000E1A5F" w:rsidRDefault="00835CDD" w:rsidP="001507E8">
      <w:pPr>
        <w:pStyle w:val="ListParagraph"/>
        <w:numPr>
          <w:ilvl w:val="0"/>
          <w:numId w:val="14"/>
        </w:numPr>
        <w:ind w:left="360"/>
        <w:rPr>
          <w:lang w:val="en-GB"/>
          <w:rPrChange w:id="3371" w:author="Dioguardi, Fabio" w:date="2018-10-23T11:24:00Z">
            <w:rPr/>
          </w:rPrChange>
        </w:rPr>
      </w:pPr>
      <w:r w:rsidRPr="000E1A5F">
        <w:rPr>
          <w:b/>
          <w:lang w:val="en-GB"/>
          <w:rPrChange w:id="3372" w:author="Dioguardi, Fabio" w:date="2018-10-23T11:24:00Z">
            <w:rPr>
              <w:b/>
            </w:rPr>
          </w:rPrChange>
        </w:rPr>
        <w:t>temperature gradient within the stratosphere</w:t>
      </w:r>
      <w:r w:rsidRPr="000E1A5F">
        <w:rPr>
          <w:lang w:val="en-GB"/>
          <w:rPrChange w:id="3373" w:author="Dioguardi, Fabio" w:date="2018-10-23T11:24:00Z">
            <w:rPr/>
          </w:rPrChange>
        </w:rPr>
        <w:t xml:space="preserve"> (in </w:t>
      </w:r>
      <w:r w:rsidR="00D67453" w:rsidRPr="000E1A5F">
        <w:rPr>
          <w:lang w:val="en-GB"/>
          <w:rPrChange w:id="3374" w:author="Dioguardi, Fabio" w:date="2018-10-23T11:24:00Z">
            <w:rPr/>
          </w:rPrChange>
        </w:rPr>
        <w:t>K</w:t>
      </w:r>
      <w:r w:rsidRPr="000E1A5F">
        <w:rPr>
          <w:lang w:val="en-GB"/>
          <w:rPrChange w:id="3375" w:author="Dioguardi, Fabio" w:date="2018-10-23T11:24:00Z">
            <w:rPr/>
          </w:rPrChange>
        </w:rPr>
        <w:t>/m):</w:t>
      </w:r>
      <w:r w:rsidR="00D67453" w:rsidRPr="000E1A5F">
        <w:rPr>
          <w:lang w:val="en-GB"/>
          <w:rPrChange w:id="3376" w:author="Dioguardi, Fabio" w:date="2018-10-23T11:24:00Z">
            <w:rPr/>
          </w:rPrChange>
        </w:rPr>
        <w:t xml:space="preserve"> </w:t>
      </w:r>
      <w:r w:rsidR="003E3C85" w:rsidRPr="000E1A5F">
        <w:rPr>
          <w:lang w:val="en-GB"/>
          <w:rPrChange w:id="3377" w:author="Dioguardi, Fabio" w:date="2018-10-23T11:24:00Z">
            <w:rPr/>
          </w:rPrChange>
        </w:rPr>
        <w:t>b</w:t>
      </w:r>
      <w:r w:rsidR="00D67453" w:rsidRPr="000E1A5F">
        <w:rPr>
          <w:lang w:val="en-GB"/>
          <w:rPrChange w:id="3378" w:author="Dioguardi, Fabio" w:date="2018-10-23T11:24:00Z">
            <w:rPr/>
          </w:rPrChange>
        </w:rPr>
        <w:t>y default,</w:t>
      </w:r>
      <w:r w:rsidR="003E3C85" w:rsidRPr="000E1A5F">
        <w:rPr>
          <w:lang w:val="en-GB"/>
          <w:rPrChange w:id="3379" w:author="Dioguardi, Fabio" w:date="2018-10-23T11:24:00Z">
            <w:rPr/>
          </w:rPrChange>
        </w:rPr>
        <w:t xml:space="preserve"> this is initialized to a value of</w:t>
      </w:r>
      <w:r w:rsidR="00D67453" w:rsidRPr="000E1A5F">
        <w:rPr>
          <w:lang w:val="en-GB"/>
          <w:rPrChange w:id="3380" w:author="Dioguardi, Fabio" w:date="2018-10-23T11:24:00Z">
            <w:rPr/>
          </w:rPrChange>
        </w:rPr>
        <w:t xml:space="preserve"> 0.002</w:t>
      </w:r>
      <w:r w:rsidR="003E3C85" w:rsidRPr="000E1A5F">
        <w:rPr>
          <w:lang w:val="en-GB"/>
          <w:rPrChange w:id="3381" w:author="Dioguardi, Fabio" w:date="2018-10-23T11:24:00Z">
            <w:rPr/>
          </w:rPrChange>
        </w:rPr>
        <w:t xml:space="preserve"> </w:t>
      </w:r>
      <w:r w:rsidR="00D67453" w:rsidRPr="000E1A5F">
        <w:rPr>
          <w:lang w:val="en-GB"/>
          <w:rPrChange w:id="3382" w:author="Dioguardi, Fabio" w:date="2018-10-23T11:24:00Z">
            <w:rPr/>
          </w:rPrChange>
        </w:rPr>
        <w:t>K/m</w:t>
      </w:r>
      <w:r w:rsidR="003E3C85" w:rsidRPr="000E1A5F">
        <w:rPr>
          <w:lang w:val="en-GB"/>
          <w:rPrChange w:id="3383" w:author="Dioguardi, Fabio" w:date="2018-10-23T11:24:00Z">
            <w:rPr/>
          </w:rPrChange>
        </w:rPr>
        <w:t>;</w:t>
      </w:r>
    </w:p>
    <w:p w14:paraId="18979314" w14:textId="320971E1" w:rsidR="00D67453" w:rsidRPr="000E1A5F" w:rsidRDefault="00AE6DED" w:rsidP="001507E8">
      <w:pPr>
        <w:pStyle w:val="ListParagraph"/>
        <w:numPr>
          <w:ilvl w:val="0"/>
          <w:numId w:val="14"/>
        </w:numPr>
        <w:ind w:left="360"/>
        <w:rPr>
          <w:lang w:val="en-GB"/>
          <w:rPrChange w:id="3384" w:author="Dioguardi, Fabio" w:date="2018-10-23T11:24:00Z">
            <w:rPr/>
          </w:rPrChange>
        </w:rPr>
      </w:pPr>
      <w:proofErr w:type="gramStart"/>
      <w:r w:rsidRPr="000E1A5F">
        <w:rPr>
          <w:b/>
          <w:lang w:val="en-GB"/>
          <w:rPrChange w:id="3385" w:author="Dioguardi, Fabio" w:date="2018-10-23T11:24:00Z">
            <w:rPr>
              <w:b/>
            </w:rPr>
          </w:rPrChange>
        </w:rPr>
        <w:t>plume-height-averaged</w:t>
      </w:r>
      <w:proofErr w:type="gramEnd"/>
      <w:r w:rsidRPr="000E1A5F">
        <w:rPr>
          <w:b/>
          <w:lang w:val="en-GB"/>
          <w:rPrChange w:id="3386" w:author="Dioguardi, Fabio" w:date="2018-10-23T11:24:00Z">
            <w:rPr>
              <w:b/>
            </w:rPr>
          </w:rPrChange>
        </w:rPr>
        <w:t xml:space="preserve"> wind speed </w:t>
      </w:r>
      <w:r w:rsidR="00835CDD" w:rsidRPr="000E1A5F">
        <w:rPr>
          <w:lang w:val="en-GB"/>
          <w:rPrChange w:id="3387" w:author="Dioguardi, Fabio" w:date="2018-10-23T11:24:00Z">
            <w:rPr/>
          </w:rPrChange>
        </w:rPr>
        <w:t>(in m/s)</w:t>
      </w:r>
      <w:r w:rsidR="00D67453" w:rsidRPr="000E1A5F">
        <w:rPr>
          <w:lang w:val="en-GB"/>
          <w:rPrChange w:id="3388" w:author="Dioguardi, Fabio" w:date="2018-10-23T11:24:00Z">
            <w:rPr/>
          </w:rPrChange>
        </w:rPr>
        <w:t xml:space="preserve">: </w:t>
      </w:r>
      <w:r w:rsidR="0076416B" w:rsidRPr="000E1A5F">
        <w:rPr>
          <w:lang w:val="en-GB"/>
          <w:rPrChange w:id="3389" w:author="Dioguardi, Fabio" w:date="2018-10-23T11:24:00Z">
            <w:rPr/>
          </w:rPrChange>
        </w:rPr>
        <w:t>a wind speed of 10m/s is set as default</w:t>
      </w:r>
      <w:r w:rsidR="00D67453" w:rsidRPr="000E1A5F">
        <w:rPr>
          <w:lang w:val="en-GB"/>
          <w:rPrChange w:id="3390" w:author="Dioguardi, Fabio" w:date="2018-10-23T11:24:00Z">
            <w:rPr/>
          </w:rPrChange>
        </w:rPr>
        <w:t>.</w:t>
      </w:r>
    </w:p>
    <w:p w14:paraId="54B063E0" w14:textId="4F1ADFF1" w:rsidR="00FD2A67" w:rsidRPr="000E1A5F" w:rsidRDefault="00FD2A67" w:rsidP="00FD2A67">
      <w:pPr>
        <w:rPr>
          <w:lang w:val="en-GB"/>
          <w:rPrChange w:id="3391" w:author="Dioguardi, Fabio" w:date="2018-10-23T11:24:00Z">
            <w:rPr/>
          </w:rPrChange>
        </w:rPr>
      </w:pPr>
      <w:r w:rsidRPr="000E1A5F">
        <w:rPr>
          <w:lang w:val="en-GB"/>
          <w:rPrChange w:id="3392" w:author="Dioguardi, Fabio" w:date="2018-10-23T11:24:00Z">
            <w:rPr/>
          </w:rPrChange>
        </w:rPr>
        <w:t>In the lower right corner of the window a URL of a webpage is displayed, which provides all relevant atmospheric information.</w:t>
      </w:r>
    </w:p>
    <w:p w14:paraId="6E856D5B" w14:textId="1B4CFB67" w:rsidR="00D47F3F" w:rsidRPr="000E1A5F" w:rsidRDefault="00A82923" w:rsidP="00D67453">
      <w:pPr>
        <w:rPr>
          <w:lang w:val="en-GB"/>
          <w:rPrChange w:id="3393" w:author="Dioguardi, Fabio" w:date="2018-10-23T11:24:00Z">
            <w:rPr/>
          </w:rPrChange>
        </w:rPr>
      </w:pPr>
      <w:r w:rsidRPr="000E1A5F">
        <w:rPr>
          <w:lang w:val="en-GB"/>
          <w:rPrChange w:id="3394" w:author="Dioguardi, Fabio" w:date="2018-10-23T11:24:00Z">
            <w:rPr/>
          </w:rPrChange>
        </w:rPr>
        <w:t>The settings are saved by clicking on the “Update Model Parameters”</w:t>
      </w:r>
      <w:r w:rsidR="009E6CC1" w:rsidRPr="000E1A5F">
        <w:rPr>
          <w:lang w:val="en-GB"/>
          <w:rPrChange w:id="3395" w:author="Dioguardi, Fabio" w:date="2018-10-23T11:24:00Z">
            <w:rPr/>
          </w:rPrChange>
        </w:rPr>
        <w:t xml:space="preserve"> button</w:t>
      </w:r>
      <w:r w:rsidRPr="000E1A5F">
        <w:rPr>
          <w:lang w:val="en-GB"/>
          <w:rPrChange w:id="3396" w:author="Dioguardi, Fabio" w:date="2018-10-23T11:24:00Z">
            <w:rPr/>
          </w:rPrChange>
        </w:rPr>
        <w:t xml:space="preserve"> located at the left bottom of the window.</w:t>
      </w:r>
      <w:r w:rsidR="00747C57" w:rsidRPr="000E1A5F">
        <w:rPr>
          <w:lang w:val="en-GB"/>
          <w:rPrChange w:id="3397" w:author="Dioguardi, Fabio" w:date="2018-10-23T11:24:00Z">
            <w:rPr/>
          </w:rPrChange>
        </w:rPr>
        <w:t xml:space="preserve"> </w:t>
      </w:r>
      <w:r w:rsidR="00D47F3F" w:rsidRPr="000E1A5F">
        <w:rPr>
          <w:lang w:val="en-GB"/>
          <w:rPrChange w:id="3398" w:author="Dioguardi, Fabio" w:date="2018-10-23T11:24:00Z">
            <w:rPr/>
          </w:rPrChange>
        </w:rPr>
        <w:t>F</w:t>
      </w:r>
      <w:r w:rsidR="009F201A" w:rsidRPr="000E1A5F">
        <w:rPr>
          <w:lang w:val="en-GB"/>
          <w:rPrChange w:id="3399" w:author="Dioguardi, Fabio" w:date="2018-10-23T11:24:00Z">
            <w:rPr/>
          </w:rPrChange>
        </w:rPr>
        <w:t>IX confirms the update by the returning:</w:t>
      </w:r>
    </w:p>
    <w:p w14:paraId="237964E7" w14:textId="3169B6F8" w:rsidR="009F201A" w:rsidRPr="000E1A5F" w:rsidRDefault="009F201A" w:rsidP="009F201A">
      <w:pPr>
        <w:jc w:val="center"/>
        <w:rPr>
          <w:lang w:val="en-GB"/>
          <w:rPrChange w:id="3400" w:author="Dioguardi, Fabio" w:date="2018-10-23T11:24:00Z">
            <w:rPr/>
          </w:rPrChange>
        </w:rPr>
      </w:pPr>
      <w:r w:rsidRPr="000E1A5F">
        <w:rPr>
          <w:rFonts w:ascii="Courier New" w:hAnsi="Courier New" w:cs="Courier New"/>
          <w:color w:val="006600"/>
          <w:lang w:val="en-GB"/>
          <w:rPrChange w:id="3401" w:author="Dioguardi, Fabio" w:date="2018-10-23T11:24:00Z">
            <w:rPr>
              <w:rFonts w:ascii="Courier New" w:hAnsi="Courier New" w:cs="Courier New"/>
              <w:color w:val="006600"/>
            </w:rPr>
          </w:rPrChange>
        </w:rPr>
        <w:lastRenderedPageBreak/>
        <w:t xml:space="preserve">*** </w:t>
      </w:r>
      <w:proofErr w:type="gramStart"/>
      <w:r w:rsidRPr="000E1A5F">
        <w:rPr>
          <w:rFonts w:ascii="Courier New" w:hAnsi="Courier New" w:cs="Courier New"/>
          <w:color w:val="006600"/>
          <w:lang w:val="en-GB"/>
          <w:rPrChange w:id="3402"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3403" w:author="Dioguardi, Fabio" w:date="2018-10-23T11:24:00Z">
            <w:rPr>
              <w:rFonts w:ascii="Courier New" w:hAnsi="Courier New" w:cs="Courier New"/>
              <w:color w:val="006600"/>
            </w:rPr>
          </w:rPrChange>
        </w:rPr>
        <w:t xml:space="preserve"> updated! ***</w:t>
      </w:r>
    </w:p>
    <w:p w14:paraId="62008A6F" w14:textId="4D1D037F" w:rsidR="00A82923" w:rsidRPr="000E1A5F" w:rsidRDefault="00747C57" w:rsidP="00D67453">
      <w:pPr>
        <w:rPr>
          <w:lang w:val="en-GB"/>
          <w:rPrChange w:id="3404" w:author="Dioguardi, Fabio" w:date="2018-10-23T11:24:00Z">
            <w:rPr/>
          </w:rPrChange>
        </w:rPr>
      </w:pPr>
      <w:r w:rsidRPr="000E1A5F">
        <w:rPr>
          <w:lang w:val="en-GB"/>
          <w:rPrChange w:id="3405" w:author="Dioguardi, Fabio" w:date="2018-10-23T11:24:00Z">
            <w:rPr/>
          </w:rPrChange>
        </w:rPr>
        <w:t xml:space="preserve">If the window is closed without </w:t>
      </w:r>
      <w:r w:rsidR="00CD42AA" w:rsidRPr="000E1A5F">
        <w:rPr>
          <w:lang w:val="en-GB"/>
          <w:rPrChange w:id="3406" w:author="Dioguardi, Fabio" w:date="2018-10-23T11:24:00Z">
            <w:rPr/>
          </w:rPrChange>
        </w:rPr>
        <w:t>having clicked</w:t>
      </w:r>
      <w:r w:rsidRPr="000E1A5F">
        <w:rPr>
          <w:lang w:val="en-GB"/>
          <w:rPrChange w:id="3407" w:author="Dioguardi, Fabio" w:date="2018-10-23T11:24:00Z">
            <w:rPr/>
          </w:rPrChange>
        </w:rPr>
        <w:t xml:space="preserve"> the update button any change in the entries will be discarded.</w:t>
      </w:r>
    </w:p>
    <w:p w14:paraId="24E3F2E5" w14:textId="77777777" w:rsidR="00A82923" w:rsidRPr="000E1A5F" w:rsidRDefault="00A82923" w:rsidP="00D67453">
      <w:pPr>
        <w:rPr>
          <w:lang w:val="en-GB"/>
          <w:rPrChange w:id="3408" w:author="Dioguardi, Fabio" w:date="2018-10-23T11:24:00Z">
            <w:rPr/>
          </w:rPrChange>
        </w:rPr>
      </w:pPr>
    </w:p>
    <w:p w14:paraId="711C6A97" w14:textId="77777777" w:rsidR="00FD2A67" w:rsidRPr="000E1A5F" w:rsidRDefault="00A82923" w:rsidP="00A82923">
      <w:pPr>
        <w:pBdr>
          <w:top w:val="single" w:sz="4" w:space="1" w:color="auto"/>
          <w:left w:val="single" w:sz="4" w:space="4" w:color="auto"/>
          <w:bottom w:val="single" w:sz="4" w:space="1" w:color="auto"/>
          <w:right w:val="single" w:sz="4" w:space="4" w:color="auto"/>
        </w:pBdr>
        <w:rPr>
          <w:lang w:val="en-GB"/>
          <w:rPrChange w:id="3409" w:author="Dioguardi, Fabio" w:date="2018-10-23T11:24:00Z">
            <w:rPr/>
          </w:rPrChange>
        </w:rPr>
      </w:pPr>
      <w:r w:rsidRPr="000E1A5F">
        <w:rPr>
          <w:b/>
          <w:lang w:val="en-GB"/>
          <w:rPrChange w:id="3410" w:author="Dioguardi, Fabio" w:date="2018-10-23T11:24:00Z">
            <w:rPr>
              <w:b/>
            </w:rPr>
          </w:rPrChange>
        </w:rPr>
        <w:t>Important Note</w:t>
      </w:r>
      <w:r w:rsidRPr="000E1A5F">
        <w:rPr>
          <w:lang w:val="en-GB"/>
          <w:rPrChange w:id="3411" w:author="Dioguardi, Fabio" w:date="2018-10-23T11:24:00Z">
            <w:rPr/>
          </w:rPrChange>
        </w:rPr>
        <w:t xml:space="preserve">: </w:t>
      </w:r>
    </w:p>
    <w:p w14:paraId="57EA084B" w14:textId="6A32089B" w:rsidR="00A82923" w:rsidRPr="000E1A5F" w:rsidRDefault="00747C57" w:rsidP="00A82923">
      <w:pPr>
        <w:pBdr>
          <w:top w:val="single" w:sz="4" w:space="1" w:color="auto"/>
          <w:left w:val="single" w:sz="4" w:space="4" w:color="auto"/>
          <w:bottom w:val="single" w:sz="4" w:space="1" w:color="auto"/>
          <w:right w:val="single" w:sz="4" w:space="4" w:color="auto"/>
        </w:pBdr>
        <w:rPr>
          <w:lang w:val="en-GB"/>
          <w:rPrChange w:id="3412" w:author="Dioguardi, Fabio" w:date="2018-10-23T11:24:00Z">
            <w:rPr/>
          </w:rPrChange>
        </w:rPr>
      </w:pPr>
      <w:r w:rsidRPr="000E1A5F">
        <w:rPr>
          <w:lang w:val="en-GB"/>
          <w:rPrChange w:id="3413" w:author="Dioguardi, Fabio" w:date="2018-10-23T11:24:00Z">
            <w:rPr/>
          </w:rPrChange>
        </w:rPr>
        <w:t>Changes</w:t>
      </w:r>
      <w:r w:rsidR="00A82923" w:rsidRPr="000E1A5F">
        <w:rPr>
          <w:lang w:val="en-GB"/>
          <w:rPrChange w:id="3414" w:author="Dioguardi, Fabio" w:date="2018-10-23T11:24:00Z">
            <w:rPr/>
          </w:rPrChange>
        </w:rPr>
        <w:t xml:space="preserve"> are only saved if the “Update Model Parameters” </w:t>
      </w:r>
      <w:r w:rsidR="00FD2A67" w:rsidRPr="000E1A5F">
        <w:rPr>
          <w:lang w:val="en-GB"/>
          <w:rPrChange w:id="3415" w:author="Dioguardi, Fabio" w:date="2018-10-23T11:24:00Z">
            <w:rPr/>
          </w:rPrChange>
        </w:rPr>
        <w:t xml:space="preserve">button </w:t>
      </w:r>
      <w:r w:rsidR="00A82923" w:rsidRPr="000E1A5F">
        <w:rPr>
          <w:lang w:val="en-GB"/>
          <w:rPrChange w:id="3416" w:author="Dioguardi, Fabio" w:date="2018-10-23T11:24:00Z">
            <w:rPr/>
          </w:rPrChange>
        </w:rPr>
        <w:t>has been clicked</w:t>
      </w:r>
      <w:r w:rsidRPr="000E1A5F">
        <w:rPr>
          <w:lang w:val="en-GB"/>
          <w:rPrChange w:id="3417" w:author="Dioguardi, Fabio" w:date="2018-10-23T11:24:00Z">
            <w:rPr/>
          </w:rPrChange>
        </w:rPr>
        <w:t xml:space="preserve">! </w:t>
      </w:r>
    </w:p>
    <w:p w14:paraId="67E3EAA8" w14:textId="5E77FC77" w:rsidR="00CD42AA" w:rsidRPr="000E1A5F" w:rsidRDefault="00A82923">
      <w:pPr>
        <w:rPr>
          <w:lang w:val="en-GB"/>
          <w:rPrChange w:id="3418" w:author="Dioguardi, Fabio" w:date="2018-10-23T11:24:00Z">
            <w:rPr/>
          </w:rPrChange>
        </w:rPr>
      </w:pPr>
      <w:r w:rsidRPr="000E1A5F">
        <w:rPr>
          <w:lang w:val="en-GB"/>
          <w:rPrChange w:id="3419" w:author="Dioguardi, Fabio" w:date="2018-10-23T11:24:00Z">
            <w:rPr/>
          </w:rPrChange>
        </w:rPr>
        <w:t xml:space="preserve"> </w:t>
      </w:r>
    </w:p>
    <w:p w14:paraId="0CA901E5" w14:textId="2BBCCC69" w:rsidR="00A139D8" w:rsidRPr="000E1A5F" w:rsidRDefault="00A139D8" w:rsidP="004E20AA">
      <w:pPr>
        <w:pStyle w:val="Heading2"/>
        <w:rPr>
          <w:lang w:val="en-GB"/>
          <w:rPrChange w:id="3420" w:author="Dioguardi, Fabio" w:date="2018-10-23T11:24:00Z">
            <w:rPr/>
          </w:rPrChange>
        </w:rPr>
      </w:pPr>
      <w:bookmarkStart w:id="3421" w:name="_Ref482445425"/>
      <w:r w:rsidRPr="000E1A5F">
        <w:rPr>
          <w:lang w:val="en-GB"/>
          <w:rPrChange w:id="3422" w:author="Dioguardi, Fabio" w:date="2018-10-23T11:24:00Z">
            <w:rPr/>
          </w:rPrChange>
        </w:rPr>
        <w:t xml:space="preserve"> </w:t>
      </w:r>
      <w:bookmarkStart w:id="3423" w:name="_Ref483234424"/>
      <w:bookmarkStart w:id="3424" w:name="_Toc528058496"/>
      <w:r w:rsidRPr="000E1A5F">
        <w:rPr>
          <w:lang w:val="en-GB"/>
          <w:rPrChange w:id="3425" w:author="Dioguardi, Fabio" w:date="2018-10-23T11:24:00Z">
            <w:rPr/>
          </w:rPrChange>
        </w:rPr>
        <w:t>“Plume Height Sensors”</w:t>
      </w:r>
      <w:bookmarkEnd w:id="3421"/>
      <w:bookmarkEnd w:id="3423"/>
      <w:bookmarkEnd w:id="3424"/>
    </w:p>
    <w:p w14:paraId="28D60090" w14:textId="77777777" w:rsidR="00A139D8" w:rsidRPr="000E1A5F" w:rsidRDefault="00A139D8" w:rsidP="00D67453">
      <w:pPr>
        <w:rPr>
          <w:lang w:val="en-GB"/>
          <w:rPrChange w:id="3426" w:author="Dioguardi, Fabio" w:date="2018-10-23T11:24:00Z">
            <w:rPr/>
          </w:rPrChange>
        </w:rPr>
      </w:pPr>
    </w:p>
    <w:p w14:paraId="59AE9096" w14:textId="12E356E4" w:rsidR="00A82923" w:rsidRPr="000E1A5F" w:rsidRDefault="00A139D8" w:rsidP="00A82923">
      <w:pPr>
        <w:rPr>
          <w:lang w:val="en-GB"/>
          <w:rPrChange w:id="3427" w:author="Dioguardi, Fabio" w:date="2018-10-23T11:24:00Z">
            <w:rPr/>
          </w:rPrChange>
        </w:rPr>
      </w:pPr>
      <w:r w:rsidRPr="000E1A5F">
        <w:rPr>
          <w:lang w:val="en-GB"/>
          <w:rPrChange w:id="3428" w:author="Dioguardi, Fabio" w:date="2018-10-23T11:24:00Z">
            <w:rPr/>
          </w:rPrChange>
        </w:rPr>
        <w:t xml:space="preserve">This important </w:t>
      </w:r>
      <w:r w:rsidR="004C0CB8" w:rsidRPr="000E1A5F">
        <w:rPr>
          <w:lang w:val="en-GB"/>
          <w:rPrChange w:id="3429" w:author="Dioguardi, Fabio" w:date="2018-10-23T11:24:00Z">
            <w:rPr/>
          </w:rPrChange>
        </w:rPr>
        <w:t>menu</w:t>
      </w:r>
      <w:r w:rsidRPr="000E1A5F">
        <w:rPr>
          <w:lang w:val="en-GB"/>
          <w:rPrChange w:id="3430" w:author="Dioguardi, Fabio" w:date="2018-10-23T11:24:00Z">
            <w:rPr/>
          </w:rPrChange>
        </w:rPr>
        <w:t xml:space="preserve"> serves as</w:t>
      </w:r>
      <w:r w:rsidR="003E3C85" w:rsidRPr="000E1A5F">
        <w:rPr>
          <w:lang w:val="en-GB"/>
          <w:rPrChange w:id="3431" w:author="Dioguardi, Fabio" w:date="2018-10-23T11:24:00Z">
            <w:rPr/>
          </w:rPrChange>
        </w:rPr>
        <w:t xml:space="preserve"> a</w:t>
      </w:r>
      <w:r w:rsidRPr="000E1A5F">
        <w:rPr>
          <w:lang w:val="en-GB"/>
          <w:rPrChange w:id="3432" w:author="Dioguardi, Fabio" w:date="2018-10-23T11:24:00Z">
            <w:rPr/>
          </w:rPrChange>
        </w:rPr>
        <w:t xml:space="preserve"> control </w:t>
      </w:r>
      <w:proofErr w:type="spellStart"/>
      <w:r w:rsidRPr="000E1A5F">
        <w:rPr>
          <w:lang w:val="en-GB"/>
          <w:rPrChange w:id="3433" w:author="Dioguardi, Fabio" w:date="2018-10-23T11:24:00Z">
            <w:rPr/>
          </w:rPrChange>
        </w:rPr>
        <w:t>center</w:t>
      </w:r>
      <w:proofErr w:type="spellEnd"/>
      <w:r w:rsidRPr="000E1A5F">
        <w:rPr>
          <w:lang w:val="en-GB"/>
          <w:rPrChange w:id="3434" w:author="Dioguardi, Fabio" w:date="2018-10-23T11:24:00Z">
            <w:rPr/>
          </w:rPrChange>
        </w:rPr>
        <w:t xml:space="preserve"> </w:t>
      </w:r>
      <w:r w:rsidR="003E3C85" w:rsidRPr="000E1A5F">
        <w:rPr>
          <w:lang w:val="en-GB"/>
          <w:rPrChange w:id="3435" w:author="Dioguardi, Fabio" w:date="2018-10-23T11:24:00Z">
            <w:rPr/>
          </w:rPrChange>
        </w:rPr>
        <w:t xml:space="preserve">for </w:t>
      </w:r>
      <w:r w:rsidR="004C0CB8" w:rsidRPr="000E1A5F">
        <w:rPr>
          <w:lang w:val="en-GB"/>
          <w:rPrChange w:id="3436" w:author="Dioguardi, Fabio" w:date="2018-10-23T11:24:00Z">
            <w:rPr/>
          </w:rPrChange>
        </w:rPr>
        <w:t>all</w:t>
      </w:r>
      <w:r w:rsidR="003E3C85" w:rsidRPr="000E1A5F">
        <w:rPr>
          <w:lang w:val="en-GB"/>
          <w:rPrChange w:id="3437" w:author="Dioguardi, Fabio" w:date="2018-10-23T11:24:00Z">
            <w:rPr/>
          </w:rPrChange>
        </w:rPr>
        <w:t xml:space="preserve"> the</w:t>
      </w:r>
      <w:r w:rsidR="004C0CB8" w:rsidRPr="000E1A5F">
        <w:rPr>
          <w:lang w:val="en-GB"/>
          <w:rPrChange w:id="3438" w:author="Dioguardi, Fabio" w:date="2018-10-23T11:24:00Z">
            <w:rPr/>
          </w:rPrChange>
        </w:rPr>
        <w:t xml:space="preserve"> </w:t>
      </w:r>
      <w:r w:rsidRPr="000E1A5F">
        <w:rPr>
          <w:lang w:val="en-GB"/>
          <w:rPrChange w:id="3439" w:author="Dioguardi, Fabio" w:date="2018-10-23T11:24:00Z">
            <w:rPr/>
          </w:rPrChange>
        </w:rPr>
        <w:t xml:space="preserve">plume height </w:t>
      </w:r>
      <w:r w:rsidR="004C0CB8" w:rsidRPr="000E1A5F">
        <w:rPr>
          <w:lang w:val="en-GB"/>
          <w:rPrChange w:id="3440" w:author="Dioguardi, Fabio" w:date="2018-10-23T11:24:00Z">
            <w:rPr/>
          </w:rPrChange>
        </w:rPr>
        <w:t>data sources that feed</w:t>
      </w:r>
      <w:r w:rsidR="003E3C85" w:rsidRPr="000E1A5F">
        <w:rPr>
          <w:lang w:val="en-GB"/>
          <w:rPrChange w:id="3441" w:author="Dioguardi, Fabio" w:date="2018-10-23T11:24:00Z">
            <w:rPr/>
          </w:rPrChange>
        </w:rPr>
        <w:t xml:space="preserve"> the</w:t>
      </w:r>
      <w:r w:rsidR="004C0CB8" w:rsidRPr="000E1A5F">
        <w:rPr>
          <w:lang w:val="en-GB"/>
          <w:rPrChange w:id="3442" w:author="Dioguardi, Fabio" w:date="2018-10-23T11:24:00Z">
            <w:rPr/>
          </w:rPrChange>
        </w:rPr>
        <w:t xml:space="preserve"> FOXI </w:t>
      </w:r>
      <w:r w:rsidR="003E3C85" w:rsidRPr="000E1A5F">
        <w:rPr>
          <w:lang w:val="en-GB"/>
          <w:rPrChange w:id="3443" w:author="Dioguardi, Fabio" w:date="2018-10-23T11:24:00Z">
            <w:rPr/>
          </w:rPrChange>
        </w:rPr>
        <w:t xml:space="preserve">program </w:t>
      </w:r>
      <w:r w:rsidR="004C0CB8" w:rsidRPr="000E1A5F">
        <w:rPr>
          <w:lang w:val="en-GB"/>
          <w:rPrChange w:id="3444" w:author="Dioguardi, Fabio" w:date="2018-10-23T11:24:00Z">
            <w:rPr/>
          </w:rPrChange>
        </w:rPr>
        <w:t xml:space="preserve">with information. </w:t>
      </w:r>
      <w:r w:rsidR="00A82923" w:rsidRPr="000E1A5F">
        <w:rPr>
          <w:lang w:val="en-GB"/>
          <w:rPrChange w:id="3445" w:author="Dioguardi, Fabio" w:date="2018-10-23T11:24:00Z">
            <w:rPr/>
          </w:rPrChange>
        </w:rPr>
        <w:t xml:space="preserve">A screenshot of this window is shown in </w:t>
      </w:r>
      <w:r w:rsidR="0075081C" w:rsidRPr="000E1A5F">
        <w:rPr>
          <w:lang w:val="en-GB"/>
          <w:rPrChange w:id="3446" w:author="Dioguardi, Fabio" w:date="2018-10-23T11:24:00Z">
            <w:rPr/>
          </w:rPrChange>
        </w:rPr>
        <w:fldChar w:fldCharType="begin"/>
      </w:r>
      <w:r w:rsidR="0075081C" w:rsidRPr="000E1A5F">
        <w:rPr>
          <w:lang w:val="en-GB"/>
          <w:rPrChange w:id="3447" w:author="Dioguardi, Fabio" w:date="2018-10-23T11:24:00Z">
            <w:rPr/>
          </w:rPrChange>
        </w:rPr>
        <w:instrText xml:space="preserve"> REF _Ref482273129 \h </w:instrText>
      </w:r>
      <w:r w:rsidR="0075081C" w:rsidRPr="000E1A5F">
        <w:rPr>
          <w:lang w:val="en-GB"/>
          <w:rPrChange w:id="3448" w:author="Dioguardi, Fabio" w:date="2018-10-23T11:24:00Z">
            <w:rPr/>
          </w:rPrChange>
        </w:rPr>
      </w:r>
      <w:r w:rsidR="0075081C" w:rsidRPr="000E1A5F">
        <w:rPr>
          <w:lang w:val="en-GB"/>
          <w:rPrChange w:id="3449" w:author="Dioguardi, Fabio" w:date="2018-10-23T11:24:00Z">
            <w:rPr/>
          </w:rPrChange>
        </w:rPr>
        <w:fldChar w:fldCharType="separate"/>
      </w:r>
      <w:r w:rsidR="00DE7C99" w:rsidRPr="000E1A5F">
        <w:rPr>
          <w:lang w:val="en-GB"/>
          <w:rPrChange w:id="3450" w:author="Dioguardi, Fabio" w:date="2018-10-23T11:24:00Z">
            <w:rPr/>
          </w:rPrChange>
        </w:rPr>
        <w:t xml:space="preserve">Figure </w:t>
      </w:r>
      <w:r w:rsidR="00DE7C99" w:rsidRPr="000E1A5F">
        <w:rPr>
          <w:noProof/>
          <w:lang w:val="en-GB"/>
          <w:rPrChange w:id="3451" w:author="Dioguardi, Fabio" w:date="2018-10-23T11:24:00Z">
            <w:rPr>
              <w:noProof/>
            </w:rPr>
          </w:rPrChange>
        </w:rPr>
        <w:t>18</w:t>
      </w:r>
      <w:r w:rsidR="0075081C" w:rsidRPr="000E1A5F">
        <w:rPr>
          <w:lang w:val="en-GB"/>
          <w:rPrChange w:id="3452" w:author="Dioguardi, Fabio" w:date="2018-10-23T11:24:00Z">
            <w:rPr/>
          </w:rPrChange>
        </w:rPr>
        <w:fldChar w:fldCharType="end"/>
      </w:r>
      <w:r w:rsidR="00A82923" w:rsidRPr="000E1A5F">
        <w:rPr>
          <w:lang w:val="en-GB"/>
          <w:rPrChange w:id="3453" w:author="Dioguardi, Fabio" w:date="2018-10-23T11:24:00Z">
            <w:rPr/>
          </w:rPrChange>
        </w:rPr>
        <w:t>.</w:t>
      </w:r>
    </w:p>
    <w:p w14:paraId="4E4AECA6" w14:textId="77777777" w:rsidR="004C0CB8" w:rsidRPr="000E1A5F" w:rsidRDefault="004C0CB8" w:rsidP="004C0CB8">
      <w:pPr>
        <w:rPr>
          <w:lang w:val="en-GB"/>
          <w:rPrChange w:id="3454" w:author="Dioguardi, Fabio" w:date="2018-10-23T11:24:00Z">
            <w:rPr/>
          </w:rPrChange>
        </w:rPr>
      </w:pPr>
    </w:p>
    <w:p w14:paraId="3D371507" w14:textId="77777777" w:rsidR="0076416B" w:rsidRPr="000E1A5F" w:rsidRDefault="004C0CB8" w:rsidP="0076416B">
      <w:pPr>
        <w:keepNext/>
        <w:jc w:val="center"/>
        <w:rPr>
          <w:lang w:val="en-GB"/>
          <w:rPrChange w:id="3455" w:author="Dioguardi, Fabio" w:date="2018-10-23T11:24:00Z">
            <w:rPr/>
          </w:rPrChange>
        </w:rPr>
      </w:pPr>
      <w:r w:rsidRPr="000E1A5F">
        <w:rPr>
          <w:noProof/>
          <w:lang w:val="en-GB" w:eastAsia="en-GB"/>
        </w:rPr>
        <w:drawing>
          <wp:inline distT="0" distB="0" distL="0" distR="0" wp14:anchorId="33856BDC" wp14:editId="3BDF4A5B">
            <wp:extent cx="3119105" cy="381467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ix_PlumeHeightSensors0.jpg"/>
                    <pic:cNvPicPr/>
                  </pic:nvPicPr>
                  <pic:blipFill>
                    <a:blip r:embed="rId25">
                      <a:extLst>
                        <a:ext uri="{28A0092B-C50C-407E-A947-70E740481C1C}">
                          <a14:useLocalDpi xmlns:a14="http://schemas.microsoft.com/office/drawing/2010/main" val="0"/>
                        </a:ext>
                      </a:extLst>
                    </a:blip>
                    <a:stretch>
                      <a:fillRect/>
                    </a:stretch>
                  </pic:blipFill>
                  <pic:spPr>
                    <a:xfrm>
                      <a:off x="0" y="0"/>
                      <a:ext cx="3119105" cy="3814671"/>
                    </a:xfrm>
                    <a:prstGeom prst="rect">
                      <a:avLst/>
                    </a:prstGeom>
                  </pic:spPr>
                </pic:pic>
              </a:graphicData>
            </a:graphic>
          </wp:inline>
        </w:drawing>
      </w:r>
    </w:p>
    <w:p w14:paraId="022783DD" w14:textId="13A397E6" w:rsidR="00747C57" w:rsidRPr="000E1A5F" w:rsidRDefault="0076416B" w:rsidP="0076416B">
      <w:pPr>
        <w:pStyle w:val="Caption"/>
        <w:jc w:val="center"/>
        <w:rPr>
          <w:lang w:val="en-GB"/>
          <w:rPrChange w:id="3456" w:author="Dioguardi, Fabio" w:date="2018-10-23T11:24:00Z">
            <w:rPr/>
          </w:rPrChange>
        </w:rPr>
      </w:pPr>
      <w:bookmarkStart w:id="3457" w:name="_Ref482273129"/>
      <w:bookmarkStart w:id="3458" w:name="_Ref482273125"/>
      <w:r w:rsidRPr="000E1A5F">
        <w:rPr>
          <w:lang w:val="en-GB"/>
          <w:rPrChange w:id="3459" w:author="Dioguardi, Fabio" w:date="2018-10-23T11:24:00Z">
            <w:rPr/>
          </w:rPrChange>
        </w:rPr>
        <w:t xml:space="preserve">Figure </w:t>
      </w:r>
      <w:r w:rsidRPr="000E1A5F">
        <w:rPr>
          <w:lang w:val="en-GB"/>
          <w:rPrChange w:id="3460" w:author="Dioguardi, Fabio" w:date="2018-10-23T11:24:00Z">
            <w:rPr/>
          </w:rPrChange>
        </w:rPr>
        <w:fldChar w:fldCharType="begin"/>
      </w:r>
      <w:r w:rsidRPr="000E1A5F">
        <w:rPr>
          <w:lang w:val="en-GB"/>
          <w:rPrChange w:id="3461" w:author="Dioguardi, Fabio" w:date="2018-10-23T11:24:00Z">
            <w:rPr/>
          </w:rPrChange>
        </w:rPr>
        <w:instrText xml:space="preserve"> SEQ Figure \* ARABIC </w:instrText>
      </w:r>
      <w:r w:rsidRPr="000E1A5F">
        <w:rPr>
          <w:lang w:val="en-GB"/>
          <w:rPrChange w:id="3462" w:author="Dioguardi, Fabio" w:date="2018-10-23T11:24:00Z">
            <w:rPr/>
          </w:rPrChange>
        </w:rPr>
        <w:fldChar w:fldCharType="separate"/>
      </w:r>
      <w:r w:rsidR="00DE7C99" w:rsidRPr="000E1A5F">
        <w:rPr>
          <w:noProof/>
          <w:lang w:val="en-GB"/>
          <w:rPrChange w:id="3463" w:author="Dioguardi, Fabio" w:date="2018-10-23T11:24:00Z">
            <w:rPr>
              <w:noProof/>
            </w:rPr>
          </w:rPrChange>
        </w:rPr>
        <w:t>18</w:t>
      </w:r>
      <w:r w:rsidRPr="000E1A5F">
        <w:rPr>
          <w:lang w:val="en-GB"/>
          <w:rPrChange w:id="3464" w:author="Dioguardi, Fabio" w:date="2018-10-23T11:24:00Z">
            <w:rPr/>
          </w:rPrChange>
        </w:rPr>
        <w:fldChar w:fldCharType="end"/>
      </w:r>
      <w:bookmarkEnd w:id="3457"/>
      <w:r w:rsidRPr="000E1A5F">
        <w:rPr>
          <w:lang w:val="en-GB"/>
          <w:rPrChange w:id="3465" w:author="Dioguardi, Fabio" w:date="2018-10-23T11:24:00Z">
            <w:rPr/>
          </w:rPrChange>
        </w:rPr>
        <w:t>: Plume height sensor control panel</w:t>
      </w:r>
      <w:bookmarkEnd w:id="3458"/>
    </w:p>
    <w:p w14:paraId="2F761390" w14:textId="77777777" w:rsidR="00DB677C" w:rsidRPr="000E1A5F" w:rsidRDefault="00DB677C" w:rsidP="00D67453">
      <w:pPr>
        <w:rPr>
          <w:rFonts w:ascii="Calibri" w:hAnsi="Calibri"/>
          <w:lang w:val="en-GB"/>
          <w:rPrChange w:id="3466" w:author="Dioguardi, Fabio" w:date="2018-10-23T11:24:00Z">
            <w:rPr>
              <w:rFonts w:ascii="Calibri" w:hAnsi="Calibri"/>
            </w:rPr>
          </w:rPrChange>
        </w:rPr>
      </w:pPr>
    </w:p>
    <w:p w14:paraId="574CA3E2" w14:textId="5888B9FE" w:rsidR="00A82923" w:rsidRPr="000E1A5F" w:rsidRDefault="00747C57" w:rsidP="00A82923">
      <w:pPr>
        <w:rPr>
          <w:lang w:val="en-GB"/>
          <w:rPrChange w:id="3467" w:author="Dioguardi, Fabio" w:date="2018-10-23T11:24:00Z">
            <w:rPr/>
          </w:rPrChange>
        </w:rPr>
      </w:pPr>
      <w:r w:rsidRPr="000E1A5F">
        <w:rPr>
          <w:lang w:val="en-GB"/>
          <w:rPrChange w:id="3468" w:author="Dioguardi, Fabio" w:date="2018-10-23T11:24:00Z">
            <w:rPr/>
          </w:rPrChange>
        </w:rPr>
        <w:t>On the left top corner, an identification code for the selected eruption site is displayed</w:t>
      </w:r>
      <w:r w:rsidR="008B309E" w:rsidRPr="000E1A5F">
        <w:rPr>
          <w:lang w:val="en-GB"/>
          <w:rPrChange w:id="3469" w:author="Dioguardi, Fabio" w:date="2018-10-23T11:24:00Z">
            <w:rPr/>
          </w:rPrChange>
        </w:rPr>
        <w:t xml:space="preserve">. </w:t>
      </w:r>
      <w:r w:rsidR="0075081C" w:rsidRPr="000E1A5F">
        <w:rPr>
          <w:lang w:val="en-GB"/>
          <w:rPrChange w:id="3470" w:author="Dioguardi, Fabio" w:date="2018-10-23T11:24:00Z">
            <w:rPr/>
          </w:rPrChange>
        </w:rPr>
        <w:t>These identifiers are specified in the file “</w:t>
      </w:r>
      <w:r w:rsidR="0075081C" w:rsidRPr="000E1A5F">
        <w:rPr>
          <w:i/>
          <w:lang w:val="en-GB"/>
          <w:rPrChange w:id="3471" w:author="Dioguardi, Fabio" w:date="2018-10-23T11:24:00Z">
            <w:rPr>
              <w:i/>
            </w:rPr>
          </w:rPrChange>
        </w:rPr>
        <w:t>volcano_list.ini</w:t>
      </w:r>
      <w:r w:rsidR="0075081C" w:rsidRPr="000E1A5F">
        <w:rPr>
          <w:lang w:val="en-GB"/>
          <w:rPrChange w:id="3472" w:author="Dioguardi, Fabio" w:date="2018-10-23T11:24:00Z">
            <w:rPr/>
          </w:rPrChange>
        </w:rPr>
        <w:t xml:space="preserve">”. </w:t>
      </w:r>
      <w:r w:rsidRPr="000E1A5F">
        <w:rPr>
          <w:lang w:val="en-GB"/>
          <w:rPrChange w:id="3473" w:author="Dioguardi, Fabio" w:date="2018-10-23T11:24:00Z">
            <w:rPr/>
          </w:rPrChange>
        </w:rPr>
        <w:t>For the codes</w:t>
      </w:r>
      <w:r w:rsidR="0075081C" w:rsidRPr="000E1A5F">
        <w:rPr>
          <w:lang w:val="en-GB"/>
          <w:rPrChange w:id="3474" w:author="Dioguardi, Fabio" w:date="2018-10-23T11:24:00Z">
            <w:rPr/>
          </w:rPrChange>
        </w:rPr>
        <w:t xml:space="preserve"> used</w:t>
      </w:r>
      <w:r w:rsidRPr="000E1A5F">
        <w:rPr>
          <w:lang w:val="en-GB"/>
          <w:rPrChange w:id="3475" w:author="Dioguardi, Fabio" w:date="2018-10-23T11:24:00Z">
            <w:rPr/>
          </w:rPrChange>
        </w:rPr>
        <w:t xml:space="preserve"> </w:t>
      </w:r>
      <w:r w:rsidR="0075081C" w:rsidRPr="000E1A5F">
        <w:rPr>
          <w:lang w:val="en-GB"/>
          <w:rPrChange w:id="3476" w:author="Dioguardi, Fabio" w:date="2018-10-23T11:24:00Z">
            <w:rPr/>
          </w:rPrChange>
        </w:rPr>
        <w:t xml:space="preserve">in the </w:t>
      </w:r>
      <w:proofErr w:type="spellStart"/>
      <w:r w:rsidR="0075081C" w:rsidRPr="000E1A5F">
        <w:rPr>
          <w:lang w:val="en-GB"/>
          <w:rPrChange w:id="3477" w:author="Dioguardi, Fabio" w:date="2018-10-23T11:24:00Z">
            <w:rPr/>
          </w:rPrChange>
        </w:rPr>
        <w:t>Future</w:t>
      </w:r>
      <w:r w:rsidR="00D60C31" w:rsidRPr="000E1A5F">
        <w:rPr>
          <w:lang w:val="en-GB"/>
          <w:rPrChange w:id="3478" w:author="Dioguardi, Fabio" w:date="2018-10-23T11:24:00Z">
            <w:rPr/>
          </w:rPrChange>
        </w:rPr>
        <w:t>V</w:t>
      </w:r>
      <w:r w:rsidR="0075081C" w:rsidRPr="000E1A5F">
        <w:rPr>
          <w:lang w:val="en-GB"/>
          <w:rPrChange w:id="3479" w:author="Dioguardi, Fabio" w:date="2018-10-23T11:24:00Z">
            <w:rPr/>
          </w:rPrChange>
        </w:rPr>
        <w:t>olc</w:t>
      </w:r>
      <w:proofErr w:type="spellEnd"/>
      <w:r w:rsidR="0075081C" w:rsidRPr="000E1A5F">
        <w:rPr>
          <w:lang w:val="en-GB"/>
          <w:rPrChange w:id="3480" w:author="Dioguardi, Fabio" w:date="2018-10-23T11:24:00Z">
            <w:rPr/>
          </w:rPrChange>
        </w:rPr>
        <w:t xml:space="preserve"> setting, </w:t>
      </w:r>
      <w:r w:rsidRPr="000E1A5F">
        <w:rPr>
          <w:lang w:val="en-GB"/>
          <w:rPrChange w:id="3481" w:author="Dioguardi, Fabio" w:date="2018-10-23T11:24:00Z">
            <w:rPr/>
          </w:rPrChange>
        </w:rPr>
        <w:t>see Table</w:t>
      </w:r>
      <w:r w:rsidR="003E6989" w:rsidRPr="000E1A5F">
        <w:rPr>
          <w:lang w:val="en-GB"/>
          <w:rPrChange w:id="3482" w:author="Dioguardi, Fabio" w:date="2018-10-23T11:24:00Z">
            <w:rPr/>
          </w:rPrChange>
        </w:rPr>
        <w:t xml:space="preserve"> 4</w:t>
      </w:r>
      <w:r w:rsidRPr="000E1A5F">
        <w:rPr>
          <w:lang w:val="en-GB"/>
          <w:rPrChange w:id="3483" w:author="Dioguardi, Fabio" w:date="2018-10-23T11:24:00Z">
            <w:rPr/>
          </w:rPrChange>
        </w:rPr>
        <w:t>.</w:t>
      </w:r>
    </w:p>
    <w:p w14:paraId="6EB33B96" w14:textId="0B0D5615" w:rsidR="00747C57" w:rsidRPr="000E1A5F" w:rsidRDefault="00BF085E" w:rsidP="00BF085E">
      <w:pPr>
        <w:jc w:val="center"/>
        <w:rPr>
          <w:rFonts w:asciiTheme="minorHAnsi" w:hAnsiTheme="minorHAnsi"/>
          <w:lang w:val="en-GB"/>
          <w:rPrChange w:id="3484" w:author="Dioguardi, Fabio" w:date="2018-10-23T11:24:00Z">
            <w:rPr>
              <w:rFonts w:asciiTheme="minorHAnsi" w:hAnsiTheme="minorHAnsi"/>
            </w:rPr>
          </w:rPrChange>
        </w:rPr>
      </w:pPr>
      <w:r w:rsidRPr="000E1A5F">
        <w:rPr>
          <w:rFonts w:asciiTheme="minorHAnsi" w:hAnsiTheme="minorHAnsi"/>
          <w:lang w:val="en-GB"/>
          <w:rPrChange w:id="3485" w:author="Dioguardi, Fabio" w:date="2018-10-23T11:24:00Z">
            <w:rPr>
              <w:rFonts w:asciiTheme="minorHAnsi" w:hAnsiTheme="minorHAnsi"/>
            </w:rPr>
          </w:rPrChange>
        </w:rPr>
        <w:t>Table 4: Volcano IDs used within REFIR</w:t>
      </w:r>
      <w:r w:rsidR="0075081C" w:rsidRPr="000E1A5F">
        <w:rPr>
          <w:rFonts w:asciiTheme="minorHAnsi" w:hAnsiTheme="minorHAnsi"/>
          <w:lang w:val="en-GB"/>
          <w:rPrChange w:id="3486" w:author="Dioguardi, Fabio" w:date="2018-10-23T11:24:00Z">
            <w:rPr>
              <w:rFonts w:asciiTheme="minorHAnsi" w:hAnsiTheme="minorHAnsi"/>
            </w:rPr>
          </w:rPrChange>
        </w:rPr>
        <w:t xml:space="preserve"> in the </w:t>
      </w:r>
      <w:proofErr w:type="spellStart"/>
      <w:r w:rsidR="0075081C" w:rsidRPr="000E1A5F">
        <w:rPr>
          <w:rFonts w:asciiTheme="minorHAnsi" w:hAnsiTheme="minorHAnsi"/>
          <w:lang w:val="en-GB"/>
          <w:rPrChange w:id="3487" w:author="Dioguardi, Fabio" w:date="2018-10-23T11:24:00Z">
            <w:rPr>
              <w:rFonts w:asciiTheme="minorHAnsi" w:hAnsiTheme="minorHAnsi"/>
            </w:rPr>
          </w:rPrChange>
        </w:rPr>
        <w:t>FutureVolc</w:t>
      </w:r>
      <w:proofErr w:type="spellEnd"/>
      <w:r w:rsidR="0075081C" w:rsidRPr="000E1A5F">
        <w:rPr>
          <w:rFonts w:asciiTheme="minorHAnsi" w:hAnsiTheme="minorHAnsi"/>
          <w:lang w:val="en-GB"/>
          <w:rPrChange w:id="3488" w:author="Dioguardi, Fabio" w:date="2018-10-23T11:24:00Z">
            <w:rPr>
              <w:rFonts w:asciiTheme="minorHAnsi" w:hAnsiTheme="minorHAnsi"/>
            </w:rPr>
          </w:rPrChange>
        </w:rPr>
        <w:t xml:space="preserve"> configuration</w:t>
      </w:r>
    </w:p>
    <w:tbl>
      <w:tblPr>
        <w:tblStyle w:val="Heading1Char"/>
        <w:tblW w:w="0" w:type="auto"/>
        <w:jc w:val="center"/>
        <w:tblLook w:val="04A0" w:firstRow="1" w:lastRow="0" w:firstColumn="1" w:lastColumn="0" w:noHBand="0" w:noVBand="1"/>
      </w:tblPr>
      <w:tblGrid>
        <w:gridCol w:w="1129"/>
        <w:gridCol w:w="1560"/>
        <w:gridCol w:w="1984"/>
      </w:tblGrid>
      <w:tr w:rsidR="00747C57" w:rsidRPr="000E1A5F" w14:paraId="747B9013" w14:textId="77777777" w:rsidTr="003E6989">
        <w:trPr>
          <w:jc w:val="center"/>
        </w:trPr>
        <w:tc>
          <w:tcPr>
            <w:tcW w:w="1129" w:type="dxa"/>
            <w:vAlign w:val="center"/>
          </w:tcPr>
          <w:p w14:paraId="6D01EC17" w14:textId="7984D1BD" w:rsidR="00747C57" w:rsidRPr="000E1A5F" w:rsidRDefault="00747C57" w:rsidP="008D32AB">
            <w:pPr>
              <w:jc w:val="center"/>
              <w:rPr>
                <w:b/>
                <w:lang w:val="en-GB"/>
                <w:rPrChange w:id="3489" w:author="Dioguardi, Fabio" w:date="2018-10-23T11:24:00Z">
                  <w:rPr>
                    <w:b/>
                  </w:rPr>
                </w:rPrChange>
              </w:rPr>
            </w:pPr>
            <w:r w:rsidRPr="000E1A5F">
              <w:rPr>
                <w:b/>
                <w:lang w:val="en-GB"/>
                <w:rPrChange w:id="3490" w:author="Dioguardi, Fabio" w:date="2018-10-23T11:24:00Z">
                  <w:rPr>
                    <w:b/>
                  </w:rPr>
                </w:rPrChange>
              </w:rPr>
              <w:t>ID No.</w:t>
            </w:r>
          </w:p>
        </w:tc>
        <w:tc>
          <w:tcPr>
            <w:tcW w:w="1560" w:type="dxa"/>
          </w:tcPr>
          <w:p w14:paraId="7A2C97F9" w14:textId="776F4A6D" w:rsidR="00747C57" w:rsidRPr="000E1A5F" w:rsidRDefault="00747C57" w:rsidP="008D32AB">
            <w:pPr>
              <w:jc w:val="center"/>
              <w:rPr>
                <w:b/>
                <w:lang w:val="en-GB"/>
                <w:rPrChange w:id="3491" w:author="Dioguardi, Fabio" w:date="2018-10-23T11:24:00Z">
                  <w:rPr>
                    <w:b/>
                  </w:rPr>
                </w:rPrChange>
              </w:rPr>
            </w:pPr>
            <w:r w:rsidRPr="000E1A5F">
              <w:rPr>
                <w:b/>
                <w:lang w:val="en-GB"/>
                <w:rPrChange w:id="3492" w:author="Dioguardi, Fabio" w:date="2018-10-23T11:24:00Z">
                  <w:rPr>
                    <w:b/>
                  </w:rPr>
                </w:rPrChange>
              </w:rPr>
              <w:t>Code</w:t>
            </w:r>
          </w:p>
        </w:tc>
        <w:tc>
          <w:tcPr>
            <w:tcW w:w="1984" w:type="dxa"/>
            <w:vAlign w:val="center"/>
          </w:tcPr>
          <w:p w14:paraId="7DCB1F45" w14:textId="71FF2D0D" w:rsidR="00747C57" w:rsidRPr="000E1A5F" w:rsidRDefault="00747C57" w:rsidP="003E6989">
            <w:pPr>
              <w:rPr>
                <w:b/>
                <w:lang w:val="en-GB"/>
                <w:rPrChange w:id="3493" w:author="Dioguardi, Fabio" w:date="2018-10-23T11:24:00Z">
                  <w:rPr>
                    <w:b/>
                  </w:rPr>
                </w:rPrChange>
              </w:rPr>
            </w:pPr>
            <w:r w:rsidRPr="000E1A5F">
              <w:rPr>
                <w:b/>
                <w:lang w:val="en-GB"/>
                <w:rPrChange w:id="3494" w:author="Dioguardi, Fabio" w:date="2018-10-23T11:24:00Z">
                  <w:rPr>
                    <w:b/>
                  </w:rPr>
                </w:rPrChange>
              </w:rPr>
              <w:t>Volcano</w:t>
            </w:r>
          </w:p>
        </w:tc>
      </w:tr>
      <w:tr w:rsidR="00747C57" w:rsidRPr="000E1A5F" w14:paraId="3DBAD522" w14:textId="77777777" w:rsidTr="003E6989">
        <w:trPr>
          <w:jc w:val="center"/>
        </w:trPr>
        <w:tc>
          <w:tcPr>
            <w:tcW w:w="1129" w:type="dxa"/>
            <w:vAlign w:val="center"/>
          </w:tcPr>
          <w:p w14:paraId="43532C67" w14:textId="77777777" w:rsidR="00747C57" w:rsidRPr="000E1A5F" w:rsidRDefault="00747C57" w:rsidP="008D32AB">
            <w:pPr>
              <w:jc w:val="center"/>
              <w:rPr>
                <w:lang w:val="en-GB"/>
                <w:rPrChange w:id="3495" w:author="Dioguardi, Fabio" w:date="2018-10-23T11:24:00Z">
                  <w:rPr/>
                </w:rPrChange>
              </w:rPr>
            </w:pPr>
            <w:r w:rsidRPr="000E1A5F">
              <w:rPr>
                <w:lang w:val="en-GB"/>
                <w:rPrChange w:id="3496" w:author="Dioguardi, Fabio" w:date="2018-10-23T11:24:00Z">
                  <w:rPr/>
                </w:rPrChange>
              </w:rPr>
              <w:t>0</w:t>
            </w:r>
          </w:p>
        </w:tc>
        <w:tc>
          <w:tcPr>
            <w:tcW w:w="1560" w:type="dxa"/>
          </w:tcPr>
          <w:p w14:paraId="75ED4296" w14:textId="18E1705A" w:rsidR="00747C57" w:rsidRPr="000E1A5F" w:rsidRDefault="003E6989" w:rsidP="008D32AB">
            <w:pPr>
              <w:jc w:val="center"/>
              <w:rPr>
                <w:lang w:val="en-GB"/>
                <w:rPrChange w:id="3497" w:author="Dioguardi, Fabio" w:date="2018-10-23T11:24:00Z">
                  <w:rPr/>
                </w:rPrChange>
              </w:rPr>
            </w:pPr>
            <w:r w:rsidRPr="000E1A5F">
              <w:rPr>
                <w:lang w:val="en-GB"/>
                <w:rPrChange w:id="3498" w:author="Dioguardi, Fabio" w:date="2018-10-23T11:24:00Z">
                  <w:rPr/>
                </w:rPrChange>
              </w:rPr>
              <w:t>EYJA</w:t>
            </w:r>
          </w:p>
        </w:tc>
        <w:tc>
          <w:tcPr>
            <w:tcW w:w="1984" w:type="dxa"/>
            <w:vAlign w:val="center"/>
          </w:tcPr>
          <w:p w14:paraId="68DB3CDD" w14:textId="1BCF2C90" w:rsidR="00747C57" w:rsidRPr="000E1A5F" w:rsidRDefault="00747C57" w:rsidP="003E6989">
            <w:pPr>
              <w:rPr>
                <w:lang w:val="en-GB"/>
                <w:rPrChange w:id="3499" w:author="Dioguardi, Fabio" w:date="2018-10-23T11:24:00Z">
                  <w:rPr/>
                </w:rPrChange>
              </w:rPr>
            </w:pPr>
            <w:r w:rsidRPr="000E1A5F">
              <w:rPr>
                <w:lang w:val="en-GB"/>
                <w:rPrChange w:id="3500" w:author="Dioguardi, Fabio" w:date="2018-10-23T11:24:00Z">
                  <w:rPr/>
                </w:rPrChange>
              </w:rPr>
              <w:t>Eyjafjallajökull</w:t>
            </w:r>
          </w:p>
        </w:tc>
      </w:tr>
      <w:tr w:rsidR="00747C57" w:rsidRPr="000E1A5F" w14:paraId="07172E42" w14:textId="77777777" w:rsidTr="003E6989">
        <w:trPr>
          <w:jc w:val="center"/>
        </w:trPr>
        <w:tc>
          <w:tcPr>
            <w:tcW w:w="1129" w:type="dxa"/>
            <w:vAlign w:val="center"/>
          </w:tcPr>
          <w:p w14:paraId="438F53F1" w14:textId="77777777" w:rsidR="00747C57" w:rsidRPr="000E1A5F" w:rsidRDefault="00747C57" w:rsidP="008D32AB">
            <w:pPr>
              <w:jc w:val="center"/>
              <w:rPr>
                <w:lang w:val="en-GB"/>
                <w:rPrChange w:id="3501" w:author="Dioguardi, Fabio" w:date="2018-10-23T11:24:00Z">
                  <w:rPr/>
                </w:rPrChange>
              </w:rPr>
            </w:pPr>
            <w:r w:rsidRPr="000E1A5F">
              <w:rPr>
                <w:lang w:val="en-GB"/>
                <w:rPrChange w:id="3502" w:author="Dioguardi, Fabio" w:date="2018-10-23T11:24:00Z">
                  <w:rPr/>
                </w:rPrChange>
              </w:rPr>
              <w:t>1</w:t>
            </w:r>
          </w:p>
        </w:tc>
        <w:tc>
          <w:tcPr>
            <w:tcW w:w="1560" w:type="dxa"/>
          </w:tcPr>
          <w:p w14:paraId="397A4A60" w14:textId="35327FBE" w:rsidR="00747C57" w:rsidRPr="000E1A5F" w:rsidRDefault="003E6989" w:rsidP="008D32AB">
            <w:pPr>
              <w:jc w:val="center"/>
              <w:rPr>
                <w:lang w:val="en-GB"/>
                <w:rPrChange w:id="3503" w:author="Dioguardi, Fabio" w:date="2018-10-23T11:24:00Z">
                  <w:rPr/>
                </w:rPrChange>
              </w:rPr>
            </w:pPr>
            <w:r w:rsidRPr="000E1A5F">
              <w:rPr>
                <w:lang w:val="en-GB"/>
                <w:rPrChange w:id="3504" w:author="Dioguardi, Fabio" w:date="2018-10-23T11:24:00Z">
                  <w:rPr/>
                </w:rPrChange>
              </w:rPr>
              <w:t>KATLA</w:t>
            </w:r>
          </w:p>
        </w:tc>
        <w:tc>
          <w:tcPr>
            <w:tcW w:w="1984" w:type="dxa"/>
            <w:vAlign w:val="center"/>
          </w:tcPr>
          <w:p w14:paraId="6C940F2D" w14:textId="2A207020" w:rsidR="00747C57" w:rsidRPr="000E1A5F" w:rsidRDefault="00747C57" w:rsidP="003E6989">
            <w:pPr>
              <w:rPr>
                <w:lang w:val="en-GB"/>
                <w:rPrChange w:id="3505" w:author="Dioguardi, Fabio" w:date="2018-10-23T11:24:00Z">
                  <w:rPr/>
                </w:rPrChange>
              </w:rPr>
            </w:pPr>
            <w:proofErr w:type="spellStart"/>
            <w:r w:rsidRPr="000E1A5F">
              <w:rPr>
                <w:lang w:val="en-GB"/>
                <w:rPrChange w:id="3506" w:author="Dioguardi, Fabio" w:date="2018-10-23T11:24:00Z">
                  <w:rPr/>
                </w:rPrChange>
              </w:rPr>
              <w:t>Katla</w:t>
            </w:r>
            <w:proofErr w:type="spellEnd"/>
          </w:p>
        </w:tc>
      </w:tr>
      <w:tr w:rsidR="00747C57" w:rsidRPr="000E1A5F" w14:paraId="68B6FC52" w14:textId="77777777" w:rsidTr="003E6989">
        <w:trPr>
          <w:jc w:val="center"/>
        </w:trPr>
        <w:tc>
          <w:tcPr>
            <w:tcW w:w="1129" w:type="dxa"/>
            <w:vAlign w:val="center"/>
          </w:tcPr>
          <w:p w14:paraId="1F5645A9" w14:textId="77777777" w:rsidR="00747C57" w:rsidRPr="000E1A5F" w:rsidRDefault="00747C57" w:rsidP="008D32AB">
            <w:pPr>
              <w:jc w:val="center"/>
              <w:rPr>
                <w:lang w:val="en-GB"/>
                <w:rPrChange w:id="3507" w:author="Dioguardi, Fabio" w:date="2018-10-23T11:24:00Z">
                  <w:rPr/>
                </w:rPrChange>
              </w:rPr>
            </w:pPr>
            <w:r w:rsidRPr="000E1A5F">
              <w:rPr>
                <w:lang w:val="en-GB"/>
                <w:rPrChange w:id="3508" w:author="Dioguardi, Fabio" w:date="2018-10-23T11:24:00Z">
                  <w:rPr/>
                </w:rPrChange>
              </w:rPr>
              <w:t>2</w:t>
            </w:r>
          </w:p>
        </w:tc>
        <w:tc>
          <w:tcPr>
            <w:tcW w:w="1560" w:type="dxa"/>
          </w:tcPr>
          <w:p w14:paraId="1E0E4A7E" w14:textId="4ACDD8F9" w:rsidR="00747C57" w:rsidRPr="000E1A5F" w:rsidRDefault="003E6989" w:rsidP="008D32AB">
            <w:pPr>
              <w:jc w:val="center"/>
              <w:rPr>
                <w:lang w:val="en-GB"/>
                <w:rPrChange w:id="3509" w:author="Dioguardi, Fabio" w:date="2018-10-23T11:24:00Z">
                  <w:rPr/>
                </w:rPrChange>
              </w:rPr>
            </w:pPr>
            <w:r w:rsidRPr="000E1A5F">
              <w:rPr>
                <w:lang w:val="en-GB"/>
                <w:rPrChange w:id="3510" w:author="Dioguardi, Fabio" w:date="2018-10-23T11:24:00Z">
                  <w:rPr/>
                </w:rPrChange>
              </w:rPr>
              <w:t>HEKLA</w:t>
            </w:r>
          </w:p>
        </w:tc>
        <w:tc>
          <w:tcPr>
            <w:tcW w:w="1984" w:type="dxa"/>
            <w:vAlign w:val="center"/>
          </w:tcPr>
          <w:p w14:paraId="4BBB3A43" w14:textId="23841B0B" w:rsidR="00747C57" w:rsidRPr="000E1A5F" w:rsidRDefault="00747C57" w:rsidP="003E6989">
            <w:pPr>
              <w:rPr>
                <w:lang w:val="en-GB"/>
                <w:rPrChange w:id="3511" w:author="Dioguardi, Fabio" w:date="2018-10-23T11:24:00Z">
                  <w:rPr/>
                </w:rPrChange>
              </w:rPr>
            </w:pPr>
            <w:r w:rsidRPr="000E1A5F">
              <w:rPr>
                <w:lang w:val="en-GB"/>
                <w:rPrChange w:id="3512" w:author="Dioguardi, Fabio" w:date="2018-10-23T11:24:00Z">
                  <w:rPr/>
                </w:rPrChange>
              </w:rPr>
              <w:t>Hekla</w:t>
            </w:r>
          </w:p>
        </w:tc>
      </w:tr>
      <w:tr w:rsidR="00747C57" w:rsidRPr="000E1A5F" w14:paraId="706FAB1F" w14:textId="77777777" w:rsidTr="003E6989">
        <w:trPr>
          <w:jc w:val="center"/>
        </w:trPr>
        <w:tc>
          <w:tcPr>
            <w:tcW w:w="1129" w:type="dxa"/>
          </w:tcPr>
          <w:p w14:paraId="4EFAC9C7" w14:textId="77777777" w:rsidR="00747C57" w:rsidRPr="000E1A5F" w:rsidRDefault="00747C57" w:rsidP="008D32AB">
            <w:pPr>
              <w:jc w:val="center"/>
              <w:rPr>
                <w:lang w:val="en-GB"/>
                <w:rPrChange w:id="3513" w:author="Dioguardi, Fabio" w:date="2018-10-23T11:24:00Z">
                  <w:rPr/>
                </w:rPrChange>
              </w:rPr>
            </w:pPr>
            <w:r w:rsidRPr="000E1A5F">
              <w:rPr>
                <w:lang w:val="en-GB"/>
                <w:rPrChange w:id="3514" w:author="Dioguardi, Fabio" w:date="2018-10-23T11:24:00Z">
                  <w:rPr/>
                </w:rPrChange>
              </w:rPr>
              <w:t>3</w:t>
            </w:r>
          </w:p>
        </w:tc>
        <w:tc>
          <w:tcPr>
            <w:tcW w:w="1560" w:type="dxa"/>
          </w:tcPr>
          <w:p w14:paraId="02FA733E" w14:textId="1AA5C3E9" w:rsidR="00747C57" w:rsidRPr="000E1A5F" w:rsidRDefault="003E6989" w:rsidP="008D32AB">
            <w:pPr>
              <w:jc w:val="center"/>
              <w:rPr>
                <w:lang w:val="en-GB"/>
                <w:rPrChange w:id="3515" w:author="Dioguardi, Fabio" w:date="2018-10-23T11:24:00Z">
                  <w:rPr/>
                </w:rPrChange>
              </w:rPr>
            </w:pPr>
            <w:r w:rsidRPr="000E1A5F">
              <w:rPr>
                <w:lang w:val="en-GB"/>
                <w:rPrChange w:id="3516" w:author="Dioguardi, Fabio" w:date="2018-10-23T11:24:00Z">
                  <w:rPr/>
                </w:rPrChange>
              </w:rPr>
              <w:t>GRIM</w:t>
            </w:r>
          </w:p>
        </w:tc>
        <w:tc>
          <w:tcPr>
            <w:tcW w:w="1984" w:type="dxa"/>
          </w:tcPr>
          <w:p w14:paraId="061BB807" w14:textId="254C80EB" w:rsidR="00747C57" w:rsidRPr="000E1A5F" w:rsidRDefault="00747C57" w:rsidP="003E6989">
            <w:pPr>
              <w:rPr>
                <w:lang w:val="en-GB"/>
                <w:rPrChange w:id="3517" w:author="Dioguardi, Fabio" w:date="2018-10-23T11:24:00Z">
                  <w:rPr/>
                </w:rPrChange>
              </w:rPr>
            </w:pPr>
            <w:proofErr w:type="spellStart"/>
            <w:r w:rsidRPr="000E1A5F">
              <w:rPr>
                <w:lang w:val="en-GB"/>
                <w:rPrChange w:id="3518" w:author="Dioguardi, Fabio" w:date="2018-10-23T11:24:00Z">
                  <w:rPr/>
                </w:rPrChange>
              </w:rPr>
              <w:t>Grímsvötn</w:t>
            </w:r>
            <w:proofErr w:type="spellEnd"/>
          </w:p>
        </w:tc>
      </w:tr>
      <w:tr w:rsidR="00747C57" w:rsidRPr="000E1A5F" w14:paraId="0844DF47" w14:textId="77777777" w:rsidTr="003E6989">
        <w:trPr>
          <w:jc w:val="center"/>
        </w:trPr>
        <w:tc>
          <w:tcPr>
            <w:tcW w:w="1129" w:type="dxa"/>
          </w:tcPr>
          <w:p w14:paraId="0704C884" w14:textId="77777777" w:rsidR="00747C57" w:rsidRPr="000E1A5F" w:rsidRDefault="00747C57" w:rsidP="008D32AB">
            <w:pPr>
              <w:jc w:val="center"/>
              <w:rPr>
                <w:lang w:val="en-GB"/>
                <w:rPrChange w:id="3519" w:author="Dioguardi, Fabio" w:date="2018-10-23T11:24:00Z">
                  <w:rPr/>
                </w:rPrChange>
              </w:rPr>
            </w:pPr>
            <w:r w:rsidRPr="000E1A5F">
              <w:rPr>
                <w:lang w:val="en-GB"/>
                <w:rPrChange w:id="3520" w:author="Dioguardi, Fabio" w:date="2018-10-23T11:24:00Z">
                  <w:rPr/>
                </w:rPrChange>
              </w:rPr>
              <w:t>4</w:t>
            </w:r>
          </w:p>
        </w:tc>
        <w:tc>
          <w:tcPr>
            <w:tcW w:w="1560" w:type="dxa"/>
          </w:tcPr>
          <w:p w14:paraId="4109FA02" w14:textId="0AADAAFA" w:rsidR="00747C57" w:rsidRPr="000E1A5F" w:rsidRDefault="003E6989" w:rsidP="008D32AB">
            <w:pPr>
              <w:jc w:val="center"/>
              <w:rPr>
                <w:lang w:val="en-GB"/>
                <w:rPrChange w:id="3521" w:author="Dioguardi, Fabio" w:date="2018-10-23T11:24:00Z">
                  <w:rPr/>
                </w:rPrChange>
              </w:rPr>
            </w:pPr>
            <w:r w:rsidRPr="000E1A5F">
              <w:rPr>
                <w:lang w:val="en-GB"/>
                <w:rPrChange w:id="3522" w:author="Dioguardi, Fabio" w:date="2018-10-23T11:24:00Z">
                  <w:rPr/>
                </w:rPrChange>
              </w:rPr>
              <w:t>VESTM</w:t>
            </w:r>
          </w:p>
        </w:tc>
        <w:tc>
          <w:tcPr>
            <w:tcW w:w="1984" w:type="dxa"/>
          </w:tcPr>
          <w:p w14:paraId="5D8D13FE" w14:textId="5D23CA05" w:rsidR="00747C57" w:rsidRPr="000E1A5F" w:rsidRDefault="00747C57" w:rsidP="003E6989">
            <w:pPr>
              <w:rPr>
                <w:lang w:val="en-GB"/>
                <w:rPrChange w:id="3523" w:author="Dioguardi, Fabio" w:date="2018-10-23T11:24:00Z">
                  <w:rPr/>
                </w:rPrChange>
              </w:rPr>
            </w:pPr>
            <w:proofErr w:type="spellStart"/>
            <w:r w:rsidRPr="000E1A5F">
              <w:rPr>
                <w:lang w:val="en-GB"/>
                <w:rPrChange w:id="3524" w:author="Dioguardi, Fabio" w:date="2018-10-23T11:24:00Z">
                  <w:rPr/>
                </w:rPrChange>
              </w:rPr>
              <w:t>Vestmannaeyjar</w:t>
            </w:r>
            <w:proofErr w:type="spellEnd"/>
          </w:p>
        </w:tc>
      </w:tr>
      <w:tr w:rsidR="00747C57" w:rsidRPr="000E1A5F" w14:paraId="69222F7D" w14:textId="77777777" w:rsidTr="003E6989">
        <w:trPr>
          <w:jc w:val="center"/>
        </w:trPr>
        <w:tc>
          <w:tcPr>
            <w:tcW w:w="1129" w:type="dxa"/>
          </w:tcPr>
          <w:p w14:paraId="55365EC3" w14:textId="77777777" w:rsidR="00747C57" w:rsidRPr="000E1A5F" w:rsidRDefault="00747C57" w:rsidP="008D32AB">
            <w:pPr>
              <w:jc w:val="center"/>
              <w:rPr>
                <w:lang w:val="en-GB"/>
                <w:rPrChange w:id="3525" w:author="Dioguardi, Fabio" w:date="2018-10-23T11:24:00Z">
                  <w:rPr/>
                </w:rPrChange>
              </w:rPr>
            </w:pPr>
            <w:r w:rsidRPr="000E1A5F">
              <w:rPr>
                <w:lang w:val="en-GB"/>
                <w:rPrChange w:id="3526" w:author="Dioguardi, Fabio" w:date="2018-10-23T11:24:00Z">
                  <w:rPr/>
                </w:rPrChange>
              </w:rPr>
              <w:t>5</w:t>
            </w:r>
          </w:p>
        </w:tc>
        <w:tc>
          <w:tcPr>
            <w:tcW w:w="1560" w:type="dxa"/>
          </w:tcPr>
          <w:p w14:paraId="59338A7B" w14:textId="5020E040" w:rsidR="00747C57" w:rsidRPr="000E1A5F" w:rsidRDefault="003E6989" w:rsidP="008D32AB">
            <w:pPr>
              <w:jc w:val="center"/>
              <w:rPr>
                <w:lang w:val="en-GB"/>
                <w:rPrChange w:id="3527" w:author="Dioguardi, Fabio" w:date="2018-10-23T11:24:00Z">
                  <w:rPr/>
                </w:rPrChange>
              </w:rPr>
            </w:pPr>
            <w:r w:rsidRPr="000E1A5F">
              <w:rPr>
                <w:lang w:val="en-GB"/>
                <w:rPrChange w:id="3528" w:author="Dioguardi, Fabio" w:date="2018-10-23T11:24:00Z">
                  <w:rPr/>
                </w:rPrChange>
              </w:rPr>
              <w:t>BARDA</w:t>
            </w:r>
          </w:p>
        </w:tc>
        <w:tc>
          <w:tcPr>
            <w:tcW w:w="1984" w:type="dxa"/>
          </w:tcPr>
          <w:p w14:paraId="21DE52FB" w14:textId="36C9078D" w:rsidR="00747C57" w:rsidRPr="000E1A5F" w:rsidRDefault="00747C57" w:rsidP="003E6989">
            <w:pPr>
              <w:rPr>
                <w:lang w:val="en-GB"/>
                <w:rPrChange w:id="3529" w:author="Dioguardi, Fabio" w:date="2018-10-23T11:24:00Z">
                  <w:rPr/>
                </w:rPrChange>
              </w:rPr>
            </w:pPr>
            <w:proofErr w:type="spellStart"/>
            <w:r w:rsidRPr="000E1A5F">
              <w:rPr>
                <w:lang w:val="en-GB"/>
                <w:rPrChange w:id="3530" w:author="Dioguardi, Fabio" w:date="2018-10-23T11:24:00Z">
                  <w:rPr/>
                </w:rPrChange>
              </w:rPr>
              <w:t>Bárðarbunga</w:t>
            </w:r>
            <w:proofErr w:type="spellEnd"/>
          </w:p>
        </w:tc>
      </w:tr>
      <w:tr w:rsidR="00747C57" w:rsidRPr="000E1A5F" w14:paraId="02D5E146" w14:textId="77777777" w:rsidTr="003E6989">
        <w:trPr>
          <w:jc w:val="center"/>
        </w:trPr>
        <w:tc>
          <w:tcPr>
            <w:tcW w:w="1129" w:type="dxa"/>
          </w:tcPr>
          <w:p w14:paraId="5F84B31D" w14:textId="77777777" w:rsidR="00747C57" w:rsidRPr="000E1A5F" w:rsidRDefault="00747C57" w:rsidP="008D32AB">
            <w:pPr>
              <w:jc w:val="center"/>
              <w:rPr>
                <w:lang w:val="en-GB"/>
                <w:rPrChange w:id="3531" w:author="Dioguardi, Fabio" w:date="2018-10-23T11:24:00Z">
                  <w:rPr/>
                </w:rPrChange>
              </w:rPr>
            </w:pPr>
            <w:r w:rsidRPr="000E1A5F">
              <w:rPr>
                <w:lang w:val="en-GB"/>
                <w:rPrChange w:id="3532" w:author="Dioguardi, Fabio" w:date="2018-10-23T11:24:00Z">
                  <w:rPr/>
                </w:rPrChange>
              </w:rPr>
              <w:t>6</w:t>
            </w:r>
          </w:p>
        </w:tc>
        <w:tc>
          <w:tcPr>
            <w:tcW w:w="1560" w:type="dxa"/>
          </w:tcPr>
          <w:p w14:paraId="296D06FD" w14:textId="54FE0466" w:rsidR="00747C57" w:rsidRPr="000E1A5F" w:rsidRDefault="003E6989" w:rsidP="008D32AB">
            <w:pPr>
              <w:jc w:val="center"/>
              <w:rPr>
                <w:lang w:val="en-GB"/>
                <w:rPrChange w:id="3533" w:author="Dioguardi, Fabio" w:date="2018-10-23T11:24:00Z">
                  <w:rPr/>
                </w:rPrChange>
              </w:rPr>
            </w:pPr>
            <w:r w:rsidRPr="000E1A5F">
              <w:rPr>
                <w:lang w:val="en-GB"/>
                <w:rPrChange w:id="3534" w:author="Dioguardi, Fabio" w:date="2018-10-23T11:24:00Z">
                  <w:rPr/>
                </w:rPrChange>
              </w:rPr>
              <w:t>KVERK</w:t>
            </w:r>
          </w:p>
        </w:tc>
        <w:tc>
          <w:tcPr>
            <w:tcW w:w="1984" w:type="dxa"/>
          </w:tcPr>
          <w:p w14:paraId="00D83E2C" w14:textId="29547DDB" w:rsidR="00747C57" w:rsidRPr="000E1A5F" w:rsidRDefault="00747C57" w:rsidP="003E6989">
            <w:pPr>
              <w:rPr>
                <w:lang w:val="en-GB"/>
                <w:rPrChange w:id="3535" w:author="Dioguardi, Fabio" w:date="2018-10-23T11:24:00Z">
                  <w:rPr/>
                </w:rPrChange>
              </w:rPr>
            </w:pPr>
            <w:proofErr w:type="spellStart"/>
            <w:r w:rsidRPr="000E1A5F">
              <w:rPr>
                <w:lang w:val="en-GB"/>
                <w:rPrChange w:id="3536" w:author="Dioguardi, Fabio" w:date="2018-10-23T11:24:00Z">
                  <w:rPr/>
                </w:rPrChange>
              </w:rPr>
              <w:t>Kverkfjöll</w:t>
            </w:r>
            <w:proofErr w:type="spellEnd"/>
          </w:p>
        </w:tc>
      </w:tr>
      <w:tr w:rsidR="00747C57" w:rsidRPr="000E1A5F" w14:paraId="55DFC2DF" w14:textId="77777777" w:rsidTr="003E6989">
        <w:trPr>
          <w:jc w:val="center"/>
        </w:trPr>
        <w:tc>
          <w:tcPr>
            <w:tcW w:w="1129" w:type="dxa"/>
          </w:tcPr>
          <w:p w14:paraId="622FF240" w14:textId="77777777" w:rsidR="00747C57" w:rsidRPr="000E1A5F" w:rsidRDefault="00747C57" w:rsidP="008D32AB">
            <w:pPr>
              <w:jc w:val="center"/>
              <w:rPr>
                <w:lang w:val="en-GB"/>
                <w:rPrChange w:id="3537" w:author="Dioguardi, Fabio" w:date="2018-10-23T11:24:00Z">
                  <w:rPr/>
                </w:rPrChange>
              </w:rPr>
            </w:pPr>
            <w:r w:rsidRPr="000E1A5F">
              <w:rPr>
                <w:lang w:val="en-GB"/>
                <w:rPrChange w:id="3538" w:author="Dioguardi, Fabio" w:date="2018-10-23T11:24:00Z">
                  <w:rPr/>
                </w:rPrChange>
              </w:rPr>
              <w:t>7</w:t>
            </w:r>
          </w:p>
        </w:tc>
        <w:tc>
          <w:tcPr>
            <w:tcW w:w="1560" w:type="dxa"/>
          </w:tcPr>
          <w:p w14:paraId="7F66D487" w14:textId="660E59F9" w:rsidR="00747C57" w:rsidRPr="000E1A5F" w:rsidRDefault="003E6989" w:rsidP="008D32AB">
            <w:pPr>
              <w:jc w:val="center"/>
              <w:rPr>
                <w:lang w:val="en-GB"/>
                <w:rPrChange w:id="3539" w:author="Dioguardi, Fabio" w:date="2018-10-23T11:24:00Z">
                  <w:rPr/>
                </w:rPrChange>
              </w:rPr>
            </w:pPr>
            <w:r w:rsidRPr="000E1A5F">
              <w:rPr>
                <w:lang w:val="en-GB"/>
                <w:rPrChange w:id="3540" w:author="Dioguardi, Fabio" w:date="2018-10-23T11:24:00Z">
                  <w:rPr/>
                </w:rPrChange>
              </w:rPr>
              <w:t>ORAEF</w:t>
            </w:r>
          </w:p>
        </w:tc>
        <w:tc>
          <w:tcPr>
            <w:tcW w:w="1984" w:type="dxa"/>
          </w:tcPr>
          <w:p w14:paraId="646D72F3" w14:textId="56B1D5E0" w:rsidR="00747C57" w:rsidRPr="000E1A5F" w:rsidRDefault="00747C57" w:rsidP="003E6989">
            <w:pPr>
              <w:rPr>
                <w:lang w:val="en-GB"/>
                <w:rPrChange w:id="3541" w:author="Dioguardi, Fabio" w:date="2018-10-23T11:24:00Z">
                  <w:rPr/>
                </w:rPrChange>
              </w:rPr>
            </w:pPr>
            <w:proofErr w:type="spellStart"/>
            <w:r w:rsidRPr="000E1A5F">
              <w:rPr>
                <w:lang w:val="en-GB"/>
                <w:rPrChange w:id="3542" w:author="Dioguardi, Fabio" w:date="2018-10-23T11:24:00Z">
                  <w:rPr/>
                </w:rPrChange>
              </w:rPr>
              <w:t>Öræfajökull</w:t>
            </w:r>
            <w:proofErr w:type="spellEnd"/>
          </w:p>
        </w:tc>
      </w:tr>
      <w:tr w:rsidR="00747C57" w:rsidRPr="000E1A5F" w14:paraId="3FDFDA5A" w14:textId="77777777" w:rsidTr="003E6989">
        <w:trPr>
          <w:jc w:val="center"/>
        </w:trPr>
        <w:tc>
          <w:tcPr>
            <w:tcW w:w="1129" w:type="dxa"/>
          </w:tcPr>
          <w:p w14:paraId="0443C2C0" w14:textId="77777777" w:rsidR="00747C57" w:rsidRPr="000E1A5F" w:rsidRDefault="00747C57" w:rsidP="008D32AB">
            <w:pPr>
              <w:jc w:val="center"/>
              <w:rPr>
                <w:lang w:val="en-GB"/>
                <w:rPrChange w:id="3543" w:author="Dioguardi, Fabio" w:date="2018-10-23T11:24:00Z">
                  <w:rPr/>
                </w:rPrChange>
              </w:rPr>
            </w:pPr>
            <w:r w:rsidRPr="000E1A5F">
              <w:rPr>
                <w:lang w:val="en-GB"/>
                <w:rPrChange w:id="3544" w:author="Dioguardi, Fabio" w:date="2018-10-23T11:24:00Z">
                  <w:rPr/>
                </w:rPrChange>
              </w:rPr>
              <w:t>8</w:t>
            </w:r>
          </w:p>
        </w:tc>
        <w:tc>
          <w:tcPr>
            <w:tcW w:w="1560" w:type="dxa"/>
          </w:tcPr>
          <w:p w14:paraId="02E06900" w14:textId="037ACA00" w:rsidR="00747C57" w:rsidRPr="000E1A5F" w:rsidRDefault="003E6989" w:rsidP="008D32AB">
            <w:pPr>
              <w:jc w:val="center"/>
              <w:rPr>
                <w:lang w:val="en-GB"/>
                <w:rPrChange w:id="3545" w:author="Dioguardi, Fabio" w:date="2018-10-23T11:24:00Z">
                  <w:rPr/>
                </w:rPrChange>
              </w:rPr>
            </w:pPr>
            <w:r w:rsidRPr="000E1A5F">
              <w:rPr>
                <w:lang w:val="en-GB"/>
                <w:rPrChange w:id="3546" w:author="Dioguardi, Fabio" w:date="2018-10-23T11:24:00Z">
                  <w:rPr/>
                </w:rPrChange>
              </w:rPr>
              <w:t>ASKJA</w:t>
            </w:r>
          </w:p>
        </w:tc>
        <w:tc>
          <w:tcPr>
            <w:tcW w:w="1984" w:type="dxa"/>
          </w:tcPr>
          <w:p w14:paraId="3692FC25" w14:textId="26F43D4D" w:rsidR="00747C57" w:rsidRPr="000E1A5F" w:rsidRDefault="00747C57" w:rsidP="003E6989">
            <w:pPr>
              <w:rPr>
                <w:lang w:val="en-GB"/>
                <w:rPrChange w:id="3547" w:author="Dioguardi, Fabio" w:date="2018-10-23T11:24:00Z">
                  <w:rPr/>
                </w:rPrChange>
              </w:rPr>
            </w:pPr>
            <w:proofErr w:type="spellStart"/>
            <w:r w:rsidRPr="000E1A5F">
              <w:rPr>
                <w:lang w:val="en-GB"/>
                <w:rPrChange w:id="3548" w:author="Dioguardi, Fabio" w:date="2018-10-23T11:24:00Z">
                  <w:rPr/>
                </w:rPrChange>
              </w:rPr>
              <w:t>Askja</w:t>
            </w:r>
            <w:proofErr w:type="spellEnd"/>
          </w:p>
        </w:tc>
      </w:tr>
      <w:tr w:rsidR="00747C57" w:rsidRPr="000E1A5F" w14:paraId="572D53F5" w14:textId="77777777" w:rsidTr="003E6989">
        <w:trPr>
          <w:jc w:val="center"/>
        </w:trPr>
        <w:tc>
          <w:tcPr>
            <w:tcW w:w="1129" w:type="dxa"/>
          </w:tcPr>
          <w:p w14:paraId="09C89068" w14:textId="77777777" w:rsidR="00747C57" w:rsidRPr="000E1A5F" w:rsidRDefault="00747C57" w:rsidP="008D32AB">
            <w:pPr>
              <w:jc w:val="center"/>
              <w:rPr>
                <w:lang w:val="en-GB"/>
                <w:rPrChange w:id="3549" w:author="Dioguardi, Fabio" w:date="2018-10-23T11:24:00Z">
                  <w:rPr/>
                </w:rPrChange>
              </w:rPr>
            </w:pPr>
            <w:r w:rsidRPr="000E1A5F">
              <w:rPr>
                <w:lang w:val="en-GB"/>
                <w:rPrChange w:id="3550" w:author="Dioguardi, Fabio" w:date="2018-10-23T11:24:00Z">
                  <w:rPr/>
                </w:rPrChange>
              </w:rPr>
              <w:t>9</w:t>
            </w:r>
          </w:p>
        </w:tc>
        <w:tc>
          <w:tcPr>
            <w:tcW w:w="1560" w:type="dxa"/>
          </w:tcPr>
          <w:p w14:paraId="17CEF474" w14:textId="4206EED0" w:rsidR="00747C57" w:rsidRPr="000E1A5F" w:rsidRDefault="003E6989" w:rsidP="008D32AB">
            <w:pPr>
              <w:jc w:val="center"/>
              <w:rPr>
                <w:lang w:val="en-GB"/>
                <w:rPrChange w:id="3551" w:author="Dioguardi, Fabio" w:date="2018-10-23T11:24:00Z">
                  <w:rPr/>
                </w:rPrChange>
              </w:rPr>
            </w:pPr>
            <w:r w:rsidRPr="000E1A5F">
              <w:rPr>
                <w:lang w:val="en-GB"/>
                <w:rPrChange w:id="3552" w:author="Dioguardi, Fabio" w:date="2018-10-23T11:24:00Z">
                  <w:rPr/>
                </w:rPrChange>
              </w:rPr>
              <w:t>OVAENT</w:t>
            </w:r>
          </w:p>
        </w:tc>
        <w:tc>
          <w:tcPr>
            <w:tcW w:w="1984" w:type="dxa"/>
          </w:tcPr>
          <w:p w14:paraId="6E5893DC" w14:textId="7628D70D" w:rsidR="00747C57" w:rsidRPr="000E1A5F" w:rsidRDefault="00747C57" w:rsidP="003E6989">
            <w:pPr>
              <w:rPr>
                <w:lang w:val="en-GB"/>
                <w:rPrChange w:id="3553" w:author="Dioguardi, Fabio" w:date="2018-10-23T11:24:00Z">
                  <w:rPr/>
                </w:rPrChange>
              </w:rPr>
            </w:pPr>
            <w:r w:rsidRPr="000E1A5F">
              <w:rPr>
                <w:lang w:val="en-GB"/>
                <w:rPrChange w:id="3554" w:author="Dioguardi, Fabio" w:date="2018-10-23T11:24:00Z">
                  <w:rPr/>
                </w:rPrChange>
              </w:rPr>
              <w:t>other</w:t>
            </w:r>
          </w:p>
        </w:tc>
      </w:tr>
    </w:tbl>
    <w:p w14:paraId="77C2C414" w14:textId="77777777" w:rsidR="00FD480C" w:rsidRPr="000E1A5F" w:rsidRDefault="00FD480C" w:rsidP="00A82923">
      <w:pPr>
        <w:rPr>
          <w:lang w:val="en-GB"/>
          <w:rPrChange w:id="3555" w:author="Dioguardi, Fabio" w:date="2018-10-23T11:24:00Z">
            <w:rPr/>
          </w:rPrChange>
        </w:rPr>
      </w:pPr>
    </w:p>
    <w:p w14:paraId="72241E81" w14:textId="7064D604" w:rsidR="00747C57" w:rsidRPr="000E1A5F" w:rsidRDefault="008B309E" w:rsidP="00A82923">
      <w:pPr>
        <w:rPr>
          <w:lang w:val="en-GB"/>
          <w:rPrChange w:id="3556" w:author="Dioguardi, Fabio" w:date="2018-10-23T11:24:00Z">
            <w:rPr/>
          </w:rPrChange>
        </w:rPr>
      </w:pPr>
      <w:r w:rsidRPr="000E1A5F">
        <w:rPr>
          <w:lang w:val="en-GB"/>
          <w:rPrChange w:id="3557" w:author="Dioguardi, Fabio" w:date="2018-10-23T11:24:00Z">
            <w:rPr/>
          </w:rPrChange>
        </w:rPr>
        <w:lastRenderedPageBreak/>
        <w:t xml:space="preserve">The </w:t>
      </w:r>
      <w:r w:rsidR="004A6C70" w:rsidRPr="000E1A5F">
        <w:rPr>
          <w:lang w:val="en-GB"/>
          <w:rPrChange w:id="3558" w:author="Dioguardi, Fabio" w:date="2018-10-23T11:24:00Z">
            <w:rPr/>
          </w:rPrChange>
        </w:rPr>
        <w:t>data sources</w:t>
      </w:r>
      <w:r w:rsidRPr="000E1A5F">
        <w:rPr>
          <w:lang w:val="en-GB"/>
          <w:rPrChange w:id="3559" w:author="Dioguardi, Fabio" w:date="2018-10-23T11:24:00Z">
            <w:rPr/>
          </w:rPrChange>
        </w:rPr>
        <w:t xml:space="preserve"> are subdivided into four groups:</w:t>
      </w:r>
    </w:p>
    <w:p w14:paraId="771663C1" w14:textId="70DE02EC" w:rsidR="008B309E" w:rsidRPr="000E1A5F" w:rsidRDefault="008B309E" w:rsidP="00A82923">
      <w:pPr>
        <w:rPr>
          <w:lang w:val="en-GB"/>
          <w:rPrChange w:id="3560" w:author="Dioguardi, Fabio" w:date="2018-10-23T11:24:00Z">
            <w:rPr/>
          </w:rPrChange>
        </w:rPr>
      </w:pPr>
      <w:r w:rsidRPr="000E1A5F">
        <w:rPr>
          <w:b/>
          <w:u w:val="single"/>
          <w:lang w:val="en-GB"/>
          <w:rPrChange w:id="3561" w:author="Dioguardi, Fabio" w:date="2018-10-23T11:24:00Z">
            <w:rPr>
              <w:b/>
              <w:u w:val="single"/>
            </w:rPr>
          </w:rPrChange>
        </w:rPr>
        <w:t>C-band radar</w:t>
      </w:r>
      <w:r w:rsidRPr="000E1A5F">
        <w:rPr>
          <w:lang w:val="en-GB"/>
          <w:rPrChange w:id="3562" w:author="Dioguardi, Fabio" w:date="2018-10-23T11:24:00Z">
            <w:rPr/>
          </w:rPrChange>
        </w:rPr>
        <w:t>:</w:t>
      </w:r>
    </w:p>
    <w:p w14:paraId="62A4361D" w14:textId="76FDAD30" w:rsidR="0075081C" w:rsidRPr="000E1A5F" w:rsidRDefault="0075081C" w:rsidP="00A82923">
      <w:pPr>
        <w:rPr>
          <w:lang w:val="en-GB"/>
          <w:rPrChange w:id="3563" w:author="Dioguardi, Fabio" w:date="2018-10-23T11:24:00Z">
            <w:rPr/>
          </w:rPrChange>
        </w:rPr>
      </w:pPr>
      <w:proofErr w:type="gramStart"/>
      <w:r w:rsidRPr="000E1A5F">
        <w:rPr>
          <w:lang w:val="en-GB"/>
          <w:rPrChange w:id="3564" w:author="Dioguardi, Fabio" w:date="2018-10-23T11:24:00Z">
            <w:rPr/>
          </w:rPrChange>
        </w:rPr>
        <w:t>with</w:t>
      </w:r>
      <w:proofErr w:type="gramEnd"/>
      <w:r w:rsidRPr="000E1A5F">
        <w:rPr>
          <w:lang w:val="en-GB"/>
          <w:rPrChange w:id="3565" w:author="Dioguardi, Fabio" w:date="2018-10-23T11:24:00Z">
            <w:rPr/>
          </w:rPrChange>
        </w:rPr>
        <w:t xml:space="preserve"> up to six C-band radar stations. In the example given here two C-band radar sensors are assigned: </w:t>
      </w:r>
    </w:p>
    <w:p w14:paraId="5ED5C782" w14:textId="5C1AA997" w:rsidR="008B309E" w:rsidRPr="000E1A5F" w:rsidRDefault="008B309E" w:rsidP="001507E8">
      <w:pPr>
        <w:pStyle w:val="ListParagraph"/>
        <w:numPr>
          <w:ilvl w:val="0"/>
          <w:numId w:val="16"/>
        </w:numPr>
        <w:rPr>
          <w:lang w:val="en-GB"/>
          <w:rPrChange w:id="3566" w:author="Dioguardi, Fabio" w:date="2018-10-23T11:24:00Z">
            <w:rPr/>
          </w:rPrChange>
        </w:rPr>
      </w:pPr>
      <w:r w:rsidRPr="000E1A5F">
        <w:rPr>
          <w:lang w:val="en-GB"/>
          <w:rPrChange w:id="3567" w:author="Dioguardi, Fabio" w:date="2018-10-23T11:24:00Z">
            <w:rPr/>
          </w:rPrChange>
        </w:rPr>
        <w:t xml:space="preserve">ISKEF: C-band radar station at </w:t>
      </w:r>
      <w:proofErr w:type="spellStart"/>
      <w:r w:rsidRPr="000E1A5F">
        <w:rPr>
          <w:lang w:val="en-GB"/>
          <w:rPrChange w:id="3568" w:author="Dioguardi, Fabio" w:date="2018-10-23T11:24:00Z">
            <w:rPr/>
          </w:rPrChange>
        </w:rPr>
        <w:t>Ke</w:t>
      </w:r>
      <w:r w:rsidR="00BF085E" w:rsidRPr="000E1A5F">
        <w:rPr>
          <w:lang w:val="en-GB"/>
          <w:rPrChange w:id="3569" w:author="Dioguardi, Fabio" w:date="2018-10-23T11:24:00Z">
            <w:rPr/>
          </w:rPrChange>
        </w:rPr>
        <w:t>f</w:t>
      </w:r>
      <w:r w:rsidRPr="000E1A5F">
        <w:rPr>
          <w:lang w:val="en-GB"/>
          <w:rPrChange w:id="3570" w:author="Dioguardi, Fabio" w:date="2018-10-23T11:24:00Z">
            <w:rPr/>
          </w:rPrChange>
        </w:rPr>
        <w:t>lavík</w:t>
      </w:r>
      <w:proofErr w:type="spellEnd"/>
      <w:r w:rsidRPr="000E1A5F">
        <w:rPr>
          <w:lang w:val="en-GB"/>
          <w:rPrChange w:id="3571" w:author="Dioguardi, Fabio" w:date="2018-10-23T11:24:00Z">
            <w:rPr/>
          </w:rPrChange>
        </w:rPr>
        <w:t xml:space="preserve"> airport</w:t>
      </w:r>
    </w:p>
    <w:p w14:paraId="50E76459" w14:textId="4B49D271" w:rsidR="008B309E" w:rsidRPr="000E1A5F" w:rsidRDefault="008B309E" w:rsidP="001507E8">
      <w:pPr>
        <w:pStyle w:val="ListParagraph"/>
        <w:numPr>
          <w:ilvl w:val="0"/>
          <w:numId w:val="16"/>
        </w:numPr>
        <w:rPr>
          <w:lang w:val="en-GB"/>
          <w:rPrChange w:id="3572" w:author="Dioguardi, Fabio" w:date="2018-10-23T11:24:00Z">
            <w:rPr/>
          </w:rPrChange>
        </w:rPr>
      </w:pPr>
      <w:r w:rsidRPr="000E1A5F">
        <w:rPr>
          <w:lang w:val="en-GB"/>
          <w:rPrChange w:id="3573" w:author="Dioguardi, Fabio" w:date="2018-10-23T11:24:00Z">
            <w:rPr/>
          </w:rPrChange>
        </w:rPr>
        <w:t xml:space="preserve">ISEGS: C-band radar station at </w:t>
      </w:r>
      <w:proofErr w:type="spellStart"/>
      <w:r w:rsidRPr="000E1A5F">
        <w:rPr>
          <w:lang w:val="en-GB"/>
          <w:rPrChange w:id="3574" w:author="Dioguardi, Fabio" w:date="2018-10-23T11:24:00Z">
            <w:rPr/>
          </w:rPrChange>
        </w:rPr>
        <w:t>Egilstaðir</w:t>
      </w:r>
      <w:proofErr w:type="spellEnd"/>
    </w:p>
    <w:p w14:paraId="4CE79F78" w14:textId="15E92005" w:rsidR="008B309E" w:rsidRPr="000E1A5F" w:rsidRDefault="008B309E" w:rsidP="008B309E">
      <w:pPr>
        <w:rPr>
          <w:lang w:val="en-GB"/>
          <w:rPrChange w:id="3575" w:author="Dioguardi, Fabio" w:date="2018-10-23T11:24:00Z">
            <w:rPr/>
          </w:rPrChange>
        </w:rPr>
      </w:pPr>
      <w:r w:rsidRPr="000E1A5F">
        <w:rPr>
          <w:b/>
          <w:u w:val="single"/>
          <w:lang w:val="en-GB"/>
          <w:rPrChange w:id="3576" w:author="Dioguardi, Fabio" w:date="2018-10-23T11:24:00Z">
            <w:rPr>
              <w:b/>
              <w:u w:val="single"/>
            </w:rPr>
          </w:rPrChange>
        </w:rPr>
        <w:t>X-band radar</w:t>
      </w:r>
      <w:r w:rsidRPr="000E1A5F">
        <w:rPr>
          <w:lang w:val="en-GB"/>
          <w:rPrChange w:id="3577" w:author="Dioguardi, Fabio" w:date="2018-10-23T11:24:00Z">
            <w:rPr/>
          </w:rPrChange>
        </w:rPr>
        <w:t>:</w:t>
      </w:r>
    </w:p>
    <w:p w14:paraId="1CEBC6E9" w14:textId="51AE0E89" w:rsidR="0075081C" w:rsidRPr="000E1A5F" w:rsidRDefault="0075081C" w:rsidP="0075081C">
      <w:pPr>
        <w:rPr>
          <w:lang w:val="en-GB"/>
          <w:rPrChange w:id="3578" w:author="Dioguardi, Fabio" w:date="2018-10-23T11:24:00Z">
            <w:rPr/>
          </w:rPrChange>
        </w:rPr>
      </w:pPr>
      <w:proofErr w:type="gramStart"/>
      <w:r w:rsidRPr="000E1A5F">
        <w:rPr>
          <w:lang w:val="en-GB"/>
          <w:rPrChange w:id="3579" w:author="Dioguardi, Fabio" w:date="2018-10-23T11:24:00Z">
            <w:rPr/>
          </w:rPrChange>
        </w:rPr>
        <w:t>with</w:t>
      </w:r>
      <w:proofErr w:type="gramEnd"/>
      <w:r w:rsidRPr="000E1A5F">
        <w:rPr>
          <w:lang w:val="en-GB"/>
          <w:rPrChange w:id="3580" w:author="Dioguardi, Fabio" w:date="2018-10-23T11:24:00Z">
            <w:rPr/>
          </w:rPrChange>
        </w:rPr>
        <w:t xml:space="preserve"> up to six X-band radar stations. In the example given here two X-band radar sensors are assigned: </w:t>
      </w:r>
    </w:p>
    <w:p w14:paraId="0ADB5F82" w14:textId="77777777" w:rsidR="0075081C" w:rsidRPr="000E1A5F" w:rsidRDefault="0075081C" w:rsidP="008B309E">
      <w:pPr>
        <w:rPr>
          <w:lang w:val="en-GB"/>
          <w:rPrChange w:id="3581" w:author="Dioguardi, Fabio" w:date="2018-10-23T11:24:00Z">
            <w:rPr/>
          </w:rPrChange>
        </w:rPr>
      </w:pPr>
    </w:p>
    <w:p w14:paraId="6CDD9F2D" w14:textId="51841FC2" w:rsidR="008B309E" w:rsidRPr="000E1A5F" w:rsidRDefault="008B309E" w:rsidP="001507E8">
      <w:pPr>
        <w:pStyle w:val="ListParagraph"/>
        <w:numPr>
          <w:ilvl w:val="0"/>
          <w:numId w:val="16"/>
        </w:numPr>
        <w:rPr>
          <w:lang w:val="en-GB"/>
          <w:rPrChange w:id="3582" w:author="Dioguardi, Fabio" w:date="2018-10-23T11:24:00Z">
            <w:rPr/>
          </w:rPrChange>
        </w:rPr>
      </w:pPr>
      <w:r w:rsidRPr="000E1A5F">
        <w:rPr>
          <w:lang w:val="en-GB"/>
          <w:rPrChange w:id="3583" w:author="Dioguardi, Fabio" w:date="2018-10-23T11:24:00Z">
            <w:rPr/>
          </w:rPrChange>
        </w:rPr>
        <w:t>ISX1: mobile X-band radar station ISX1</w:t>
      </w:r>
    </w:p>
    <w:p w14:paraId="0D30605C" w14:textId="1A730C1A" w:rsidR="008B309E" w:rsidRPr="000E1A5F" w:rsidRDefault="008B309E" w:rsidP="001507E8">
      <w:pPr>
        <w:pStyle w:val="ListParagraph"/>
        <w:numPr>
          <w:ilvl w:val="0"/>
          <w:numId w:val="16"/>
        </w:numPr>
        <w:rPr>
          <w:lang w:val="en-GB"/>
          <w:rPrChange w:id="3584" w:author="Dioguardi, Fabio" w:date="2018-10-23T11:24:00Z">
            <w:rPr/>
          </w:rPrChange>
        </w:rPr>
      </w:pPr>
      <w:r w:rsidRPr="000E1A5F">
        <w:rPr>
          <w:lang w:val="en-GB"/>
          <w:rPrChange w:id="3585" w:author="Dioguardi, Fabio" w:date="2018-10-23T11:24:00Z">
            <w:rPr/>
          </w:rPrChange>
        </w:rPr>
        <w:t>ISX2: mobile X-band radar station ISX2</w:t>
      </w:r>
    </w:p>
    <w:p w14:paraId="65A77D55" w14:textId="43ECC09B" w:rsidR="008B309E" w:rsidRPr="000E1A5F" w:rsidRDefault="00B009C8" w:rsidP="008B309E">
      <w:pPr>
        <w:rPr>
          <w:lang w:val="en-GB"/>
          <w:rPrChange w:id="3586" w:author="Dioguardi, Fabio" w:date="2018-10-23T11:24:00Z">
            <w:rPr/>
          </w:rPrChange>
        </w:rPr>
      </w:pPr>
      <w:proofErr w:type="gramStart"/>
      <w:r w:rsidRPr="000E1A5F">
        <w:rPr>
          <w:b/>
          <w:u w:val="single"/>
          <w:lang w:val="en-GB"/>
          <w:rPrChange w:id="3587" w:author="Dioguardi, Fabio" w:date="2018-10-23T11:24:00Z">
            <w:rPr>
              <w:b/>
              <w:u w:val="single"/>
            </w:rPr>
          </w:rPrChange>
        </w:rPr>
        <w:t>web</w:t>
      </w:r>
      <w:proofErr w:type="gramEnd"/>
      <w:r w:rsidRPr="000E1A5F">
        <w:rPr>
          <w:b/>
          <w:u w:val="single"/>
          <w:lang w:val="en-GB"/>
          <w:rPrChange w:id="3588" w:author="Dioguardi, Fabio" w:date="2018-10-23T11:24:00Z">
            <w:rPr>
              <w:b/>
              <w:u w:val="single"/>
            </w:rPr>
          </w:rPrChange>
        </w:rPr>
        <w:t xml:space="preserve"> </w:t>
      </w:r>
      <w:r w:rsidR="008B309E" w:rsidRPr="000E1A5F">
        <w:rPr>
          <w:b/>
          <w:u w:val="single"/>
          <w:lang w:val="en-GB"/>
          <w:rPrChange w:id="3589" w:author="Dioguardi, Fabio" w:date="2018-10-23T11:24:00Z">
            <w:rPr>
              <w:b/>
              <w:u w:val="single"/>
            </w:rPr>
          </w:rPrChange>
        </w:rPr>
        <w:t>cameras</w:t>
      </w:r>
      <w:r w:rsidR="008B309E" w:rsidRPr="000E1A5F">
        <w:rPr>
          <w:lang w:val="en-GB"/>
          <w:rPrChange w:id="3590" w:author="Dioguardi, Fabio" w:date="2018-10-23T11:24:00Z">
            <w:rPr/>
          </w:rPrChange>
        </w:rPr>
        <w:t>:</w:t>
      </w:r>
    </w:p>
    <w:p w14:paraId="7E7B6F69" w14:textId="1EFDBC4C" w:rsidR="0075081C" w:rsidRPr="000E1A5F" w:rsidRDefault="0075081C" w:rsidP="0075081C">
      <w:pPr>
        <w:rPr>
          <w:lang w:val="en-GB"/>
          <w:rPrChange w:id="3591" w:author="Dioguardi, Fabio" w:date="2018-10-23T11:24:00Z">
            <w:rPr/>
          </w:rPrChange>
        </w:rPr>
      </w:pPr>
      <w:proofErr w:type="gramStart"/>
      <w:r w:rsidRPr="000E1A5F">
        <w:rPr>
          <w:lang w:val="en-GB"/>
          <w:rPrChange w:id="3592" w:author="Dioguardi, Fabio" w:date="2018-10-23T11:24:00Z">
            <w:rPr/>
          </w:rPrChange>
        </w:rPr>
        <w:t>with</w:t>
      </w:r>
      <w:proofErr w:type="gramEnd"/>
      <w:r w:rsidRPr="000E1A5F">
        <w:rPr>
          <w:lang w:val="en-GB"/>
          <w:rPrChange w:id="3593" w:author="Dioguardi, Fabio" w:date="2018-10-23T11:24:00Z">
            <w:rPr/>
          </w:rPrChange>
        </w:rPr>
        <w:t xml:space="preserve"> up to six automatic plume height tracking webcams. In the example given here three web cams are assigned: </w:t>
      </w:r>
    </w:p>
    <w:p w14:paraId="1D70766A" w14:textId="77777777" w:rsidR="0075081C" w:rsidRPr="000E1A5F" w:rsidRDefault="0075081C" w:rsidP="008B309E">
      <w:pPr>
        <w:rPr>
          <w:lang w:val="en-GB"/>
          <w:rPrChange w:id="3594" w:author="Dioguardi, Fabio" w:date="2018-10-23T11:24:00Z">
            <w:rPr/>
          </w:rPrChange>
        </w:rPr>
      </w:pPr>
    </w:p>
    <w:p w14:paraId="658012F9" w14:textId="6CA5D7AB" w:rsidR="008B309E" w:rsidRPr="000E1A5F" w:rsidRDefault="00B009C8" w:rsidP="001507E8">
      <w:pPr>
        <w:pStyle w:val="ListParagraph"/>
        <w:numPr>
          <w:ilvl w:val="0"/>
          <w:numId w:val="16"/>
        </w:numPr>
        <w:rPr>
          <w:lang w:val="en-GB"/>
          <w:rPrChange w:id="3595" w:author="Dioguardi, Fabio" w:date="2018-10-23T11:24:00Z">
            <w:rPr/>
          </w:rPrChange>
        </w:rPr>
      </w:pPr>
      <w:r w:rsidRPr="000E1A5F">
        <w:rPr>
          <w:lang w:val="en-GB"/>
          <w:rPrChange w:id="3596" w:author="Dioguardi, Fabio" w:date="2018-10-23T11:24:00Z">
            <w:rPr/>
          </w:rPrChange>
        </w:rPr>
        <w:t>CAM1</w:t>
      </w:r>
      <w:r w:rsidR="008B309E" w:rsidRPr="000E1A5F">
        <w:rPr>
          <w:lang w:val="en-GB"/>
          <w:rPrChange w:id="3597" w:author="Dioguardi, Fabio" w:date="2018-10-23T11:24:00Z">
            <w:rPr/>
          </w:rPrChange>
        </w:rPr>
        <w:t xml:space="preserve">: automatic plume height tracking webcam in </w:t>
      </w:r>
      <w:proofErr w:type="spellStart"/>
      <w:r w:rsidR="008B309E" w:rsidRPr="000E1A5F">
        <w:rPr>
          <w:lang w:val="en-GB"/>
          <w:rPrChange w:id="3598" w:author="Dioguardi, Fabio" w:date="2018-10-23T11:24:00Z">
            <w:rPr/>
          </w:rPrChange>
        </w:rPr>
        <w:t>Búrfell</w:t>
      </w:r>
      <w:proofErr w:type="spellEnd"/>
    </w:p>
    <w:p w14:paraId="7D64C647" w14:textId="314FA166" w:rsidR="008B309E" w:rsidRPr="000E1A5F" w:rsidRDefault="00B009C8" w:rsidP="001507E8">
      <w:pPr>
        <w:pStyle w:val="ListParagraph"/>
        <w:numPr>
          <w:ilvl w:val="0"/>
          <w:numId w:val="16"/>
        </w:numPr>
        <w:rPr>
          <w:lang w:val="en-GB"/>
          <w:rPrChange w:id="3599" w:author="Dioguardi, Fabio" w:date="2018-10-23T11:24:00Z">
            <w:rPr/>
          </w:rPrChange>
        </w:rPr>
      </w:pPr>
      <w:r w:rsidRPr="000E1A5F">
        <w:rPr>
          <w:lang w:val="en-GB"/>
          <w:rPrChange w:id="3600" w:author="Dioguardi, Fabio" w:date="2018-10-23T11:24:00Z">
            <w:rPr/>
          </w:rPrChange>
        </w:rPr>
        <w:t>CAM2</w:t>
      </w:r>
      <w:r w:rsidR="008B309E" w:rsidRPr="000E1A5F">
        <w:rPr>
          <w:lang w:val="en-GB"/>
          <w:rPrChange w:id="3601" w:author="Dioguardi, Fabio" w:date="2018-10-23T11:24:00Z">
            <w:rPr/>
          </w:rPrChange>
        </w:rPr>
        <w:t>: automatic pl</w:t>
      </w:r>
      <w:r w:rsidR="0075081C" w:rsidRPr="000E1A5F">
        <w:rPr>
          <w:lang w:val="en-GB"/>
          <w:rPrChange w:id="3602" w:author="Dioguardi, Fabio" w:date="2018-10-23T11:24:00Z">
            <w:rPr/>
          </w:rPrChange>
        </w:rPr>
        <w:t xml:space="preserve">ume height tracking webcam </w:t>
      </w:r>
      <w:r w:rsidR="008B309E" w:rsidRPr="000E1A5F">
        <w:rPr>
          <w:lang w:val="en-GB"/>
          <w:rPrChange w:id="3603" w:author="Dioguardi, Fabio" w:date="2018-10-23T11:24:00Z">
            <w:rPr/>
          </w:rPrChange>
        </w:rPr>
        <w:t xml:space="preserve">in </w:t>
      </w:r>
      <w:proofErr w:type="spellStart"/>
      <w:r w:rsidR="008B309E" w:rsidRPr="000E1A5F">
        <w:rPr>
          <w:lang w:val="en-GB"/>
          <w:rPrChange w:id="3604" w:author="Dioguardi, Fabio" w:date="2018-10-23T11:24:00Z">
            <w:rPr/>
          </w:rPrChange>
        </w:rPr>
        <w:t>Rauðaskál</w:t>
      </w:r>
      <w:proofErr w:type="spellEnd"/>
    </w:p>
    <w:p w14:paraId="7E8364BC" w14:textId="56EF9DA5" w:rsidR="008B309E" w:rsidRPr="000E1A5F" w:rsidRDefault="00B009C8" w:rsidP="001507E8">
      <w:pPr>
        <w:pStyle w:val="ListParagraph"/>
        <w:numPr>
          <w:ilvl w:val="0"/>
          <w:numId w:val="16"/>
        </w:numPr>
        <w:rPr>
          <w:lang w:val="en-GB"/>
          <w:rPrChange w:id="3605" w:author="Dioguardi, Fabio" w:date="2018-10-23T11:24:00Z">
            <w:rPr/>
          </w:rPrChange>
        </w:rPr>
      </w:pPr>
      <w:r w:rsidRPr="000E1A5F">
        <w:rPr>
          <w:lang w:val="en-GB"/>
          <w:rPrChange w:id="3606" w:author="Dioguardi, Fabio" w:date="2018-10-23T11:24:00Z">
            <w:rPr/>
          </w:rPrChange>
        </w:rPr>
        <w:t>CAM3</w:t>
      </w:r>
      <w:r w:rsidR="008B309E" w:rsidRPr="000E1A5F">
        <w:rPr>
          <w:lang w:val="en-GB"/>
          <w:rPrChange w:id="3607" w:author="Dioguardi, Fabio" w:date="2018-10-23T11:24:00Z">
            <w:rPr/>
          </w:rPrChange>
        </w:rPr>
        <w:t>: automatic pl</w:t>
      </w:r>
      <w:r w:rsidR="0075081C" w:rsidRPr="000E1A5F">
        <w:rPr>
          <w:lang w:val="en-GB"/>
          <w:rPrChange w:id="3608" w:author="Dioguardi, Fabio" w:date="2018-10-23T11:24:00Z">
            <w:rPr/>
          </w:rPrChange>
        </w:rPr>
        <w:t xml:space="preserve">ume height tracking webcam </w:t>
      </w:r>
      <w:r w:rsidR="008B309E" w:rsidRPr="000E1A5F">
        <w:rPr>
          <w:lang w:val="en-GB"/>
          <w:rPrChange w:id="3609" w:author="Dioguardi, Fabio" w:date="2018-10-23T11:24:00Z">
            <w:rPr/>
          </w:rPrChange>
        </w:rPr>
        <w:t xml:space="preserve">in </w:t>
      </w:r>
      <w:proofErr w:type="spellStart"/>
      <w:r w:rsidR="008B309E" w:rsidRPr="000E1A5F">
        <w:rPr>
          <w:lang w:val="en-GB"/>
          <w:rPrChange w:id="3610" w:author="Dioguardi, Fabio" w:date="2018-10-23T11:24:00Z">
            <w:rPr/>
          </w:rPrChange>
        </w:rPr>
        <w:t>Mjóaskarð</w:t>
      </w:r>
      <w:proofErr w:type="spellEnd"/>
    </w:p>
    <w:p w14:paraId="114236B1" w14:textId="77777777" w:rsidR="00705C8D" w:rsidRPr="000E1A5F" w:rsidRDefault="00705C8D" w:rsidP="00513B99">
      <w:pPr>
        <w:rPr>
          <w:b/>
          <w:u w:val="single"/>
          <w:lang w:val="en-GB"/>
          <w:rPrChange w:id="3611" w:author="Dioguardi, Fabio" w:date="2018-10-23T11:24:00Z">
            <w:rPr>
              <w:b/>
              <w:u w:val="single"/>
            </w:rPr>
          </w:rPrChange>
        </w:rPr>
      </w:pPr>
    </w:p>
    <w:p w14:paraId="1B182B85" w14:textId="4C20425D" w:rsidR="00513B99" w:rsidRPr="000E1A5F" w:rsidRDefault="00513B99" w:rsidP="00513B99">
      <w:pPr>
        <w:rPr>
          <w:lang w:val="en-GB"/>
          <w:rPrChange w:id="3612" w:author="Dioguardi, Fabio" w:date="2018-10-23T11:24:00Z">
            <w:rPr/>
          </w:rPrChange>
        </w:rPr>
      </w:pPr>
      <w:r w:rsidRPr="000E1A5F">
        <w:rPr>
          <w:b/>
          <w:u w:val="single"/>
          <w:lang w:val="en-GB"/>
          <w:rPrChange w:id="3613" w:author="Dioguardi, Fabio" w:date="2018-10-23T11:24:00Z">
            <w:rPr>
              <w:b/>
              <w:u w:val="single"/>
            </w:rPr>
          </w:rPrChange>
        </w:rPr>
        <w:t>Non-</w:t>
      </w:r>
      <w:proofErr w:type="spellStart"/>
      <w:r w:rsidRPr="000E1A5F">
        <w:rPr>
          <w:b/>
          <w:u w:val="single"/>
          <w:lang w:val="en-GB"/>
          <w:rPrChange w:id="3614" w:author="Dioguardi, Fabio" w:date="2018-10-23T11:24:00Z">
            <w:rPr>
              <w:b/>
              <w:u w:val="single"/>
            </w:rPr>
          </w:rPrChange>
        </w:rPr>
        <w:t>autostream</w:t>
      </w:r>
      <w:proofErr w:type="spellEnd"/>
      <w:r w:rsidRPr="000E1A5F">
        <w:rPr>
          <w:b/>
          <w:u w:val="single"/>
          <w:lang w:val="en-GB"/>
          <w:rPrChange w:id="3615" w:author="Dioguardi, Fabio" w:date="2018-10-23T11:24:00Z">
            <w:rPr>
              <w:b/>
              <w:u w:val="single"/>
            </w:rPr>
          </w:rPrChange>
        </w:rPr>
        <w:t xml:space="preserve"> sources</w:t>
      </w:r>
      <w:r w:rsidRPr="000E1A5F">
        <w:rPr>
          <w:lang w:val="en-GB"/>
          <w:rPrChange w:id="3616" w:author="Dioguardi, Fabio" w:date="2018-10-23T11:24:00Z">
            <w:rPr/>
          </w:rPrChange>
        </w:rPr>
        <w:t>:</w:t>
      </w:r>
    </w:p>
    <w:p w14:paraId="7C81D012" w14:textId="184624B2" w:rsidR="00513B99" w:rsidRPr="000E1A5F" w:rsidRDefault="00513B99" w:rsidP="00513B99">
      <w:pPr>
        <w:rPr>
          <w:lang w:val="en-GB"/>
          <w:rPrChange w:id="3617" w:author="Dioguardi, Fabio" w:date="2018-10-23T11:24:00Z">
            <w:rPr/>
          </w:rPrChange>
        </w:rPr>
      </w:pPr>
      <w:r w:rsidRPr="000E1A5F">
        <w:rPr>
          <w:lang w:val="en-GB"/>
          <w:rPrChange w:id="3618" w:author="Dioguardi, Fabio" w:date="2018-10-23T11:24:00Z">
            <w:rPr/>
          </w:rPrChange>
        </w:rPr>
        <w:t>Data from “non-</w:t>
      </w:r>
      <w:proofErr w:type="spellStart"/>
      <w:r w:rsidRPr="000E1A5F">
        <w:rPr>
          <w:lang w:val="en-GB"/>
          <w:rPrChange w:id="3619" w:author="Dioguardi, Fabio" w:date="2018-10-23T11:24:00Z">
            <w:rPr/>
          </w:rPrChange>
        </w:rPr>
        <w:t>autostream</w:t>
      </w:r>
      <w:proofErr w:type="spellEnd"/>
      <w:r w:rsidRPr="000E1A5F">
        <w:rPr>
          <w:lang w:val="en-GB"/>
          <w:rPrChange w:id="3620" w:author="Dioguardi, Fabio" w:date="2018-10-23T11:24:00Z">
            <w:rPr/>
          </w:rPrChange>
        </w:rPr>
        <w:t xml:space="preserve"> sources” comprise all data that have not been streamed automatically, but </w:t>
      </w:r>
      <w:r w:rsidR="00484D5F" w:rsidRPr="000E1A5F">
        <w:rPr>
          <w:lang w:val="en-GB"/>
          <w:rPrChange w:id="3621" w:author="Dioguardi, Fabio" w:date="2018-10-23T11:24:00Z">
            <w:rPr/>
          </w:rPrChange>
        </w:rPr>
        <w:t>were</w:t>
      </w:r>
      <w:r w:rsidRPr="000E1A5F">
        <w:rPr>
          <w:lang w:val="en-GB"/>
          <w:rPrChange w:id="3622" w:author="Dioguardi, Fabio" w:date="2018-10-23T11:24:00Z">
            <w:rPr/>
          </w:rPrChange>
        </w:rPr>
        <w:t xml:space="preserve"> manually added by the operator.</w:t>
      </w:r>
    </w:p>
    <w:p w14:paraId="6848364B" w14:textId="77777777" w:rsidR="00D60C31" w:rsidRPr="000E1A5F" w:rsidRDefault="00D60C31" w:rsidP="00A82923">
      <w:pPr>
        <w:rPr>
          <w:lang w:val="en-GB"/>
          <w:rPrChange w:id="3623" w:author="Dioguardi, Fabio" w:date="2018-10-23T11:24:00Z">
            <w:rPr/>
          </w:rPrChange>
        </w:rPr>
      </w:pPr>
    </w:p>
    <w:p w14:paraId="0455F105" w14:textId="77777777" w:rsidR="00D60C31" w:rsidRPr="000E1A5F" w:rsidRDefault="00D60C31" w:rsidP="00D60C31">
      <w:pPr>
        <w:rPr>
          <w:lang w:val="en-GB"/>
          <w:rPrChange w:id="3624" w:author="Dioguardi, Fabio" w:date="2018-10-23T11:24:00Z">
            <w:rPr/>
          </w:rPrChange>
        </w:rPr>
      </w:pPr>
      <w:r w:rsidRPr="000E1A5F">
        <w:rPr>
          <w:lang w:val="en-GB"/>
          <w:rPrChange w:id="3625" w:author="Dioguardi, Fabio" w:date="2018-10-23T11:24:00Z">
            <w:rPr/>
          </w:rPrChange>
        </w:rPr>
        <w:t xml:space="preserve">The sensors presented here are specific for the Icelandic volcanoes, as REFIR has been originally designed for Iceland. </w:t>
      </w:r>
    </w:p>
    <w:p w14:paraId="700C0F80" w14:textId="4062AAA5" w:rsidR="00D60C31" w:rsidRPr="000E1A5F" w:rsidRDefault="00D60C31" w:rsidP="00D60C31">
      <w:pPr>
        <w:rPr>
          <w:lang w:val="en-GB"/>
          <w:rPrChange w:id="3626" w:author="Dioguardi, Fabio" w:date="2018-10-23T11:24:00Z">
            <w:rPr/>
          </w:rPrChange>
        </w:rPr>
      </w:pPr>
      <w:r w:rsidRPr="000E1A5F">
        <w:rPr>
          <w:lang w:val="en-GB"/>
          <w:rPrChange w:id="3627" w:author="Dioguardi, Fabio" w:date="2018-10-23T11:24:00Z">
            <w:rPr/>
          </w:rPrChange>
        </w:rPr>
        <w:t>However, by using a different set of “.</w:t>
      </w:r>
      <w:proofErr w:type="spellStart"/>
      <w:r w:rsidRPr="000E1A5F">
        <w:rPr>
          <w:i/>
          <w:lang w:val="en-GB"/>
          <w:rPrChange w:id="3628" w:author="Dioguardi, Fabio" w:date="2018-10-23T11:24:00Z">
            <w:rPr>
              <w:i/>
            </w:rPr>
          </w:rPrChange>
        </w:rPr>
        <w:t>ini</w:t>
      </w:r>
      <w:proofErr w:type="spellEnd"/>
      <w:r w:rsidRPr="000E1A5F">
        <w:rPr>
          <w:lang w:val="en-GB"/>
          <w:rPrChange w:id="3629" w:author="Dioguardi, Fabio" w:date="2018-10-23T11:24:00Z">
            <w:rPr/>
          </w:rPrChange>
        </w:rPr>
        <w:t xml:space="preserve">” files, REFIR can be easily adjusted to meet the requirements of other observatories and/or eruptions sites.  </w:t>
      </w:r>
    </w:p>
    <w:p w14:paraId="2439564F" w14:textId="7CDA2E54" w:rsidR="00EA4CF3" w:rsidRPr="000E1A5F" w:rsidRDefault="00EA4CF3" w:rsidP="00D60C31">
      <w:pPr>
        <w:rPr>
          <w:lang w:val="en-GB"/>
          <w:rPrChange w:id="3630" w:author="Dioguardi, Fabio" w:date="2018-10-23T11:24:00Z">
            <w:rPr/>
          </w:rPrChange>
        </w:rPr>
      </w:pPr>
      <w:r w:rsidRPr="000E1A5F">
        <w:rPr>
          <w:lang w:val="en-GB"/>
          <w:rPrChange w:id="3631" w:author="Dioguardi, Fabio" w:date="2018-10-23T11:24:00Z">
            <w:rPr/>
          </w:rPrChange>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0E1A5F" w:rsidRDefault="00D60C31" w:rsidP="00D60C31">
      <w:pPr>
        <w:rPr>
          <w:lang w:val="en-GB"/>
          <w:rPrChange w:id="3632" w:author="Dioguardi, Fabio" w:date="2018-10-23T11:24:00Z">
            <w:rPr/>
          </w:rPrChange>
        </w:rPr>
      </w:pPr>
      <w:r w:rsidRPr="000E1A5F">
        <w:rPr>
          <w:lang w:val="en-GB"/>
          <w:rPrChange w:id="3633" w:author="Dioguardi, Fabio" w:date="2018-10-23T11:24:00Z">
            <w:rPr/>
          </w:rPrChange>
        </w:rPr>
        <w:t>Hereafter we will always refer to the Icelandic (</w:t>
      </w:r>
      <w:proofErr w:type="spellStart"/>
      <w:r w:rsidRPr="000E1A5F">
        <w:rPr>
          <w:lang w:val="en-GB"/>
          <w:rPrChange w:id="3634" w:author="Dioguardi, Fabio" w:date="2018-10-23T11:24:00Z">
            <w:rPr/>
          </w:rPrChange>
        </w:rPr>
        <w:t>FutureVolc</w:t>
      </w:r>
      <w:proofErr w:type="spellEnd"/>
      <w:r w:rsidRPr="000E1A5F">
        <w:rPr>
          <w:lang w:val="en-GB"/>
          <w:rPrChange w:id="3635" w:author="Dioguardi, Fabio" w:date="2018-10-23T11:24:00Z">
            <w:rPr/>
          </w:rPrChange>
        </w:rPr>
        <w:t>) case as example, when dealing with monitoring stations, quality of the data, range of visibility.</w:t>
      </w:r>
    </w:p>
    <w:p w14:paraId="2C9FAA53" w14:textId="77777777" w:rsidR="00D60C31" w:rsidRPr="000E1A5F" w:rsidRDefault="00D60C31" w:rsidP="00A82923">
      <w:pPr>
        <w:rPr>
          <w:lang w:val="en-GB"/>
          <w:rPrChange w:id="3636" w:author="Dioguardi, Fabio" w:date="2018-10-23T11:24:00Z">
            <w:rPr/>
          </w:rPrChange>
        </w:rPr>
      </w:pPr>
    </w:p>
    <w:p w14:paraId="18FA13E8" w14:textId="04FAAB3F" w:rsidR="00334B85" w:rsidRPr="000E1A5F" w:rsidRDefault="00334B85" w:rsidP="00334B85">
      <w:pPr>
        <w:pStyle w:val="Heading3"/>
        <w:rPr>
          <w:lang w:val="en-GB"/>
          <w:rPrChange w:id="3637" w:author="Dioguardi, Fabio" w:date="2018-10-23T11:24:00Z">
            <w:rPr/>
          </w:rPrChange>
        </w:rPr>
      </w:pPr>
      <w:bookmarkStart w:id="3638" w:name="_Ref482281218"/>
      <w:bookmarkStart w:id="3639" w:name="_Toc528058497"/>
      <w:r w:rsidRPr="000E1A5F">
        <w:rPr>
          <w:lang w:val="en-GB"/>
          <w:rPrChange w:id="3640" w:author="Dioguardi, Fabio" w:date="2018-10-23T11:24:00Z">
            <w:rPr/>
          </w:rPrChange>
        </w:rPr>
        <w:t>C</w:t>
      </w:r>
      <w:r w:rsidR="004A6C70" w:rsidRPr="000E1A5F">
        <w:rPr>
          <w:lang w:val="en-GB"/>
          <w:rPrChange w:id="3641" w:author="Dioguardi, Fabio" w:date="2018-10-23T11:24:00Z">
            <w:rPr/>
          </w:rPrChange>
        </w:rPr>
        <w:t xml:space="preserve">ontrolling the </w:t>
      </w:r>
      <w:r w:rsidRPr="000E1A5F">
        <w:rPr>
          <w:lang w:val="en-GB"/>
          <w:rPrChange w:id="3642" w:author="Dioguardi, Fabio" w:date="2018-10-23T11:24:00Z">
            <w:rPr/>
          </w:rPrChange>
        </w:rPr>
        <w:t>plume height data channels</w:t>
      </w:r>
      <w:bookmarkEnd w:id="3638"/>
      <w:bookmarkEnd w:id="3639"/>
    </w:p>
    <w:p w14:paraId="4CDA6054" w14:textId="77777777" w:rsidR="00334B85" w:rsidRPr="000E1A5F" w:rsidRDefault="00334B85" w:rsidP="00A82923">
      <w:pPr>
        <w:rPr>
          <w:lang w:val="en-GB"/>
          <w:rPrChange w:id="3643" w:author="Dioguardi, Fabio" w:date="2018-10-23T11:24:00Z">
            <w:rPr/>
          </w:rPrChange>
        </w:rPr>
      </w:pPr>
    </w:p>
    <w:p w14:paraId="6C3E5C54" w14:textId="554A681F" w:rsidR="00513B99" w:rsidRPr="000E1A5F" w:rsidRDefault="00513B99" w:rsidP="00A82923">
      <w:pPr>
        <w:rPr>
          <w:lang w:val="en-GB"/>
          <w:rPrChange w:id="3644" w:author="Dioguardi, Fabio" w:date="2018-10-23T11:24:00Z">
            <w:rPr/>
          </w:rPrChange>
        </w:rPr>
      </w:pPr>
      <w:r w:rsidRPr="000E1A5F">
        <w:rPr>
          <w:lang w:val="en-GB"/>
          <w:rPrChange w:id="3645" w:author="Dioguardi, Fabio" w:date="2018-10-23T11:24:00Z">
            <w:rPr>
              <w:lang w:val="en-IE"/>
            </w:rPr>
          </w:rPrChange>
        </w:rPr>
        <w:t xml:space="preserve">REFIR is designed </w:t>
      </w:r>
      <w:r w:rsidR="003E3C85" w:rsidRPr="000E1A5F">
        <w:rPr>
          <w:lang w:val="en-GB"/>
          <w:rPrChange w:id="3646" w:author="Dioguardi, Fabio" w:date="2018-10-23T11:24:00Z">
            <w:rPr>
              <w:lang w:val="en-IE"/>
            </w:rPr>
          </w:rPrChange>
        </w:rPr>
        <w:t>so</w:t>
      </w:r>
      <w:r w:rsidRPr="000E1A5F">
        <w:rPr>
          <w:lang w:val="en-GB"/>
          <w:rPrChange w:id="3647" w:author="Dioguardi, Fabio" w:date="2018-10-23T11:24:00Z">
            <w:rPr>
              <w:lang w:val="en-IE"/>
            </w:rPr>
          </w:rPrChange>
        </w:rPr>
        <w:t xml:space="preserve"> that </w:t>
      </w:r>
      <w:r w:rsidRPr="000E1A5F">
        <w:rPr>
          <w:lang w:val="en-GB"/>
          <w:rPrChange w:id="3648" w:author="Dioguardi, Fabio" w:date="2018-10-23T11:24:00Z">
            <w:rPr/>
          </w:rPrChange>
        </w:rPr>
        <w:t>the operator has maximum control over all plume height input data, which ensures the quality of results</w:t>
      </w:r>
      <w:r w:rsidR="003E3C85" w:rsidRPr="000E1A5F">
        <w:rPr>
          <w:lang w:val="en-GB"/>
          <w:rPrChange w:id="3649" w:author="Dioguardi, Fabio" w:date="2018-10-23T11:24:00Z">
            <w:rPr/>
          </w:rPrChange>
        </w:rPr>
        <w:t xml:space="preserve"> can be optimized</w:t>
      </w:r>
      <w:r w:rsidRPr="000E1A5F">
        <w:rPr>
          <w:lang w:val="en-GB"/>
          <w:rPrChange w:id="3650" w:author="Dioguardi, Fabio" w:date="2018-10-23T11:24:00Z">
            <w:rPr/>
          </w:rPrChange>
        </w:rPr>
        <w:t xml:space="preserve">. Problems </w:t>
      </w:r>
      <w:r w:rsidR="003E3C85" w:rsidRPr="000E1A5F">
        <w:rPr>
          <w:lang w:val="en-GB"/>
          <w:rPrChange w:id="3651" w:author="Dioguardi, Fabio" w:date="2018-10-23T11:24:00Z">
            <w:rPr/>
          </w:rPrChange>
        </w:rPr>
        <w:t xml:space="preserve">that occur when </w:t>
      </w:r>
      <w:r w:rsidRPr="000E1A5F">
        <w:rPr>
          <w:lang w:val="en-GB"/>
          <w:rPrChange w:id="3652" w:author="Dioguardi, Fabio" w:date="2018-10-23T11:24:00Z">
            <w:rPr/>
          </w:rPrChange>
        </w:rPr>
        <w:t xml:space="preserve">encountering misleading data from a malfunctioning sensor can be </w:t>
      </w:r>
      <w:r w:rsidR="00AB0A83" w:rsidRPr="000E1A5F">
        <w:rPr>
          <w:lang w:val="en-GB"/>
          <w:rPrChange w:id="3653" w:author="Dioguardi, Fabio" w:date="2018-10-23T11:24:00Z">
            <w:rPr/>
          </w:rPrChange>
        </w:rPr>
        <w:t xml:space="preserve">avoided </w:t>
      </w:r>
      <w:r w:rsidRPr="000E1A5F">
        <w:rPr>
          <w:lang w:val="en-GB"/>
          <w:rPrChange w:id="3654" w:author="Dioguardi, Fabio" w:date="2018-10-23T11:24:00Z">
            <w:rPr/>
          </w:rPrChange>
        </w:rPr>
        <w:t xml:space="preserve">by simply switching off the </w:t>
      </w:r>
      <w:r w:rsidR="003E3C85" w:rsidRPr="000E1A5F">
        <w:rPr>
          <w:lang w:val="en-GB"/>
          <w:rPrChange w:id="3655" w:author="Dioguardi, Fabio" w:date="2018-10-23T11:24:00Z">
            <w:rPr/>
          </w:rPrChange>
        </w:rPr>
        <w:t xml:space="preserve">corresponding </w:t>
      </w:r>
      <w:r w:rsidRPr="000E1A5F">
        <w:rPr>
          <w:lang w:val="en-GB"/>
          <w:rPrChange w:id="3656" w:author="Dioguardi, Fabio" w:date="2018-10-23T11:24:00Z">
            <w:rPr/>
          </w:rPrChange>
        </w:rPr>
        <w:t xml:space="preserve">data channel. The high degree of flexibility is reflected by the large number of (dis)connectible data channels, which are illustrated </w:t>
      </w:r>
      <w:r w:rsidR="003E3C85" w:rsidRPr="000E1A5F">
        <w:rPr>
          <w:lang w:val="en-GB"/>
          <w:rPrChange w:id="3657" w:author="Dioguardi, Fabio" w:date="2018-10-23T11:24:00Z">
            <w:rPr/>
          </w:rPrChange>
        </w:rPr>
        <w:t xml:space="preserve">schematically </w:t>
      </w:r>
      <w:r w:rsidRPr="000E1A5F">
        <w:rPr>
          <w:lang w:val="en-GB"/>
          <w:rPrChange w:id="3658" w:author="Dioguardi, Fabio" w:date="2018-10-23T11:24:00Z">
            <w:rPr/>
          </w:rPrChange>
        </w:rPr>
        <w:t xml:space="preserve">in </w:t>
      </w:r>
      <w:r w:rsidR="00D60C31" w:rsidRPr="000E1A5F">
        <w:rPr>
          <w:lang w:val="en-GB"/>
          <w:rPrChange w:id="3659" w:author="Dioguardi, Fabio" w:date="2018-10-23T11:24:00Z">
            <w:rPr/>
          </w:rPrChange>
        </w:rPr>
        <w:fldChar w:fldCharType="begin"/>
      </w:r>
      <w:r w:rsidR="00D60C31" w:rsidRPr="000E1A5F">
        <w:rPr>
          <w:lang w:val="en-GB"/>
          <w:rPrChange w:id="3660" w:author="Dioguardi, Fabio" w:date="2018-10-23T11:24:00Z">
            <w:rPr/>
          </w:rPrChange>
        </w:rPr>
        <w:instrText xml:space="preserve"> REF _Ref482273907 \h </w:instrText>
      </w:r>
      <w:r w:rsidR="00D60C31" w:rsidRPr="000E1A5F">
        <w:rPr>
          <w:lang w:val="en-GB"/>
          <w:rPrChange w:id="3661" w:author="Dioguardi, Fabio" w:date="2018-10-23T11:24:00Z">
            <w:rPr/>
          </w:rPrChange>
        </w:rPr>
      </w:r>
      <w:r w:rsidR="00D60C31" w:rsidRPr="000E1A5F">
        <w:rPr>
          <w:lang w:val="en-GB"/>
          <w:rPrChange w:id="3662" w:author="Dioguardi, Fabio" w:date="2018-10-23T11:24:00Z">
            <w:rPr/>
          </w:rPrChange>
        </w:rPr>
        <w:fldChar w:fldCharType="separate"/>
      </w:r>
      <w:r w:rsidR="00DE7C99" w:rsidRPr="000E1A5F">
        <w:rPr>
          <w:lang w:val="en-GB"/>
          <w:rPrChange w:id="3663" w:author="Dioguardi, Fabio" w:date="2018-10-23T11:24:00Z">
            <w:rPr/>
          </w:rPrChange>
        </w:rPr>
        <w:t xml:space="preserve">Figure </w:t>
      </w:r>
      <w:r w:rsidR="00DE7C99" w:rsidRPr="000E1A5F">
        <w:rPr>
          <w:noProof/>
          <w:lang w:val="en-GB"/>
          <w:rPrChange w:id="3664" w:author="Dioguardi, Fabio" w:date="2018-10-23T11:24:00Z">
            <w:rPr>
              <w:noProof/>
            </w:rPr>
          </w:rPrChange>
        </w:rPr>
        <w:t>19</w:t>
      </w:r>
      <w:r w:rsidR="00D60C31" w:rsidRPr="000E1A5F">
        <w:rPr>
          <w:lang w:val="en-GB"/>
          <w:rPrChange w:id="3665" w:author="Dioguardi, Fabio" w:date="2018-10-23T11:24:00Z">
            <w:rPr/>
          </w:rPrChange>
        </w:rPr>
        <w:fldChar w:fldCharType="end"/>
      </w:r>
      <w:r w:rsidRPr="000E1A5F">
        <w:rPr>
          <w:lang w:val="en-GB"/>
          <w:rPrChange w:id="3666" w:author="Dioguardi, Fabio" w:date="2018-10-23T11:24:00Z">
            <w:rPr/>
          </w:rPrChange>
        </w:rPr>
        <w:t xml:space="preserve">. </w:t>
      </w:r>
    </w:p>
    <w:p w14:paraId="67640393" w14:textId="00B5344F" w:rsidR="00513B99" w:rsidRPr="000E1A5F" w:rsidRDefault="00513B99" w:rsidP="00A82923">
      <w:pPr>
        <w:rPr>
          <w:lang w:val="en-GB"/>
          <w:rPrChange w:id="3667" w:author="Dioguardi, Fabio" w:date="2018-10-23T11:24:00Z">
            <w:rPr/>
          </w:rPrChange>
        </w:rPr>
      </w:pPr>
      <w:r w:rsidRPr="000E1A5F">
        <w:rPr>
          <w:lang w:val="en-GB"/>
          <w:rPrChange w:id="3668" w:author="Dioguardi, Fabio" w:date="2018-10-23T11:24:00Z">
            <w:rPr/>
          </w:rPrChange>
        </w:rPr>
        <w:t xml:space="preserve">Data from the </w:t>
      </w:r>
      <w:r w:rsidR="00D60C31" w:rsidRPr="000E1A5F">
        <w:rPr>
          <w:lang w:val="en-GB"/>
          <w:rPrChange w:id="3669" w:author="Dioguardi, Fabio" w:date="2018-10-23T11:24:00Z">
            <w:rPr/>
          </w:rPrChange>
        </w:rPr>
        <w:t xml:space="preserve">(in this example: </w:t>
      </w:r>
      <w:r w:rsidRPr="000E1A5F">
        <w:rPr>
          <w:lang w:val="en-GB"/>
          <w:rPrChange w:id="3670" w:author="Dioguardi, Fabio" w:date="2018-10-23T11:24:00Z">
            <w:rPr/>
          </w:rPrChange>
        </w:rPr>
        <w:t>four</w:t>
      </w:r>
      <w:r w:rsidR="00D60C31" w:rsidRPr="000E1A5F">
        <w:rPr>
          <w:lang w:val="en-GB"/>
          <w:rPrChange w:id="3671" w:author="Dioguardi, Fabio" w:date="2018-10-23T11:24:00Z">
            <w:rPr/>
          </w:rPrChange>
        </w:rPr>
        <w:t>)</w:t>
      </w:r>
      <w:r w:rsidRPr="000E1A5F">
        <w:rPr>
          <w:lang w:val="en-GB"/>
          <w:rPrChange w:id="3672" w:author="Dioguardi, Fabio" w:date="2018-10-23T11:24:00Z">
            <w:rPr/>
          </w:rPrChange>
        </w:rPr>
        <w:t xml:space="preserve"> radar sources can be communicated in two ways: by “auto</w:t>
      </w:r>
      <w:r w:rsidR="00B229BB" w:rsidRPr="000E1A5F">
        <w:rPr>
          <w:lang w:val="en-GB"/>
          <w:rPrChange w:id="3673" w:author="Dioguardi, Fabio" w:date="2018-10-23T11:24:00Z">
            <w:rPr/>
          </w:rPrChange>
        </w:rPr>
        <w:t>-</w:t>
      </w:r>
      <w:r w:rsidRPr="000E1A5F">
        <w:rPr>
          <w:lang w:val="en-GB"/>
          <w:rPrChange w:id="3674" w:author="Dioguardi, Fabio" w:date="2018-10-23T11:24:00Z">
            <w:rPr/>
          </w:rPrChange>
        </w:rPr>
        <w:t>stream” channels (marked in red within</w:t>
      </w:r>
      <w:r w:rsidR="000779B9" w:rsidRPr="000E1A5F">
        <w:rPr>
          <w:lang w:val="en-GB"/>
          <w:rPrChange w:id="3675" w:author="Dioguardi, Fabio" w:date="2018-10-23T11:24:00Z">
            <w:rPr/>
          </w:rPrChange>
        </w:rPr>
        <w:t xml:space="preserve"> </w:t>
      </w:r>
      <w:r w:rsidR="000779B9" w:rsidRPr="000E1A5F">
        <w:rPr>
          <w:lang w:val="en-GB"/>
          <w:rPrChange w:id="3676" w:author="Dioguardi, Fabio" w:date="2018-10-23T11:24:00Z">
            <w:rPr/>
          </w:rPrChange>
        </w:rPr>
        <w:fldChar w:fldCharType="begin"/>
      </w:r>
      <w:r w:rsidR="000779B9" w:rsidRPr="000E1A5F">
        <w:rPr>
          <w:lang w:val="en-GB"/>
          <w:rPrChange w:id="3677" w:author="Dioguardi, Fabio" w:date="2018-10-23T11:24:00Z">
            <w:rPr/>
          </w:rPrChange>
        </w:rPr>
        <w:instrText xml:space="preserve"> REF _Ref482273907 \h </w:instrText>
      </w:r>
      <w:r w:rsidR="000779B9" w:rsidRPr="000E1A5F">
        <w:rPr>
          <w:lang w:val="en-GB"/>
          <w:rPrChange w:id="3678" w:author="Dioguardi, Fabio" w:date="2018-10-23T11:24:00Z">
            <w:rPr/>
          </w:rPrChange>
        </w:rPr>
      </w:r>
      <w:r w:rsidR="000779B9" w:rsidRPr="000E1A5F">
        <w:rPr>
          <w:lang w:val="en-GB"/>
          <w:rPrChange w:id="3679" w:author="Dioguardi, Fabio" w:date="2018-10-23T11:24:00Z">
            <w:rPr/>
          </w:rPrChange>
        </w:rPr>
        <w:fldChar w:fldCharType="separate"/>
      </w:r>
      <w:r w:rsidR="00DE7C99" w:rsidRPr="000E1A5F">
        <w:rPr>
          <w:lang w:val="en-GB"/>
          <w:rPrChange w:id="3680" w:author="Dioguardi, Fabio" w:date="2018-10-23T11:24:00Z">
            <w:rPr/>
          </w:rPrChange>
        </w:rPr>
        <w:t xml:space="preserve">Figure </w:t>
      </w:r>
      <w:r w:rsidR="00DE7C99" w:rsidRPr="000E1A5F">
        <w:rPr>
          <w:noProof/>
          <w:lang w:val="en-GB"/>
          <w:rPrChange w:id="3681" w:author="Dioguardi, Fabio" w:date="2018-10-23T11:24:00Z">
            <w:rPr>
              <w:noProof/>
            </w:rPr>
          </w:rPrChange>
        </w:rPr>
        <w:t>19</w:t>
      </w:r>
      <w:r w:rsidR="000779B9" w:rsidRPr="000E1A5F">
        <w:rPr>
          <w:lang w:val="en-GB"/>
          <w:rPrChange w:id="3682" w:author="Dioguardi, Fabio" w:date="2018-10-23T11:24:00Z">
            <w:rPr/>
          </w:rPrChange>
        </w:rPr>
        <w:fldChar w:fldCharType="end"/>
      </w:r>
      <w:r w:rsidRPr="000E1A5F">
        <w:rPr>
          <w:lang w:val="en-GB"/>
          <w:rPrChange w:id="3683" w:author="Dioguardi, Fabio" w:date="2018-10-23T11:24:00Z">
            <w:rPr/>
          </w:rPrChange>
        </w:rPr>
        <w:t>) and by “non-auto</w:t>
      </w:r>
      <w:r w:rsidR="00576D22" w:rsidRPr="000E1A5F">
        <w:rPr>
          <w:lang w:val="en-GB"/>
          <w:rPrChange w:id="3684" w:author="Dioguardi, Fabio" w:date="2018-10-23T11:24:00Z">
            <w:rPr/>
          </w:rPrChange>
        </w:rPr>
        <w:t>-</w:t>
      </w:r>
      <w:r w:rsidRPr="000E1A5F">
        <w:rPr>
          <w:lang w:val="en-GB"/>
          <w:rPrChange w:id="3685" w:author="Dioguardi, Fabio" w:date="2018-10-23T11:24:00Z">
            <w:rPr/>
          </w:rPrChange>
        </w:rPr>
        <w:t xml:space="preserve">stream” </w:t>
      </w:r>
      <w:r w:rsidR="00B229BB" w:rsidRPr="000E1A5F">
        <w:rPr>
          <w:lang w:val="en-GB"/>
          <w:rPrChange w:id="3686" w:author="Dioguardi, Fabio" w:date="2018-10-23T11:24:00Z">
            <w:rPr/>
          </w:rPrChange>
        </w:rPr>
        <w:t>channels, e.g. when plume height data recorded by radar ha</w:t>
      </w:r>
      <w:r w:rsidR="000779B9" w:rsidRPr="000E1A5F">
        <w:rPr>
          <w:lang w:val="en-GB"/>
          <w:rPrChange w:id="3687" w:author="Dioguardi, Fabio" w:date="2018-10-23T11:24:00Z">
            <w:rPr/>
          </w:rPrChange>
        </w:rPr>
        <w:t>s</w:t>
      </w:r>
      <w:r w:rsidR="00B229BB" w:rsidRPr="000E1A5F">
        <w:rPr>
          <w:lang w:val="en-GB"/>
          <w:rPrChange w:id="3688" w:author="Dioguardi, Fabio" w:date="2018-10-23T11:24:00Z">
            <w:rPr/>
          </w:rPrChange>
        </w:rPr>
        <w:t xml:space="preserve"> been communicated by ph</w:t>
      </w:r>
      <w:r w:rsidR="00484D5F" w:rsidRPr="000E1A5F">
        <w:rPr>
          <w:lang w:val="en-GB"/>
          <w:rPrChange w:id="3689" w:author="Dioguardi, Fabio" w:date="2018-10-23T11:24:00Z">
            <w:rPr/>
          </w:rPrChange>
        </w:rPr>
        <w:t>o</w:t>
      </w:r>
      <w:r w:rsidR="00B229BB" w:rsidRPr="000E1A5F">
        <w:rPr>
          <w:lang w:val="en-GB"/>
          <w:rPrChange w:id="3690" w:author="Dioguardi, Fabio" w:date="2018-10-23T11:24:00Z">
            <w:rPr/>
          </w:rPrChange>
        </w:rPr>
        <w:t xml:space="preserve">ne and then manually added to the system. </w:t>
      </w:r>
    </w:p>
    <w:p w14:paraId="2CC4FA0A" w14:textId="37437B9E" w:rsidR="00513B99" w:rsidRPr="000E1A5F" w:rsidRDefault="00513B99" w:rsidP="00A82923">
      <w:pPr>
        <w:rPr>
          <w:lang w:val="en-GB"/>
          <w:rPrChange w:id="3691" w:author="Dioguardi, Fabio" w:date="2018-10-23T11:24:00Z">
            <w:rPr/>
          </w:rPrChange>
        </w:rPr>
      </w:pPr>
      <w:r w:rsidRPr="000E1A5F">
        <w:rPr>
          <w:lang w:val="en-GB"/>
          <w:rPrChange w:id="3692" w:author="Dioguardi, Fabio" w:date="2018-10-23T11:24:00Z">
            <w:rPr/>
          </w:rPrChange>
        </w:rPr>
        <w:lastRenderedPageBreak/>
        <w:t>(</w:t>
      </w:r>
      <w:r w:rsidR="003E3C85" w:rsidRPr="000E1A5F">
        <w:rPr>
          <w:lang w:val="en-GB"/>
          <w:rPrChange w:id="3693" w:author="Dioguardi, Fabio" w:date="2018-10-23T11:24:00Z">
            <w:rPr/>
          </w:rPrChange>
        </w:rPr>
        <w:t>N</w:t>
      </w:r>
      <w:r w:rsidRPr="000E1A5F">
        <w:rPr>
          <w:lang w:val="en-GB"/>
          <w:rPrChange w:id="3694" w:author="Dioguardi, Fabio" w:date="2018-10-23T11:24:00Z">
            <w:rPr/>
          </w:rPrChange>
        </w:rPr>
        <w:t>ote that the term “channels” is used</w:t>
      </w:r>
      <w:r w:rsidR="003E3C85" w:rsidRPr="000E1A5F">
        <w:rPr>
          <w:lang w:val="en-GB"/>
          <w:rPrChange w:id="3695" w:author="Dioguardi, Fabio" w:date="2018-10-23T11:24:00Z">
            <w:rPr/>
          </w:rPrChange>
        </w:rPr>
        <w:t xml:space="preserve"> here</w:t>
      </w:r>
      <w:r w:rsidRPr="000E1A5F">
        <w:rPr>
          <w:lang w:val="en-GB"/>
          <w:rPrChange w:id="3696" w:author="Dioguardi, Fabio" w:date="2018-10-23T11:24:00Z">
            <w:rPr/>
          </w:rPrChange>
        </w:rPr>
        <w:t xml:space="preserve"> in the sense of functionality. Physically, the manually added plume height data are all imported from a single file as described in section </w:t>
      </w:r>
      <w:r w:rsidR="009679A1" w:rsidRPr="000E1A5F">
        <w:rPr>
          <w:lang w:val="en-GB"/>
          <w:rPrChange w:id="3697" w:author="Dioguardi, Fabio" w:date="2018-10-23T11:24:00Z">
            <w:rPr/>
          </w:rPrChange>
        </w:rPr>
        <w:fldChar w:fldCharType="begin"/>
      </w:r>
      <w:r w:rsidR="009679A1" w:rsidRPr="000E1A5F">
        <w:rPr>
          <w:lang w:val="en-GB"/>
          <w:rPrChange w:id="3698" w:author="Dioguardi, Fabio" w:date="2018-10-23T11:24:00Z">
            <w:rPr/>
          </w:rPrChange>
        </w:rPr>
        <w:instrText xml:space="preserve"> REF _Ref482274008 \r \h </w:instrText>
      </w:r>
      <w:r w:rsidR="009679A1" w:rsidRPr="000E1A5F">
        <w:rPr>
          <w:lang w:val="en-GB"/>
          <w:rPrChange w:id="3699" w:author="Dioguardi, Fabio" w:date="2018-10-23T11:24:00Z">
            <w:rPr/>
          </w:rPrChange>
        </w:rPr>
      </w:r>
      <w:r w:rsidR="009679A1" w:rsidRPr="000E1A5F">
        <w:rPr>
          <w:lang w:val="en-GB"/>
          <w:rPrChange w:id="3700" w:author="Dioguardi, Fabio" w:date="2018-10-23T11:24:00Z">
            <w:rPr/>
          </w:rPrChange>
        </w:rPr>
        <w:fldChar w:fldCharType="separate"/>
      </w:r>
      <w:r w:rsidR="00DE7C99" w:rsidRPr="000E1A5F">
        <w:rPr>
          <w:lang w:val="en-GB"/>
          <w:rPrChange w:id="3701" w:author="Dioguardi, Fabio" w:date="2018-10-23T11:24:00Z">
            <w:rPr/>
          </w:rPrChange>
        </w:rPr>
        <w:t>5.4.1</w:t>
      </w:r>
      <w:r w:rsidR="009679A1" w:rsidRPr="000E1A5F">
        <w:rPr>
          <w:lang w:val="en-GB"/>
          <w:rPrChange w:id="3702" w:author="Dioguardi, Fabio" w:date="2018-10-23T11:24:00Z">
            <w:rPr/>
          </w:rPrChange>
        </w:rPr>
        <w:fldChar w:fldCharType="end"/>
      </w:r>
      <w:r w:rsidRPr="000E1A5F">
        <w:rPr>
          <w:lang w:val="en-GB"/>
          <w:rPrChange w:id="3703" w:author="Dioguardi, Fabio" w:date="2018-10-23T11:24:00Z">
            <w:rPr/>
          </w:rPrChange>
        </w:rPr>
        <w:t xml:space="preserve">) </w:t>
      </w:r>
    </w:p>
    <w:p w14:paraId="083781F3" w14:textId="77777777" w:rsidR="00A82923" w:rsidRPr="000E1A5F" w:rsidRDefault="00A82923" w:rsidP="00A82923">
      <w:pPr>
        <w:rPr>
          <w:lang w:val="en-GB"/>
          <w:rPrChange w:id="3704" w:author="Dioguardi, Fabio" w:date="2018-10-23T11:24:00Z">
            <w:rPr/>
          </w:rPrChange>
        </w:rPr>
      </w:pPr>
    </w:p>
    <w:p w14:paraId="05E91F04" w14:textId="77777777" w:rsidR="00FD480C" w:rsidRPr="000E1A5F" w:rsidRDefault="00FD480C" w:rsidP="00A82923">
      <w:pPr>
        <w:rPr>
          <w:lang w:val="en-GB"/>
          <w:rPrChange w:id="3705" w:author="Dioguardi, Fabio" w:date="2018-10-23T11:24:00Z">
            <w:rPr/>
          </w:rPrChange>
        </w:rPr>
      </w:pPr>
    </w:p>
    <w:p w14:paraId="09D780D7" w14:textId="77777777" w:rsidR="000779B9" w:rsidRPr="000E1A5F" w:rsidRDefault="00A82923" w:rsidP="000779B9">
      <w:pPr>
        <w:keepNext/>
        <w:rPr>
          <w:lang w:val="en-GB"/>
          <w:rPrChange w:id="3706" w:author="Dioguardi, Fabio" w:date="2018-10-23T11:24:00Z">
            <w:rPr/>
          </w:rPrChange>
        </w:rPr>
      </w:pPr>
      <w:r w:rsidRPr="000E1A5F">
        <w:rPr>
          <w:noProof/>
          <w:lang w:val="en-GB" w:eastAsia="en-GB"/>
        </w:rPr>
        <w:drawing>
          <wp:inline distT="0" distB="0" distL="0" distR="0" wp14:anchorId="20EE7808" wp14:editId="777FA006">
            <wp:extent cx="5733415" cy="19532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meheight channels.tif"/>
                    <pic:cNvPicPr/>
                  </pic:nvPicPr>
                  <pic:blipFill>
                    <a:blip r:embed="rId26">
                      <a:extLst>
                        <a:ext uri="{28A0092B-C50C-407E-A947-70E740481C1C}">
                          <a14:useLocalDpi xmlns:a14="http://schemas.microsoft.com/office/drawing/2010/main" val="0"/>
                        </a:ext>
                      </a:extLst>
                    </a:blip>
                    <a:stretch>
                      <a:fillRect/>
                    </a:stretch>
                  </pic:blipFill>
                  <pic:spPr>
                    <a:xfrm>
                      <a:off x="0" y="0"/>
                      <a:ext cx="5733415" cy="1953260"/>
                    </a:xfrm>
                    <a:prstGeom prst="rect">
                      <a:avLst/>
                    </a:prstGeom>
                  </pic:spPr>
                </pic:pic>
              </a:graphicData>
            </a:graphic>
          </wp:inline>
        </w:drawing>
      </w:r>
    </w:p>
    <w:p w14:paraId="7EB5EB76" w14:textId="3045B805" w:rsidR="00A82923" w:rsidRPr="000E1A5F" w:rsidRDefault="000779B9" w:rsidP="000779B9">
      <w:pPr>
        <w:pStyle w:val="Caption"/>
        <w:rPr>
          <w:lang w:val="en-GB"/>
          <w:rPrChange w:id="3707" w:author="Dioguardi, Fabio" w:date="2018-10-23T11:24:00Z">
            <w:rPr/>
          </w:rPrChange>
        </w:rPr>
      </w:pPr>
      <w:bookmarkStart w:id="3708" w:name="_Ref482273907"/>
      <w:r w:rsidRPr="000E1A5F">
        <w:rPr>
          <w:lang w:val="en-GB"/>
          <w:rPrChange w:id="3709" w:author="Dioguardi, Fabio" w:date="2018-10-23T11:24:00Z">
            <w:rPr/>
          </w:rPrChange>
        </w:rPr>
        <w:t xml:space="preserve">Figure </w:t>
      </w:r>
      <w:r w:rsidRPr="000E1A5F">
        <w:rPr>
          <w:lang w:val="en-GB"/>
          <w:rPrChange w:id="3710" w:author="Dioguardi, Fabio" w:date="2018-10-23T11:24:00Z">
            <w:rPr/>
          </w:rPrChange>
        </w:rPr>
        <w:fldChar w:fldCharType="begin"/>
      </w:r>
      <w:r w:rsidRPr="000E1A5F">
        <w:rPr>
          <w:lang w:val="en-GB"/>
          <w:rPrChange w:id="3711" w:author="Dioguardi, Fabio" w:date="2018-10-23T11:24:00Z">
            <w:rPr/>
          </w:rPrChange>
        </w:rPr>
        <w:instrText xml:space="preserve"> SEQ Figure \* ARABIC </w:instrText>
      </w:r>
      <w:r w:rsidRPr="000E1A5F">
        <w:rPr>
          <w:lang w:val="en-GB"/>
          <w:rPrChange w:id="3712" w:author="Dioguardi, Fabio" w:date="2018-10-23T11:24:00Z">
            <w:rPr/>
          </w:rPrChange>
        </w:rPr>
        <w:fldChar w:fldCharType="separate"/>
      </w:r>
      <w:r w:rsidR="00DE7C99" w:rsidRPr="000E1A5F">
        <w:rPr>
          <w:noProof/>
          <w:lang w:val="en-GB"/>
          <w:rPrChange w:id="3713" w:author="Dioguardi, Fabio" w:date="2018-10-23T11:24:00Z">
            <w:rPr>
              <w:noProof/>
            </w:rPr>
          </w:rPrChange>
        </w:rPr>
        <w:t>19</w:t>
      </w:r>
      <w:r w:rsidRPr="000E1A5F">
        <w:rPr>
          <w:lang w:val="en-GB"/>
          <w:rPrChange w:id="3714" w:author="Dioguardi, Fabio" w:date="2018-10-23T11:24:00Z">
            <w:rPr/>
          </w:rPrChange>
        </w:rPr>
        <w:fldChar w:fldCharType="end"/>
      </w:r>
      <w:bookmarkEnd w:id="3708"/>
      <w:r w:rsidRPr="000E1A5F">
        <w:rPr>
          <w:lang w:val="en-GB"/>
          <w:rPrChange w:id="3715" w:author="Dioguardi, Fabio" w:date="2018-10-23T11:24:00Z">
            <w:rPr/>
          </w:rPrChange>
        </w:rPr>
        <w:t>: Plume height data channels which can be controlled by the operator (with crossed circles illustrating switches). Red arrows symbolize auto-stream channels (“a”), while manually added data (“m”) are fed via channels marked in blue.</w:t>
      </w:r>
      <w:r w:rsidR="00D60C31" w:rsidRPr="000E1A5F">
        <w:rPr>
          <w:lang w:val="en-GB"/>
          <w:rPrChange w:id="3716" w:author="Dioguardi, Fabio" w:date="2018-10-23T11:24:00Z">
            <w:rPr/>
          </w:rPrChange>
        </w:rPr>
        <w:t xml:space="preserve"> This example refers to the Icelandic </w:t>
      </w:r>
      <w:proofErr w:type="spellStart"/>
      <w:r w:rsidR="00D60C31" w:rsidRPr="000E1A5F">
        <w:rPr>
          <w:lang w:val="en-GB"/>
          <w:rPrChange w:id="3717" w:author="Dioguardi, Fabio" w:date="2018-10-23T11:24:00Z">
            <w:rPr/>
          </w:rPrChange>
        </w:rPr>
        <w:t>FutureVolc</w:t>
      </w:r>
      <w:proofErr w:type="spellEnd"/>
      <w:r w:rsidR="00D60C31" w:rsidRPr="000E1A5F">
        <w:rPr>
          <w:lang w:val="en-GB"/>
          <w:rPrChange w:id="3718" w:author="Dioguardi, Fabio" w:date="2018-10-23T11:24:00Z">
            <w:rPr/>
          </w:rPrChange>
        </w:rPr>
        <w:t xml:space="preserve"> setting.</w:t>
      </w:r>
    </w:p>
    <w:p w14:paraId="70A82C3C" w14:textId="77777777" w:rsidR="00A82923" w:rsidRPr="000E1A5F" w:rsidRDefault="00A82923" w:rsidP="00A82923">
      <w:pPr>
        <w:rPr>
          <w:lang w:val="en-GB"/>
          <w:rPrChange w:id="3719" w:author="Dioguardi, Fabio" w:date="2018-10-23T11:24:00Z">
            <w:rPr/>
          </w:rPrChange>
        </w:rPr>
      </w:pPr>
    </w:p>
    <w:p w14:paraId="69553170" w14:textId="32C73A0C" w:rsidR="00B229BB" w:rsidRPr="000E1A5F" w:rsidRDefault="00B229BB" w:rsidP="00D67453">
      <w:pPr>
        <w:rPr>
          <w:lang w:val="en-GB"/>
          <w:rPrChange w:id="3720" w:author="Dioguardi, Fabio" w:date="2018-10-23T11:24:00Z">
            <w:rPr/>
          </w:rPrChange>
        </w:rPr>
      </w:pPr>
      <w:r w:rsidRPr="000E1A5F">
        <w:rPr>
          <w:lang w:val="en-GB"/>
          <w:rPrChange w:id="3721" w:author="Dioguardi, Fabio" w:date="2018-10-23T11:24:00Z">
            <w:rPr/>
          </w:rPrChange>
        </w:rPr>
        <w:t>In the plume height control panel</w:t>
      </w:r>
      <w:r w:rsidR="00BC13F6" w:rsidRPr="000E1A5F">
        <w:rPr>
          <w:lang w:val="en-GB"/>
          <w:rPrChange w:id="3722" w:author="Dioguardi, Fabio" w:date="2018-10-23T11:24:00Z">
            <w:rPr/>
          </w:rPrChange>
        </w:rPr>
        <w:t xml:space="preserve"> (</w:t>
      </w:r>
      <w:r w:rsidR="00D60C31" w:rsidRPr="000E1A5F">
        <w:rPr>
          <w:lang w:val="en-GB"/>
          <w:rPrChange w:id="3723" w:author="Dioguardi, Fabio" w:date="2018-10-23T11:24:00Z">
            <w:rPr/>
          </w:rPrChange>
        </w:rPr>
        <w:fldChar w:fldCharType="begin"/>
      </w:r>
      <w:r w:rsidR="00D60C31" w:rsidRPr="000E1A5F">
        <w:rPr>
          <w:lang w:val="en-GB"/>
          <w:rPrChange w:id="3724" w:author="Dioguardi, Fabio" w:date="2018-10-23T11:24:00Z">
            <w:rPr/>
          </w:rPrChange>
        </w:rPr>
        <w:instrText xml:space="preserve"> REF _Ref482273129 \h </w:instrText>
      </w:r>
      <w:r w:rsidR="00D60C31" w:rsidRPr="000E1A5F">
        <w:rPr>
          <w:lang w:val="en-GB"/>
          <w:rPrChange w:id="3725" w:author="Dioguardi, Fabio" w:date="2018-10-23T11:24:00Z">
            <w:rPr/>
          </w:rPrChange>
        </w:rPr>
      </w:r>
      <w:r w:rsidR="00D60C31" w:rsidRPr="000E1A5F">
        <w:rPr>
          <w:lang w:val="en-GB"/>
          <w:rPrChange w:id="3726" w:author="Dioguardi, Fabio" w:date="2018-10-23T11:24:00Z">
            <w:rPr/>
          </w:rPrChange>
        </w:rPr>
        <w:fldChar w:fldCharType="separate"/>
      </w:r>
      <w:r w:rsidR="00DE7C99" w:rsidRPr="000E1A5F">
        <w:rPr>
          <w:lang w:val="en-GB"/>
          <w:rPrChange w:id="3727" w:author="Dioguardi, Fabio" w:date="2018-10-23T11:24:00Z">
            <w:rPr/>
          </w:rPrChange>
        </w:rPr>
        <w:t xml:space="preserve">Figure </w:t>
      </w:r>
      <w:r w:rsidR="00DE7C99" w:rsidRPr="000E1A5F">
        <w:rPr>
          <w:noProof/>
          <w:lang w:val="en-GB"/>
          <w:rPrChange w:id="3728" w:author="Dioguardi, Fabio" w:date="2018-10-23T11:24:00Z">
            <w:rPr>
              <w:noProof/>
            </w:rPr>
          </w:rPrChange>
        </w:rPr>
        <w:t>18</w:t>
      </w:r>
      <w:r w:rsidR="00D60C31" w:rsidRPr="000E1A5F">
        <w:rPr>
          <w:lang w:val="en-GB"/>
          <w:rPrChange w:id="3729" w:author="Dioguardi, Fabio" w:date="2018-10-23T11:24:00Z">
            <w:rPr/>
          </w:rPrChange>
        </w:rPr>
        <w:fldChar w:fldCharType="end"/>
      </w:r>
      <w:r w:rsidR="00BC13F6" w:rsidRPr="000E1A5F">
        <w:rPr>
          <w:lang w:val="en-GB"/>
          <w:rPrChange w:id="3730" w:author="Dioguardi, Fabio" w:date="2018-10-23T11:24:00Z">
            <w:rPr/>
          </w:rPrChange>
        </w:rPr>
        <w:t>)</w:t>
      </w:r>
      <w:r w:rsidRPr="000E1A5F">
        <w:rPr>
          <w:lang w:val="en-GB"/>
          <w:rPrChange w:id="3731" w:author="Dioguardi, Fabio" w:date="2018-10-23T11:24:00Z">
            <w:rPr/>
          </w:rPrChange>
        </w:rPr>
        <w:t xml:space="preserve"> the “switches” for each channel are displayed </w:t>
      </w:r>
      <w:r w:rsidR="00484D5F" w:rsidRPr="000E1A5F">
        <w:rPr>
          <w:lang w:val="en-GB"/>
          <w:rPrChange w:id="3732" w:author="Dioguardi, Fabio" w:date="2018-10-23T11:24:00Z">
            <w:rPr/>
          </w:rPrChange>
        </w:rPr>
        <w:t>as</w:t>
      </w:r>
      <w:r w:rsidRPr="000E1A5F">
        <w:rPr>
          <w:lang w:val="en-GB"/>
          <w:rPrChange w:id="3733" w:author="Dioguardi, Fabio" w:date="2018-10-23T11:24:00Z">
            <w:rPr/>
          </w:rPrChange>
        </w:rPr>
        <w:t xml:space="preserve"> checkboxes. If a box is unchecked, the channel is </w:t>
      </w:r>
      <w:r w:rsidR="00484D5F" w:rsidRPr="000E1A5F">
        <w:rPr>
          <w:lang w:val="en-GB"/>
          <w:rPrChange w:id="3734" w:author="Dioguardi, Fabio" w:date="2018-10-23T11:24:00Z">
            <w:rPr/>
          </w:rPrChange>
        </w:rPr>
        <w:t>disconnected</w:t>
      </w:r>
      <w:r w:rsidRPr="000E1A5F">
        <w:rPr>
          <w:lang w:val="en-GB"/>
          <w:rPrChange w:id="3735" w:author="Dioguardi, Fabio" w:date="2018-10-23T11:24:00Z">
            <w:rPr/>
          </w:rPrChange>
        </w:rPr>
        <w:t xml:space="preserve">. By default all </w:t>
      </w:r>
      <w:r w:rsidR="00D60C31" w:rsidRPr="000E1A5F">
        <w:rPr>
          <w:lang w:val="en-GB"/>
          <w:rPrChange w:id="3736" w:author="Dioguardi, Fabio" w:date="2018-10-23T11:24:00Z">
            <w:rPr/>
          </w:rPrChange>
        </w:rPr>
        <w:t xml:space="preserve">assigned </w:t>
      </w:r>
      <w:r w:rsidRPr="000E1A5F">
        <w:rPr>
          <w:lang w:val="en-GB"/>
          <w:rPrChange w:id="3737" w:author="Dioguardi, Fabio" w:date="2018-10-23T11:24:00Z">
            <w:rPr/>
          </w:rPrChange>
        </w:rPr>
        <w:t>channels are checked, if no other setting ha</w:t>
      </w:r>
      <w:r w:rsidR="00BC13F6" w:rsidRPr="000E1A5F">
        <w:rPr>
          <w:lang w:val="en-GB"/>
          <w:rPrChange w:id="3738" w:author="Dioguardi, Fabio" w:date="2018-10-23T11:24:00Z">
            <w:rPr/>
          </w:rPrChange>
        </w:rPr>
        <w:t>ve</w:t>
      </w:r>
      <w:r w:rsidRPr="000E1A5F">
        <w:rPr>
          <w:lang w:val="en-GB"/>
          <w:rPrChange w:id="3739" w:author="Dioguardi, Fabio" w:date="2018-10-23T11:24:00Z">
            <w:rPr/>
          </w:rPrChange>
        </w:rPr>
        <w:t xml:space="preserve"> been saved before</w:t>
      </w:r>
      <w:r w:rsidR="00BC13F6" w:rsidRPr="000E1A5F">
        <w:rPr>
          <w:lang w:val="en-GB"/>
          <w:rPrChange w:id="3740" w:author="Dioguardi, Fabio" w:date="2018-10-23T11:24:00Z">
            <w:rPr/>
          </w:rPrChange>
        </w:rPr>
        <w:t xml:space="preserve"> the menu is opened</w:t>
      </w:r>
      <w:r w:rsidRPr="000E1A5F">
        <w:rPr>
          <w:lang w:val="en-GB"/>
          <w:rPrChange w:id="3741" w:author="Dioguardi, Fabio" w:date="2018-10-23T11:24:00Z">
            <w:rPr/>
          </w:rPrChange>
        </w:rPr>
        <w:t xml:space="preserve">. </w:t>
      </w:r>
    </w:p>
    <w:p w14:paraId="1803F2B4" w14:textId="4BED0423" w:rsidR="00484D5F" w:rsidRPr="000E1A5F" w:rsidRDefault="00B229BB" w:rsidP="00D67453">
      <w:pPr>
        <w:rPr>
          <w:lang w:val="en-GB"/>
          <w:rPrChange w:id="3742" w:author="Dioguardi, Fabio" w:date="2018-10-23T11:24:00Z">
            <w:rPr/>
          </w:rPrChange>
        </w:rPr>
      </w:pPr>
      <w:r w:rsidRPr="000E1A5F">
        <w:rPr>
          <w:lang w:val="en-GB"/>
          <w:rPrChange w:id="3743" w:author="Dioguardi, Fabio" w:date="2018-10-23T11:24:00Z">
            <w:rPr/>
          </w:rPrChange>
        </w:rPr>
        <w:t xml:space="preserve">The first column </w:t>
      </w:r>
      <w:r w:rsidR="00484D5F" w:rsidRPr="000E1A5F">
        <w:rPr>
          <w:lang w:val="en-GB"/>
          <w:rPrChange w:id="3744" w:author="Dioguardi, Fabio" w:date="2018-10-23T11:24:00Z">
            <w:rPr/>
          </w:rPrChange>
        </w:rPr>
        <w:t>of check</w:t>
      </w:r>
      <w:r w:rsidRPr="000E1A5F">
        <w:rPr>
          <w:lang w:val="en-GB"/>
          <w:rPrChange w:id="3745" w:author="Dioguardi, Fabio" w:date="2018-10-23T11:24:00Z">
            <w:rPr/>
          </w:rPrChange>
        </w:rPr>
        <w:t xml:space="preserve">boxes </w:t>
      </w:r>
      <w:r w:rsidR="00BC13F6" w:rsidRPr="000E1A5F">
        <w:rPr>
          <w:lang w:val="en-GB"/>
          <w:rPrChange w:id="3746" w:author="Dioguardi, Fabio" w:date="2018-10-23T11:24:00Z">
            <w:rPr/>
          </w:rPrChange>
        </w:rPr>
        <w:t>on</w:t>
      </w:r>
      <w:r w:rsidRPr="000E1A5F">
        <w:rPr>
          <w:lang w:val="en-GB"/>
          <w:rPrChange w:id="3747" w:author="Dioguardi, Fabio" w:date="2018-10-23T11:24:00Z">
            <w:rPr/>
          </w:rPrChange>
        </w:rPr>
        <w:t xml:space="preserve"> the left</w:t>
      </w:r>
      <w:r w:rsidR="00BC13F6" w:rsidRPr="000E1A5F">
        <w:rPr>
          <w:lang w:val="en-GB"/>
          <w:rPrChange w:id="3748" w:author="Dioguardi, Fabio" w:date="2018-10-23T11:24:00Z">
            <w:rPr/>
          </w:rPrChange>
        </w:rPr>
        <w:t xml:space="preserve"> of the screen (titled “auto.”)</w:t>
      </w:r>
      <w:r w:rsidRPr="000E1A5F">
        <w:rPr>
          <w:lang w:val="en-GB"/>
          <w:rPrChange w:id="3749" w:author="Dioguardi, Fabio" w:date="2018-10-23T11:24:00Z">
            <w:rPr/>
          </w:rPrChange>
        </w:rPr>
        <w:t xml:space="preserve"> </w:t>
      </w:r>
      <w:r w:rsidR="00484D5F" w:rsidRPr="000E1A5F">
        <w:rPr>
          <w:lang w:val="en-GB"/>
          <w:rPrChange w:id="3750" w:author="Dioguardi, Fabio" w:date="2018-10-23T11:24:00Z">
            <w:rPr/>
          </w:rPrChange>
        </w:rPr>
        <w:t>represent the switches for the auto</w:t>
      </w:r>
      <w:r w:rsidR="00F003E8" w:rsidRPr="000E1A5F">
        <w:rPr>
          <w:lang w:val="en-GB"/>
          <w:rPrChange w:id="3751" w:author="Dioguardi, Fabio" w:date="2018-10-23T11:24:00Z">
            <w:rPr/>
          </w:rPrChange>
        </w:rPr>
        <w:t>-</w:t>
      </w:r>
      <w:r w:rsidR="00484D5F" w:rsidRPr="000E1A5F">
        <w:rPr>
          <w:lang w:val="en-GB"/>
          <w:rPrChange w:id="3752" w:author="Dioguardi, Fabio" w:date="2018-10-23T11:24:00Z">
            <w:rPr/>
          </w:rPrChange>
        </w:rPr>
        <w:t>stream data channels.</w:t>
      </w:r>
      <w:r w:rsidR="005723AC" w:rsidRPr="000E1A5F">
        <w:rPr>
          <w:lang w:val="en-GB"/>
          <w:rPrChange w:id="3753" w:author="Dioguardi, Fabio" w:date="2018-10-23T11:24:00Z">
            <w:rPr/>
          </w:rPrChange>
        </w:rPr>
        <w:t xml:space="preserve"> </w:t>
      </w:r>
      <w:r w:rsidR="00484D5F" w:rsidRPr="000E1A5F">
        <w:rPr>
          <w:lang w:val="en-GB"/>
          <w:rPrChange w:id="3754" w:author="Dioguardi, Fabio" w:date="2018-10-23T11:24:00Z">
            <w:rPr/>
          </w:rPrChange>
        </w:rPr>
        <w:t>The input flow of manually added data is controlled by the ch</w:t>
      </w:r>
      <w:r w:rsidR="003151A8" w:rsidRPr="000E1A5F">
        <w:rPr>
          <w:lang w:val="en-GB"/>
          <w:rPrChange w:id="3755" w:author="Dioguardi, Fabio" w:date="2018-10-23T11:24:00Z">
            <w:rPr/>
          </w:rPrChange>
        </w:rPr>
        <w:t>eckboxes in the second column</w:t>
      </w:r>
      <w:r w:rsidR="00484D5F" w:rsidRPr="000E1A5F">
        <w:rPr>
          <w:lang w:val="en-GB"/>
          <w:rPrChange w:id="3756" w:author="Dioguardi, Fabio" w:date="2018-10-23T11:24:00Z">
            <w:rPr/>
          </w:rPrChange>
        </w:rPr>
        <w:t xml:space="preserve"> </w:t>
      </w:r>
      <w:r w:rsidR="003151A8" w:rsidRPr="000E1A5F">
        <w:rPr>
          <w:lang w:val="en-GB"/>
          <w:rPrChange w:id="3757" w:author="Dioguardi, Fabio" w:date="2018-10-23T11:24:00Z">
            <w:rPr/>
          </w:rPrChange>
        </w:rPr>
        <w:t>(</w:t>
      </w:r>
      <w:r w:rsidR="00484D5F" w:rsidRPr="000E1A5F">
        <w:rPr>
          <w:lang w:val="en-GB"/>
          <w:rPrChange w:id="3758" w:author="Dioguardi, Fabio" w:date="2018-10-23T11:24:00Z">
            <w:rPr/>
          </w:rPrChange>
        </w:rPr>
        <w:t>titled “man.”</w:t>
      </w:r>
      <w:r w:rsidR="003151A8" w:rsidRPr="000E1A5F">
        <w:rPr>
          <w:lang w:val="en-GB"/>
          <w:rPrChange w:id="3759" w:author="Dioguardi, Fabio" w:date="2018-10-23T11:24:00Z">
            <w:rPr/>
          </w:rPrChange>
        </w:rPr>
        <w:t>)</w:t>
      </w:r>
      <w:r w:rsidR="00484D5F" w:rsidRPr="000E1A5F">
        <w:rPr>
          <w:lang w:val="en-GB"/>
          <w:rPrChange w:id="3760" w:author="Dioguardi, Fabio" w:date="2018-10-23T11:24:00Z">
            <w:rPr/>
          </w:rPrChange>
        </w:rPr>
        <w:t>.</w:t>
      </w:r>
      <w:r w:rsidR="003151A8" w:rsidRPr="000E1A5F">
        <w:rPr>
          <w:lang w:val="en-GB"/>
          <w:rPrChange w:id="3761" w:author="Dioguardi, Fabio" w:date="2018-10-23T11:24:00Z">
            <w:rPr/>
          </w:rPrChange>
        </w:rPr>
        <w:t xml:space="preserve"> </w:t>
      </w:r>
    </w:p>
    <w:p w14:paraId="30661551" w14:textId="75EFCD08" w:rsidR="00A82923" w:rsidRPr="000E1A5F" w:rsidRDefault="003151A8" w:rsidP="00D67453">
      <w:pPr>
        <w:rPr>
          <w:lang w:val="en-GB"/>
          <w:rPrChange w:id="3762" w:author="Dioguardi, Fabio" w:date="2018-10-23T11:24:00Z">
            <w:rPr/>
          </w:rPrChange>
        </w:rPr>
      </w:pPr>
      <w:r w:rsidRPr="000E1A5F">
        <w:rPr>
          <w:lang w:val="en-GB"/>
          <w:rPrChange w:id="3763" w:author="Dioguardi, Fabio" w:date="2018-10-23T11:24:00Z">
            <w:rPr/>
          </w:rPrChange>
        </w:rPr>
        <w:t xml:space="preserve">If </w:t>
      </w:r>
      <w:r w:rsidR="00484D5F" w:rsidRPr="000E1A5F">
        <w:rPr>
          <w:lang w:val="en-GB"/>
          <w:rPrChange w:id="3764" w:author="Dioguardi, Fabio" w:date="2018-10-23T11:24:00Z">
            <w:rPr/>
          </w:rPrChange>
        </w:rPr>
        <w:t>the checkbox next to ALL MANUAL INPUT</w:t>
      </w:r>
      <w:r w:rsidRPr="000E1A5F">
        <w:rPr>
          <w:lang w:val="en-GB"/>
          <w:rPrChange w:id="3765" w:author="Dioguardi, Fabio" w:date="2018-10-23T11:24:00Z">
            <w:rPr/>
          </w:rPrChange>
        </w:rPr>
        <w:t xml:space="preserve"> is unchecked, the manually added (non-auto</w:t>
      </w:r>
      <w:r w:rsidR="00F003E8" w:rsidRPr="000E1A5F">
        <w:rPr>
          <w:lang w:val="en-GB"/>
          <w:rPrChange w:id="3766" w:author="Dioguardi, Fabio" w:date="2018-10-23T11:24:00Z">
            <w:rPr/>
          </w:rPrChange>
        </w:rPr>
        <w:t>-</w:t>
      </w:r>
      <w:r w:rsidRPr="000E1A5F">
        <w:rPr>
          <w:lang w:val="en-GB"/>
          <w:rPrChange w:id="3767" w:author="Dioguardi, Fabio" w:date="2018-10-23T11:24:00Z">
            <w:rPr/>
          </w:rPrChange>
        </w:rPr>
        <w:t>stream) data will not be considered for plume height processing within FOXI.</w:t>
      </w:r>
    </w:p>
    <w:p w14:paraId="792B30E3" w14:textId="779A6CED" w:rsidR="003151A8" w:rsidRPr="000E1A5F" w:rsidRDefault="003151A8" w:rsidP="00D67453">
      <w:pPr>
        <w:rPr>
          <w:lang w:val="en-GB"/>
          <w:rPrChange w:id="3768" w:author="Dioguardi, Fabio" w:date="2018-10-23T11:24:00Z">
            <w:rPr/>
          </w:rPrChange>
        </w:rPr>
      </w:pPr>
      <w:r w:rsidRPr="000E1A5F">
        <w:rPr>
          <w:lang w:val="en-GB"/>
          <w:rPrChange w:id="3769" w:author="Dioguardi, Fabio" w:date="2018-10-23T11:24:00Z">
            <w:rPr/>
          </w:rPrChange>
        </w:rPr>
        <w:t xml:space="preserve">The right </w:t>
      </w:r>
      <w:r w:rsidR="00D60C31" w:rsidRPr="000E1A5F">
        <w:rPr>
          <w:lang w:val="en-GB"/>
          <w:rPrChange w:id="3770" w:author="Dioguardi, Fabio" w:date="2018-10-23T11:24:00Z">
            <w:rPr/>
          </w:rPrChange>
        </w:rPr>
        <w:t>side</w:t>
      </w:r>
      <w:r w:rsidRPr="000E1A5F">
        <w:rPr>
          <w:lang w:val="en-GB"/>
          <w:rPrChange w:id="3771" w:author="Dioguardi, Fabio" w:date="2018-10-23T11:24:00Z">
            <w:rPr/>
          </w:rPrChange>
        </w:rPr>
        <w:t xml:space="preserve"> of the plume height control window gives an overview of the current sensor status</w:t>
      </w:r>
      <w:r w:rsidR="00701868" w:rsidRPr="000E1A5F">
        <w:rPr>
          <w:lang w:val="en-GB"/>
          <w:rPrChange w:id="3772" w:author="Dioguardi, Fabio" w:date="2018-10-23T11:24:00Z">
            <w:rPr/>
          </w:rPrChange>
        </w:rPr>
        <w:t>, distance and location of the sensors,</w:t>
      </w:r>
      <w:r w:rsidRPr="000E1A5F">
        <w:rPr>
          <w:lang w:val="en-GB"/>
          <w:rPrChange w:id="3773" w:author="Dioguardi, Fabio" w:date="2018-10-23T11:24:00Z">
            <w:rPr/>
          </w:rPrChange>
        </w:rPr>
        <w:t xml:space="preserve"> and expected data quality</w:t>
      </w:r>
      <w:r w:rsidR="008D32AB" w:rsidRPr="000E1A5F">
        <w:rPr>
          <w:lang w:val="en-GB"/>
          <w:rPrChange w:id="3774" w:author="Dioguardi, Fabio" w:date="2018-10-23T11:24:00Z">
            <w:rPr/>
          </w:rPrChange>
        </w:rPr>
        <w:t xml:space="preserve">, which helps </w:t>
      </w:r>
      <w:r w:rsidR="00BC13F6" w:rsidRPr="000E1A5F">
        <w:rPr>
          <w:lang w:val="en-GB"/>
          <w:rPrChange w:id="3775" w:author="Dioguardi, Fabio" w:date="2018-10-23T11:24:00Z">
            <w:rPr/>
          </w:rPrChange>
        </w:rPr>
        <w:t xml:space="preserve">the operator </w:t>
      </w:r>
      <w:r w:rsidR="008D32AB" w:rsidRPr="000E1A5F">
        <w:rPr>
          <w:lang w:val="en-GB"/>
          <w:rPrChange w:id="3776" w:author="Dioguardi, Fabio" w:date="2018-10-23T11:24:00Z">
            <w:rPr/>
          </w:rPrChange>
        </w:rPr>
        <w:t>to select the optimal input channel settings</w:t>
      </w:r>
      <w:r w:rsidRPr="000E1A5F">
        <w:rPr>
          <w:lang w:val="en-GB"/>
          <w:rPrChange w:id="3777" w:author="Dioguardi, Fabio" w:date="2018-10-23T11:24:00Z">
            <w:rPr/>
          </w:rPrChange>
        </w:rPr>
        <w:t>.</w:t>
      </w:r>
    </w:p>
    <w:p w14:paraId="01FBE2CF" w14:textId="77777777" w:rsidR="00334B85" w:rsidRPr="000E1A5F" w:rsidRDefault="00334B85" w:rsidP="00D67453">
      <w:pPr>
        <w:rPr>
          <w:lang w:val="en-GB"/>
          <w:rPrChange w:id="3778" w:author="Dioguardi, Fabio" w:date="2018-10-23T11:24:00Z">
            <w:rPr/>
          </w:rPrChange>
        </w:rPr>
      </w:pPr>
    </w:p>
    <w:p w14:paraId="66C7125C" w14:textId="1F88395D" w:rsidR="00334B85" w:rsidRPr="000E1A5F" w:rsidRDefault="00334B85" w:rsidP="00334B85">
      <w:pPr>
        <w:pStyle w:val="Heading3"/>
        <w:rPr>
          <w:lang w:val="en-GB"/>
          <w:rPrChange w:id="3779" w:author="Dioguardi, Fabio" w:date="2018-10-23T11:24:00Z">
            <w:rPr/>
          </w:rPrChange>
        </w:rPr>
      </w:pPr>
      <w:bookmarkStart w:id="3780" w:name="_Ref482347399"/>
      <w:bookmarkStart w:id="3781" w:name="_Toc528058498"/>
      <w:r w:rsidRPr="000E1A5F">
        <w:rPr>
          <w:lang w:val="en-GB"/>
          <w:rPrChange w:id="3782" w:author="Dioguardi, Fabio" w:date="2018-10-23T11:24:00Z">
            <w:rPr/>
          </w:rPrChange>
        </w:rPr>
        <w:t xml:space="preserve">Overview panel </w:t>
      </w:r>
      <w:r w:rsidR="00BC13F6" w:rsidRPr="000E1A5F">
        <w:rPr>
          <w:lang w:val="en-GB"/>
          <w:rPrChange w:id="3783" w:author="Dioguardi, Fabio" w:date="2018-10-23T11:24:00Z">
            <w:rPr/>
          </w:rPrChange>
        </w:rPr>
        <w:t xml:space="preserve">for </w:t>
      </w:r>
      <w:r w:rsidRPr="000E1A5F">
        <w:rPr>
          <w:lang w:val="en-GB"/>
          <w:rPrChange w:id="3784" w:author="Dioguardi, Fabio" w:date="2018-10-23T11:24:00Z">
            <w:rPr/>
          </w:rPrChange>
        </w:rPr>
        <w:t>sensor status and ash plume detectability</w:t>
      </w:r>
      <w:bookmarkEnd w:id="3780"/>
      <w:bookmarkEnd w:id="3781"/>
      <w:r w:rsidRPr="000E1A5F">
        <w:rPr>
          <w:lang w:val="en-GB"/>
          <w:rPrChange w:id="3785" w:author="Dioguardi, Fabio" w:date="2018-10-23T11:24:00Z">
            <w:rPr/>
          </w:rPrChange>
        </w:rPr>
        <w:t xml:space="preserve"> </w:t>
      </w:r>
    </w:p>
    <w:p w14:paraId="3738CC15" w14:textId="77777777" w:rsidR="00334B85" w:rsidRPr="000E1A5F" w:rsidRDefault="00334B85" w:rsidP="00D67453">
      <w:pPr>
        <w:rPr>
          <w:lang w:val="en-GB"/>
          <w:rPrChange w:id="3786" w:author="Dioguardi, Fabio" w:date="2018-10-23T11:24:00Z">
            <w:rPr/>
          </w:rPrChange>
        </w:rPr>
      </w:pPr>
    </w:p>
    <w:p w14:paraId="404D346C" w14:textId="598A9C75" w:rsidR="00F856EC" w:rsidRPr="000E1A5F" w:rsidRDefault="00BC13F6" w:rsidP="00F856EC">
      <w:pPr>
        <w:rPr>
          <w:lang w:val="en-GB"/>
          <w:rPrChange w:id="3787" w:author="Dioguardi, Fabio" w:date="2018-10-23T11:24:00Z">
            <w:rPr/>
          </w:rPrChange>
        </w:rPr>
      </w:pPr>
      <w:r w:rsidRPr="000E1A5F">
        <w:rPr>
          <w:lang w:val="en-GB"/>
          <w:rPrChange w:id="3788" w:author="Dioguardi, Fabio" w:date="2018-10-23T11:24:00Z">
            <w:rPr/>
          </w:rPrChange>
        </w:rPr>
        <w:t>The plume height control panel displays an overview of the sensor status and plume detectability in a panel on the right of the screen (</w:t>
      </w:r>
      <w:r w:rsidR="00701868" w:rsidRPr="000E1A5F">
        <w:rPr>
          <w:lang w:val="en-GB"/>
          <w:rPrChange w:id="3789" w:author="Dioguardi, Fabio" w:date="2018-10-23T11:24:00Z">
            <w:rPr/>
          </w:rPrChange>
        </w:rPr>
        <w:fldChar w:fldCharType="begin"/>
      </w:r>
      <w:r w:rsidR="00701868" w:rsidRPr="000E1A5F">
        <w:rPr>
          <w:lang w:val="en-GB"/>
          <w:rPrChange w:id="3790" w:author="Dioguardi, Fabio" w:date="2018-10-23T11:24:00Z">
            <w:rPr/>
          </w:rPrChange>
        </w:rPr>
        <w:instrText xml:space="preserve"> REF _Ref482273129 \h </w:instrText>
      </w:r>
      <w:r w:rsidR="00701868" w:rsidRPr="000E1A5F">
        <w:rPr>
          <w:lang w:val="en-GB"/>
          <w:rPrChange w:id="3791" w:author="Dioguardi, Fabio" w:date="2018-10-23T11:24:00Z">
            <w:rPr/>
          </w:rPrChange>
        </w:rPr>
      </w:r>
      <w:r w:rsidR="00701868" w:rsidRPr="000E1A5F">
        <w:rPr>
          <w:lang w:val="en-GB"/>
          <w:rPrChange w:id="3792" w:author="Dioguardi, Fabio" w:date="2018-10-23T11:24:00Z">
            <w:rPr/>
          </w:rPrChange>
        </w:rPr>
        <w:fldChar w:fldCharType="separate"/>
      </w:r>
      <w:r w:rsidR="00DE7C99" w:rsidRPr="000E1A5F">
        <w:rPr>
          <w:lang w:val="en-GB"/>
          <w:rPrChange w:id="3793" w:author="Dioguardi, Fabio" w:date="2018-10-23T11:24:00Z">
            <w:rPr/>
          </w:rPrChange>
        </w:rPr>
        <w:t xml:space="preserve">Figure </w:t>
      </w:r>
      <w:r w:rsidR="00DE7C99" w:rsidRPr="000E1A5F">
        <w:rPr>
          <w:noProof/>
          <w:lang w:val="en-GB"/>
          <w:rPrChange w:id="3794" w:author="Dioguardi, Fabio" w:date="2018-10-23T11:24:00Z">
            <w:rPr>
              <w:noProof/>
            </w:rPr>
          </w:rPrChange>
        </w:rPr>
        <w:t>18</w:t>
      </w:r>
      <w:r w:rsidR="00701868" w:rsidRPr="000E1A5F">
        <w:rPr>
          <w:lang w:val="en-GB"/>
          <w:rPrChange w:id="3795" w:author="Dioguardi, Fabio" w:date="2018-10-23T11:24:00Z">
            <w:rPr/>
          </w:rPrChange>
        </w:rPr>
        <w:fldChar w:fldCharType="end"/>
      </w:r>
      <w:r w:rsidRPr="000E1A5F">
        <w:rPr>
          <w:lang w:val="en-GB"/>
          <w:rPrChange w:id="3796" w:author="Dioguardi, Fabio" w:date="2018-10-23T11:24:00Z">
            <w:rPr/>
          </w:rPrChange>
        </w:rPr>
        <w:t>). T</w:t>
      </w:r>
      <w:r w:rsidR="003151A8" w:rsidRPr="000E1A5F">
        <w:rPr>
          <w:lang w:val="en-GB"/>
          <w:rPrChange w:id="3797" w:author="Dioguardi, Fabio" w:date="2018-10-23T11:24:00Z">
            <w:rPr/>
          </w:rPrChange>
        </w:rPr>
        <w:t>he first column from the right, labelled “</w:t>
      </w:r>
      <w:r w:rsidR="003151A8" w:rsidRPr="000E1A5F">
        <w:rPr>
          <w:b/>
          <w:lang w:val="en-GB"/>
          <w:rPrChange w:id="3798" w:author="Dioguardi, Fabio" w:date="2018-10-23T11:24:00Z">
            <w:rPr>
              <w:b/>
            </w:rPr>
          </w:rPrChange>
        </w:rPr>
        <w:t>eruption column</w:t>
      </w:r>
      <w:r w:rsidR="003151A8" w:rsidRPr="000E1A5F">
        <w:rPr>
          <w:lang w:val="en-GB"/>
          <w:rPrChange w:id="3799" w:author="Dioguardi, Fabio" w:date="2018-10-23T11:24:00Z">
            <w:rPr/>
          </w:rPrChange>
        </w:rPr>
        <w:t>”</w:t>
      </w:r>
      <w:r w:rsidR="008D32AB" w:rsidRPr="000E1A5F">
        <w:rPr>
          <w:lang w:val="en-GB"/>
          <w:rPrChange w:id="3800" w:author="Dioguardi, Fabio" w:date="2018-10-23T11:24:00Z">
            <w:rPr/>
          </w:rPrChange>
        </w:rPr>
        <w:t>,</w:t>
      </w:r>
      <w:r w:rsidR="003151A8" w:rsidRPr="000E1A5F">
        <w:rPr>
          <w:lang w:val="en-GB"/>
          <w:rPrChange w:id="3801" w:author="Dioguardi, Fabio" w:date="2018-10-23T11:24:00Z">
            <w:rPr/>
          </w:rPrChange>
        </w:rPr>
        <w:t xml:space="preserve"> </w:t>
      </w:r>
      <w:r w:rsidR="008D32AB" w:rsidRPr="000E1A5F">
        <w:rPr>
          <w:lang w:val="en-GB"/>
          <w:rPrChange w:id="3802" w:author="Dioguardi, Fabio" w:date="2018-10-23T11:24:00Z">
            <w:rPr/>
          </w:rPrChange>
        </w:rPr>
        <w:t>shows</w:t>
      </w:r>
      <w:r w:rsidR="003151A8" w:rsidRPr="000E1A5F">
        <w:rPr>
          <w:lang w:val="en-GB"/>
          <w:rPrChange w:id="3803" w:author="Dioguardi, Fabio" w:date="2018-10-23T11:24:00Z">
            <w:rPr/>
          </w:rPrChange>
        </w:rPr>
        <w:t xml:space="preserve"> information about the </w:t>
      </w:r>
      <w:r w:rsidR="003151A8" w:rsidRPr="000E1A5F">
        <w:rPr>
          <w:u w:val="single"/>
          <w:lang w:val="en-GB"/>
          <w:rPrChange w:id="3804" w:author="Dioguardi, Fabio" w:date="2018-10-23T11:24:00Z">
            <w:rPr>
              <w:u w:val="single"/>
            </w:rPr>
          </w:rPrChange>
        </w:rPr>
        <w:t>principal</w:t>
      </w:r>
      <w:r w:rsidR="00A9375E" w:rsidRPr="000E1A5F">
        <w:rPr>
          <w:u w:val="single"/>
          <w:lang w:val="en-GB"/>
          <w:rPrChange w:id="3805" w:author="Dioguardi, Fabio" w:date="2018-10-23T11:24:00Z">
            <w:rPr>
              <w:u w:val="single"/>
            </w:rPr>
          </w:rPrChange>
        </w:rPr>
        <w:t xml:space="preserve"> </w:t>
      </w:r>
      <w:r w:rsidR="003151A8" w:rsidRPr="000E1A5F">
        <w:rPr>
          <w:u w:val="single"/>
          <w:lang w:val="en-GB"/>
          <w:rPrChange w:id="3806" w:author="Dioguardi, Fabio" w:date="2018-10-23T11:24:00Z">
            <w:rPr>
              <w:u w:val="single"/>
            </w:rPr>
          </w:rPrChange>
        </w:rPr>
        <w:t>detectability of the eruption column</w:t>
      </w:r>
      <w:r w:rsidRPr="000E1A5F">
        <w:rPr>
          <w:u w:val="single"/>
          <w:lang w:val="en-GB"/>
          <w:rPrChange w:id="3807" w:author="Dioguardi, Fabio" w:date="2018-10-23T11:24:00Z">
            <w:rPr>
              <w:u w:val="single"/>
            </w:rPr>
          </w:rPrChange>
        </w:rPr>
        <w:t xml:space="preserve"> </w:t>
      </w:r>
      <w:r w:rsidRPr="000E1A5F">
        <w:rPr>
          <w:lang w:val="en-GB"/>
          <w:rPrChange w:id="3808" w:author="Dioguardi, Fabio" w:date="2018-10-23T11:24:00Z">
            <w:rPr/>
          </w:rPrChange>
        </w:rPr>
        <w:t>for each sensor</w:t>
      </w:r>
      <w:r w:rsidR="00A9375E" w:rsidRPr="000E1A5F">
        <w:rPr>
          <w:lang w:val="en-GB"/>
          <w:rPrChange w:id="3809" w:author="Dioguardi, Fabio" w:date="2018-10-23T11:24:00Z">
            <w:rPr/>
          </w:rPrChange>
        </w:rPr>
        <w:t xml:space="preserve">, which </w:t>
      </w:r>
      <w:r w:rsidRPr="000E1A5F">
        <w:rPr>
          <w:lang w:val="en-GB"/>
          <w:rPrChange w:id="3810" w:author="Dioguardi, Fabio" w:date="2018-10-23T11:24:00Z">
            <w:rPr/>
          </w:rPrChange>
        </w:rPr>
        <w:t xml:space="preserve">provides a qualitative indication of the </w:t>
      </w:r>
      <w:r w:rsidR="00A9375E" w:rsidRPr="000E1A5F">
        <w:rPr>
          <w:lang w:val="en-GB"/>
          <w:rPrChange w:id="3811" w:author="Dioguardi, Fabio" w:date="2018-10-23T11:24:00Z">
            <w:rPr/>
          </w:rPrChange>
        </w:rPr>
        <w:t>data quality that can be expected from that source.</w:t>
      </w:r>
      <w:r w:rsidR="003151A8" w:rsidRPr="000E1A5F">
        <w:rPr>
          <w:lang w:val="en-GB"/>
          <w:rPrChange w:id="3812" w:author="Dioguardi, Fabio" w:date="2018-10-23T11:24:00Z">
            <w:rPr/>
          </w:rPrChange>
        </w:rPr>
        <w:t xml:space="preserve"> FIX bases </w:t>
      </w:r>
      <w:r w:rsidR="00D221EF" w:rsidRPr="000E1A5F">
        <w:rPr>
          <w:lang w:val="en-GB"/>
          <w:rPrChange w:id="3813" w:author="Dioguardi, Fabio" w:date="2018-10-23T11:24:00Z">
            <w:rPr/>
          </w:rPrChange>
        </w:rPr>
        <w:t>this</w:t>
      </w:r>
      <w:r w:rsidR="003151A8" w:rsidRPr="000E1A5F">
        <w:rPr>
          <w:lang w:val="en-GB"/>
          <w:rPrChange w:id="3814" w:author="Dioguardi, Fabio" w:date="2018-10-23T11:24:00Z">
            <w:rPr/>
          </w:rPrChange>
        </w:rPr>
        <w:t xml:space="preserve"> prediction on the distance </w:t>
      </w:r>
      <w:r w:rsidR="008D32AB" w:rsidRPr="000E1A5F">
        <w:rPr>
          <w:lang w:val="en-GB"/>
          <w:rPrChange w:id="3815" w:author="Dioguardi, Fabio" w:date="2018-10-23T11:24:00Z">
            <w:rPr/>
          </w:rPrChange>
        </w:rPr>
        <w:t>between</w:t>
      </w:r>
      <w:r w:rsidR="003151A8" w:rsidRPr="000E1A5F">
        <w:rPr>
          <w:lang w:val="en-GB"/>
          <w:rPrChange w:id="3816" w:author="Dioguardi, Fabio" w:date="2018-10-23T11:24:00Z">
            <w:rPr/>
          </w:rPrChange>
        </w:rPr>
        <w:t xml:space="preserve"> the </w:t>
      </w:r>
      <w:r w:rsidR="008D32AB" w:rsidRPr="000E1A5F">
        <w:rPr>
          <w:lang w:val="en-GB"/>
          <w:rPrChange w:id="3817" w:author="Dioguardi, Fabio" w:date="2018-10-23T11:24:00Z">
            <w:rPr/>
          </w:rPrChange>
        </w:rPr>
        <w:t>respective sensor and the vent, which is displayed in the column “</w:t>
      </w:r>
      <w:r w:rsidR="008D32AB" w:rsidRPr="000E1A5F">
        <w:rPr>
          <w:b/>
          <w:lang w:val="en-GB"/>
          <w:rPrChange w:id="3818" w:author="Dioguardi, Fabio" w:date="2018-10-23T11:24:00Z">
            <w:rPr>
              <w:b/>
            </w:rPr>
          </w:rPrChange>
        </w:rPr>
        <w:t>distance to vent</w:t>
      </w:r>
      <w:r w:rsidR="008D32AB" w:rsidRPr="000E1A5F">
        <w:rPr>
          <w:lang w:val="en-GB"/>
          <w:rPrChange w:id="3819" w:author="Dioguardi, Fabio" w:date="2018-10-23T11:24:00Z">
            <w:rPr/>
          </w:rPrChange>
        </w:rPr>
        <w:t>”.</w:t>
      </w:r>
      <w:r w:rsidR="00F856EC" w:rsidRPr="000E1A5F">
        <w:rPr>
          <w:lang w:val="en-GB"/>
          <w:rPrChange w:id="3820" w:author="Dioguardi, Fabio" w:date="2018-10-23T11:24:00Z">
            <w:rPr/>
          </w:rPrChange>
        </w:rPr>
        <w:t xml:space="preserve"> The column “</w:t>
      </w:r>
      <w:r w:rsidR="00F856EC" w:rsidRPr="000E1A5F">
        <w:rPr>
          <w:b/>
          <w:lang w:val="en-GB"/>
          <w:rPrChange w:id="3821" w:author="Dioguardi, Fabio" w:date="2018-10-23T11:24:00Z">
            <w:rPr>
              <w:b/>
            </w:rPr>
          </w:rPrChange>
        </w:rPr>
        <w:t>sensor located</w:t>
      </w:r>
      <w:r w:rsidR="00F856EC" w:rsidRPr="000E1A5F">
        <w:rPr>
          <w:lang w:val="en-GB"/>
          <w:rPrChange w:id="3822" w:author="Dioguardi, Fabio" w:date="2018-10-23T11:24:00Z">
            <w:rPr/>
          </w:rPrChange>
        </w:rPr>
        <w:t>” indicates if the sensor is located easterly (marked by a red “E”) or westerly (marked by a blue “W”) from the vent.</w:t>
      </w:r>
    </w:p>
    <w:p w14:paraId="0760809A" w14:textId="7F42B10B" w:rsidR="00334B85" w:rsidRPr="000E1A5F" w:rsidRDefault="008D32AB" w:rsidP="00D67453">
      <w:pPr>
        <w:rPr>
          <w:lang w:val="en-GB"/>
          <w:rPrChange w:id="3823" w:author="Dioguardi, Fabio" w:date="2018-10-23T11:24:00Z">
            <w:rPr/>
          </w:rPrChange>
        </w:rPr>
      </w:pPr>
      <w:r w:rsidRPr="000E1A5F">
        <w:rPr>
          <w:lang w:val="en-GB"/>
          <w:rPrChange w:id="3824" w:author="Dioguardi, Fabio" w:date="2018-10-23T11:24:00Z">
            <w:rPr/>
          </w:rPrChange>
        </w:rPr>
        <w:t xml:space="preserve">Note that the distances have been imported from the </w:t>
      </w:r>
      <w:r w:rsidRPr="000E1A5F">
        <w:rPr>
          <w:i/>
          <w:lang w:val="en-GB"/>
          <w:rPrChange w:id="3825" w:author="Dioguardi, Fabio" w:date="2018-10-23T11:24:00Z">
            <w:rPr>
              <w:i/>
            </w:rPr>
          </w:rPrChange>
        </w:rPr>
        <w:t>volc_database.</w:t>
      </w:r>
      <w:r w:rsidR="0033372F" w:rsidRPr="000E1A5F">
        <w:rPr>
          <w:i/>
          <w:lang w:val="en-GB"/>
          <w:rPrChange w:id="3826" w:author="Dioguardi, Fabio" w:date="2018-10-23T11:24:00Z">
            <w:rPr>
              <w:i/>
            </w:rPr>
          </w:rPrChange>
        </w:rPr>
        <w:t xml:space="preserve">ini </w:t>
      </w:r>
      <w:r w:rsidRPr="000E1A5F">
        <w:rPr>
          <w:lang w:val="en-GB"/>
          <w:rPrChange w:id="3827" w:author="Dioguardi, Fabio" w:date="2018-10-23T11:24:00Z">
            <w:rPr/>
          </w:rPrChange>
        </w:rPr>
        <w:t>file</w:t>
      </w:r>
      <w:r w:rsidR="00A9375E" w:rsidRPr="000E1A5F">
        <w:rPr>
          <w:lang w:val="en-GB"/>
          <w:rPrChange w:id="3828" w:author="Dioguardi, Fabio" w:date="2018-10-23T11:24:00Z">
            <w:rPr/>
          </w:rPrChange>
        </w:rPr>
        <w:t xml:space="preserve"> after FIX has been initialized</w:t>
      </w:r>
      <w:r w:rsidRPr="000E1A5F">
        <w:rPr>
          <w:lang w:val="en-GB"/>
          <w:rPrChange w:id="3829" w:author="Dioguardi, Fabio" w:date="2018-10-23T11:24:00Z">
            <w:rPr/>
          </w:rPrChange>
        </w:rPr>
        <w:t xml:space="preserve">. If a mobile radar station has </w:t>
      </w:r>
      <w:r w:rsidR="00A9375E" w:rsidRPr="000E1A5F">
        <w:rPr>
          <w:lang w:val="en-GB"/>
          <w:rPrChange w:id="3830" w:author="Dioguardi, Fabio" w:date="2018-10-23T11:24:00Z">
            <w:rPr/>
          </w:rPrChange>
        </w:rPr>
        <w:t>been relocated</w:t>
      </w:r>
      <w:r w:rsidRPr="000E1A5F">
        <w:rPr>
          <w:lang w:val="en-GB"/>
          <w:rPrChange w:id="3831" w:author="Dioguardi, Fabio" w:date="2018-10-23T11:24:00Z">
            <w:rPr/>
          </w:rPrChange>
        </w:rPr>
        <w:t xml:space="preserve">, the </w:t>
      </w:r>
      <w:r w:rsidR="00BC13F6" w:rsidRPr="000E1A5F">
        <w:rPr>
          <w:lang w:val="en-GB"/>
          <w:rPrChange w:id="3832" w:author="Dioguardi, Fabio" w:date="2018-10-23T11:24:00Z">
            <w:rPr/>
          </w:rPrChange>
        </w:rPr>
        <w:t xml:space="preserve">corresponding </w:t>
      </w:r>
      <w:r w:rsidRPr="000E1A5F">
        <w:rPr>
          <w:lang w:val="en-GB"/>
          <w:rPrChange w:id="3833" w:author="Dioguardi, Fabio" w:date="2018-10-23T11:24:00Z">
            <w:rPr/>
          </w:rPrChange>
        </w:rPr>
        <w:t xml:space="preserve">entry has to be modified within the data base, and FIX has to be </w:t>
      </w:r>
      <w:r w:rsidR="00BC13F6" w:rsidRPr="000E1A5F">
        <w:rPr>
          <w:lang w:val="en-GB"/>
          <w:rPrChange w:id="3834" w:author="Dioguardi, Fabio" w:date="2018-10-23T11:24:00Z">
            <w:rPr/>
          </w:rPrChange>
        </w:rPr>
        <w:t xml:space="preserve">terminated </w:t>
      </w:r>
      <w:r w:rsidRPr="000E1A5F">
        <w:rPr>
          <w:lang w:val="en-GB"/>
          <w:rPrChange w:id="3835" w:author="Dioguardi, Fabio" w:date="2018-10-23T11:24:00Z">
            <w:rPr/>
          </w:rPrChange>
        </w:rPr>
        <w:t>and restarted.</w:t>
      </w:r>
      <w:r w:rsidR="00576D22" w:rsidRPr="000E1A5F">
        <w:rPr>
          <w:lang w:val="en-GB"/>
          <w:rPrChange w:id="3836" w:author="Dioguardi, Fabio" w:date="2018-10-23T11:24:00Z">
            <w:rPr/>
          </w:rPrChange>
        </w:rPr>
        <w:t xml:space="preserve"> </w:t>
      </w:r>
      <w:r w:rsidR="00701868" w:rsidRPr="000E1A5F">
        <w:rPr>
          <w:lang w:val="en-GB"/>
          <w:rPrChange w:id="3837" w:author="Dioguardi, Fabio" w:date="2018-10-23T11:24:00Z">
            <w:rPr/>
          </w:rPrChange>
        </w:rPr>
        <w:t>(</w:t>
      </w:r>
      <w:r w:rsidR="00576D22" w:rsidRPr="000E1A5F">
        <w:rPr>
          <w:lang w:val="en-GB"/>
          <w:rPrChange w:id="3838" w:author="Dioguardi, Fabio" w:date="2018-10-23T11:24:00Z">
            <w:rPr/>
          </w:rPrChange>
        </w:rPr>
        <w:t>An analogous operation is required if other volcanoes need to be included in the database</w:t>
      </w:r>
      <w:r w:rsidR="00701868" w:rsidRPr="000E1A5F">
        <w:rPr>
          <w:lang w:val="en-GB"/>
          <w:rPrChange w:id="3839" w:author="Dioguardi, Fabio" w:date="2018-10-23T11:24:00Z">
            <w:rPr/>
          </w:rPrChange>
        </w:rPr>
        <w:t xml:space="preserve">, see section </w:t>
      </w:r>
      <w:r w:rsidR="009679A1" w:rsidRPr="000E1A5F">
        <w:rPr>
          <w:lang w:val="en-GB"/>
          <w:rPrChange w:id="3840" w:author="Dioguardi, Fabio" w:date="2018-10-23T11:24:00Z">
            <w:rPr/>
          </w:rPrChange>
        </w:rPr>
        <w:fldChar w:fldCharType="begin"/>
      </w:r>
      <w:r w:rsidR="009679A1" w:rsidRPr="000E1A5F">
        <w:rPr>
          <w:lang w:val="en-GB"/>
          <w:rPrChange w:id="3841" w:author="Dioguardi, Fabio" w:date="2018-10-23T11:24:00Z">
            <w:rPr/>
          </w:rPrChange>
        </w:rPr>
        <w:instrText xml:space="preserve"> REF _Ref482270676 \r \h </w:instrText>
      </w:r>
      <w:r w:rsidR="009679A1" w:rsidRPr="000E1A5F">
        <w:rPr>
          <w:lang w:val="en-GB"/>
          <w:rPrChange w:id="3842" w:author="Dioguardi, Fabio" w:date="2018-10-23T11:24:00Z">
            <w:rPr/>
          </w:rPrChange>
        </w:rPr>
      </w:r>
      <w:r w:rsidR="009679A1" w:rsidRPr="000E1A5F">
        <w:rPr>
          <w:lang w:val="en-GB"/>
          <w:rPrChange w:id="3843" w:author="Dioguardi, Fabio" w:date="2018-10-23T11:24:00Z">
            <w:rPr/>
          </w:rPrChange>
        </w:rPr>
        <w:fldChar w:fldCharType="separate"/>
      </w:r>
      <w:r w:rsidR="00DE7C99" w:rsidRPr="000E1A5F">
        <w:rPr>
          <w:lang w:val="en-GB"/>
          <w:rPrChange w:id="3844" w:author="Dioguardi, Fabio" w:date="2018-10-23T11:24:00Z">
            <w:rPr/>
          </w:rPrChange>
        </w:rPr>
        <w:t>3.3</w:t>
      </w:r>
      <w:r w:rsidR="009679A1" w:rsidRPr="000E1A5F">
        <w:rPr>
          <w:lang w:val="en-GB"/>
          <w:rPrChange w:id="3845" w:author="Dioguardi, Fabio" w:date="2018-10-23T11:24:00Z">
            <w:rPr/>
          </w:rPrChange>
        </w:rPr>
        <w:fldChar w:fldCharType="end"/>
      </w:r>
      <w:r w:rsidR="00701868" w:rsidRPr="000E1A5F">
        <w:rPr>
          <w:lang w:val="en-GB"/>
          <w:rPrChange w:id="3846" w:author="Dioguardi, Fabio" w:date="2018-10-23T11:24:00Z">
            <w:rPr/>
          </w:rPrChange>
        </w:rPr>
        <w:t>.)</w:t>
      </w:r>
    </w:p>
    <w:p w14:paraId="7A821380" w14:textId="77777777" w:rsidR="004A6C70" w:rsidRPr="000E1A5F" w:rsidRDefault="004A6C70" w:rsidP="00D67453">
      <w:pPr>
        <w:rPr>
          <w:lang w:val="en-GB"/>
          <w:rPrChange w:id="3847" w:author="Dioguardi, Fabio" w:date="2018-10-23T11:24:00Z">
            <w:rPr/>
          </w:rPrChange>
        </w:rPr>
      </w:pPr>
    </w:p>
    <w:p w14:paraId="5DC8DFAB" w14:textId="21063D0B" w:rsidR="00334B85" w:rsidRPr="000E1A5F" w:rsidRDefault="00334B85" w:rsidP="00D67453">
      <w:pPr>
        <w:rPr>
          <w:lang w:val="en-GB"/>
          <w:rPrChange w:id="3848" w:author="Dioguardi, Fabio" w:date="2018-10-23T11:24:00Z">
            <w:rPr/>
          </w:rPrChange>
        </w:rPr>
      </w:pPr>
      <w:r w:rsidRPr="000E1A5F">
        <w:rPr>
          <w:b/>
          <w:u w:val="single"/>
          <w:lang w:val="en-GB"/>
          <w:rPrChange w:id="3849" w:author="Dioguardi, Fabio" w:date="2018-10-23T11:24:00Z">
            <w:rPr>
              <w:b/>
              <w:u w:val="single"/>
            </w:rPr>
          </w:rPrChange>
        </w:rPr>
        <w:t>C-band radar</w:t>
      </w:r>
      <w:r w:rsidRPr="000E1A5F">
        <w:rPr>
          <w:u w:val="single"/>
          <w:lang w:val="en-GB"/>
          <w:rPrChange w:id="3850" w:author="Dioguardi, Fabio" w:date="2018-10-23T11:24:00Z">
            <w:rPr>
              <w:u w:val="single"/>
            </w:rPr>
          </w:rPrChange>
        </w:rPr>
        <w:t xml:space="preserve"> and </w:t>
      </w:r>
      <w:r w:rsidRPr="000E1A5F">
        <w:rPr>
          <w:b/>
          <w:u w:val="single"/>
          <w:lang w:val="en-GB"/>
          <w:rPrChange w:id="3851" w:author="Dioguardi, Fabio" w:date="2018-10-23T11:24:00Z">
            <w:rPr>
              <w:b/>
              <w:u w:val="single"/>
            </w:rPr>
          </w:rPrChange>
        </w:rPr>
        <w:t>X-band radar</w:t>
      </w:r>
      <w:r w:rsidRPr="000E1A5F">
        <w:rPr>
          <w:lang w:val="en-GB"/>
          <w:rPrChange w:id="3852" w:author="Dioguardi, Fabio" w:date="2018-10-23T11:24:00Z">
            <w:rPr/>
          </w:rPrChange>
        </w:rPr>
        <w:t>:</w:t>
      </w:r>
    </w:p>
    <w:p w14:paraId="4E20D1AE" w14:textId="0B135B99" w:rsidR="008D32AB" w:rsidRPr="000E1A5F" w:rsidRDefault="00E23697" w:rsidP="00D67453">
      <w:pPr>
        <w:rPr>
          <w:lang w:val="en-GB"/>
          <w:rPrChange w:id="3853" w:author="Dioguardi, Fabio" w:date="2018-10-23T11:24:00Z">
            <w:rPr/>
          </w:rPrChange>
        </w:rPr>
      </w:pPr>
      <w:r w:rsidRPr="000E1A5F">
        <w:rPr>
          <w:lang w:val="en-GB"/>
          <w:rPrChange w:id="3854" w:author="Dioguardi, Fabio" w:date="2018-10-23T11:24:00Z">
            <w:rPr/>
          </w:rPrChange>
        </w:rPr>
        <w:t xml:space="preserve">The expected quality attributed to data from </w:t>
      </w:r>
      <w:r w:rsidR="001C503A" w:rsidRPr="000E1A5F">
        <w:rPr>
          <w:lang w:val="en-GB"/>
          <w:rPrChange w:id="3855" w:author="Dioguardi, Fabio" w:date="2018-10-23T11:24:00Z">
            <w:rPr/>
          </w:rPrChange>
        </w:rPr>
        <w:t xml:space="preserve">each of the </w:t>
      </w:r>
      <w:r w:rsidRPr="000E1A5F">
        <w:rPr>
          <w:lang w:val="en-GB"/>
          <w:rPrChange w:id="3856" w:author="Dioguardi, Fabio" w:date="2018-10-23T11:24:00Z">
            <w:rPr/>
          </w:rPrChange>
        </w:rPr>
        <w:t xml:space="preserve">radar </w:t>
      </w:r>
      <w:r w:rsidR="001C503A" w:rsidRPr="000E1A5F">
        <w:rPr>
          <w:lang w:val="en-GB"/>
          <w:rPrChange w:id="3857" w:author="Dioguardi, Fabio" w:date="2018-10-23T11:24:00Z">
            <w:rPr/>
          </w:rPrChange>
        </w:rPr>
        <w:t xml:space="preserve">instruments </w:t>
      </w:r>
      <w:r w:rsidRPr="000E1A5F">
        <w:rPr>
          <w:lang w:val="en-GB"/>
          <w:rPrChange w:id="3858" w:author="Dioguardi, Fabio" w:date="2018-10-23T11:24:00Z">
            <w:rPr/>
          </w:rPrChange>
        </w:rPr>
        <w:t xml:space="preserve">is quantified by assigning a quality factor following </w:t>
      </w:r>
      <w:r w:rsidR="001C503A" w:rsidRPr="000E1A5F">
        <w:rPr>
          <w:lang w:val="en-GB"/>
          <w:rPrChange w:id="3859" w:author="Dioguardi, Fabio" w:date="2018-10-23T11:24:00Z">
            <w:rPr/>
          </w:rPrChange>
        </w:rPr>
        <w:t>the</w:t>
      </w:r>
      <w:r w:rsidRPr="000E1A5F">
        <w:rPr>
          <w:lang w:val="en-GB"/>
          <w:rPrChange w:id="3860" w:author="Dioguardi, Fabio" w:date="2018-10-23T11:24:00Z">
            <w:rPr/>
          </w:rPrChange>
        </w:rPr>
        <w:t xml:space="preserve"> decision routine presented in </w:t>
      </w:r>
      <w:r w:rsidR="00A9375E" w:rsidRPr="000E1A5F">
        <w:rPr>
          <w:lang w:val="en-GB"/>
          <w:rPrChange w:id="3861" w:author="Dioguardi, Fabio" w:date="2018-10-23T11:24:00Z">
            <w:rPr/>
          </w:rPrChange>
        </w:rPr>
        <w:t>Table 5</w:t>
      </w:r>
      <w:r w:rsidRPr="000E1A5F">
        <w:rPr>
          <w:lang w:val="en-GB"/>
          <w:rPrChange w:id="3862" w:author="Dioguardi, Fabio" w:date="2018-10-23T11:24:00Z">
            <w:rPr/>
          </w:rPrChange>
        </w:rPr>
        <w:t>.</w:t>
      </w:r>
      <w:r w:rsidR="00A9375E" w:rsidRPr="000E1A5F">
        <w:rPr>
          <w:lang w:val="en-GB"/>
          <w:rPrChange w:id="3863" w:author="Dioguardi, Fabio" w:date="2018-10-23T11:24:00Z">
            <w:rPr/>
          </w:rPrChange>
        </w:rPr>
        <w:t xml:space="preserve"> </w:t>
      </w:r>
    </w:p>
    <w:p w14:paraId="3DD8058F" w14:textId="77777777" w:rsidR="007E4CE0" w:rsidRPr="000E1A5F" w:rsidRDefault="007E4CE0" w:rsidP="007E4CE0">
      <w:pPr>
        <w:rPr>
          <w:rFonts w:asciiTheme="minorHAnsi" w:hAnsiTheme="minorHAnsi"/>
          <w:lang w:val="en-GB"/>
          <w:rPrChange w:id="3864" w:author="Dioguardi, Fabio" w:date="2018-10-23T11:24:00Z">
            <w:rPr>
              <w:rFonts w:asciiTheme="minorHAnsi" w:hAnsiTheme="minorHAnsi"/>
            </w:rPr>
          </w:rPrChange>
        </w:rPr>
      </w:pPr>
    </w:p>
    <w:p w14:paraId="59981D8F" w14:textId="77777777" w:rsidR="00F856EC" w:rsidRPr="000E1A5F" w:rsidRDefault="00F856EC">
      <w:pPr>
        <w:rPr>
          <w:rFonts w:asciiTheme="minorHAnsi" w:hAnsiTheme="minorHAnsi"/>
          <w:lang w:val="en-GB"/>
          <w:rPrChange w:id="3865" w:author="Dioguardi, Fabio" w:date="2018-10-23T11:24:00Z">
            <w:rPr>
              <w:rFonts w:asciiTheme="minorHAnsi" w:hAnsiTheme="minorHAnsi"/>
            </w:rPr>
          </w:rPrChange>
        </w:rPr>
      </w:pPr>
      <w:r w:rsidRPr="000E1A5F">
        <w:rPr>
          <w:rFonts w:asciiTheme="minorHAnsi" w:hAnsiTheme="minorHAnsi"/>
          <w:lang w:val="en-GB"/>
          <w:rPrChange w:id="3866" w:author="Dioguardi, Fabio" w:date="2018-10-23T11:24:00Z">
            <w:rPr>
              <w:rFonts w:asciiTheme="minorHAnsi" w:hAnsiTheme="minorHAnsi"/>
            </w:rPr>
          </w:rPrChange>
        </w:rPr>
        <w:br w:type="page"/>
      </w:r>
    </w:p>
    <w:p w14:paraId="2F1B558F" w14:textId="2ADC1ED8" w:rsidR="00E23697" w:rsidRPr="000E1A5F" w:rsidRDefault="007E4CE0" w:rsidP="007F358A">
      <w:pPr>
        <w:ind w:left="1418" w:hanging="698"/>
        <w:rPr>
          <w:rFonts w:asciiTheme="minorHAnsi" w:hAnsiTheme="minorHAnsi"/>
          <w:lang w:val="en-GB"/>
          <w:rPrChange w:id="3867" w:author="Dioguardi, Fabio" w:date="2018-10-23T11:24:00Z">
            <w:rPr>
              <w:rFonts w:asciiTheme="minorHAnsi" w:hAnsiTheme="minorHAnsi"/>
            </w:rPr>
          </w:rPrChange>
        </w:rPr>
      </w:pPr>
      <w:r w:rsidRPr="000E1A5F">
        <w:rPr>
          <w:rFonts w:asciiTheme="minorHAnsi" w:hAnsiTheme="minorHAnsi"/>
          <w:lang w:val="en-GB"/>
          <w:rPrChange w:id="3868" w:author="Dioguardi, Fabio" w:date="2018-10-23T11:24:00Z">
            <w:rPr>
              <w:rFonts w:asciiTheme="minorHAnsi" w:hAnsiTheme="minorHAnsi"/>
            </w:rPr>
          </w:rPrChange>
        </w:rPr>
        <w:lastRenderedPageBreak/>
        <w:t>Table 5: The allocation of quality factors to the data from radar sensors is assessed using the distance of the instrument from the vent.</w:t>
      </w:r>
    </w:p>
    <w:tbl>
      <w:tblPr>
        <w:tblStyle w:val="Heading1Cha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0E1A5F" w:rsidRDefault="009014C5" w:rsidP="00E23697">
            <w:pPr>
              <w:jc w:val="center"/>
              <w:rPr>
                <w:lang w:val="en-GB"/>
                <w:rPrChange w:id="3869" w:author="Dioguardi, Fabio" w:date="2018-10-23T11:24:00Z">
                  <w:rPr/>
                </w:rPrChange>
              </w:rPr>
            </w:pPr>
            <w:r w:rsidRPr="000E1A5F">
              <w:rPr>
                <w:lang w:val="en-GB"/>
                <w:rPrChange w:id="3870" w:author="Dioguardi, Fabio" w:date="2018-10-23T11:24:00Z">
                  <w:rPr/>
                </w:rPrChange>
              </w:rPr>
              <w:t>radar type</w:t>
            </w:r>
          </w:p>
        </w:tc>
        <w:tc>
          <w:tcPr>
            <w:tcW w:w="1276" w:type="dxa"/>
            <w:tcBorders>
              <w:bottom w:val="single" w:sz="12" w:space="0" w:color="auto"/>
            </w:tcBorders>
            <w:vAlign w:val="center"/>
          </w:tcPr>
          <w:p w14:paraId="14D61139" w14:textId="46AE26FD" w:rsidR="009014C5" w:rsidRPr="000E1A5F" w:rsidRDefault="009014C5" w:rsidP="00E23697">
            <w:pPr>
              <w:jc w:val="center"/>
              <w:rPr>
                <w:lang w:val="en-GB"/>
                <w:rPrChange w:id="3871" w:author="Dioguardi, Fabio" w:date="2018-10-23T11:24:00Z">
                  <w:rPr/>
                </w:rPrChange>
              </w:rPr>
            </w:pPr>
            <w:r w:rsidRPr="000E1A5F">
              <w:rPr>
                <w:lang w:val="en-GB"/>
                <w:rPrChange w:id="3872" w:author="Dioguardi, Fabio" w:date="2018-10-23T11:24:00Z">
                  <w:rPr/>
                </w:rPrChange>
              </w:rPr>
              <w:t>distance (km)</w:t>
            </w:r>
          </w:p>
        </w:tc>
        <w:tc>
          <w:tcPr>
            <w:tcW w:w="2976" w:type="dxa"/>
            <w:tcBorders>
              <w:bottom w:val="single" w:sz="12" w:space="0" w:color="auto"/>
            </w:tcBorders>
            <w:vAlign w:val="center"/>
          </w:tcPr>
          <w:p w14:paraId="735F632A" w14:textId="7DF29528" w:rsidR="009014C5" w:rsidRPr="000E1A5F" w:rsidRDefault="009014C5" w:rsidP="00E23697">
            <w:pPr>
              <w:jc w:val="center"/>
              <w:rPr>
                <w:lang w:val="en-GB"/>
                <w:rPrChange w:id="3873" w:author="Dioguardi, Fabio" w:date="2018-10-23T11:24:00Z">
                  <w:rPr/>
                </w:rPrChange>
              </w:rPr>
            </w:pPr>
            <w:r w:rsidRPr="000E1A5F">
              <w:rPr>
                <w:lang w:val="en-GB"/>
                <w:rPrChange w:id="3874" w:author="Dioguardi, Fabio" w:date="2018-10-23T11:24:00Z">
                  <w:rPr/>
                </w:rPrChange>
              </w:rPr>
              <w:t>display</w:t>
            </w:r>
            <w:r w:rsidR="004A6C70" w:rsidRPr="000E1A5F">
              <w:rPr>
                <w:lang w:val="en-GB"/>
                <w:rPrChange w:id="3875" w:author="Dioguardi, Fabio" w:date="2018-10-23T11:24:00Z">
                  <w:rPr/>
                </w:rPrChange>
              </w:rPr>
              <w:t>ed text</w:t>
            </w:r>
          </w:p>
        </w:tc>
        <w:tc>
          <w:tcPr>
            <w:tcW w:w="1121" w:type="dxa"/>
            <w:tcBorders>
              <w:bottom w:val="single" w:sz="12" w:space="0" w:color="auto"/>
            </w:tcBorders>
            <w:vAlign w:val="center"/>
          </w:tcPr>
          <w:p w14:paraId="2984258D" w14:textId="7600C293" w:rsidR="009014C5" w:rsidRPr="000E1A5F" w:rsidRDefault="009014C5" w:rsidP="00E23697">
            <w:pPr>
              <w:jc w:val="center"/>
              <w:rPr>
                <w:lang w:val="en-GB"/>
                <w:rPrChange w:id="3876" w:author="Dioguardi, Fabio" w:date="2018-10-23T11:24:00Z">
                  <w:rPr/>
                </w:rPrChange>
              </w:rPr>
            </w:pPr>
            <w:r w:rsidRPr="000E1A5F">
              <w:rPr>
                <w:lang w:val="en-GB"/>
                <w:rPrChange w:id="3877" w:author="Dioguardi, Fabio" w:date="2018-10-23T11:24:00Z">
                  <w:rPr/>
                </w:rPrChange>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0E1A5F" w:rsidRDefault="009014C5" w:rsidP="00E23697">
            <w:pPr>
              <w:jc w:val="center"/>
              <w:rPr>
                <w:lang w:val="en-GB"/>
                <w:rPrChange w:id="3878" w:author="Dioguardi, Fabio" w:date="2018-10-23T11:24:00Z">
                  <w:rPr/>
                </w:rPrChange>
              </w:rPr>
            </w:pPr>
            <w:r w:rsidRPr="000E1A5F">
              <w:rPr>
                <w:lang w:val="en-GB"/>
                <w:rPrChange w:id="3879" w:author="Dioguardi, Fabio" w:date="2018-10-23T11:24:00Z">
                  <w:rPr/>
                </w:rPrChange>
              </w:rPr>
              <w:t>C-band</w:t>
            </w:r>
          </w:p>
        </w:tc>
        <w:tc>
          <w:tcPr>
            <w:tcW w:w="1276" w:type="dxa"/>
            <w:tcBorders>
              <w:top w:val="single" w:sz="12" w:space="0" w:color="auto"/>
            </w:tcBorders>
            <w:vAlign w:val="center"/>
          </w:tcPr>
          <w:p w14:paraId="48E90CBB" w14:textId="10E1325E" w:rsidR="009014C5" w:rsidRPr="000E1A5F" w:rsidRDefault="009014C5" w:rsidP="00E23697">
            <w:pPr>
              <w:jc w:val="center"/>
              <w:rPr>
                <w:lang w:val="en-GB"/>
                <w:rPrChange w:id="3880" w:author="Dioguardi, Fabio" w:date="2018-10-23T11:24:00Z">
                  <w:rPr/>
                </w:rPrChange>
              </w:rPr>
            </w:pPr>
            <w:r w:rsidRPr="000E1A5F">
              <w:rPr>
                <w:lang w:val="en-GB"/>
                <w:rPrChange w:id="3881" w:author="Dioguardi, Fabio" w:date="2018-10-23T11:24:00Z">
                  <w:rPr/>
                </w:rPrChange>
              </w:rPr>
              <w:t>&lt;120</w:t>
            </w:r>
          </w:p>
        </w:tc>
        <w:tc>
          <w:tcPr>
            <w:tcW w:w="2976" w:type="dxa"/>
            <w:tcBorders>
              <w:top w:val="single" w:sz="12" w:space="0" w:color="auto"/>
            </w:tcBorders>
            <w:vAlign w:val="center"/>
          </w:tcPr>
          <w:p w14:paraId="2F9A36AE" w14:textId="1F2B480A" w:rsidR="009014C5" w:rsidRPr="000E1A5F" w:rsidRDefault="009014C5" w:rsidP="00E23697">
            <w:pPr>
              <w:jc w:val="center"/>
              <w:rPr>
                <w:color w:val="00CC00"/>
                <w:lang w:val="en-GB"/>
                <w:rPrChange w:id="3882" w:author="Dioguardi, Fabio" w:date="2018-10-23T11:24:00Z">
                  <w:rPr>
                    <w:color w:val="00CC00"/>
                  </w:rPr>
                </w:rPrChange>
              </w:rPr>
            </w:pPr>
            <w:r w:rsidRPr="000E1A5F">
              <w:rPr>
                <w:color w:val="00CC00"/>
                <w:lang w:val="en-GB"/>
                <w:rPrChange w:id="3883" w:author="Dioguardi, Fabio" w:date="2018-10-23T11:24:00Z">
                  <w:rPr>
                    <w:color w:val="00CC00"/>
                  </w:rPr>
                </w:rPrChange>
              </w:rPr>
              <w:t>WITHIN OPTIMAL RANGE</w:t>
            </w:r>
          </w:p>
        </w:tc>
        <w:tc>
          <w:tcPr>
            <w:tcW w:w="1121" w:type="dxa"/>
            <w:tcBorders>
              <w:top w:val="single" w:sz="12" w:space="0" w:color="auto"/>
            </w:tcBorders>
            <w:vAlign w:val="center"/>
          </w:tcPr>
          <w:p w14:paraId="401488C5" w14:textId="249FA4A3" w:rsidR="009014C5" w:rsidRPr="000E1A5F" w:rsidRDefault="009014C5" w:rsidP="00E23697">
            <w:pPr>
              <w:jc w:val="center"/>
              <w:rPr>
                <w:lang w:val="en-GB"/>
                <w:rPrChange w:id="3884" w:author="Dioguardi, Fabio" w:date="2018-10-23T11:24:00Z">
                  <w:rPr/>
                </w:rPrChange>
              </w:rPr>
            </w:pPr>
            <w:r w:rsidRPr="000E1A5F">
              <w:rPr>
                <w:lang w:val="en-GB"/>
                <w:rPrChange w:id="3885" w:author="Dioguardi, Fabio" w:date="2018-10-23T11:24:00Z">
                  <w:rPr/>
                </w:rPrChange>
              </w:rPr>
              <w:t>3</w:t>
            </w:r>
          </w:p>
        </w:tc>
      </w:tr>
      <w:tr w:rsidR="009014C5" w:rsidRPr="000E1A5F" w14:paraId="7C2B9B65" w14:textId="77777777" w:rsidTr="00E23697">
        <w:trPr>
          <w:jc w:val="center"/>
        </w:trPr>
        <w:tc>
          <w:tcPr>
            <w:tcW w:w="1413" w:type="dxa"/>
            <w:vMerge/>
            <w:vAlign w:val="center"/>
          </w:tcPr>
          <w:p w14:paraId="34529041" w14:textId="77777777" w:rsidR="009014C5" w:rsidRPr="000E1A5F" w:rsidRDefault="009014C5" w:rsidP="00E23697">
            <w:pPr>
              <w:jc w:val="center"/>
              <w:rPr>
                <w:lang w:val="en-GB"/>
                <w:rPrChange w:id="3886" w:author="Dioguardi, Fabio" w:date="2018-10-23T11:24:00Z">
                  <w:rPr/>
                </w:rPrChange>
              </w:rPr>
            </w:pPr>
          </w:p>
        </w:tc>
        <w:tc>
          <w:tcPr>
            <w:tcW w:w="1276" w:type="dxa"/>
            <w:vAlign w:val="center"/>
          </w:tcPr>
          <w:p w14:paraId="5E74EDBF" w14:textId="41139468" w:rsidR="009014C5" w:rsidRPr="000E1A5F" w:rsidRDefault="009014C5" w:rsidP="00E23697">
            <w:pPr>
              <w:jc w:val="center"/>
              <w:rPr>
                <w:lang w:val="en-GB"/>
                <w:rPrChange w:id="3887" w:author="Dioguardi, Fabio" w:date="2018-10-23T11:24:00Z">
                  <w:rPr/>
                </w:rPrChange>
              </w:rPr>
            </w:pPr>
            <w:r w:rsidRPr="000E1A5F">
              <w:rPr>
                <w:lang w:val="en-GB"/>
                <w:rPrChange w:id="3888" w:author="Dioguardi, Fabio" w:date="2018-10-23T11:24:00Z">
                  <w:rPr/>
                </w:rPrChange>
              </w:rPr>
              <w:t>&lt;200</w:t>
            </w:r>
          </w:p>
        </w:tc>
        <w:tc>
          <w:tcPr>
            <w:tcW w:w="2976" w:type="dxa"/>
            <w:vAlign w:val="center"/>
          </w:tcPr>
          <w:p w14:paraId="46D193F3" w14:textId="5A776B24" w:rsidR="009014C5" w:rsidRPr="000E1A5F" w:rsidRDefault="009014C5" w:rsidP="00E23697">
            <w:pPr>
              <w:jc w:val="center"/>
              <w:rPr>
                <w:color w:val="00642D"/>
                <w:lang w:val="en-GB"/>
                <w:rPrChange w:id="3889" w:author="Dioguardi, Fabio" w:date="2018-10-23T11:24:00Z">
                  <w:rPr>
                    <w:color w:val="00642D"/>
                  </w:rPr>
                </w:rPrChange>
              </w:rPr>
            </w:pPr>
            <w:r w:rsidRPr="000E1A5F">
              <w:rPr>
                <w:color w:val="00642D"/>
                <w:lang w:val="en-GB"/>
                <w:rPrChange w:id="3890" w:author="Dioguardi, Fabio" w:date="2018-10-23T11:24:00Z">
                  <w:rPr>
                    <w:color w:val="00642D"/>
                  </w:rPr>
                </w:rPrChange>
              </w:rPr>
              <w:t>WITHIN FAIR RANGE</w:t>
            </w:r>
          </w:p>
        </w:tc>
        <w:tc>
          <w:tcPr>
            <w:tcW w:w="1121" w:type="dxa"/>
            <w:vAlign w:val="center"/>
          </w:tcPr>
          <w:p w14:paraId="4CEEB1E6" w14:textId="2D6F5F16" w:rsidR="009014C5" w:rsidRPr="000E1A5F" w:rsidRDefault="009014C5" w:rsidP="00E23697">
            <w:pPr>
              <w:jc w:val="center"/>
              <w:rPr>
                <w:lang w:val="en-GB"/>
                <w:rPrChange w:id="3891" w:author="Dioguardi, Fabio" w:date="2018-10-23T11:24:00Z">
                  <w:rPr/>
                </w:rPrChange>
              </w:rPr>
            </w:pPr>
            <w:r w:rsidRPr="000E1A5F">
              <w:rPr>
                <w:lang w:val="en-GB"/>
                <w:rPrChange w:id="3892" w:author="Dioguardi, Fabio" w:date="2018-10-23T11:24:00Z">
                  <w:rPr/>
                </w:rPrChange>
              </w:rPr>
              <w:t>2</w:t>
            </w:r>
          </w:p>
        </w:tc>
      </w:tr>
      <w:tr w:rsidR="009014C5" w:rsidRPr="000E1A5F" w14:paraId="31D10C73" w14:textId="77777777" w:rsidTr="00E23697">
        <w:trPr>
          <w:jc w:val="center"/>
        </w:trPr>
        <w:tc>
          <w:tcPr>
            <w:tcW w:w="1413" w:type="dxa"/>
            <w:vMerge/>
            <w:vAlign w:val="center"/>
          </w:tcPr>
          <w:p w14:paraId="2FF55F8A" w14:textId="77777777" w:rsidR="009014C5" w:rsidRPr="000E1A5F" w:rsidRDefault="009014C5" w:rsidP="00E23697">
            <w:pPr>
              <w:jc w:val="center"/>
              <w:rPr>
                <w:lang w:val="en-GB"/>
                <w:rPrChange w:id="3893" w:author="Dioguardi, Fabio" w:date="2018-10-23T11:24:00Z">
                  <w:rPr/>
                </w:rPrChange>
              </w:rPr>
            </w:pPr>
          </w:p>
        </w:tc>
        <w:tc>
          <w:tcPr>
            <w:tcW w:w="1276" w:type="dxa"/>
            <w:vAlign w:val="center"/>
          </w:tcPr>
          <w:p w14:paraId="735EEFB2" w14:textId="716F7DB5" w:rsidR="009014C5" w:rsidRPr="000E1A5F" w:rsidRDefault="009014C5" w:rsidP="00024489">
            <w:pPr>
              <w:jc w:val="center"/>
              <w:rPr>
                <w:lang w:val="en-GB"/>
                <w:rPrChange w:id="3894" w:author="Dioguardi, Fabio" w:date="2018-10-23T11:24:00Z">
                  <w:rPr/>
                </w:rPrChange>
              </w:rPr>
            </w:pPr>
            <w:r w:rsidRPr="000E1A5F">
              <w:rPr>
                <w:lang w:val="en-GB"/>
                <w:rPrChange w:id="3895" w:author="Dioguardi, Fabio" w:date="2018-10-23T11:24:00Z">
                  <w:rPr/>
                </w:rPrChange>
              </w:rPr>
              <w:t>&lt;2</w:t>
            </w:r>
            <w:r w:rsidR="00024489" w:rsidRPr="000E1A5F">
              <w:rPr>
                <w:lang w:val="en-GB"/>
                <w:rPrChange w:id="3896" w:author="Dioguardi, Fabio" w:date="2018-10-23T11:24:00Z">
                  <w:rPr/>
                </w:rPrChange>
              </w:rPr>
              <w:t>55</w:t>
            </w:r>
          </w:p>
        </w:tc>
        <w:tc>
          <w:tcPr>
            <w:tcW w:w="2976" w:type="dxa"/>
            <w:vAlign w:val="center"/>
          </w:tcPr>
          <w:p w14:paraId="1C1E7335" w14:textId="3256372B" w:rsidR="009014C5" w:rsidRPr="000E1A5F" w:rsidRDefault="009014C5" w:rsidP="00E23697">
            <w:pPr>
              <w:jc w:val="center"/>
              <w:rPr>
                <w:color w:val="FF6600"/>
                <w:lang w:val="en-GB"/>
                <w:rPrChange w:id="3897" w:author="Dioguardi, Fabio" w:date="2018-10-23T11:24:00Z">
                  <w:rPr>
                    <w:color w:val="FF6600"/>
                  </w:rPr>
                </w:rPrChange>
              </w:rPr>
            </w:pPr>
            <w:r w:rsidRPr="000E1A5F">
              <w:rPr>
                <w:color w:val="FF6600"/>
                <w:lang w:val="en-GB"/>
                <w:rPrChange w:id="3898" w:author="Dioguardi, Fabio" w:date="2018-10-23T11:24:00Z">
                  <w:rPr>
                    <w:color w:val="FF6600"/>
                  </w:rPr>
                </w:rPrChange>
              </w:rPr>
              <w:t>WITHIN LIMITED RANGE</w:t>
            </w:r>
          </w:p>
        </w:tc>
        <w:tc>
          <w:tcPr>
            <w:tcW w:w="1121" w:type="dxa"/>
            <w:vAlign w:val="center"/>
          </w:tcPr>
          <w:p w14:paraId="5E59B065" w14:textId="765EC9C4" w:rsidR="009014C5" w:rsidRPr="000E1A5F" w:rsidRDefault="009014C5" w:rsidP="00E23697">
            <w:pPr>
              <w:jc w:val="center"/>
              <w:rPr>
                <w:lang w:val="en-GB"/>
                <w:rPrChange w:id="3899" w:author="Dioguardi, Fabio" w:date="2018-10-23T11:24:00Z">
                  <w:rPr/>
                </w:rPrChange>
              </w:rPr>
            </w:pPr>
            <w:r w:rsidRPr="000E1A5F">
              <w:rPr>
                <w:lang w:val="en-GB"/>
                <w:rPrChange w:id="3900" w:author="Dioguardi, Fabio" w:date="2018-10-23T11:24:00Z">
                  <w:rPr/>
                </w:rPrChange>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0E1A5F" w:rsidRDefault="009014C5" w:rsidP="00E23697">
            <w:pPr>
              <w:jc w:val="center"/>
              <w:rPr>
                <w:lang w:val="en-GB"/>
                <w:rPrChange w:id="3901" w:author="Dioguardi, Fabio" w:date="2018-10-23T11:24:00Z">
                  <w:rPr/>
                </w:rPrChange>
              </w:rPr>
            </w:pPr>
          </w:p>
        </w:tc>
        <w:tc>
          <w:tcPr>
            <w:tcW w:w="1276" w:type="dxa"/>
            <w:tcBorders>
              <w:bottom w:val="single" w:sz="12" w:space="0" w:color="auto"/>
            </w:tcBorders>
            <w:vAlign w:val="center"/>
          </w:tcPr>
          <w:p w14:paraId="5422E114" w14:textId="63E7C517" w:rsidR="009014C5" w:rsidRPr="000E1A5F" w:rsidRDefault="009014C5" w:rsidP="00024489">
            <w:pPr>
              <w:jc w:val="center"/>
              <w:rPr>
                <w:lang w:val="en-GB"/>
                <w:rPrChange w:id="3902" w:author="Dioguardi, Fabio" w:date="2018-10-23T11:24:00Z">
                  <w:rPr/>
                </w:rPrChange>
              </w:rPr>
            </w:pPr>
            <w:r w:rsidRPr="000E1A5F">
              <w:rPr>
                <w:lang w:val="en-GB"/>
                <w:rPrChange w:id="3903" w:author="Dioguardi, Fabio" w:date="2018-10-23T11:24:00Z">
                  <w:rPr/>
                </w:rPrChange>
              </w:rPr>
              <w:t>&gt;2</w:t>
            </w:r>
            <w:r w:rsidR="00024489" w:rsidRPr="000E1A5F">
              <w:rPr>
                <w:lang w:val="en-GB"/>
                <w:rPrChange w:id="3904" w:author="Dioguardi, Fabio" w:date="2018-10-23T11:24:00Z">
                  <w:rPr/>
                </w:rPrChange>
              </w:rPr>
              <w:t>55</w:t>
            </w:r>
          </w:p>
        </w:tc>
        <w:tc>
          <w:tcPr>
            <w:tcW w:w="2976" w:type="dxa"/>
            <w:tcBorders>
              <w:bottom w:val="single" w:sz="12" w:space="0" w:color="auto"/>
            </w:tcBorders>
            <w:vAlign w:val="center"/>
          </w:tcPr>
          <w:p w14:paraId="592190A2" w14:textId="308F4676" w:rsidR="009014C5" w:rsidRPr="000E1A5F" w:rsidRDefault="009014C5" w:rsidP="00E23697">
            <w:pPr>
              <w:jc w:val="center"/>
              <w:rPr>
                <w:lang w:val="en-GB"/>
                <w:rPrChange w:id="3905" w:author="Dioguardi, Fabio" w:date="2018-10-23T11:24:00Z">
                  <w:rPr/>
                </w:rPrChange>
              </w:rPr>
            </w:pPr>
            <w:r w:rsidRPr="000E1A5F">
              <w:rPr>
                <w:color w:val="FF0000"/>
                <w:lang w:val="en-GB"/>
                <w:rPrChange w:id="3906" w:author="Dioguardi, Fabio" w:date="2018-10-23T11:24:00Z">
                  <w:rPr>
                    <w:color w:val="FF0000"/>
                  </w:rPr>
                </w:rPrChange>
              </w:rPr>
              <w:t>OUT OF RANGE</w:t>
            </w:r>
          </w:p>
        </w:tc>
        <w:tc>
          <w:tcPr>
            <w:tcW w:w="1121" w:type="dxa"/>
            <w:tcBorders>
              <w:bottom w:val="single" w:sz="12" w:space="0" w:color="auto"/>
            </w:tcBorders>
            <w:vAlign w:val="center"/>
          </w:tcPr>
          <w:p w14:paraId="3016250E" w14:textId="63F2D83F" w:rsidR="009014C5" w:rsidRPr="000E1A5F" w:rsidRDefault="009014C5" w:rsidP="00E23697">
            <w:pPr>
              <w:jc w:val="center"/>
              <w:rPr>
                <w:lang w:val="en-GB"/>
                <w:rPrChange w:id="3907" w:author="Dioguardi, Fabio" w:date="2018-10-23T11:24:00Z">
                  <w:rPr/>
                </w:rPrChange>
              </w:rPr>
            </w:pPr>
            <w:r w:rsidRPr="000E1A5F">
              <w:rPr>
                <w:lang w:val="en-GB"/>
                <w:rPrChange w:id="3908" w:author="Dioguardi, Fabio" w:date="2018-10-23T11:24:00Z">
                  <w:rPr/>
                </w:rPrChange>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0E1A5F" w:rsidRDefault="009014C5" w:rsidP="009014C5">
            <w:pPr>
              <w:jc w:val="center"/>
              <w:rPr>
                <w:lang w:val="en-GB"/>
                <w:rPrChange w:id="3909" w:author="Dioguardi, Fabio" w:date="2018-10-23T11:24:00Z">
                  <w:rPr/>
                </w:rPrChange>
              </w:rPr>
            </w:pPr>
            <w:r w:rsidRPr="000E1A5F">
              <w:rPr>
                <w:lang w:val="en-GB"/>
                <w:rPrChange w:id="3910" w:author="Dioguardi, Fabio" w:date="2018-10-23T11:24:00Z">
                  <w:rPr/>
                </w:rPrChange>
              </w:rPr>
              <w:t>X-band</w:t>
            </w:r>
          </w:p>
        </w:tc>
        <w:tc>
          <w:tcPr>
            <w:tcW w:w="1276" w:type="dxa"/>
            <w:tcBorders>
              <w:top w:val="single" w:sz="12" w:space="0" w:color="auto"/>
            </w:tcBorders>
            <w:vAlign w:val="center"/>
          </w:tcPr>
          <w:p w14:paraId="61FF03CA" w14:textId="36D5B001" w:rsidR="009014C5" w:rsidRPr="000E1A5F" w:rsidRDefault="009014C5" w:rsidP="00024489">
            <w:pPr>
              <w:jc w:val="center"/>
              <w:rPr>
                <w:lang w:val="en-GB"/>
                <w:rPrChange w:id="3911" w:author="Dioguardi, Fabio" w:date="2018-10-23T11:24:00Z">
                  <w:rPr/>
                </w:rPrChange>
              </w:rPr>
            </w:pPr>
            <w:r w:rsidRPr="000E1A5F">
              <w:rPr>
                <w:lang w:val="en-GB"/>
                <w:rPrChange w:id="3912" w:author="Dioguardi, Fabio" w:date="2018-10-23T11:24:00Z">
                  <w:rPr/>
                </w:rPrChange>
              </w:rPr>
              <w:t>&lt;6</w:t>
            </w:r>
            <w:r w:rsidR="00024489" w:rsidRPr="000E1A5F">
              <w:rPr>
                <w:lang w:val="en-GB"/>
                <w:rPrChange w:id="3913" w:author="Dioguardi, Fabio" w:date="2018-10-23T11:24:00Z">
                  <w:rPr/>
                </w:rPrChange>
              </w:rPr>
              <w:t>0</w:t>
            </w:r>
          </w:p>
        </w:tc>
        <w:tc>
          <w:tcPr>
            <w:tcW w:w="2976" w:type="dxa"/>
            <w:tcBorders>
              <w:top w:val="single" w:sz="12" w:space="0" w:color="auto"/>
            </w:tcBorders>
            <w:vAlign w:val="center"/>
          </w:tcPr>
          <w:p w14:paraId="0F41352D" w14:textId="2325E599" w:rsidR="009014C5" w:rsidRPr="000E1A5F" w:rsidRDefault="009014C5" w:rsidP="009014C5">
            <w:pPr>
              <w:jc w:val="center"/>
              <w:rPr>
                <w:lang w:val="en-GB"/>
                <w:rPrChange w:id="3914" w:author="Dioguardi, Fabio" w:date="2018-10-23T11:24:00Z">
                  <w:rPr/>
                </w:rPrChange>
              </w:rPr>
            </w:pPr>
            <w:r w:rsidRPr="000E1A5F">
              <w:rPr>
                <w:color w:val="00CC00"/>
                <w:lang w:val="en-GB"/>
                <w:rPrChange w:id="3915" w:author="Dioguardi, Fabio" w:date="2018-10-23T11:24:00Z">
                  <w:rPr>
                    <w:color w:val="00CC00"/>
                  </w:rPr>
                </w:rPrChange>
              </w:rPr>
              <w:t>WITHIN OPTIMAL RANGE</w:t>
            </w:r>
          </w:p>
        </w:tc>
        <w:tc>
          <w:tcPr>
            <w:tcW w:w="1121" w:type="dxa"/>
            <w:tcBorders>
              <w:top w:val="single" w:sz="12" w:space="0" w:color="auto"/>
            </w:tcBorders>
            <w:vAlign w:val="center"/>
          </w:tcPr>
          <w:p w14:paraId="7EBD6A28" w14:textId="70474488" w:rsidR="009014C5" w:rsidRPr="000E1A5F" w:rsidRDefault="009014C5" w:rsidP="009014C5">
            <w:pPr>
              <w:jc w:val="center"/>
              <w:rPr>
                <w:lang w:val="en-GB"/>
                <w:rPrChange w:id="3916" w:author="Dioguardi, Fabio" w:date="2018-10-23T11:24:00Z">
                  <w:rPr/>
                </w:rPrChange>
              </w:rPr>
            </w:pPr>
            <w:r w:rsidRPr="000E1A5F">
              <w:rPr>
                <w:lang w:val="en-GB"/>
                <w:rPrChange w:id="3917" w:author="Dioguardi, Fabio" w:date="2018-10-23T11:24:00Z">
                  <w:rPr/>
                </w:rPrChange>
              </w:rPr>
              <w:t>3</w:t>
            </w:r>
          </w:p>
        </w:tc>
      </w:tr>
      <w:tr w:rsidR="009014C5" w:rsidRPr="000E1A5F" w14:paraId="33459A87" w14:textId="77777777" w:rsidTr="00E23697">
        <w:trPr>
          <w:jc w:val="center"/>
        </w:trPr>
        <w:tc>
          <w:tcPr>
            <w:tcW w:w="1413" w:type="dxa"/>
            <w:vMerge/>
            <w:vAlign w:val="center"/>
          </w:tcPr>
          <w:p w14:paraId="523C9717" w14:textId="77777777" w:rsidR="009014C5" w:rsidRPr="000E1A5F" w:rsidRDefault="009014C5" w:rsidP="009014C5">
            <w:pPr>
              <w:jc w:val="center"/>
              <w:rPr>
                <w:lang w:val="en-GB"/>
                <w:rPrChange w:id="3918" w:author="Dioguardi, Fabio" w:date="2018-10-23T11:24:00Z">
                  <w:rPr/>
                </w:rPrChange>
              </w:rPr>
            </w:pPr>
          </w:p>
        </w:tc>
        <w:tc>
          <w:tcPr>
            <w:tcW w:w="1276" w:type="dxa"/>
            <w:vAlign w:val="center"/>
          </w:tcPr>
          <w:p w14:paraId="797D3713" w14:textId="3619A1BF" w:rsidR="009014C5" w:rsidRPr="000E1A5F" w:rsidRDefault="009014C5" w:rsidP="009014C5">
            <w:pPr>
              <w:jc w:val="center"/>
              <w:rPr>
                <w:lang w:val="en-GB"/>
                <w:rPrChange w:id="3919" w:author="Dioguardi, Fabio" w:date="2018-10-23T11:24:00Z">
                  <w:rPr/>
                </w:rPrChange>
              </w:rPr>
            </w:pPr>
            <w:r w:rsidRPr="000E1A5F">
              <w:rPr>
                <w:lang w:val="en-GB"/>
                <w:rPrChange w:id="3920" w:author="Dioguardi, Fabio" w:date="2018-10-23T11:24:00Z">
                  <w:rPr/>
                </w:rPrChange>
              </w:rPr>
              <w:t>&lt;120</w:t>
            </w:r>
          </w:p>
        </w:tc>
        <w:tc>
          <w:tcPr>
            <w:tcW w:w="2976" w:type="dxa"/>
            <w:vAlign w:val="center"/>
          </w:tcPr>
          <w:p w14:paraId="53B6DF6B" w14:textId="2F118E1E" w:rsidR="009014C5" w:rsidRPr="000E1A5F" w:rsidRDefault="009014C5" w:rsidP="009014C5">
            <w:pPr>
              <w:jc w:val="center"/>
              <w:rPr>
                <w:lang w:val="en-GB"/>
                <w:rPrChange w:id="3921" w:author="Dioguardi, Fabio" w:date="2018-10-23T11:24:00Z">
                  <w:rPr/>
                </w:rPrChange>
              </w:rPr>
            </w:pPr>
            <w:r w:rsidRPr="000E1A5F">
              <w:rPr>
                <w:color w:val="00642D"/>
                <w:lang w:val="en-GB"/>
                <w:rPrChange w:id="3922" w:author="Dioguardi, Fabio" w:date="2018-10-23T11:24:00Z">
                  <w:rPr>
                    <w:color w:val="00642D"/>
                  </w:rPr>
                </w:rPrChange>
              </w:rPr>
              <w:t>WITHIN FAIR RANGE</w:t>
            </w:r>
          </w:p>
        </w:tc>
        <w:tc>
          <w:tcPr>
            <w:tcW w:w="1121" w:type="dxa"/>
            <w:vAlign w:val="center"/>
          </w:tcPr>
          <w:p w14:paraId="5DAC3A4E" w14:textId="791D1874" w:rsidR="009014C5" w:rsidRPr="000E1A5F" w:rsidRDefault="009014C5" w:rsidP="009014C5">
            <w:pPr>
              <w:jc w:val="center"/>
              <w:rPr>
                <w:lang w:val="en-GB"/>
                <w:rPrChange w:id="3923" w:author="Dioguardi, Fabio" w:date="2018-10-23T11:24:00Z">
                  <w:rPr/>
                </w:rPrChange>
              </w:rPr>
            </w:pPr>
            <w:r w:rsidRPr="000E1A5F">
              <w:rPr>
                <w:lang w:val="en-GB"/>
                <w:rPrChange w:id="3924" w:author="Dioguardi, Fabio" w:date="2018-10-23T11:24:00Z">
                  <w:rPr/>
                </w:rPrChange>
              </w:rPr>
              <w:t>2</w:t>
            </w:r>
          </w:p>
        </w:tc>
      </w:tr>
      <w:tr w:rsidR="009014C5" w:rsidRPr="000E1A5F" w14:paraId="0580AF85" w14:textId="77777777" w:rsidTr="00E23697">
        <w:trPr>
          <w:jc w:val="center"/>
        </w:trPr>
        <w:tc>
          <w:tcPr>
            <w:tcW w:w="1413" w:type="dxa"/>
            <w:vMerge/>
            <w:vAlign w:val="center"/>
          </w:tcPr>
          <w:p w14:paraId="4190AD65" w14:textId="77777777" w:rsidR="009014C5" w:rsidRPr="000E1A5F" w:rsidRDefault="009014C5" w:rsidP="009014C5">
            <w:pPr>
              <w:jc w:val="center"/>
              <w:rPr>
                <w:lang w:val="en-GB"/>
                <w:rPrChange w:id="3925" w:author="Dioguardi, Fabio" w:date="2018-10-23T11:24:00Z">
                  <w:rPr/>
                </w:rPrChange>
              </w:rPr>
            </w:pPr>
          </w:p>
        </w:tc>
        <w:tc>
          <w:tcPr>
            <w:tcW w:w="1276" w:type="dxa"/>
            <w:vAlign w:val="center"/>
          </w:tcPr>
          <w:p w14:paraId="6658C3D8" w14:textId="72CE66DA" w:rsidR="009014C5" w:rsidRPr="000E1A5F" w:rsidRDefault="009014C5" w:rsidP="009014C5">
            <w:pPr>
              <w:jc w:val="center"/>
              <w:rPr>
                <w:lang w:val="en-GB"/>
                <w:rPrChange w:id="3926" w:author="Dioguardi, Fabio" w:date="2018-10-23T11:24:00Z">
                  <w:rPr/>
                </w:rPrChange>
              </w:rPr>
            </w:pPr>
            <w:r w:rsidRPr="000E1A5F">
              <w:rPr>
                <w:lang w:val="en-GB"/>
                <w:rPrChange w:id="3927" w:author="Dioguardi, Fabio" w:date="2018-10-23T11:24:00Z">
                  <w:rPr/>
                </w:rPrChange>
              </w:rPr>
              <w:t>&lt;180</w:t>
            </w:r>
          </w:p>
        </w:tc>
        <w:tc>
          <w:tcPr>
            <w:tcW w:w="2976" w:type="dxa"/>
            <w:vAlign w:val="center"/>
          </w:tcPr>
          <w:p w14:paraId="765E3299" w14:textId="5CD1C09C" w:rsidR="009014C5" w:rsidRPr="000E1A5F" w:rsidRDefault="009014C5" w:rsidP="009014C5">
            <w:pPr>
              <w:jc w:val="center"/>
              <w:rPr>
                <w:lang w:val="en-GB"/>
                <w:rPrChange w:id="3928" w:author="Dioguardi, Fabio" w:date="2018-10-23T11:24:00Z">
                  <w:rPr/>
                </w:rPrChange>
              </w:rPr>
            </w:pPr>
            <w:r w:rsidRPr="000E1A5F">
              <w:rPr>
                <w:color w:val="FF6600"/>
                <w:lang w:val="en-GB"/>
                <w:rPrChange w:id="3929" w:author="Dioguardi, Fabio" w:date="2018-10-23T11:24:00Z">
                  <w:rPr>
                    <w:color w:val="FF6600"/>
                  </w:rPr>
                </w:rPrChange>
              </w:rPr>
              <w:t>WITHIN LIMITED RANGE</w:t>
            </w:r>
          </w:p>
        </w:tc>
        <w:tc>
          <w:tcPr>
            <w:tcW w:w="1121" w:type="dxa"/>
            <w:vAlign w:val="center"/>
          </w:tcPr>
          <w:p w14:paraId="1179B77B" w14:textId="6C400E80" w:rsidR="009014C5" w:rsidRPr="000E1A5F" w:rsidRDefault="009014C5" w:rsidP="009014C5">
            <w:pPr>
              <w:jc w:val="center"/>
              <w:rPr>
                <w:lang w:val="en-GB"/>
                <w:rPrChange w:id="3930" w:author="Dioguardi, Fabio" w:date="2018-10-23T11:24:00Z">
                  <w:rPr/>
                </w:rPrChange>
              </w:rPr>
            </w:pPr>
            <w:r w:rsidRPr="000E1A5F">
              <w:rPr>
                <w:lang w:val="en-GB"/>
                <w:rPrChange w:id="3931" w:author="Dioguardi, Fabio" w:date="2018-10-23T11:24:00Z">
                  <w:rPr/>
                </w:rPrChange>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0E1A5F" w:rsidRDefault="009014C5" w:rsidP="009014C5">
            <w:pPr>
              <w:jc w:val="center"/>
              <w:rPr>
                <w:lang w:val="en-GB"/>
                <w:rPrChange w:id="3932" w:author="Dioguardi, Fabio" w:date="2018-10-23T11:24:00Z">
                  <w:rPr/>
                </w:rPrChange>
              </w:rPr>
            </w:pPr>
          </w:p>
        </w:tc>
        <w:tc>
          <w:tcPr>
            <w:tcW w:w="1276" w:type="dxa"/>
            <w:tcBorders>
              <w:bottom w:val="single" w:sz="12" w:space="0" w:color="auto"/>
            </w:tcBorders>
            <w:vAlign w:val="center"/>
          </w:tcPr>
          <w:p w14:paraId="3C34EE2F" w14:textId="41B30D1E" w:rsidR="009014C5" w:rsidRPr="000E1A5F" w:rsidRDefault="009014C5" w:rsidP="009014C5">
            <w:pPr>
              <w:jc w:val="center"/>
              <w:rPr>
                <w:lang w:val="en-GB"/>
                <w:rPrChange w:id="3933" w:author="Dioguardi, Fabio" w:date="2018-10-23T11:24:00Z">
                  <w:rPr/>
                </w:rPrChange>
              </w:rPr>
            </w:pPr>
            <w:r w:rsidRPr="000E1A5F">
              <w:rPr>
                <w:lang w:val="en-GB"/>
                <w:rPrChange w:id="3934" w:author="Dioguardi, Fabio" w:date="2018-10-23T11:24:00Z">
                  <w:rPr/>
                </w:rPrChange>
              </w:rPr>
              <w:t>&gt;180</w:t>
            </w:r>
          </w:p>
        </w:tc>
        <w:tc>
          <w:tcPr>
            <w:tcW w:w="2976" w:type="dxa"/>
            <w:tcBorders>
              <w:bottom w:val="single" w:sz="12" w:space="0" w:color="auto"/>
            </w:tcBorders>
            <w:vAlign w:val="center"/>
          </w:tcPr>
          <w:p w14:paraId="55A265B4" w14:textId="57D8D146" w:rsidR="009014C5" w:rsidRPr="000E1A5F" w:rsidRDefault="009014C5" w:rsidP="009014C5">
            <w:pPr>
              <w:jc w:val="center"/>
              <w:rPr>
                <w:lang w:val="en-GB"/>
                <w:rPrChange w:id="3935" w:author="Dioguardi, Fabio" w:date="2018-10-23T11:24:00Z">
                  <w:rPr/>
                </w:rPrChange>
              </w:rPr>
            </w:pPr>
            <w:r w:rsidRPr="000E1A5F">
              <w:rPr>
                <w:color w:val="FF0000"/>
                <w:lang w:val="en-GB"/>
                <w:rPrChange w:id="3936" w:author="Dioguardi, Fabio" w:date="2018-10-23T11:24:00Z">
                  <w:rPr>
                    <w:color w:val="FF0000"/>
                  </w:rPr>
                </w:rPrChange>
              </w:rPr>
              <w:t>OUT OF RANGE</w:t>
            </w:r>
          </w:p>
        </w:tc>
        <w:tc>
          <w:tcPr>
            <w:tcW w:w="1121" w:type="dxa"/>
            <w:tcBorders>
              <w:bottom w:val="single" w:sz="12" w:space="0" w:color="auto"/>
            </w:tcBorders>
            <w:vAlign w:val="center"/>
          </w:tcPr>
          <w:p w14:paraId="5D9E40DB" w14:textId="70794825" w:rsidR="009014C5" w:rsidRPr="000E1A5F" w:rsidRDefault="009014C5" w:rsidP="009014C5">
            <w:pPr>
              <w:jc w:val="center"/>
              <w:rPr>
                <w:lang w:val="en-GB"/>
                <w:rPrChange w:id="3937" w:author="Dioguardi, Fabio" w:date="2018-10-23T11:24:00Z">
                  <w:rPr/>
                </w:rPrChange>
              </w:rPr>
            </w:pPr>
            <w:r w:rsidRPr="000E1A5F">
              <w:rPr>
                <w:lang w:val="en-GB"/>
                <w:rPrChange w:id="3938" w:author="Dioguardi, Fabio" w:date="2018-10-23T11:24:00Z">
                  <w:rPr/>
                </w:rPrChange>
              </w:rPr>
              <w:t>0</w:t>
            </w:r>
          </w:p>
        </w:tc>
      </w:tr>
    </w:tbl>
    <w:p w14:paraId="287A89A8" w14:textId="77777777" w:rsidR="009014C5" w:rsidRPr="000E1A5F" w:rsidRDefault="009014C5" w:rsidP="00D67453">
      <w:pPr>
        <w:rPr>
          <w:lang w:val="en-GB"/>
          <w:rPrChange w:id="3939" w:author="Dioguardi, Fabio" w:date="2018-10-23T11:24:00Z">
            <w:rPr/>
          </w:rPrChange>
        </w:rPr>
      </w:pPr>
    </w:p>
    <w:p w14:paraId="7FFFAA60" w14:textId="2BB2F5B4" w:rsidR="009014C5" w:rsidRPr="000E1A5F" w:rsidRDefault="001C503A" w:rsidP="00D67453">
      <w:pPr>
        <w:rPr>
          <w:lang w:val="en-GB"/>
          <w:rPrChange w:id="3940" w:author="Dioguardi, Fabio" w:date="2018-10-23T11:24:00Z">
            <w:rPr/>
          </w:rPrChange>
        </w:rPr>
      </w:pPr>
      <w:r w:rsidRPr="000E1A5F">
        <w:rPr>
          <w:lang w:val="en-GB"/>
          <w:rPrChange w:id="3941" w:author="Dioguardi, Fabio" w:date="2018-10-23T11:24:00Z">
            <w:rPr/>
          </w:rPrChange>
        </w:rPr>
        <w:t>We note that</w:t>
      </w:r>
      <w:r w:rsidR="00B86E0A" w:rsidRPr="000E1A5F">
        <w:rPr>
          <w:lang w:val="en-GB"/>
          <w:rPrChange w:id="3942" w:author="Dioguardi, Fabio" w:date="2018-10-23T11:24:00Z">
            <w:rPr/>
          </w:rPrChange>
        </w:rPr>
        <w:t>, if a radar station is considered to be out of range, a quality factor of 0 will be assigned to any data coming from it. These data will</w:t>
      </w:r>
      <w:r w:rsidRPr="000E1A5F">
        <w:rPr>
          <w:lang w:val="en-GB"/>
          <w:rPrChange w:id="3943" w:author="Dioguardi, Fabio" w:date="2018-10-23T11:24:00Z">
            <w:rPr/>
          </w:rPrChange>
        </w:rPr>
        <w:t xml:space="preserve"> then</w:t>
      </w:r>
      <w:r w:rsidR="00B86E0A" w:rsidRPr="000E1A5F">
        <w:rPr>
          <w:lang w:val="en-GB"/>
          <w:rPrChange w:id="3944" w:author="Dioguardi, Fabio" w:date="2018-10-23T11:24:00Z">
            <w:rPr/>
          </w:rPrChange>
        </w:rPr>
        <w:t xml:space="preserve"> be discarded, </w:t>
      </w:r>
      <w:r w:rsidRPr="000E1A5F">
        <w:rPr>
          <w:lang w:val="en-GB"/>
          <w:rPrChange w:id="3945" w:author="Dioguardi, Fabio" w:date="2018-10-23T11:24:00Z">
            <w:rPr/>
          </w:rPrChange>
        </w:rPr>
        <w:t>even</w:t>
      </w:r>
      <w:r w:rsidR="00B86E0A" w:rsidRPr="000E1A5F">
        <w:rPr>
          <w:lang w:val="en-GB"/>
          <w:rPrChange w:id="3946" w:author="Dioguardi, Fabio" w:date="2018-10-23T11:24:00Z">
            <w:rPr/>
          </w:rPrChange>
        </w:rPr>
        <w:t xml:space="preserve"> if the </w:t>
      </w:r>
      <w:r w:rsidRPr="000E1A5F">
        <w:rPr>
          <w:lang w:val="en-GB"/>
          <w:rPrChange w:id="3947" w:author="Dioguardi, Fabio" w:date="2018-10-23T11:24:00Z">
            <w:rPr/>
          </w:rPrChange>
        </w:rPr>
        <w:t xml:space="preserve">corresponding </w:t>
      </w:r>
      <w:r w:rsidR="00B86E0A" w:rsidRPr="000E1A5F">
        <w:rPr>
          <w:lang w:val="en-GB"/>
          <w:rPrChange w:id="3948" w:author="Dioguardi, Fabio" w:date="2018-10-23T11:24:00Z">
            <w:rPr/>
          </w:rPrChange>
        </w:rPr>
        <w:t xml:space="preserve">data channels are switched on. (In the </w:t>
      </w:r>
      <w:r w:rsidRPr="000E1A5F">
        <w:rPr>
          <w:lang w:val="en-GB"/>
          <w:rPrChange w:id="3949" w:author="Dioguardi, Fabio" w:date="2018-10-23T11:24:00Z">
            <w:rPr/>
          </w:rPrChange>
        </w:rPr>
        <w:t xml:space="preserve">example presented in </w:t>
      </w:r>
      <w:r w:rsidR="00F856EC" w:rsidRPr="000E1A5F">
        <w:rPr>
          <w:lang w:val="en-GB"/>
          <w:rPrChange w:id="3950" w:author="Dioguardi, Fabio" w:date="2018-10-23T11:24:00Z">
            <w:rPr/>
          </w:rPrChange>
        </w:rPr>
        <w:fldChar w:fldCharType="begin"/>
      </w:r>
      <w:r w:rsidR="00F856EC" w:rsidRPr="000E1A5F">
        <w:rPr>
          <w:lang w:val="en-GB"/>
          <w:rPrChange w:id="3951" w:author="Dioguardi, Fabio" w:date="2018-10-23T11:24:00Z">
            <w:rPr/>
          </w:rPrChange>
        </w:rPr>
        <w:instrText xml:space="preserve"> REF _Ref482273129 \h </w:instrText>
      </w:r>
      <w:r w:rsidR="00F856EC" w:rsidRPr="000E1A5F">
        <w:rPr>
          <w:lang w:val="en-GB"/>
          <w:rPrChange w:id="3952" w:author="Dioguardi, Fabio" w:date="2018-10-23T11:24:00Z">
            <w:rPr/>
          </w:rPrChange>
        </w:rPr>
      </w:r>
      <w:r w:rsidR="00F856EC" w:rsidRPr="000E1A5F">
        <w:rPr>
          <w:lang w:val="en-GB"/>
          <w:rPrChange w:id="3953" w:author="Dioguardi, Fabio" w:date="2018-10-23T11:24:00Z">
            <w:rPr/>
          </w:rPrChange>
        </w:rPr>
        <w:fldChar w:fldCharType="separate"/>
      </w:r>
      <w:r w:rsidR="00DE7C99" w:rsidRPr="000E1A5F">
        <w:rPr>
          <w:lang w:val="en-GB"/>
          <w:rPrChange w:id="3954" w:author="Dioguardi, Fabio" w:date="2018-10-23T11:24:00Z">
            <w:rPr/>
          </w:rPrChange>
        </w:rPr>
        <w:t xml:space="preserve">Figure </w:t>
      </w:r>
      <w:r w:rsidR="00DE7C99" w:rsidRPr="000E1A5F">
        <w:rPr>
          <w:noProof/>
          <w:lang w:val="en-GB"/>
          <w:rPrChange w:id="3955" w:author="Dioguardi, Fabio" w:date="2018-10-23T11:24:00Z">
            <w:rPr>
              <w:noProof/>
            </w:rPr>
          </w:rPrChange>
        </w:rPr>
        <w:t>18</w:t>
      </w:r>
      <w:r w:rsidR="00F856EC" w:rsidRPr="000E1A5F">
        <w:rPr>
          <w:lang w:val="en-GB"/>
          <w:rPrChange w:id="3956" w:author="Dioguardi, Fabio" w:date="2018-10-23T11:24:00Z">
            <w:rPr/>
          </w:rPrChange>
        </w:rPr>
        <w:fldChar w:fldCharType="end"/>
      </w:r>
      <w:r w:rsidRPr="000E1A5F">
        <w:rPr>
          <w:lang w:val="en-GB"/>
          <w:rPrChange w:id="3957" w:author="Dioguardi, Fabio" w:date="2018-10-23T11:24:00Z">
            <w:rPr/>
          </w:rPrChange>
        </w:rPr>
        <w:t>, F</w:t>
      </w:r>
      <w:r w:rsidR="00674827" w:rsidRPr="000E1A5F">
        <w:rPr>
          <w:lang w:val="en-GB"/>
          <w:rPrChange w:id="3958" w:author="Dioguardi, Fabio" w:date="2018-10-23T11:24:00Z">
            <w:rPr/>
          </w:rPrChange>
        </w:rPr>
        <w:t>OXI</w:t>
      </w:r>
      <w:r w:rsidRPr="000E1A5F">
        <w:rPr>
          <w:lang w:val="en-GB"/>
          <w:rPrChange w:id="3959" w:author="Dioguardi, Fabio" w:date="2018-10-23T11:24:00Z">
            <w:rPr/>
          </w:rPrChange>
        </w:rPr>
        <w:t xml:space="preserve"> would therefore not consider the manually added data assigned to ISEGS</w:t>
      </w:r>
      <w:r w:rsidR="00B86E0A" w:rsidRPr="000E1A5F">
        <w:rPr>
          <w:lang w:val="en-GB"/>
          <w:rPrChange w:id="3960" w:author="Dioguardi, Fabio" w:date="2018-10-23T11:24:00Z">
            <w:rPr/>
          </w:rPrChange>
        </w:rPr>
        <w:t xml:space="preserve">, </w:t>
      </w:r>
      <w:r w:rsidRPr="000E1A5F">
        <w:rPr>
          <w:lang w:val="en-GB"/>
          <w:rPrChange w:id="3961" w:author="Dioguardi, Fabio" w:date="2018-10-23T11:24:00Z">
            <w:rPr/>
          </w:rPrChange>
        </w:rPr>
        <w:t xml:space="preserve">even though the operator has activated this </w:t>
      </w:r>
      <w:r w:rsidR="004A6C70" w:rsidRPr="000E1A5F">
        <w:rPr>
          <w:lang w:val="en-GB"/>
          <w:rPrChange w:id="3962" w:author="Dioguardi, Fabio" w:date="2018-10-23T11:24:00Z">
            <w:rPr/>
          </w:rPrChange>
        </w:rPr>
        <w:t xml:space="preserve">data </w:t>
      </w:r>
      <w:r w:rsidR="00B86E0A" w:rsidRPr="000E1A5F">
        <w:rPr>
          <w:lang w:val="en-GB"/>
          <w:rPrChange w:id="3963" w:author="Dioguardi, Fabio" w:date="2018-10-23T11:24:00Z">
            <w:rPr/>
          </w:rPrChange>
        </w:rPr>
        <w:t>channel</w:t>
      </w:r>
      <w:r w:rsidRPr="000E1A5F">
        <w:rPr>
          <w:lang w:val="en-GB"/>
          <w:rPrChange w:id="3964" w:author="Dioguardi, Fabio" w:date="2018-10-23T11:24:00Z">
            <w:rPr/>
          </w:rPrChange>
        </w:rPr>
        <w:t>.</w:t>
      </w:r>
      <w:r w:rsidR="00B86E0A" w:rsidRPr="000E1A5F">
        <w:rPr>
          <w:lang w:val="en-GB"/>
          <w:rPrChange w:id="3965" w:author="Dioguardi, Fabio" w:date="2018-10-23T11:24:00Z">
            <w:rPr/>
          </w:rPrChange>
        </w:rPr>
        <w:t>)</w:t>
      </w:r>
    </w:p>
    <w:p w14:paraId="5154FB9C" w14:textId="688C8C49" w:rsidR="00334B85" w:rsidRPr="000E1A5F" w:rsidRDefault="004A6C70" w:rsidP="00D67453">
      <w:pPr>
        <w:rPr>
          <w:lang w:val="en-GB"/>
          <w:rPrChange w:id="3966" w:author="Dioguardi, Fabio" w:date="2018-10-23T11:24:00Z">
            <w:rPr/>
          </w:rPrChange>
        </w:rPr>
      </w:pPr>
      <w:r w:rsidRPr="000E1A5F">
        <w:rPr>
          <w:lang w:val="en-GB"/>
          <w:rPrChange w:id="3967" w:author="Dioguardi, Fabio" w:date="2018-10-23T11:24:00Z">
            <w:rPr/>
          </w:rPrChange>
        </w:rPr>
        <w:t xml:space="preserve">The </w:t>
      </w:r>
      <w:r w:rsidR="00F856EC" w:rsidRPr="000E1A5F">
        <w:rPr>
          <w:lang w:val="en-GB"/>
          <w:rPrChange w:id="3968" w:author="Dioguardi, Fabio" w:date="2018-10-23T11:24:00Z">
            <w:rPr/>
          </w:rPrChange>
        </w:rPr>
        <w:t>fourth</w:t>
      </w:r>
      <w:r w:rsidRPr="000E1A5F">
        <w:rPr>
          <w:lang w:val="en-GB"/>
          <w:rPrChange w:id="3969" w:author="Dioguardi, Fabio" w:date="2018-10-23T11:24:00Z">
            <w:rPr/>
          </w:rPrChange>
        </w:rPr>
        <w:t xml:space="preserve"> column from the right, titled “</w:t>
      </w:r>
      <w:r w:rsidRPr="000E1A5F">
        <w:rPr>
          <w:b/>
          <w:lang w:val="en-GB"/>
          <w:rPrChange w:id="3970" w:author="Dioguardi, Fabio" w:date="2018-10-23T11:24:00Z">
            <w:rPr>
              <w:b/>
            </w:rPr>
          </w:rPrChange>
        </w:rPr>
        <w:t>status</w:t>
      </w:r>
      <w:r w:rsidRPr="000E1A5F">
        <w:rPr>
          <w:lang w:val="en-GB"/>
          <w:rPrChange w:id="3971" w:author="Dioguardi, Fabio" w:date="2018-10-23T11:24:00Z">
            <w:rPr/>
          </w:rPrChange>
        </w:rPr>
        <w:t>” informs the operator if the source is online</w:t>
      </w:r>
      <w:r w:rsidR="001C503A" w:rsidRPr="000E1A5F">
        <w:rPr>
          <w:lang w:val="en-GB"/>
          <w:rPrChange w:id="3972" w:author="Dioguardi, Fabio" w:date="2018-10-23T11:24:00Z">
            <w:rPr/>
          </w:rPrChange>
        </w:rPr>
        <w:t xml:space="preserve"> and</w:t>
      </w:r>
      <w:r w:rsidRPr="000E1A5F">
        <w:rPr>
          <w:lang w:val="en-GB"/>
          <w:rPrChange w:id="3973" w:author="Dioguardi, Fabio" w:date="2018-10-23T11:24:00Z">
            <w:rPr/>
          </w:rPrChange>
        </w:rPr>
        <w:t xml:space="preserve"> available or</w:t>
      </w:r>
      <w:r w:rsidR="001C503A" w:rsidRPr="000E1A5F">
        <w:rPr>
          <w:lang w:val="en-GB"/>
          <w:rPrChange w:id="3974" w:author="Dioguardi, Fabio" w:date="2018-10-23T11:24:00Z">
            <w:rPr/>
          </w:rPrChange>
        </w:rPr>
        <w:t xml:space="preserve"> is</w:t>
      </w:r>
      <w:r w:rsidRPr="000E1A5F">
        <w:rPr>
          <w:lang w:val="en-GB"/>
          <w:rPrChange w:id="3975" w:author="Dioguardi, Fabio" w:date="2018-10-23T11:24:00Z">
            <w:rPr/>
          </w:rPrChange>
        </w:rPr>
        <w:t xml:space="preserve"> not</w:t>
      </w:r>
      <w:r w:rsidR="001C503A" w:rsidRPr="000E1A5F">
        <w:rPr>
          <w:lang w:val="en-GB"/>
          <w:rPrChange w:id="3976" w:author="Dioguardi, Fabio" w:date="2018-10-23T11:24:00Z">
            <w:rPr/>
          </w:rPrChange>
        </w:rPr>
        <w:t xml:space="preserve"> providing data</w:t>
      </w:r>
      <w:r w:rsidRPr="000E1A5F">
        <w:rPr>
          <w:lang w:val="en-GB"/>
          <w:rPrChange w:id="3977" w:author="Dioguardi, Fabio" w:date="2018-10-23T11:24:00Z">
            <w:rPr/>
          </w:rPrChange>
        </w:rPr>
        <w:t xml:space="preserve"> (displaying “</w:t>
      </w:r>
      <w:r w:rsidRPr="000E1A5F">
        <w:rPr>
          <w:color w:val="00CC00"/>
          <w:lang w:val="en-GB"/>
          <w:rPrChange w:id="3978" w:author="Dioguardi, Fabio" w:date="2018-10-23T11:24:00Z">
            <w:rPr>
              <w:color w:val="00CC00"/>
            </w:rPr>
          </w:rPrChange>
        </w:rPr>
        <w:t>ONLINE</w:t>
      </w:r>
      <w:r w:rsidRPr="000E1A5F">
        <w:rPr>
          <w:lang w:val="en-GB"/>
          <w:rPrChange w:id="3979" w:author="Dioguardi, Fabio" w:date="2018-10-23T11:24:00Z">
            <w:rPr/>
          </w:rPrChange>
        </w:rPr>
        <w:t>” or “</w:t>
      </w:r>
      <w:r w:rsidRPr="000E1A5F">
        <w:rPr>
          <w:color w:val="FF0000"/>
          <w:lang w:val="en-GB"/>
          <w:rPrChange w:id="3980" w:author="Dioguardi, Fabio" w:date="2018-10-23T11:24:00Z">
            <w:rPr>
              <w:color w:val="FF0000"/>
            </w:rPr>
          </w:rPrChange>
        </w:rPr>
        <w:t>OFFLINE</w:t>
      </w:r>
      <w:r w:rsidRPr="000E1A5F">
        <w:rPr>
          <w:lang w:val="en-GB"/>
          <w:rPrChange w:id="3981" w:author="Dioguardi, Fabio" w:date="2018-10-23T11:24:00Z">
            <w:rPr/>
          </w:rPrChange>
        </w:rPr>
        <w:t>”</w:t>
      </w:r>
      <w:r w:rsidR="001C503A" w:rsidRPr="000E1A5F">
        <w:rPr>
          <w:lang w:val="en-GB"/>
          <w:rPrChange w:id="3982" w:author="Dioguardi, Fabio" w:date="2018-10-23T11:24:00Z">
            <w:rPr/>
          </w:rPrChange>
        </w:rPr>
        <w:t>, respectively</w:t>
      </w:r>
      <w:r w:rsidRPr="000E1A5F">
        <w:rPr>
          <w:lang w:val="en-GB"/>
          <w:rPrChange w:id="3983" w:author="Dioguardi, Fabio" w:date="2018-10-23T11:24:00Z">
            <w:rPr/>
          </w:rPrChange>
        </w:rPr>
        <w:t xml:space="preserve">). </w:t>
      </w:r>
    </w:p>
    <w:p w14:paraId="44457AE5" w14:textId="77777777" w:rsidR="00334B85" w:rsidRPr="000E1A5F" w:rsidRDefault="00334B85" w:rsidP="00D67453">
      <w:pPr>
        <w:rPr>
          <w:lang w:val="en-GB"/>
          <w:rPrChange w:id="3984" w:author="Dioguardi, Fabio" w:date="2018-10-23T11:24:00Z">
            <w:rPr/>
          </w:rPrChange>
        </w:rPr>
      </w:pPr>
    </w:p>
    <w:p w14:paraId="67D6D114" w14:textId="7F13E403" w:rsidR="004A6C70" w:rsidRPr="000E1A5F" w:rsidRDefault="00F856EC" w:rsidP="004A6C70">
      <w:pPr>
        <w:rPr>
          <w:lang w:val="en-GB"/>
          <w:rPrChange w:id="3985" w:author="Dioguardi, Fabio" w:date="2018-10-23T11:24:00Z">
            <w:rPr/>
          </w:rPrChange>
        </w:rPr>
      </w:pPr>
      <w:r w:rsidRPr="000E1A5F">
        <w:rPr>
          <w:b/>
          <w:u w:val="single"/>
          <w:lang w:val="en-GB"/>
          <w:rPrChange w:id="3986" w:author="Dioguardi, Fabio" w:date="2018-10-23T11:24:00Z">
            <w:rPr>
              <w:b/>
              <w:u w:val="single"/>
            </w:rPr>
          </w:rPrChange>
        </w:rPr>
        <w:t>Web</w:t>
      </w:r>
      <w:r w:rsidR="004A6C70" w:rsidRPr="000E1A5F">
        <w:rPr>
          <w:b/>
          <w:u w:val="single"/>
          <w:lang w:val="en-GB"/>
          <w:rPrChange w:id="3987" w:author="Dioguardi, Fabio" w:date="2018-10-23T11:24:00Z">
            <w:rPr>
              <w:b/>
              <w:u w:val="single"/>
            </w:rPr>
          </w:rPrChange>
        </w:rPr>
        <w:t xml:space="preserve"> cameras</w:t>
      </w:r>
      <w:r w:rsidR="004A6C70" w:rsidRPr="000E1A5F">
        <w:rPr>
          <w:lang w:val="en-GB"/>
          <w:rPrChange w:id="3988" w:author="Dioguardi, Fabio" w:date="2018-10-23T11:24:00Z">
            <w:rPr/>
          </w:rPrChange>
        </w:rPr>
        <w:t>:</w:t>
      </w:r>
    </w:p>
    <w:p w14:paraId="39C6B245" w14:textId="599FBFF4" w:rsidR="004A6C70" w:rsidRPr="000E1A5F" w:rsidRDefault="00334B85" w:rsidP="00C80755">
      <w:pPr>
        <w:rPr>
          <w:lang w:val="en-GB"/>
          <w:rPrChange w:id="3989" w:author="Dioguardi, Fabio" w:date="2018-10-23T11:24:00Z">
            <w:rPr>
              <w:lang w:val="en-GB"/>
            </w:rPr>
          </w:rPrChange>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Change w:id="3990" w:author="Dioguardi, Fabio" w:date="2018-10-23T11:24:00Z">
            <w:rPr>
              <w:lang w:val="en-GB"/>
            </w:rPr>
          </w:rPrChange>
        </w:rPr>
        <w:t xml:space="preserve">a specific volcano. In case of the cameras </w:t>
      </w:r>
      <w:r w:rsidR="00B009C8" w:rsidRPr="000E1A5F">
        <w:rPr>
          <w:lang w:val="en-GB"/>
          <w:rPrChange w:id="3991" w:author="Dioguardi, Fabio" w:date="2018-10-23T11:24:00Z">
            <w:rPr>
              <w:lang w:val="en-GB"/>
            </w:rPr>
          </w:rPrChange>
        </w:rPr>
        <w:t xml:space="preserve">CAM1 </w:t>
      </w:r>
      <w:r w:rsidR="00F856EC" w:rsidRPr="000E1A5F">
        <w:rPr>
          <w:lang w:val="en-GB"/>
          <w:rPrChange w:id="3992" w:author="Dioguardi, Fabio" w:date="2018-10-23T11:24:00Z">
            <w:rPr>
              <w:lang w:val="en-GB"/>
            </w:rPr>
          </w:rPrChange>
        </w:rPr>
        <w:t xml:space="preserve">– </w:t>
      </w:r>
      <w:r w:rsidR="00B009C8" w:rsidRPr="000E1A5F">
        <w:rPr>
          <w:lang w:val="en-GB"/>
          <w:rPrChange w:id="3993" w:author="Dioguardi, Fabio" w:date="2018-10-23T11:24:00Z">
            <w:rPr>
              <w:lang w:val="en-GB"/>
            </w:rPr>
          </w:rPrChange>
        </w:rPr>
        <w:t xml:space="preserve">CAM3 </w:t>
      </w:r>
      <w:r w:rsidR="00F856EC" w:rsidRPr="000E1A5F">
        <w:rPr>
          <w:lang w:val="en-GB"/>
          <w:rPrChange w:id="3994" w:author="Dioguardi, Fabio" w:date="2018-10-23T11:24:00Z">
            <w:rPr>
              <w:lang w:val="en-GB"/>
            </w:rPr>
          </w:rPrChange>
        </w:rPr>
        <w:t xml:space="preserve">in the </w:t>
      </w:r>
      <w:proofErr w:type="spellStart"/>
      <w:r w:rsidR="00F856EC" w:rsidRPr="000E1A5F">
        <w:rPr>
          <w:lang w:val="en-GB"/>
          <w:rPrChange w:id="3995" w:author="Dioguardi, Fabio" w:date="2018-10-23T11:24:00Z">
            <w:rPr>
              <w:lang w:val="en-GB"/>
            </w:rPr>
          </w:rPrChange>
        </w:rPr>
        <w:t>FutureVolc</w:t>
      </w:r>
      <w:proofErr w:type="spellEnd"/>
      <w:r w:rsidR="00F856EC" w:rsidRPr="000E1A5F">
        <w:rPr>
          <w:lang w:val="en-GB"/>
          <w:rPrChange w:id="3996" w:author="Dioguardi, Fabio" w:date="2018-10-23T11:24:00Z">
            <w:rPr>
              <w:lang w:val="en-GB"/>
            </w:rPr>
          </w:rPrChange>
        </w:rPr>
        <w:t xml:space="preserve"> setting, on </w:t>
      </w:r>
      <w:r w:rsidR="004A6C70" w:rsidRPr="000E1A5F">
        <w:rPr>
          <w:lang w:val="en-GB"/>
          <w:rPrChange w:id="3997" w:author="Dioguardi, Fabio" w:date="2018-10-23T11:24:00Z">
            <w:rPr>
              <w:lang w:val="en-GB"/>
            </w:rPr>
          </w:rPrChange>
        </w:rPr>
        <w:t xml:space="preserve">Hekla. This implies that </w:t>
      </w:r>
      <w:r w:rsidR="001C503A" w:rsidRPr="000E1A5F">
        <w:rPr>
          <w:lang w:val="en-GB"/>
          <w:rPrChange w:id="3998" w:author="Dioguardi, Fabio" w:date="2018-10-23T11:24:00Z">
            <w:rPr>
              <w:lang w:val="en-GB"/>
            </w:rPr>
          </w:rPrChange>
        </w:rPr>
        <w:t xml:space="preserve">all </w:t>
      </w:r>
      <w:r w:rsidR="004A6C70" w:rsidRPr="000E1A5F">
        <w:rPr>
          <w:lang w:val="en-GB"/>
          <w:rPrChange w:id="3999" w:author="Dioguardi, Fabio" w:date="2018-10-23T11:24:00Z">
            <w:rPr>
              <w:lang w:val="en-GB"/>
            </w:rPr>
          </w:rPrChange>
        </w:rPr>
        <w:t>other eruption site</w:t>
      </w:r>
      <w:r w:rsidR="009E7925" w:rsidRPr="000E1A5F">
        <w:rPr>
          <w:lang w:val="en-GB"/>
          <w:rPrChange w:id="4000" w:author="Dioguardi, Fabio" w:date="2018-10-23T11:24:00Z">
            <w:rPr>
              <w:lang w:val="en-GB"/>
            </w:rPr>
          </w:rPrChange>
        </w:rPr>
        <w:t>s</w:t>
      </w:r>
      <w:r w:rsidR="004A6C70" w:rsidRPr="000E1A5F">
        <w:rPr>
          <w:lang w:val="en-GB"/>
          <w:rPrChange w:id="4001" w:author="Dioguardi, Fabio" w:date="2018-10-23T11:24:00Z">
            <w:rPr>
              <w:lang w:val="en-GB"/>
            </w:rPr>
          </w:rPrChange>
        </w:rPr>
        <w:t xml:space="preserve"> would be out of range. Therefore, only </w:t>
      </w:r>
      <w:r w:rsidR="00A03DB5" w:rsidRPr="000E1A5F">
        <w:rPr>
          <w:lang w:val="en-GB"/>
          <w:rPrChange w:id="4002" w:author="Dioguardi, Fabio" w:date="2018-10-23T11:24:00Z">
            <w:rPr>
              <w:lang w:val="en-GB"/>
            </w:rPr>
          </w:rPrChange>
        </w:rPr>
        <w:t xml:space="preserve">one of </w:t>
      </w:r>
      <w:r w:rsidR="004A6C70" w:rsidRPr="000E1A5F">
        <w:rPr>
          <w:lang w:val="en-GB"/>
          <w:rPrChange w:id="4003" w:author="Dioguardi, Fabio" w:date="2018-10-23T11:24:00Z">
            <w:rPr>
              <w:lang w:val="en-GB"/>
            </w:rPr>
          </w:rPrChange>
        </w:rPr>
        <w:t xml:space="preserve">two </w:t>
      </w:r>
      <w:r w:rsidR="00A03DB5" w:rsidRPr="000E1A5F">
        <w:rPr>
          <w:lang w:val="en-GB"/>
          <w:rPrChange w:id="4004" w:author="Dioguardi, Fabio" w:date="2018-10-23T11:24:00Z">
            <w:rPr>
              <w:lang w:val="en-GB"/>
            </w:rPr>
          </w:rPrChange>
        </w:rPr>
        <w:t>possible statements can be displayed</w:t>
      </w:r>
      <w:r w:rsidR="004A6C70" w:rsidRPr="000E1A5F">
        <w:rPr>
          <w:lang w:val="en-GB"/>
          <w:rPrChange w:id="4005" w:author="Dioguardi, Fabio" w:date="2018-10-23T11:24:00Z">
            <w:rPr>
              <w:lang w:val="en-GB"/>
            </w:rPr>
          </w:rPrChange>
        </w:rPr>
        <w:t>:</w:t>
      </w:r>
    </w:p>
    <w:p w14:paraId="7E31C07F" w14:textId="77777777" w:rsidR="004A6C70" w:rsidRPr="000E1A5F" w:rsidRDefault="004A6C70" w:rsidP="001507E8">
      <w:pPr>
        <w:pStyle w:val="ListParagraph"/>
        <w:numPr>
          <w:ilvl w:val="0"/>
          <w:numId w:val="17"/>
        </w:numPr>
        <w:rPr>
          <w:kern w:val="32"/>
          <w:sz w:val="32"/>
          <w:szCs w:val="32"/>
          <w:lang w:val="en-GB"/>
          <w:rPrChange w:id="4006" w:author="Dioguardi, Fabio" w:date="2018-10-23T11:24:00Z">
            <w:rPr>
              <w:kern w:val="32"/>
              <w:sz w:val="32"/>
              <w:szCs w:val="32"/>
              <w:lang w:val="en-GB"/>
            </w:rPr>
          </w:rPrChange>
        </w:rPr>
      </w:pPr>
      <w:r w:rsidRPr="000E1A5F">
        <w:rPr>
          <w:color w:val="00CC00"/>
          <w:lang w:val="en-GB"/>
          <w:rPrChange w:id="4007" w:author="Dioguardi, Fabio" w:date="2018-10-23T11:24:00Z">
            <w:rPr>
              <w:color w:val="00CC00"/>
              <w:lang w:val="en-GB"/>
            </w:rPr>
          </w:rPrChange>
        </w:rPr>
        <w:t>WITHIN RANGE</w:t>
      </w:r>
    </w:p>
    <w:p w14:paraId="0115E34B" w14:textId="6599BBC4" w:rsidR="00A03DB5" w:rsidRPr="000E1A5F" w:rsidRDefault="004A6C70" w:rsidP="001507E8">
      <w:pPr>
        <w:pStyle w:val="ListParagraph"/>
        <w:numPr>
          <w:ilvl w:val="0"/>
          <w:numId w:val="17"/>
        </w:numPr>
        <w:rPr>
          <w:kern w:val="32"/>
          <w:sz w:val="32"/>
          <w:szCs w:val="32"/>
          <w:lang w:val="en-GB"/>
          <w:rPrChange w:id="4008" w:author="Dioguardi, Fabio" w:date="2018-10-23T11:24:00Z">
            <w:rPr>
              <w:kern w:val="32"/>
              <w:sz w:val="32"/>
              <w:szCs w:val="32"/>
              <w:lang w:val="en-GB"/>
            </w:rPr>
          </w:rPrChange>
        </w:rPr>
      </w:pPr>
      <w:r w:rsidRPr="000E1A5F">
        <w:rPr>
          <w:color w:val="FF0000"/>
          <w:lang w:val="en-GB"/>
          <w:rPrChange w:id="4009" w:author="Dioguardi, Fabio" w:date="2018-10-23T11:24:00Z">
            <w:rPr>
              <w:color w:val="FF0000"/>
              <w:lang w:val="en-GB"/>
            </w:rPr>
          </w:rPrChange>
        </w:rPr>
        <w:t>OUT OF RANGE</w:t>
      </w:r>
    </w:p>
    <w:p w14:paraId="55C54749" w14:textId="442720D3" w:rsidR="00A03DB5" w:rsidRPr="000E1A5F" w:rsidRDefault="009E7925" w:rsidP="00A03DB5">
      <w:pPr>
        <w:rPr>
          <w:kern w:val="32"/>
          <w:szCs w:val="22"/>
          <w:lang w:val="en-GB"/>
          <w:rPrChange w:id="4010" w:author="Dioguardi, Fabio" w:date="2018-10-23T11:24:00Z">
            <w:rPr>
              <w:kern w:val="32"/>
              <w:szCs w:val="22"/>
              <w:lang w:val="en-GB"/>
            </w:rPr>
          </w:rPrChange>
        </w:rPr>
      </w:pPr>
      <w:r w:rsidRPr="000E1A5F">
        <w:rPr>
          <w:kern w:val="32"/>
          <w:szCs w:val="22"/>
          <w:lang w:val="en-GB"/>
          <w:rPrChange w:id="4011" w:author="Dioguardi, Fabio" w:date="2018-10-23T11:24:00Z">
            <w:rPr>
              <w:kern w:val="32"/>
              <w:szCs w:val="22"/>
              <w:lang w:val="en-GB"/>
            </w:rPr>
          </w:rPrChange>
        </w:rPr>
        <w:t xml:space="preserve">In addition to the online status of the </w:t>
      </w:r>
      <w:r w:rsidR="00F856EC" w:rsidRPr="000E1A5F">
        <w:rPr>
          <w:kern w:val="32"/>
          <w:szCs w:val="22"/>
          <w:lang w:val="en-GB"/>
          <w:rPrChange w:id="4012" w:author="Dioguardi, Fabio" w:date="2018-10-23T11:24:00Z">
            <w:rPr>
              <w:kern w:val="32"/>
              <w:szCs w:val="22"/>
              <w:lang w:val="en-GB"/>
            </w:rPr>
          </w:rPrChange>
        </w:rPr>
        <w:t>web</w:t>
      </w:r>
      <w:r w:rsidR="003C1E60" w:rsidRPr="000E1A5F">
        <w:rPr>
          <w:kern w:val="32"/>
          <w:szCs w:val="22"/>
          <w:lang w:val="en-GB"/>
          <w:rPrChange w:id="4013" w:author="Dioguardi, Fabio" w:date="2018-10-23T11:24:00Z">
            <w:rPr>
              <w:kern w:val="32"/>
              <w:szCs w:val="22"/>
              <w:lang w:val="en-GB"/>
            </w:rPr>
          </w:rPrChange>
        </w:rPr>
        <w:t xml:space="preserve"> cameras</w:t>
      </w:r>
      <w:r w:rsidRPr="000E1A5F">
        <w:rPr>
          <w:kern w:val="32"/>
          <w:szCs w:val="22"/>
          <w:lang w:val="en-GB"/>
          <w:rPrChange w:id="4014" w:author="Dioguardi, Fabio" w:date="2018-10-23T11:24:00Z">
            <w:rPr>
              <w:kern w:val="32"/>
              <w:szCs w:val="22"/>
              <w:lang w:val="en-GB"/>
            </w:rPr>
          </w:rPrChange>
        </w:rPr>
        <w:t xml:space="preserve"> </w:t>
      </w:r>
      <w:r w:rsidR="003C1E60" w:rsidRPr="000E1A5F">
        <w:rPr>
          <w:kern w:val="32"/>
          <w:szCs w:val="22"/>
          <w:lang w:val="en-GB"/>
          <w:rPrChange w:id="4015" w:author="Dioguardi, Fabio" w:date="2018-10-23T11:24:00Z">
            <w:rPr>
              <w:kern w:val="32"/>
              <w:szCs w:val="22"/>
              <w:lang w:val="en-GB"/>
            </w:rPr>
          </w:rPrChange>
        </w:rPr>
        <w:t xml:space="preserve">the </w:t>
      </w:r>
      <w:r w:rsidR="0053310C" w:rsidRPr="000E1A5F">
        <w:rPr>
          <w:kern w:val="32"/>
          <w:szCs w:val="22"/>
          <w:lang w:val="en-GB"/>
          <w:rPrChange w:id="4016" w:author="Dioguardi, Fabio" w:date="2018-10-23T11:24:00Z">
            <w:rPr>
              <w:kern w:val="32"/>
              <w:szCs w:val="22"/>
              <w:lang w:val="en-GB"/>
            </w:rPr>
          </w:rPrChange>
        </w:rPr>
        <w:t xml:space="preserve">current </w:t>
      </w:r>
      <w:r w:rsidR="003C1E60" w:rsidRPr="000E1A5F">
        <w:rPr>
          <w:kern w:val="32"/>
          <w:szCs w:val="22"/>
          <w:lang w:val="en-GB"/>
          <w:rPrChange w:id="4017" w:author="Dioguardi, Fabio" w:date="2018-10-23T11:24:00Z">
            <w:rPr>
              <w:kern w:val="32"/>
              <w:szCs w:val="22"/>
              <w:lang w:val="en-GB"/>
            </w:rPr>
          </w:rPrChange>
        </w:rPr>
        <w:t>visibility conditions are</w:t>
      </w:r>
      <w:r w:rsidRPr="000E1A5F">
        <w:rPr>
          <w:kern w:val="32"/>
          <w:szCs w:val="22"/>
          <w:lang w:val="en-GB"/>
          <w:rPrChange w:id="4018" w:author="Dioguardi, Fabio" w:date="2018-10-23T11:24:00Z">
            <w:rPr>
              <w:kern w:val="32"/>
              <w:szCs w:val="22"/>
              <w:lang w:val="en-GB"/>
            </w:rPr>
          </w:rPrChange>
        </w:rPr>
        <w:t xml:space="preserve"> also</w:t>
      </w:r>
      <w:r w:rsidR="003C1E60" w:rsidRPr="000E1A5F">
        <w:rPr>
          <w:kern w:val="32"/>
          <w:szCs w:val="22"/>
          <w:lang w:val="en-GB"/>
          <w:rPrChange w:id="4019" w:author="Dioguardi, Fabio" w:date="2018-10-23T11:24:00Z">
            <w:rPr>
              <w:kern w:val="32"/>
              <w:szCs w:val="22"/>
              <w:lang w:val="en-GB"/>
            </w:rPr>
          </w:rPrChange>
        </w:rPr>
        <w:t xml:space="preserve"> </w:t>
      </w:r>
      <w:r w:rsidR="0053310C" w:rsidRPr="000E1A5F">
        <w:rPr>
          <w:kern w:val="32"/>
          <w:szCs w:val="22"/>
          <w:lang w:val="en-GB"/>
          <w:rPrChange w:id="4020" w:author="Dioguardi, Fabio" w:date="2018-10-23T11:24:00Z">
            <w:rPr>
              <w:kern w:val="32"/>
              <w:szCs w:val="22"/>
              <w:lang w:val="en-GB"/>
            </w:rPr>
          </w:rPrChange>
        </w:rPr>
        <w:t xml:space="preserve">presented. This information is automatically provided by the cameras along with the plume heights </w:t>
      </w:r>
      <w:r w:rsidR="0041172B" w:rsidRPr="000E1A5F">
        <w:rPr>
          <w:kern w:val="32"/>
          <w:szCs w:val="22"/>
          <w:lang w:val="en-GB"/>
          <w:rPrChange w:id="4021" w:author="Dioguardi, Fabio" w:date="2018-10-23T11:24:00Z">
            <w:rPr>
              <w:kern w:val="32"/>
              <w:szCs w:val="22"/>
              <w:lang w:val="en-GB"/>
            </w:rPr>
          </w:rPrChange>
        </w:rPr>
        <w:t xml:space="preserve">(see Appendix D) </w:t>
      </w:r>
      <w:r w:rsidR="0053310C" w:rsidRPr="000E1A5F">
        <w:rPr>
          <w:kern w:val="32"/>
          <w:szCs w:val="22"/>
          <w:lang w:val="en-GB"/>
          <w:rPrChange w:id="4022" w:author="Dioguardi, Fabio" w:date="2018-10-23T11:24:00Z">
            <w:rPr>
              <w:kern w:val="32"/>
              <w:szCs w:val="22"/>
              <w:lang w:val="en-GB"/>
            </w:rPr>
          </w:rPrChange>
        </w:rPr>
        <w:t>and can be found</w:t>
      </w:r>
      <w:r w:rsidR="003C1E60" w:rsidRPr="000E1A5F">
        <w:rPr>
          <w:kern w:val="32"/>
          <w:szCs w:val="22"/>
          <w:lang w:val="en-GB"/>
          <w:rPrChange w:id="4023" w:author="Dioguardi, Fabio" w:date="2018-10-23T11:24:00Z">
            <w:rPr>
              <w:kern w:val="32"/>
              <w:szCs w:val="22"/>
              <w:lang w:val="en-GB"/>
            </w:rPr>
          </w:rPrChange>
        </w:rPr>
        <w:t xml:space="preserve"> in the third column from the right</w:t>
      </w:r>
      <w:r w:rsidRPr="000E1A5F">
        <w:rPr>
          <w:kern w:val="32"/>
          <w:szCs w:val="22"/>
          <w:lang w:val="en-GB"/>
          <w:rPrChange w:id="4024" w:author="Dioguardi, Fabio" w:date="2018-10-23T11:24:00Z">
            <w:rPr>
              <w:kern w:val="32"/>
              <w:szCs w:val="22"/>
              <w:lang w:val="en-GB"/>
            </w:rPr>
          </w:rPrChange>
        </w:rPr>
        <w:t xml:space="preserve"> on the plume height control panel (figure 10)</w:t>
      </w:r>
      <w:r w:rsidR="0053310C" w:rsidRPr="000E1A5F">
        <w:rPr>
          <w:kern w:val="32"/>
          <w:szCs w:val="22"/>
          <w:lang w:val="en-GB"/>
          <w:rPrChange w:id="4025" w:author="Dioguardi, Fabio" w:date="2018-10-23T11:24:00Z">
            <w:rPr>
              <w:kern w:val="32"/>
              <w:szCs w:val="22"/>
              <w:lang w:val="en-GB"/>
            </w:rPr>
          </w:rPrChange>
        </w:rPr>
        <w:t>, labelled</w:t>
      </w:r>
      <w:r w:rsidR="003C1E60" w:rsidRPr="000E1A5F">
        <w:rPr>
          <w:kern w:val="32"/>
          <w:szCs w:val="22"/>
          <w:lang w:val="en-GB"/>
          <w:rPrChange w:id="4026" w:author="Dioguardi, Fabio" w:date="2018-10-23T11:24:00Z">
            <w:rPr>
              <w:kern w:val="32"/>
              <w:szCs w:val="22"/>
              <w:lang w:val="en-GB"/>
            </w:rPr>
          </w:rPrChange>
        </w:rPr>
        <w:t xml:space="preserve"> “</w:t>
      </w:r>
      <w:r w:rsidR="003C1E60" w:rsidRPr="000E1A5F">
        <w:rPr>
          <w:b/>
          <w:kern w:val="32"/>
          <w:szCs w:val="22"/>
          <w:lang w:val="en-GB"/>
          <w:rPrChange w:id="4027" w:author="Dioguardi, Fabio" w:date="2018-10-23T11:24:00Z">
            <w:rPr>
              <w:b/>
              <w:kern w:val="32"/>
              <w:szCs w:val="22"/>
              <w:lang w:val="en-GB"/>
            </w:rPr>
          </w:rPrChange>
        </w:rPr>
        <w:t>visibility</w:t>
      </w:r>
      <w:r w:rsidR="003C1E60" w:rsidRPr="000E1A5F">
        <w:rPr>
          <w:kern w:val="32"/>
          <w:szCs w:val="22"/>
          <w:lang w:val="en-GB"/>
          <w:rPrChange w:id="4028" w:author="Dioguardi, Fabio" w:date="2018-10-23T11:24:00Z">
            <w:rPr>
              <w:kern w:val="32"/>
              <w:szCs w:val="22"/>
              <w:lang w:val="en-GB"/>
            </w:rPr>
          </w:rPrChange>
        </w:rPr>
        <w:t xml:space="preserve">”. Plume height information obtained from the </w:t>
      </w:r>
      <w:r w:rsidR="00F856EC" w:rsidRPr="000E1A5F">
        <w:rPr>
          <w:kern w:val="32"/>
          <w:szCs w:val="22"/>
          <w:lang w:val="en-GB"/>
          <w:rPrChange w:id="4029" w:author="Dioguardi, Fabio" w:date="2018-10-23T11:24:00Z">
            <w:rPr>
              <w:kern w:val="32"/>
              <w:szCs w:val="22"/>
              <w:lang w:val="en-GB"/>
            </w:rPr>
          </w:rPrChange>
        </w:rPr>
        <w:t>web</w:t>
      </w:r>
      <w:r w:rsidR="003C1E60" w:rsidRPr="000E1A5F">
        <w:rPr>
          <w:kern w:val="32"/>
          <w:szCs w:val="22"/>
          <w:lang w:val="en-GB"/>
          <w:rPrChange w:id="4030" w:author="Dioguardi, Fabio" w:date="2018-10-23T11:24:00Z">
            <w:rPr>
              <w:kern w:val="32"/>
              <w:szCs w:val="22"/>
              <w:lang w:val="en-GB"/>
            </w:rPr>
          </w:rPrChange>
        </w:rPr>
        <w:t xml:space="preserve"> cameras are assigned a quality factor which is linked to the visibility, as </w:t>
      </w:r>
      <w:r w:rsidR="0053310C" w:rsidRPr="000E1A5F">
        <w:rPr>
          <w:kern w:val="32"/>
          <w:szCs w:val="22"/>
          <w:lang w:val="en-GB"/>
          <w:rPrChange w:id="4031" w:author="Dioguardi, Fabio" w:date="2018-10-23T11:24:00Z">
            <w:rPr>
              <w:kern w:val="32"/>
              <w:szCs w:val="22"/>
              <w:lang w:val="en-GB"/>
            </w:rPr>
          </w:rPrChange>
        </w:rPr>
        <w:t>shown</w:t>
      </w:r>
      <w:r w:rsidR="003C1E60" w:rsidRPr="000E1A5F">
        <w:rPr>
          <w:kern w:val="32"/>
          <w:szCs w:val="22"/>
          <w:lang w:val="en-GB"/>
          <w:rPrChange w:id="4032" w:author="Dioguardi, Fabio" w:date="2018-10-23T11:24:00Z">
            <w:rPr>
              <w:kern w:val="32"/>
              <w:szCs w:val="22"/>
              <w:lang w:val="en-GB"/>
            </w:rPr>
          </w:rPrChange>
        </w:rPr>
        <w:t xml:space="preserve"> in Table 6.</w:t>
      </w:r>
    </w:p>
    <w:p w14:paraId="034E60EE" w14:textId="77777777" w:rsidR="003C1E60" w:rsidRPr="000E1A5F" w:rsidRDefault="003C1E60" w:rsidP="00A03DB5">
      <w:pPr>
        <w:rPr>
          <w:kern w:val="32"/>
          <w:szCs w:val="22"/>
          <w:lang w:val="en-GB"/>
          <w:rPrChange w:id="4033" w:author="Dioguardi, Fabio" w:date="2018-10-23T11:24:00Z">
            <w:rPr>
              <w:kern w:val="32"/>
              <w:szCs w:val="22"/>
              <w:lang w:val="en-GB"/>
            </w:rPr>
          </w:rPrChange>
        </w:rPr>
      </w:pPr>
    </w:p>
    <w:p w14:paraId="40C01D6E" w14:textId="6093DCFD" w:rsidR="003C1E60" w:rsidRPr="000E1A5F" w:rsidRDefault="007E4CE0" w:rsidP="007E4CE0">
      <w:pPr>
        <w:jc w:val="center"/>
        <w:rPr>
          <w:rFonts w:asciiTheme="minorHAnsi" w:hAnsiTheme="minorHAnsi"/>
          <w:kern w:val="32"/>
          <w:szCs w:val="22"/>
          <w:lang w:val="en-GB"/>
          <w:rPrChange w:id="4034" w:author="Dioguardi, Fabio" w:date="2018-10-23T11:24:00Z">
            <w:rPr>
              <w:rFonts w:asciiTheme="minorHAnsi" w:hAnsiTheme="minorHAnsi"/>
              <w:kern w:val="32"/>
              <w:szCs w:val="22"/>
              <w:lang w:val="en-GB"/>
            </w:rPr>
          </w:rPrChange>
        </w:rPr>
      </w:pPr>
      <w:r w:rsidRPr="000E1A5F">
        <w:rPr>
          <w:rFonts w:asciiTheme="minorHAnsi" w:hAnsiTheme="minorHAnsi"/>
          <w:kern w:val="32"/>
          <w:szCs w:val="22"/>
          <w:lang w:val="en-GB"/>
          <w:rPrChange w:id="4035" w:author="Dioguardi, Fabio" w:date="2018-10-23T11:24:00Z">
            <w:rPr>
              <w:rFonts w:asciiTheme="minorHAnsi" w:hAnsiTheme="minorHAnsi"/>
              <w:kern w:val="32"/>
              <w:szCs w:val="22"/>
              <w:lang w:val="en-GB"/>
            </w:rPr>
          </w:rPrChange>
        </w:rPr>
        <w:t xml:space="preserve">Table 6: Visibility conditions and quality factors for data from </w:t>
      </w:r>
      <w:proofErr w:type="spellStart"/>
      <w:r w:rsidR="00B009C8" w:rsidRPr="000E1A5F">
        <w:rPr>
          <w:rFonts w:asciiTheme="minorHAnsi" w:hAnsiTheme="minorHAnsi"/>
          <w:kern w:val="32"/>
          <w:szCs w:val="22"/>
          <w:lang w:val="en-GB"/>
          <w:rPrChange w:id="4036" w:author="Dioguardi, Fabio" w:date="2018-10-23T11:24:00Z">
            <w:rPr>
              <w:rFonts w:asciiTheme="minorHAnsi" w:hAnsiTheme="minorHAnsi"/>
              <w:kern w:val="32"/>
              <w:szCs w:val="22"/>
              <w:lang w:val="en-GB"/>
            </w:rPr>
          </w:rPrChange>
        </w:rPr>
        <w:t>FutureVolc</w:t>
      </w:r>
      <w:proofErr w:type="spellEnd"/>
      <w:r w:rsidR="00B009C8" w:rsidRPr="000E1A5F">
        <w:rPr>
          <w:rFonts w:asciiTheme="minorHAnsi" w:hAnsiTheme="minorHAnsi"/>
          <w:kern w:val="32"/>
          <w:szCs w:val="22"/>
          <w:lang w:val="en-GB"/>
          <w:rPrChange w:id="4037" w:author="Dioguardi, Fabio" w:date="2018-10-23T11:24:00Z">
            <w:rPr>
              <w:rFonts w:asciiTheme="minorHAnsi" w:hAnsiTheme="minorHAnsi"/>
              <w:kern w:val="32"/>
              <w:szCs w:val="22"/>
              <w:lang w:val="en-GB"/>
            </w:rPr>
          </w:rPrChange>
        </w:rPr>
        <w:t xml:space="preserve"> </w:t>
      </w:r>
      <w:r w:rsidRPr="000E1A5F">
        <w:rPr>
          <w:rFonts w:asciiTheme="minorHAnsi" w:hAnsiTheme="minorHAnsi"/>
          <w:kern w:val="32"/>
          <w:szCs w:val="22"/>
          <w:lang w:val="en-GB"/>
          <w:rPrChange w:id="4038" w:author="Dioguardi, Fabio" w:date="2018-10-23T11:24:00Z">
            <w:rPr>
              <w:rFonts w:asciiTheme="minorHAnsi" w:hAnsiTheme="minorHAnsi"/>
              <w:kern w:val="32"/>
              <w:szCs w:val="22"/>
              <w:lang w:val="en-GB"/>
            </w:rPr>
          </w:rPrChange>
        </w:rPr>
        <w:t>cameras</w:t>
      </w:r>
    </w:p>
    <w:tbl>
      <w:tblPr>
        <w:tblStyle w:val="Heading1Cha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0E1A5F" w:rsidRDefault="003C1E60" w:rsidP="00815645">
            <w:pPr>
              <w:jc w:val="center"/>
              <w:rPr>
                <w:lang w:val="en-GB"/>
                <w:rPrChange w:id="4039" w:author="Dioguardi, Fabio" w:date="2018-10-23T11:24:00Z">
                  <w:rPr/>
                </w:rPrChange>
              </w:rPr>
            </w:pPr>
          </w:p>
        </w:tc>
        <w:tc>
          <w:tcPr>
            <w:tcW w:w="2976" w:type="dxa"/>
            <w:tcBorders>
              <w:bottom w:val="single" w:sz="12" w:space="0" w:color="auto"/>
            </w:tcBorders>
            <w:vAlign w:val="center"/>
          </w:tcPr>
          <w:p w14:paraId="0E015E55" w14:textId="77777777" w:rsidR="003C1E60" w:rsidRPr="000E1A5F" w:rsidRDefault="003C1E60" w:rsidP="00815645">
            <w:pPr>
              <w:jc w:val="center"/>
              <w:rPr>
                <w:lang w:val="en-GB"/>
                <w:rPrChange w:id="4040" w:author="Dioguardi, Fabio" w:date="2018-10-23T11:24:00Z">
                  <w:rPr/>
                </w:rPrChange>
              </w:rPr>
            </w:pPr>
            <w:r w:rsidRPr="000E1A5F">
              <w:rPr>
                <w:lang w:val="en-GB"/>
                <w:rPrChange w:id="4041" w:author="Dioguardi, Fabio" w:date="2018-10-23T11:24:00Z">
                  <w:rPr/>
                </w:rPrChange>
              </w:rPr>
              <w:t>displayed text</w:t>
            </w:r>
          </w:p>
        </w:tc>
        <w:tc>
          <w:tcPr>
            <w:tcW w:w="1121" w:type="dxa"/>
            <w:tcBorders>
              <w:bottom w:val="single" w:sz="12" w:space="0" w:color="auto"/>
            </w:tcBorders>
            <w:vAlign w:val="center"/>
          </w:tcPr>
          <w:p w14:paraId="658C9800" w14:textId="77777777" w:rsidR="003C1E60" w:rsidRPr="000E1A5F" w:rsidRDefault="003C1E60" w:rsidP="00815645">
            <w:pPr>
              <w:jc w:val="center"/>
              <w:rPr>
                <w:lang w:val="en-GB"/>
                <w:rPrChange w:id="4042" w:author="Dioguardi, Fabio" w:date="2018-10-23T11:24:00Z">
                  <w:rPr/>
                </w:rPrChange>
              </w:rPr>
            </w:pPr>
            <w:r w:rsidRPr="000E1A5F">
              <w:rPr>
                <w:lang w:val="en-GB"/>
                <w:rPrChange w:id="4043" w:author="Dioguardi, Fabio" w:date="2018-10-23T11:24:00Z">
                  <w:rPr/>
                </w:rPrChange>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0E1A5F" w:rsidRDefault="00B009C8" w:rsidP="00815645">
            <w:pPr>
              <w:jc w:val="center"/>
              <w:rPr>
                <w:lang w:val="en-GB"/>
                <w:rPrChange w:id="4044" w:author="Dioguardi, Fabio" w:date="2018-10-23T11:24:00Z">
                  <w:rPr/>
                </w:rPrChange>
              </w:rPr>
            </w:pPr>
            <w:r w:rsidRPr="000E1A5F">
              <w:rPr>
                <w:lang w:val="en-GB"/>
                <w:rPrChange w:id="4045" w:author="Dioguardi, Fabio" w:date="2018-10-23T11:24:00Z">
                  <w:rPr/>
                </w:rPrChange>
              </w:rPr>
              <w:t xml:space="preserve">web </w:t>
            </w:r>
            <w:r w:rsidR="003C1E60" w:rsidRPr="000E1A5F">
              <w:rPr>
                <w:lang w:val="en-GB"/>
                <w:rPrChange w:id="4046" w:author="Dioguardi, Fabio" w:date="2018-10-23T11:24:00Z">
                  <w:rPr/>
                </w:rPrChange>
              </w:rPr>
              <w:t>cameras</w:t>
            </w:r>
          </w:p>
        </w:tc>
        <w:tc>
          <w:tcPr>
            <w:tcW w:w="2976" w:type="dxa"/>
            <w:tcBorders>
              <w:top w:val="single" w:sz="12" w:space="0" w:color="auto"/>
            </w:tcBorders>
            <w:vAlign w:val="center"/>
          </w:tcPr>
          <w:p w14:paraId="7D3DA5DA" w14:textId="6CA12E18" w:rsidR="003C1E60" w:rsidRPr="000E1A5F" w:rsidRDefault="003C1E60" w:rsidP="00815645">
            <w:pPr>
              <w:jc w:val="center"/>
              <w:rPr>
                <w:color w:val="00CC00"/>
                <w:lang w:val="en-GB"/>
                <w:rPrChange w:id="4047" w:author="Dioguardi, Fabio" w:date="2018-10-23T11:24:00Z">
                  <w:rPr>
                    <w:color w:val="00CC00"/>
                  </w:rPr>
                </w:rPrChange>
              </w:rPr>
            </w:pPr>
            <w:r w:rsidRPr="000E1A5F">
              <w:rPr>
                <w:color w:val="00CC00"/>
                <w:lang w:val="en-GB"/>
                <w:rPrChange w:id="4048" w:author="Dioguardi, Fabio" w:date="2018-10-23T11:24:00Z">
                  <w:rPr>
                    <w:color w:val="00CC00"/>
                  </w:rPr>
                </w:rPrChange>
              </w:rPr>
              <w:t>CLEAR VIEW</w:t>
            </w:r>
          </w:p>
        </w:tc>
        <w:tc>
          <w:tcPr>
            <w:tcW w:w="1121" w:type="dxa"/>
            <w:tcBorders>
              <w:top w:val="single" w:sz="12" w:space="0" w:color="auto"/>
            </w:tcBorders>
            <w:vAlign w:val="center"/>
          </w:tcPr>
          <w:p w14:paraId="41108612" w14:textId="7E723032" w:rsidR="003C1E60" w:rsidRPr="000E1A5F" w:rsidRDefault="003C1E60" w:rsidP="00815645">
            <w:pPr>
              <w:jc w:val="center"/>
              <w:rPr>
                <w:lang w:val="en-GB"/>
                <w:rPrChange w:id="4049" w:author="Dioguardi, Fabio" w:date="2018-10-23T11:24:00Z">
                  <w:rPr/>
                </w:rPrChange>
              </w:rPr>
            </w:pPr>
            <w:r w:rsidRPr="000E1A5F">
              <w:rPr>
                <w:lang w:val="en-GB"/>
                <w:rPrChange w:id="4050" w:author="Dioguardi, Fabio" w:date="2018-10-23T11:24:00Z">
                  <w:rPr/>
                </w:rPrChange>
              </w:rPr>
              <w:t>4</w:t>
            </w:r>
          </w:p>
        </w:tc>
      </w:tr>
      <w:tr w:rsidR="003C1E60" w:rsidRPr="000E1A5F" w14:paraId="05C72A89" w14:textId="77777777" w:rsidTr="003C1E60">
        <w:trPr>
          <w:jc w:val="center"/>
        </w:trPr>
        <w:tc>
          <w:tcPr>
            <w:tcW w:w="1413" w:type="dxa"/>
            <w:vMerge/>
            <w:vAlign w:val="center"/>
          </w:tcPr>
          <w:p w14:paraId="4B29E2EB" w14:textId="77B2410B" w:rsidR="003C1E60" w:rsidRPr="000E1A5F" w:rsidRDefault="003C1E60" w:rsidP="00815645">
            <w:pPr>
              <w:jc w:val="center"/>
              <w:rPr>
                <w:lang w:val="en-GB"/>
                <w:rPrChange w:id="4051" w:author="Dioguardi, Fabio" w:date="2018-10-23T11:24:00Z">
                  <w:rPr/>
                </w:rPrChange>
              </w:rPr>
            </w:pPr>
          </w:p>
        </w:tc>
        <w:tc>
          <w:tcPr>
            <w:tcW w:w="2976" w:type="dxa"/>
            <w:tcBorders>
              <w:top w:val="single" w:sz="4" w:space="0" w:color="auto"/>
            </w:tcBorders>
            <w:vAlign w:val="center"/>
          </w:tcPr>
          <w:p w14:paraId="2B4C2E1C" w14:textId="7459ED75" w:rsidR="003C1E60" w:rsidRPr="000E1A5F" w:rsidRDefault="003C1E60" w:rsidP="00815645">
            <w:pPr>
              <w:jc w:val="center"/>
              <w:rPr>
                <w:color w:val="00CC00"/>
                <w:lang w:val="en-GB"/>
                <w:rPrChange w:id="4052" w:author="Dioguardi, Fabio" w:date="2018-10-23T11:24:00Z">
                  <w:rPr>
                    <w:color w:val="00CC00"/>
                  </w:rPr>
                </w:rPrChange>
              </w:rPr>
            </w:pPr>
            <w:r w:rsidRPr="000E1A5F">
              <w:rPr>
                <w:color w:val="00642D"/>
                <w:lang w:val="en-GB"/>
                <w:rPrChange w:id="4053" w:author="Dioguardi, Fabio" w:date="2018-10-23T11:24:00Z">
                  <w:rPr>
                    <w:color w:val="00642D"/>
                  </w:rPr>
                </w:rPrChange>
              </w:rPr>
              <w:t>FAIR VISIBILITY</w:t>
            </w:r>
          </w:p>
        </w:tc>
        <w:tc>
          <w:tcPr>
            <w:tcW w:w="1121" w:type="dxa"/>
            <w:tcBorders>
              <w:top w:val="single" w:sz="4" w:space="0" w:color="auto"/>
            </w:tcBorders>
            <w:vAlign w:val="center"/>
          </w:tcPr>
          <w:p w14:paraId="2491BB32" w14:textId="77777777" w:rsidR="003C1E60" w:rsidRPr="000E1A5F" w:rsidRDefault="003C1E60" w:rsidP="00815645">
            <w:pPr>
              <w:jc w:val="center"/>
              <w:rPr>
                <w:lang w:val="en-GB"/>
                <w:rPrChange w:id="4054" w:author="Dioguardi, Fabio" w:date="2018-10-23T11:24:00Z">
                  <w:rPr/>
                </w:rPrChange>
              </w:rPr>
            </w:pPr>
            <w:r w:rsidRPr="000E1A5F">
              <w:rPr>
                <w:lang w:val="en-GB"/>
                <w:rPrChange w:id="4055" w:author="Dioguardi, Fabio" w:date="2018-10-23T11:24:00Z">
                  <w:rPr/>
                </w:rPrChange>
              </w:rPr>
              <w:t>3</w:t>
            </w:r>
          </w:p>
        </w:tc>
      </w:tr>
      <w:tr w:rsidR="003C1E60" w:rsidRPr="000E1A5F" w14:paraId="1AE01C7C" w14:textId="77777777" w:rsidTr="00815645">
        <w:trPr>
          <w:jc w:val="center"/>
        </w:trPr>
        <w:tc>
          <w:tcPr>
            <w:tcW w:w="1413" w:type="dxa"/>
            <w:vMerge/>
            <w:vAlign w:val="center"/>
          </w:tcPr>
          <w:p w14:paraId="44B7742E" w14:textId="77777777" w:rsidR="003C1E60" w:rsidRPr="000E1A5F" w:rsidRDefault="003C1E60" w:rsidP="00815645">
            <w:pPr>
              <w:jc w:val="center"/>
              <w:rPr>
                <w:lang w:val="en-GB"/>
                <w:rPrChange w:id="4056" w:author="Dioguardi, Fabio" w:date="2018-10-23T11:24:00Z">
                  <w:rPr/>
                </w:rPrChange>
              </w:rPr>
            </w:pPr>
          </w:p>
        </w:tc>
        <w:tc>
          <w:tcPr>
            <w:tcW w:w="2976" w:type="dxa"/>
            <w:vAlign w:val="center"/>
          </w:tcPr>
          <w:p w14:paraId="4F165991" w14:textId="6F703FA2" w:rsidR="003C1E60" w:rsidRPr="000E1A5F" w:rsidRDefault="003C1E60" w:rsidP="00815645">
            <w:pPr>
              <w:jc w:val="center"/>
              <w:rPr>
                <w:color w:val="EAB200"/>
                <w:lang w:val="en-GB"/>
                <w:rPrChange w:id="4057" w:author="Dioguardi, Fabio" w:date="2018-10-23T11:24:00Z">
                  <w:rPr>
                    <w:color w:val="EAB200"/>
                  </w:rPr>
                </w:rPrChange>
              </w:rPr>
            </w:pPr>
            <w:r w:rsidRPr="000E1A5F">
              <w:rPr>
                <w:color w:val="EAB200"/>
                <w:lang w:val="en-GB"/>
                <w:rPrChange w:id="4058" w:author="Dioguardi, Fabio" w:date="2018-10-23T11:24:00Z">
                  <w:rPr>
                    <w:color w:val="EAB200"/>
                  </w:rPr>
                </w:rPrChange>
              </w:rPr>
              <w:t>RESTRICTED VISIBILITY</w:t>
            </w:r>
          </w:p>
        </w:tc>
        <w:tc>
          <w:tcPr>
            <w:tcW w:w="1121" w:type="dxa"/>
            <w:vAlign w:val="center"/>
          </w:tcPr>
          <w:p w14:paraId="2776FD4C" w14:textId="77777777" w:rsidR="003C1E60" w:rsidRPr="000E1A5F" w:rsidRDefault="003C1E60" w:rsidP="00815645">
            <w:pPr>
              <w:jc w:val="center"/>
              <w:rPr>
                <w:lang w:val="en-GB"/>
                <w:rPrChange w:id="4059" w:author="Dioguardi, Fabio" w:date="2018-10-23T11:24:00Z">
                  <w:rPr/>
                </w:rPrChange>
              </w:rPr>
            </w:pPr>
            <w:r w:rsidRPr="000E1A5F">
              <w:rPr>
                <w:lang w:val="en-GB"/>
                <w:rPrChange w:id="4060" w:author="Dioguardi, Fabio" w:date="2018-10-23T11:24:00Z">
                  <w:rPr/>
                </w:rPrChange>
              </w:rPr>
              <w:t>2</w:t>
            </w:r>
          </w:p>
        </w:tc>
      </w:tr>
      <w:tr w:rsidR="003C1E60" w:rsidRPr="000E1A5F" w14:paraId="13253EEA" w14:textId="77777777" w:rsidTr="00815645">
        <w:trPr>
          <w:jc w:val="center"/>
        </w:trPr>
        <w:tc>
          <w:tcPr>
            <w:tcW w:w="1413" w:type="dxa"/>
            <w:vMerge/>
            <w:vAlign w:val="center"/>
          </w:tcPr>
          <w:p w14:paraId="22B18CA7" w14:textId="77777777" w:rsidR="003C1E60" w:rsidRPr="000E1A5F" w:rsidRDefault="003C1E60" w:rsidP="00815645">
            <w:pPr>
              <w:jc w:val="center"/>
              <w:rPr>
                <w:lang w:val="en-GB"/>
                <w:rPrChange w:id="4061" w:author="Dioguardi, Fabio" w:date="2018-10-23T11:24:00Z">
                  <w:rPr/>
                </w:rPrChange>
              </w:rPr>
            </w:pPr>
          </w:p>
        </w:tc>
        <w:tc>
          <w:tcPr>
            <w:tcW w:w="2976" w:type="dxa"/>
            <w:vAlign w:val="center"/>
          </w:tcPr>
          <w:p w14:paraId="58BB28E1" w14:textId="3ADADD45" w:rsidR="003C1E60" w:rsidRPr="000E1A5F" w:rsidRDefault="003C1E60" w:rsidP="00815645">
            <w:pPr>
              <w:jc w:val="center"/>
              <w:rPr>
                <w:color w:val="FF6600"/>
                <w:lang w:val="en-GB"/>
                <w:rPrChange w:id="4062" w:author="Dioguardi, Fabio" w:date="2018-10-23T11:24:00Z">
                  <w:rPr>
                    <w:color w:val="FF6600"/>
                  </w:rPr>
                </w:rPrChange>
              </w:rPr>
            </w:pPr>
            <w:r w:rsidRPr="000E1A5F">
              <w:rPr>
                <w:color w:val="FF6600"/>
                <w:lang w:val="en-GB"/>
                <w:rPrChange w:id="4063" w:author="Dioguardi, Fabio" w:date="2018-10-23T11:24:00Z">
                  <w:rPr>
                    <w:color w:val="FF6600"/>
                  </w:rPr>
                </w:rPrChange>
              </w:rPr>
              <w:t>VERY LOW VISIBILITY</w:t>
            </w:r>
          </w:p>
        </w:tc>
        <w:tc>
          <w:tcPr>
            <w:tcW w:w="1121" w:type="dxa"/>
            <w:vAlign w:val="center"/>
          </w:tcPr>
          <w:p w14:paraId="1F1C1383" w14:textId="77777777" w:rsidR="003C1E60" w:rsidRPr="000E1A5F" w:rsidRDefault="003C1E60" w:rsidP="00815645">
            <w:pPr>
              <w:jc w:val="center"/>
              <w:rPr>
                <w:lang w:val="en-GB"/>
                <w:rPrChange w:id="4064" w:author="Dioguardi, Fabio" w:date="2018-10-23T11:24:00Z">
                  <w:rPr/>
                </w:rPrChange>
              </w:rPr>
            </w:pPr>
            <w:r w:rsidRPr="000E1A5F">
              <w:rPr>
                <w:lang w:val="en-GB"/>
                <w:rPrChange w:id="4065" w:author="Dioguardi, Fabio" w:date="2018-10-23T11:24:00Z">
                  <w:rPr/>
                </w:rPrChange>
              </w:rPr>
              <w:t>1</w:t>
            </w:r>
          </w:p>
        </w:tc>
      </w:tr>
      <w:tr w:rsidR="003C1E60" w:rsidRPr="000E1A5F" w14:paraId="52ACFB30" w14:textId="77777777" w:rsidTr="003C1E60">
        <w:trPr>
          <w:jc w:val="center"/>
        </w:trPr>
        <w:tc>
          <w:tcPr>
            <w:tcW w:w="1413" w:type="dxa"/>
            <w:vMerge/>
            <w:vAlign w:val="center"/>
          </w:tcPr>
          <w:p w14:paraId="16EB64F0" w14:textId="77777777" w:rsidR="003C1E60" w:rsidRPr="000E1A5F" w:rsidRDefault="003C1E60" w:rsidP="00815645">
            <w:pPr>
              <w:jc w:val="center"/>
              <w:rPr>
                <w:lang w:val="en-GB"/>
                <w:rPrChange w:id="4066" w:author="Dioguardi, Fabio" w:date="2018-10-23T11:24:00Z">
                  <w:rPr/>
                </w:rPrChange>
              </w:rPr>
            </w:pPr>
          </w:p>
        </w:tc>
        <w:tc>
          <w:tcPr>
            <w:tcW w:w="2976" w:type="dxa"/>
            <w:vAlign w:val="center"/>
          </w:tcPr>
          <w:p w14:paraId="182B97A4" w14:textId="77777777" w:rsidR="003C1E60" w:rsidRPr="000E1A5F" w:rsidRDefault="003C1E60" w:rsidP="00815645">
            <w:pPr>
              <w:jc w:val="center"/>
              <w:rPr>
                <w:lang w:val="en-GB"/>
                <w:rPrChange w:id="4067" w:author="Dioguardi, Fabio" w:date="2018-10-23T11:24:00Z">
                  <w:rPr/>
                </w:rPrChange>
              </w:rPr>
            </w:pPr>
            <w:r w:rsidRPr="000E1A5F">
              <w:rPr>
                <w:color w:val="FF0000"/>
                <w:lang w:val="en-GB"/>
                <w:rPrChange w:id="4068" w:author="Dioguardi, Fabio" w:date="2018-10-23T11:24:00Z">
                  <w:rPr>
                    <w:color w:val="FF0000"/>
                  </w:rPr>
                </w:rPrChange>
              </w:rPr>
              <w:t>OUT OF RANGE</w:t>
            </w:r>
          </w:p>
        </w:tc>
        <w:tc>
          <w:tcPr>
            <w:tcW w:w="1121" w:type="dxa"/>
            <w:vAlign w:val="center"/>
          </w:tcPr>
          <w:p w14:paraId="5B652799" w14:textId="77777777" w:rsidR="003C1E60" w:rsidRPr="000E1A5F" w:rsidRDefault="003C1E60" w:rsidP="00815645">
            <w:pPr>
              <w:jc w:val="center"/>
              <w:rPr>
                <w:lang w:val="en-GB"/>
                <w:rPrChange w:id="4069" w:author="Dioguardi, Fabio" w:date="2018-10-23T11:24:00Z">
                  <w:rPr/>
                </w:rPrChange>
              </w:rPr>
            </w:pPr>
            <w:r w:rsidRPr="000E1A5F">
              <w:rPr>
                <w:lang w:val="en-GB"/>
                <w:rPrChange w:id="4070" w:author="Dioguardi, Fabio" w:date="2018-10-23T11:24:00Z">
                  <w:rPr/>
                </w:rPrChange>
              </w:rPr>
              <w:t>0</w:t>
            </w:r>
          </w:p>
        </w:tc>
      </w:tr>
      <w:tr w:rsidR="003C1E60" w:rsidRPr="000E1A5F" w14:paraId="0DBB522C" w14:textId="77777777" w:rsidTr="003C1E60">
        <w:trPr>
          <w:jc w:val="center"/>
        </w:trPr>
        <w:tc>
          <w:tcPr>
            <w:tcW w:w="1413" w:type="dxa"/>
            <w:vMerge/>
            <w:vAlign w:val="center"/>
          </w:tcPr>
          <w:p w14:paraId="79271190" w14:textId="77777777" w:rsidR="003C1E60" w:rsidRPr="000E1A5F" w:rsidRDefault="003C1E60" w:rsidP="00815645">
            <w:pPr>
              <w:jc w:val="center"/>
              <w:rPr>
                <w:lang w:val="en-GB"/>
                <w:rPrChange w:id="4071" w:author="Dioguardi, Fabio" w:date="2018-10-23T11:24:00Z">
                  <w:rPr/>
                </w:rPrChange>
              </w:rPr>
            </w:pPr>
          </w:p>
        </w:tc>
        <w:tc>
          <w:tcPr>
            <w:tcW w:w="2976" w:type="dxa"/>
            <w:vAlign w:val="center"/>
          </w:tcPr>
          <w:p w14:paraId="6AD9C27D" w14:textId="5DE549F1" w:rsidR="003C1E60" w:rsidRPr="000E1A5F" w:rsidRDefault="0053310C" w:rsidP="00815645">
            <w:pPr>
              <w:jc w:val="center"/>
              <w:rPr>
                <w:color w:val="FF0000"/>
                <w:lang w:val="en-GB"/>
                <w:rPrChange w:id="4072" w:author="Dioguardi, Fabio" w:date="2018-10-23T11:24:00Z">
                  <w:rPr>
                    <w:color w:val="FF0000"/>
                  </w:rPr>
                </w:rPrChange>
              </w:rPr>
            </w:pPr>
            <w:r w:rsidRPr="000E1A5F">
              <w:rPr>
                <w:color w:val="FF0000"/>
                <w:lang w:val="en-GB"/>
                <w:rPrChange w:id="4073" w:author="Dioguardi, Fabio" w:date="2018-10-23T11:24:00Z">
                  <w:rPr>
                    <w:color w:val="FF0000"/>
                  </w:rPr>
                </w:rPrChange>
              </w:rPr>
              <w:t>OFFLINE</w:t>
            </w:r>
          </w:p>
        </w:tc>
        <w:tc>
          <w:tcPr>
            <w:tcW w:w="1121" w:type="dxa"/>
            <w:vAlign w:val="center"/>
          </w:tcPr>
          <w:p w14:paraId="3F0714F2" w14:textId="77777777" w:rsidR="003C1E60" w:rsidRPr="000E1A5F" w:rsidRDefault="003C1E60" w:rsidP="00815645">
            <w:pPr>
              <w:jc w:val="center"/>
              <w:rPr>
                <w:lang w:val="en-GB"/>
                <w:rPrChange w:id="4074" w:author="Dioguardi, Fabio" w:date="2018-10-23T11:24:00Z">
                  <w:rPr/>
                </w:rPrChange>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Change w:id="4075" w:author="Dioguardi, Fabio" w:date="2018-10-23T11:24:00Z">
            <w:rPr>
              <w:kern w:val="32"/>
              <w:szCs w:val="22"/>
              <w:lang w:val="en-GB"/>
            </w:rPr>
          </w:rPrChange>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Change w:id="4076" w:author="Dioguardi, Fabio" w:date="2018-10-23T11:24:00Z">
            <w:rPr>
              <w:kern w:val="32"/>
              <w:szCs w:val="22"/>
              <w:lang w:val="en-GB"/>
            </w:rPr>
          </w:rPrChange>
        </w:rPr>
        <w:t xml:space="preserve"> FIX displays </w:t>
      </w:r>
      <w:r w:rsidR="0053310C" w:rsidRPr="000E1A5F">
        <w:rPr>
          <w:kern w:val="32"/>
          <w:szCs w:val="22"/>
          <w:lang w:val="en-GB"/>
          <w:rPrChange w:id="4077" w:author="Dioguardi, Fabio" w:date="2018-10-23T11:24:00Z">
            <w:rPr>
              <w:kern w:val="32"/>
              <w:szCs w:val="22"/>
              <w:lang w:val="en-GB"/>
            </w:rPr>
          </w:rPrChange>
        </w:rPr>
        <w:t>“</w:t>
      </w:r>
      <w:r w:rsidR="0053310C" w:rsidRPr="000E1A5F">
        <w:rPr>
          <w:color w:val="FF0000"/>
          <w:kern w:val="32"/>
          <w:szCs w:val="22"/>
          <w:lang w:val="en-GB"/>
          <w:rPrChange w:id="4078" w:author="Dioguardi, Fabio" w:date="2018-10-23T11:24:00Z">
            <w:rPr>
              <w:color w:val="FF0000"/>
              <w:kern w:val="32"/>
              <w:szCs w:val="22"/>
              <w:lang w:val="en-GB"/>
            </w:rPr>
          </w:rPrChange>
        </w:rPr>
        <w:t>OFFLINE</w:t>
      </w:r>
      <w:r w:rsidR="0053310C" w:rsidRPr="000E1A5F">
        <w:rPr>
          <w:kern w:val="32"/>
          <w:szCs w:val="22"/>
          <w:lang w:val="en-GB"/>
          <w:rPrChange w:id="4079" w:author="Dioguardi, Fabio" w:date="2018-10-23T11:24:00Z">
            <w:rPr>
              <w:kern w:val="32"/>
              <w:szCs w:val="22"/>
              <w:lang w:val="en-GB"/>
            </w:rPr>
          </w:rPrChange>
        </w:rPr>
        <w:t>”.</w:t>
      </w:r>
    </w:p>
    <w:p w14:paraId="29484AE4" w14:textId="2F0F9F65" w:rsidR="009F201A" w:rsidRPr="000E1A5F" w:rsidRDefault="009F201A" w:rsidP="009F201A">
      <w:pPr>
        <w:rPr>
          <w:lang w:val="en-GB"/>
          <w:rPrChange w:id="4080" w:author="Dioguardi, Fabio" w:date="2018-10-23T11:24:00Z">
            <w:rPr/>
          </w:rPrChange>
        </w:rPr>
      </w:pPr>
      <w:r w:rsidRPr="000E1A5F">
        <w:rPr>
          <w:lang w:val="en-GB"/>
          <w:rPrChange w:id="4081" w:author="Dioguardi, Fabio" w:date="2018-10-23T11:24:00Z">
            <w:rPr/>
          </w:rPrChange>
        </w:rPr>
        <w:t>The plume height sensor settings are saved by clicking on the button “Update settings” located at the left bottom of the window. FIX confirms the update by returning</w:t>
      </w:r>
      <w:r w:rsidR="009E7925" w:rsidRPr="000E1A5F">
        <w:rPr>
          <w:lang w:val="en-GB"/>
          <w:rPrChange w:id="4082" w:author="Dioguardi, Fabio" w:date="2018-10-23T11:24:00Z">
            <w:rPr/>
          </w:rPrChange>
        </w:rPr>
        <w:t xml:space="preserve"> a message</w:t>
      </w:r>
      <w:r w:rsidRPr="000E1A5F">
        <w:rPr>
          <w:lang w:val="en-GB"/>
          <w:rPrChange w:id="4083" w:author="Dioguardi, Fabio" w:date="2018-10-23T11:24:00Z">
            <w:rPr/>
          </w:rPrChange>
        </w:rPr>
        <w:t>:</w:t>
      </w:r>
    </w:p>
    <w:p w14:paraId="556DD369" w14:textId="77777777" w:rsidR="009F201A" w:rsidRPr="000E1A5F" w:rsidRDefault="009F201A" w:rsidP="009F201A">
      <w:pPr>
        <w:jc w:val="center"/>
        <w:rPr>
          <w:lang w:val="en-GB"/>
          <w:rPrChange w:id="4084" w:author="Dioguardi, Fabio" w:date="2018-10-23T11:24:00Z">
            <w:rPr/>
          </w:rPrChange>
        </w:rPr>
      </w:pPr>
      <w:r w:rsidRPr="000E1A5F">
        <w:rPr>
          <w:rFonts w:ascii="Courier New" w:hAnsi="Courier New" w:cs="Courier New"/>
          <w:color w:val="006600"/>
          <w:lang w:val="en-GB"/>
          <w:rPrChange w:id="4085"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086"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087" w:author="Dioguardi, Fabio" w:date="2018-10-23T11:24:00Z">
            <w:rPr>
              <w:rFonts w:ascii="Courier New" w:hAnsi="Courier New" w:cs="Courier New"/>
              <w:color w:val="006600"/>
            </w:rPr>
          </w:rPrChange>
        </w:rPr>
        <w:t xml:space="preserve"> updated! ***</w:t>
      </w:r>
    </w:p>
    <w:p w14:paraId="484F9A3C" w14:textId="4C5B6AB2" w:rsidR="009F201A" w:rsidRPr="000E1A5F" w:rsidRDefault="009F201A" w:rsidP="009F201A">
      <w:pPr>
        <w:rPr>
          <w:lang w:val="en-GB"/>
          <w:rPrChange w:id="4088" w:author="Dioguardi, Fabio" w:date="2018-10-23T11:24:00Z">
            <w:rPr/>
          </w:rPrChange>
        </w:rPr>
      </w:pPr>
      <w:r w:rsidRPr="000E1A5F">
        <w:rPr>
          <w:lang w:val="en-GB"/>
          <w:rPrChange w:id="4089" w:author="Dioguardi, Fabio" w:date="2018-10-23T11:24:00Z">
            <w:rPr/>
          </w:rPrChange>
        </w:rPr>
        <w:t xml:space="preserve">If the window is closed without </w:t>
      </w:r>
      <w:r w:rsidR="00CD42AA" w:rsidRPr="000E1A5F">
        <w:rPr>
          <w:lang w:val="en-GB"/>
          <w:rPrChange w:id="4090" w:author="Dioguardi, Fabio" w:date="2018-10-23T11:24:00Z">
            <w:rPr/>
          </w:rPrChange>
        </w:rPr>
        <w:t>having clicked on</w:t>
      </w:r>
      <w:r w:rsidRPr="000E1A5F">
        <w:rPr>
          <w:lang w:val="en-GB"/>
          <w:rPrChange w:id="4091" w:author="Dioguardi, Fabio" w:date="2018-10-23T11:24:00Z">
            <w:rPr/>
          </w:rPrChange>
        </w:rPr>
        <w:t xml:space="preserve"> the update button any change in the entries will be discarded.</w:t>
      </w:r>
    </w:p>
    <w:p w14:paraId="3DCB20DF" w14:textId="77777777" w:rsidR="0041172B" w:rsidRPr="000E1A5F" w:rsidRDefault="0041172B" w:rsidP="009F201A">
      <w:pPr>
        <w:rPr>
          <w:lang w:val="en-GB"/>
          <w:rPrChange w:id="4092" w:author="Dioguardi, Fabio" w:date="2018-10-23T11:24:00Z">
            <w:rPr/>
          </w:rPrChange>
        </w:rPr>
      </w:pPr>
    </w:p>
    <w:p w14:paraId="1F32E2FE" w14:textId="77777777" w:rsidR="00FD2A67" w:rsidRPr="000E1A5F" w:rsidRDefault="009F201A" w:rsidP="009F201A">
      <w:pPr>
        <w:pBdr>
          <w:top w:val="single" w:sz="4" w:space="1" w:color="auto"/>
          <w:left w:val="single" w:sz="4" w:space="4" w:color="auto"/>
          <w:bottom w:val="single" w:sz="4" w:space="1" w:color="auto"/>
          <w:right w:val="single" w:sz="4" w:space="4" w:color="auto"/>
        </w:pBdr>
        <w:rPr>
          <w:lang w:val="en-GB"/>
          <w:rPrChange w:id="4093" w:author="Dioguardi, Fabio" w:date="2018-10-23T11:24:00Z">
            <w:rPr/>
          </w:rPrChange>
        </w:rPr>
      </w:pPr>
      <w:r w:rsidRPr="000E1A5F">
        <w:rPr>
          <w:b/>
          <w:lang w:val="en-GB"/>
          <w:rPrChange w:id="4094" w:author="Dioguardi, Fabio" w:date="2018-10-23T11:24:00Z">
            <w:rPr>
              <w:b/>
            </w:rPr>
          </w:rPrChange>
        </w:rPr>
        <w:t>Important Note</w:t>
      </w:r>
      <w:r w:rsidRPr="000E1A5F">
        <w:rPr>
          <w:lang w:val="en-GB"/>
          <w:rPrChange w:id="4095" w:author="Dioguardi, Fabio" w:date="2018-10-23T11:24:00Z">
            <w:rPr/>
          </w:rPrChange>
        </w:rPr>
        <w:t xml:space="preserve">: </w:t>
      </w:r>
    </w:p>
    <w:p w14:paraId="30DCD0D5" w14:textId="7E3ADF18" w:rsidR="009F201A" w:rsidRPr="000E1A5F" w:rsidRDefault="009F201A" w:rsidP="009F201A">
      <w:pPr>
        <w:pBdr>
          <w:top w:val="single" w:sz="4" w:space="1" w:color="auto"/>
          <w:left w:val="single" w:sz="4" w:space="4" w:color="auto"/>
          <w:bottom w:val="single" w:sz="4" w:space="1" w:color="auto"/>
          <w:right w:val="single" w:sz="4" w:space="4" w:color="auto"/>
        </w:pBdr>
        <w:rPr>
          <w:lang w:val="en-GB"/>
          <w:rPrChange w:id="4096" w:author="Dioguardi, Fabio" w:date="2018-10-23T11:24:00Z">
            <w:rPr/>
          </w:rPrChange>
        </w:rPr>
      </w:pPr>
      <w:r w:rsidRPr="000E1A5F">
        <w:rPr>
          <w:lang w:val="en-GB"/>
          <w:rPrChange w:id="4097" w:author="Dioguardi, Fabio" w:date="2018-10-23T11:24:00Z">
            <w:rPr/>
          </w:rPrChange>
        </w:rPr>
        <w:t xml:space="preserve">Changes are only saved if confirmed by clicking </w:t>
      </w:r>
      <w:r w:rsidR="00F003E8" w:rsidRPr="000E1A5F">
        <w:rPr>
          <w:lang w:val="en-GB"/>
          <w:rPrChange w:id="4098" w:author="Dioguardi, Fabio" w:date="2018-10-23T11:24:00Z">
            <w:rPr/>
          </w:rPrChange>
        </w:rPr>
        <w:t>on the</w:t>
      </w:r>
      <w:r w:rsidRPr="000E1A5F">
        <w:rPr>
          <w:lang w:val="en-GB"/>
          <w:rPrChange w:id="4099" w:author="Dioguardi, Fabio" w:date="2018-10-23T11:24:00Z">
            <w:rPr/>
          </w:rPrChange>
        </w:rPr>
        <w:t xml:space="preserve"> “Update Settings”</w:t>
      </w:r>
      <w:r w:rsidR="00F003E8" w:rsidRPr="000E1A5F">
        <w:rPr>
          <w:lang w:val="en-GB"/>
          <w:rPrChange w:id="4100" w:author="Dioguardi, Fabio" w:date="2018-10-23T11:24:00Z">
            <w:rPr/>
          </w:rPrChange>
        </w:rPr>
        <w:t xml:space="preserve"> button</w:t>
      </w:r>
      <w:r w:rsidRPr="000E1A5F">
        <w:rPr>
          <w:lang w:val="en-GB"/>
          <w:rPrChange w:id="4101" w:author="Dioguardi, Fabio" w:date="2018-10-23T11:24:00Z">
            <w:rPr/>
          </w:rPrChange>
        </w:rPr>
        <w:t xml:space="preserve">! </w:t>
      </w:r>
    </w:p>
    <w:p w14:paraId="22443779" w14:textId="77777777" w:rsidR="009F201A" w:rsidRPr="000E1A5F" w:rsidRDefault="009F201A" w:rsidP="009F201A">
      <w:pPr>
        <w:rPr>
          <w:lang w:val="en-GB"/>
          <w:rPrChange w:id="4102" w:author="Dioguardi, Fabio" w:date="2018-10-23T11:24:00Z">
            <w:rPr/>
          </w:rPrChange>
        </w:rPr>
      </w:pPr>
      <w:r w:rsidRPr="000E1A5F">
        <w:rPr>
          <w:lang w:val="en-GB"/>
          <w:rPrChange w:id="4103" w:author="Dioguardi, Fabio" w:date="2018-10-23T11:24:00Z">
            <w:rPr/>
          </w:rPrChange>
        </w:rPr>
        <w:t xml:space="preserve"> </w:t>
      </w:r>
    </w:p>
    <w:p w14:paraId="654DDEF0" w14:textId="1A645690" w:rsidR="00CD42AA" w:rsidRPr="000E1A5F" w:rsidRDefault="00CD42AA">
      <w:pPr>
        <w:rPr>
          <w:rFonts w:asciiTheme="majorHAnsi" w:eastAsiaTheme="majorEastAsia" w:hAnsiTheme="majorHAnsi" w:cstheme="majorBidi"/>
          <w:color w:val="365F91" w:themeColor="accent1" w:themeShade="BF"/>
          <w:sz w:val="26"/>
          <w:szCs w:val="26"/>
          <w:lang w:val="en-GB"/>
          <w:rPrChange w:id="4104" w:author="Dioguardi, Fabio" w:date="2018-10-23T11:24:00Z">
            <w:rPr>
              <w:rFonts w:asciiTheme="majorHAnsi" w:eastAsiaTheme="majorEastAsia" w:hAnsiTheme="majorHAnsi" w:cstheme="majorBidi"/>
              <w:color w:val="365F91" w:themeColor="accent1" w:themeShade="BF"/>
              <w:sz w:val="26"/>
              <w:szCs w:val="26"/>
            </w:rPr>
          </w:rPrChange>
        </w:rPr>
      </w:pPr>
    </w:p>
    <w:p w14:paraId="273C7C26" w14:textId="480D59B9" w:rsidR="00436533" w:rsidRPr="000E1A5F" w:rsidRDefault="00436533" w:rsidP="004E20AA">
      <w:pPr>
        <w:pStyle w:val="Heading2"/>
        <w:rPr>
          <w:lang w:val="en-GB"/>
          <w:rPrChange w:id="4105" w:author="Dioguardi, Fabio" w:date="2018-10-23T11:24:00Z">
            <w:rPr/>
          </w:rPrChange>
        </w:rPr>
      </w:pPr>
      <w:bookmarkStart w:id="4106" w:name="_Ref482446144"/>
      <w:r w:rsidRPr="000E1A5F">
        <w:rPr>
          <w:lang w:val="en-GB"/>
          <w:rPrChange w:id="4107" w:author="Dioguardi, Fabio" w:date="2018-10-23T11:24:00Z">
            <w:rPr/>
          </w:rPrChange>
        </w:rPr>
        <w:t xml:space="preserve"> </w:t>
      </w:r>
      <w:bookmarkStart w:id="4108" w:name="_Ref483234462"/>
      <w:bookmarkStart w:id="4109" w:name="_Toc528058499"/>
      <w:r w:rsidRPr="000E1A5F">
        <w:rPr>
          <w:lang w:val="en-GB"/>
          <w:rPrChange w:id="4110" w:author="Dioguardi, Fabio" w:date="2018-10-23T11:24:00Z">
            <w:rPr/>
          </w:rPrChange>
        </w:rPr>
        <w:t>“Calibration”</w:t>
      </w:r>
      <w:bookmarkEnd w:id="4106"/>
      <w:bookmarkEnd w:id="4108"/>
      <w:bookmarkEnd w:id="4109"/>
    </w:p>
    <w:p w14:paraId="15A2F277" w14:textId="77777777" w:rsidR="00436533" w:rsidRPr="000E1A5F" w:rsidRDefault="00436533" w:rsidP="009F201A">
      <w:pPr>
        <w:rPr>
          <w:lang w:val="en-GB"/>
          <w:rPrChange w:id="4111" w:author="Dioguardi, Fabio" w:date="2018-10-23T11:24:00Z">
            <w:rPr/>
          </w:rPrChange>
        </w:rPr>
      </w:pPr>
    </w:p>
    <w:p w14:paraId="35BBBFC6" w14:textId="43F05EBD" w:rsidR="00436533" w:rsidRPr="000E1A5F" w:rsidRDefault="00436533" w:rsidP="009F201A">
      <w:pPr>
        <w:rPr>
          <w:lang w:val="en-GB"/>
          <w:rPrChange w:id="4112" w:author="Dioguardi, Fabio" w:date="2018-10-23T11:24:00Z">
            <w:rPr/>
          </w:rPrChange>
        </w:rPr>
      </w:pPr>
      <w:r w:rsidRPr="000E1A5F">
        <w:rPr>
          <w:lang w:val="en-GB"/>
          <w:rPrChange w:id="4113" w:author="Dioguardi, Fabio" w:date="2018-10-23T11:24:00Z">
            <w:rPr/>
          </w:rPrChange>
        </w:rPr>
        <w:t>FIX offers the possibility to apply a linear correction to</w:t>
      </w:r>
      <w:r w:rsidR="009E7925" w:rsidRPr="000E1A5F">
        <w:rPr>
          <w:lang w:val="en-GB"/>
          <w:rPrChange w:id="4114" w:author="Dioguardi, Fabio" w:date="2018-10-23T11:24:00Z">
            <w:rPr/>
          </w:rPrChange>
        </w:rPr>
        <w:t xml:space="preserve"> the</w:t>
      </w:r>
      <w:r w:rsidRPr="000E1A5F">
        <w:rPr>
          <w:lang w:val="en-GB"/>
          <w:rPrChange w:id="4115" w:author="Dioguardi, Fabio" w:date="2018-10-23T11:24:00Z">
            <w:rPr/>
          </w:rPrChange>
        </w:rPr>
        <w:t xml:space="preserve"> auto-stream plume height data provided by the radar stations. This re-calibration </w:t>
      </w:r>
      <w:r w:rsidR="003F754B" w:rsidRPr="000E1A5F">
        <w:rPr>
          <w:lang w:val="en-GB"/>
          <w:rPrChange w:id="4116" w:author="Dioguardi, Fabio" w:date="2018-10-23T11:24:00Z">
            <w:rPr/>
          </w:rPrChange>
        </w:rPr>
        <w:t xml:space="preserve">of plume heights </w:t>
      </w:r>
      <w:r w:rsidRPr="000E1A5F">
        <w:rPr>
          <w:lang w:val="en-GB"/>
          <w:rPrChange w:id="4117" w:author="Dioguardi, Fabio" w:date="2018-10-23T11:24:00Z">
            <w:rPr/>
          </w:rPrChange>
        </w:rPr>
        <w:t>could become necessary if e.g. data from a radar sensor shows a systematic offset.</w:t>
      </w:r>
    </w:p>
    <w:p w14:paraId="338D9E18" w14:textId="155BB2CE" w:rsidR="00FD2A67" w:rsidRPr="000E1A5F" w:rsidRDefault="00716D5D" w:rsidP="009F201A">
      <w:pPr>
        <w:rPr>
          <w:lang w:val="en-GB"/>
          <w:rPrChange w:id="4118" w:author="Dioguardi, Fabio" w:date="2018-10-23T11:24:00Z">
            <w:rPr/>
          </w:rPrChange>
        </w:rPr>
      </w:pPr>
      <w:r w:rsidRPr="000E1A5F">
        <w:rPr>
          <w:lang w:val="en-GB"/>
          <w:rPrChange w:id="4119" w:author="Dioguardi, Fabio" w:date="2018-10-23T11:24:00Z">
            <w:rPr/>
          </w:rPrChange>
        </w:rPr>
        <w:t>After</w:t>
      </w:r>
      <w:r w:rsidR="003F754B" w:rsidRPr="000E1A5F">
        <w:rPr>
          <w:lang w:val="en-GB"/>
          <w:rPrChange w:id="4120" w:author="Dioguardi, Fabio" w:date="2018-10-23T11:24:00Z">
            <w:rPr/>
          </w:rPrChange>
        </w:rPr>
        <w:t xml:space="preserve"> opening the “calibration” menu (see </w:t>
      </w:r>
      <w:r w:rsidR="00901AD6" w:rsidRPr="000E1A5F">
        <w:rPr>
          <w:lang w:val="en-GB"/>
          <w:rPrChange w:id="4121" w:author="Dioguardi, Fabio" w:date="2018-10-23T11:24:00Z">
            <w:rPr/>
          </w:rPrChange>
        </w:rPr>
        <w:fldChar w:fldCharType="begin"/>
      </w:r>
      <w:r w:rsidR="00901AD6" w:rsidRPr="000E1A5F">
        <w:rPr>
          <w:lang w:val="en-GB"/>
          <w:rPrChange w:id="4122" w:author="Dioguardi, Fabio" w:date="2018-10-23T11:24:00Z">
            <w:rPr/>
          </w:rPrChange>
        </w:rPr>
        <w:instrText xml:space="preserve"> REF _Ref482276541 \h </w:instrText>
      </w:r>
      <w:r w:rsidR="00901AD6" w:rsidRPr="000E1A5F">
        <w:rPr>
          <w:lang w:val="en-GB"/>
          <w:rPrChange w:id="4123" w:author="Dioguardi, Fabio" w:date="2018-10-23T11:24:00Z">
            <w:rPr/>
          </w:rPrChange>
        </w:rPr>
      </w:r>
      <w:r w:rsidR="00901AD6" w:rsidRPr="000E1A5F">
        <w:rPr>
          <w:lang w:val="en-GB"/>
          <w:rPrChange w:id="4124" w:author="Dioguardi, Fabio" w:date="2018-10-23T11:24:00Z">
            <w:rPr/>
          </w:rPrChange>
        </w:rPr>
        <w:fldChar w:fldCharType="separate"/>
      </w:r>
      <w:r w:rsidR="00DE7C99" w:rsidRPr="000E1A5F">
        <w:rPr>
          <w:lang w:val="en-GB"/>
          <w:rPrChange w:id="4125" w:author="Dioguardi, Fabio" w:date="2018-10-23T11:24:00Z">
            <w:rPr/>
          </w:rPrChange>
        </w:rPr>
        <w:t xml:space="preserve">Figure </w:t>
      </w:r>
      <w:r w:rsidR="00DE7C99" w:rsidRPr="000E1A5F">
        <w:rPr>
          <w:noProof/>
          <w:lang w:val="en-GB"/>
          <w:rPrChange w:id="4126" w:author="Dioguardi, Fabio" w:date="2018-10-23T11:24:00Z">
            <w:rPr>
              <w:noProof/>
            </w:rPr>
          </w:rPrChange>
        </w:rPr>
        <w:t>20</w:t>
      </w:r>
      <w:r w:rsidR="00901AD6" w:rsidRPr="000E1A5F">
        <w:rPr>
          <w:lang w:val="en-GB"/>
          <w:rPrChange w:id="4127" w:author="Dioguardi, Fabio" w:date="2018-10-23T11:24:00Z">
            <w:rPr/>
          </w:rPrChange>
        </w:rPr>
        <w:fldChar w:fldCharType="end"/>
      </w:r>
      <w:r w:rsidR="003F754B" w:rsidRPr="000E1A5F">
        <w:rPr>
          <w:lang w:val="en-GB"/>
          <w:rPrChange w:id="4128" w:author="Dioguardi, Fabio" w:date="2018-10-23T11:24:00Z">
            <w:rPr/>
          </w:rPrChange>
        </w:rPr>
        <w:t>)</w:t>
      </w:r>
      <w:r w:rsidRPr="000E1A5F">
        <w:rPr>
          <w:lang w:val="en-GB"/>
          <w:rPrChange w:id="4129" w:author="Dioguardi, Fabio" w:date="2018-10-23T11:24:00Z">
            <w:rPr/>
          </w:rPrChange>
        </w:rPr>
        <w:t xml:space="preserve"> by clicking </w:t>
      </w:r>
      <w:r w:rsidR="00F20F4C" w:rsidRPr="000E1A5F">
        <w:rPr>
          <w:lang w:val="en-GB"/>
          <w:rPrChange w:id="4130" w:author="Dioguardi, Fabio" w:date="2018-10-23T11:24:00Z">
            <w:rPr/>
          </w:rPrChange>
        </w:rPr>
        <w:t xml:space="preserve">on </w:t>
      </w:r>
      <w:r w:rsidRPr="000E1A5F">
        <w:rPr>
          <w:lang w:val="en-GB"/>
          <w:rPrChange w:id="4131" w:author="Dioguardi, Fabio" w:date="2018-10-23T11:24:00Z">
            <w:rPr/>
          </w:rPrChange>
        </w:rPr>
        <w:t xml:space="preserve">the “Calibration” button within the </w:t>
      </w:r>
      <w:r w:rsidR="00F20F4C" w:rsidRPr="000E1A5F">
        <w:rPr>
          <w:lang w:val="en-GB"/>
          <w:rPrChange w:id="4132" w:author="Dioguardi, Fabio" w:date="2018-10-23T11:24:00Z">
            <w:rPr/>
          </w:rPrChange>
        </w:rPr>
        <w:t>“</w:t>
      </w:r>
      <w:r w:rsidRPr="000E1A5F">
        <w:rPr>
          <w:lang w:val="en-GB"/>
          <w:rPrChange w:id="4133" w:author="Dioguardi, Fabio" w:date="2018-10-23T11:24:00Z">
            <w:rPr/>
          </w:rPrChange>
        </w:rPr>
        <w:t>FOXI control panels</w:t>
      </w:r>
      <w:r w:rsidR="00F20F4C" w:rsidRPr="000E1A5F">
        <w:rPr>
          <w:lang w:val="en-GB"/>
          <w:rPrChange w:id="4134" w:author="Dioguardi, Fabio" w:date="2018-10-23T11:24:00Z">
            <w:rPr/>
          </w:rPrChange>
        </w:rPr>
        <w:t>”</w:t>
      </w:r>
      <w:r w:rsidRPr="000E1A5F">
        <w:rPr>
          <w:lang w:val="en-GB"/>
          <w:rPrChange w:id="4135" w:author="Dioguardi, Fabio" w:date="2018-10-23T11:24:00Z">
            <w:rPr/>
          </w:rPrChange>
        </w:rPr>
        <w:t xml:space="preserve"> section </w:t>
      </w:r>
      <w:r w:rsidR="00F20F4C" w:rsidRPr="000E1A5F">
        <w:rPr>
          <w:lang w:val="en-GB"/>
          <w:rPrChange w:id="4136" w:author="Dioguardi, Fabio" w:date="2018-10-23T11:24:00Z">
            <w:rPr/>
          </w:rPrChange>
        </w:rPr>
        <w:t>of</w:t>
      </w:r>
      <w:r w:rsidRPr="000E1A5F">
        <w:rPr>
          <w:lang w:val="en-GB"/>
          <w:rPrChange w:id="4137" w:author="Dioguardi, Fabio" w:date="2018-10-23T11:24:00Z">
            <w:rPr/>
          </w:rPrChange>
        </w:rPr>
        <w:t xml:space="preserve"> the </w:t>
      </w:r>
      <w:r w:rsidR="006A363A" w:rsidRPr="000E1A5F">
        <w:rPr>
          <w:lang w:val="en-GB"/>
          <w:rPrChange w:id="4138" w:author="Dioguardi, Fabio" w:date="2018-10-23T11:24:00Z">
            <w:rPr/>
          </w:rPrChange>
        </w:rPr>
        <w:t>Operation Control Board</w:t>
      </w:r>
      <w:r w:rsidR="003F754B" w:rsidRPr="000E1A5F">
        <w:rPr>
          <w:lang w:val="en-GB"/>
          <w:rPrChange w:id="4139" w:author="Dioguardi, Fabio" w:date="2018-10-23T11:24:00Z">
            <w:rPr/>
          </w:rPrChange>
        </w:rPr>
        <w:t xml:space="preserve">, the operator can specify the </w:t>
      </w:r>
      <w:r w:rsidR="003F754B" w:rsidRPr="000E1A5F">
        <w:rPr>
          <w:b/>
          <w:lang w:val="en-GB"/>
          <w:rPrChange w:id="4140" w:author="Dioguardi, Fabio" w:date="2018-10-23T11:24:00Z">
            <w:rPr>
              <w:b/>
            </w:rPr>
          </w:rPrChange>
        </w:rPr>
        <w:t xml:space="preserve">offset </w:t>
      </w:r>
      <w:r w:rsidR="003F754B" w:rsidRPr="000E1A5F">
        <w:rPr>
          <w:b/>
          <w:i/>
          <w:lang w:val="en-GB"/>
          <w:rPrChange w:id="4141" w:author="Dioguardi, Fabio" w:date="2018-10-23T11:24:00Z">
            <w:rPr>
              <w:b/>
              <w:i/>
            </w:rPr>
          </w:rPrChange>
        </w:rPr>
        <w:t>A</w:t>
      </w:r>
      <w:r w:rsidR="003F754B" w:rsidRPr="000E1A5F">
        <w:rPr>
          <w:lang w:val="en-GB"/>
          <w:rPrChange w:id="4142" w:author="Dioguardi, Fabio" w:date="2018-10-23T11:24:00Z">
            <w:rPr/>
          </w:rPrChange>
        </w:rPr>
        <w:t xml:space="preserve"> (in km) and the calibration factor </w:t>
      </w:r>
      <w:r w:rsidR="003F754B" w:rsidRPr="000E1A5F">
        <w:rPr>
          <w:b/>
          <w:lang w:val="en-GB"/>
          <w:rPrChange w:id="4143" w:author="Dioguardi, Fabio" w:date="2018-10-23T11:24:00Z">
            <w:rPr>
              <w:b/>
            </w:rPr>
          </w:rPrChange>
        </w:rPr>
        <w:t>“</w:t>
      </w:r>
      <w:proofErr w:type="spellStart"/>
      <w:r w:rsidR="003F754B" w:rsidRPr="000E1A5F">
        <w:rPr>
          <w:b/>
          <w:lang w:val="en-GB"/>
          <w:rPrChange w:id="4144" w:author="Dioguardi, Fabio" w:date="2018-10-23T11:24:00Z">
            <w:rPr>
              <w:b/>
            </w:rPr>
          </w:rPrChange>
        </w:rPr>
        <w:t>cal.f</w:t>
      </w:r>
      <w:proofErr w:type="spellEnd"/>
      <w:r w:rsidR="003F754B" w:rsidRPr="000E1A5F">
        <w:rPr>
          <w:b/>
          <w:lang w:val="en-GB"/>
          <w:rPrChange w:id="4145" w:author="Dioguardi, Fabio" w:date="2018-10-23T11:24:00Z">
            <w:rPr>
              <w:b/>
            </w:rPr>
          </w:rPrChange>
        </w:rPr>
        <w:t xml:space="preserve">.” </w:t>
      </w:r>
      <w:r w:rsidR="003F754B" w:rsidRPr="000E1A5F">
        <w:rPr>
          <w:b/>
          <w:i/>
          <w:lang w:val="en-GB"/>
          <w:rPrChange w:id="4146" w:author="Dioguardi, Fabio" w:date="2018-10-23T11:24:00Z">
            <w:rPr>
              <w:b/>
              <w:i/>
            </w:rPr>
          </w:rPrChange>
        </w:rPr>
        <w:t>B</w:t>
      </w:r>
      <w:r w:rsidR="003F754B" w:rsidRPr="000E1A5F">
        <w:rPr>
          <w:lang w:val="en-GB"/>
          <w:rPrChange w:id="4147" w:author="Dioguardi, Fabio" w:date="2018-10-23T11:24:00Z">
            <w:rPr/>
          </w:rPrChange>
        </w:rPr>
        <w:t xml:space="preserve"> for each of the </w:t>
      </w:r>
      <w:r w:rsidR="00901AD6" w:rsidRPr="000E1A5F">
        <w:rPr>
          <w:lang w:val="en-GB"/>
          <w:rPrChange w:id="4148" w:author="Dioguardi, Fabio" w:date="2018-10-23T11:24:00Z">
            <w:rPr/>
          </w:rPrChange>
        </w:rPr>
        <w:t xml:space="preserve">radar </w:t>
      </w:r>
      <w:r w:rsidR="003F754B" w:rsidRPr="000E1A5F">
        <w:rPr>
          <w:lang w:val="en-GB"/>
          <w:rPrChange w:id="4149" w:author="Dioguardi, Fabio" w:date="2018-10-23T11:24:00Z">
            <w:rPr/>
          </w:rPrChange>
        </w:rPr>
        <w:t>sensors.</w:t>
      </w:r>
      <w:r w:rsidR="00901AD6" w:rsidRPr="000E1A5F">
        <w:rPr>
          <w:lang w:val="en-GB"/>
          <w:rPrChange w:id="4150" w:author="Dioguardi, Fabio" w:date="2018-10-23T11:24:00Z">
            <w:rPr/>
          </w:rPrChange>
        </w:rPr>
        <w:t xml:space="preserve"> Radar sensor channels which are not assigned are marked by “</w:t>
      </w:r>
      <w:proofErr w:type="spellStart"/>
      <w:r w:rsidR="00901AD6" w:rsidRPr="000E1A5F">
        <w:rPr>
          <w:lang w:val="en-GB"/>
          <w:rPrChange w:id="4151" w:author="Dioguardi, Fabio" w:date="2018-10-23T11:24:00Z">
            <w:rPr/>
          </w:rPrChange>
        </w:rPr>
        <w:t>n.a</w:t>
      </w:r>
      <w:proofErr w:type="spellEnd"/>
      <w:r w:rsidR="00901AD6" w:rsidRPr="000E1A5F">
        <w:rPr>
          <w:lang w:val="en-GB"/>
          <w:rPrChange w:id="4152" w:author="Dioguardi, Fabio" w:date="2018-10-23T11:24:00Z">
            <w:rPr/>
          </w:rPrChange>
        </w:rPr>
        <w:t>.</w:t>
      </w:r>
      <w:proofErr w:type="gramStart"/>
      <w:r w:rsidR="00901AD6" w:rsidRPr="000E1A5F">
        <w:rPr>
          <w:lang w:val="en-GB"/>
          <w:rPrChange w:id="4153" w:author="Dioguardi, Fabio" w:date="2018-10-23T11:24:00Z">
            <w:rPr/>
          </w:rPrChange>
        </w:rPr>
        <w:t>”.</w:t>
      </w:r>
      <w:proofErr w:type="gramEnd"/>
      <w:r w:rsidR="00901AD6" w:rsidRPr="000E1A5F">
        <w:rPr>
          <w:lang w:val="en-GB"/>
          <w:rPrChange w:id="4154" w:author="Dioguardi, Fabio" w:date="2018-10-23T11:24:00Z">
            <w:rPr/>
          </w:rPrChange>
        </w:rPr>
        <w:t xml:space="preserve"> </w:t>
      </w:r>
      <w:r w:rsidR="00F20F4C" w:rsidRPr="000E1A5F">
        <w:rPr>
          <w:lang w:val="en-GB"/>
          <w:rPrChange w:id="4155" w:author="Dioguardi, Fabio" w:date="2018-10-23T11:24:00Z">
            <w:rPr/>
          </w:rPrChange>
        </w:rPr>
        <w:t xml:space="preserve"> </w:t>
      </w:r>
    </w:p>
    <w:p w14:paraId="246C0288" w14:textId="77777777" w:rsidR="00901AD6" w:rsidRPr="000E1A5F" w:rsidRDefault="00901AD6" w:rsidP="009F201A">
      <w:pPr>
        <w:rPr>
          <w:lang w:val="en-GB"/>
          <w:rPrChange w:id="4156" w:author="Dioguardi, Fabio" w:date="2018-10-23T11:24:00Z">
            <w:rPr/>
          </w:rPrChange>
        </w:rPr>
      </w:pPr>
    </w:p>
    <w:p w14:paraId="5A0BAB28" w14:textId="77777777" w:rsidR="00901AD6" w:rsidRPr="000E1A5F" w:rsidRDefault="00F20F4C" w:rsidP="00901AD6">
      <w:pPr>
        <w:keepNext/>
        <w:jc w:val="center"/>
        <w:rPr>
          <w:lang w:val="en-GB"/>
          <w:rPrChange w:id="4157" w:author="Dioguardi, Fabio" w:date="2018-10-23T11:24:00Z">
            <w:rPr/>
          </w:rPrChange>
        </w:rPr>
      </w:pPr>
      <w:r w:rsidRPr="000E1A5F">
        <w:rPr>
          <w:noProof/>
          <w:lang w:val="en-GB" w:eastAsia="en-GB"/>
        </w:rPr>
        <w:drawing>
          <wp:inline distT="0" distB="0" distL="0" distR="0" wp14:anchorId="67081533" wp14:editId="6126B148">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2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05DA3687" w14:textId="2C40E140" w:rsidR="00F20F4C" w:rsidRPr="000E1A5F" w:rsidRDefault="00901AD6" w:rsidP="00901AD6">
      <w:pPr>
        <w:pStyle w:val="Caption"/>
        <w:jc w:val="center"/>
        <w:rPr>
          <w:lang w:val="en-GB"/>
          <w:rPrChange w:id="4158" w:author="Dioguardi, Fabio" w:date="2018-10-23T11:24:00Z">
            <w:rPr/>
          </w:rPrChange>
        </w:rPr>
      </w:pPr>
      <w:bookmarkStart w:id="4159" w:name="_Ref482276541"/>
      <w:r w:rsidRPr="000E1A5F">
        <w:rPr>
          <w:lang w:val="en-GB"/>
          <w:rPrChange w:id="4160" w:author="Dioguardi, Fabio" w:date="2018-10-23T11:24:00Z">
            <w:rPr/>
          </w:rPrChange>
        </w:rPr>
        <w:t xml:space="preserve">Figure </w:t>
      </w:r>
      <w:r w:rsidRPr="000E1A5F">
        <w:rPr>
          <w:lang w:val="en-GB"/>
          <w:rPrChange w:id="4161" w:author="Dioguardi, Fabio" w:date="2018-10-23T11:24:00Z">
            <w:rPr/>
          </w:rPrChange>
        </w:rPr>
        <w:fldChar w:fldCharType="begin"/>
      </w:r>
      <w:r w:rsidRPr="000E1A5F">
        <w:rPr>
          <w:lang w:val="en-GB"/>
          <w:rPrChange w:id="4162" w:author="Dioguardi, Fabio" w:date="2018-10-23T11:24:00Z">
            <w:rPr/>
          </w:rPrChange>
        </w:rPr>
        <w:instrText xml:space="preserve"> SEQ Figure \* ARABIC </w:instrText>
      </w:r>
      <w:r w:rsidRPr="000E1A5F">
        <w:rPr>
          <w:lang w:val="en-GB"/>
          <w:rPrChange w:id="4163" w:author="Dioguardi, Fabio" w:date="2018-10-23T11:24:00Z">
            <w:rPr/>
          </w:rPrChange>
        </w:rPr>
        <w:fldChar w:fldCharType="separate"/>
      </w:r>
      <w:r w:rsidR="00DE7C99" w:rsidRPr="000E1A5F">
        <w:rPr>
          <w:noProof/>
          <w:lang w:val="en-GB"/>
          <w:rPrChange w:id="4164" w:author="Dioguardi, Fabio" w:date="2018-10-23T11:24:00Z">
            <w:rPr>
              <w:noProof/>
            </w:rPr>
          </w:rPrChange>
        </w:rPr>
        <w:t>20</w:t>
      </w:r>
      <w:r w:rsidRPr="000E1A5F">
        <w:rPr>
          <w:lang w:val="en-GB"/>
          <w:rPrChange w:id="4165" w:author="Dioguardi, Fabio" w:date="2018-10-23T11:24:00Z">
            <w:rPr/>
          </w:rPrChange>
        </w:rPr>
        <w:fldChar w:fldCharType="end"/>
      </w:r>
      <w:bookmarkEnd w:id="4159"/>
      <w:r w:rsidRPr="000E1A5F">
        <w:rPr>
          <w:lang w:val="en-GB"/>
          <w:rPrChange w:id="4166" w:author="Dioguardi, Fabio" w:date="2018-10-23T11:24:00Z">
            <w:rPr/>
          </w:rPrChange>
        </w:rPr>
        <w:t>: Radar calibration window</w:t>
      </w:r>
    </w:p>
    <w:p w14:paraId="1F6A81CE" w14:textId="77777777" w:rsidR="00F20F4C" w:rsidRPr="000E1A5F" w:rsidRDefault="00F20F4C" w:rsidP="009F201A">
      <w:pPr>
        <w:rPr>
          <w:lang w:val="en-GB"/>
          <w:rPrChange w:id="4167" w:author="Dioguardi, Fabio" w:date="2018-10-23T11:24:00Z">
            <w:rPr/>
          </w:rPrChange>
        </w:rPr>
      </w:pPr>
    </w:p>
    <w:p w14:paraId="6B12F073" w14:textId="3B49FBE0" w:rsidR="00F20F4C" w:rsidRPr="000E1A5F" w:rsidRDefault="003F754B" w:rsidP="009F201A">
      <w:pPr>
        <w:rPr>
          <w:lang w:val="en-GB"/>
          <w:rPrChange w:id="4168" w:author="Dioguardi, Fabio" w:date="2018-10-23T11:24:00Z">
            <w:rPr/>
          </w:rPrChange>
        </w:rPr>
      </w:pPr>
      <w:r w:rsidRPr="000E1A5F">
        <w:rPr>
          <w:lang w:val="en-GB"/>
          <w:rPrChange w:id="4169" w:author="Dioguardi, Fabio" w:date="2018-10-23T11:24:00Z">
            <w:rPr/>
          </w:rPrChange>
        </w:rPr>
        <w:t>FOXI considers these calibration parameters when importing the plume heights of the</w:t>
      </w:r>
      <w:r w:rsidR="00F20F4C" w:rsidRPr="000E1A5F">
        <w:rPr>
          <w:lang w:val="en-GB"/>
          <w:rPrChange w:id="4170" w:author="Dioguardi, Fabio" w:date="2018-10-23T11:24:00Z">
            <w:rPr/>
          </w:rPrChange>
        </w:rPr>
        <w:t xml:space="preserve"> </w:t>
      </w:r>
      <w:r w:rsidR="009E7925" w:rsidRPr="000E1A5F">
        <w:rPr>
          <w:lang w:val="en-GB"/>
          <w:rPrChange w:id="4171" w:author="Dioguardi, Fabio" w:date="2018-10-23T11:24:00Z">
            <w:rPr/>
          </w:rPrChange>
        </w:rPr>
        <w:t xml:space="preserve">corresponding </w:t>
      </w:r>
      <w:r w:rsidRPr="000E1A5F">
        <w:rPr>
          <w:lang w:val="en-GB"/>
          <w:rPrChange w:id="4172" w:author="Dioguardi, Fabio" w:date="2018-10-23T11:24:00Z">
            <w:rPr/>
          </w:rPrChange>
        </w:rPr>
        <w:t xml:space="preserve">sources </w:t>
      </w:r>
      <w:r w:rsidR="00F20F4C" w:rsidRPr="000E1A5F">
        <w:rPr>
          <w:lang w:val="en-GB"/>
          <w:rPrChange w:id="4173" w:author="Dioguardi, Fabio" w:date="2018-10-23T11:24:00Z">
            <w:rPr/>
          </w:rPrChange>
        </w:rPr>
        <w:t>via</w:t>
      </w:r>
      <w:r w:rsidRPr="000E1A5F">
        <w:rPr>
          <w:lang w:val="en-GB"/>
          <w:rPrChange w:id="4174" w:author="Dioguardi, Fabio" w:date="2018-10-23T11:24:00Z">
            <w:rPr/>
          </w:rPrChange>
        </w:rPr>
        <w:t xml:space="preserve"> </w:t>
      </w:r>
      <w:r w:rsidR="00F20F4C" w:rsidRPr="000E1A5F">
        <w:rPr>
          <w:lang w:val="en-GB"/>
          <w:rPrChange w:id="4175" w:author="Dioguardi, Fabio" w:date="2018-10-23T11:24:00Z">
            <w:rPr/>
          </w:rPrChange>
        </w:rPr>
        <w:t>an</w:t>
      </w:r>
      <w:r w:rsidRPr="000E1A5F">
        <w:rPr>
          <w:lang w:val="en-GB"/>
          <w:rPrChange w:id="4176" w:author="Dioguardi, Fabio" w:date="2018-10-23T11:24:00Z">
            <w:rPr/>
          </w:rPrChange>
        </w:rPr>
        <w:t xml:space="preserve"> auto-stream channel</w:t>
      </w:r>
      <w:r w:rsidR="00F20F4C" w:rsidRPr="000E1A5F">
        <w:rPr>
          <w:lang w:val="en-GB"/>
          <w:rPrChange w:id="4177" w:author="Dioguardi, Fabio" w:date="2018-10-23T11:24:00Z">
            <w:rPr/>
          </w:rPrChange>
        </w:rPr>
        <w:t xml:space="preserve"> </w:t>
      </w:r>
      <w:r w:rsidR="00CD42AA" w:rsidRPr="000E1A5F">
        <w:rPr>
          <w:lang w:val="en-GB"/>
          <w:rPrChange w:id="4178" w:author="Dioguardi, Fabio" w:date="2018-10-23T11:24:00Z">
            <w:rPr/>
          </w:rPrChange>
        </w:rPr>
        <w:t xml:space="preserve">by </w:t>
      </w:r>
      <w:r w:rsidR="00F20F4C" w:rsidRPr="000E1A5F">
        <w:rPr>
          <w:lang w:val="en-GB"/>
          <w:rPrChange w:id="4179" w:author="Dioguardi, Fabio" w:date="2018-10-23T11:24:00Z">
            <w:rPr/>
          </w:rPrChange>
        </w:rPr>
        <w:t>appl</w:t>
      </w:r>
      <w:r w:rsidR="00CD42AA" w:rsidRPr="000E1A5F">
        <w:rPr>
          <w:lang w:val="en-GB"/>
          <w:rPrChange w:id="4180" w:author="Dioguardi, Fabio" w:date="2018-10-23T11:24:00Z">
            <w:rPr/>
          </w:rPrChange>
        </w:rPr>
        <w:t>ying</w:t>
      </w:r>
      <w:r w:rsidRPr="000E1A5F">
        <w:rPr>
          <w:lang w:val="en-GB"/>
          <w:rPrChange w:id="4181" w:author="Dioguardi, Fabio" w:date="2018-10-23T11:24:00Z">
            <w:rPr/>
          </w:rPrChange>
        </w:rPr>
        <w:t xml:space="preserve"> </w:t>
      </w:r>
    </w:p>
    <w:p w14:paraId="22FDBC8F" w14:textId="3D391CDE" w:rsidR="00CD42AA" w:rsidRPr="000E1A5F" w:rsidRDefault="00952DB0" w:rsidP="00CD42AA">
      <w:pPr>
        <w:ind w:left="3600"/>
        <w:rPr>
          <w:lang w:val="en-GB"/>
          <w:rPrChange w:id="4182" w:author="Dioguardi, Fabio" w:date="2018-10-23T11:24:00Z">
            <w:rPr/>
          </w:rPrChange>
        </w:rPr>
      </w:pPr>
      <w:r w:rsidRPr="000E1A5F">
        <w:rPr>
          <w:noProof/>
          <w:position w:val="-6"/>
          <w:lang w:val="en-GB" w:eastAsia="en-GB"/>
        </w:rPr>
        <w:drawing>
          <wp:inline distT="0" distB="0" distL="0" distR="0" wp14:anchorId="0E20FFB0" wp14:editId="5FE05C13">
            <wp:extent cx="848995" cy="173990"/>
            <wp:effectExtent l="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995" cy="173990"/>
                    </a:xfrm>
                    <a:prstGeom prst="rect">
                      <a:avLst/>
                    </a:prstGeom>
                    <a:noFill/>
                    <a:ln>
                      <a:noFill/>
                    </a:ln>
                  </pic:spPr>
                </pic:pic>
              </a:graphicData>
            </a:graphic>
          </wp:inline>
        </w:drawing>
      </w:r>
      <w:r w:rsidR="00CD42AA" w:rsidRPr="000E1A5F">
        <w:rPr>
          <w:lang w:val="en-GB"/>
          <w:rPrChange w:id="4183" w:author="Dioguardi, Fabio" w:date="2018-10-23T11:24:00Z">
            <w:rPr/>
          </w:rPrChange>
        </w:rPr>
        <w:t xml:space="preserve"> </w:t>
      </w:r>
      <w:r w:rsidR="00CD42AA" w:rsidRPr="000E1A5F">
        <w:rPr>
          <w:lang w:val="en-GB"/>
          <w:rPrChange w:id="4184" w:author="Dioguardi, Fabio" w:date="2018-10-23T11:24:00Z">
            <w:rPr/>
          </w:rPrChange>
        </w:rPr>
        <w:tab/>
      </w:r>
      <w:r w:rsidR="00CD42AA" w:rsidRPr="000E1A5F">
        <w:rPr>
          <w:lang w:val="en-GB"/>
          <w:rPrChange w:id="4185" w:author="Dioguardi, Fabio" w:date="2018-10-23T11:24:00Z">
            <w:rPr/>
          </w:rPrChange>
        </w:rPr>
        <w:tab/>
      </w:r>
      <w:r w:rsidR="00CD42AA" w:rsidRPr="000E1A5F">
        <w:rPr>
          <w:lang w:val="en-GB"/>
          <w:rPrChange w:id="4186" w:author="Dioguardi, Fabio" w:date="2018-10-23T11:24:00Z">
            <w:rPr/>
          </w:rPrChange>
        </w:rPr>
        <w:tab/>
      </w:r>
      <w:r w:rsidR="00CD42AA" w:rsidRPr="000E1A5F">
        <w:rPr>
          <w:lang w:val="en-GB"/>
          <w:rPrChange w:id="4187" w:author="Dioguardi, Fabio" w:date="2018-10-23T11:24:00Z">
            <w:rPr/>
          </w:rPrChange>
        </w:rPr>
        <w:tab/>
        <w:t>(1)</w:t>
      </w:r>
    </w:p>
    <w:p w14:paraId="559E22C7" w14:textId="1DA35A1D" w:rsidR="009F201A" w:rsidRPr="000E1A5F" w:rsidRDefault="00CD42AA" w:rsidP="00A03DB5">
      <w:pPr>
        <w:rPr>
          <w:lang w:val="en-GB"/>
          <w:rPrChange w:id="4188" w:author="Dioguardi, Fabio" w:date="2018-10-23T11:24:00Z">
            <w:rPr/>
          </w:rPrChange>
        </w:rPr>
      </w:pPr>
      <w:proofErr w:type="gramStart"/>
      <w:r w:rsidRPr="000E1A5F">
        <w:rPr>
          <w:lang w:val="en-GB"/>
          <w:rPrChange w:id="4189" w:author="Dioguardi, Fabio" w:date="2018-10-23T11:24:00Z">
            <w:rPr/>
          </w:rPrChange>
        </w:rPr>
        <w:t>where</w:t>
      </w:r>
      <w:proofErr w:type="gramEnd"/>
      <w:r w:rsidRPr="000E1A5F">
        <w:rPr>
          <w:lang w:val="en-GB"/>
          <w:rPrChange w:id="4190" w:author="Dioguardi, Fabio" w:date="2018-10-23T11:24:00Z">
            <w:rPr/>
          </w:rPrChange>
        </w:rPr>
        <w:t xml:space="preserve"> </w:t>
      </w:r>
      <w:r w:rsidRPr="000E1A5F">
        <w:rPr>
          <w:i/>
          <w:lang w:val="en-GB"/>
          <w:rPrChange w:id="4191" w:author="Dioguardi, Fabio" w:date="2018-10-23T11:24:00Z">
            <w:rPr>
              <w:i/>
            </w:rPr>
          </w:rPrChange>
        </w:rPr>
        <w:t>H</w:t>
      </w:r>
      <w:r w:rsidRPr="000E1A5F">
        <w:rPr>
          <w:lang w:val="en-GB"/>
          <w:rPrChange w:id="4192" w:author="Dioguardi, Fabio" w:date="2018-10-23T11:24:00Z">
            <w:rPr/>
          </w:rPrChange>
        </w:rPr>
        <w:t xml:space="preserve"> and </w:t>
      </w:r>
      <w:r w:rsidRPr="000E1A5F">
        <w:rPr>
          <w:i/>
          <w:lang w:val="en-GB"/>
          <w:rPrChange w:id="4193" w:author="Dioguardi, Fabio" w:date="2018-10-23T11:24:00Z">
            <w:rPr>
              <w:i/>
            </w:rPr>
          </w:rPrChange>
        </w:rPr>
        <w:t>h</w:t>
      </w:r>
      <w:r w:rsidRPr="000E1A5F">
        <w:rPr>
          <w:lang w:val="en-GB"/>
          <w:rPrChange w:id="4194" w:author="Dioguardi, Fabio" w:date="2018-10-23T11:24:00Z">
            <w:rPr/>
          </w:rPrChange>
        </w:rPr>
        <w:t xml:space="preserve"> are the corrected and the original plume height (in km), respectively. If the calibration parameters </w:t>
      </w:r>
      <w:r w:rsidRPr="000E1A5F">
        <w:rPr>
          <w:i/>
          <w:lang w:val="en-GB"/>
          <w:rPrChange w:id="4195" w:author="Dioguardi, Fabio" w:date="2018-10-23T11:24:00Z">
            <w:rPr>
              <w:i/>
            </w:rPr>
          </w:rPrChange>
        </w:rPr>
        <w:t>A</w:t>
      </w:r>
      <w:r w:rsidRPr="000E1A5F">
        <w:rPr>
          <w:lang w:val="en-GB"/>
          <w:rPrChange w:id="4196" w:author="Dioguardi, Fabio" w:date="2018-10-23T11:24:00Z">
            <w:rPr/>
          </w:rPrChange>
        </w:rPr>
        <w:t xml:space="preserve"> and </w:t>
      </w:r>
      <w:r w:rsidRPr="000E1A5F">
        <w:rPr>
          <w:i/>
          <w:lang w:val="en-GB"/>
          <w:rPrChange w:id="4197" w:author="Dioguardi, Fabio" w:date="2018-10-23T11:24:00Z">
            <w:rPr>
              <w:i/>
            </w:rPr>
          </w:rPrChange>
        </w:rPr>
        <w:t>B</w:t>
      </w:r>
      <w:r w:rsidRPr="000E1A5F">
        <w:rPr>
          <w:lang w:val="en-GB"/>
          <w:rPrChange w:id="4198" w:author="Dioguardi, Fabio" w:date="2018-10-23T11:24:00Z">
            <w:rPr/>
          </w:rPrChange>
        </w:rPr>
        <w:t xml:space="preserve"> have not been assigned, the default values are </w:t>
      </w:r>
      <w:r w:rsidR="00DB4FB9" w:rsidRPr="000E1A5F">
        <w:rPr>
          <w:lang w:val="en-GB"/>
          <w:rPrChange w:id="4199" w:author="Dioguardi, Fabio" w:date="2018-10-23T11:24:00Z">
            <w:rPr/>
          </w:rPrChange>
        </w:rPr>
        <w:t>initialized</w:t>
      </w:r>
      <w:r w:rsidRPr="000E1A5F">
        <w:rPr>
          <w:lang w:val="en-GB"/>
          <w:rPrChange w:id="4200" w:author="Dioguardi, Fabio" w:date="2018-10-23T11:24:00Z">
            <w:rPr/>
          </w:rPrChange>
        </w:rPr>
        <w:t xml:space="preserve"> to 0</w:t>
      </w:r>
      <w:r w:rsidR="00DB4FB9" w:rsidRPr="000E1A5F">
        <w:rPr>
          <w:lang w:val="en-GB"/>
          <w:rPrChange w:id="4201" w:author="Dioguardi, Fabio" w:date="2018-10-23T11:24:00Z">
            <w:rPr/>
          </w:rPrChange>
        </w:rPr>
        <w:t xml:space="preserve"> </w:t>
      </w:r>
      <w:r w:rsidRPr="000E1A5F">
        <w:rPr>
          <w:lang w:val="en-GB"/>
          <w:rPrChange w:id="4202" w:author="Dioguardi, Fabio" w:date="2018-10-23T11:24:00Z">
            <w:rPr/>
          </w:rPrChange>
        </w:rPr>
        <w:t xml:space="preserve">km and 1, respectively. </w:t>
      </w:r>
      <w:r w:rsidR="003F754B" w:rsidRPr="000E1A5F">
        <w:rPr>
          <w:lang w:val="en-GB"/>
          <w:rPrChange w:id="4203" w:author="Dioguardi, Fabio" w:date="2018-10-23T11:24:00Z">
            <w:rPr/>
          </w:rPrChange>
        </w:rPr>
        <w:t xml:space="preserve">Note that the manual input channels </w:t>
      </w:r>
      <w:r w:rsidRPr="000E1A5F">
        <w:rPr>
          <w:lang w:val="en-GB"/>
          <w:rPrChange w:id="4204" w:author="Dioguardi, Fabio" w:date="2018-10-23T11:24:00Z">
            <w:rPr/>
          </w:rPrChange>
        </w:rPr>
        <w:t>are</w:t>
      </w:r>
      <w:r w:rsidR="003F754B" w:rsidRPr="000E1A5F">
        <w:rPr>
          <w:lang w:val="en-GB"/>
          <w:rPrChange w:id="4205" w:author="Dioguardi, Fabio" w:date="2018-10-23T11:24:00Z">
            <w:rPr/>
          </w:rPrChange>
        </w:rPr>
        <w:t xml:space="preserve"> not </w:t>
      </w:r>
      <w:r w:rsidR="00F20F4C" w:rsidRPr="000E1A5F">
        <w:rPr>
          <w:lang w:val="en-GB"/>
          <w:rPrChange w:id="4206" w:author="Dioguardi, Fabio" w:date="2018-10-23T11:24:00Z">
            <w:rPr/>
          </w:rPrChange>
        </w:rPr>
        <w:t>affected</w:t>
      </w:r>
      <w:r w:rsidRPr="000E1A5F">
        <w:rPr>
          <w:lang w:val="en-GB"/>
          <w:rPrChange w:id="4207" w:author="Dioguardi, Fabio" w:date="2018-10-23T11:24:00Z">
            <w:rPr/>
          </w:rPrChange>
        </w:rPr>
        <w:t xml:space="preserve"> by these calibrations</w:t>
      </w:r>
      <w:r w:rsidR="00DB4FB9" w:rsidRPr="000E1A5F">
        <w:rPr>
          <w:lang w:val="en-GB"/>
          <w:rPrChange w:id="4208" w:author="Dioguardi, Fabio" w:date="2018-10-23T11:24:00Z">
            <w:rPr/>
          </w:rPrChange>
        </w:rPr>
        <w:t>.</w:t>
      </w:r>
      <w:r w:rsidR="00F20F4C" w:rsidRPr="000E1A5F">
        <w:rPr>
          <w:lang w:val="en-GB"/>
          <w:rPrChange w:id="4209" w:author="Dioguardi, Fabio" w:date="2018-10-23T11:24:00Z">
            <w:rPr/>
          </w:rPrChange>
        </w:rPr>
        <w:t xml:space="preserve"> </w:t>
      </w:r>
    </w:p>
    <w:p w14:paraId="5836050E" w14:textId="73CE55BA" w:rsidR="000B0194" w:rsidRPr="000E1A5F" w:rsidRDefault="00CD42AA" w:rsidP="000B0194">
      <w:pPr>
        <w:rPr>
          <w:lang w:val="en-GB"/>
          <w:rPrChange w:id="4210" w:author="Dioguardi, Fabio" w:date="2018-10-23T11:24:00Z">
            <w:rPr/>
          </w:rPrChange>
        </w:rPr>
      </w:pPr>
      <w:r w:rsidRPr="000E1A5F">
        <w:rPr>
          <w:lang w:val="en-GB"/>
          <w:rPrChange w:id="4211" w:author="Dioguardi, Fabio" w:date="2018-10-23T11:24:00Z">
            <w:rPr/>
          </w:rPrChange>
        </w:rPr>
        <w:t xml:space="preserve">The calibration parameter settings are saved by clicking on the “Confirm” </w:t>
      </w:r>
      <w:r w:rsidR="009F2905" w:rsidRPr="000E1A5F">
        <w:rPr>
          <w:lang w:val="en-GB"/>
          <w:rPrChange w:id="4212" w:author="Dioguardi, Fabio" w:date="2018-10-23T11:24:00Z">
            <w:rPr/>
          </w:rPrChange>
        </w:rPr>
        <w:t xml:space="preserve">button </w:t>
      </w:r>
      <w:r w:rsidRPr="000E1A5F">
        <w:rPr>
          <w:lang w:val="en-GB"/>
          <w:rPrChange w:id="4213" w:author="Dioguardi, Fabio" w:date="2018-10-23T11:24:00Z">
            <w:rPr/>
          </w:rPrChange>
        </w:rPr>
        <w:t>located at the bottom of the menu.</w:t>
      </w:r>
      <w:r w:rsidR="000B0194" w:rsidRPr="000E1A5F">
        <w:rPr>
          <w:lang w:val="en-GB"/>
          <w:rPrChange w:id="4214" w:author="Dioguardi, Fabio" w:date="2018-10-23T11:24:00Z">
            <w:rPr/>
          </w:rPrChange>
        </w:rPr>
        <w:t xml:space="preserve"> FIX confirms the update by returning a list of the updated parameters. For example:</w:t>
      </w:r>
    </w:p>
    <w:p w14:paraId="7FF5F6BC" w14:textId="56B6D58F" w:rsidR="000B0194" w:rsidRPr="000E1A5F" w:rsidRDefault="000B0194" w:rsidP="000B0194">
      <w:pPr>
        <w:ind w:left="2880"/>
        <w:rPr>
          <w:rFonts w:ascii="Courier New" w:hAnsi="Courier New" w:cs="Courier New"/>
          <w:color w:val="006600"/>
          <w:lang w:val="en-GB"/>
          <w:rPrChange w:id="421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16" w:author="Dioguardi, Fabio" w:date="2018-10-23T11:24:00Z">
            <w:rPr>
              <w:rFonts w:ascii="Courier New" w:hAnsi="Courier New" w:cs="Courier New"/>
              <w:color w:val="006600"/>
            </w:rPr>
          </w:rPrChange>
        </w:rPr>
        <w:t>ISKEF offset (A): 0.5</w:t>
      </w:r>
    </w:p>
    <w:p w14:paraId="1A078B53" w14:textId="77777777" w:rsidR="000B0194" w:rsidRPr="000E1A5F" w:rsidRDefault="000B0194" w:rsidP="000B0194">
      <w:pPr>
        <w:ind w:left="2880"/>
        <w:rPr>
          <w:rFonts w:ascii="Courier New" w:hAnsi="Courier New" w:cs="Courier New"/>
          <w:color w:val="006600"/>
          <w:lang w:val="en-GB"/>
          <w:rPrChange w:id="421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18" w:author="Dioguardi, Fabio" w:date="2018-10-23T11:24:00Z">
            <w:rPr>
              <w:rFonts w:ascii="Courier New" w:hAnsi="Courier New" w:cs="Courier New"/>
              <w:color w:val="006600"/>
            </w:rPr>
          </w:rPrChange>
        </w:rPr>
        <w:t xml:space="preserve">ISKEF </w:t>
      </w:r>
      <w:proofErr w:type="spellStart"/>
      <w:r w:rsidRPr="000E1A5F">
        <w:rPr>
          <w:rFonts w:ascii="Courier New" w:hAnsi="Courier New" w:cs="Courier New"/>
          <w:color w:val="006600"/>
          <w:lang w:val="en-GB"/>
          <w:rPrChange w:id="4219" w:author="Dioguardi, Fabio" w:date="2018-10-23T11:24:00Z">
            <w:rPr>
              <w:rFonts w:ascii="Courier New" w:hAnsi="Courier New" w:cs="Courier New"/>
              <w:color w:val="006600"/>
            </w:rPr>
          </w:rPrChange>
        </w:rPr>
        <w:t>cal.factor</w:t>
      </w:r>
      <w:proofErr w:type="spellEnd"/>
      <w:r w:rsidRPr="000E1A5F">
        <w:rPr>
          <w:rFonts w:ascii="Courier New" w:hAnsi="Courier New" w:cs="Courier New"/>
          <w:color w:val="006600"/>
          <w:lang w:val="en-GB"/>
          <w:rPrChange w:id="4220" w:author="Dioguardi, Fabio" w:date="2018-10-23T11:24:00Z">
            <w:rPr>
              <w:rFonts w:ascii="Courier New" w:hAnsi="Courier New" w:cs="Courier New"/>
              <w:color w:val="006600"/>
            </w:rPr>
          </w:rPrChange>
        </w:rPr>
        <w:t xml:space="preserve"> (B): 1.0</w:t>
      </w:r>
    </w:p>
    <w:p w14:paraId="2E78C0E7" w14:textId="77777777" w:rsidR="000B0194" w:rsidRPr="000E1A5F" w:rsidRDefault="000B0194" w:rsidP="000B0194">
      <w:pPr>
        <w:ind w:left="2880"/>
        <w:rPr>
          <w:rFonts w:ascii="Courier New" w:hAnsi="Courier New" w:cs="Courier New"/>
          <w:color w:val="006600"/>
          <w:lang w:val="en-GB"/>
          <w:rPrChange w:id="4221"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22" w:author="Dioguardi, Fabio" w:date="2018-10-23T11:24:00Z">
            <w:rPr>
              <w:rFonts w:ascii="Courier New" w:hAnsi="Courier New" w:cs="Courier New"/>
              <w:color w:val="006600"/>
            </w:rPr>
          </w:rPrChange>
        </w:rPr>
        <w:t>ISEGS offset (A): 0.0</w:t>
      </w:r>
    </w:p>
    <w:p w14:paraId="698D17E9" w14:textId="77777777" w:rsidR="000B0194" w:rsidRPr="000E1A5F" w:rsidRDefault="000B0194" w:rsidP="000B0194">
      <w:pPr>
        <w:ind w:left="2880"/>
        <w:rPr>
          <w:rFonts w:ascii="Courier New" w:hAnsi="Courier New" w:cs="Courier New"/>
          <w:color w:val="006600"/>
          <w:lang w:val="en-GB"/>
          <w:rPrChange w:id="422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24" w:author="Dioguardi, Fabio" w:date="2018-10-23T11:24:00Z">
            <w:rPr>
              <w:rFonts w:ascii="Courier New" w:hAnsi="Courier New" w:cs="Courier New"/>
              <w:color w:val="006600"/>
            </w:rPr>
          </w:rPrChange>
        </w:rPr>
        <w:t xml:space="preserve">ISEGS </w:t>
      </w:r>
      <w:proofErr w:type="spellStart"/>
      <w:r w:rsidRPr="000E1A5F">
        <w:rPr>
          <w:rFonts w:ascii="Courier New" w:hAnsi="Courier New" w:cs="Courier New"/>
          <w:color w:val="006600"/>
          <w:lang w:val="en-GB"/>
          <w:rPrChange w:id="4225" w:author="Dioguardi, Fabio" w:date="2018-10-23T11:24:00Z">
            <w:rPr>
              <w:rFonts w:ascii="Courier New" w:hAnsi="Courier New" w:cs="Courier New"/>
              <w:color w:val="006600"/>
            </w:rPr>
          </w:rPrChange>
        </w:rPr>
        <w:t>cal.factor</w:t>
      </w:r>
      <w:proofErr w:type="spellEnd"/>
      <w:r w:rsidRPr="000E1A5F">
        <w:rPr>
          <w:rFonts w:ascii="Courier New" w:hAnsi="Courier New" w:cs="Courier New"/>
          <w:color w:val="006600"/>
          <w:lang w:val="en-GB"/>
          <w:rPrChange w:id="4226" w:author="Dioguardi, Fabio" w:date="2018-10-23T11:24:00Z">
            <w:rPr>
              <w:rFonts w:ascii="Courier New" w:hAnsi="Courier New" w:cs="Courier New"/>
              <w:color w:val="006600"/>
            </w:rPr>
          </w:rPrChange>
        </w:rPr>
        <w:t xml:space="preserve"> (B): 1.0</w:t>
      </w:r>
    </w:p>
    <w:p w14:paraId="64DB361C" w14:textId="77777777" w:rsidR="000B0194" w:rsidRPr="000E1A5F" w:rsidRDefault="000B0194" w:rsidP="000B0194">
      <w:pPr>
        <w:ind w:left="2880"/>
        <w:rPr>
          <w:rFonts w:ascii="Courier New" w:hAnsi="Courier New" w:cs="Courier New"/>
          <w:color w:val="006600"/>
          <w:lang w:val="en-GB"/>
          <w:rPrChange w:id="422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28" w:author="Dioguardi, Fabio" w:date="2018-10-23T11:24:00Z">
            <w:rPr>
              <w:rFonts w:ascii="Courier New" w:hAnsi="Courier New" w:cs="Courier New"/>
              <w:color w:val="006600"/>
            </w:rPr>
          </w:rPrChange>
        </w:rPr>
        <w:t>ISX1 offset (A): 0.0</w:t>
      </w:r>
    </w:p>
    <w:p w14:paraId="48B7C2A9" w14:textId="77777777" w:rsidR="000B0194" w:rsidRPr="000E1A5F" w:rsidRDefault="000B0194" w:rsidP="000B0194">
      <w:pPr>
        <w:ind w:left="2880"/>
        <w:rPr>
          <w:rFonts w:ascii="Courier New" w:hAnsi="Courier New" w:cs="Courier New"/>
          <w:color w:val="006600"/>
          <w:lang w:val="en-GB"/>
          <w:rPrChange w:id="422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30" w:author="Dioguardi, Fabio" w:date="2018-10-23T11:24:00Z">
            <w:rPr>
              <w:rFonts w:ascii="Courier New" w:hAnsi="Courier New" w:cs="Courier New"/>
              <w:color w:val="006600"/>
            </w:rPr>
          </w:rPrChange>
        </w:rPr>
        <w:t xml:space="preserve">ISX1 </w:t>
      </w:r>
      <w:proofErr w:type="spellStart"/>
      <w:r w:rsidRPr="000E1A5F">
        <w:rPr>
          <w:rFonts w:ascii="Courier New" w:hAnsi="Courier New" w:cs="Courier New"/>
          <w:color w:val="006600"/>
          <w:lang w:val="en-GB"/>
          <w:rPrChange w:id="4231" w:author="Dioguardi, Fabio" w:date="2018-10-23T11:24:00Z">
            <w:rPr>
              <w:rFonts w:ascii="Courier New" w:hAnsi="Courier New" w:cs="Courier New"/>
              <w:color w:val="006600"/>
            </w:rPr>
          </w:rPrChange>
        </w:rPr>
        <w:t>cal.factor</w:t>
      </w:r>
      <w:proofErr w:type="spellEnd"/>
      <w:r w:rsidRPr="000E1A5F">
        <w:rPr>
          <w:rFonts w:ascii="Courier New" w:hAnsi="Courier New" w:cs="Courier New"/>
          <w:color w:val="006600"/>
          <w:lang w:val="en-GB"/>
          <w:rPrChange w:id="4232" w:author="Dioguardi, Fabio" w:date="2018-10-23T11:24:00Z">
            <w:rPr>
              <w:rFonts w:ascii="Courier New" w:hAnsi="Courier New" w:cs="Courier New"/>
              <w:color w:val="006600"/>
            </w:rPr>
          </w:rPrChange>
        </w:rPr>
        <w:t xml:space="preserve"> (B): 1.0</w:t>
      </w:r>
    </w:p>
    <w:p w14:paraId="4CB3BC37" w14:textId="77777777" w:rsidR="000B0194" w:rsidRPr="000E1A5F" w:rsidRDefault="000B0194" w:rsidP="000B0194">
      <w:pPr>
        <w:ind w:left="2880"/>
        <w:rPr>
          <w:rFonts w:ascii="Courier New" w:hAnsi="Courier New" w:cs="Courier New"/>
          <w:color w:val="006600"/>
          <w:lang w:val="en-GB"/>
          <w:rPrChange w:id="423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34" w:author="Dioguardi, Fabio" w:date="2018-10-23T11:24:00Z">
            <w:rPr>
              <w:rFonts w:ascii="Courier New" w:hAnsi="Courier New" w:cs="Courier New"/>
              <w:color w:val="006600"/>
            </w:rPr>
          </w:rPrChange>
        </w:rPr>
        <w:t>ISX2 offset (A): 0.0</w:t>
      </w:r>
    </w:p>
    <w:p w14:paraId="26485642" w14:textId="77777777" w:rsidR="000B0194" w:rsidRPr="000E1A5F" w:rsidRDefault="000B0194" w:rsidP="000B0194">
      <w:pPr>
        <w:ind w:left="2880"/>
        <w:rPr>
          <w:rFonts w:ascii="Courier New" w:hAnsi="Courier New" w:cs="Courier New"/>
          <w:color w:val="006600"/>
          <w:lang w:val="en-GB"/>
          <w:rPrChange w:id="423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236" w:author="Dioguardi, Fabio" w:date="2018-10-23T11:24:00Z">
            <w:rPr>
              <w:rFonts w:ascii="Courier New" w:hAnsi="Courier New" w:cs="Courier New"/>
              <w:color w:val="006600"/>
            </w:rPr>
          </w:rPrChange>
        </w:rPr>
        <w:lastRenderedPageBreak/>
        <w:t xml:space="preserve">ISX2 </w:t>
      </w:r>
      <w:proofErr w:type="spellStart"/>
      <w:r w:rsidRPr="000E1A5F">
        <w:rPr>
          <w:rFonts w:ascii="Courier New" w:hAnsi="Courier New" w:cs="Courier New"/>
          <w:color w:val="006600"/>
          <w:lang w:val="en-GB"/>
          <w:rPrChange w:id="4237" w:author="Dioguardi, Fabio" w:date="2018-10-23T11:24:00Z">
            <w:rPr>
              <w:rFonts w:ascii="Courier New" w:hAnsi="Courier New" w:cs="Courier New"/>
              <w:color w:val="006600"/>
            </w:rPr>
          </w:rPrChange>
        </w:rPr>
        <w:t>cal.factor</w:t>
      </w:r>
      <w:proofErr w:type="spellEnd"/>
      <w:r w:rsidRPr="000E1A5F">
        <w:rPr>
          <w:rFonts w:ascii="Courier New" w:hAnsi="Courier New" w:cs="Courier New"/>
          <w:color w:val="006600"/>
          <w:lang w:val="en-GB"/>
          <w:rPrChange w:id="4238" w:author="Dioguardi, Fabio" w:date="2018-10-23T11:24:00Z">
            <w:rPr>
              <w:rFonts w:ascii="Courier New" w:hAnsi="Courier New" w:cs="Courier New"/>
              <w:color w:val="006600"/>
            </w:rPr>
          </w:rPrChange>
        </w:rPr>
        <w:t xml:space="preserve"> (B): 1.0</w:t>
      </w:r>
    </w:p>
    <w:p w14:paraId="627B79BD" w14:textId="156E1E3A" w:rsidR="000B0194" w:rsidRPr="000E1A5F" w:rsidRDefault="000B0194" w:rsidP="000B0194">
      <w:pPr>
        <w:ind w:left="2880"/>
        <w:rPr>
          <w:lang w:val="en-GB"/>
          <w:rPrChange w:id="4239" w:author="Dioguardi, Fabio" w:date="2018-10-23T11:24:00Z">
            <w:rPr/>
          </w:rPrChange>
        </w:rPr>
      </w:pPr>
      <w:r w:rsidRPr="000E1A5F">
        <w:rPr>
          <w:rFonts w:ascii="Courier New" w:hAnsi="Courier New" w:cs="Courier New"/>
          <w:color w:val="006600"/>
          <w:lang w:val="en-GB"/>
          <w:rPrChange w:id="4240"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241"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242" w:author="Dioguardi, Fabio" w:date="2018-10-23T11:24:00Z">
            <w:rPr>
              <w:rFonts w:ascii="Courier New" w:hAnsi="Courier New" w:cs="Courier New"/>
              <w:color w:val="006600"/>
            </w:rPr>
          </w:rPrChange>
        </w:rPr>
        <w:t xml:space="preserve"> updated! ***</w:t>
      </w:r>
    </w:p>
    <w:p w14:paraId="2885494B" w14:textId="6CEABD16" w:rsidR="00CD42AA" w:rsidRPr="000E1A5F" w:rsidRDefault="00CD42AA" w:rsidP="00CD42AA">
      <w:pPr>
        <w:rPr>
          <w:lang w:val="en-GB"/>
          <w:rPrChange w:id="4243" w:author="Dioguardi, Fabio" w:date="2018-10-23T11:24:00Z">
            <w:rPr/>
          </w:rPrChange>
        </w:rPr>
      </w:pPr>
      <w:r w:rsidRPr="000E1A5F">
        <w:rPr>
          <w:lang w:val="en-GB"/>
          <w:rPrChange w:id="4244" w:author="Dioguardi, Fabio" w:date="2018-10-23T11:24:00Z">
            <w:rPr/>
          </w:rPrChange>
        </w:rPr>
        <w:t>If the window is closed without having clicked the “Confirm” button, any change in the entries will be discarded.</w:t>
      </w:r>
    </w:p>
    <w:p w14:paraId="1C598E4D" w14:textId="351A1139" w:rsidR="00CD42AA" w:rsidRPr="000E1A5F" w:rsidRDefault="00CD42AA" w:rsidP="00CD42AA">
      <w:pPr>
        <w:pBdr>
          <w:top w:val="single" w:sz="4" w:space="1" w:color="auto"/>
          <w:left w:val="single" w:sz="4" w:space="4" w:color="auto"/>
          <w:bottom w:val="single" w:sz="4" w:space="1" w:color="auto"/>
          <w:right w:val="single" w:sz="4" w:space="4" w:color="auto"/>
        </w:pBdr>
        <w:rPr>
          <w:lang w:val="en-GB"/>
          <w:rPrChange w:id="4245" w:author="Dioguardi, Fabio" w:date="2018-10-23T11:24:00Z">
            <w:rPr/>
          </w:rPrChange>
        </w:rPr>
      </w:pPr>
      <w:r w:rsidRPr="000E1A5F">
        <w:rPr>
          <w:b/>
          <w:lang w:val="en-GB"/>
          <w:rPrChange w:id="4246" w:author="Dioguardi, Fabio" w:date="2018-10-23T11:24:00Z">
            <w:rPr>
              <w:b/>
            </w:rPr>
          </w:rPrChange>
        </w:rPr>
        <w:t>Important Note</w:t>
      </w:r>
      <w:r w:rsidRPr="000E1A5F">
        <w:rPr>
          <w:lang w:val="en-GB"/>
          <w:rPrChange w:id="4247" w:author="Dioguardi, Fabio" w:date="2018-10-23T11:24:00Z">
            <w:rPr/>
          </w:rPrChange>
        </w:rPr>
        <w:t xml:space="preserve">: Changes are only saved </w:t>
      </w:r>
      <w:r w:rsidR="000B0194" w:rsidRPr="000E1A5F">
        <w:rPr>
          <w:lang w:val="en-GB"/>
          <w:rPrChange w:id="4248" w:author="Dioguardi, Fabio" w:date="2018-10-23T11:24:00Z">
            <w:rPr/>
          </w:rPrChange>
        </w:rPr>
        <w:t>when</w:t>
      </w:r>
      <w:r w:rsidRPr="000E1A5F">
        <w:rPr>
          <w:lang w:val="en-GB"/>
          <w:rPrChange w:id="4249" w:author="Dioguardi, Fabio" w:date="2018-10-23T11:24:00Z">
            <w:rPr/>
          </w:rPrChange>
        </w:rPr>
        <w:t xml:space="preserve"> </w:t>
      </w:r>
      <w:r w:rsidR="000B0194" w:rsidRPr="000E1A5F">
        <w:rPr>
          <w:lang w:val="en-GB"/>
          <w:rPrChange w:id="4250" w:author="Dioguardi, Fabio" w:date="2018-10-23T11:24:00Z">
            <w:rPr/>
          </w:rPrChange>
        </w:rPr>
        <w:t>having</w:t>
      </w:r>
      <w:r w:rsidRPr="000E1A5F">
        <w:rPr>
          <w:lang w:val="en-GB"/>
          <w:rPrChange w:id="4251" w:author="Dioguardi, Fabio" w:date="2018-10-23T11:24:00Z">
            <w:rPr/>
          </w:rPrChange>
        </w:rPr>
        <w:t xml:space="preserve"> click</w:t>
      </w:r>
      <w:r w:rsidR="000B0194" w:rsidRPr="000E1A5F">
        <w:rPr>
          <w:lang w:val="en-GB"/>
          <w:rPrChange w:id="4252" w:author="Dioguardi, Fabio" w:date="2018-10-23T11:24:00Z">
            <w:rPr/>
          </w:rPrChange>
        </w:rPr>
        <w:t>ed</w:t>
      </w:r>
      <w:r w:rsidRPr="000E1A5F">
        <w:rPr>
          <w:lang w:val="en-GB"/>
          <w:rPrChange w:id="4253" w:author="Dioguardi, Fabio" w:date="2018-10-23T11:24:00Z">
            <w:rPr/>
          </w:rPrChange>
        </w:rPr>
        <w:t xml:space="preserve"> the “</w:t>
      </w:r>
      <w:r w:rsidR="00F003E8" w:rsidRPr="000E1A5F">
        <w:rPr>
          <w:lang w:val="en-GB"/>
          <w:rPrChange w:id="4254" w:author="Dioguardi, Fabio" w:date="2018-10-23T11:24:00Z">
            <w:rPr/>
          </w:rPrChange>
        </w:rPr>
        <w:t>Confirm</w:t>
      </w:r>
      <w:r w:rsidRPr="000E1A5F">
        <w:rPr>
          <w:lang w:val="en-GB"/>
          <w:rPrChange w:id="4255" w:author="Dioguardi, Fabio" w:date="2018-10-23T11:24:00Z">
            <w:rPr/>
          </w:rPrChange>
        </w:rPr>
        <w:t xml:space="preserve">” </w:t>
      </w:r>
      <w:r w:rsidR="00F003E8" w:rsidRPr="000E1A5F">
        <w:rPr>
          <w:lang w:val="en-GB"/>
          <w:rPrChange w:id="4256" w:author="Dioguardi, Fabio" w:date="2018-10-23T11:24:00Z">
            <w:rPr/>
          </w:rPrChange>
        </w:rPr>
        <w:t>button</w:t>
      </w:r>
      <w:r w:rsidRPr="000E1A5F">
        <w:rPr>
          <w:lang w:val="en-GB"/>
          <w:rPrChange w:id="4257" w:author="Dioguardi, Fabio" w:date="2018-10-23T11:24:00Z">
            <w:rPr/>
          </w:rPrChange>
        </w:rPr>
        <w:t xml:space="preserve">! </w:t>
      </w:r>
    </w:p>
    <w:p w14:paraId="4504B41A" w14:textId="0794B2CB" w:rsidR="00F003E8" w:rsidRPr="000E1A5F" w:rsidRDefault="00F003E8">
      <w:pPr>
        <w:rPr>
          <w:lang w:val="en-GB"/>
          <w:rPrChange w:id="4258" w:author="Dioguardi, Fabio" w:date="2018-10-23T11:24:00Z">
            <w:rPr/>
          </w:rPrChange>
        </w:rPr>
      </w:pPr>
    </w:p>
    <w:p w14:paraId="0A7E802B" w14:textId="4337E17D" w:rsidR="00CD42AA" w:rsidRPr="000E1A5F" w:rsidRDefault="00CD42AA" w:rsidP="004E20AA">
      <w:pPr>
        <w:pStyle w:val="Heading2"/>
        <w:rPr>
          <w:lang w:val="en-GB"/>
          <w:rPrChange w:id="4259" w:author="Dioguardi, Fabio" w:date="2018-10-23T11:24:00Z">
            <w:rPr/>
          </w:rPrChange>
        </w:rPr>
      </w:pPr>
      <w:bookmarkStart w:id="4260" w:name="_Ref482539780"/>
      <w:r w:rsidRPr="000E1A5F">
        <w:rPr>
          <w:lang w:val="en-GB"/>
          <w:rPrChange w:id="4261" w:author="Dioguardi, Fabio" w:date="2018-10-23T11:24:00Z">
            <w:rPr/>
          </w:rPrChange>
        </w:rPr>
        <w:t xml:space="preserve"> </w:t>
      </w:r>
      <w:bookmarkStart w:id="4262" w:name="_Ref483234743"/>
      <w:bookmarkStart w:id="4263" w:name="_Ref483235223"/>
      <w:bookmarkStart w:id="4264" w:name="_Toc528058500"/>
      <w:r w:rsidRPr="000E1A5F">
        <w:rPr>
          <w:lang w:val="en-GB"/>
          <w:rPrChange w:id="4265" w:author="Dioguardi, Fabio" w:date="2018-10-23T11:24:00Z">
            <w:rPr/>
          </w:rPrChange>
        </w:rPr>
        <w:t>“</w:t>
      </w:r>
      <w:r w:rsidR="005A1769" w:rsidRPr="000E1A5F">
        <w:rPr>
          <w:lang w:val="en-GB"/>
          <w:rPrChange w:id="4266" w:author="Dioguardi, Fabio" w:date="2018-10-23T11:24:00Z">
            <w:rPr/>
          </w:rPrChange>
        </w:rPr>
        <w:t>Analysis Mode</w:t>
      </w:r>
      <w:r w:rsidRPr="000E1A5F">
        <w:rPr>
          <w:lang w:val="en-GB"/>
          <w:rPrChange w:id="4267" w:author="Dioguardi, Fabio" w:date="2018-10-23T11:24:00Z">
            <w:rPr/>
          </w:rPrChange>
        </w:rPr>
        <w:t>”</w:t>
      </w:r>
      <w:bookmarkEnd w:id="4260"/>
      <w:bookmarkEnd w:id="4262"/>
      <w:bookmarkEnd w:id="4263"/>
      <w:bookmarkEnd w:id="4264"/>
    </w:p>
    <w:p w14:paraId="32079763" w14:textId="77777777" w:rsidR="00CD42AA" w:rsidRPr="000E1A5F" w:rsidRDefault="00CD42AA" w:rsidP="00CD42AA">
      <w:pPr>
        <w:rPr>
          <w:lang w:val="en-GB"/>
          <w:rPrChange w:id="4268" w:author="Dioguardi, Fabio" w:date="2018-10-23T11:24:00Z">
            <w:rPr/>
          </w:rPrChange>
        </w:rPr>
      </w:pPr>
    </w:p>
    <w:p w14:paraId="658C32D2" w14:textId="24A30A61" w:rsidR="006E42BF" w:rsidRPr="000E1A5F" w:rsidRDefault="006E42BF" w:rsidP="00995525">
      <w:pPr>
        <w:rPr>
          <w:lang w:val="en-GB"/>
          <w:rPrChange w:id="4269" w:author="Dioguardi, Fabio" w:date="2018-10-23T11:24:00Z">
            <w:rPr/>
          </w:rPrChange>
        </w:rPr>
      </w:pPr>
      <w:r w:rsidRPr="000E1A5F">
        <w:rPr>
          <w:lang w:val="en-GB"/>
          <w:rPrChange w:id="4270" w:author="Dioguardi, Fabio" w:date="2018-10-23T11:24:00Z">
            <w:rPr/>
          </w:rPrChange>
        </w:rPr>
        <w:t xml:space="preserve">In the analysis mode, the operator is provided with additional information on plume height data streams and model predictions. </w:t>
      </w:r>
      <w:r w:rsidR="00FD2A67" w:rsidRPr="000E1A5F">
        <w:rPr>
          <w:lang w:val="en-GB"/>
          <w:rPrChange w:id="4271" w:author="Dioguardi, Fabio" w:date="2018-10-23T11:24:00Z">
            <w:rPr/>
          </w:rPrChange>
        </w:rPr>
        <w:t xml:space="preserve">When FOXI is run in the analysis mode, </w:t>
      </w:r>
      <w:r w:rsidRPr="000E1A5F">
        <w:rPr>
          <w:lang w:val="en-GB"/>
          <w:rPrChange w:id="4272" w:author="Dioguardi, Fabio" w:date="2018-10-23T11:24:00Z">
            <w:rPr/>
          </w:rPrChange>
        </w:rPr>
        <w:t>eight</w:t>
      </w:r>
      <w:r w:rsidR="00995525" w:rsidRPr="000E1A5F">
        <w:rPr>
          <w:lang w:val="en-GB"/>
          <w:rPrChange w:id="4273" w:author="Dioguardi, Fabio" w:date="2018-10-23T11:24:00Z">
            <w:rPr/>
          </w:rPrChange>
        </w:rPr>
        <w:t xml:space="preserve"> output files are generated in addition</w:t>
      </w:r>
      <w:r w:rsidRPr="000E1A5F">
        <w:rPr>
          <w:lang w:val="en-GB"/>
          <w:rPrChange w:id="4274" w:author="Dioguardi, Fabio" w:date="2018-10-23T11:24:00Z">
            <w:rPr/>
          </w:rPrChange>
        </w:rPr>
        <w:t xml:space="preserve"> to the standard output</w:t>
      </w:r>
      <w:r w:rsidR="00995525" w:rsidRPr="000E1A5F">
        <w:rPr>
          <w:lang w:val="en-GB"/>
          <w:rPrChange w:id="4275" w:author="Dioguardi, Fabio" w:date="2018-10-23T11:24:00Z">
            <w:rPr/>
          </w:rPrChange>
        </w:rPr>
        <w:t xml:space="preserve">, listing </w:t>
      </w:r>
      <w:r w:rsidR="006546D0" w:rsidRPr="000E1A5F">
        <w:rPr>
          <w:lang w:val="en-GB"/>
          <w:rPrChange w:id="4276" w:author="Dioguardi, Fabio" w:date="2018-10-23T11:24:00Z">
            <w:rPr/>
          </w:rPrChange>
        </w:rPr>
        <w:t>MER</w:t>
      </w:r>
      <w:r w:rsidR="00995525" w:rsidRPr="000E1A5F">
        <w:rPr>
          <w:lang w:val="en-GB"/>
          <w:rPrChange w:id="4277" w:author="Dioguardi, Fabio" w:date="2018-10-23T11:24:00Z">
            <w:rPr/>
          </w:rPrChange>
        </w:rPr>
        <w:t xml:space="preserve"> results for all individual models and all selectable time bases</w:t>
      </w:r>
      <w:r w:rsidRPr="000E1A5F">
        <w:rPr>
          <w:lang w:val="en-GB"/>
          <w:rPrChange w:id="4278" w:author="Dioguardi, Fabio" w:date="2018-10-23T11:24:00Z">
            <w:rPr/>
          </w:rPrChange>
        </w:rPr>
        <w:t xml:space="preserve">. In addition to that, two </w:t>
      </w:r>
      <w:r w:rsidR="005F3A4C" w:rsidRPr="000E1A5F">
        <w:rPr>
          <w:lang w:val="en-GB"/>
          <w:rPrChange w:id="4279" w:author="Dioguardi, Fabio" w:date="2018-10-23T11:24:00Z">
            <w:rPr/>
          </w:rPrChange>
        </w:rPr>
        <w:t xml:space="preserve">extra </w:t>
      </w:r>
      <w:r w:rsidRPr="000E1A5F">
        <w:rPr>
          <w:lang w:val="en-GB"/>
          <w:rPrChange w:id="4280" w:author="Dioguardi, Fabio" w:date="2018-10-23T11:24:00Z">
            <w:rPr/>
          </w:rPrChange>
        </w:rPr>
        <w:t xml:space="preserve">plots are generated </w:t>
      </w:r>
      <w:r w:rsidR="005F3A4C" w:rsidRPr="000E1A5F">
        <w:rPr>
          <w:lang w:val="en-GB"/>
          <w:rPrChange w:id="4281" w:author="Dioguardi, Fabio" w:date="2018-10-23T11:24:00Z">
            <w:rPr/>
          </w:rPrChange>
        </w:rPr>
        <w:t>which provide</w:t>
      </w:r>
      <w:r w:rsidRPr="000E1A5F">
        <w:rPr>
          <w:lang w:val="en-GB"/>
          <w:rPrChange w:id="4282" w:author="Dioguardi, Fabio" w:date="2018-10-23T11:24:00Z">
            <w:rPr/>
          </w:rPrChange>
        </w:rPr>
        <w:t xml:space="preserve"> </w:t>
      </w:r>
      <w:r w:rsidR="005F3A4C" w:rsidRPr="000E1A5F">
        <w:rPr>
          <w:lang w:val="en-GB"/>
          <w:rPrChange w:id="4283" w:author="Dioguardi, Fabio" w:date="2018-10-23T11:24:00Z">
            <w:rPr/>
          </w:rPrChange>
        </w:rPr>
        <w:t xml:space="preserve">plume height </w:t>
      </w:r>
      <w:r w:rsidRPr="000E1A5F">
        <w:rPr>
          <w:lang w:val="en-GB"/>
          <w:rPrChange w:id="4284" w:author="Dioguardi, Fabio" w:date="2018-10-23T11:24:00Z">
            <w:rPr/>
          </w:rPrChange>
        </w:rPr>
        <w:t>source</w:t>
      </w:r>
      <w:r w:rsidR="005F3A4C" w:rsidRPr="000E1A5F">
        <w:rPr>
          <w:lang w:val="en-GB"/>
          <w:rPrChange w:id="4285" w:author="Dioguardi, Fabio" w:date="2018-10-23T11:24:00Z">
            <w:rPr/>
          </w:rPrChange>
        </w:rPr>
        <w:t xml:space="preserve"> stats </w:t>
      </w:r>
      <w:r w:rsidR="00995525" w:rsidRPr="000E1A5F">
        <w:rPr>
          <w:lang w:val="en-GB"/>
          <w:rPrChange w:id="4286" w:author="Dioguardi, Fabio" w:date="2018-10-23T11:24:00Z">
            <w:rPr/>
          </w:rPrChange>
        </w:rPr>
        <w:t>(</w:t>
      </w:r>
      <w:r w:rsidR="00256BC2" w:rsidRPr="000E1A5F">
        <w:rPr>
          <w:lang w:val="en-GB"/>
          <w:rPrChange w:id="4287" w:author="Dioguardi, Fabio" w:date="2018-10-23T11:24:00Z">
            <w:rPr/>
          </w:rPrChange>
        </w:rPr>
        <w:t xml:space="preserve">for details </w:t>
      </w:r>
      <w:r w:rsidR="00995525" w:rsidRPr="000E1A5F">
        <w:rPr>
          <w:lang w:val="en-GB"/>
          <w:rPrChange w:id="4288" w:author="Dioguardi, Fabio" w:date="2018-10-23T11:24:00Z">
            <w:rPr/>
          </w:rPrChange>
        </w:rPr>
        <w:t xml:space="preserve">see section </w:t>
      </w:r>
      <w:r w:rsidR="009679A1" w:rsidRPr="000E1A5F">
        <w:rPr>
          <w:lang w:val="en-GB"/>
          <w:rPrChange w:id="4289" w:author="Dioguardi, Fabio" w:date="2018-10-23T11:24:00Z">
            <w:rPr/>
          </w:rPrChange>
        </w:rPr>
        <w:fldChar w:fldCharType="begin"/>
      </w:r>
      <w:r w:rsidR="009679A1" w:rsidRPr="000E1A5F">
        <w:rPr>
          <w:lang w:val="en-GB"/>
          <w:rPrChange w:id="4290" w:author="Dioguardi, Fabio" w:date="2018-10-23T11:24:00Z">
            <w:rPr/>
          </w:rPrChange>
        </w:rPr>
        <w:instrText xml:space="preserve"> REF _Ref482276616 \r \h </w:instrText>
      </w:r>
      <w:r w:rsidR="009679A1" w:rsidRPr="000E1A5F">
        <w:rPr>
          <w:lang w:val="en-GB"/>
          <w:rPrChange w:id="4291" w:author="Dioguardi, Fabio" w:date="2018-10-23T11:24:00Z">
            <w:rPr/>
          </w:rPrChange>
        </w:rPr>
      </w:r>
      <w:r w:rsidR="009679A1" w:rsidRPr="000E1A5F">
        <w:rPr>
          <w:lang w:val="en-GB"/>
          <w:rPrChange w:id="4292" w:author="Dioguardi, Fabio" w:date="2018-10-23T11:24:00Z">
            <w:rPr/>
          </w:rPrChange>
        </w:rPr>
        <w:fldChar w:fldCharType="separate"/>
      </w:r>
      <w:r w:rsidR="00DE7C99" w:rsidRPr="000E1A5F">
        <w:rPr>
          <w:lang w:val="en-GB"/>
          <w:rPrChange w:id="4293" w:author="Dioguardi, Fabio" w:date="2018-10-23T11:24:00Z">
            <w:rPr/>
          </w:rPrChange>
        </w:rPr>
        <w:t>5.6.4</w:t>
      </w:r>
      <w:r w:rsidR="009679A1" w:rsidRPr="000E1A5F">
        <w:rPr>
          <w:lang w:val="en-GB"/>
          <w:rPrChange w:id="4294" w:author="Dioguardi, Fabio" w:date="2018-10-23T11:24:00Z">
            <w:rPr/>
          </w:rPrChange>
        </w:rPr>
        <w:fldChar w:fldCharType="end"/>
      </w:r>
      <w:r w:rsidR="00995525" w:rsidRPr="000E1A5F">
        <w:rPr>
          <w:lang w:val="en-GB"/>
          <w:rPrChange w:id="4295" w:author="Dioguardi, Fabio" w:date="2018-10-23T11:24:00Z">
            <w:rPr/>
          </w:rPrChange>
        </w:rPr>
        <w:t xml:space="preserve">). </w:t>
      </w:r>
    </w:p>
    <w:p w14:paraId="248B4BD9" w14:textId="1A92ACBF" w:rsidR="00995525" w:rsidRPr="000E1A5F" w:rsidRDefault="00995525" w:rsidP="00995525">
      <w:pPr>
        <w:rPr>
          <w:lang w:val="en-GB"/>
          <w:rPrChange w:id="4296" w:author="Dioguardi, Fabio" w:date="2018-10-23T11:24:00Z">
            <w:rPr/>
          </w:rPrChange>
        </w:rPr>
      </w:pPr>
      <w:r w:rsidRPr="000E1A5F">
        <w:rPr>
          <w:lang w:val="en-GB"/>
          <w:rPrChange w:id="4297" w:author="Dioguardi, Fabio" w:date="2018-10-23T11:24:00Z">
            <w:rPr/>
          </w:rPrChange>
        </w:rPr>
        <w:t xml:space="preserve">This mode can be activated by opening the “Analysis Mode” menu (see </w:t>
      </w:r>
      <w:r w:rsidR="00901AD6" w:rsidRPr="000E1A5F">
        <w:rPr>
          <w:lang w:val="en-GB"/>
          <w:rPrChange w:id="4298" w:author="Dioguardi, Fabio" w:date="2018-10-23T11:24:00Z">
            <w:rPr/>
          </w:rPrChange>
        </w:rPr>
        <w:fldChar w:fldCharType="begin"/>
      </w:r>
      <w:r w:rsidR="00901AD6" w:rsidRPr="000E1A5F">
        <w:rPr>
          <w:lang w:val="en-GB"/>
          <w:rPrChange w:id="4299" w:author="Dioguardi, Fabio" w:date="2018-10-23T11:24:00Z">
            <w:rPr/>
          </w:rPrChange>
        </w:rPr>
        <w:instrText xml:space="preserve"> REF _Ref482276572 \h </w:instrText>
      </w:r>
      <w:r w:rsidR="00901AD6" w:rsidRPr="000E1A5F">
        <w:rPr>
          <w:lang w:val="en-GB"/>
          <w:rPrChange w:id="4300" w:author="Dioguardi, Fabio" w:date="2018-10-23T11:24:00Z">
            <w:rPr/>
          </w:rPrChange>
        </w:rPr>
      </w:r>
      <w:r w:rsidR="00901AD6" w:rsidRPr="000E1A5F">
        <w:rPr>
          <w:lang w:val="en-GB"/>
          <w:rPrChange w:id="4301" w:author="Dioguardi, Fabio" w:date="2018-10-23T11:24:00Z">
            <w:rPr/>
          </w:rPrChange>
        </w:rPr>
        <w:fldChar w:fldCharType="separate"/>
      </w:r>
      <w:r w:rsidR="00DE7C99" w:rsidRPr="000E1A5F">
        <w:rPr>
          <w:lang w:val="en-GB"/>
          <w:rPrChange w:id="4302" w:author="Dioguardi, Fabio" w:date="2018-10-23T11:24:00Z">
            <w:rPr/>
          </w:rPrChange>
        </w:rPr>
        <w:t xml:space="preserve">Figure </w:t>
      </w:r>
      <w:r w:rsidR="00DE7C99" w:rsidRPr="000E1A5F">
        <w:rPr>
          <w:noProof/>
          <w:lang w:val="en-GB"/>
          <w:rPrChange w:id="4303" w:author="Dioguardi, Fabio" w:date="2018-10-23T11:24:00Z">
            <w:rPr>
              <w:noProof/>
            </w:rPr>
          </w:rPrChange>
        </w:rPr>
        <w:t>21</w:t>
      </w:r>
      <w:r w:rsidR="00901AD6" w:rsidRPr="000E1A5F">
        <w:rPr>
          <w:lang w:val="en-GB"/>
          <w:rPrChange w:id="4304" w:author="Dioguardi, Fabio" w:date="2018-10-23T11:24:00Z">
            <w:rPr/>
          </w:rPrChange>
        </w:rPr>
        <w:fldChar w:fldCharType="end"/>
      </w:r>
      <w:r w:rsidRPr="000E1A5F">
        <w:rPr>
          <w:lang w:val="en-GB"/>
          <w:rPrChange w:id="4305" w:author="Dioguardi, Fabio" w:date="2018-10-23T11:24:00Z">
            <w:rPr/>
          </w:rPrChange>
        </w:rPr>
        <w:t>), selecting “ON” and clicking on the “Confirm” button. FIX returns</w:t>
      </w:r>
      <w:r w:rsidR="00DB4FB9" w:rsidRPr="000E1A5F">
        <w:rPr>
          <w:lang w:val="en-GB"/>
          <w:rPrChange w:id="4306" w:author="Dioguardi, Fabio" w:date="2018-10-23T11:24:00Z">
            <w:rPr/>
          </w:rPrChange>
        </w:rPr>
        <w:t xml:space="preserve"> the message</w:t>
      </w:r>
    </w:p>
    <w:p w14:paraId="0EE988D8" w14:textId="77777777" w:rsidR="00995525" w:rsidRPr="000E1A5F" w:rsidRDefault="00995525" w:rsidP="00995525">
      <w:pPr>
        <w:jc w:val="center"/>
        <w:rPr>
          <w:lang w:val="en-GB"/>
          <w:rPrChange w:id="4307" w:author="Dioguardi, Fabio" w:date="2018-10-23T11:24:00Z">
            <w:rPr/>
          </w:rPrChange>
        </w:rPr>
      </w:pPr>
      <w:r w:rsidRPr="000E1A5F">
        <w:rPr>
          <w:rFonts w:ascii="Courier New" w:hAnsi="Courier New" w:cs="Courier New"/>
          <w:color w:val="006600"/>
          <w:lang w:val="en-GB"/>
          <w:rPrChange w:id="4308"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309"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310" w:author="Dioguardi, Fabio" w:date="2018-10-23T11:24:00Z">
            <w:rPr>
              <w:rFonts w:ascii="Courier New" w:hAnsi="Courier New" w:cs="Courier New"/>
              <w:color w:val="006600"/>
            </w:rPr>
          </w:rPrChange>
        </w:rPr>
        <w:t xml:space="preserve"> updated! ***</w:t>
      </w:r>
    </w:p>
    <w:p w14:paraId="3033851C" w14:textId="77777777" w:rsidR="00995525" w:rsidRPr="000E1A5F" w:rsidRDefault="00995525" w:rsidP="00995525">
      <w:pPr>
        <w:rPr>
          <w:lang w:val="en-GB"/>
          <w:rPrChange w:id="4311" w:author="Dioguardi, Fabio" w:date="2018-10-23T11:24:00Z">
            <w:rPr/>
          </w:rPrChange>
        </w:rPr>
      </w:pPr>
      <w:r w:rsidRPr="000E1A5F">
        <w:rPr>
          <w:lang w:val="en-GB"/>
          <w:rPrChange w:id="4312" w:author="Dioguardi, Fabio" w:date="2018-10-23T11:24:00Z">
            <w:rPr/>
          </w:rPrChange>
        </w:rPr>
        <w:t>If the window is closed without having clicked on the update button any change in the entries will be discarded.</w:t>
      </w:r>
    </w:p>
    <w:p w14:paraId="17A3BF88" w14:textId="77777777" w:rsidR="006D33DA" w:rsidRPr="000E1A5F" w:rsidRDefault="006D33DA" w:rsidP="00995525">
      <w:pPr>
        <w:rPr>
          <w:lang w:val="en-GB"/>
          <w:rPrChange w:id="4313" w:author="Dioguardi, Fabio" w:date="2018-10-23T11:24:00Z">
            <w:rPr/>
          </w:rPrChange>
        </w:rPr>
      </w:pPr>
    </w:p>
    <w:p w14:paraId="66B363DE" w14:textId="09803137" w:rsidR="006D33DA" w:rsidRPr="000E1A5F" w:rsidRDefault="006D33DA" w:rsidP="006D33DA">
      <w:pPr>
        <w:jc w:val="center"/>
        <w:rPr>
          <w:lang w:val="en-GB"/>
          <w:rPrChange w:id="4314" w:author="Dioguardi, Fabio" w:date="2018-10-23T11:24:00Z">
            <w:rPr/>
          </w:rPrChange>
        </w:rPr>
      </w:pPr>
      <w:r w:rsidRPr="000E1A5F">
        <w:rPr>
          <w:noProof/>
          <w:lang w:val="en-GB" w:eastAsia="en-GB"/>
        </w:rPr>
        <w:drawing>
          <wp:inline distT="0" distB="0" distL="0" distR="0" wp14:anchorId="15ECAE46" wp14:editId="164F190D">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29">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FF7904E" w14:textId="7AC9F415" w:rsidR="006D33DA" w:rsidRPr="000E1A5F" w:rsidRDefault="00901AD6" w:rsidP="00901AD6">
      <w:pPr>
        <w:pStyle w:val="Caption"/>
        <w:jc w:val="center"/>
        <w:rPr>
          <w:rFonts w:asciiTheme="minorHAnsi" w:hAnsiTheme="minorHAnsi"/>
          <w:lang w:val="en-GB"/>
          <w:rPrChange w:id="4315" w:author="Dioguardi, Fabio" w:date="2018-10-23T11:24:00Z">
            <w:rPr>
              <w:rFonts w:asciiTheme="minorHAnsi" w:hAnsiTheme="minorHAnsi"/>
            </w:rPr>
          </w:rPrChange>
        </w:rPr>
      </w:pPr>
      <w:bookmarkStart w:id="4316" w:name="_Ref482276572"/>
      <w:r w:rsidRPr="000E1A5F">
        <w:rPr>
          <w:lang w:val="en-GB"/>
          <w:rPrChange w:id="4317" w:author="Dioguardi, Fabio" w:date="2018-10-23T11:24:00Z">
            <w:rPr/>
          </w:rPrChange>
        </w:rPr>
        <w:t xml:space="preserve">Figure </w:t>
      </w:r>
      <w:r w:rsidRPr="000E1A5F">
        <w:rPr>
          <w:lang w:val="en-GB"/>
          <w:rPrChange w:id="4318" w:author="Dioguardi, Fabio" w:date="2018-10-23T11:24:00Z">
            <w:rPr/>
          </w:rPrChange>
        </w:rPr>
        <w:fldChar w:fldCharType="begin"/>
      </w:r>
      <w:r w:rsidRPr="000E1A5F">
        <w:rPr>
          <w:lang w:val="en-GB"/>
          <w:rPrChange w:id="4319" w:author="Dioguardi, Fabio" w:date="2018-10-23T11:24:00Z">
            <w:rPr/>
          </w:rPrChange>
        </w:rPr>
        <w:instrText xml:space="preserve"> SEQ Figure \* ARABIC </w:instrText>
      </w:r>
      <w:r w:rsidRPr="000E1A5F">
        <w:rPr>
          <w:lang w:val="en-GB"/>
          <w:rPrChange w:id="4320" w:author="Dioguardi, Fabio" w:date="2018-10-23T11:24:00Z">
            <w:rPr/>
          </w:rPrChange>
        </w:rPr>
        <w:fldChar w:fldCharType="separate"/>
      </w:r>
      <w:r w:rsidR="00DE7C99" w:rsidRPr="000E1A5F">
        <w:rPr>
          <w:noProof/>
          <w:lang w:val="en-GB"/>
          <w:rPrChange w:id="4321" w:author="Dioguardi, Fabio" w:date="2018-10-23T11:24:00Z">
            <w:rPr>
              <w:noProof/>
            </w:rPr>
          </w:rPrChange>
        </w:rPr>
        <w:t>21</w:t>
      </w:r>
      <w:r w:rsidRPr="000E1A5F">
        <w:rPr>
          <w:lang w:val="en-GB"/>
          <w:rPrChange w:id="4322" w:author="Dioguardi, Fabio" w:date="2018-10-23T11:24:00Z">
            <w:rPr/>
          </w:rPrChange>
        </w:rPr>
        <w:fldChar w:fldCharType="end"/>
      </w:r>
      <w:bookmarkEnd w:id="4316"/>
      <w:r w:rsidRPr="000E1A5F">
        <w:rPr>
          <w:lang w:val="en-GB"/>
          <w:rPrChange w:id="4323" w:author="Dioguardi, Fabio" w:date="2018-10-23T11:24:00Z">
            <w:rPr/>
          </w:rPrChange>
        </w:rPr>
        <w:t>: Analysis mode menu</w:t>
      </w:r>
    </w:p>
    <w:p w14:paraId="4C273CA2" w14:textId="1CBD7A81" w:rsidR="00A34629" w:rsidRPr="000E1A5F" w:rsidRDefault="00A34629" w:rsidP="00995525">
      <w:pPr>
        <w:rPr>
          <w:lang w:val="en-GB"/>
          <w:rPrChange w:id="4324" w:author="Dioguardi, Fabio" w:date="2018-10-23T11:24:00Z">
            <w:rPr/>
          </w:rPrChange>
        </w:rPr>
      </w:pPr>
      <w:r w:rsidRPr="000E1A5F">
        <w:rPr>
          <w:lang w:val="en-GB"/>
          <w:rPrChange w:id="4325" w:author="Dioguardi, Fabio" w:date="2018-10-23T11:24:00Z">
            <w:rPr/>
          </w:rPrChange>
        </w:rPr>
        <w:t xml:space="preserve">The additional output provided in thus mode can help the operator to find the optimal settings for model weight factors and time base. </w:t>
      </w:r>
      <w:r w:rsidR="005F3A4C" w:rsidRPr="000E1A5F">
        <w:rPr>
          <w:lang w:val="en-GB"/>
          <w:rPrChange w:id="4326" w:author="Dioguardi, Fabio" w:date="2018-10-23T11:24:00Z">
            <w:rPr/>
          </w:rPrChange>
        </w:rPr>
        <w:t>However, it might increase the need of memory, which could potentially become an issue in long term runs.</w:t>
      </w:r>
    </w:p>
    <w:p w14:paraId="62A33F79" w14:textId="26197EE2" w:rsidR="006D33DA" w:rsidRPr="000E1A5F" w:rsidRDefault="005F3A4C" w:rsidP="00995525">
      <w:pPr>
        <w:rPr>
          <w:lang w:val="en-GB"/>
          <w:rPrChange w:id="4327" w:author="Dioguardi, Fabio" w:date="2018-10-23T11:24:00Z">
            <w:rPr/>
          </w:rPrChange>
        </w:rPr>
      </w:pPr>
      <w:r w:rsidRPr="000E1A5F">
        <w:rPr>
          <w:lang w:val="en-GB"/>
          <w:rPrChange w:id="4328" w:author="Dioguardi, Fabio" w:date="2018-10-23T11:24:00Z">
            <w:rPr/>
          </w:rPrChange>
        </w:rPr>
        <w:t>Hence</w:t>
      </w:r>
      <w:r w:rsidR="006D33DA" w:rsidRPr="000E1A5F">
        <w:rPr>
          <w:lang w:val="en-GB"/>
          <w:rPrChange w:id="4329" w:author="Dioguardi, Fabio" w:date="2018-10-23T11:24:00Z">
            <w:rPr/>
          </w:rPrChange>
        </w:rPr>
        <w:t>,</w:t>
      </w:r>
      <w:r w:rsidRPr="000E1A5F">
        <w:rPr>
          <w:lang w:val="en-GB"/>
          <w:rPrChange w:id="4330" w:author="Dioguardi, Fabio" w:date="2018-10-23T11:24:00Z">
            <w:rPr/>
          </w:rPrChange>
        </w:rPr>
        <w:t xml:space="preserve"> by default</w:t>
      </w:r>
      <w:r w:rsidR="006D33DA" w:rsidRPr="000E1A5F">
        <w:rPr>
          <w:lang w:val="en-GB"/>
          <w:rPrChange w:id="4331" w:author="Dioguardi, Fabio" w:date="2018-10-23T11:24:00Z">
            <w:rPr/>
          </w:rPrChange>
        </w:rPr>
        <w:t xml:space="preserve"> the analysis mode is deactivated.</w:t>
      </w:r>
    </w:p>
    <w:p w14:paraId="43865751" w14:textId="77777777" w:rsidR="00995525" w:rsidRPr="000E1A5F" w:rsidRDefault="00995525" w:rsidP="00995525">
      <w:pPr>
        <w:rPr>
          <w:lang w:val="en-GB"/>
          <w:rPrChange w:id="4332" w:author="Dioguardi, Fabio" w:date="2018-10-23T11:24:00Z">
            <w:rPr/>
          </w:rPrChange>
        </w:rPr>
      </w:pPr>
    </w:p>
    <w:p w14:paraId="13D09798" w14:textId="77777777" w:rsidR="00995525" w:rsidRPr="000E1A5F" w:rsidRDefault="00995525" w:rsidP="00995525">
      <w:pPr>
        <w:pBdr>
          <w:top w:val="single" w:sz="4" w:space="1" w:color="auto"/>
          <w:left w:val="single" w:sz="4" w:space="4" w:color="auto"/>
          <w:bottom w:val="single" w:sz="4" w:space="1" w:color="auto"/>
          <w:right w:val="single" w:sz="4" w:space="4" w:color="auto"/>
        </w:pBdr>
        <w:rPr>
          <w:lang w:val="en-GB"/>
          <w:rPrChange w:id="4333" w:author="Dioguardi, Fabio" w:date="2018-10-23T11:24:00Z">
            <w:rPr/>
          </w:rPrChange>
        </w:rPr>
      </w:pPr>
      <w:r w:rsidRPr="000E1A5F">
        <w:rPr>
          <w:b/>
          <w:lang w:val="en-GB"/>
          <w:rPrChange w:id="4334" w:author="Dioguardi, Fabio" w:date="2018-10-23T11:24:00Z">
            <w:rPr>
              <w:b/>
            </w:rPr>
          </w:rPrChange>
        </w:rPr>
        <w:t>Important Note</w:t>
      </w:r>
      <w:r w:rsidRPr="000E1A5F">
        <w:rPr>
          <w:lang w:val="en-GB"/>
          <w:rPrChange w:id="4335" w:author="Dioguardi, Fabio" w:date="2018-10-23T11:24:00Z">
            <w:rPr/>
          </w:rPrChange>
        </w:rPr>
        <w:t xml:space="preserve">: </w:t>
      </w:r>
    </w:p>
    <w:p w14:paraId="44545B8A" w14:textId="70E7ADEE" w:rsidR="00995525" w:rsidRPr="000E1A5F" w:rsidRDefault="00FD480C" w:rsidP="00995525">
      <w:pPr>
        <w:pBdr>
          <w:top w:val="single" w:sz="4" w:space="1" w:color="auto"/>
          <w:left w:val="single" w:sz="4" w:space="4" w:color="auto"/>
          <w:bottom w:val="single" w:sz="4" w:space="1" w:color="auto"/>
          <w:right w:val="single" w:sz="4" w:space="4" w:color="auto"/>
        </w:pBdr>
        <w:rPr>
          <w:lang w:val="en-GB"/>
          <w:rPrChange w:id="4336" w:author="Dioguardi, Fabio" w:date="2018-10-23T11:24:00Z">
            <w:rPr/>
          </w:rPrChange>
        </w:rPr>
      </w:pPr>
      <w:r w:rsidRPr="000E1A5F">
        <w:rPr>
          <w:lang w:val="en-GB"/>
          <w:rPrChange w:id="4337" w:author="Dioguardi, Fabio" w:date="2018-10-23T11:24:00Z">
            <w:rPr/>
          </w:rPrChange>
        </w:rPr>
        <w:t xml:space="preserve">Changes are only saved when having clicked </w:t>
      </w:r>
      <w:r w:rsidR="00995525" w:rsidRPr="000E1A5F">
        <w:rPr>
          <w:lang w:val="en-GB"/>
          <w:rPrChange w:id="4338" w:author="Dioguardi, Fabio" w:date="2018-10-23T11:24:00Z">
            <w:rPr/>
          </w:rPrChange>
        </w:rPr>
        <w:t>on the “</w:t>
      </w:r>
      <w:r w:rsidRPr="000E1A5F">
        <w:rPr>
          <w:lang w:val="en-GB"/>
          <w:rPrChange w:id="4339" w:author="Dioguardi, Fabio" w:date="2018-10-23T11:24:00Z">
            <w:rPr/>
          </w:rPrChange>
        </w:rPr>
        <w:t>Confirm</w:t>
      </w:r>
      <w:r w:rsidR="00995525" w:rsidRPr="000E1A5F">
        <w:rPr>
          <w:lang w:val="en-GB"/>
          <w:rPrChange w:id="4340" w:author="Dioguardi, Fabio" w:date="2018-10-23T11:24:00Z">
            <w:rPr/>
          </w:rPrChange>
        </w:rPr>
        <w:t xml:space="preserve">” button! </w:t>
      </w:r>
    </w:p>
    <w:p w14:paraId="7348953F" w14:textId="77777777" w:rsidR="00995525" w:rsidRPr="000E1A5F" w:rsidRDefault="00995525" w:rsidP="00995525">
      <w:pPr>
        <w:rPr>
          <w:lang w:val="en-GB"/>
          <w:rPrChange w:id="4341" w:author="Dioguardi, Fabio" w:date="2018-10-23T11:24:00Z">
            <w:rPr/>
          </w:rPrChange>
        </w:rPr>
      </w:pPr>
      <w:r w:rsidRPr="000E1A5F">
        <w:rPr>
          <w:lang w:val="en-GB"/>
          <w:rPrChange w:id="4342" w:author="Dioguardi, Fabio" w:date="2018-10-23T11:24:00Z">
            <w:rPr/>
          </w:rPrChange>
        </w:rPr>
        <w:t xml:space="preserve"> </w:t>
      </w:r>
    </w:p>
    <w:p w14:paraId="2EA92049" w14:textId="77777777" w:rsidR="009F201A" w:rsidRPr="000E1A5F" w:rsidRDefault="009F201A" w:rsidP="00A03DB5">
      <w:pPr>
        <w:rPr>
          <w:kern w:val="32"/>
          <w:szCs w:val="22"/>
          <w:lang w:val="en-GB"/>
          <w:rPrChange w:id="4343" w:author="Dioguardi, Fabio" w:date="2018-10-23T11:24:00Z">
            <w:rPr>
              <w:kern w:val="32"/>
              <w:szCs w:val="22"/>
            </w:rPr>
          </w:rPrChange>
        </w:rPr>
      </w:pPr>
    </w:p>
    <w:p w14:paraId="4B011A65" w14:textId="77777777" w:rsidR="00473886" w:rsidRPr="000E1A5F" w:rsidRDefault="00473886">
      <w:pPr>
        <w:rPr>
          <w:rFonts w:asciiTheme="majorHAnsi" w:eastAsiaTheme="majorEastAsia" w:hAnsiTheme="majorHAnsi" w:cstheme="majorBidi"/>
          <w:color w:val="365F91" w:themeColor="accent1" w:themeShade="BF"/>
          <w:sz w:val="26"/>
          <w:szCs w:val="26"/>
          <w:lang w:val="en-GB"/>
          <w:rPrChange w:id="4344"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345" w:author="Dioguardi, Fabio" w:date="2018-10-23T11:24:00Z">
            <w:rPr/>
          </w:rPrChange>
        </w:rPr>
        <w:br w:type="page"/>
      </w:r>
    </w:p>
    <w:p w14:paraId="328043A5" w14:textId="51D2614F" w:rsidR="00A25F98" w:rsidRPr="000E1A5F" w:rsidRDefault="00A25F98" w:rsidP="004E20AA">
      <w:pPr>
        <w:pStyle w:val="Heading2"/>
        <w:rPr>
          <w:lang w:val="en-GB"/>
          <w:rPrChange w:id="4346" w:author="Dioguardi, Fabio" w:date="2018-10-23T11:24:00Z">
            <w:rPr/>
          </w:rPrChange>
        </w:rPr>
      </w:pPr>
      <w:r w:rsidRPr="000E1A5F">
        <w:rPr>
          <w:lang w:val="en-GB"/>
          <w:rPrChange w:id="4347" w:author="Dioguardi, Fabio" w:date="2018-10-23T11:24:00Z">
            <w:rPr/>
          </w:rPrChange>
        </w:rPr>
        <w:lastRenderedPageBreak/>
        <w:t xml:space="preserve"> </w:t>
      </w:r>
      <w:bookmarkStart w:id="4348" w:name="_Toc528058501"/>
      <w:r w:rsidRPr="000E1A5F">
        <w:rPr>
          <w:lang w:val="en-GB"/>
          <w:rPrChange w:id="4349" w:author="Dioguardi, Fabio" w:date="2018-10-23T11:24:00Z">
            <w:rPr/>
          </w:rPrChange>
        </w:rPr>
        <w:t>“Set Time Base”</w:t>
      </w:r>
      <w:bookmarkEnd w:id="4348"/>
    </w:p>
    <w:p w14:paraId="7DAFEA2D" w14:textId="77777777" w:rsidR="00A25F98" w:rsidRPr="000E1A5F" w:rsidRDefault="00A25F98" w:rsidP="00A25F98">
      <w:pPr>
        <w:rPr>
          <w:lang w:val="en-GB"/>
          <w:rPrChange w:id="4350" w:author="Dioguardi, Fabio" w:date="2018-10-23T11:24:00Z">
            <w:rPr/>
          </w:rPrChange>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Change w:id="4351" w:author="Dioguardi, Fabio" w:date="2018-10-23T11:24:00Z">
            <w:rPr>
              <w:kern w:val="32"/>
              <w:szCs w:val="22"/>
              <w:lang w:val="en-GB"/>
            </w:rPr>
          </w:rPrChange>
        </w:rPr>
        <w:instrText xml:space="preserve"> REF _Ref482277017 \h </w:instrText>
      </w:r>
      <w:r w:rsidR="00A34629" w:rsidRPr="000E1A5F">
        <w:rPr>
          <w:kern w:val="32"/>
          <w:szCs w:val="22"/>
          <w:lang w:val="en-GB"/>
          <w:rPrChange w:id="4352" w:author="Dioguardi, Fabio" w:date="2018-10-23T11:24:00Z">
            <w:rPr>
              <w:kern w:val="32"/>
              <w:szCs w:val="22"/>
              <w:lang w:val="en-GB"/>
            </w:rPr>
          </w:rPrChange>
        </w:rPr>
      </w:r>
      <w:r w:rsidR="00A34629" w:rsidRPr="000E1A5F">
        <w:rPr>
          <w:kern w:val="32"/>
          <w:szCs w:val="22"/>
          <w:lang w:val="en-GB"/>
          <w:rPrChange w:id="4353" w:author="Dioguardi, Fabio" w:date="2018-10-23T11:24:00Z">
            <w:rPr>
              <w:kern w:val="32"/>
              <w:szCs w:val="22"/>
              <w:lang w:val="en-GB"/>
            </w:rPr>
          </w:rPrChange>
        </w:rPr>
        <w:fldChar w:fldCharType="separate"/>
      </w:r>
      <w:r w:rsidR="00DE7C99" w:rsidRPr="000E1A5F">
        <w:rPr>
          <w:lang w:val="en-GB"/>
          <w:rPrChange w:id="4354" w:author="Dioguardi, Fabio" w:date="2018-10-23T11:24:00Z">
            <w:rPr/>
          </w:rPrChange>
        </w:rPr>
        <w:t xml:space="preserve">Figure </w:t>
      </w:r>
      <w:r w:rsidR="00DE7C99" w:rsidRPr="000E1A5F">
        <w:rPr>
          <w:noProof/>
          <w:lang w:val="en-GB"/>
          <w:rPrChange w:id="4355" w:author="Dioguardi, Fabio" w:date="2018-10-23T11:24:00Z">
            <w:rPr>
              <w:noProof/>
            </w:rPr>
          </w:rPrChange>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Change w:id="4356" w:author="Dioguardi, Fabio" w:date="2018-10-23T11:24:00Z">
            <w:rPr>
              <w:kern w:val="32"/>
              <w:szCs w:val="22"/>
              <w:lang w:val="en-GB"/>
            </w:rPr>
          </w:rPrChange>
        </w:rPr>
        <w:instrText xml:space="preserve"> REF _Ref482270982 \h </w:instrText>
      </w:r>
      <w:r w:rsidR="00A34629" w:rsidRPr="000E1A5F">
        <w:rPr>
          <w:kern w:val="32"/>
          <w:szCs w:val="22"/>
          <w:lang w:val="en-GB"/>
          <w:rPrChange w:id="4357" w:author="Dioguardi, Fabio" w:date="2018-10-23T11:24:00Z">
            <w:rPr>
              <w:kern w:val="32"/>
              <w:szCs w:val="22"/>
              <w:lang w:val="en-GB"/>
            </w:rPr>
          </w:rPrChange>
        </w:rPr>
      </w:r>
      <w:r w:rsidR="00A34629" w:rsidRPr="000E1A5F">
        <w:rPr>
          <w:kern w:val="32"/>
          <w:szCs w:val="22"/>
          <w:lang w:val="en-GB"/>
          <w:rPrChange w:id="4358" w:author="Dioguardi, Fabio" w:date="2018-10-23T11:24:00Z">
            <w:rPr>
              <w:kern w:val="32"/>
              <w:szCs w:val="22"/>
              <w:lang w:val="en-GB"/>
            </w:rPr>
          </w:rPrChange>
        </w:rPr>
        <w:fldChar w:fldCharType="separate"/>
      </w:r>
      <w:r w:rsidR="00DE7C99" w:rsidRPr="000E1A5F">
        <w:rPr>
          <w:lang w:val="en-GB"/>
          <w:rPrChange w:id="4359" w:author="Dioguardi, Fabio" w:date="2018-10-23T11:24:00Z">
            <w:rPr/>
          </w:rPrChange>
        </w:rPr>
        <w:t xml:space="preserve">Figure </w:t>
      </w:r>
      <w:r w:rsidR="00DE7C99" w:rsidRPr="000E1A5F">
        <w:rPr>
          <w:noProof/>
          <w:lang w:val="en-GB"/>
          <w:rPrChange w:id="4360" w:author="Dioguardi, Fabio" w:date="2018-10-23T11:24:00Z">
            <w:rPr>
              <w:noProof/>
            </w:rPr>
          </w:rPrChange>
        </w:rPr>
        <w:t>14</w:t>
      </w:r>
      <w:r w:rsidR="00A34629" w:rsidRPr="000E1A5F">
        <w:rPr>
          <w:kern w:val="32"/>
          <w:szCs w:val="22"/>
          <w:lang w:val="en-GB"/>
        </w:rPr>
        <w:fldChar w:fldCharType="end"/>
      </w:r>
      <w:r w:rsidR="00DB4FB9" w:rsidRPr="000E1A5F">
        <w:rPr>
          <w:rFonts w:asciiTheme="minorHAnsi" w:hAnsiTheme="minorHAnsi"/>
          <w:lang w:val="en-GB"/>
          <w:rPrChange w:id="4361" w:author="Dioguardi, Fabio" w:date="2018-10-23T11:24:00Z">
            <w:rPr>
              <w:rFonts w:asciiTheme="minorHAnsi" w:hAnsiTheme="minorHAnsi"/>
            </w:rPr>
          </w:rPrChange>
        </w:rPr>
        <w:t>)</w:t>
      </w:r>
      <w:r w:rsidR="00A47B4E" w:rsidRPr="000E1A5F">
        <w:rPr>
          <w:kern w:val="32"/>
          <w:szCs w:val="22"/>
          <w:lang w:val="en-GB"/>
        </w:rPr>
        <w:t>.</w:t>
      </w:r>
    </w:p>
    <w:p w14:paraId="5F916288" w14:textId="77777777" w:rsidR="00A34629" w:rsidRPr="000E1A5F" w:rsidRDefault="00A47B4E" w:rsidP="00A34629">
      <w:pPr>
        <w:keepNext/>
        <w:jc w:val="center"/>
        <w:rPr>
          <w:lang w:val="en-GB"/>
          <w:rPrChange w:id="4362" w:author="Dioguardi, Fabio" w:date="2018-10-23T11:24:00Z">
            <w:rPr/>
          </w:rPrChange>
        </w:rPr>
      </w:pPr>
      <w:r w:rsidRPr="000E1A5F">
        <w:rPr>
          <w:noProof/>
          <w:kern w:val="32"/>
          <w:szCs w:val="22"/>
          <w:lang w:val="en-GB" w:eastAsia="en-GB"/>
        </w:rPr>
        <w:drawing>
          <wp:inline distT="0" distB="0" distL="0" distR="0" wp14:anchorId="105EF8CB" wp14:editId="5F9F1E1C">
            <wp:extent cx="1691640" cy="118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0">
                      <a:extLst>
                        <a:ext uri="{28A0092B-C50C-407E-A947-70E740481C1C}">
                          <a14:useLocalDpi xmlns:a14="http://schemas.microsoft.com/office/drawing/2010/main" val="0"/>
                        </a:ext>
                      </a:extLst>
                    </a:blip>
                    <a:srcRect t="-3048" b="3048"/>
                    <a:stretch/>
                  </pic:blipFill>
                  <pic:spPr>
                    <a:xfrm>
                      <a:off x="0" y="0"/>
                      <a:ext cx="1691640" cy="1181100"/>
                    </a:xfrm>
                    <a:prstGeom prst="rect">
                      <a:avLst/>
                    </a:prstGeom>
                  </pic:spPr>
                </pic:pic>
              </a:graphicData>
            </a:graphic>
          </wp:inline>
        </w:drawing>
      </w:r>
    </w:p>
    <w:p w14:paraId="0E75F6B3" w14:textId="3A3068B1" w:rsidR="00A47B4E" w:rsidRPr="000E1A5F" w:rsidRDefault="00A34629" w:rsidP="00A34629">
      <w:pPr>
        <w:pStyle w:val="Caption"/>
        <w:jc w:val="center"/>
        <w:rPr>
          <w:kern w:val="32"/>
          <w:szCs w:val="22"/>
          <w:lang w:val="en-GB"/>
        </w:rPr>
      </w:pPr>
      <w:bookmarkStart w:id="4363" w:name="_Ref482277017"/>
      <w:r w:rsidRPr="000E1A5F">
        <w:rPr>
          <w:lang w:val="en-GB"/>
          <w:rPrChange w:id="4364" w:author="Dioguardi, Fabio" w:date="2018-10-23T11:24:00Z">
            <w:rPr/>
          </w:rPrChange>
        </w:rPr>
        <w:t xml:space="preserve">Figure </w:t>
      </w:r>
      <w:r w:rsidRPr="000E1A5F">
        <w:rPr>
          <w:lang w:val="en-GB"/>
          <w:rPrChange w:id="4365" w:author="Dioguardi, Fabio" w:date="2018-10-23T11:24:00Z">
            <w:rPr/>
          </w:rPrChange>
        </w:rPr>
        <w:fldChar w:fldCharType="begin"/>
      </w:r>
      <w:r w:rsidRPr="000E1A5F">
        <w:rPr>
          <w:lang w:val="en-GB"/>
          <w:rPrChange w:id="4366" w:author="Dioguardi, Fabio" w:date="2018-10-23T11:24:00Z">
            <w:rPr/>
          </w:rPrChange>
        </w:rPr>
        <w:instrText xml:space="preserve"> SEQ Figure \* ARABIC </w:instrText>
      </w:r>
      <w:r w:rsidRPr="000E1A5F">
        <w:rPr>
          <w:lang w:val="en-GB"/>
          <w:rPrChange w:id="4367" w:author="Dioguardi, Fabio" w:date="2018-10-23T11:24:00Z">
            <w:rPr/>
          </w:rPrChange>
        </w:rPr>
        <w:fldChar w:fldCharType="separate"/>
      </w:r>
      <w:r w:rsidR="00DE7C99" w:rsidRPr="000E1A5F">
        <w:rPr>
          <w:noProof/>
          <w:lang w:val="en-GB"/>
          <w:rPrChange w:id="4368" w:author="Dioguardi, Fabio" w:date="2018-10-23T11:24:00Z">
            <w:rPr>
              <w:noProof/>
            </w:rPr>
          </w:rPrChange>
        </w:rPr>
        <w:t>22</w:t>
      </w:r>
      <w:r w:rsidRPr="000E1A5F">
        <w:rPr>
          <w:lang w:val="en-GB"/>
          <w:rPrChange w:id="4369" w:author="Dioguardi, Fabio" w:date="2018-10-23T11:24:00Z">
            <w:rPr/>
          </w:rPrChange>
        </w:rPr>
        <w:fldChar w:fldCharType="end"/>
      </w:r>
      <w:bookmarkEnd w:id="4363"/>
      <w:r w:rsidRPr="000E1A5F">
        <w:rPr>
          <w:lang w:val="en-GB"/>
          <w:rPrChange w:id="4370" w:author="Dioguardi, Fabio" w:date="2018-10-23T11:24:00Z">
            <w:rPr/>
          </w:rPrChange>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Change w:id="4371" w:author="Dioguardi, Fabio" w:date="2018-10-23T11:24:00Z">
            <w:rPr>
              <w:b/>
              <w:kern w:val="32"/>
              <w:lang w:val="en-GB"/>
            </w:rPr>
          </w:rPrChange>
        </w:rPr>
      </w:pPr>
      <w:r w:rsidRPr="000E1A5F">
        <w:rPr>
          <w:b/>
          <w:kern w:val="32"/>
          <w:lang w:val="en-GB"/>
          <w:rPrChange w:id="4372" w:author="Dioguardi, Fabio" w:date="2018-10-23T11:24:00Z">
            <w:rPr>
              <w:b/>
              <w:kern w:val="32"/>
              <w:lang w:val="en-GB"/>
            </w:rPr>
          </w:rPrChange>
        </w:rPr>
        <w:t>15</w:t>
      </w:r>
      <w:r w:rsidR="00A47B4E" w:rsidRPr="000E1A5F">
        <w:rPr>
          <w:b/>
          <w:kern w:val="32"/>
          <w:lang w:val="en-GB"/>
          <w:rPrChange w:id="4373" w:author="Dioguardi, Fabio" w:date="2018-10-23T11:24:00Z">
            <w:rPr>
              <w:b/>
              <w:kern w:val="32"/>
              <w:lang w:val="en-GB"/>
            </w:rPr>
          </w:rPrChange>
        </w:rPr>
        <w:t>min</w:t>
      </w:r>
    </w:p>
    <w:p w14:paraId="00546706" w14:textId="6A427DF9" w:rsidR="00A47B4E" w:rsidRPr="000E1A5F" w:rsidRDefault="0003154B" w:rsidP="001507E8">
      <w:pPr>
        <w:pStyle w:val="ListParagraph"/>
        <w:numPr>
          <w:ilvl w:val="0"/>
          <w:numId w:val="18"/>
        </w:numPr>
        <w:rPr>
          <w:b/>
          <w:kern w:val="32"/>
          <w:lang w:val="en-GB"/>
          <w:rPrChange w:id="4374" w:author="Dioguardi, Fabio" w:date="2018-10-23T11:24:00Z">
            <w:rPr>
              <w:b/>
              <w:kern w:val="32"/>
              <w:lang w:val="en-GB"/>
            </w:rPr>
          </w:rPrChange>
        </w:rPr>
      </w:pPr>
      <w:r w:rsidRPr="000E1A5F">
        <w:rPr>
          <w:b/>
          <w:kern w:val="32"/>
          <w:lang w:val="en-GB"/>
          <w:rPrChange w:id="4375" w:author="Dioguardi, Fabio" w:date="2018-10-23T11:24:00Z">
            <w:rPr>
              <w:b/>
              <w:kern w:val="32"/>
              <w:lang w:val="en-GB"/>
            </w:rPr>
          </w:rPrChange>
        </w:rPr>
        <w:t>30</w:t>
      </w:r>
      <w:r w:rsidR="00A47B4E" w:rsidRPr="000E1A5F">
        <w:rPr>
          <w:b/>
          <w:kern w:val="32"/>
          <w:lang w:val="en-GB"/>
          <w:rPrChange w:id="4376" w:author="Dioguardi, Fabio" w:date="2018-10-23T11:24:00Z">
            <w:rPr>
              <w:b/>
              <w:kern w:val="32"/>
              <w:lang w:val="en-GB"/>
            </w:rPr>
          </w:rPrChange>
        </w:rPr>
        <w:t>min</w:t>
      </w:r>
    </w:p>
    <w:p w14:paraId="5DCF01B4" w14:textId="3C41FF92" w:rsidR="00A47B4E" w:rsidRPr="000E1A5F" w:rsidRDefault="0003154B" w:rsidP="001507E8">
      <w:pPr>
        <w:pStyle w:val="ListParagraph"/>
        <w:numPr>
          <w:ilvl w:val="0"/>
          <w:numId w:val="18"/>
        </w:numPr>
        <w:rPr>
          <w:b/>
          <w:kern w:val="32"/>
          <w:lang w:val="en-GB"/>
          <w:rPrChange w:id="4377" w:author="Dioguardi, Fabio" w:date="2018-10-23T11:24:00Z">
            <w:rPr>
              <w:b/>
              <w:kern w:val="32"/>
              <w:lang w:val="en-GB"/>
            </w:rPr>
          </w:rPrChange>
        </w:rPr>
      </w:pPr>
      <w:r w:rsidRPr="000E1A5F">
        <w:rPr>
          <w:b/>
          <w:kern w:val="32"/>
          <w:lang w:val="en-GB"/>
          <w:rPrChange w:id="4378" w:author="Dioguardi, Fabio" w:date="2018-10-23T11:24:00Z">
            <w:rPr>
              <w:b/>
              <w:kern w:val="32"/>
              <w:lang w:val="en-GB"/>
            </w:rPr>
          </w:rPrChange>
        </w:rPr>
        <w:t>1h</w:t>
      </w:r>
    </w:p>
    <w:p w14:paraId="20E12288" w14:textId="544B09B6" w:rsidR="00A47B4E" w:rsidRPr="000E1A5F" w:rsidRDefault="0003154B" w:rsidP="001507E8">
      <w:pPr>
        <w:pStyle w:val="ListParagraph"/>
        <w:numPr>
          <w:ilvl w:val="0"/>
          <w:numId w:val="18"/>
        </w:numPr>
        <w:rPr>
          <w:b/>
          <w:kern w:val="32"/>
          <w:lang w:val="en-GB"/>
          <w:rPrChange w:id="4379" w:author="Dioguardi, Fabio" w:date="2018-10-23T11:24:00Z">
            <w:rPr>
              <w:b/>
              <w:kern w:val="32"/>
              <w:lang w:val="en-GB"/>
            </w:rPr>
          </w:rPrChange>
        </w:rPr>
      </w:pPr>
      <w:r w:rsidRPr="000E1A5F">
        <w:rPr>
          <w:b/>
          <w:kern w:val="32"/>
          <w:lang w:val="en-GB"/>
          <w:rPrChange w:id="4380" w:author="Dioguardi, Fabio" w:date="2018-10-23T11:24:00Z">
            <w:rPr>
              <w:b/>
              <w:kern w:val="32"/>
              <w:lang w:val="en-GB"/>
            </w:rPr>
          </w:rPrChange>
        </w:rPr>
        <w:t>6h</w:t>
      </w:r>
    </w:p>
    <w:p w14:paraId="47CE7A52" w14:textId="0512F9E4" w:rsidR="00A47B4E" w:rsidRPr="000E1A5F" w:rsidRDefault="00A47B4E" w:rsidP="001507E8">
      <w:pPr>
        <w:pStyle w:val="ListParagraph"/>
        <w:numPr>
          <w:ilvl w:val="0"/>
          <w:numId w:val="18"/>
        </w:numPr>
        <w:rPr>
          <w:b/>
          <w:kern w:val="32"/>
          <w:lang w:val="en-GB"/>
          <w:rPrChange w:id="4381" w:author="Dioguardi, Fabio" w:date="2018-10-23T11:24:00Z">
            <w:rPr>
              <w:b/>
              <w:kern w:val="32"/>
              <w:lang w:val="en-GB"/>
            </w:rPr>
          </w:rPrChange>
        </w:rPr>
      </w:pPr>
      <w:r w:rsidRPr="000E1A5F">
        <w:rPr>
          <w:b/>
          <w:kern w:val="32"/>
          <w:lang w:val="en-GB"/>
          <w:rPrChange w:id="4382" w:author="Dioguardi, Fabio" w:date="2018-10-23T11:24:00Z">
            <w:rPr>
              <w:b/>
              <w:kern w:val="32"/>
              <w:lang w:val="en-GB"/>
            </w:rPr>
          </w:rPrChange>
        </w:rPr>
        <w:t>Auto30</w:t>
      </w:r>
    </w:p>
    <w:p w14:paraId="51766DE1" w14:textId="03AE2A23" w:rsidR="00674827" w:rsidRPr="000E1A5F" w:rsidRDefault="0003154B" w:rsidP="00815645">
      <w:pPr>
        <w:rPr>
          <w:lang w:val="en-GB"/>
          <w:rPrChange w:id="4383" w:author="Dioguardi, Fabio" w:date="2018-10-23T11:24:00Z">
            <w:rPr/>
          </w:rPrChange>
        </w:rPr>
      </w:pPr>
      <w:r w:rsidRPr="000E1A5F">
        <w:rPr>
          <w:lang w:val="en-GB"/>
          <w:rPrChange w:id="4384" w:author="Dioguardi, Fabio" w:date="2018-10-23T11:24:00Z">
            <w:rPr/>
          </w:rPrChange>
        </w:rPr>
        <w:t>In addition to the four fixed time values</w:t>
      </w:r>
      <w:r w:rsidR="00DB4FB9" w:rsidRPr="000E1A5F">
        <w:rPr>
          <w:lang w:val="en-GB"/>
          <w:rPrChange w:id="4385" w:author="Dioguardi, Fabio" w:date="2018-10-23T11:24:00Z">
            <w:rPr/>
          </w:rPrChange>
        </w:rPr>
        <w:t xml:space="preserve"> (15 min, 30 min, 1 h and 6 h)</w:t>
      </w:r>
      <w:r w:rsidRPr="000E1A5F">
        <w:rPr>
          <w:lang w:val="en-GB"/>
          <w:rPrChange w:id="4386" w:author="Dioguardi, Fabio" w:date="2018-10-23T11:24:00Z">
            <w:rPr/>
          </w:rPrChange>
        </w:rPr>
        <w:t>,</w:t>
      </w:r>
      <w:r w:rsidR="005723AC" w:rsidRPr="000E1A5F">
        <w:rPr>
          <w:lang w:val="en-GB"/>
          <w:rPrChange w:id="4387" w:author="Dioguardi, Fabio" w:date="2018-10-23T11:24:00Z">
            <w:rPr/>
          </w:rPrChange>
        </w:rPr>
        <w:t xml:space="preserve"> </w:t>
      </w:r>
      <w:r w:rsidRPr="000E1A5F">
        <w:rPr>
          <w:lang w:val="en-GB"/>
          <w:rPrChange w:id="4388" w:author="Dioguardi, Fabio" w:date="2018-10-23T11:24:00Z">
            <w:rPr/>
          </w:rPrChange>
        </w:rPr>
        <w:t>a variable time base is available</w:t>
      </w:r>
      <w:r w:rsidR="00DB4FB9" w:rsidRPr="000E1A5F">
        <w:rPr>
          <w:lang w:val="en-GB"/>
          <w:rPrChange w:id="4389" w:author="Dioguardi, Fabio" w:date="2018-10-23T11:24:00Z">
            <w:rPr/>
          </w:rPrChange>
        </w:rPr>
        <w:t xml:space="preserve"> through the option “</w:t>
      </w:r>
      <w:r w:rsidR="00DB4FB9" w:rsidRPr="000E1A5F">
        <w:rPr>
          <w:b/>
          <w:lang w:val="en-GB"/>
          <w:rPrChange w:id="4390" w:author="Dioguardi, Fabio" w:date="2018-10-23T11:24:00Z">
            <w:rPr>
              <w:b/>
            </w:rPr>
          </w:rPrChange>
        </w:rPr>
        <w:t>Auto30</w:t>
      </w:r>
      <w:r w:rsidR="00DB4FB9" w:rsidRPr="000E1A5F">
        <w:rPr>
          <w:lang w:val="en-GB"/>
          <w:rPrChange w:id="4391" w:author="Dioguardi, Fabio" w:date="2018-10-23T11:24:00Z">
            <w:rPr/>
          </w:rPrChange>
        </w:rPr>
        <w:t>”</w:t>
      </w:r>
      <w:r w:rsidRPr="000E1A5F">
        <w:rPr>
          <w:lang w:val="en-GB"/>
          <w:rPrChange w:id="4392" w:author="Dioguardi, Fabio" w:date="2018-10-23T11:24:00Z">
            <w:rPr/>
          </w:rPrChange>
        </w:rPr>
        <w:t xml:space="preserve">. </w:t>
      </w:r>
      <w:r w:rsidR="00DB4FB9" w:rsidRPr="000E1A5F">
        <w:rPr>
          <w:lang w:val="en-GB"/>
          <w:rPrChange w:id="4393" w:author="Dioguardi, Fabio" w:date="2018-10-23T11:24:00Z">
            <w:rPr/>
          </w:rPrChange>
        </w:rPr>
        <w:t xml:space="preserve">With </w:t>
      </w:r>
      <w:r w:rsidRPr="000E1A5F">
        <w:rPr>
          <w:lang w:val="en-GB"/>
          <w:rPrChange w:id="4394" w:author="Dioguardi, Fabio" w:date="2018-10-23T11:24:00Z">
            <w:rPr/>
          </w:rPrChange>
        </w:rPr>
        <w:t>this setting,</w:t>
      </w:r>
      <w:r w:rsidR="00DB4FB9" w:rsidRPr="000E1A5F">
        <w:rPr>
          <w:lang w:val="en-GB"/>
          <w:rPrChange w:id="4395" w:author="Dioguardi, Fabio" w:date="2018-10-23T11:24:00Z">
            <w:rPr/>
          </w:rPrChange>
        </w:rPr>
        <w:t xml:space="preserve"> in each run</w:t>
      </w:r>
      <w:r w:rsidRPr="000E1A5F">
        <w:rPr>
          <w:lang w:val="en-GB"/>
          <w:rPrChange w:id="4396" w:author="Dioguardi, Fabio" w:date="2018-10-23T11:24:00Z">
            <w:rPr/>
          </w:rPrChange>
        </w:rPr>
        <w:t xml:space="preserve"> FOXI compares the average plume heights based on a 30 minute time base with those based on the last 15 minutes. If the difference between these two values does not exceed a certain threshold (being 1</w:t>
      </w:r>
      <w:r w:rsidR="00DB4FB9" w:rsidRPr="000E1A5F">
        <w:rPr>
          <w:lang w:val="en-GB"/>
          <w:rPrChange w:id="4397" w:author="Dioguardi, Fabio" w:date="2018-10-23T11:24:00Z">
            <w:rPr/>
          </w:rPrChange>
        </w:rPr>
        <w:t xml:space="preserve"> </w:t>
      </w:r>
      <w:r w:rsidRPr="000E1A5F">
        <w:rPr>
          <w:lang w:val="en-GB"/>
          <w:rPrChange w:id="4398" w:author="Dioguardi, Fabio" w:date="2018-10-23T11:24:00Z">
            <w:rPr/>
          </w:rPrChange>
        </w:rPr>
        <w:t xml:space="preserve">km in FOXI </w:t>
      </w:r>
      <w:r w:rsidR="00A70C55" w:rsidRPr="000E1A5F">
        <w:rPr>
          <w:lang w:val="en-GB"/>
          <w:rPrChange w:id="4399" w:author="Dioguardi, Fabio" w:date="2018-10-23T11:24:00Z">
            <w:rPr/>
          </w:rPrChange>
        </w:rPr>
        <w:t>18.1</w:t>
      </w:r>
      <w:r w:rsidRPr="000E1A5F">
        <w:rPr>
          <w:lang w:val="en-GB"/>
          <w:rPrChange w:id="4400" w:author="Dioguardi, Fabio" w:date="2018-10-23T11:24:00Z">
            <w:rPr/>
          </w:rPrChange>
        </w:rPr>
        <w:t xml:space="preserve">), the program continues with a time base set to 30 minutes. Otherwise it switches to 15 minutes, which allows FOXI to monitor the change in mass flux with a higher temporal resolution (see also section </w:t>
      </w:r>
      <w:r w:rsidR="009679A1" w:rsidRPr="000E1A5F">
        <w:rPr>
          <w:lang w:val="en-GB"/>
          <w:rPrChange w:id="4401" w:author="Dioguardi, Fabio" w:date="2018-10-23T11:24:00Z">
            <w:rPr/>
          </w:rPrChange>
        </w:rPr>
        <w:fldChar w:fldCharType="begin"/>
      </w:r>
      <w:r w:rsidR="009679A1" w:rsidRPr="000E1A5F">
        <w:rPr>
          <w:lang w:val="en-GB"/>
          <w:rPrChange w:id="4402" w:author="Dioguardi, Fabio" w:date="2018-10-23T11:24:00Z">
            <w:rPr/>
          </w:rPrChange>
        </w:rPr>
        <w:instrText xml:space="preserve"> REF _Ref482277176 \r \h </w:instrText>
      </w:r>
      <w:r w:rsidR="009679A1" w:rsidRPr="000E1A5F">
        <w:rPr>
          <w:lang w:val="en-GB"/>
          <w:rPrChange w:id="4403" w:author="Dioguardi, Fabio" w:date="2018-10-23T11:24:00Z">
            <w:rPr/>
          </w:rPrChange>
        </w:rPr>
      </w:r>
      <w:r w:rsidR="009679A1" w:rsidRPr="000E1A5F">
        <w:rPr>
          <w:lang w:val="en-GB"/>
          <w:rPrChange w:id="4404" w:author="Dioguardi, Fabio" w:date="2018-10-23T11:24:00Z">
            <w:rPr/>
          </w:rPrChange>
        </w:rPr>
        <w:fldChar w:fldCharType="separate"/>
      </w:r>
      <w:r w:rsidR="00DE7C99" w:rsidRPr="000E1A5F">
        <w:rPr>
          <w:lang w:val="en-GB"/>
          <w:rPrChange w:id="4405" w:author="Dioguardi, Fabio" w:date="2018-10-23T11:24:00Z">
            <w:rPr/>
          </w:rPrChange>
        </w:rPr>
        <w:t>5.5.4</w:t>
      </w:r>
      <w:r w:rsidR="009679A1" w:rsidRPr="000E1A5F">
        <w:rPr>
          <w:lang w:val="en-GB"/>
          <w:rPrChange w:id="4406" w:author="Dioguardi, Fabio" w:date="2018-10-23T11:24:00Z">
            <w:rPr/>
          </w:rPrChange>
        </w:rPr>
        <w:fldChar w:fldCharType="end"/>
      </w:r>
      <w:r w:rsidRPr="000E1A5F">
        <w:rPr>
          <w:lang w:val="en-GB"/>
          <w:rPrChange w:id="4407" w:author="Dioguardi, Fabio" w:date="2018-10-23T11:24:00Z">
            <w:rPr/>
          </w:rPrChange>
        </w:rPr>
        <w:t xml:space="preserve">). </w:t>
      </w:r>
    </w:p>
    <w:p w14:paraId="0CE4163E" w14:textId="77777777" w:rsidR="0003154B" w:rsidRPr="000E1A5F" w:rsidRDefault="0003154B" w:rsidP="00815645">
      <w:pPr>
        <w:rPr>
          <w:lang w:val="en-GB"/>
          <w:rPrChange w:id="4408" w:author="Dioguardi, Fabio" w:date="2018-10-23T11:24:00Z">
            <w:rPr/>
          </w:rPrChange>
        </w:rPr>
      </w:pPr>
    </w:p>
    <w:p w14:paraId="0CD75C20" w14:textId="1FDF7E79" w:rsidR="00815645" w:rsidRPr="000E1A5F" w:rsidRDefault="00572B2E" w:rsidP="0003154B">
      <w:pPr>
        <w:rPr>
          <w:kern w:val="32"/>
          <w:lang w:val="en-GB"/>
          <w:rPrChange w:id="4409" w:author="Dioguardi, Fabio" w:date="2018-10-23T11:24:00Z">
            <w:rPr>
              <w:kern w:val="32"/>
              <w:lang w:val="en-GB"/>
            </w:rPr>
          </w:rPrChange>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Change w:id="4410" w:author="Dioguardi, Fabio" w:date="2018-10-23T11:24:00Z">
            <w:rPr>
              <w:kern w:val="32"/>
              <w:lang w:val="en-GB"/>
            </w:rPr>
          </w:rPrChange>
        </w:rPr>
        <w:t xml:space="preserve"> estimates</w:t>
      </w:r>
      <w:r w:rsidRPr="000E1A5F">
        <w:rPr>
          <w:kern w:val="32"/>
          <w:lang w:val="en-GB"/>
          <w:rPrChange w:id="4411" w:author="Dioguardi, Fabio" w:date="2018-10-23T11:24:00Z">
            <w:rPr>
              <w:kern w:val="32"/>
              <w:lang w:val="en-GB"/>
            </w:rPr>
          </w:rPrChange>
        </w:rPr>
        <w:t xml:space="preserve"> calculated</w:t>
      </w:r>
      <w:r w:rsidR="00E57980" w:rsidRPr="000E1A5F">
        <w:rPr>
          <w:kern w:val="32"/>
          <w:lang w:val="en-GB"/>
          <w:rPrChange w:id="4412" w:author="Dioguardi, Fabio" w:date="2018-10-23T11:24:00Z">
            <w:rPr>
              <w:kern w:val="32"/>
              <w:lang w:val="en-GB"/>
            </w:rPr>
          </w:rPrChange>
        </w:rPr>
        <w:t xml:space="preserve"> by FOXI</w:t>
      </w:r>
      <w:r w:rsidR="00DB4FB9" w:rsidRPr="000E1A5F">
        <w:rPr>
          <w:kern w:val="32"/>
          <w:lang w:val="en-GB"/>
          <w:rPrChange w:id="4413" w:author="Dioguardi, Fabio" w:date="2018-10-23T11:24:00Z">
            <w:rPr>
              <w:kern w:val="32"/>
              <w:lang w:val="en-GB"/>
            </w:rPr>
          </w:rPrChange>
        </w:rPr>
        <w:t>.</w:t>
      </w:r>
      <w:r w:rsidR="00E57980" w:rsidRPr="000E1A5F">
        <w:rPr>
          <w:kern w:val="32"/>
          <w:lang w:val="en-GB"/>
          <w:rPrChange w:id="4414" w:author="Dioguardi, Fabio" w:date="2018-10-23T11:24:00Z">
            <w:rPr>
              <w:kern w:val="32"/>
              <w:lang w:val="en-GB"/>
            </w:rPr>
          </w:rPrChange>
        </w:rPr>
        <w:t xml:space="preserve"> Using a short time base means that changes in the mass flux of the monitored plume will be detected with a high temporal resolution, provided that enough input data </w:t>
      </w:r>
      <w:r w:rsidR="006D2F47" w:rsidRPr="000E1A5F">
        <w:rPr>
          <w:kern w:val="32"/>
          <w:lang w:val="en-GB"/>
          <w:rPrChange w:id="4415" w:author="Dioguardi, Fabio" w:date="2018-10-23T11:24:00Z">
            <w:rPr>
              <w:kern w:val="32"/>
              <w:lang w:val="en-GB"/>
            </w:rPr>
          </w:rPrChange>
        </w:rPr>
        <w:t>are</w:t>
      </w:r>
      <w:r w:rsidR="00E57980" w:rsidRPr="000E1A5F">
        <w:rPr>
          <w:kern w:val="32"/>
          <w:lang w:val="en-GB"/>
          <w:rPrChange w:id="4416" w:author="Dioguardi, Fabio" w:date="2018-10-23T11:24:00Z">
            <w:rPr>
              <w:kern w:val="32"/>
              <w:lang w:val="en-GB"/>
            </w:rPr>
          </w:rPrChange>
        </w:rPr>
        <w:t xml:space="preserve"> available. </w:t>
      </w:r>
      <w:r w:rsidR="00DB4FB9" w:rsidRPr="000E1A5F">
        <w:rPr>
          <w:kern w:val="32"/>
          <w:lang w:val="en-GB"/>
          <w:rPrChange w:id="4417" w:author="Dioguardi, Fabio" w:date="2018-10-23T11:24:00Z">
            <w:rPr>
              <w:kern w:val="32"/>
              <w:lang w:val="en-GB"/>
            </w:rPr>
          </w:rPrChange>
        </w:rPr>
        <w:t>However, i</w:t>
      </w:r>
      <w:r w:rsidRPr="000E1A5F">
        <w:rPr>
          <w:kern w:val="32"/>
          <w:lang w:val="en-GB"/>
          <w:rPrChange w:id="4418" w:author="Dioguardi, Fabio" w:date="2018-10-23T11:24:00Z">
            <w:rPr>
              <w:kern w:val="32"/>
              <w:lang w:val="en-GB"/>
            </w:rPr>
          </w:rPrChange>
        </w:rPr>
        <w:t>f this is not the case</w:t>
      </w:r>
      <w:r w:rsidR="00DB4FB9" w:rsidRPr="000E1A5F">
        <w:rPr>
          <w:kern w:val="32"/>
          <w:lang w:val="en-GB"/>
          <w:rPrChange w:id="4419" w:author="Dioguardi, Fabio" w:date="2018-10-23T11:24:00Z">
            <w:rPr>
              <w:kern w:val="32"/>
              <w:lang w:val="en-GB"/>
            </w:rPr>
          </w:rPrChange>
        </w:rPr>
        <w:t xml:space="preserve"> </w:t>
      </w:r>
      <w:r w:rsidRPr="000E1A5F">
        <w:rPr>
          <w:kern w:val="32"/>
          <w:lang w:val="en-GB"/>
          <w:rPrChange w:id="4420" w:author="Dioguardi, Fabio" w:date="2018-10-23T11:24:00Z">
            <w:rPr>
              <w:kern w:val="32"/>
              <w:lang w:val="en-GB"/>
            </w:rPr>
          </w:rPrChange>
        </w:rPr>
        <w:t xml:space="preserve">(for example if </w:t>
      </w:r>
      <w:r w:rsidR="00E57980" w:rsidRPr="000E1A5F">
        <w:rPr>
          <w:kern w:val="32"/>
          <w:lang w:val="en-GB"/>
          <w:rPrChange w:id="4421" w:author="Dioguardi, Fabio" w:date="2018-10-23T11:24:00Z">
            <w:rPr>
              <w:kern w:val="32"/>
              <w:lang w:val="en-GB"/>
            </w:rPr>
          </w:rPrChange>
        </w:rPr>
        <w:t xml:space="preserve">the </w:t>
      </w:r>
      <w:r w:rsidRPr="000E1A5F">
        <w:rPr>
          <w:kern w:val="32"/>
          <w:lang w:val="en-GB"/>
          <w:rPrChange w:id="4422" w:author="Dioguardi, Fabio" w:date="2018-10-23T11:24:00Z">
            <w:rPr>
              <w:kern w:val="32"/>
              <w:lang w:val="en-GB"/>
            </w:rPr>
          </w:rPrChange>
        </w:rPr>
        <w:t xml:space="preserve">input </w:t>
      </w:r>
      <w:r w:rsidR="00E57980" w:rsidRPr="000E1A5F">
        <w:rPr>
          <w:kern w:val="32"/>
          <w:lang w:val="en-GB"/>
          <w:rPrChange w:id="4423" w:author="Dioguardi, Fabio" w:date="2018-10-23T11:24:00Z">
            <w:rPr>
              <w:kern w:val="32"/>
              <w:lang w:val="en-GB"/>
            </w:rPr>
          </w:rPrChange>
        </w:rPr>
        <w:t>data rate is too low</w:t>
      </w:r>
      <w:r w:rsidRPr="000E1A5F">
        <w:rPr>
          <w:kern w:val="32"/>
          <w:lang w:val="en-GB"/>
          <w:rPrChange w:id="4424" w:author="Dioguardi, Fabio" w:date="2018-10-23T11:24:00Z">
            <w:rPr>
              <w:kern w:val="32"/>
              <w:lang w:val="en-GB"/>
            </w:rPr>
          </w:rPrChange>
        </w:rPr>
        <w:t xml:space="preserve">) a short </w:t>
      </w:r>
      <w:r w:rsidR="00E57980" w:rsidRPr="000E1A5F">
        <w:rPr>
          <w:kern w:val="32"/>
          <w:lang w:val="en-GB"/>
          <w:rPrChange w:id="4425" w:author="Dioguardi, Fabio" w:date="2018-10-23T11:24:00Z">
            <w:rPr>
              <w:kern w:val="32"/>
              <w:lang w:val="en-GB"/>
            </w:rPr>
          </w:rPrChange>
        </w:rPr>
        <w:t xml:space="preserve">time base </w:t>
      </w:r>
      <w:r w:rsidR="00DB4FB9" w:rsidRPr="000E1A5F">
        <w:rPr>
          <w:kern w:val="32"/>
          <w:lang w:val="en-GB"/>
          <w:rPrChange w:id="4426" w:author="Dioguardi, Fabio" w:date="2018-10-23T11:24:00Z">
            <w:rPr>
              <w:kern w:val="32"/>
              <w:lang w:val="en-GB"/>
            </w:rPr>
          </w:rPrChange>
        </w:rPr>
        <w:t>c</w:t>
      </w:r>
      <w:r w:rsidRPr="000E1A5F">
        <w:rPr>
          <w:kern w:val="32"/>
          <w:lang w:val="en-GB"/>
          <w:rPrChange w:id="4427" w:author="Dioguardi, Fabio" w:date="2018-10-23T11:24:00Z">
            <w:rPr>
              <w:kern w:val="32"/>
              <w:lang w:val="en-GB"/>
            </w:rPr>
          </w:rPrChange>
        </w:rPr>
        <w:t>ould</w:t>
      </w:r>
      <w:r w:rsidR="00E57980" w:rsidRPr="000E1A5F">
        <w:rPr>
          <w:kern w:val="32"/>
          <w:lang w:val="en-GB"/>
          <w:rPrChange w:id="4428" w:author="Dioguardi, Fabio" w:date="2018-10-23T11:24:00Z">
            <w:rPr>
              <w:kern w:val="32"/>
              <w:lang w:val="en-GB"/>
            </w:rPr>
          </w:rPrChange>
        </w:rPr>
        <w:t xml:space="preserve"> cause </w:t>
      </w:r>
      <w:r w:rsidR="00DB4FB9" w:rsidRPr="000E1A5F">
        <w:rPr>
          <w:kern w:val="32"/>
          <w:lang w:val="en-GB"/>
          <w:rPrChange w:id="4429" w:author="Dioguardi, Fabio" w:date="2018-10-23T11:24:00Z">
            <w:rPr>
              <w:kern w:val="32"/>
              <w:lang w:val="en-GB"/>
            </w:rPr>
          </w:rPrChange>
        </w:rPr>
        <w:t>missing data</w:t>
      </w:r>
      <w:r w:rsidR="00815645" w:rsidRPr="000E1A5F">
        <w:rPr>
          <w:kern w:val="32"/>
          <w:lang w:val="en-GB"/>
          <w:rPrChange w:id="4430" w:author="Dioguardi, Fabio" w:date="2018-10-23T11:24:00Z">
            <w:rPr>
              <w:kern w:val="32"/>
              <w:lang w:val="en-GB"/>
            </w:rPr>
          </w:rPrChange>
        </w:rPr>
        <w:t xml:space="preserve"> in the input</w:t>
      </w:r>
      <w:r w:rsidR="00E57980" w:rsidRPr="000E1A5F">
        <w:rPr>
          <w:kern w:val="32"/>
          <w:lang w:val="en-GB"/>
          <w:rPrChange w:id="4431" w:author="Dioguardi, Fabio" w:date="2018-10-23T11:24:00Z">
            <w:rPr>
              <w:kern w:val="32"/>
              <w:lang w:val="en-GB"/>
            </w:rPr>
          </w:rPrChange>
        </w:rPr>
        <w:t>, which w</w:t>
      </w:r>
      <w:r w:rsidR="00815645" w:rsidRPr="000E1A5F">
        <w:rPr>
          <w:kern w:val="32"/>
          <w:lang w:val="en-GB"/>
          <w:rPrChange w:id="4432" w:author="Dioguardi, Fabio" w:date="2018-10-23T11:24:00Z">
            <w:rPr>
              <w:kern w:val="32"/>
              <w:lang w:val="en-GB"/>
            </w:rPr>
          </w:rPrChange>
        </w:rPr>
        <w:t>ould</w:t>
      </w:r>
      <w:r w:rsidR="00E57980" w:rsidRPr="000E1A5F">
        <w:rPr>
          <w:kern w:val="32"/>
          <w:lang w:val="en-GB"/>
          <w:rPrChange w:id="4433" w:author="Dioguardi, Fabio" w:date="2018-10-23T11:24:00Z">
            <w:rPr>
              <w:kern w:val="32"/>
              <w:lang w:val="en-GB"/>
            </w:rPr>
          </w:rPrChange>
        </w:rPr>
        <w:t xml:space="preserve"> affect the accurac</w:t>
      </w:r>
      <w:r w:rsidRPr="000E1A5F">
        <w:rPr>
          <w:kern w:val="32"/>
          <w:lang w:val="en-GB"/>
          <w:rPrChange w:id="4434" w:author="Dioguardi, Fabio" w:date="2018-10-23T11:24:00Z">
            <w:rPr>
              <w:kern w:val="32"/>
              <w:lang w:val="en-GB"/>
            </w:rPr>
          </w:rPrChange>
        </w:rPr>
        <w:t>ies</w:t>
      </w:r>
      <w:r w:rsidR="00E57980" w:rsidRPr="000E1A5F">
        <w:rPr>
          <w:kern w:val="32"/>
          <w:lang w:val="en-GB"/>
          <w:rPrChange w:id="4435" w:author="Dioguardi, Fabio" w:date="2018-10-23T11:24:00Z">
            <w:rPr>
              <w:kern w:val="32"/>
              <w:lang w:val="en-GB"/>
            </w:rPr>
          </w:rPrChange>
        </w:rPr>
        <w:t xml:space="preserve"> of the RMER and FMER estimates.</w:t>
      </w:r>
      <w:r w:rsidR="00674827" w:rsidRPr="000E1A5F">
        <w:rPr>
          <w:kern w:val="32"/>
          <w:lang w:val="en-GB"/>
          <w:rPrChange w:id="4436" w:author="Dioguardi, Fabio" w:date="2018-10-23T11:24:00Z">
            <w:rPr>
              <w:kern w:val="32"/>
              <w:lang w:val="en-GB"/>
            </w:rPr>
          </w:rPrChange>
        </w:rPr>
        <w:t xml:space="preserve"> </w:t>
      </w:r>
      <w:r w:rsidR="005148D2" w:rsidRPr="000E1A5F">
        <w:rPr>
          <w:kern w:val="32"/>
          <w:lang w:val="en-GB"/>
          <w:rPrChange w:id="4437" w:author="Dioguardi, Fabio" w:date="2018-10-23T11:24:00Z">
            <w:rPr>
              <w:kern w:val="32"/>
              <w:lang w:val="en-GB"/>
            </w:rPr>
          </w:rPrChange>
        </w:rPr>
        <w:t xml:space="preserve">The “Auto30” option is an attempt to reconcile the aim of high temporal resolution for </w:t>
      </w:r>
      <w:r w:rsidR="006546D0" w:rsidRPr="000E1A5F">
        <w:rPr>
          <w:kern w:val="32"/>
          <w:lang w:val="en-GB"/>
          <w:rPrChange w:id="4438" w:author="Dioguardi, Fabio" w:date="2018-10-23T11:24:00Z">
            <w:rPr>
              <w:kern w:val="32"/>
              <w:lang w:val="en-GB"/>
            </w:rPr>
          </w:rPrChange>
        </w:rPr>
        <w:t>MER</w:t>
      </w:r>
      <w:r w:rsidR="005148D2" w:rsidRPr="000E1A5F">
        <w:rPr>
          <w:kern w:val="32"/>
          <w:lang w:val="en-GB"/>
          <w:rPrChange w:id="4439" w:author="Dioguardi, Fabio" w:date="2018-10-23T11:24:00Z">
            <w:rPr>
              <w:kern w:val="32"/>
              <w:lang w:val="en-GB"/>
            </w:rPr>
          </w:rPrChange>
        </w:rPr>
        <w:t xml:space="preserve"> estimate with the possibility of not acquiring new observational data if the time base for computation is too rapid.</w:t>
      </w:r>
    </w:p>
    <w:p w14:paraId="31FF8ACF" w14:textId="77777777" w:rsidR="009F2905" w:rsidRPr="000E1A5F" w:rsidRDefault="009F2905" w:rsidP="00815645">
      <w:pPr>
        <w:rPr>
          <w:lang w:val="en-GB"/>
          <w:rPrChange w:id="4440" w:author="Dioguardi, Fabio" w:date="2018-10-23T11:24:00Z">
            <w:rPr/>
          </w:rPrChange>
        </w:rPr>
      </w:pPr>
    </w:p>
    <w:p w14:paraId="337D0649" w14:textId="2B2247C8" w:rsidR="009F2905" w:rsidRPr="00552368" w:rsidRDefault="00815645" w:rsidP="009F2905">
      <w:pPr>
        <w:rPr>
          <w:kern w:val="32"/>
          <w:lang w:val="en-GB"/>
        </w:rPr>
      </w:pPr>
      <w:r w:rsidRPr="000E1A5F">
        <w:rPr>
          <w:lang w:val="en-GB"/>
          <w:rPrChange w:id="4441" w:author="Dioguardi, Fabio" w:date="2018-10-23T11:24:00Z">
            <w:rPr/>
          </w:rPrChange>
        </w:rPr>
        <w:t xml:space="preserve">If the time base </w:t>
      </w:r>
      <w:r w:rsidR="00DB4FB9" w:rsidRPr="000E1A5F">
        <w:rPr>
          <w:lang w:val="en-GB"/>
          <w:rPrChange w:id="4442" w:author="Dioguardi, Fabio" w:date="2018-10-23T11:24:00Z">
            <w:rPr/>
          </w:rPrChange>
        </w:rPr>
        <w:t xml:space="preserve">has </w:t>
      </w:r>
      <w:r w:rsidRPr="000E1A5F">
        <w:rPr>
          <w:lang w:val="en-GB"/>
          <w:rPrChange w:id="4443" w:author="Dioguardi, Fabio" w:date="2018-10-23T11:24:00Z">
            <w:rPr/>
          </w:rPrChange>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0E1A5F" w:rsidRDefault="009F2905" w:rsidP="009F2905">
      <w:pPr>
        <w:rPr>
          <w:lang w:val="en-GB"/>
          <w:rPrChange w:id="4444" w:author="Dioguardi, Fabio" w:date="2018-10-23T11:24:00Z">
            <w:rPr/>
          </w:rPrChange>
        </w:rPr>
      </w:pPr>
      <w:r w:rsidRPr="000E1A5F">
        <w:rPr>
          <w:lang w:val="en-GB"/>
          <w:rPrChange w:id="4445" w:author="Dioguardi, Fabio" w:date="2018-10-23T11:24:00Z">
            <w:rPr/>
          </w:rPrChange>
        </w:rPr>
        <w:t>The time base settings are saved by clicking the “</w:t>
      </w:r>
      <w:r w:rsidRPr="000E1A5F">
        <w:rPr>
          <w:b/>
          <w:lang w:val="en-GB"/>
          <w:rPrChange w:id="4446" w:author="Dioguardi, Fabio" w:date="2018-10-23T11:24:00Z">
            <w:rPr>
              <w:b/>
            </w:rPr>
          </w:rPrChange>
        </w:rPr>
        <w:t>Confirm</w:t>
      </w:r>
      <w:r w:rsidRPr="000E1A5F">
        <w:rPr>
          <w:lang w:val="en-GB"/>
          <w:rPrChange w:id="4447" w:author="Dioguardi, Fabio" w:date="2018-10-23T11:24:00Z">
            <w:rPr/>
          </w:rPrChange>
        </w:rPr>
        <w:t>” button. FIX confirms the update by returning</w:t>
      </w:r>
      <w:r w:rsidR="005148D2" w:rsidRPr="000E1A5F">
        <w:rPr>
          <w:lang w:val="en-GB"/>
          <w:rPrChange w:id="4448" w:author="Dioguardi, Fabio" w:date="2018-10-23T11:24:00Z">
            <w:rPr/>
          </w:rPrChange>
        </w:rPr>
        <w:t xml:space="preserve"> the message</w:t>
      </w:r>
    </w:p>
    <w:p w14:paraId="40D8E459" w14:textId="77777777" w:rsidR="009F2905" w:rsidRPr="000E1A5F" w:rsidRDefault="009F2905" w:rsidP="009F2905">
      <w:pPr>
        <w:jc w:val="center"/>
        <w:rPr>
          <w:lang w:val="en-GB"/>
          <w:rPrChange w:id="4449" w:author="Dioguardi, Fabio" w:date="2018-10-23T11:24:00Z">
            <w:rPr/>
          </w:rPrChange>
        </w:rPr>
      </w:pPr>
      <w:r w:rsidRPr="000E1A5F">
        <w:rPr>
          <w:rFonts w:ascii="Courier New" w:hAnsi="Courier New" w:cs="Courier New"/>
          <w:color w:val="006600"/>
          <w:lang w:val="en-GB"/>
          <w:rPrChange w:id="4450"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451"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452" w:author="Dioguardi, Fabio" w:date="2018-10-23T11:24:00Z">
            <w:rPr>
              <w:rFonts w:ascii="Courier New" w:hAnsi="Courier New" w:cs="Courier New"/>
              <w:color w:val="006600"/>
            </w:rPr>
          </w:rPrChange>
        </w:rPr>
        <w:t xml:space="preserve"> updated! ***</w:t>
      </w:r>
    </w:p>
    <w:p w14:paraId="7B5634AC" w14:textId="3624E4AF" w:rsidR="009F2905" w:rsidRPr="000E1A5F" w:rsidRDefault="009F2905" w:rsidP="009F2905">
      <w:pPr>
        <w:rPr>
          <w:lang w:val="en-GB"/>
          <w:rPrChange w:id="4453" w:author="Dioguardi, Fabio" w:date="2018-10-23T11:24:00Z">
            <w:rPr/>
          </w:rPrChange>
        </w:rPr>
      </w:pPr>
      <w:r w:rsidRPr="000E1A5F">
        <w:rPr>
          <w:lang w:val="en-GB"/>
          <w:rPrChange w:id="4454" w:author="Dioguardi, Fabio" w:date="2018-10-23T11:24:00Z">
            <w:rPr/>
          </w:rPrChange>
        </w:rPr>
        <w:t>If the window is closed without having clicked on the confirmation button any change in the entries will be discarded.</w:t>
      </w:r>
    </w:p>
    <w:p w14:paraId="0154EC72" w14:textId="60847B8B" w:rsidR="009F2905" w:rsidRPr="000E1A5F" w:rsidRDefault="009F2905" w:rsidP="009F2905">
      <w:pPr>
        <w:pBdr>
          <w:top w:val="single" w:sz="4" w:space="1" w:color="auto"/>
          <w:left w:val="single" w:sz="4" w:space="4" w:color="auto"/>
          <w:bottom w:val="single" w:sz="4" w:space="1" w:color="auto"/>
          <w:right w:val="single" w:sz="4" w:space="4" w:color="auto"/>
        </w:pBdr>
        <w:rPr>
          <w:lang w:val="en-GB"/>
          <w:rPrChange w:id="4455" w:author="Dioguardi, Fabio" w:date="2018-10-23T11:24:00Z">
            <w:rPr/>
          </w:rPrChange>
        </w:rPr>
      </w:pPr>
      <w:r w:rsidRPr="000E1A5F">
        <w:rPr>
          <w:b/>
          <w:lang w:val="en-GB"/>
          <w:rPrChange w:id="4456" w:author="Dioguardi, Fabio" w:date="2018-10-23T11:24:00Z">
            <w:rPr>
              <w:b/>
            </w:rPr>
          </w:rPrChange>
        </w:rPr>
        <w:t>Important Note</w:t>
      </w:r>
      <w:r w:rsidRPr="000E1A5F">
        <w:rPr>
          <w:lang w:val="en-GB"/>
          <w:rPrChange w:id="4457" w:author="Dioguardi, Fabio" w:date="2018-10-23T11:24:00Z">
            <w:rPr/>
          </w:rPrChange>
        </w:rPr>
        <w:t xml:space="preserve">: Changes are only saved when having clicked on the “Confirm” button! </w:t>
      </w:r>
    </w:p>
    <w:p w14:paraId="4D494F9B"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458"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459" w:author="Dioguardi, Fabio" w:date="2018-10-23T11:24:00Z">
            <w:rPr/>
          </w:rPrChange>
        </w:rPr>
        <w:br w:type="page"/>
      </w:r>
    </w:p>
    <w:p w14:paraId="7FD79577" w14:textId="0EEBF8EE" w:rsidR="00EB20C3" w:rsidRPr="000E1A5F" w:rsidRDefault="00EB20C3" w:rsidP="004E20AA">
      <w:pPr>
        <w:pStyle w:val="Heading2"/>
        <w:rPr>
          <w:lang w:val="en-GB"/>
          <w:rPrChange w:id="4460" w:author="Dioguardi, Fabio" w:date="2018-10-23T11:24:00Z">
            <w:rPr/>
          </w:rPrChange>
        </w:rPr>
      </w:pPr>
      <w:bookmarkStart w:id="4461" w:name="_Ref482347386"/>
      <w:r w:rsidRPr="000E1A5F">
        <w:rPr>
          <w:lang w:val="en-GB"/>
          <w:rPrChange w:id="4462" w:author="Dioguardi, Fabio" w:date="2018-10-23T11:24:00Z">
            <w:rPr/>
          </w:rPrChange>
        </w:rPr>
        <w:lastRenderedPageBreak/>
        <w:t xml:space="preserve"> </w:t>
      </w:r>
      <w:bookmarkStart w:id="4463" w:name="_Ref483234301"/>
      <w:bookmarkStart w:id="4464" w:name="_Ref483234442"/>
      <w:bookmarkStart w:id="4465" w:name="_Ref483234538"/>
      <w:bookmarkStart w:id="4466" w:name="_Toc528058502"/>
      <w:r w:rsidRPr="000E1A5F">
        <w:rPr>
          <w:lang w:val="en-GB"/>
          <w:rPrChange w:id="4467" w:author="Dioguardi, Fabio" w:date="2018-10-23T11:24:00Z">
            <w:rPr/>
          </w:rPrChange>
        </w:rPr>
        <w:t>“Add Plume Heights”</w:t>
      </w:r>
      <w:bookmarkEnd w:id="4461"/>
      <w:bookmarkEnd w:id="4463"/>
      <w:bookmarkEnd w:id="4464"/>
      <w:bookmarkEnd w:id="4465"/>
      <w:bookmarkEnd w:id="4466"/>
    </w:p>
    <w:p w14:paraId="28C87BAC" w14:textId="77777777" w:rsidR="00EB20C3" w:rsidRPr="000E1A5F" w:rsidRDefault="00EB20C3" w:rsidP="00670EF3">
      <w:pPr>
        <w:rPr>
          <w:lang w:val="en-GB"/>
          <w:rPrChange w:id="4468" w:author="Dioguardi, Fabio" w:date="2018-10-23T11:24:00Z">
            <w:rPr/>
          </w:rPrChange>
        </w:rPr>
      </w:pPr>
    </w:p>
    <w:p w14:paraId="001D5188" w14:textId="3FB63022" w:rsidR="00000B86" w:rsidRPr="000E1A5F" w:rsidRDefault="00000B86" w:rsidP="00000B86">
      <w:pPr>
        <w:rPr>
          <w:lang w:val="en-GB"/>
          <w:rPrChange w:id="4469" w:author="Dioguardi, Fabio" w:date="2018-10-23T11:24:00Z">
            <w:rPr/>
          </w:rPrChange>
        </w:rPr>
      </w:pPr>
      <w:r w:rsidRPr="000E1A5F">
        <w:rPr>
          <w:lang w:val="en-GB"/>
          <w:rPrChange w:id="4470" w:author="Dioguardi, Fabio" w:date="2018-10-23T11:24:00Z">
            <w:rPr/>
          </w:rPrChange>
        </w:rPr>
        <w:t xml:space="preserve">To manually add plume height data, the operator has to click on the </w:t>
      </w:r>
      <w:r w:rsidR="005148D2" w:rsidRPr="000E1A5F">
        <w:rPr>
          <w:lang w:val="en-GB"/>
          <w:rPrChange w:id="4471" w:author="Dioguardi, Fabio" w:date="2018-10-23T11:24:00Z">
            <w:rPr/>
          </w:rPrChange>
        </w:rPr>
        <w:t xml:space="preserve">corresponding </w:t>
      </w:r>
      <w:r w:rsidRPr="000E1A5F">
        <w:rPr>
          <w:lang w:val="en-GB"/>
          <w:rPrChange w:id="4472" w:author="Dioguardi, Fabio" w:date="2018-10-23T11:24:00Z">
            <w:rPr/>
          </w:rPrChange>
        </w:rPr>
        <w:t xml:space="preserve">button on the left </w:t>
      </w:r>
      <w:proofErr w:type="spellStart"/>
      <w:r w:rsidRPr="000E1A5F">
        <w:rPr>
          <w:lang w:val="en-GB"/>
          <w:rPrChange w:id="4473" w:author="Dioguardi, Fabio" w:date="2018-10-23T11:24:00Z">
            <w:rPr/>
          </w:rPrChange>
        </w:rPr>
        <w:t>center</w:t>
      </w:r>
      <w:proofErr w:type="spellEnd"/>
      <w:r w:rsidRPr="000E1A5F">
        <w:rPr>
          <w:lang w:val="en-GB"/>
          <w:rPrChange w:id="4474" w:author="Dioguardi, Fabio" w:date="2018-10-23T11:24:00Z">
            <w:rPr/>
          </w:rPrChange>
        </w:rPr>
        <w:t xml:space="preserve"> of the </w:t>
      </w:r>
      <w:r w:rsidR="006A363A" w:rsidRPr="000E1A5F">
        <w:rPr>
          <w:lang w:val="en-GB"/>
          <w:rPrChange w:id="4475" w:author="Dioguardi, Fabio" w:date="2018-10-23T11:24:00Z">
            <w:rPr/>
          </w:rPrChange>
        </w:rPr>
        <w:t>Operation Control Board</w:t>
      </w:r>
      <w:r w:rsidR="005148D2" w:rsidRPr="000E1A5F">
        <w:rPr>
          <w:lang w:val="en-GB"/>
          <w:rPrChange w:id="4476" w:author="Dioguardi, Fabio" w:date="2018-10-23T11:24:00Z">
            <w:rPr/>
          </w:rPrChange>
        </w:rPr>
        <w:t xml:space="preserve"> (</w:t>
      </w:r>
      <w:r w:rsidR="00993484" w:rsidRPr="000E1A5F">
        <w:rPr>
          <w:lang w:val="en-GB"/>
          <w:rPrChange w:id="4477" w:author="Dioguardi, Fabio" w:date="2018-10-23T11:24:00Z">
            <w:rPr/>
          </w:rPrChange>
        </w:rPr>
        <w:fldChar w:fldCharType="begin"/>
      </w:r>
      <w:r w:rsidR="00993484" w:rsidRPr="000E1A5F">
        <w:rPr>
          <w:lang w:val="en-GB"/>
          <w:rPrChange w:id="4478" w:author="Dioguardi, Fabio" w:date="2018-10-23T11:24:00Z">
            <w:rPr/>
          </w:rPrChange>
        </w:rPr>
        <w:instrText xml:space="preserve"> REF _Ref482270982 \h </w:instrText>
      </w:r>
      <w:r w:rsidR="00993484" w:rsidRPr="000E1A5F">
        <w:rPr>
          <w:lang w:val="en-GB"/>
          <w:rPrChange w:id="4479" w:author="Dioguardi, Fabio" w:date="2018-10-23T11:24:00Z">
            <w:rPr/>
          </w:rPrChange>
        </w:rPr>
      </w:r>
      <w:r w:rsidR="00993484" w:rsidRPr="000E1A5F">
        <w:rPr>
          <w:lang w:val="en-GB"/>
          <w:rPrChange w:id="4480" w:author="Dioguardi, Fabio" w:date="2018-10-23T11:24:00Z">
            <w:rPr/>
          </w:rPrChange>
        </w:rPr>
        <w:fldChar w:fldCharType="separate"/>
      </w:r>
      <w:r w:rsidR="00DE7C99" w:rsidRPr="000E1A5F">
        <w:rPr>
          <w:lang w:val="en-GB"/>
          <w:rPrChange w:id="4481" w:author="Dioguardi, Fabio" w:date="2018-10-23T11:24:00Z">
            <w:rPr/>
          </w:rPrChange>
        </w:rPr>
        <w:t xml:space="preserve">Figure </w:t>
      </w:r>
      <w:r w:rsidR="00DE7C99" w:rsidRPr="000E1A5F">
        <w:rPr>
          <w:noProof/>
          <w:lang w:val="en-GB"/>
          <w:rPrChange w:id="4482" w:author="Dioguardi, Fabio" w:date="2018-10-23T11:24:00Z">
            <w:rPr>
              <w:noProof/>
            </w:rPr>
          </w:rPrChange>
        </w:rPr>
        <w:t>14</w:t>
      </w:r>
      <w:r w:rsidR="00993484" w:rsidRPr="000E1A5F">
        <w:rPr>
          <w:lang w:val="en-GB"/>
          <w:rPrChange w:id="4483" w:author="Dioguardi, Fabio" w:date="2018-10-23T11:24:00Z">
            <w:rPr/>
          </w:rPrChange>
        </w:rPr>
        <w:fldChar w:fldCharType="end"/>
      </w:r>
      <w:r w:rsidR="005148D2" w:rsidRPr="000E1A5F">
        <w:rPr>
          <w:lang w:val="en-GB"/>
          <w:rPrChange w:id="4484" w:author="Dioguardi, Fabio" w:date="2018-10-23T11:24:00Z">
            <w:rPr/>
          </w:rPrChange>
        </w:rPr>
        <w:t>);</w:t>
      </w:r>
      <w:r w:rsidRPr="000E1A5F">
        <w:rPr>
          <w:lang w:val="en-GB"/>
          <w:rPrChange w:id="4485" w:author="Dioguardi, Fabio" w:date="2018-10-23T11:24:00Z">
            <w:rPr/>
          </w:rPrChange>
        </w:rPr>
        <w:t xml:space="preserve"> </w:t>
      </w:r>
      <w:r w:rsidR="00FF64E3" w:rsidRPr="000E1A5F">
        <w:rPr>
          <w:lang w:val="en-GB"/>
          <w:rPrChange w:id="4486" w:author="Dioguardi, Fabio" w:date="2018-10-23T11:24:00Z">
            <w:rPr/>
          </w:rPrChange>
        </w:rPr>
        <w:fldChar w:fldCharType="begin"/>
      </w:r>
      <w:r w:rsidR="00FF64E3" w:rsidRPr="000E1A5F">
        <w:rPr>
          <w:lang w:val="en-GB"/>
          <w:rPrChange w:id="4487" w:author="Dioguardi, Fabio" w:date="2018-10-23T11:24:00Z">
            <w:rPr/>
          </w:rPrChange>
        </w:rPr>
        <w:instrText xml:space="preserve"> REF _Ref482280753 \h </w:instrText>
      </w:r>
      <w:r w:rsidR="00FF64E3" w:rsidRPr="000E1A5F">
        <w:rPr>
          <w:lang w:val="en-GB"/>
          <w:rPrChange w:id="4488" w:author="Dioguardi, Fabio" w:date="2018-10-23T11:24:00Z">
            <w:rPr/>
          </w:rPrChange>
        </w:rPr>
      </w:r>
      <w:r w:rsidR="00FF64E3" w:rsidRPr="000E1A5F">
        <w:rPr>
          <w:lang w:val="en-GB"/>
          <w:rPrChange w:id="4489" w:author="Dioguardi, Fabio" w:date="2018-10-23T11:24:00Z">
            <w:rPr/>
          </w:rPrChange>
        </w:rPr>
        <w:fldChar w:fldCharType="separate"/>
      </w:r>
      <w:r w:rsidR="00DE7C99" w:rsidRPr="000E1A5F">
        <w:rPr>
          <w:lang w:val="en-GB"/>
          <w:rPrChange w:id="4490" w:author="Dioguardi, Fabio" w:date="2018-10-23T11:24:00Z">
            <w:rPr/>
          </w:rPrChange>
        </w:rPr>
        <w:t xml:space="preserve">Figure </w:t>
      </w:r>
      <w:r w:rsidR="00DE7C99" w:rsidRPr="000E1A5F">
        <w:rPr>
          <w:noProof/>
          <w:lang w:val="en-GB"/>
          <w:rPrChange w:id="4491" w:author="Dioguardi, Fabio" w:date="2018-10-23T11:24:00Z">
            <w:rPr>
              <w:noProof/>
            </w:rPr>
          </w:rPrChange>
        </w:rPr>
        <w:t>23</w:t>
      </w:r>
      <w:r w:rsidR="00FF64E3" w:rsidRPr="000E1A5F">
        <w:rPr>
          <w:lang w:val="en-GB"/>
          <w:rPrChange w:id="4492" w:author="Dioguardi, Fabio" w:date="2018-10-23T11:24:00Z">
            <w:rPr/>
          </w:rPrChange>
        </w:rPr>
        <w:fldChar w:fldCharType="end"/>
      </w:r>
      <w:r w:rsidR="00FF64E3" w:rsidRPr="000E1A5F">
        <w:rPr>
          <w:lang w:val="en-GB"/>
          <w:rPrChange w:id="4493" w:author="Dioguardi, Fabio" w:date="2018-10-23T11:24:00Z">
            <w:rPr/>
          </w:rPrChange>
        </w:rPr>
        <w:t xml:space="preserve"> </w:t>
      </w:r>
      <w:r w:rsidRPr="000E1A5F">
        <w:rPr>
          <w:lang w:val="en-GB"/>
          <w:rPrChange w:id="4494" w:author="Dioguardi, Fabio" w:date="2018-10-23T11:24:00Z">
            <w:rPr/>
          </w:rPrChange>
        </w:rPr>
        <w:t xml:space="preserve">illustrates the </w:t>
      </w:r>
      <w:r w:rsidR="005148D2" w:rsidRPr="000E1A5F">
        <w:rPr>
          <w:lang w:val="en-GB"/>
          <w:rPrChange w:id="4495" w:author="Dioguardi, Fabio" w:date="2018-10-23T11:24:00Z">
            <w:rPr/>
          </w:rPrChange>
        </w:rPr>
        <w:t>window that is opened</w:t>
      </w:r>
      <w:r w:rsidRPr="000E1A5F">
        <w:rPr>
          <w:lang w:val="en-GB"/>
          <w:rPrChange w:id="4496" w:author="Dioguardi, Fabio" w:date="2018-10-23T11:24:00Z">
            <w:rPr/>
          </w:rPrChange>
        </w:rPr>
        <w:t>.</w:t>
      </w:r>
    </w:p>
    <w:p w14:paraId="0A782738" w14:textId="77777777" w:rsidR="00000B86" w:rsidRPr="000E1A5F" w:rsidRDefault="00000B86" w:rsidP="00000B86">
      <w:pPr>
        <w:rPr>
          <w:lang w:val="en-GB"/>
          <w:rPrChange w:id="4497" w:author="Dioguardi, Fabio" w:date="2018-10-23T11:24:00Z">
            <w:rPr/>
          </w:rPrChange>
        </w:rPr>
      </w:pPr>
    </w:p>
    <w:p w14:paraId="7A7A2347" w14:textId="77777777" w:rsidR="00FF64E3" w:rsidRPr="000E1A5F" w:rsidRDefault="00000B86" w:rsidP="00FF64E3">
      <w:pPr>
        <w:keepNext/>
        <w:rPr>
          <w:lang w:val="en-GB"/>
          <w:rPrChange w:id="4498" w:author="Dioguardi, Fabio" w:date="2018-10-23T11:24:00Z">
            <w:rPr/>
          </w:rPrChange>
        </w:rPr>
      </w:pPr>
      <w:r w:rsidRPr="000E1A5F">
        <w:rPr>
          <w:noProof/>
          <w:lang w:val="en-GB" w:eastAsia="en-GB"/>
        </w:rPr>
        <w:drawing>
          <wp:inline distT="0" distB="0" distL="0" distR="0" wp14:anchorId="43B747F8" wp14:editId="1FB325D4">
            <wp:extent cx="5733415" cy="2624433"/>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PlumeH.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2624433"/>
                    </a:xfrm>
                    <a:prstGeom prst="rect">
                      <a:avLst/>
                    </a:prstGeom>
                  </pic:spPr>
                </pic:pic>
              </a:graphicData>
            </a:graphic>
          </wp:inline>
        </w:drawing>
      </w:r>
    </w:p>
    <w:p w14:paraId="0787A6A2" w14:textId="7B2AE71A" w:rsidR="00000B86" w:rsidRPr="000E1A5F" w:rsidRDefault="00FF64E3" w:rsidP="00FF64E3">
      <w:pPr>
        <w:pStyle w:val="Caption"/>
        <w:rPr>
          <w:lang w:val="en-GB"/>
          <w:rPrChange w:id="4499" w:author="Dioguardi, Fabio" w:date="2018-10-23T11:24:00Z">
            <w:rPr/>
          </w:rPrChange>
        </w:rPr>
      </w:pPr>
      <w:bookmarkStart w:id="4500" w:name="_Ref482280753"/>
      <w:r w:rsidRPr="000E1A5F">
        <w:rPr>
          <w:lang w:val="en-GB"/>
          <w:rPrChange w:id="4501" w:author="Dioguardi, Fabio" w:date="2018-10-23T11:24:00Z">
            <w:rPr/>
          </w:rPrChange>
        </w:rPr>
        <w:t xml:space="preserve">Figure </w:t>
      </w:r>
      <w:r w:rsidRPr="000E1A5F">
        <w:rPr>
          <w:lang w:val="en-GB"/>
          <w:rPrChange w:id="4502" w:author="Dioguardi, Fabio" w:date="2018-10-23T11:24:00Z">
            <w:rPr/>
          </w:rPrChange>
        </w:rPr>
        <w:fldChar w:fldCharType="begin"/>
      </w:r>
      <w:r w:rsidRPr="000E1A5F">
        <w:rPr>
          <w:lang w:val="en-GB"/>
          <w:rPrChange w:id="4503" w:author="Dioguardi, Fabio" w:date="2018-10-23T11:24:00Z">
            <w:rPr/>
          </w:rPrChange>
        </w:rPr>
        <w:instrText xml:space="preserve"> SEQ Figure \* ARABIC </w:instrText>
      </w:r>
      <w:r w:rsidRPr="000E1A5F">
        <w:rPr>
          <w:lang w:val="en-GB"/>
          <w:rPrChange w:id="4504" w:author="Dioguardi, Fabio" w:date="2018-10-23T11:24:00Z">
            <w:rPr/>
          </w:rPrChange>
        </w:rPr>
        <w:fldChar w:fldCharType="separate"/>
      </w:r>
      <w:r w:rsidR="00DE7C99" w:rsidRPr="000E1A5F">
        <w:rPr>
          <w:noProof/>
          <w:lang w:val="en-GB"/>
          <w:rPrChange w:id="4505" w:author="Dioguardi, Fabio" w:date="2018-10-23T11:24:00Z">
            <w:rPr>
              <w:noProof/>
            </w:rPr>
          </w:rPrChange>
        </w:rPr>
        <w:t>23</w:t>
      </w:r>
      <w:r w:rsidRPr="000E1A5F">
        <w:rPr>
          <w:lang w:val="en-GB"/>
          <w:rPrChange w:id="4506" w:author="Dioguardi, Fabio" w:date="2018-10-23T11:24:00Z">
            <w:rPr/>
          </w:rPrChange>
        </w:rPr>
        <w:fldChar w:fldCharType="end"/>
      </w:r>
      <w:bookmarkEnd w:id="4500"/>
      <w:r w:rsidRPr="000E1A5F">
        <w:rPr>
          <w:lang w:val="en-GB"/>
          <w:rPrChange w:id="4507" w:author="Dioguardi, Fabio" w:date="2018-10-23T11:24:00Z">
            <w:rPr/>
          </w:rPrChange>
        </w:rPr>
        <w:t>: Interface that allows the operator to manually add information on observed plume heights (see text)</w:t>
      </w:r>
    </w:p>
    <w:p w14:paraId="02D6C085" w14:textId="77777777" w:rsidR="00000B86" w:rsidRPr="000E1A5F" w:rsidRDefault="00000B86" w:rsidP="00000B86">
      <w:pPr>
        <w:rPr>
          <w:lang w:val="en-GB"/>
          <w:rPrChange w:id="4508" w:author="Dioguardi, Fabio" w:date="2018-10-23T11:24:00Z">
            <w:rPr/>
          </w:rPrChange>
        </w:rPr>
      </w:pPr>
    </w:p>
    <w:p w14:paraId="1F2BD176" w14:textId="4E43976B" w:rsidR="00C12BDD" w:rsidRPr="000E1A5F" w:rsidRDefault="00C12BDD" w:rsidP="00000B86">
      <w:pPr>
        <w:rPr>
          <w:lang w:val="en-GB"/>
          <w:rPrChange w:id="4509" w:author="Dioguardi, Fabio" w:date="2018-10-23T11:24:00Z">
            <w:rPr/>
          </w:rPrChange>
        </w:rPr>
      </w:pPr>
      <w:r w:rsidRPr="000E1A5F">
        <w:rPr>
          <w:lang w:val="en-GB"/>
          <w:rPrChange w:id="4510" w:author="Dioguardi, Fabio" w:date="2018-10-23T11:24:00Z">
            <w:rPr/>
          </w:rPrChange>
        </w:rPr>
        <w:t>In the following the features of this window are briefly described:</w:t>
      </w:r>
    </w:p>
    <w:p w14:paraId="6F0F5A51" w14:textId="2C4E1A39" w:rsidR="00C12BDD" w:rsidRPr="000E1A5F" w:rsidRDefault="00EF01FF" w:rsidP="001507E8">
      <w:pPr>
        <w:pStyle w:val="ListParagraph"/>
        <w:numPr>
          <w:ilvl w:val="0"/>
          <w:numId w:val="19"/>
        </w:numPr>
        <w:rPr>
          <w:lang w:val="en-GB"/>
          <w:rPrChange w:id="4511" w:author="Dioguardi, Fabio" w:date="2018-10-23T11:24:00Z">
            <w:rPr/>
          </w:rPrChange>
        </w:rPr>
      </w:pPr>
      <w:r w:rsidRPr="000E1A5F">
        <w:rPr>
          <w:b/>
          <w:lang w:val="en-GB"/>
          <w:rPrChange w:id="4512" w:author="Dioguardi, Fabio" w:date="2018-10-23T11:24:00Z">
            <w:rPr>
              <w:b/>
            </w:rPr>
          </w:rPrChange>
        </w:rPr>
        <w:t>T</w:t>
      </w:r>
      <w:r w:rsidR="00C12BDD" w:rsidRPr="000E1A5F">
        <w:rPr>
          <w:b/>
          <w:lang w:val="en-GB"/>
          <w:rPrChange w:id="4513" w:author="Dioguardi, Fabio" w:date="2018-10-23T11:24:00Z">
            <w:rPr>
              <w:b/>
            </w:rPr>
          </w:rPrChange>
        </w:rPr>
        <w:t>ime of observation</w:t>
      </w:r>
      <w:r w:rsidR="00C12BDD" w:rsidRPr="000E1A5F">
        <w:rPr>
          <w:lang w:val="en-GB"/>
          <w:rPrChange w:id="4514" w:author="Dioguardi, Fabio" w:date="2018-10-23T11:24:00Z">
            <w:rPr/>
          </w:rPrChange>
        </w:rPr>
        <w:t xml:space="preserve"> (field </w:t>
      </w:r>
      <w:proofErr w:type="gramStart"/>
      <w:r w:rsidR="00C12BDD" w:rsidRPr="000E1A5F">
        <w:rPr>
          <w:lang w:val="en-GB"/>
          <w:rPrChange w:id="4515" w:author="Dioguardi, Fabio" w:date="2018-10-23T11:24:00Z">
            <w:rPr/>
          </w:rPrChange>
        </w:rPr>
        <w:t>A</w:t>
      </w:r>
      <w:proofErr w:type="gramEnd"/>
      <w:r w:rsidR="00C12BDD" w:rsidRPr="000E1A5F">
        <w:rPr>
          <w:lang w:val="en-GB"/>
          <w:rPrChange w:id="4516" w:author="Dioguardi, Fabio" w:date="2018-10-23T11:24:00Z">
            <w:rPr/>
          </w:rPrChange>
        </w:rPr>
        <w:t xml:space="preserve"> in </w:t>
      </w:r>
      <w:r w:rsidR="00FF64E3" w:rsidRPr="000E1A5F">
        <w:rPr>
          <w:lang w:val="en-GB"/>
          <w:rPrChange w:id="4517" w:author="Dioguardi, Fabio" w:date="2018-10-23T11:24:00Z">
            <w:rPr/>
          </w:rPrChange>
        </w:rPr>
        <w:fldChar w:fldCharType="begin"/>
      </w:r>
      <w:r w:rsidR="00FF64E3" w:rsidRPr="000E1A5F">
        <w:rPr>
          <w:lang w:val="en-GB"/>
          <w:rPrChange w:id="4518" w:author="Dioguardi, Fabio" w:date="2018-10-23T11:24:00Z">
            <w:rPr/>
          </w:rPrChange>
        </w:rPr>
        <w:instrText xml:space="preserve"> REF _Ref482280753 \h </w:instrText>
      </w:r>
      <w:r w:rsidR="00FF64E3" w:rsidRPr="000E1A5F">
        <w:rPr>
          <w:lang w:val="en-GB"/>
          <w:rPrChange w:id="4519" w:author="Dioguardi, Fabio" w:date="2018-10-23T11:24:00Z">
            <w:rPr/>
          </w:rPrChange>
        </w:rPr>
      </w:r>
      <w:r w:rsidR="00FF64E3" w:rsidRPr="000E1A5F">
        <w:rPr>
          <w:lang w:val="en-GB"/>
          <w:rPrChange w:id="4520" w:author="Dioguardi, Fabio" w:date="2018-10-23T11:24:00Z">
            <w:rPr/>
          </w:rPrChange>
        </w:rPr>
        <w:fldChar w:fldCharType="separate"/>
      </w:r>
      <w:r w:rsidR="00DE7C99" w:rsidRPr="000E1A5F">
        <w:rPr>
          <w:lang w:val="en-GB"/>
          <w:rPrChange w:id="4521" w:author="Dioguardi, Fabio" w:date="2018-10-23T11:24:00Z">
            <w:rPr/>
          </w:rPrChange>
        </w:rPr>
        <w:t xml:space="preserve">Figure </w:t>
      </w:r>
      <w:r w:rsidR="00DE7C99" w:rsidRPr="000E1A5F">
        <w:rPr>
          <w:noProof/>
          <w:lang w:val="en-GB"/>
          <w:rPrChange w:id="4522" w:author="Dioguardi, Fabio" w:date="2018-10-23T11:24:00Z">
            <w:rPr>
              <w:noProof/>
            </w:rPr>
          </w:rPrChange>
        </w:rPr>
        <w:t>23</w:t>
      </w:r>
      <w:r w:rsidR="00FF64E3" w:rsidRPr="000E1A5F">
        <w:rPr>
          <w:lang w:val="en-GB"/>
          <w:rPrChange w:id="4523" w:author="Dioguardi, Fabio" w:date="2018-10-23T11:24:00Z">
            <w:rPr/>
          </w:rPrChange>
        </w:rPr>
        <w:fldChar w:fldCharType="end"/>
      </w:r>
      <w:r w:rsidR="00C12BDD" w:rsidRPr="000E1A5F">
        <w:rPr>
          <w:lang w:val="en-GB"/>
          <w:rPrChange w:id="4524" w:author="Dioguardi, Fabio" w:date="2018-10-23T11:24:00Z">
            <w:rPr/>
          </w:rPrChange>
        </w:rPr>
        <w:t xml:space="preserve">): specifies the time of the observation </w:t>
      </w:r>
      <w:r w:rsidR="005148D2" w:rsidRPr="000E1A5F">
        <w:rPr>
          <w:lang w:val="en-GB"/>
          <w:rPrChange w:id="4525" w:author="Dioguardi, Fabio" w:date="2018-10-23T11:24:00Z">
            <w:rPr/>
          </w:rPrChange>
        </w:rPr>
        <w:t>of</w:t>
      </w:r>
      <w:r w:rsidR="00C12BDD" w:rsidRPr="000E1A5F">
        <w:rPr>
          <w:lang w:val="en-GB"/>
          <w:rPrChange w:id="4526" w:author="Dioguardi, Fabio" w:date="2018-10-23T11:24:00Z">
            <w:rPr/>
          </w:rPrChange>
        </w:rPr>
        <w:t xml:space="preserve"> the plume height data </w:t>
      </w:r>
      <w:r w:rsidR="005148D2" w:rsidRPr="000E1A5F">
        <w:rPr>
          <w:lang w:val="en-GB"/>
          <w:rPrChange w:id="4527" w:author="Dioguardi, Fabio" w:date="2018-10-23T11:24:00Z">
            <w:rPr/>
          </w:rPrChange>
        </w:rPr>
        <w:t xml:space="preserve">that is </w:t>
      </w:r>
      <w:r w:rsidR="00C12BDD" w:rsidRPr="000E1A5F">
        <w:rPr>
          <w:lang w:val="en-GB"/>
          <w:rPrChange w:id="4528" w:author="Dioguardi, Fabio" w:date="2018-10-23T11:24:00Z">
            <w:rPr/>
          </w:rPrChange>
        </w:rPr>
        <w:t>to be added. By default, this field suggests the current system time.</w:t>
      </w:r>
    </w:p>
    <w:p w14:paraId="233C9FD6" w14:textId="69791C83" w:rsidR="00EF01FF" w:rsidRPr="000E1A5F" w:rsidRDefault="00EF01FF" w:rsidP="001507E8">
      <w:pPr>
        <w:pStyle w:val="ListParagraph"/>
        <w:numPr>
          <w:ilvl w:val="0"/>
          <w:numId w:val="19"/>
        </w:numPr>
        <w:rPr>
          <w:lang w:val="en-GB"/>
          <w:rPrChange w:id="4529" w:author="Dioguardi, Fabio" w:date="2018-10-23T11:24:00Z">
            <w:rPr/>
          </w:rPrChange>
        </w:rPr>
      </w:pPr>
      <w:r w:rsidRPr="000E1A5F">
        <w:rPr>
          <w:b/>
          <w:lang w:val="en-GB"/>
          <w:rPrChange w:id="4530" w:author="Dioguardi, Fabio" w:date="2018-10-23T11:24:00Z">
            <w:rPr>
              <w:b/>
            </w:rPr>
          </w:rPrChange>
        </w:rPr>
        <w:t>P</w:t>
      </w:r>
      <w:r w:rsidR="00C12BDD" w:rsidRPr="000E1A5F">
        <w:rPr>
          <w:b/>
          <w:lang w:val="en-GB"/>
          <w:rPrChange w:id="4531" w:author="Dioguardi, Fabio" w:date="2018-10-23T11:24:00Z">
            <w:rPr>
              <w:b/>
            </w:rPr>
          </w:rPrChange>
        </w:rPr>
        <w:t xml:space="preserve">lume </w:t>
      </w:r>
      <w:r w:rsidR="00FF64E3" w:rsidRPr="000E1A5F">
        <w:rPr>
          <w:b/>
          <w:lang w:val="en-GB"/>
          <w:rPrChange w:id="4532" w:author="Dioguardi, Fabio" w:date="2018-10-23T11:24:00Z">
            <w:rPr>
              <w:b/>
            </w:rPr>
          </w:rPrChange>
        </w:rPr>
        <w:t xml:space="preserve">top </w:t>
      </w:r>
      <w:r w:rsidR="00C12BDD" w:rsidRPr="000E1A5F">
        <w:rPr>
          <w:b/>
          <w:lang w:val="en-GB"/>
          <w:rPrChange w:id="4533" w:author="Dioguardi, Fabio" w:date="2018-10-23T11:24:00Z">
            <w:rPr>
              <w:b/>
            </w:rPr>
          </w:rPrChange>
        </w:rPr>
        <w:t xml:space="preserve">height </w:t>
      </w:r>
      <w:r w:rsidR="00FF64E3" w:rsidRPr="000E1A5F">
        <w:rPr>
          <w:b/>
          <w:lang w:val="en-GB"/>
          <w:rPrChange w:id="4534" w:author="Dioguardi, Fabio" w:date="2018-10-23T11:24:00Z">
            <w:rPr>
              <w:b/>
            </w:rPr>
          </w:rPrChange>
        </w:rPr>
        <w:t xml:space="preserve">range </w:t>
      </w:r>
      <w:r w:rsidR="00C12BDD" w:rsidRPr="000E1A5F">
        <w:rPr>
          <w:b/>
          <w:lang w:val="en-GB"/>
          <w:rPrChange w:id="4535" w:author="Dioguardi, Fabio" w:date="2018-10-23T11:24:00Z">
            <w:rPr>
              <w:b/>
            </w:rPr>
          </w:rPrChange>
        </w:rPr>
        <w:t>(</w:t>
      </w:r>
      <w:proofErr w:type="spellStart"/>
      <w:r w:rsidR="00C12BDD" w:rsidRPr="000E1A5F">
        <w:rPr>
          <w:b/>
          <w:lang w:val="en-GB"/>
          <w:rPrChange w:id="4536" w:author="Dioguardi, Fabio" w:date="2018-10-23T11:24:00Z">
            <w:rPr>
              <w:b/>
            </w:rPr>
          </w:rPrChange>
        </w:rPr>
        <w:t>a.s.l</w:t>
      </w:r>
      <w:proofErr w:type="spellEnd"/>
      <w:r w:rsidR="00C12BDD" w:rsidRPr="000E1A5F">
        <w:rPr>
          <w:b/>
          <w:lang w:val="en-GB"/>
          <w:rPrChange w:id="4537" w:author="Dioguardi, Fabio" w:date="2018-10-23T11:24:00Z">
            <w:rPr>
              <w:b/>
            </w:rPr>
          </w:rPrChange>
        </w:rPr>
        <w:t>.)</w:t>
      </w:r>
      <w:r w:rsidR="00C12BDD" w:rsidRPr="000E1A5F">
        <w:rPr>
          <w:lang w:val="en-GB"/>
          <w:rPrChange w:id="4538" w:author="Dioguardi, Fabio" w:date="2018-10-23T11:24:00Z">
            <w:rPr/>
          </w:rPrChange>
        </w:rPr>
        <w:t xml:space="preserve"> (B): The operator can </w:t>
      </w:r>
      <w:r w:rsidR="00C12BDD" w:rsidRPr="000E1A5F">
        <w:rPr>
          <w:i/>
          <w:lang w:val="en-GB"/>
          <w:rPrChange w:id="4539" w:author="Dioguardi, Fabio" w:date="2018-10-23T11:24:00Z">
            <w:rPr>
              <w:i/>
            </w:rPr>
          </w:rPrChange>
        </w:rPr>
        <w:t>either</w:t>
      </w:r>
      <w:r w:rsidR="00C12BDD" w:rsidRPr="000E1A5F">
        <w:rPr>
          <w:lang w:val="en-GB"/>
          <w:rPrChange w:id="4540" w:author="Dioguardi, Fabio" w:date="2018-10-23T11:24:00Z">
            <w:rPr/>
          </w:rPrChange>
        </w:rPr>
        <w:t xml:space="preserve"> </w:t>
      </w:r>
      <w:r w:rsidRPr="000E1A5F">
        <w:rPr>
          <w:lang w:val="en-GB"/>
          <w:rPrChange w:id="4541" w:author="Dioguardi, Fabio" w:date="2018-10-23T11:24:00Z">
            <w:rPr/>
          </w:rPrChange>
        </w:rPr>
        <w:t xml:space="preserve">specify </w:t>
      </w:r>
      <w:r w:rsidR="006D2F47" w:rsidRPr="000E1A5F">
        <w:rPr>
          <w:lang w:val="en-GB"/>
          <w:rPrChange w:id="4542" w:author="Dioguardi, Fabio" w:date="2018-10-23T11:24:00Z">
            <w:rPr/>
          </w:rPrChange>
        </w:rPr>
        <w:t>the range of variation</w:t>
      </w:r>
      <w:r w:rsidRPr="000E1A5F">
        <w:rPr>
          <w:lang w:val="en-GB"/>
          <w:rPrChange w:id="4543" w:author="Dioguardi, Fabio" w:date="2018-10-23T11:24:00Z">
            <w:rPr/>
          </w:rPrChange>
        </w:rPr>
        <w:t xml:space="preserve"> of</w:t>
      </w:r>
      <w:r w:rsidR="006D2F47" w:rsidRPr="000E1A5F">
        <w:rPr>
          <w:lang w:val="en-GB"/>
          <w:rPrChange w:id="4544" w:author="Dioguardi, Fabio" w:date="2018-10-23T11:24:00Z">
            <w:rPr/>
          </w:rPrChange>
        </w:rPr>
        <w:t xml:space="preserve"> the</w:t>
      </w:r>
      <w:r w:rsidRPr="000E1A5F">
        <w:rPr>
          <w:lang w:val="en-GB"/>
          <w:rPrChange w:id="4545" w:author="Dioguardi, Fabio" w:date="2018-10-23T11:24:00Z">
            <w:rPr/>
          </w:rPrChange>
        </w:rPr>
        <w:t xml:space="preserve"> observed plume </w:t>
      </w:r>
      <w:r w:rsidR="00FF64E3" w:rsidRPr="000E1A5F">
        <w:rPr>
          <w:lang w:val="en-GB"/>
          <w:rPrChange w:id="4546" w:author="Dioguardi, Fabio" w:date="2018-10-23T11:24:00Z">
            <w:rPr/>
          </w:rPrChange>
        </w:rPr>
        <w:t xml:space="preserve">top </w:t>
      </w:r>
      <w:r w:rsidRPr="000E1A5F">
        <w:rPr>
          <w:lang w:val="en-GB"/>
          <w:rPrChange w:id="4547" w:author="Dioguardi, Fabio" w:date="2018-10-23T11:24:00Z">
            <w:rPr/>
          </w:rPrChange>
        </w:rPr>
        <w:t xml:space="preserve">heights by </w:t>
      </w:r>
      <w:r w:rsidR="00C12BDD" w:rsidRPr="000E1A5F">
        <w:rPr>
          <w:lang w:val="en-GB"/>
          <w:rPrChange w:id="4548" w:author="Dioguardi, Fabio" w:date="2018-10-23T11:24:00Z">
            <w:rPr/>
          </w:rPrChange>
        </w:rPr>
        <w:t>insert</w:t>
      </w:r>
      <w:r w:rsidRPr="000E1A5F">
        <w:rPr>
          <w:lang w:val="en-GB"/>
          <w:rPrChange w:id="4549" w:author="Dioguardi, Fabio" w:date="2018-10-23T11:24:00Z">
            <w:rPr/>
          </w:rPrChange>
        </w:rPr>
        <w:t xml:space="preserve">ing the </w:t>
      </w:r>
      <w:r w:rsidR="006D2F47" w:rsidRPr="000E1A5F">
        <w:rPr>
          <w:lang w:val="en-GB"/>
          <w:rPrChange w:id="4550" w:author="Dioguardi, Fabio" w:date="2018-10-23T11:24:00Z">
            <w:rPr/>
          </w:rPrChange>
        </w:rPr>
        <w:t>minimum and maximum height</w:t>
      </w:r>
      <w:r w:rsidR="00FF64E3" w:rsidRPr="000E1A5F">
        <w:rPr>
          <w:lang w:val="en-GB"/>
          <w:rPrChange w:id="4551" w:author="Dioguardi, Fabio" w:date="2018-10-23T11:24:00Z">
            <w:rPr/>
          </w:rPrChange>
        </w:rPr>
        <w:t>s</w:t>
      </w:r>
      <w:r w:rsidRPr="000E1A5F">
        <w:rPr>
          <w:lang w:val="en-GB"/>
          <w:rPrChange w:id="4552" w:author="Dioguardi, Fabio" w:date="2018-10-23T11:24:00Z">
            <w:rPr/>
          </w:rPrChange>
        </w:rPr>
        <w:t xml:space="preserve"> into the</w:t>
      </w:r>
      <w:r w:rsidR="00C12BDD" w:rsidRPr="000E1A5F">
        <w:rPr>
          <w:lang w:val="en-GB"/>
          <w:rPrChange w:id="4553" w:author="Dioguardi, Fabio" w:date="2018-10-23T11:24:00Z">
            <w:rPr/>
          </w:rPrChange>
        </w:rPr>
        <w:t xml:space="preserve"> </w:t>
      </w:r>
      <w:r w:rsidR="00FF64E3" w:rsidRPr="000E1A5F">
        <w:rPr>
          <w:lang w:val="en-GB"/>
          <w:rPrChange w:id="4554" w:author="Dioguardi, Fabio" w:date="2018-10-23T11:24:00Z">
            <w:rPr/>
          </w:rPrChange>
        </w:rPr>
        <w:t xml:space="preserve">field </w:t>
      </w:r>
      <w:r w:rsidRPr="000E1A5F">
        <w:rPr>
          <w:b/>
          <w:lang w:val="en-GB"/>
          <w:rPrChange w:id="4555" w:author="Dioguardi, Fabio" w:date="2018-10-23T11:24:00Z">
            <w:rPr>
              <w:b/>
            </w:rPr>
          </w:rPrChange>
        </w:rPr>
        <w:t>Min</w:t>
      </w:r>
      <w:r w:rsidR="00FF64E3" w:rsidRPr="000E1A5F">
        <w:rPr>
          <w:b/>
          <w:lang w:val="en-GB"/>
          <w:rPrChange w:id="4556" w:author="Dioguardi, Fabio" w:date="2018-10-23T11:24:00Z">
            <w:rPr>
              <w:b/>
            </w:rPr>
          </w:rPrChange>
        </w:rPr>
        <w:t>.</w:t>
      </w:r>
      <w:r w:rsidRPr="000E1A5F">
        <w:rPr>
          <w:b/>
          <w:lang w:val="en-GB"/>
          <w:rPrChange w:id="4557" w:author="Dioguardi, Fabio" w:date="2018-10-23T11:24:00Z">
            <w:rPr>
              <w:b/>
            </w:rPr>
          </w:rPrChange>
        </w:rPr>
        <w:t xml:space="preserve"> </w:t>
      </w:r>
      <w:r w:rsidR="00FF64E3" w:rsidRPr="000E1A5F">
        <w:rPr>
          <w:b/>
          <w:lang w:val="en-GB"/>
          <w:rPrChange w:id="4558" w:author="Dioguardi, Fabio" w:date="2018-10-23T11:24:00Z">
            <w:rPr>
              <w:b/>
            </w:rPr>
          </w:rPrChange>
        </w:rPr>
        <w:t>est. top</w:t>
      </w:r>
      <w:r w:rsidR="00C12BDD" w:rsidRPr="000E1A5F">
        <w:rPr>
          <w:b/>
          <w:lang w:val="en-GB"/>
          <w:rPrChange w:id="4559" w:author="Dioguardi, Fabio" w:date="2018-10-23T11:24:00Z">
            <w:rPr>
              <w:b/>
            </w:rPr>
          </w:rPrChange>
        </w:rPr>
        <w:t xml:space="preserve"> </w:t>
      </w:r>
      <w:r w:rsidR="00C12BDD" w:rsidRPr="000E1A5F">
        <w:rPr>
          <w:lang w:val="en-GB"/>
          <w:rPrChange w:id="4560" w:author="Dioguardi, Fabio" w:date="2018-10-23T11:24:00Z">
            <w:rPr/>
          </w:rPrChange>
        </w:rPr>
        <w:t xml:space="preserve">and </w:t>
      </w:r>
      <w:r w:rsidRPr="000E1A5F">
        <w:rPr>
          <w:b/>
          <w:lang w:val="en-GB"/>
          <w:rPrChange w:id="4561" w:author="Dioguardi, Fabio" w:date="2018-10-23T11:24:00Z">
            <w:rPr>
              <w:b/>
            </w:rPr>
          </w:rPrChange>
        </w:rPr>
        <w:t>Max</w:t>
      </w:r>
      <w:r w:rsidR="00FF64E3" w:rsidRPr="000E1A5F">
        <w:rPr>
          <w:b/>
          <w:lang w:val="en-GB"/>
          <w:rPrChange w:id="4562" w:author="Dioguardi, Fabio" w:date="2018-10-23T11:24:00Z">
            <w:rPr>
              <w:b/>
            </w:rPr>
          </w:rPrChange>
        </w:rPr>
        <w:t xml:space="preserve">. </w:t>
      </w:r>
      <w:proofErr w:type="gramStart"/>
      <w:r w:rsidR="00FF64E3" w:rsidRPr="000E1A5F">
        <w:rPr>
          <w:b/>
          <w:lang w:val="en-GB"/>
          <w:rPrChange w:id="4563" w:author="Dioguardi, Fabio" w:date="2018-10-23T11:24:00Z">
            <w:rPr>
              <w:b/>
            </w:rPr>
          </w:rPrChange>
        </w:rPr>
        <w:t>est</w:t>
      </w:r>
      <w:proofErr w:type="gramEnd"/>
      <w:r w:rsidR="00FF64E3" w:rsidRPr="000E1A5F">
        <w:rPr>
          <w:b/>
          <w:lang w:val="en-GB"/>
          <w:rPrChange w:id="4564" w:author="Dioguardi, Fabio" w:date="2018-10-23T11:24:00Z">
            <w:rPr>
              <w:b/>
            </w:rPr>
          </w:rPrChange>
        </w:rPr>
        <w:t>. top</w:t>
      </w:r>
      <w:r w:rsidR="00C12BDD" w:rsidRPr="000E1A5F">
        <w:rPr>
          <w:lang w:val="en-GB"/>
          <w:rPrChange w:id="4565" w:author="Dioguardi, Fabio" w:date="2018-10-23T11:24:00Z">
            <w:rPr/>
          </w:rPrChange>
        </w:rPr>
        <w:t xml:space="preserve">, </w:t>
      </w:r>
      <w:r w:rsidR="00C12BDD" w:rsidRPr="000E1A5F">
        <w:rPr>
          <w:i/>
          <w:lang w:val="en-GB"/>
          <w:rPrChange w:id="4566" w:author="Dioguardi, Fabio" w:date="2018-10-23T11:24:00Z">
            <w:rPr>
              <w:i/>
            </w:rPr>
          </w:rPrChange>
        </w:rPr>
        <w:t>or</w:t>
      </w:r>
      <w:r w:rsidR="00C12BDD" w:rsidRPr="000E1A5F">
        <w:rPr>
          <w:lang w:val="en-GB"/>
          <w:rPrChange w:id="4567" w:author="Dioguardi, Fabio" w:date="2018-10-23T11:24:00Z">
            <w:rPr/>
          </w:rPrChange>
        </w:rPr>
        <w:t xml:space="preserve"> </w:t>
      </w:r>
      <w:r w:rsidRPr="000E1A5F">
        <w:rPr>
          <w:lang w:val="en-GB"/>
          <w:rPrChange w:id="4568" w:author="Dioguardi, Fabio" w:date="2018-10-23T11:24:00Z">
            <w:rPr/>
          </w:rPrChange>
        </w:rPr>
        <w:t>specify the</w:t>
      </w:r>
      <w:r w:rsidR="00C12BDD" w:rsidRPr="000E1A5F">
        <w:rPr>
          <w:lang w:val="en-GB"/>
          <w:rPrChange w:id="4569" w:author="Dioguardi, Fabio" w:date="2018-10-23T11:24:00Z">
            <w:rPr/>
          </w:rPrChange>
        </w:rPr>
        <w:t xml:space="preserve"> </w:t>
      </w:r>
      <w:r w:rsidR="006D2F47" w:rsidRPr="000E1A5F">
        <w:rPr>
          <w:b/>
          <w:lang w:val="en-GB"/>
          <w:rPrChange w:id="4570" w:author="Dioguardi, Fabio" w:date="2018-10-23T11:24:00Z">
            <w:rPr>
              <w:b/>
            </w:rPr>
          </w:rPrChange>
        </w:rPr>
        <w:t>M</w:t>
      </w:r>
      <w:r w:rsidR="00C12BDD" w:rsidRPr="000E1A5F">
        <w:rPr>
          <w:b/>
          <w:lang w:val="en-GB"/>
          <w:rPrChange w:id="4571" w:author="Dioguardi, Fabio" w:date="2018-10-23T11:24:00Z">
            <w:rPr>
              <w:b/>
            </w:rPr>
          </w:rPrChange>
        </w:rPr>
        <w:t xml:space="preserve">ean </w:t>
      </w:r>
      <w:r w:rsidR="00FF64E3" w:rsidRPr="000E1A5F">
        <w:rPr>
          <w:b/>
          <w:lang w:val="en-GB"/>
          <w:rPrChange w:id="4572" w:author="Dioguardi, Fabio" w:date="2018-10-23T11:24:00Z">
            <w:rPr>
              <w:b/>
            </w:rPr>
          </w:rPrChange>
        </w:rPr>
        <w:t xml:space="preserve">est. </w:t>
      </w:r>
      <w:r w:rsidR="00C12BDD" w:rsidRPr="000E1A5F">
        <w:rPr>
          <w:b/>
          <w:lang w:val="en-GB"/>
          <w:rPrChange w:id="4573" w:author="Dioguardi, Fabio" w:date="2018-10-23T11:24:00Z">
            <w:rPr>
              <w:b/>
            </w:rPr>
          </w:rPrChange>
        </w:rPr>
        <w:t>height</w:t>
      </w:r>
      <w:r w:rsidR="00C12BDD" w:rsidRPr="000E1A5F">
        <w:rPr>
          <w:lang w:val="en-GB"/>
          <w:rPrChange w:id="4574" w:author="Dioguardi, Fabio" w:date="2018-10-23T11:24:00Z">
            <w:rPr/>
          </w:rPrChange>
        </w:rPr>
        <w:t xml:space="preserve">. </w:t>
      </w:r>
      <w:r w:rsidRPr="000E1A5F">
        <w:rPr>
          <w:lang w:val="en-GB"/>
          <w:rPrChange w:id="4575" w:author="Dioguardi, Fabio" w:date="2018-10-23T11:24:00Z">
            <w:rPr/>
          </w:rPrChange>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0E1A5F" w:rsidRDefault="00EF01FF" w:rsidP="00EF01FF">
      <w:pPr>
        <w:pBdr>
          <w:top w:val="single" w:sz="4" w:space="1" w:color="auto"/>
          <w:left w:val="single" w:sz="4" w:space="4" w:color="auto"/>
          <w:bottom w:val="single" w:sz="4" w:space="1" w:color="auto"/>
          <w:right w:val="single" w:sz="4" w:space="4" w:color="auto"/>
        </w:pBdr>
        <w:rPr>
          <w:lang w:val="en-GB"/>
          <w:rPrChange w:id="4576" w:author="Dioguardi, Fabio" w:date="2018-10-23T11:24:00Z">
            <w:rPr/>
          </w:rPrChange>
        </w:rPr>
      </w:pPr>
      <w:r w:rsidRPr="000E1A5F">
        <w:rPr>
          <w:b/>
          <w:lang w:val="en-GB"/>
          <w:rPrChange w:id="4577" w:author="Dioguardi, Fabio" w:date="2018-10-23T11:24:00Z">
            <w:rPr>
              <w:b/>
            </w:rPr>
          </w:rPrChange>
        </w:rPr>
        <w:t>Important Note</w:t>
      </w:r>
      <w:r w:rsidRPr="000E1A5F">
        <w:rPr>
          <w:lang w:val="en-GB"/>
          <w:rPrChange w:id="4578" w:author="Dioguardi, Fabio" w:date="2018-10-23T11:24:00Z">
            <w:rPr/>
          </w:rPrChange>
        </w:rPr>
        <w:t xml:space="preserve">: When entering plume heights from ground observations, make sure that the data you add is converted to the </w:t>
      </w:r>
      <w:proofErr w:type="spellStart"/>
      <w:r w:rsidRPr="000E1A5F">
        <w:rPr>
          <w:lang w:val="en-GB"/>
          <w:rPrChange w:id="4579" w:author="Dioguardi, Fabio" w:date="2018-10-23T11:24:00Z">
            <w:rPr/>
          </w:rPrChange>
        </w:rPr>
        <w:t>a.s.l</w:t>
      </w:r>
      <w:proofErr w:type="spellEnd"/>
      <w:r w:rsidRPr="000E1A5F">
        <w:rPr>
          <w:lang w:val="en-GB"/>
          <w:rPrChange w:id="4580" w:author="Dioguardi, Fabio" w:date="2018-10-23T11:24:00Z">
            <w:rPr/>
          </w:rPrChange>
        </w:rPr>
        <w:t>. (above sea level) height standard!</w:t>
      </w:r>
    </w:p>
    <w:p w14:paraId="76163EFC" w14:textId="77777777" w:rsidR="00EF01FF" w:rsidRPr="000E1A5F" w:rsidRDefault="00EF01FF" w:rsidP="00EF01FF">
      <w:pPr>
        <w:rPr>
          <w:lang w:val="en-GB"/>
          <w:rPrChange w:id="4581" w:author="Dioguardi, Fabio" w:date="2018-10-23T11:24:00Z">
            <w:rPr/>
          </w:rPrChange>
        </w:rPr>
      </w:pPr>
    </w:p>
    <w:p w14:paraId="02ECED4F" w14:textId="726299DF" w:rsidR="00C75EED" w:rsidRPr="000E1A5F" w:rsidRDefault="00EF01FF" w:rsidP="001507E8">
      <w:pPr>
        <w:pStyle w:val="ListParagraph"/>
        <w:numPr>
          <w:ilvl w:val="0"/>
          <w:numId w:val="19"/>
        </w:numPr>
        <w:rPr>
          <w:lang w:val="en-GB"/>
          <w:rPrChange w:id="4582" w:author="Dioguardi, Fabio" w:date="2018-10-23T11:24:00Z">
            <w:rPr/>
          </w:rPrChange>
        </w:rPr>
      </w:pPr>
      <w:r w:rsidRPr="000E1A5F">
        <w:rPr>
          <w:b/>
          <w:lang w:val="en-GB"/>
          <w:rPrChange w:id="4583" w:author="Dioguardi, Fabio" w:date="2018-10-23T11:24:00Z">
            <w:rPr>
              <w:b/>
            </w:rPr>
          </w:rPrChange>
        </w:rPr>
        <w:t>Quality of data</w:t>
      </w:r>
      <w:r w:rsidRPr="000E1A5F">
        <w:rPr>
          <w:lang w:val="en-GB"/>
          <w:rPrChange w:id="4584" w:author="Dioguardi, Fabio" w:date="2018-10-23T11:24:00Z">
            <w:rPr/>
          </w:rPrChange>
        </w:rPr>
        <w:t xml:space="preserve"> (C): In this field</w:t>
      </w:r>
      <w:r w:rsidR="00C75EED" w:rsidRPr="000E1A5F">
        <w:rPr>
          <w:lang w:val="en-GB"/>
          <w:rPrChange w:id="4585" w:author="Dioguardi, Fabio" w:date="2018-10-23T11:24:00Z">
            <w:rPr/>
          </w:rPrChange>
        </w:rPr>
        <w:t>, th</w:t>
      </w:r>
      <w:r w:rsidRPr="000E1A5F">
        <w:rPr>
          <w:lang w:val="en-GB"/>
          <w:rPrChange w:id="4586" w:author="Dioguardi, Fabio" w:date="2018-10-23T11:24:00Z">
            <w:rPr/>
          </w:rPrChange>
        </w:rPr>
        <w:t>e</w:t>
      </w:r>
      <w:r w:rsidR="00C75EED" w:rsidRPr="000E1A5F">
        <w:rPr>
          <w:lang w:val="en-GB"/>
          <w:rPrChange w:id="4587" w:author="Dioguardi, Fabio" w:date="2018-10-23T11:24:00Z">
            <w:rPr/>
          </w:rPrChange>
        </w:rPr>
        <w:t xml:space="preserve"> </w:t>
      </w:r>
      <w:r w:rsidRPr="000E1A5F">
        <w:rPr>
          <w:lang w:val="en-GB"/>
          <w:rPrChange w:id="4588" w:author="Dioguardi, Fabio" w:date="2018-10-23T11:24:00Z">
            <w:rPr/>
          </w:rPrChange>
        </w:rPr>
        <w:t>quality of the added data set can be characterized by</w:t>
      </w:r>
      <w:r w:rsidR="00C75EED" w:rsidRPr="000E1A5F">
        <w:rPr>
          <w:lang w:val="en-GB"/>
          <w:rPrChange w:id="4589" w:author="Dioguardi, Fabio" w:date="2018-10-23T11:24:00Z">
            <w:rPr/>
          </w:rPrChange>
        </w:rPr>
        <w:t xml:space="preserve"> the user. The four quality grades represent the quality factors </w:t>
      </w:r>
      <w:r w:rsidR="006D2F47" w:rsidRPr="000E1A5F">
        <w:rPr>
          <w:lang w:val="en-GB"/>
          <w:rPrChange w:id="4590" w:author="Dioguardi, Fabio" w:date="2018-10-23T11:24:00Z">
            <w:rPr/>
          </w:rPrChange>
        </w:rPr>
        <w:t xml:space="preserve">that </w:t>
      </w:r>
      <w:r w:rsidR="00C75EED" w:rsidRPr="000E1A5F">
        <w:rPr>
          <w:lang w:val="en-GB"/>
          <w:rPrChange w:id="4591" w:author="Dioguardi, Fabio" w:date="2018-10-23T11:24:00Z">
            <w:rPr/>
          </w:rPrChange>
        </w:rPr>
        <w:t>are automatically assigned to the data from auto-stream sources (see e.g. in Table 6; “poor” corresponds to a quality factor of 1,</w:t>
      </w:r>
      <w:r w:rsidR="005148D2" w:rsidRPr="000E1A5F">
        <w:rPr>
          <w:lang w:val="en-GB"/>
          <w:rPrChange w:id="4592" w:author="Dioguardi, Fabio" w:date="2018-10-23T11:24:00Z">
            <w:rPr/>
          </w:rPrChange>
        </w:rPr>
        <w:t xml:space="preserve"> “fair” to 2, “good” to 3 and</w:t>
      </w:r>
      <w:r w:rsidR="00C75EED" w:rsidRPr="000E1A5F">
        <w:rPr>
          <w:lang w:val="en-GB"/>
          <w:rPrChange w:id="4593" w:author="Dioguardi, Fabio" w:date="2018-10-23T11:24:00Z">
            <w:rPr/>
          </w:rPrChange>
        </w:rPr>
        <w:t xml:space="preserve"> “brilliant” to 4). The quality</w:t>
      </w:r>
      <w:r w:rsidR="005148D2" w:rsidRPr="000E1A5F">
        <w:rPr>
          <w:lang w:val="en-GB"/>
          <w:rPrChange w:id="4594" w:author="Dioguardi, Fabio" w:date="2018-10-23T11:24:00Z">
            <w:rPr/>
          </w:rPrChange>
        </w:rPr>
        <w:t xml:space="preserve"> factor that is</w:t>
      </w:r>
      <w:r w:rsidR="00C75EED" w:rsidRPr="000E1A5F">
        <w:rPr>
          <w:lang w:val="en-GB"/>
          <w:rPrChange w:id="4595" w:author="Dioguardi, Fabio" w:date="2018-10-23T11:24:00Z">
            <w:rPr/>
          </w:rPrChange>
        </w:rPr>
        <w:t xml:space="preserve"> input via this window will only be considered for non-</w:t>
      </w:r>
      <w:proofErr w:type="spellStart"/>
      <w:r w:rsidR="00C75EED" w:rsidRPr="000E1A5F">
        <w:rPr>
          <w:lang w:val="en-GB"/>
          <w:rPrChange w:id="4596" w:author="Dioguardi, Fabio" w:date="2018-10-23T11:24:00Z">
            <w:rPr/>
          </w:rPrChange>
        </w:rPr>
        <w:t>autostream</w:t>
      </w:r>
      <w:proofErr w:type="spellEnd"/>
      <w:r w:rsidR="00C75EED" w:rsidRPr="000E1A5F">
        <w:rPr>
          <w:lang w:val="en-GB"/>
          <w:rPrChange w:id="4597" w:author="Dioguardi, Fabio" w:date="2018-10-23T11:24:00Z">
            <w:rPr/>
          </w:rPrChange>
        </w:rPr>
        <w:t xml:space="preserve"> sources (i.e., “aircraft”, “ground” and “other”).</w:t>
      </w:r>
      <w:r w:rsidR="00FF64E3" w:rsidRPr="000E1A5F">
        <w:rPr>
          <w:lang w:val="en-GB"/>
          <w:rPrChange w:id="4598" w:author="Dioguardi, Fabio" w:date="2018-10-23T11:24:00Z">
            <w:rPr/>
          </w:rPrChange>
        </w:rPr>
        <w:t xml:space="preserve"> By </w:t>
      </w:r>
      <w:r w:rsidR="0019584F" w:rsidRPr="000E1A5F">
        <w:rPr>
          <w:lang w:val="en-GB"/>
          <w:rPrChange w:id="4599" w:author="Dioguardi, Fabio" w:date="2018-10-23T11:24:00Z">
            <w:rPr/>
          </w:rPrChange>
        </w:rPr>
        <w:t>default</w:t>
      </w:r>
      <w:r w:rsidR="00FF64E3" w:rsidRPr="000E1A5F">
        <w:rPr>
          <w:lang w:val="en-GB"/>
          <w:rPrChange w:id="4600" w:author="Dioguardi, Fabio" w:date="2018-10-23T11:24:00Z">
            <w:rPr/>
          </w:rPrChange>
        </w:rPr>
        <w:t>,</w:t>
      </w:r>
      <w:r w:rsidR="0019584F" w:rsidRPr="000E1A5F">
        <w:rPr>
          <w:lang w:val="en-GB"/>
          <w:rPrChange w:id="4601" w:author="Dioguardi, Fabio" w:date="2018-10-23T11:24:00Z">
            <w:rPr/>
          </w:rPrChange>
        </w:rPr>
        <w:t xml:space="preserve"> a quality factor of 4 (“brilliant”) is assigned.</w:t>
      </w:r>
      <w:r w:rsidR="00C75EED" w:rsidRPr="000E1A5F">
        <w:rPr>
          <w:lang w:val="en-GB"/>
          <w:rPrChange w:id="4602" w:author="Dioguardi, Fabio" w:date="2018-10-23T11:24:00Z">
            <w:rPr/>
          </w:rPrChange>
        </w:rPr>
        <w:t xml:space="preserve"> If one of the </w:t>
      </w:r>
      <w:r w:rsidR="00FF64E3" w:rsidRPr="000E1A5F">
        <w:rPr>
          <w:lang w:val="en-GB"/>
          <w:rPrChange w:id="4603" w:author="Dioguardi, Fabio" w:date="2018-10-23T11:24:00Z">
            <w:rPr/>
          </w:rPrChange>
        </w:rPr>
        <w:t xml:space="preserve">(up to twelve) </w:t>
      </w:r>
      <w:r w:rsidR="00C75EED" w:rsidRPr="000E1A5F">
        <w:rPr>
          <w:lang w:val="en-GB"/>
          <w:rPrChange w:id="4604" w:author="Dioguardi, Fabio" w:date="2018-10-23T11:24:00Z">
            <w:rPr/>
          </w:rPrChange>
        </w:rPr>
        <w:t>radar stations has been specified as source, the quality factor of the according auto-stream channel is automatically assigned to the newly added plume height data set.</w:t>
      </w:r>
    </w:p>
    <w:p w14:paraId="3A92D97E" w14:textId="57EEF2EB" w:rsidR="00C12BDD" w:rsidRPr="000E1A5F" w:rsidRDefault="009B45CE" w:rsidP="001507E8">
      <w:pPr>
        <w:pStyle w:val="ListParagraph"/>
        <w:numPr>
          <w:ilvl w:val="0"/>
          <w:numId w:val="19"/>
        </w:numPr>
        <w:rPr>
          <w:lang w:val="en-GB"/>
          <w:rPrChange w:id="4605" w:author="Dioguardi, Fabio" w:date="2018-10-23T11:24:00Z">
            <w:rPr/>
          </w:rPrChange>
        </w:rPr>
      </w:pPr>
      <w:r w:rsidRPr="000E1A5F">
        <w:rPr>
          <w:b/>
          <w:lang w:val="en-GB"/>
          <w:rPrChange w:id="4606" w:author="Dioguardi, Fabio" w:date="2018-10-23T11:24:00Z">
            <w:rPr>
              <w:b/>
            </w:rPr>
          </w:rPrChange>
        </w:rPr>
        <w:t>Data source</w:t>
      </w:r>
      <w:r w:rsidR="00C75EED" w:rsidRPr="000E1A5F">
        <w:rPr>
          <w:lang w:val="en-GB"/>
          <w:rPrChange w:id="4607" w:author="Dioguardi, Fabio" w:date="2018-10-23T11:24:00Z">
            <w:rPr/>
          </w:rPrChange>
        </w:rPr>
        <w:t xml:space="preserve"> (</w:t>
      </w:r>
      <w:r w:rsidRPr="000E1A5F">
        <w:rPr>
          <w:lang w:val="en-GB"/>
          <w:rPrChange w:id="4608" w:author="Dioguardi, Fabio" w:date="2018-10-23T11:24:00Z">
            <w:rPr/>
          </w:rPrChange>
        </w:rPr>
        <w:t>D</w:t>
      </w:r>
      <w:r w:rsidR="00C75EED" w:rsidRPr="000E1A5F">
        <w:rPr>
          <w:lang w:val="en-GB"/>
          <w:rPrChange w:id="4609" w:author="Dioguardi, Fabio" w:date="2018-10-23T11:24:00Z">
            <w:rPr/>
          </w:rPrChange>
        </w:rPr>
        <w:t xml:space="preserve">): </w:t>
      </w:r>
      <w:r w:rsidRPr="000E1A5F">
        <w:rPr>
          <w:lang w:val="en-GB"/>
          <w:rPrChange w:id="4610" w:author="Dioguardi, Fabio" w:date="2018-10-23T11:24:00Z">
            <w:rPr/>
          </w:rPrChange>
        </w:rPr>
        <w:t xml:space="preserve">A drop down menu (see </w:t>
      </w:r>
      <w:r w:rsidR="00FF64E3" w:rsidRPr="000E1A5F">
        <w:rPr>
          <w:lang w:val="en-GB"/>
          <w:rPrChange w:id="4611" w:author="Dioguardi, Fabio" w:date="2018-10-23T11:24:00Z">
            <w:rPr/>
          </w:rPrChange>
        </w:rPr>
        <w:fldChar w:fldCharType="begin"/>
      </w:r>
      <w:r w:rsidR="00FF64E3" w:rsidRPr="000E1A5F">
        <w:rPr>
          <w:lang w:val="en-GB"/>
          <w:rPrChange w:id="4612" w:author="Dioguardi, Fabio" w:date="2018-10-23T11:24:00Z">
            <w:rPr/>
          </w:rPrChange>
        </w:rPr>
        <w:instrText xml:space="preserve"> REF _Ref482281123 \h </w:instrText>
      </w:r>
      <w:r w:rsidR="00FF64E3" w:rsidRPr="000E1A5F">
        <w:rPr>
          <w:lang w:val="en-GB"/>
          <w:rPrChange w:id="4613" w:author="Dioguardi, Fabio" w:date="2018-10-23T11:24:00Z">
            <w:rPr/>
          </w:rPrChange>
        </w:rPr>
      </w:r>
      <w:r w:rsidR="00FF64E3" w:rsidRPr="000E1A5F">
        <w:rPr>
          <w:lang w:val="en-GB"/>
          <w:rPrChange w:id="4614" w:author="Dioguardi, Fabio" w:date="2018-10-23T11:24:00Z">
            <w:rPr/>
          </w:rPrChange>
        </w:rPr>
        <w:fldChar w:fldCharType="separate"/>
      </w:r>
      <w:r w:rsidR="00DE7C99" w:rsidRPr="000E1A5F">
        <w:rPr>
          <w:lang w:val="en-GB"/>
          <w:rPrChange w:id="4615" w:author="Dioguardi, Fabio" w:date="2018-10-23T11:24:00Z">
            <w:rPr/>
          </w:rPrChange>
        </w:rPr>
        <w:t xml:space="preserve">Figure </w:t>
      </w:r>
      <w:r w:rsidR="00DE7C99" w:rsidRPr="000E1A5F">
        <w:rPr>
          <w:noProof/>
          <w:lang w:val="en-GB"/>
          <w:rPrChange w:id="4616" w:author="Dioguardi, Fabio" w:date="2018-10-23T11:24:00Z">
            <w:rPr>
              <w:noProof/>
            </w:rPr>
          </w:rPrChange>
        </w:rPr>
        <w:t>24</w:t>
      </w:r>
      <w:r w:rsidR="00FF64E3" w:rsidRPr="000E1A5F">
        <w:rPr>
          <w:lang w:val="en-GB"/>
          <w:rPrChange w:id="4617" w:author="Dioguardi, Fabio" w:date="2018-10-23T11:24:00Z">
            <w:rPr/>
          </w:rPrChange>
        </w:rPr>
        <w:fldChar w:fldCharType="end"/>
      </w:r>
      <w:r w:rsidRPr="000E1A5F">
        <w:rPr>
          <w:lang w:val="en-GB"/>
          <w:rPrChange w:id="4618" w:author="Dioguardi, Fabio" w:date="2018-10-23T11:24:00Z">
            <w:rPr/>
          </w:rPrChange>
        </w:rPr>
        <w:t xml:space="preserve">) allows the user to specify the source of the data set </w:t>
      </w:r>
      <w:r w:rsidR="005148D2" w:rsidRPr="000E1A5F">
        <w:rPr>
          <w:lang w:val="en-GB"/>
          <w:rPrChange w:id="4619" w:author="Dioguardi, Fabio" w:date="2018-10-23T11:24:00Z">
            <w:rPr/>
          </w:rPrChange>
        </w:rPr>
        <w:t>to be added</w:t>
      </w:r>
      <w:r w:rsidRPr="000E1A5F">
        <w:rPr>
          <w:lang w:val="en-GB"/>
          <w:rPrChange w:id="4620" w:author="Dioguardi, Fabio" w:date="2018-10-23T11:24:00Z">
            <w:rPr/>
          </w:rPrChange>
        </w:rPr>
        <w:t>. Note that</w:t>
      </w:r>
      <w:r w:rsidR="00FF64E3" w:rsidRPr="000E1A5F">
        <w:rPr>
          <w:lang w:val="en-GB"/>
          <w:rPrChange w:id="4621" w:author="Dioguardi, Fabio" w:date="2018-10-23T11:24:00Z">
            <w:rPr/>
          </w:rPrChange>
        </w:rPr>
        <w:t xml:space="preserve"> in the shown example </w:t>
      </w:r>
      <w:r w:rsidRPr="000E1A5F">
        <w:rPr>
          <w:lang w:val="en-GB"/>
          <w:rPrChange w:id="4622" w:author="Dioguardi, Fabio" w:date="2018-10-23T11:24:00Z">
            <w:rPr/>
          </w:rPrChange>
        </w:rPr>
        <w:t xml:space="preserve">“ISKEF”, “ISEGS”, “ISX1” and “ISX2” represent the “manual data channels” of the radar sensors in </w:t>
      </w:r>
      <w:r w:rsidR="00FF64E3" w:rsidRPr="000E1A5F">
        <w:rPr>
          <w:lang w:val="en-GB"/>
          <w:rPrChange w:id="4623" w:author="Dioguardi, Fabio" w:date="2018-10-23T11:24:00Z">
            <w:rPr/>
          </w:rPrChange>
        </w:rPr>
        <w:fldChar w:fldCharType="begin"/>
      </w:r>
      <w:r w:rsidR="00FF64E3" w:rsidRPr="000E1A5F">
        <w:rPr>
          <w:lang w:val="en-GB"/>
          <w:rPrChange w:id="4624" w:author="Dioguardi, Fabio" w:date="2018-10-23T11:24:00Z">
            <w:rPr/>
          </w:rPrChange>
        </w:rPr>
        <w:instrText xml:space="preserve"> REF _Ref482273907 \h </w:instrText>
      </w:r>
      <w:r w:rsidR="00FF64E3" w:rsidRPr="000E1A5F">
        <w:rPr>
          <w:lang w:val="en-GB"/>
          <w:rPrChange w:id="4625" w:author="Dioguardi, Fabio" w:date="2018-10-23T11:24:00Z">
            <w:rPr/>
          </w:rPrChange>
        </w:rPr>
      </w:r>
      <w:r w:rsidR="00FF64E3" w:rsidRPr="000E1A5F">
        <w:rPr>
          <w:lang w:val="en-GB"/>
          <w:rPrChange w:id="4626" w:author="Dioguardi, Fabio" w:date="2018-10-23T11:24:00Z">
            <w:rPr/>
          </w:rPrChange>
        </w:rPr>
        <w:fldChar w:fldCharType="separate"/>
      </w:r>
      <w:r w:rsidR="00DE7C99" w:rsidRPr="000E1A5F">
        <w:rPr>
          <w:lang w:val="en-GB"/>
          <w:rPrChange w:id="4627" w:author="Dioguardi, Fabio" w:date="2018-10-23T11:24:00Z">
            <w:rPr/>
          </w:rPrChange>
        </w:rPr>
        <w:t xml:space="preserve">Figure </w:t>
      </w:r>
      <w:r w:rsidR="00DE7C99" w:rsidRPr="000E1A5F">
        <w:rPr>
          <w:noProof/>
          <w:lang w:val="en-GB"/>
          <w:rPrChange w:id="4628" w:author="Dioguardi, Fabio" w:date="2018-10-23T11:24:00Z">
            <w:rPr>
              <w:noProof/>
            </w:rPr>
          </w:rPrChange>
        </w:rPr>
        <w:t>19</w:t>
      </w:r>
      <w:r w:rsidR="00FF64E3" w:rsidRPr="000E1A5F">
        <w:rPr>
          <w:lang w:val="en-GB"/>
          <w:rPrChange w:id="4629" w:author="Dioguardi, Fabio" w:date="2018-10-23T11:24:00Z">
            <w:rPr/>
          </w:rPrChange>
        </w:rPr>
        <w:fldChar w:fldCharType="end"/>
      </w:r>
      <w:r w:rsidRPr="000E1A5F">
        <w:rPr>
          <w:lang w:val="en-GB"/>
          <w:rPrChange w:id="4630" w:author="Dioguardi, Fabio" w:date="2018-10-23T11:24:00Z">
            <w:rPr/>
          </w:rPrChange>
        </w:rPr>
        <w:t xml:space="preserve">, which can be individually switched on and off (see section </w:t>
      </w:r>
      <w:r w:rsidR="009679A1" w:rsidRPr="000E1A5F">
        <w:rPr>
          <w:lang w:val="en-GB"/>
          <w:rPrChange w:id="4631" w:author="Dioguardi, Fabio" w:date="2018-10-23T11:24:00Z">
            <w:rPr/>
          </w:rPrChange>
        </w:rPr>
        <w:fldChar w:fldCharType="begin"/>
      </w:r>
      <w:r w:rsidR="009679A1" w:rsidRPr="000E1A5F">
        <w:rPr>
          <w:lang w:val="en-GB"/>
          <w:rPrChange w:id="4632" w:author="Dioguardi, Fabio" w:date="2018-10-23T11:24:00Z">
            <w:rPr/>
          </w:rPrChange>
        </w:rPr>
        <w:instrText xml:space="preserve"> REF _Ref482281218 \r \h </w:instrText>
      </w:r>
      <w:r w:rsidR="009679A1" w:rsidRPr="000E1A5F">
        <w:rPr>
          <w:lang w:val="en-GB"/>
          <w:rPrChange w:id="4633" w:author="Dioguardi, Fabio" w:date="2018-10-23T11:24:00Z">
            <w:rPr/>
          </w:rPrChange>
        </w:rPr>
      </w:r>
      <w:r w:rsidR="009679A1" w:rsidRPr="000E1A5F">
        <w:rPr>
          <w:lang w:val="en-GB"/>
          <w:rPrChange w:id="4634" w:author="Dioguardi, Fabio" w:date="2018-10-23T11:24:00Z">
            <w:rPr/>
          </w:rPrChange>
        </w:rPr>
        <w:fldChar w:fldCharType="separate"/>
      </w:r>
      <w:r w:rsidR="00DE7C99" w:rsidRPr="000E1A5F">
        <w:rPr>
          <w:lang w:val="en-GB"/>
          <w:rPrChange w:id="4635" w:author="Dioguardi, Fabio" w:date="2018-10-23T11:24:00Z">
            <w:rPr/>
          </w:rPrChange>
        </w:rPr>
        <w:t>4.4.1</w:t>
      </w:r>
      <w:r w:rsidR="009679A1" w:rsidRPr="000E1A5F">
        <w:rPr>
          <w:lang w:val="en-GB"/>
          <w:rPrChange w:id="4636" w:author="Dioguardi, Fabio" w:date="2018-10-23T11:24:00Z">
            <w:rPr/>
          </w:rPrChange>
        </w:rPr>
        <w:fldChar w:fldCharType="end"/>
      </w:r>
      <w:r w:rsidRPr="000E1A5F">
        <w:rPr>
          <w:lang w:val="en-GB"/>
          <w:rPrChange w:id="4637" w:author="Dioguardi, Fabio" w:date="2018-10-23T11:24:00Z">
            <w:rPr/>
          </w:rPrChange>
        </w:rPr>
        <w:t>).</w:t>
      </w:r>
      <w:r w:rsidR="003C2BA6" w:rsidRPr="000E1A5F">
        <w:rPr>
          <w:lang w:val="en-GB"/>
          <w:rPrChange w:id="4638" w:author="Dioguardi, Fabio" w:date="2018-10-23T11:24:00Z">
            <w:rPr/>
          </w:rPrChange>
        </w:rPr>
        <w:t xml:space="preserve"> By default, this menu is set to “ground”.</w:t>
      </w:r>
    </w:p>
    <w:p w14:paraId="72594183" w14:textId="77777777" w:rsidR="00FF64E3" w:rsidRPr="000E1A5F" w:rsidRDefault="009B45CE" w:rsidP="00FF64E3">
      <w:pPr>
        <w:keepNext/>
        <w:ind w:left="360"/>
        <w:jc w:val="center"/>
        <w:rPr>
          <w:lang w:val="en-GB"/>
          <w:rPrChange w:id="4639" w:author="Dioguardi, Fabio" w:date="2018-10-23T11:24:00Z">
            <w:rPr/>
          </w:rPrChange>
        </w:rPr>
      </w:pPr>
      <w:r w:rsidRPr="000E1A5F">
        <w:rPr>
          <w:rFonts w:asciiTheme="minorHAnsi" w:hAnsiTheme="minorHAnsi"/>
          <w:noProof/>
          <w:lang w:val="en-GB" w:eastAsia="en-GB"/>
        </w:rPr>
        <w:lastRenderedPageBreak/>
        <w:drawing>
          <wp:inline distT="0" distB="0" distL="0" distR="0" wp14:anchorId="0D5F6B7E" wp14:editId="20AB6D95">
            <wp:extent cx="1409700"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down_AddPLH.jpg"/>
                    <pic:cNvPicPr/>
                  </pic:nvPicPr>
                  <pic:blipFill>
                    <a:blip r:embed="rId32">
                      <a:extLst>
                        <a:ext uri="{28A0092B-C50C-407E-A947-70E740481C1C}">
                          <a14:useLocalDpi xmlns:a14="http://schemas.microsoft.com/office/drawing/2010/main" val="0"/>
                        </a:ext>
                      </a:extLst>
                    </a:blip>
                    <a:stretch>
                      <a:fillRect/>
                    </a:stretch>
                  </pic:blipFill>
                  <pic:spPr>
                    <a:xfrm>
                      <a:off x="0" y="0"/>
                      <a:ext cx="1409700" cy="1653540"/>
                    </a:xfrm>
                    <a:prstGeom prst="rect">
                      <a:avLst/>
                    </a:prstGeom>
                  </pic:spPr>
                </pic:pic>
              </a:graphicData>
            </a:graphic>
          </wp:inline>
        </w:drawing>
      </w:r>
    </w:p>
    <w:p w14:paraId="2EAE94CF" w14:textId="6211A628" w:rsidR="00C12BDD" w:rsidRPr="000E1A5F" w:rsidRDefault="00FF64E3" w:rsidP="00FF64E3">
      <w:pPr>
        <w:pStyle w:val="Caption"/>
        <w:rPr>
          <w:rFonts w:asciiTheme="minorHAnsi" w:hAnsiTheme="minorHAnsi"/>
          <w:lang w:val="en-GB"/>
          <w:rPrChange w:id="4640" w:author="Dioguardi, Fabio" w:date="2018-10-23T11:24:00Z">
            <w:rPr>
              <w:rFonts w:asciiTheme="minorHAnsi" w:hAnsiTheme="minorHAnsi"/>
            </w:rPr>
          </w:rPrChange>
        </w:rPr>
      </w:pPr>
      <w:bookmarkStart w:id="4641" w:name="_Ref482281123"/>
      <w:r w:rsidRPr="000E1A5F">
        <w:rPr>
          <w:lang w:val="en-GB"/>
          <w:rPrChange w:id="4642" w:author="Dioguardi, Fabio" w:date="2018-10-23T11:24:00Z">
            <w:rPr/>
          </w:rPrChange>
        </w:rPr>
        <w:t xml:space="preserve">Figure </w:t>
      </w:r>
      <w:r w:rsidRPr="000E1A5F">
        <w:rPr>
          <w:lang w:val="en-GB"/>
          <w:rPrChange w:id="4643" w:author="Dioguardi, Fabio" w:date="2018-10-23T11:24:00Z">
            <w:rPr/>
          </w:rPrChange>
        </w:rPr>
        <w:fldChar w:fldCharType="begin"/>
      </w:r>
      <w:r w:rsidRPr="000E1A5F">
        <w:rPr>
          <w:lang w:val="en-GB"/>
          <w:rPrChange w:id="4644" w:author="Dioguardi, Fabio" w:date="2018-10-23T11:24:00Z">
            <w:rPr/>
          </w:rPrChange>
        </w:rPr>
        <w:instrText xml:space="preserve"> SEQ Figure \* ARABIC </w:instrText>
      </w:r>
      <w:r w:rsidRPr="000E1A5F">
        <w:rPr>
          <w:lang w:val="en-GB"/>
          <w:rPrChange w:id="4645" w:author="Dioguardi, Fabio" w:date="2018-10-23T11:24:00Z">
            <w:rPr/>
          </w:rPrChange>
        </w:rPr>
        <w:fldChar w:fldCharType="separate"/>
      </w:r>
      <w:r w:rsidR="00DE7C99" w:rsidRPr="000E1A5F">
        <w:rPr>
          <w:noProof/>
          <w:lang w:val="en-GB"/>
          <w:rPrChange w:id="4646" w:author="Dioguardi, Fabio" w:date="2018-10-23T11:24:00Z">
            <w:rPr>
              <w:noProof/>
            </w:rPr>
          </w:rPrChange>
        </w:rPr>
        <w:t>24</w:t>
      </w:r>
      <w:r w:rsidRPr="000E1A5F">
        <w:rPr>
          <w:lang w:val="en-GB"/>
          <w:rPrChange w:id="4647" w:author="Dioguardi, Fabio" w:date="2018-10-23T11:24:00Z">
            <w:rPr/>
          </w:rPrChange>
        </w:rPr>
        <w:fldChar w:fldCharType="end"/>
      </w:r>
      <w:bookmarkEnd w:id="4641"/>
      <w:r w:rsidRPr="000E1A5F">
        <w:rPr>
          <w:lang w:val="en-GB"/>
          <w:rPrChange w:id="4648" w:author="Dioguardi, Fabio" w:date="2018-10-23T11:24:00Z">
            <w:rPr/>
          </w:rPrChange>
        </w:rPr>
        <w:t xml:space="preserve">: Selectable data sources in the “Add plume height” window. This example shows the menu for the Icelandic </w:t>
      </w:r>
      <w:proofErr w:type="spellStart"/>
      <w:r w:rsidRPr="000E1A5F">
        <w:rPr>
          <w:lang w:val="en-GB"/>
          <w:rPrChange w:id="4649" w:author="Dioguardi, Fabio" w:date="2018-10-23T11:24:00Z">
            <w:rPr/>
          </w:rPrChange>
        </w:rPr>
        <w:t>FutureVolc</w:t>
      </w:r>
      <w:proofErr w:type="spellEnd"/>
      <w:r w:rsidRPr="000E1A5F">
        <w:rPr>
          <w:lang w:val="en-GB"/>
          <w:rPrChange w:id="4650" w:author="Dioguardi, Fabio" w:date="2018-10-23T11:24:00Z">
            <w:rPr/>
          </w:rPrChange>
        </w:rPr>
        <w:t xml:space="preserve"> setting.</w:t>
      </w:r>
    </w:p>
    <w:p w14:paraId="53C0F78B" w14:textId="77777777" w:rsidR="009B45CE" w:rsidRPr="000E1A5F" w:rsidRDefault="009B45CE" w:rsidP="00C12BDD">
      <w:pPr>
        <w:ind w:left="360"/>
        <w:rPr>
          <w:lang w:val="en-GB"/>
          <w:rPrChange w:id="4651" w:author="Dioguardi, Fabio" w:date="2018-10-23T11:24:00Z">
            <w:rPr/>
          </w:rPrChange>
        </w:rPr>
      </w:pPr>
    </w:p>
    <w:p w14:paraId="45632D7A" w14:textId="430D3876" w:rsidR="003C2BA6" w:rsidRPr="000E1A5F" w:rsidRDefault="003C2BA6" w:rsidP="001507E8">
      <w:pPr>
        <w:pStyle w:val="ListParagraph"/>
        <w:numPr>
          <w:ilvl w:val="0"/>
          <w:numId w:val="19"/>
        </w:numPr>
        <w:rPr>
          <w:lang w:val="en-GB"/>
          <w:rPrChange w:id="4652" w:author="Dioguardi, Fabio" w:date="2018-10-23T11:24:00Z">
            <w:rPr/>
          </w:rPrChange>
        </w:rPr>
      </w:pPr>
      <w:r w:rsidRPr="000E1A5F">
        <w:rPr>
          <w:b/>
          <w:lang w:val="en-GB"/>
          <w:rPrChange w:id="4653" w:author="Dioguardi, Fabio" w:date="2018-10-23T11:24:00Z">
            <w:rPr>
              <w:b/>
            </w:rPr>
          </w:rPrChange>
        </w:rPr>
        <w:t>Include data?</w:t>
      </w:r>
      <w:r w:rsidR="009B45CE" w:rsidRPr="000E1A5F">
        <w:rPr>
          <w:lang w:val="en-GB"/>
          <w:rPrChange w:id="4654" w:author="Dioguardi, Fabio" w:date="2018-10-23T11:24:00Z">
            <w:rPr/>
          </w:rPrChange>
        </w:rPr>
        <w:t xml:space="preserve"> (E):</w:t>
      </w:r>
      <w:r w:rsidRPr="000E1A5F">
        <w:rPr>
          <w:lang w:val="en-GB"/>
          <w:rPrChange w:id="4655" w:author="Dioguardi, Fabio" w:date="2018-10-23T11:24:00Z">
            <w:rPr/>
          </w:rPrChange>
        </w:rPr>
        <w:t xml:space="preserve"> If this checkbox is unchecked, the data set to be added will not be considered by FOXI.</w:t>
      </w:r>
      <w:r w:rsidR="005723AC" w:rsidRPr="000E1A5F">
        <w:rPr>
          <w:lang w:val="en-GB"/>
          <w:rPrChange w:id="4656" w:author="Dioguardi, Fabio" w:date="2018-10-23T11:24:00Z">
            <w:rPr/>
          </w:rPrChange>
        </w:rPr>
        <w:t xml:space="preserve"> </w:t>
      </w:r>
      <w:r w:rsidR="005148D2" w:rsidRPr="000E1A5F">
        <w:rPr>
          <w:lang w:val="en-GB"/>
          <w:rPrChange w:id="4657" w:author="Dioguardi, Fabio" w:date="2018-10-23T11:24:00Z">
            <w:rPr/>
          </w:rPrChange>
        </w:rPr>
        <w:t>By default the checkbox is checked.</w:t>
      </w:r>
    </w:p>
    <w:p w14:paraId="2C62E5CE" w14:textId="77777777" w:rsidR="003C2BA6" w:rsidRPr="000E1A5F" w:rsidRDefault="003C2BA6" w:rsidP="001507E8">
      <w:pPr>
        <w:pStyle w:val="ListParagraph"/>
        <w:numPr>
          <w:ilvl w:val="0"/>
          <w:numId w:val="19"/>
        </w:numPr>
        <w:rPr>
          <w:lang w:val="en-GB"/>
          <w:rPrChange w:id="4658" w:author="Dioguardi, Fabio" w:date="2018-10-23T11:24:00Z">
            <w:rPr/>
          </w:rPrChange>
        </w:rPr>
      </w:pPr>
      <w:r w:rsidRPr="000E1A5F">
        <w:rPr>
          <w:b/>
          <w:lang w:val="en-GB"/>
          <w:rPrChange w:id="4659" w:author="Dioguardi, Fabio" w:date="2018-10-23T11:24:00Z">
            <w:rPr>
              <w:b/>
            </w:rPr>
          </w:rPrChange>
        </w:rPr>
        <w:t>Comments</w:t>
      </w:r>
      <w:r w:rsidRPr="000E1A5F">
        <w:rPr>
          <w:lang w:val="en-GB"/>
          <w:rPrChange w:id="4660" w:author="Dioguardi, Fabio" w:date="2018-10-23T11:24:00Z">
            <w:rPr/>
          </w:rPrChange>
        </w:rPr>
        <w:t xml:space="preserve"> (F): Comments filled in here will be attributed to the data set.</w:t>
      </w:r>
    </w:p>
    <w:p w14:paraId="3C2C8041" w14:textId="6106AD6D" w:rsidR="00FF64E3" w:rsidRPr="000E1A5F" w:rsidRDefault="007152C7" w:rsidP="001507E8">
      <w:pPr>
        <w:pStyle w:val="ListParagraph"/>
        <w:numPr>
          <w:ilvl w:val="0"/>
          <w:numId w:val="19"/>
        </w:numPr>
        <w:rPr>
          <w:lang w:val="en-GB"/>
          <w:rPrChange w:id="4661" w:author="Dioguardi, Fabio" w:date="2018-10-23T11:24:00Z">
            <w:rPr/>
          </w:rPrChange>
        </w:rPr>
      </w:pPr>
      <w:r w:rsidRPr="000E1A5F">
        <w:rPr>
          <w:b/>
          <w:lang w:val="en-GB"/>
          <w:rPrChange w:id="4662" w:author="Dioguardi, Fabio" w:date="2018-10-23T11:24:00Z">
            <w:rPr>
              <w:b/>
            </w:rPr>
          </w:rPrChange>
        </w:rPr>
        <w:t>Plume diameter</w:t>
      </w:r>
      <w:r w:rsidR="00FF64E3" w:rsidRPr="000E1A5F">
        <w:rPr>
          <w:lang w:val="en-GB"/>
          <w:rPrChange w:id="4663" w:author="Dioguardi, Fabio" w:date="2018-10-23T11:24:00Z">
            <w:rPr/>
          </w:rPrChange>
        </w:rPr>
        <w:t xml:space="preserve"> (G):</w:t>
      </w:r>
      <w:r w:rsidRPr="000E1A5F">
        <w:rPr>
          <w:lang w:val="en-GB"/>
          <w:rPrChange w:id="4664" w:author="Dioguardi, Fabio" w:date="2018-10-23T11:24:00Z">
            <w:rPr/>
          </w:rPrChange>
        </w:rPr>
        <w:t xml:space="preserve"> minimum and maximum estimates for the width of the plume</w:t>
      </w:r>
      <w:r w:rsidR="002E5F92" w:rsidRPr="000E1A5F">
        <w:rPr>
          <w:lang w:val="en-GB"/>
          <w:rPrChange w:id="4665" w:author="Dioguardi, Fabio" w:date="2018-10-23T11:24:00Z">
            <w:rPr/>
          </w:rPrChange>
        </w:rPr>
        <w:t xml:space="preserve"> at the top</w:t>
      </w:r>
      <w:r w:rsidRPr="000E1A5F">
        <w:rPr>
          <w:lang w:val="en-GB"/>
          <w:rPrChange w:id="4666" w:author="Dioguardi, Fabio" w:date="2018-10-23T11:24:00Z">
            <w:rPr/>
          </w:rPrChange>
        </w:rPr>
        <w:t>. The width of the plume is needed to convert plume top heights to centreline plume heights (assuming a cylindrical symmetry).</w:t>
      </w:r>
    </w:p>
    <w:p w14:paraId="6D1FB763" w14:textId="2B176939" w:rsidR="003C2BA6" w:rsidRPr="000E1A5F" w:rsidRDefault="003C2BA6" w:rsidP="001507E8">
      <w:pPr>
        <w:pStyle w:val="ListParagraph"/>
        <w:numPr>
          <w:ilvl w:val="0"/>
          <w:numId w:val="19"/>
        </w:numPr>
        <w:rPr>
          <w:lang w:val="en-GB"/>
          <w:rPrChange w:id="4667" w:author="Dioguardi, Fabio" w:date="2018-10-23T11:24:00Z">
            <w:rPr/>
          </w:rPrChange>
        </w:rPr>
      </w:pPr>
      <w:r w:rsidRPr="000E1A5F">
        <w:rPr>
          <w:b/>
          <w:lang w:val="en-GB"/>
          <w:rPrChange w:id="4668" w:author="Dioguardi, Fabio" w:date="2018-10-23T11:24:00Z">
            <w:rPr>
              <w:b/>
            </w:rPr>
          </w:rPrChange>
        </w:rPr>
        <w:t>Update observed plume height</w:t>
      </w:r>
      <w:r w:rsidRPr="000E1A5F">
        <w:rPr>
          <w:lang w:val="en-GB"/>
          <w:rPrChange w:id="4669" w:author="Dioguardi, Fabio" w:date="2018-10-23T11:24:00Z">
            <w:rPr/>
          </w:rPrChange>
        </w:rPr>
        <w:t xml:space="preserve"> (</w:t>
      </w:r>
      <w:r w:rsidR="00FF64E3" w:rsidRPr="000E1A5F">
        <w:rPr>
          <w:lang w:val="en-GB"/>
          <w:rPrChange w:id="4670" w:author="Dioguardi, Fabio" w:date="2018-10-23T11:24:00Z">
            <w:rPr/>
          </w:rPrChange>
        </w:rPr>
        <w:t>H</w:t>
      </w:r>
      <w:r w:rsidRPr="000E1A5F">
        <w:rPr>
          <w:lang w:val="en-GB"/>
          <w:rPrChange w:id="4671" w:author="Dioguardi, Fabio" w:date="2018-10-23T11:24:00Z">
            <w:rPr/>
          </w:rPrChange>
        </w:rPr>
        <w:t>): Press this button to add data set.</w:t>
      </w:r>
    </w:p>
    <w:p w14:paraId="02C90303" w14:textId="4B864329" w:rsidR="003C2BA6" w:rsidRPr="000E1A5F" w:rsidRDefault="00360C4D" w:rsidP="003C2BA6">
      <w:pPr>
        <w:rPr>
          <w:lang w:val="en-GB"/>
          <w:rPrChange w:id="4672" w:author="Dioguardi, Fabio" w:date="2018-10-23T11:24:00Z">
            <w:rPr/>
          </w:rPrChange>
        </w:rPr>
      </w:pPr>
      <w:r w:rsidRPr="000E1A5F">
        <w:rPr>
          <w:lang w:val="en-GB"/>
          <w:rPrChange w:id="4673" w:author="Dioguardi, Fabio" w:date="2018-10-23T11:24:00Z">
            <w:rPr/>
          </w:rPrChange>
        </w:rPr>
        <w:t>If</w:t>
      </w:r>
      <w:r w:rsidR="003C2BA6" w:rsidRPr="000E1A5F">
        <w:rPr>
          <w:lang w:val="en-GB"/>
          <w:rPrChange w:id="4674" w:author="Dioguardi, Fabio" w:date="2018-10-23T11:24:00Z">
            <w:rPr/>
          </w:rPrChange>
        </w:rPr>
        <w:t xml:space="preserve"> only a mean height value </w:t>
      </w:r>
      <w:r w:rsidRPr="000E1A5F">
        <w:rPr>
          <w:lang w:val="en-GB"/>
          <w:rPrChange w:id="4675" w:author="Dioguardi, Fabio" w:date="2018-10-23T11:24:00Z">
            <w:rPr/>
          </w:rPrChange>
        </w:rPr>
        <w:t xml:space="preserve">is </w:t>
      </w:r>
      <w:r w:rsidR="003C2BA6" w:rsidRPr="000E1A5F">
        <w:rPr>
          <w:lang w:val="en-GB"/>
          <w:rPrChange w:id="4676" w:author="Dioguardi, Fabio" w:date="2018-10-23T11:24:00Z">
            <w:rPr/>
          </w:rPrChange>
        </w:rPr>
        <w:t xml:space="preserve">added, FIX automatically attributes a range of uncertainty, depending on </w:t>
      </w:r>
      <w:r w:rsidR="00973D6D" w:rsidRPr="000E1A5F">
        <w:rPr>
          <w:lang w:val="en-GB"/>
          <w:rPrChange w:id="4677" w:author="Dioguardi, Fabio" w:date="2018-10-23T11:24:00Z">
            <w:rPr/>
          </w:rPrChange>
        </w:rPr>
        <w:t xml:space="preserve">the characteristics of the </w:t>
      </w:r>
      <w:r w:rsidR="003C2BA6" w:rsidRPr="000E1A5F">
        <w:rPr>
          <w:lang w:val="en-GB"/>
          <w:rPrChange w:id="4678" w:author="Dioguardi, Fabio" w:date="2018-10-23T11:24:00Z">
            <w:rPr/>
          </w:rPrChange>
        </w:rPr>
        <w:t>source and distance</w:t>
      </w:r>
      <w:r w:rsidR="0094040E" w:rsidRPr="000E1A5F">
        <w:rPr>
          <w:lang w:val="en-GB"/>
          <w:rPrChange w:id="4679" w:author="Dioguardi, Fabio" w:date="2018-10-23T11:24:00Z">
            <w:rPr/>
          </w:rPrChange>
        </w:rPr>
        <w:t xml:space="preserve"> </w:t>
      </w:r>
      <w:r w:rsidR="00973D6D" w:rsidRPr="000E1A5F">
        <w:rPr>
          <w:i/>
          <w:lang w:val="en-GB"/>
          <w:rPrChange w:id="4680" w:author="Dioguardi, Fabio" w:date="2018-10-23T11:24:00Z">
            <w:rPr>
              <w:i/>
            </w:rPr>
          </w:rPrChange>
        </w:rPr>
        <w:t xml:space="preserve">d </w:t>
      </w:r>
      <w:r w:rsidR="003C2BA6" w:rsidRPr="000E1A5F">
        <w:rPr>
          <w:lang w:val="en-GB"/>
          <w:rPrChange w:id="4681" w:author="Dioguardi, Fabio" w:date="2018-10-23T11:24:00Z">
            <w:rPr/>
          </w:rPrChange>
        </w:rPr>
        <w:t>to the vent</w:t>
      </w:r>
      <w:r w:rsidR="0094040E" w:rsidRPr="000E1A5F">
        <w:rPr>
          <w:lang w:val="en-GB"/>
          <w:rPrChange w:id="4682" w:author="Dioguardi, Fabio" w:date="2018-10-23T11:24:00Z">
            <w:rPr/>
          </w:rPrChange>
        </w:rPr>
        <w:t>.</w:t>
      </w:r>
      <w:r w:rsidR="00973D6D" w:rsidRPr="000E1A5F">
        <w:rPr>
          <w:lang w:val="en-GB"/>
          <w:rPrChange w:id="4683" w:author="Dioguardi, Fabio" w:date="2018-10-23T11:24:00Z">
            <w:rPr/>
          </w:rPrChange>
        </w:rPr>
        <w:t xml:space="preserve"> Following </w:t>
      </w:r>
      <w:proofErr w:type="spellStart"/>
      <w:r w:rsidR="00973D6D" w:rsidRPr="000E1A5F">
        <w:rPr>
          <w:lang w:val="en-GB"/>
          <w:rPrChange w:id="4684" w:author="Dioguardi, Fabio" w:date="2018-10-23T11:24:00Z">
            <w:rPr/>
          </w:rPrChange>
        </w:rPr>
        <w:t>Arason</w:t>
      </w:r>
      <w:proofErr w:type="spellEnd"/>
      <w:r w:rsidR="00973D6D" w:rsidRPr="000E1A5F">
        <w:rPr>
          <w:lang w:val="en-GB"/>
          <w:rPrChange w:id="4685" w:author="Dioguardi, Fabio" w:date="2018-10-23T11:24:00Z">
            <w:rPr/>
          </w:rPrChange>
        </w:rPr>
        <w:t xml:space="preserve"> (2015) and considering the sensor-specific </w:t>
      </w:r>
      <w:r w:rsidR="00E47C15" w:rsidRPr="000E1A5F">
        <w:rPr>
          <w:lang w:val="en-GB"/>
          <w:rPrChange w:id="4686" w:author="Dioguardi, Fabio" w:date="2018-10-23T11:24:00Z">
            <w:rPr/>
          </w:rPrChange>
        </w:rPr>
        <w:t xml:space="preserve">radar </w:t>
      </w:r>
      <w:r w:rsidR="00973D6D" w:rsidRPr="000E1A5F">
        <w:rPr>
          <w:lang w:val="en-GB"/>
          <w:rPrChange w:id="4687" w:author="Dioguardi, Fabio" w:date="2018-10-23T11:24:00Z">
            <w:rPr/>
          </w:rPrChange>
        </w:rPr>
        <w:t>beam</w:t>
      </w:r>
      <w:r w:rsidR="00E47C15" w:rsidRPr="000E1A5F">
        <w:rPr>
          <w:lang w:val="en-GB"/>
          <w:rPrChange w:id="4688" w:author="Dioguardi, Fabio" w:date="2018-10-23T11:24:00Z">
            <w:rPr/>
          </w:rPrChange>
        </w:rPr>
        <w:t xml:space="preserve"> </w:t>
      </w:r>
      <w:r w:rsidR="00973D6D" w:rsidRPr="000E1A5F">
        <w:rPr>
          <w:lang w:val="en-GB"/>
          <w:rPrChange w:id="4689" w:author="Dioguardi, Fabio" w:date="2018-10-23T11:24:00Z">
            <w:rPr/>
          </w:rPrChange>
        </w:rPr>
        <w:t xml:space="preserve">width </w:t>
      </w:r>
      <w:proofErr w:type="spellStart"/>
      <w:proofErr w:type="gramStart"/>
      <w:r w:rsidR="00973D6D" w:rsidRPr="000E1A5F">
        <w:rPr>
          <w:i/>
          <w:lang w:val="en-GB"/>
          <w:rPrChange w:id="4690" w:author="Dioguardi, Fabio" w:date="2018-10-23T11:24:00Z">
            <w:rPr>
              <w:i/>
            </w:rPr>
          </w:rPrChange>
        </w:rPr>
        <w:t>bw</w:t>
      </w:r>
      <w:proofErr w:type="spellEnd"/>
      <w:proofErr w:type="gramEnd"/>
      <w:r w:rsidR="00973D6D" w:rsidRPr="000E1A5F">
        <w:rPr>
          <w:lang w:val="en-GB"/>
          <w:rPrChange w:id="4691" w:author="Dioguardi, Fabio" w:date="2018-10-23T11:24:00Z">
            <w:rPr/>
          </w:rPrChange>
        </w:rPr>
        <w:t>, the following equation is used to compute the uncertainties of plume heights detected by radar sensors:</w:t>
      </w:r>
    </w:p>
    <w:p w14:paraId="5BCE5E2D" w14:textId="77777777" w:rsidR="00754FAB" w:rsidRPr="000E1A5F" w:rsidRDefault="00754FAB" w:rsidP="003C2BA6">
      <w:pPr>
        <w:rPr>
          <w:lang w:val="en-GB"/>
          <w:rPrChange w:id="4692" w:author="Dioguardi, Fabio" w:date="2018-10-23T11:24:00Z">
            <w:rPr/>
          </w:rPrChange>
        </w:rPr>
      </w:pPr>
    </w:p>
    <w:p w14:paraId="4FDAE6B3" w14:textId="722A4CBA" w:rsidR="00973D6D" w:rsidRPr="000E1A5F" w:rsidRDefault="00973D6D" w:rsidP="003C2BA6">
      <w:pPr>
        <w:rPr>
          <w:lang w:val="en-GB"/>
          <w:rPrChange w:id="4693" w:author="Dioguardi, Fabio" w:date="2018-10-23T11:24:00Z">
            <w:rPr/>
          </w:rPrChange>
        </w:rPr>
      </w:pPr>
      <w:r w:rsidRPr="000E1A5F">
        <w:rPr>
          <w:lang w:val="en-GB"/>
          <w:rPrChange w:id="4694" w:author="Dioguardi, Fabio" w:date="2018-10-23T11:24:00Z">
            <w:rPr/>
          </w:rPrChange>
        </w:rPr>
        <w:tab/>
      </w:r>
      <w:r w:rsidRPr="000E1A5F">
        <w:rPr>
          <w:lang w:val="en-GB"/>
          <w:rPrChange w:id="4695" w:author="Dioguardi, Fabio" w:date="2018-10-23T11:24:00Z">
            <w:rPr/>
          </w:rPrChange>
        </w:rPr>
        <w:tab/>
      </w:r>
      <w:r w:rsidRPr="000E1A5F">
        <w:rPr>
          <w:lang w:val="en-GB"/>
          <w:rPrChange w:id="4696" w:author="Dioguardi, Fabio" w:date="2018-10-23T11:24:00Z">
            <w:rPr/>
          </w:rPrChange>
        </w:rPr>
        <w:tab/>
      </w:r>
      <w:r w:rsidRPr="000E1A5F">
        <w:rPr>
          <w:lang w:val="en-GB"/>
          <w:rPrChange w:id="4697" w:author="Dioguardi, Fabio" w:date="2018-10-23T11:24:00Z">
            <w:rPr/>
          </w:rPrChange>
        </w:rPr>
        <w:tab/>
      </w:r>
      <m:oMath>
        <m:r>
          <w:rPr>
            <w:rFonts w:ascii="Cambria Math" w:hAnsi="Cambria Math"/>
            <w:lang w:val="en-GB"/>
            <w:rPrChange w:id="4698" w:author="Dioguardi, Fabio" w:date="2018-10-23T11:24:00Z">
              <w:rPr>
                <w:rFonts w:ascii="Cambria Math" w:hAnsi="Cambria Math"/>
              </w:rPr>
            </w:rPrChange>
          </w:rPr>
          <m:t>∆h=</m:t>
        </m:r>
        <m:f>
          <m:fPr>
            <m:ctrlPr>
              <w:rPr>
                <w:rFonts w:ascii="Cambria Math" w:hAnsi="Cambria Math"/>
                <w:i/>
                <w:lang w:val="en-GB"/>
                <w:rPrChange w:id="4699" w:author="Dioguardi, Fabio" w:date="2018-10-23T11:24:00Z">
                  <w:rPr>
                    <w:rFonts w:ascii="Cambria Math" w:hAnsi="Cambria Math"/>
                    <w:i/>
                  </w:rPr>
                </w:rPrChange>
              </w:rPr>
            </m:ctrlPr>
          </m:fPr>
          <m:num>
            <m:r>
              <w:rPr>
                <w:rFonts w:ascii="Cambria Math" w:hAnsi="Cambria Math"/>
                <w:lang w:val="en-GB"/>
                <w:rPrChange w:id="4700" w:author="Dioguardi, Fabio" w:date="2018-10-23T11:24:00Z">
                  <w:rPr>
                    <w:rFonts w:ascii="Cambria Math" w:hAnsi="Cambria Math"/>
                  </w:rPr>
                </w:rPrChange>
              </w:rPr>
              <m:t>1</m:t>
            </m:r>
          </m:num>
          <m:den>
            <m:r>
              <w:rPr>
                <w:rFonts w:ascii="Cambria Math" w:hAnsi="Cambria Math"/>
                <w:lang w:val="en-GB"/>
                <w:rPrChange w:id="4701" w:author="Dioguardi, Fabio" w:date="2018-10-23T11:24:00Z">
                  <w:rPr>
                    <w:rFonts w:ascii="Cambria Math" w:hAnsi="Cambria Math"/>
                  </w:rPr>
                </w:rPrChange>
              </w:rPr>
              <m:t>2</m:t>
            </m:r>
          </m:den>
        </m:f>
        <m:r>
          <w:rPr>
            <w:rFonts w:ascii="Cambria Math" w:hAnsi="Cambria Math"/>
            <w:lang w:val="en-GB"/>
            <w:rPrChange w:id="4702" w:author="Dioguardi, Fabio" w:date="2018-10-23T11:24:00Z">
              <w:rPr>
                <w:rFonts w:ascii="Cambria Math" w:hAnsi="Cambria Math"/>
              </w:rPr>
            </w:rPrChange>
          </w:rPr>
          <m:t>∙d∙</m:t>
        </m:r>
        <m:func>
          <m:funcPr>
            <m:ctrlPr>
              <w:rPr>
                <w:rFonts w:ascii="Cambria Math" w:hAnsi="Cambria Math"/>
                <w:i/>
                <w:lang w:val="en-GB"/>
                <w:rPrChange w:id="4703" w:author="Dioguardi, Fabio" w:date="2018-10-23T11:24:00Z">
                  <w:rPr>
                    <w:rFonts w:ascii="Cambria Math" w:hAnsi="Cambria Math"/>
                    <w:i/>
                  </w:rPr>
                </w:rPrChange>
              </w:rPr>
            </m:ctrlPr>
          </m:funcPr>
          <m:fName>
            <m:r>
              <m:rPr>
                <m:sty m:val="p"/>
              </m:rPr>
              <w:rPr>
                <w:rFonts w:ascii="Cambria Math" w:hAnsi="Cambria Math"/>
                <w:lang w:val="en-GB"/>
                <w:rPrChange w:id="4704" w:author="Dioguardi, Fabio" w:date="2018-10-23T11:24:00Z">
                  <w:rPr>
                    <w:rFonts w:ascii="Cambria Math" w:hAnsi="Cambria Math"/>
                  </w:rPr>
                </w:rPrChange>
              </w:rPr>
              <m:t>tan</m:t>
            </m:r>
          </m:fName>
          <m:e>
            <m:d>
              <m:dPr>
                <m:ctrlPr>
                  <w:rPr>
                    <w:rFonts w:ascii="Cambria Math" w:hAnsi="Cambria Math"/>
                    <w:i/>
                    <w:lang w:val="en-GB"/>
                    <w:rPrChange w:id="4705" w:author="Dioguardi, Fabio" w:date="2018-10-23T11:24:00Z">
                      <w:rPr>
                        <w:rFonts w:ascii="Cambria Math" w:hAnsi="Cambria Math"/>
                        <w:i/>
                      </w:rPr>
                    </w:rPrChange>
                  </w:rPr>
                </m:ctrlPr>
              </m:dPr>
              <m:e>
                <m:f>
                  <m:fPr>
                    <m:ctrlPr>
                      <w:rPr>
                        <w:rFonts w:ascii="Cambria Math" w:hAnsi="Cambria Math"/>
                        <w:i/>
                        <w:lang w:val="en-GB"/>
                        <w:rPrChange w:id="4706" w:author="Dioguardi, Fabio" w:date="2018-10-23T11:24:00Z">
                          <w:rPr>
                            <w:rFonts w:ascii="Cambria Math" w:hAnsi="Cambria Math"/>
                            <w:i/>
                          </w:rPr>
                        </w:rPrChange>
                      </w:rPr>
                    </m:ctrlPr>
                  </m:fPr>
                  <m:num>
                    <m:r>
                      <w:rPr>
                        <w:rFonts w:ascii="Cambria Math" w:hAnsi="Cambria Math"/>
                        <w:lang w:val="en-GB"/>
                        <w:rPrChange w:id="4707" w:author="Dioguardi, Fabio" w:date="2018-10-23T11:24:00Z">
                          <w:rPr>
                            <w:rFonts w:ascii="Cambria Math" w:hAnsi="Cambria Math"/>
                          </w:rPr>
                        </w:rPrChange>
                      </w:rPr>
                      <m:t>bw∙π</m:t>
                    </m:r>
                  </m:num>
                  <m:den>
                    <m:r>
                      <w:rPr>
                        <w:rFonts w:ascii="Cambria Math" w:hAnsi="Cambria Math"/>
                        <w:lang w:val="en-GB"/>
                        <w:rPrChange w:id="4708" w:author="Dioguardi, Fabio" w:date="2018-10-23T11:24:00Z">
                          <w:rPr>
                            <w:rFonts w:ascii="Cambria Math" w:hAnsi="Cambria Math"/>
                          </w:rPr>
                        </w:rPrChange>
                      </w:rPr>
                      <m:t>180</m:t>
                    </m:r>
                  </m:den>
                </m:f>
              </m:e>
            </m:d>
          </m:e>
        </m:func>
      </m:oMath>
      <w:r w:rsidRPr="000E1A5F">
        <w:rPr>
          <w:lang w:val="en-GB"/>
          <w:rPrChange w:id="4709" w:author="Dioguardi, Fabio" w:date="2018-10-23T11:24:00Z">
            <w:rPr/>
          </w:rPrChange>
        </w:rPr>
        <w:tab/>
      </w:r>
      <w:r w:rsidRPr="000E1A5F">
        <w:rPr>
          <w:lang w:val="en-GB"/>
          <w:rPrChange w:id="4710" w:author="Dioguardi, Fabio" w:date="2018-10-23T11:24:00Z">
            <w:rPr/>
          </w:rPrChange>
        </w:rPr>
        <w:tab/>
      </w:r>
      <w:r w:rsidRPr="000E1A5F">
        <w:rPr>
          <w:lang w:val="en-GB"/>
          <w:rPrChange w:id="4711" w:author="Dioguardi, Fabio" w:date="2018-10-23T11:24:00Z">
            <w:rPr/>
          </w:rPrChange>
        </w:rPr>
        <w:tab/>
      </w:r>
      <w:r w:rsidRPr="000E1A5F">
        <w:rPr>
          <w:lang w:val="en-GB"/>
          <w:rPrChange w:id="4712" w:author="Dioguardi, Fabio" w:date="2018-10-23T11:24:00Z">
            <w:rPr/>
          </w:rPrChange>
        </w:rPr>
        <w:tab/>
      </w:r>
      <w:r w:rsidRPr="000E1A5F">
        <w:rPr>
          <w:lang w:val="en-GB"/>
          <w:rPrChange w:id="4713" w:author="Dioguardi, Fabio" w:date="2018-10-23T11:24:00Z">
            <w:rPr/>
          </w:rPrChange>
        </w:rPr>
        <w:tab/>
      </w:r>
      <w:r w:rsidR="00754FAB" w:rsidRPr="000E1A5F">
        <w:rPr>
          <w:lang w:val="en-GB"/>
          <w:rPrChange w:id="4714" w:author="Dioguardi, Fabio" w:date="2018-10-23T11:24:00Z">
            <w:rPr/>
          </w:rPrChange>
        </w:rPr>
        <w:t>(2)</w:t>
      </w:r>
    </w:p>
    <w:p w14:paraId="50498034" w14:textId="77777777" w:rsidR="007F358A" w:rsidRPr="000E1A5F" w:rsidRDefault="007F358A" w:rsidP="003C2BA6">
      <w:pPr>
        <w:rPr>
          <w:lang w:val="en-GB"/>
          <w:rPrChange w:id="4715" w:author="Dioguardi, Fabio" w:date="2018-10-23T11:24:00Z">
            <w:rPr/>
          </w:rPrChange>
        </w:rPr>
      </w:pPr>
    </w:p>
    <w:p w14:paraId="6B1F2BEB" w14:textId="796359F3" w:rsidR="0094040E" w:rsidRPr="000E1A5F" w:rsidRDefault="007F358A" w:rsidP="007F358A">
      <w:pPr>
        <w:ind w:left="1440" w:firstLine="720"/>
        <w:rPr>
          <w:lang w:val="en-GB"/>
          <w:rPrChange w:id="4716" w:author="Dioguardi, Fabio" w:date="2018-10-23T11:24:00Z">
            <w:rPr/>
          </w:rPrChange>
        </w:rPr>
      </w:pPr>
      <w:r w:rsidRPr="000E1A5F">
        <w:rPr>
          <w:rFonts w:asciiTheme="minorHAnsi" w:hAnsiTheme="minorHAnsi"/>
          <w:lang w:val="en-GB"/>
          <w:rPrChange w:id="4717" w:author="Dioguardi, Fabio" w:date="2018-10-23T11:24:00Z">
            <w:rPr>
              <w:rFonts w:asciiTheme="minorHAnsi" w:hAnsiTheme="minorHAnsi"/>
            </w:rPr>
          </w:rPrChange>
        </w:rPr>
        <w:t>Table 7: Uncertainties assigned to mean plume heights.</w:t>
      </w:r>
    </w:p>
    <w:tbl>
      <w:tblPr>
        <w:tblStyle w:val="Heading1Cha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0E1A5F" w:rsidRDefault="00754FAB" w:rsidP="0094040E">
            <w:pPr>
              <w:jc w:val="center"/>
              <w:rPr>
                <w:b/>
                <w:lang w:val="en-GB"/>
                <w:rPrChange w:id="4718" w:author="Dioguardi, Fabio" w:date="2018-10-23T11:24:00Z">
                  <w:rPr>
                    <w:b/>
                  </w:rPr>
                </w:rPrChange>
              </w:rPr>
            </w:pPr>
            <w:r w:rsidRPr="000E1A5F">
              <w:rPr>
                <w:b/>
                <w:lang w:val="en-GB"/>
                <w:rPrChange w:id="4719" w:author="Dioguardi, Fabio" w:date="2018-10-23T11:24:00Z">
                  <w:rPr>
                    <w:b/>
                  </w:rPr>
                </w:rPrChange>
              </w:rPr>
              <w:t>Data source</w:t>
            </w:r>
          </w:p>
        </w:tc>
        <w:tc>
          <w:tcPr>
            <w:tcW w:w="2339" w:type="dxa"/>
            <w:vAlign w:val="center"/>
          </w:tcPr>
          <w:p w14:paraId="44BF5D90" w14:textId="7E1E88F3" w:rsidR="00754FAB" w:rsidRPr="000E1A5F" w:rsidRDefault="00754FAB" w:rsidP="0094040E">
            <w:pPr>
              <w:jc w:val="center"/>
              <w:rPr>
                <w:b/>
                <w:lang w:val="en-GB"/>
                <w:rPrChange w:id="4720" w:author="Dioguardi, Fabio" w:date="2018-10-23T11:24:00Z">
                  <w:rPr>
                    <w:b/>
                  </w:rPr>
                </w:rPrChange>
              </w:rPr>
            </w:pPr>
            <w:r w:rsidRPr="000E1A5F">
              <w:rPr>
                <w:b/>
                <w:lang w:val="en-GB"/>
                <w:rPrChange w:id="4721" w:author="Dioguardi, Fabio" w:date="2018-10-23T11:24:00Z">
                  <w:rPr>
                    <w:b/>
                  </w:rPr>
                </w:rPrChange>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0E1A5F" w:rsidRDefault="00754FAB" w:rsidP="0094040E">
            <w:pPr>
              <w:jc w:val="center"/>
              <w:rPr>
                <w:lang w:val="en-GB"/>
                <w:rPrChange w:id="4722" w:author="Dioguardi, Fabio" w:date="2018-10-23T11:24:00Z">
                  <w:rPr/>
                </w:rPrChange>
              </w:rPr>
            </w:pPr>
            <w:r w:rsidRPr="000E1A5F">
              <w:rPr>
                <w:lang w:val="en-GB"/>
                <w:rPrChange w:id="4723" w:author="Dioguardi, Fabio" w:date="2018-10-23T11:24:00Z">
                  <w:rPr/>
                </w:rPrChange>
              </w:rPr>
              <w:t>C-band radar</w:t>
            </w:r>
          </w:p>
        </w:tc>
        <w:tc>
          <w:tcPr>
            <w:tcW w:w="2339" w:type="dxa"/>
            <w:vMerge w:val="restart"/>
            <w:tcBorders>
              <w:bottom w:val="single" w:sz="4" w:space="0" w:color="auto"/>
            </w:tcBorders>
            <w:vAlign w:val="center"/>
          </w:tcPr>
          <w:p w14:paraId="45285220" w14:textId="5F3692FB" w:rsidR="00754FAB" w:rsidRPr="000E1A5F" w:rsidRDefault="00754FAB" w:rsidP="0094040E">
            <w:pPr>
              <w:jc w:val="center"/>
              <w:rPr>
                <w:lang w:val="en-GB"/>
                <w:rPrChange w:id="4724" w:author="Dioguardi, Fabio" w:date="2018-10-23T11:24:00Z">
                  <w:rPr/>
                </w:rPrChange>
              </w:rPr>
            </w:pPr>
            <w:r w:rsidRPr="000E1A5F">
              <w:rPr>
                <w:i/>
                <w:lang w:val="en-GB"/>
                <w:rPrChange w:id="4725" w:author="Dioguardi, Fabio" w:date="2018-10-23T11:24:00Z">
                  <w:rPr>
                    <w:i/>
                  </w:rPr>
                </w:rPrChange>
              </w:rPr>
              <w:t>according to eq. (2</w:t>
            </w:r>
            <w:r w:rsidRPr="000E1A5F">
              <w:rPr>
                <w:lang w:val="en-GB"/>
                <w:rPrChange w:id="4726" w:author="Dioguardi, Fabio" w:date="2018-10-23T11:24:00Z">
                  <w:rPr/>
                </w:rPrChange>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0E1A5F" w:rsidRDefault="00754FAB" w:rsidP="0094040E">
            <w:pPr>
              <w:jc w:val="center"/>
              <w:rPr>
                <w:lang w:val="en-GB"/>
                <w:rPrChange w:id="4727" w:author="Dioguardi, Fabio" w:date="2018-10-23T11:24:00Z">
                  <w:rPr/>
                </w:rPrChange>
              </w:rPr>
            </w:pPr>
            <w:r w:rsidRPr="000E1A5F">
              <w:rPr>
                <w:lang w:val="en-GB"/>
                <w:rPrChange w:id="4728" w:author="Dioguardi, Fabio" w:date="2018-10-23T11:24:00Z">
                  <w:rPr/>
                </w:rPrChange>
              </w:rPr>
              <w:t>X-band radar</w:t>
            </w:r>
          </w:p>
        </w:tc>
        <w:tc>
          <w:tcPr>
            <w:tcW w:w="2339" w:type="dxa"/>
            <w:vMerge/>
            <w:tcBorders>
              <w:bottom w:val="single" w:sz="4" w:space="0" w:color="auto"/>
            </w:tcBorders>
            <w:vAlign w:val="center"/>
          </w:tcPr>
          <w:p w14:paraId="3CCA5B6E" w14:textId="5475F12D" w:rsidR="00754FAB" w:rsidRPr="000E1A5F" w:rsidRDefault="00754FAB" w:rsidP="0094040E">
            <w:pPr>
              <w:jc w:val="center"/>
              <w:rPr>
                <w:lang w:val="en-GB"/>
                <w:rPrChange w:id="4729" w:author="Dioguardi, Fabio" w:date="2018-10-23T11:24:00Z">
                  <w:rPr/>
                </w:rPrChange>
              </w:rPr>
            </w:pPr>
          </w:p>
        </w:tc>
      </w:tr>
      <w:tr w:rsidR="00754FAB" w:rsidRPr="000E1A5F" w14:paraId="35B85A9D" w14:textId="77777777" w:rsidTr="00C9136A">
        <w:trPr>
          <w:trHeight w:val="228"/>
          <w:jc w:val="center"/>
        </w:trPr>
        <w:tc>
          <w:tcPr>
            <w:tcW w:w="2341" w:type="dxa"/>
            <w:vAlign w:val="center"/>
          </w:tcPr>
          <w:p w14:paraId="36C3E19A" w14:textId="3AB875E5" w:rsidR="00754FAB" w:rsidRPr="000E1A5F" w:rsidRDefault="00754FAB" w:rsidP="00754FAB">
            <w:pPr>
              <w:jc w:val="center"/>
              <w:rPr>
                <w:lang w:val="en-GB"/>
                <w:rPrChange w:id="4730" w:author="Dioguardi, Fabio" w:date="2018-10-23T11:24:00Z">
                  <w:rPr/>
                </w:rPrChange>
              </w:rPr>
            </w:pPr>
            <w:r w:rsidRPr="000E1A5F">
              <w:rPr>
                <w:lang w:val="en-GB"/>
                <w:rPrChange w:id="4731" w:author="Dioguardi, Fabio" w:date="2018-10-23T11:24:00Z">
                  <w:rPr/>
                </w:rPrChange>
              </w:rPr>
              <w:t>aircraft</w:t>
            </w:r>
          </w:p>
        </w:tc>
        <w:tc>
          <w:tcPr>
            <w:tcW w:w="2339" w:type="dxa"/>
            <w:vAlign w:val="center"/>
          </w:tcPr>
          <w:p w14:paraId="13B299DB" w14:textId="4BB1994D" w:rsidR="00754FAB" w:rsidRPr="000E1A5F" w:rsidRDefault="00754FAB" w:rsidP="00754FAB">
            <w:pPr>
              <w:jc w:val="center"/>
              <w:rPr>
                <w:lang w:val="en-GB"/>
                <w:rPrChange w:id="4732" w:author="Dioguardi, Fabio" w:date="2018-10-23T11:24:00Z">
                  <w:rPr/>
                </w:rPrChange>
              </w:rPr>
            </w:pPr>
            <w:r w:rsidRPr="000E1A5F">
              <w:rPr>
                <w:lang w:val="en-GB"/>
                <w:rPrChange w:id="4733" w:author="Dioguardi, Fabio" w:date="2018-10-23T11:24:00Z">
                  <w:rPr/>
                </w:rPrChange>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0E1A5F" w:rsidRDefault="00754FAB" w:rsidP="00754FAB">
            <w:pPr>
              <w:jc w:val="center"/>
              <w:rPr>
                <w:lang w:val="en-GB"/>
                <w:rPrChange w:id="4734" w:author="Dioguardi, Fabio" w:date="2018-10-23T11:24:00Z">
                  <w:rPr/>
                </w:rPrChange>
              </w:rPr>
            </w:pPr>
            <w:r w:rsidRPr="000E1A5F">
              <w:rPr>
                <w:lang w:val="en-GB"/>
                <w:rPrChange w:id="4735" w:author="Dioguardi, Fabio" w:date="2018-10-23T11:24:00Z">
                  <w:rPr/>
                </w:rPrChange>
              </w:rPr>
              <w:t>ground</w:t>
            </w:r>
          </w:p>
        </w:tc>
        <w:tc>
          <w:tcPr>
            <w:tcW w:w="2339" w:type="dxa"/>
            <w:vAlign w:val="center"/>
          </w:tcPr>
          <w:p w14:paraId="47DBA324" w14:textId="7752EAF2" w:rsidR="00754FAB" w:rsidRPr="000E1A5F" w:rsidRDefault="00754FAB" w:rsidP="00754FAB">
            <w:pPr>
              <w:jc w:val="center"/>
              <w:rPr>
                <w:lang w:val="en-GB"/>
                <w:rPrChange w:id="4736" w:author="Dioguardi, Fabio" w:date="2018-10-23T11:24:00Z">
                  <w:rPr/>
                </w:rPrChange>
              </w:rPr>
            </w:pPr>
            <w:r w:rsidRPr="000E1A5F">
              <w:rPr>
                <w:lang w:val="en-GB"/>
                <w:rPrChange w:id="4737" w:author="Dioguardi, Fabio" w:date="2018-10-23T11:24:00Z">
                  <w:rPr/>
                </w:rPrChange>
              </w:rPr>
              <w:t>1500*</w:t>
            </w:r>
          </w:p>
        </w:tc>
      </w:tr>
      <w:tr w:rsidR="00754FAB" w:rsidRPr="000E1A5F" w14:paraId="0E35286B" w14:textId="77777777" w:rsidTr="00C9136A">
        <w:trPr>
          <w:trHeight w:val="235"/>
          <w:jc w:val="center"/>
        </w:trPr>
        <w:tc>
          <w:tcPr>
            <w:tcW w:w="2341" w:type="dxa"/>
            <w:vAlign w:val="center"/>
          </w:tcPr>
          <w:p w14:paraId="68BFEDB7" w14:textId="0FC78095" w:rsidR="00754FAB" w:rsidRPr="000E1A5F" w:rsidRDefault="00754FAB" w:rsidP="00754FAB">
            <w:pPr>
              <w:jc w:val="center"/>
              <w:rPr>
                <w:lang w:val="en-GB"/>
                <w:rPrChange w:id="4738" w:author="Dioguardi, Fabio" w:date="2018-10-23T11:24:00Z">
                  <w:rPr/>
                </w:rPrChange>
              </w:rPr>
            </w:pPr>
            <w:r w:rsidRPr="000E1A5F">
              <w:rPr>
                <w:lang w:val="en-GB"/>
                <w:rPrChange w:id="4739" w:author="Dioguardi, Fabio" w:date="2018-10-23T11:24:00Z">
                  <w:rPr/>
                </w:rPrChange>
              </w:rPr>
              <w:t>other</w:t>
            </w:r>
          </w:p>
        </w:tc>
        <w:tc>
          <w:tcPr>
            <w:tcW w:w="2339" w:type="dxa"/>
            <w:vAlign w:val="center"/>
          </w:tcPr>
          <w:p w14:paraId="260F6611" w14:textId="430C4D29" w:rsidR="00754FAB" w:rsidRPr="000E1A5F" w:rsidRDefault="00754FAB" w:rsidP="00754FAB">
            <w:pPr>
              <w:jc w:val="center"/>
              <w:rPr>
                <w:lang w:val="en-GB"/>
                <w:rPrChange w:id="4740" w:author="Dioguardi, Fabio" w:date="2018-10-23T11:24:00Z">
                  <w:rPr/>
                </w:rPrChange>
              </w:rPr>
            </w:pPr>
            <w:r w:rsidRPr="000E1A5F">
              <w:rPr>
                <w:lang w:val="en-GB"/>
                <w:rPrChange w:id="4741" w:author="Dioguardi, Fabio" w:date="2018-10-23T11:24:00Z">
                  <w:rPr/>
                </w:rPrChange>
              </w:rPr>
              <w:t>1500*</w:t>
            </w:r>
          </w:p>
        </w:tc>
      </w:tr>
    </w:tbl>
    <w:p w14:paraId="25E4B994" w14:textId="3D02F547" w:rsidR="0094040E" w:rsidRPr="000E1A5F" w:rsidRDefault="0094040E" w:rsidP="003C2BA6">
      <w:pPr>
        <w:rPr>
          <w:rFonts w:asciiTheme="minorHAnsi" w:hAnsiTheme="minorHAnsi"/>
          <w:lang w:val="en-GB"/>
          <w:rPrChange w:id="4742" w:author="Dioguardi, Fabio" w:date="2018-10-23T11:24:00Z">
            <w:rPr>
              <w:rFonts w:asciiTheme="minorHAnsi" w:hAnsiTheme="minorHAnsi"/>
            </w:rPr>
          </w:rPrChange>
        </w:rPr>
      </w:pPr>
      <w:r w:rsidRPr="000E1A5F">
        <w:rPr>
          <w:rFonts w:asciiTheme="minorHAnsi" w:hAnsiTheme="minorHAnsi"/>
          <w:lang w:val="en-GB"/>
          <w:rPrChange w:id="4743" w:author="Dioguardi, Fabio" w:date="2018-10-23T11:24:00Z">
            <w:rPr>
              <w:rFonts w:asciiTheme="minorHAnsi" w:hAnsiTheme="minorHAnsi"/>
            </w:rPr>
          </w:rPrChange>
        </w:rPr>
        <w:t xml:space="preserve">* Note that </w:t>
      </w:r>
      <w:r w:rsidR="009E6CC1" w:rsidRPr="000E1A5F">
        <w:rPr>
          <w:rFonts w:asciiTheme="minorHAnsi" w:hAnsiTheme="minorHAnsi"/>
          <w:lang w:val="en-GB"/>
          <w:rPrChange w:id="4744" w:author="Dioguardi, Fabio" w:date="2018-10-23T11:24:00Z">
            <w:rPr>
              <w:rFonts w:asciiTheme="minorHAnsi" w:hAnsiTheme="minorHAnsi"/>
            </w:rPr>
          </w:rPrChange>
        </w:rPr>
        <w:t xml:space="preserve">the error range of these data sources can be manually specified </w:t>
      </w:r>
      <w:r w:rsidRPr="000E1A5F">
        <w:rPr>
          <w:rFonts w:asciiTheme="minorHAnsi" w:hAnsiTheme="minorHAnsi"/>
          <w:lang w:val="en-GB"/>
          <w:rPrChange w:id="4745" w:author="Dioguardi, Fabio" w:date="2018-10-23T11:24:00Z">
            <w:rPr>
              <w:rFonts w:asciiTheme="minorHAnsi" w:hAnsiTheme="minorHAnsi"/>
            </w:rPr>
          </w:rPrChange>
        </w:rPr>
        <w:t xml:space="preserve">by </w:t>
      </w:r>
      <w:r w:rsidR="009E6CC1" w:rsidRPr="000E1A5F">
        <w:rPr>
          <w:rFonts w:asciiTheme="minorHAnsi" w:hAnsiTheme="minorHAnsi"/>
          <w:lang w:val="en-GB"/>
          <w:rPrChange w:id="4746" w:author="Dioguardi, Fabio" w:date="2018-10-23T11:24:00Z">
            <w:rPr>
              <w:rFonts w:asciiTheme="minorHAnsi" w:hAnsiTheme="minorHAnsi"/>
            </w:rPr>
          </w:rPrChange>
        </w:rPr>
        <w:t xml:space="preserve">the </w:t>
      </w:r>
      <w:r w:rsidRPr="000E1A5F">
        <w:rPr>
          <w:rFonts w:asciiTheme="minorHAnsi" w:hAnsiTheme="minorHAnsi"/>
          <w:lang w:val="en-GB"/>
          <w:rPrChange w:id="4747" w:author="Dioguardi, Fabio" w:date="2018-10-23T11:24:00Z">
            <w:rPr>
              <w:rFonts w:asciiTheme="minorHAnsi" w:hAnsiTheme="minorHAnsi"/>
            </w:rPr>
          </w:rPrChange>
        </w:rPr>
        <w:t>operator</w:t>
      </w:r>
      <w:r w:rsidR="009E6CC1" w:rsidRPr="000E1A5F">
        <w:rPr>
          <w:rFonts w:asciiTheme="minorHAnsi" w:hAnsiTheme="minorHAnsi"/>
          <w:lang w:val="en-GB"/>
          <w:rPrChange w:id="4748" w:author="Dioguardi, Fabio" w:date="2018-10-23T11:24:00Z">
            <w:rPr>
              <w:rFonts w:asciiTheme="minorHAnsi" w:hAnsiTheme="minorHAnsi"/>
            </w:rPr>
          </w:rPrChange>
        </w:rPr>
        <w:t>.</w:t>
      </w:r>
    </w:p>
    <w:p w14:paraId="52B0291F" w14:textId="77777777" w:rsidR="0094040E" w:rsidRPr="000E1A5F" w:rsidRDefault="0094040E" w:rsidP="003C2BA6">
      <w:pPr>
        <w:rPr>
          <w:lang w:val="en-GB"/>
          <w:rPrChange w:id="4749" w:author="Dioguardi, Fabio" w:date="2018-10-23T11:24:00Z">
            <w:rPr/>
          </w:rPrChange>
        </w:rPr>
      </w:pPr>
    </w:p>
    <w:p w14:paraId="74853D43" w14:textId="4E5FC0F6" w:rsidR="003C2BA6" w:rsidRPr="000E1A5F" w:rsidRDefault="009E6CC1" w:rsidP="003C2BA6">
      <w:pPr>
        <w:rPr>
          <w:lang w:val="en-GB"/>
          <w:rPrChange w:id="4750" w:author="Dioguardi, Fabio" w:date="2018-10-23T11:24:00Z">
            <w:rPr/>
          </w:rPrChange>
        </w:rPr>
      </w:pPr>
      <w:r w:rsidRPr="000E1A5F">
        <w:rPr>
          <w:lang w:val="en-GB"/>
          <w:rPrChange w:id="4751" w:author="Dioguardi, Fabio" w:date="2018-10-23T11:24:00Z">
            <w:rPr/>
          </w:rPrChange>
        </w:rPr>
        <w:t>All manually added data set</w:t>
      </w:r>
      <w:r w:rsidR="00360C4D" w:rsidRPr="000E1A5F">
        <w:rPr>
          <w:lang w:val="en-GB"/>
          <w:rPrChange w:id="4752" w:author="Dioguardi, Fabio" w:date="2018-10-23T11:24:00Z">
            <w:rPr/>
          </w:rPrChange>
        </w:rPr>
        <w:t>s</w:t>
      </w:r>
      <w:r w:rsidRPr="000E1A5F">
        <w:rPr>
          <w:lang w:val="en-GB"/>
          <w:rPrChange w:id="4753" w:author="Dioguardi, Fabio" w:date="2018-10-23T11:24:00Z">
            <w:rPr/>
          </w:rPrChange>
        </w:rPr>
        <w:t xml:space="preserve"> are saved in the file </w:t>
      </w:r>
      <w:r w:rsidRPr="000E1A5F">
        <w:rPr>
          <w:i/>
          <w:lang w:val="en-GB"/>
          <w:rPrChange w:id="4754" w:author="Dioguardi, Fabio" w:date="2018-10-23T11:24:00Z">
            <w:rPr>
              <w:i/>
            </w:rPr>
          </w:rPrChange>
        </w:rPr>
        <w:t>fix_OBSin.txt</w:t>
      </w:r>
      <w:r w:rsidRPr="000E1A5F">
        <w:rPr>
          <w:lang w:val="en-GB"/>
          <w:rPrChange w:id="4755" w:author="Dioguardi, Fabio" w:date="2018-10-23T11:24:00Z">
            <w:rPr/>
          </w:rPrChange>
        </w:rPr>
        <w:t>, a simple text file which can be easily modified if necessary (</w:t>
      </w:r>
      <w:r w:rsidR="00A36F7E" w:rsidRPr="000E1A5F">
        <w:rPr>
          <w:lang w:val="en-GB"/>
          <w:rPrChange w:id="4756" w:author="Dioguardi, Fabio" w:date="2018-10-23T11:24:00Z">
            <w:rPr/>
          </w:rPrChange>
        </w:rPr>
        <w:t xml:space="preserve">for details, </w:t>
      </w:r>
      <w:r w:rsidRPr="000E1A5F">
        <w:rPr>
          <w:lang w:val="en-GB"/>
          <w:rPrChange w:id="4757" w:author="Dioguardi, Fabio" w:date="2018-10-23T11:24:00Z">
            <w:rPr/>
          </w:rPrChange>
        </w:rPr>
        <w:t xml:space="preserve">see section </w:t>
      </w:r>
      <w:r w:rsidR="007152C7" w:rsidRPr="000E1A5F">
        <w:rPr>
          <w:lang w:val="en-GB"/>
          <w:rPrChange w:id="4758" w:author="Dioguardi, Fabio" w:date="2018-10-23T11:24:00Z">
            <w:rPr/>
          </w:rPrChange>
        </w:rPr>
        <w:fldChar w:fldCharType="begin"/>
      </w:r>
      <w:r w:rsidR="007152C7" w:rsidRPr="000E1A5F">
        <w:rPr>
          <w:lang w:val="en-GB"/>
          <w:rPrChange w:id="4759" w:author="Dioguardi, Fabio" w:date="2018-10-23T11:24:00Z">
            <w:rPr/>
          </w:rPrChange>
        </w:rPr>
        <w:instrText xml:space="preserve"> REF _Ref482281691 \h </w:instrText>
      </w:r>
      <w:r w:rsidR="007152C7" w:rsidRPr="000E1A5F">
        <w:rPr>
          <w:lang w:val="en-GB"/>
          <w:rPrChange w:id="4760" w:author="Dioguardi, Fabio" w:date="2018-10-23T11:24:00Z">
            <w:rPr/>
          </w:rPrChange>
        </w:rPr>
      </w:r>
      <w:r w:rsidR="007152C7" w:rsidRPr="000E1A5F">
        <w:rPr>
          <w:lang w:val="en-GB"/>
          <w:rPrChange w:id="4761" w:author="Dioguardi, Fabio" w:date="2018-10-23T11:24:00Z">
            <w:rPr/>
          </w:rPrChange>
        </w:rPr>
        <w:fldChar w:fldCharType="separate"/>
      </w:r>
      <w:r w:rsidR="00DE7C99" w:rsidRPr="000E1A5F">
        <w:rPr>
          <w:lang w:val="en-GB"/>
          <w:rPrChange w:id="4762" w:author="Dioguardi, Fabio" w:date="2018-10-23T11:24:00Z">
            <w:rPr/>
          </w:rPrChange>
        </w:rPr>
        <w:t>Plume Height Data from Non-automatic Stream Sources</w:t>
      </w:r>
      <w:r w:rsidR="007152C7" w:rsidRPr="000E1A5F">
        <w:rPr>
          <w:lang w:val="en-GB"/>
          <w:rPrChange w:id="4763" w:author="Dioguardi, Fabio" w:date="2018-10-23T11:24:00Z">
            <w:rPr/>
          </w:rPrChange>
        </w:rPr>
        <w:fldChar w:fldCharType="end"/>
      </w:r>
      <w:r w:rsidRPr="000E1A5F">
        <w:rPr>
          <w:lang w:val="en-GB"/>
          <w:rPrChange w:id="4764" w:author="Dioguardi, Fabio" w:date="2018-10-23T11:24:00Z">
            <w:rPr/>
          </w:rPrChange>
        </w:rPr>
        <w:t>).</w:t>
      </w:r>
    </w:p>
    <w:p w14:paraId="46BCEC2A" w14:textId="349C4B57" w:rsidR="009E6CC1" w:rsidRPr="000E1A5F" w:rsidRDefault="009E6CC1" w:rsidP="009E6CC1">
      <w:pPr>
        <w:rPr>
          <w:lang w:val="en-GB"/>
          <w:rPrChange w:id="4765" w:author="Dioguardi, Fabio" w:date="2018-10-23T11:24:00Z">
            <w:rPr/>
          </w:rPrChange>
        </w:rPr>
      </w:pPr>
      <w:r w:rsidRPr="000E1A5F">
        <w:rPr>
          <w:lang w:val="en-GB"/>
          <w:rPrChange w:id="4766" w:author="Dioguardi, Fabio" w:date="2018-10-23T11:24:00Z">
            <w:rPr/>
          </w:rPrChange>
        </w:rPr>
        <w:t>The settings are saved by clicking on the “Update observed plume height” button (</w:t>
      </w:r>
      <w:r w:rsidR="007152C7" w:rsidRPr="000E1A5F">
        <w:rPr>
          <w:lang w:val="en-GB"/>
          <w:rPrChange w:id="4767" w:author="Dioguardi, Fabio" w:date="2018-10-23T11:24:00Z">
            <w:rPr/>
          </w:rPrChange>
        </w:rPr>
        <w:t>H</w:t>
      </w:r>
      <w:r w:rsidRPr="000E1A5F">
        <w:rPr>
          <w:lang w:val="en-GB"/>
          <w:rPrChange w:id="4768" w:author="Dioguardi, Fabio" w:date="2018-10-23T11:24:00Z">
            <w:rPr/>
          </w:rPrChange>
        </w:rPr>
        <w:t>). FIX confirms the update by the returning</w:t>
      </w:r>
      <w:r w:rsidR="00360C4D" w:rsidRPr="000E1A5F">
        <w:rPr>
          <w:lang w:val="en-GB"/>
          <w:rPrChange w:id="4769" w:author="Dioguardi, Fabio" w:date="2018-10-23T11:24:00Z">
            <w:rPr/>
          </w:rPrChange>
        </w:rPr>
        <w:t xml:space="preserve"> the message</w:t>
      </w:r>
    </w:p>
    <w:p w14:paraId="50F16651" w14:textId="20F4F07B" w:rsidR="009E6CC1" w:rsidRPr="000E1A5F" w:rsidRDefault="009E6CC1" w:rsidP="009E6CC1">
      <w:pPr>
        <w:ind w:left="2160" w:firstLine="720"/>
        <w:rPr>
          <w:rFonts w:ascii="Courier New" w:hAnsi="Courier New" w:cs="Courier New"/>
          <w:color w:val="006600"/>
          <w:lang w:val="en-GB"/>
          <w:rPrChange w:id="477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4771" w:author="Dioguardi, Fabio" w:date="2018-10-23T11:24:00Z">
            <w:rPr>
              <w:rFonts w:ascii="Courier New" w:hAnsi="Courier New" w:cs="Courier New"/>
              <w:color w:val="006600"/>
            </w:rPr>
          </w:rPrChange>
        </w:rPr>
        <w:t>***observed data stored</w:t>
      </w:r>
      <w:proofErr w:type="gramStart"/>
      <w:r w:rsidRPr="000E1A5F">
        <w:rPr>
          <w:rFonts w:ascii="Courier New" w:hAnsi="Courier New" w:cs="Courier New"/>
          <w:color w:val="006600"/>
          <w:lang w:val="en-GB"/>
          <w:rPrChange w:id="4772" w:author="Dioguardi, Fabio" w:date="2018-10-23T11:24:00Z">
            <w:rPr>
              <w:rFonts w:ascii="Courier New" w:hAnsi="Courier New" w:cs="Courier New"/>
              <w:color w:val="006600"/>
            </w:rPr>
          </w:rPrChange>
        </w:rPr>
        <w:t>!*</w:t>
      </w:r>
      <w:proofErr w:type="gramEnd"/>
      <w:r w:rsidRPr="000E1A5F">
        <w:rPr>
          <w:rFonts w:ascii="Courier New" w:hAnsi="Courier New" w:cs="Courier New"/>
          <w:color w:val="006600"/>
          <w:lang w:val="en-GB"/>
          <w:rPrChange w:id="4773" w:author="Dioguardi, Fabio" w:date="2018-10-23T11:24:00Z">
            <w:rPr>
              <w:rFonts w:ascii="Courier New" w:hAnsi="Courier New" w:cs="Courier New"/>
              <w:color w:val="006600"/>
            </w:rPr>
          </w:rPrChange>
        </w:rPr>
        <w:t xml:space="preserve">** </w:t>
      </w:r>
    </w:p>
    <w:p w14:paraId="13A860F7" w14:textId="57EF1D9F" w:rsidR="009E6CC1" w:rsidRPr="000E1A5F" w:rsidRDefault="009E6CC1" w:rsidP="009E6CC1">
      <w:pPr>
        <w:ind w:left="2880"/>
        <w:rPr>
          <w:lang w:val="en-GB"/>
          <w:rPrChange w:id="4774" w:author="Dioguardi, Fabio" w:date="2018-10-23T11:24:00Z">
            <w:rPr/>
          </w:rPrChange>
        </w:rPr>
      </w:pPr>
      <w:r w:rsidRPr="000E1A5F">
        <w:rPr>
          <w:rFonts w:ascii="Courier New" w:hAnsi="Courier New" w:cs="Courier New"/>
          <w:color w:val="006600"/>
          <w:lang w:val="en-GB"/>
          <w:rPrChange w:id="4775"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776"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777" w:author="Dioguardi, Fabio" w:date="2018-10-23T11:24:00Z">
            <w:rPr>
              <w:rFonts w:ascii="Courier New" w:hAnsi="Courier New" w:cs="Courier New"/>
              <w:color w:val="006600"/>
            </w:rPr>
          </w:rPrChange>
        </w:rPr>
        <w:t xml:space="preserve"> updated! ***</w:t>
      </w:r>
    </w:p>
    <w:p w14:paraId="3BC63966" w14:textId="34325573" w:rsidR="009E6CC1" w:rsidRPr="000E1A5F" w:rsidRDefault="009E6CC1" w:rsidP="009E6CC1">
      <w:pPr>
        <w:rPr>
          <w:lang w:val="en-GB"/>
          <w:rPrChange w:id="4778" w:author="Dioguardi, Fabio" w:date="2018-10-23T11:24:00Z">
            <w:rPr/>
          </w:rPrChange>
        </w:rPr>
      </w:pPr>
      <w:r w:rsidRPr="000E1A5F">
        <w:rPr>
          <w:lang w:val="en-GB"/>
          <w:rPrChange w:id="4779" w:author="Dioguardi, Fabio" w:date="2018-10-23T11:24:00Z">
            <w:rPr/>
          </w:rPrChange>
        </w:rPr>
        <w:t>If the window is closed without having clicked the update button any change in the entries will be discarded.</w:t>
      </w:r>
    </w:p>
    <w:p w14:paraId="707B8EBB" w14:textId="0EA02FD3" w:rsidR="009E6CC1" w:rsidRPr="000E1A5F" w:rsidRDefault="009E6CC1" w:rsidP="009E6CC1">
      <w:pPr>
        <w:pBdr>
          <w:top w:val="single" w:sz="4" w:space="1" w:color="auto"/>
          <w:left w:val="single" w:sz="4" w:space="4" w:color="auto"/>
          <w:bottom w:val="single" w:sz="4" w:space="1" w:color="auto"/>
          <w:right w:val="single" w:sz="4" w:space="4" w:color="auto"/>
        </w:pBdr>
        <w:rPr>
          <w:lang w:val="en-GB"/>
          <w:rPrChange w:id="4780" w:author="Dioguardi, Fabio" w:date="2018-10-23T11:24:00Z">
            <w:rPr/>
          </w:rPrChange>
        </w:rPr>
      </w:pPr>
      <w:r w:rsidRPr="000E1A5F">
        <w:rPr>
          <w:b/>
          <w:lang w:val="en-GB"/>
          <w:rPrChange w:id="4781" w:author="Dioguardi, Fabio" w:date="2018-10-23T11:24:00Z">
            <w:rPr>
              <w:b/>
            </w:rPr>
          </w:rPrChange>
        </w:rPr>
        <w:t>Important Note</w:t>
      </w:r>
      <w:r w:rsidRPr="000E1A5F">
        <w:rPr>
          <w:lang w:val="en-GB"/>
          <w:rPrChange w:id="4782" w:author="Dioguardi, Fabio" w:date="2018-10-23T11:24:00Z">
            <w:rPr/>
          </w:rPrChange>
        </w:rPr>
        <w:t xml:space="preserve">: Plume heights are only added if the “Update observed plume height” button has been clicked! </w:t>
      </w:r>
    </w:p>
    <w:p w14:paraId="1C1A8E7F" w14:textId="77777777" w:rsidR="00670EF3" w:rsidRPr="000E1A5F" w:rsidRDefault="00670EF3" w:rsidP="00670EF3">
      <w:pPr>
        <w:rPr>
          <w:lang w:val="en-GB"/>
          <w:rPrChange w:id="4783" w:author="Dioguardi, Fabio" w:date="2018-10-23T11:24:00Z">
            <w:rPr/>
          </w:rPrChange>
        </w:rPr>
      </w:pPr>
    </w:p>
    <w:p w14:paraId="0EDD0771"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784"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785" w:author="Dioguardi, Fabio" w:date="2018-10-23T11:24:00Z">
            <w:rPr/>
          </w:rPrChange>
        </w:rPr>
        <w:br w:type="page"/>
      </w:r>
    </w:p>
    <w:p w14:paraId="07F90BBC" w14:textId="0DB98527" w:rsidR="00473886" w:rsidRPr="000E1A5F" w:rsidRDefault="00473886" w:rsidP="004E20AA">
      <w:pPr>
        <w:pStyle w:val="Heading2"/>
        <w:rPr>
          <w:lang w:val="en-GB"/>
          <w:rPrChange w:id="4786" w:author="Dioguardi, Fabio" w:date="2018-10-23T11:24:00Z">
            <w:rPr/>
          </w:rPrChange>
        </w:rPr>
      </w:pPr>
      <w:bookmarkStart w:id="4787" w:name="_Ref482453274"/>
      <w:bookmarkStart w:id="4788" w:name="_Ref482540427"/>
      <w:r w:rsidRPr="000E1A5F">
        <w:rPr>
          <w:lang w:val="en-GB"/>
          <w:rPrChange w:id="4789" w:author="Dioguardi, Fabio" w:date="2018-10-23T11:24:00Z">
            <w:rPr/>
          </w:rPrChange>
        </w:rPr>
        <w:lastRenderedPageBreak/>
        <w:t xml:space="preserve"> </w:t>
      </w:r>
      <w:bookmarkStart w:id="4790" w:name="_Ref483234723"/>
      <w:bookmarkStart w:id="4791" w:name="_Ref483234876"/>
      <w:bookmarkStart w:id="4792" w:name="_Toc528058503"/>
      <w:r w:rsidRPr="000E1A5F">
        <w:rPr>
          <w:lang w:val="en-GB"/>
          <w:rPrChange w:id="4793" w:author="Dioguardi, Fabio" w:date="2018-10-23T11:24:00Z">
            <w:rPr/>
          </w:rPrChange>
        </w:rPr>
        <w:t>“</w:t>
      </w:r>
      <w:proofErr w:type="spellStart"/>
      <w:r w:rsidRPr="000E1A5F">
        <w:rPr>
          <w:lang w:val="en-GB"/>
          <w:rPrChange w:id="4794" w:author="Dioguardi, Fabio" w:date="2018-10-23T11:24:00Z">
            <w:rPr/>
          </w:rPrChange>
        </w:rPr>
        <w:t>C</w:t>
      </w:r>
      <w:r w:rsidR="00550E94" w:rsidRPr="000E1A5F">
        <w:rPr>
          <w:lang w:val="en-GB"/>
          <w:rPrChange w:id="4795" w:author="Dioguardi, Fabio" w:date="2018-10-23T11:24:00Z">
            <w:rPr/>
          </w:rPrChange>
        </w:rPr>
        <w:t>onv</w:t>
      </w:r>
      <w:proofErr w:type="spellEnd"/>
      <w:r w:rsidRPr="000E1A5F">
        <w:rPr>
          <w:lang w:val="en-GB"/>
          <w:rPrChange w:id="4796" w:author="Dioguardi, Fabio" w:date="2018-10-23T11:24:00Z">
            <w:rPr/>
          </w:rPrChange>
        </w:rPr>
        <w:t xml:space="preserve"> MER </w:t>
      </w:r>
      <w:r w:rsidR="00550E94" w:rsidRPr="000E1A5F">
        <w:rPr>
          <w:lang w:val="en-GB"/>
          <w:rPrChange w:id="4797" w:author="Dioguardi, Fabio" w:date="2018-10-23T11:24:00Z">
            <w:rPr/>
          </w:rPrChange>
        </w:rPr>
        <w:t>Models</w:t>
      </w:r>
      <w:r w:rsidRPr="000E1A5F">
        <w:rPr>
          <w:lang w:val="en-GB"/>
          <w:rPrChange w:id="4798" w:author="Dioguardi, Fabio" w:date="2018-10-23T11:24:00Z">
            <w:rPr/>
          </w:rPrChange>
        </w:rPr>
        <w:t>”</w:t>
      </w:r>
      <w:bookmarkEnd w:id="4787"/>
      <w:bookmarkEnd w:id="4788"/>
      <w:bookmarkEnd w:id="4790"/>
      <w:bookmarkEnd w:id="4791"/>
      <w:bookmarkEnd w:id="4792"/>
    </w:p>
    <w:p w14:paraId="7843D8C6" w14:textId="77777777" w:rsidR="00473886" w:rsidRPr="000E1A5F" w:rsidRDefault="00473886" w:rsidP="00473886">
      <w:pPr>
        <w:rPr>
          <w:lang w:val="en-GB"/>
          <w:rPrChange w:id="4799" w:author="Dioguardi, Fabio" w:date="2018-10-23T11:24:00Z">
            <w:rPr/>
          </w:rPrChange>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Change w:id="4800" w:author="Dioguardi, Fabio" w:date="2018-10-23T11:24:00Z">
            <w:rPr>
              <w:kern w:val="32"/>
              <w:szCs w:val="22"/>
              <w:lang w:val="en-GB"/>
            </w:rPr>
          </w:rPrChange>
        </w:rPr>
        <w:t xml:space="preserve">volcanic plumes, </w:t>
      </w:r>
      <w:proofErr w:type="spellStart"/>
      <w:r w:rsidR="00670EF3" w:rsidRPr="000E1A5F">
        <w:rPr>
          <w:b/>
          <w:kern w:val="32"/>
          <w:szCs w:val="22"/>
          <w:lang w:val="en-GB"/>
          <w:rPrChange w:id="4801" w:author="Dioguardi, Fabio" w:date="2018-10-23T11:24:00Z">
            <w:rPr>
              <w:b/>
              <w:kern w:val="32"/>
              <w:szCs w:val="22"/>
              <w:lang w:val="en-GB"/>
            </w:rPr>
          </w:rPrChange>
        </w:rPr>
        <w:t>PlumeRise</w:t>
      </w:r>
      <w:proofErr w:type="spellEnd"/>
      <w:r w:rsidR="00674827" w:rsidRPr="000E1A5F">
        <w:rPr>
          <w:kern w:val="32"/>
          <w:szCs w:val="22"/>
          <w:lang w:val="en-GB"/>
          <w:rPrChange w:id="4802" w:author="Dioguardi, Fabio" w:date="2018-10-23T11:24:00Z">
            <w:rPr>
              <w:kern w:val="32"/>
              <w:szCs w:val="22"/>
              <w:lang w:val="en-GB"/>
            </w:rPr>
          </w:rPrChange>
        </w:rPr>
        <w:t>,</w:t>
      </w:r>
      <w:r w:rsidRPr="000E1A5F">
        <w:rPr>
          <w:kern w:val="32"/>
          <w:szCs w:val="22"/>
          <w:lang w:val="en-GB"/>
          <w:rPrChange w:id="4803" w:author="Dioguardi, Fabio" w:date="2018-10-23T11:24:00Z">
            <w:rPr>
              <w:kern w:val="32"/>
              <w:szCs w:val="22"/>
              <w:lang w:val="en-GB"/>
            </w:rPr>
          </w:rPrChange>
        </w:rPr>
        <w:t xml:space="preserve"> provided by</w:t>
      </w:r>
      <w:r w:rsidR="00360C4D" w:rsidRPr="000E1A5F">
        <w:rPr>
          <w:kern w:val="32"/>
          <w:szCs w:val="22"/>
          <w:lang w:val="en-GB"/>
          <w:rPrChange w:id="4804" w:author="Dioguardi, Fabio" w:date="2018-10-23T11:24:00Z">
            <w:rPr>
              <w:kern w:val="32"/>
              <w:szCs w:val="22"/>
              <w:lang w:val="en-GB"/>
            </w:rPr>
          </w:rPrChange>
        </w:rPr>
        <w:t xml:space="preserve"> and executed externally by</w:t>
      </w:r>
      <w:r w:rsidRPr="000E1A5F">
        <w:rPr>
          <w:kern w:val="32"/>
          <w:szCs w:val="22"/>
          <w:lang w:val="en-GB"/>
          <w:rPrChange w:id="4805" w:author="Dioguardi, Fabio" w:date="2018-10-23T11:24:00Z">
            <w:rPr>
              <w:kern w:val="32"/>
              <w:szCs w:val="22"/>
              <w:lang w:val="en-GB"/>
            </w:rPr>
          </w:rPrChange>
        </w:rPr>
        <w:t xml:space="preserve"> partner</w:t>
      </w:r>
      <w:r w:rsidR="00743E71" w:rsidRPr="000E1A5F">
        <w:rPr>
          <w:kern w:val="32"/>
          <w:szCs w:val="22"/>
          <w:lang w:val="en-GB"/>
          <w:rPrChange w:id="4806" w:author="Dioguardi, Fabio" w:date="2018-10-23T11:24:00Z">
            <w:rPr>
              <w:kern w:val="32"/>
              <w:szCs w:val="22"/>
              <w:lang w:val="en-GB"/>
            </w:rPr>
          </w:rPrChange>
        </w:rPr>
        <w:t>s of</w:t>
      </w:r>
      <w:r w:rsidRPr="000E1A5F">
        <w:rPr>
          <w:kern w:val="32"/>
          <w:szCs w:val="22"/>
          <w:lang w:val="en-GB"/>
          <w:rPrChange w:id="4807" w:author="Dioguardi, Fabio" w:date="2018-10-23T11:24:00Z">
            <w:rPr>
              <w:kern w:val="32"/>
              <w:szCs w:val="22"/>
              <w:lang w:val="en-GB"/>
            </w:rPr>
          </w:rPrChange>
        </w:rPr>
        <w:t xml:space="preserve"> University of Bristol.</w:t>
      </w:r>
      <w:r w:rsidR="00670EF3" w:rsidRPr="000E1A5F">
        <w:rPr>
          <w:kern w:val="32"/>
          <w:szCs w:val="22"/>
          <w:lang w:val="en-GB"/>
          <w:rPrChange w:id="4808" w:author="Dioguardi, Fabio" w:date="2018-10-23T11:24:00Z">
            <w:rPr>
              <w:kern w:val="32"/>
              <w:szCs w:val="22"/>
              <w:lang w:val="en-GB"/>
            </w:rPr>
          </w:rPrChange>
        </w:rPr>
        <w:t xml:space="preserve"> </w:t>
      </w:r>
      <w:r w:rsidR="00360C4D" w:rsidRPr="000E1A5F">
        <w:rPr>
          <w:lang w:val="en-GB"/>
          <w:rPrChange w:id="4809" w:author="Dioguardi, Fabio" w:date="2018-10-23T11:24:00Z">
            <w:rPr/>
          </w:rPrChange>
        </w:rPr>
        <w:t>I</w:t>
      </w:r>
      <w:r w:rsidR="00670EF3" w:rsidRPr="000E1A5F">
        <w:rPr>
          <w:lang w:val="en-GB"/>
          <w:rPrChange w:id="4810" w:author="Dioguardi, Fabio" w:date="2018-10-23T11:24:00Z">
            <w:rPr/>
          </w:rPrChange>
        </w:rPr>
        <w:t>n reference to its developers</w:t>
      </w:r>
      <w:r w:rsidR="00360C4D" w:rsidRPr="000E1A5F">
        <w:rPr>
          <w:lang w:val="en-GB"/>
          <w:rPrChange w:id="4811" w:author="Dioguardi, Fabio" w:date="2018-10-23T11:24:00Z">
            <w:rPr/>
          </w:rPrChange>
        </w:rPr>
        <w:t>,</w:t>
      </w:r>
      <w:r w:rsidR="00670EF3" w:rsidRPr="000E1A5F">
        <w:rPr>
          <w:lang w:val="en-GB"/>
          <w:rPrChange w:id="4812" w:author="Dioguardi, Fabio" w:date="2018-10-23T11:24:00Z">
            <w:rPr/>
          </w:rPrChange>
        </w:rPr>
        <w:t xml:space="preserve"> </w:t>
      </w:r>
      <w:r w:rsidR="00670EF3" w:rsidRPr="000E1A5F">
        <w:rPr>
          <w:i/>
          <w:lang w:val="en-GB"/>
          <w:rPrChange w:id="4813" w:author="Dioguardi, Fabio" w:date="2018-10-23T11:24:00Z">
            <w:rPr>
              <w:i/>
            </w:rPr>
          </w:rPrChange>
        </w:rPr>
        <w:t>Woodhouse et al.</w:t>
      </w:r>
      <w:r w:rsidR="00670EF3" w:rsidRPr="000E1A5F">
        <w:rPr>
          <w:lang w:val="en-GB"/>
          <w:rPrChange w:id="4814" w:author="Dioguardi, Fabio" w:date="2018-10-23T11:24:00Z">
            <w:rPr/>
          </w:rPrChange>
        </w:rPr>
        <w:t xml:space="preserve"> (2013)</w:t>
      </w:r>
      <w:r w:rsidR="00360C4D" w:rsidRPr="000E1A5F">
        <w:rPr>
          <w:lang w:val="en-GB"/>
          <w:rPrChange w:id="4815" w:author="Dioguardi, Fabio" w:date="2018-10-23T11:24:00Z">
            <w:rPr/>
          </w:rPrChange>
        </w:rPr>
        <w:t xml:space="preserve">, this model is </w:t>
      </w:r>
      <w:r w:rsidR="007C4632" w:rsidRPr="000E1A5F">
        <w:rPr>
          <w:lang w:val="en-GB"/>
          <w:rPrChange w:id="4816" w:author="Dioguardi, Fabio" w:date="2018-10-23T11:24:00Z">
            <w:rPr/>
          </w:rPrChange>
        </w:rPr>
        <w:t xml:space="preserve">also </w:t>
      </w:r>
      <w:r w:rsidR="00360C4D" w:rsidRPr="000E1A5F">
        <w:rPr>
          <w:lang w:val="en-GB"/>
          <w:rPrChange w:id="4817" w:author="Dioguardi, Fabio" w:date="2018-10-23T11:24:00Z">
            <w:rPr/>
          </w:rPrChange>
        </w:rPr>
        <w:t>referred to by the label “</w:t>
      </w:r>
      <w:r w:rsidR="00360C4D" w:rsidRPr="000E1A5F">
        <w:rPr>
          <w:b/>
          <w:lang w:val="en-GB"/>
          <w:rPrChange w:id="4818" w:author="Dioguardi, Fabio" w:date="2018-10-23T11:24:00Z">
            <w:rPr>
              <w:b/>
            </w:rPr>
          </w:rPrChange>
        </w:rPr>
        <w:t>Woodhouse</w:t>
      </w:r>
      <w:r w:rsidR="00360C4D" w:rsidRPr="000E1A5F">
        <w:rPr>
          <w:lang w:val="en-GB"/>
          <w:rPrChange w:id="4819" w:author="Dioguardi, Fabio" w:date="2018-10-23T11:24:00Z">
            <w:rPr/>
          </w:rPrChange>
        </w:rPr>
        <w:t>”</w:t>
      </w:r>
      <w:r w:rsidR="00670EF3" w:rsidRPr="000E1A5F">
        <w:rPr>
          <w:lang w:val="en-GB"/>
          <w:rPrChange w:id="4820" w:author="Dioguardi, Fabio" w:date="2018-10-23T11:24:00Z">
            <w:rPr/>
          </w:rPrChange>
        </w:rPr>
        <w:t xml:space="preserve">. </w:t>
      </w:r>
      <w:r w:rsidRPr="000E1A5F">
        <w:rPr>
          <w:kern w:val="32"/>
          <w:szCs w:val="22"/>
          <w:lang w:val="en-GB"/>
        </w:rPr>
        <w:t xml:space="preserve"> </w:t>
      </w:r>
    </w:p>
    <w:p w14:paraId="68F75B3A" w14:textId="26283375" w:rsidR="008C317F" w:rsidRPr="000E1A5F" w:rsidRDefault="00670EF3" w:rsidP="00670EF3">
      <w:pPr>
        <w:rPr>
          <w:lang w:val="en-GB"/>
          <w:rPrChange w:id="4821" w:author="Dioguardi, Fabio" w:date="2018-10-23T11:24:00Z">
            <w:rPr/>
          </w:rPrChange>
        </w:rPr>
      </w:pPr>
      <w:r w:rsidRPr="000E1A5F">
        <w:rPr>
          <w:lang w:val="en-GB"/>
          <w:rPrChange w:id="4822" w:author="Dioguardi, Fabio" w:date="2018-10-23T11:24:00Z">
            <w:rPr/>
          </w:rPrChange>
        </w:rPr>
        <w:t>Together,</w:t>
      </w:r>
      <w:r w:rsidR="008C317F" w:rsidRPr="000E1A5F">
        <w:rPr>
          <w:lang w:val="en-GB"/>
          <w:rPrChange w:id="4823" w:author="Dioguardi, Fabio" w:date="2018-10-23T11:24:00Z">
            <w:rPr/>
          </w:rPrChange>
        </w:rPr>
        <w:t xml:space="preserve"> the REFIR-internal and Woodhouse models are denoted</w:t>
      </w:r>
      <w:r w:rsidRPr="000E1A5F">
        <w:rPr>
          <w:lang w:val="en-GB"/>
          <w:rPrChange w:id="4824" w:author="Dioguardi, Fabio" w:date="2018-10-23T11:24:00Z">
            <w:rPr/>
          </w:rPrChange>
        </w:rPr>
        <w:t xml:space="preserve"> “</w:t>
      </w:r>
      <w:r w:rsidRPr="000E1A5F">
        <w:rPr>
          <w:b/>
          <w:lang w:val="en-GB"/>
          <w:rPrChange w:id="4825" w:author="Dioguardi, Fabio" w:date="2018-10-23T11:24:00Z">
            <w:rPr>
              <w:b/>
            </w:rPr>
          </w:rPrChange>
        </w:rPr>
        <w:t>conventional models</w:t>
      </w:r>
      <w:r w:rsidRPr="000E1A5F">
        <w:rPr>
          <w:lang w:val="en-GB"/>
          <w:rPrChange w:id="4826" w:author="Dioguardi, Fabio" w:date="2018-10-23T11:24:00Z">
            <w:rPr/>
          </w:rPrChange>
        </w:rPr>
        <w:t>”. Their outputs</w:t>
      </w:r>
      <w:r w:rsidR="008C317F" w:rsidRPr="000E1A5F">
        <w:rPr>
          <w:lang w:val="en-GB"/>
          <w:rPrChange w:id="4827" w:author="Dioguardi, Fabio" w:date="2018-10-23T11:24:00Z">
            <w:rPr/>
          </w:rPrChange>
        </w:rPr>
        <w:t xml:space="preserve"> are merged</w:t>
      </w:r>
      <w:r w:rsidRPr="000E1A5F">
        <w:rPr>
          <w:lang w:val="en-GB"/>
          <w:rPrChange w:id="4828" w:author="Dioguardi, Fabio" w:date="2018-10-23T11:24:00Z">
            <w:rPr/>
          </w:rPrChange>
        </w:rPr>
        <w:t xml:space="preserve"> by calculating the weighted average using </w:t>
      </w:r>
      <w:r w:rsidR="008C317F" w:rsidRPr="000E1A5F">
        <w:rPr>
          <w:lang w:val="en-GB"/>
          <w:rPrChange w:id="4829" w:author="Dioguardi, Fabio" w:date="2018-10-23T11:24:00Z">
            <w:rPr/>
          </w:rPrChange>
        </w:rPr>
        <w:t>factors which have to be</w:t>
      </w:r>
      <w:r w:rsidRPr="000E1A5F">
        <w:rPr>
          <w:lang w:val="en-GB"/>
          <w:rPrChange w:id="4830" w:author="Dioguardi, Fabio" w:date="2018-10-23T11:24:00Z">
            <w:rPr/>
          </w:rPrChange>
        </w:rPr>
        <w:t xml:space="preserve"> specified</w:t>
      </w:r>
      <w:r w:rsidR="008C317F" w:rsidRPr="000E1A5F">
        <w:rPr>
          <w:lang w:val="en-GB"/>
          <w:rPrChange w:id="4831" w:author="Dioguardi, Fabio" w:date="2018-10-23T11:24:00Z">
            <w:rPr/>
          </w:rPrChange>
        </w:rPr>
        <w:t xml:space="preserve"> by the operator (see </w:t>
      </w:r>
      <w:r w:rsidR="00AB7CB5" w:rsidRPr="000E1A5F">
        <w:rPr>
          <w:lang w:val="en-GB"/>
          <w:rPrChange w:id="4832" w:author="Dioguardi, Fabio" w:date="2018-10-23T11:24:00Z">
            <w:rPr/>
          </w:rPrChange>
        </w:rPr>
        <w:fldChar w:fldCharType="begin"/>
      </w:r>
      <w:r w:rsidR="00AB7CB5" w:rsidRPr="000E1A5F">
        <w:rPr>
          <w:lang w:val="en-GB"/>
          <w:rPrChange w:id="4833" w:author="Dioguardi, Fabio" w:date="2018-10-23T11:24:00Z">
            <w:rPr/>
          </w:rPrChange>
        </w:rPr>
        <w:instrText xml:space="preserve"> REF _Ref482348746 \h </w:instrText>
      </w:r>
      <w:r w:rsidR="00AB7CB5" w:rsidRPr="000E1A5F">
        <w:rPr>
          <w:lang w:val="en-GB"/>
          <w:rPrChange w:id="4834" w:author="Dioguardi, Fabio" w:date="2018-10-23T11:24:00Z">
            <w:rPr/>
          </w:rPrChange>
        </w:rPr>
      </w:r>
      <w:r w:rsidR="00AB7CB5" w:rsidRPr="000E1A5F">
        <w:rPr>
          <w:lang w:val="en-GB"/>
          <w:rPrChange w:id="4835" w:author="Dioguardi, Fabio" w:date="2018-10-23T11:24:00Z">
            <w:rPr/>
          </w:rPrChange>
        </w:rPr>
        <w:fldChar w:fldCharType="separate"/>
      </w:r>
      <w:r w:rsidR="00DE7C99" w:rsidRPr="000E1A5F">
        <w:rPr>
          <w:lang w:val="en-GB"/>
          <w:rPrChange w:id="4836" w:author="Dioguardi, Fabio" w:date="2018-10-23T11:24:00Z">
            <w:rPr/>
          </w:rPrChange>
        </w:rPr>
        <w:t xml:space="preserve">Figure </w:t>
      </w:r>
      <w:r w:rsidR="00DE7C99" w:rsidRPr="000E1A5F">
        <w:rPr>
          <w:noProof/>
          <w:lang w:val="en-GB"/>
          <w:rPrChange w:id="4837" w:author="Dioguardi, Fabio" w:date="2018-10-23T11:24:00Z">
            <w:rPr>
              <w:noProof/>
            </w:rPr>
          </w:rPrChange>
        </w:rPr>
        <w:t>25</w:t>
      </w:r>
      <w:r w:rsidR="00AB7CB5" w:rsidRPr="000E1A5F">
        <w:rPr>
          <w:lang w:val="en-GB"/>
          <w:rPrChange w:id="4838" w:author="Dioguardi, Fabio" w:date="2018-10-23T11:24:00Z">
            <w:rPr/>
          </w:rPrChange>
        </w:rPr>
        <w:fldChar w:fldCharType="end"/>
      </w:r>
      <w:r w:rsidR="008C317F" w:rsidRPr="000E1A5F">
        <w:rPr>
          <w:lang w:val="en-GB"/>
          <w:rPrChange w:id="4839" w:author="Dioguardi, Fabio" w:date="2018-10-23T11:24:00Z">
            <w:rPr/>
          </w:rPrChange>
        </w:rPr>
        <w:t>).</w:t>
      </w:r>
    </w:p>
    <w:p w14:paraId="12B34802" w14:textId="77777777" w:rsidR="008C317F" w:rsidRPr="000E1A5F" w:rsidRDefault="008C317F" w:rsidP="00670EF3">
      <w:pPr>
        <w:rPr>
          <w:lang w:val="en-GB"/>
          <w:rPrChange w:id="4840" w:author="Dioguardi, Fabio" w:date="2018-10-23T11:24:00Z">
            <w:rPr/>
          </w:rPrChange>
        </w:rPr>
      </w:pPr>
    </w:p>
    <w:p w14:paraId="7038B680" w14:textId="77777777" w:rsidR="00AB7CB5" w:rsidRPr="000E1A5F" w:rsidRDefault="008C317F" w:rsidP="00AB7CB5">
      <w:pPr>
        <w:keepNext/>
        <w:jc w:val="center"/>
        <w:rPr>
          <w:lang w:val="en-GB"/>
          <w:rPrChange w:id="4841" w:author="Dioguardi, Fabio" w:date="2018-10-23T11:24:00Z">
            <w:rPr/>
          </w:rPrChange>
        </w:rPr>
      </w:pPr>
      <w:r w:rsidRPr="000E1A5F">
        <w:rPr>
          <w:noProof/>
          <w:lang w:val="en-GB" w:eastAsia="en-GB"/>
        </w:rPr>
        <w:drawing>
          <wp:inline distT="0" distB="0" distL="0" distR="0" wp14:anchorId="7FF68F74" wp14:editId="7B719622">
            <wp:extent cx="1949229" cy="15912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MER_Rumpf.tif"/>
                    <pic:cNvPicPr/>
                  </pic:nvPicPr>
                  <pic:blipFill>
                    <a:blip r:embed="rId33">
                      <a:extLst>
                        <a:ext uri="{28A0092B-C50C-407E-A947-70E740481C1C}">
                          <a14:useLocalDpi xmlns:a14="http://schemas.microsoft.com/office/drawing/2010/main" val="0"/>
                        </a:ext>
                      </a:extLst>
                    </a:blip>
                    <a:stretch>
                      <a:fillRect/>
                    </a:stretch>
                  </pic:blipFill>
                  <pic:spPr>
                    <a:xfrm>
                      <a:off x="0" y="0"/>
                      <a:ext cx="1949229" cy="1591208"/>
                    </a:xfrm>
                    <a:prstGeom prst="rect">
                      <a:avLst/>
                    </a:prstGeom>
                  </pic:spPr>
                </pic:pic>
              </a:graphicData>
            </a:graphic>
          </wp:inline>
        </w:drawing>
      </w:r>
    </w:p>
    <w:p w14:paraId="724B8FE0" w14:textId="41933872" w:rsidR="00670EF3" w:rsidRPr="000E1A5F" w:rsidRDefault="00AB7CB5" w:rsidP="00AB7CB5">
      <w:pPr>
        <w:pStyle w:val="Caption"/>
        <w:jc w:val="center"/>
        <w:rPr>
          <w:lang w:val="en-GB"/>
          <w:rPrChange w:id="4842" w:author="Dioguardi, Fabio" w:date="2018-10-23T11:24:00Z">
            <w:rPr/>
          </w:rPrChange>
        </w:rPr>
      </w:pPr>
      <w:bookmarkStart w:id="4843" w:name="_Ref482348746"/>
      <w:r w:rsidRPr="000E1A5F">
        <w:rPr>
          <w:lang w:val="en-GB"/>
          <w:rPrChange w:id="4844" w:author="Dioguardi, Fabio" w:date="2018-10-23T11:24:00Z">
            <w:rPr/>
          </w:rPrChange>
        </w:rPr>
        <w:t xml:space="preserve">Figure </w:t>
      </w:r>
      <w:r w:rsidRPr="000E1A5F">
        <w:rPr>
          <w:lang w:val="en-GB"/>
          <w:rPrChange w:id="4845" w:author="Dioguardi, Fabio" w:date="2018-10-23T11:24:00Z">
            <w:rPr/>
          </w:rPrChange>
        </w:rPr>
        <w:fldChar w:fldCharType="begin"/>
      </w:r>
      <w:r w:rsidRPr="000E1A5F">
        <w:rPr>
          <w:lang w:val="en-GB"/>
          <w:rPrChange w:id="4846" w:author="Dioguardi, Fabio" w:date="2018-10-23T11:24:00Z">
            <w:rPr/>
          </w:rPrChange>
        </w:rPr>
        <w:instrText xml:space="preserve"> SEQ Figure \* ARABIC </w:instrText>
      </w:r>
      <w:r w:rsidRPr="000E1A5F">
        <w:rPr>
          <w:lang w:val="en-GB"/>
          <w:rPrChange w:id="4847" w:author="Dioguardi, Fabio" w:date="2018-10-23T11:24:00Z">
            <w:rPr/>
          </w:rPrChange>
        </w:rPr>
        <w:fldChar w:fldCharType="separate"/>
      </w:r>
      <w:r w:rsidR="00DE7C99" w:rsidRPr="000E1A5F">
        <w:rPr>
          <w:noProof/>
          <w:lang w:val="en-GB"/>
          <w:rPrChange w:id="4848" w:author="Dioguardi, Fabio" w:date="2018-10-23T11:24:00Z">
            <w:rPr>
              <w:noProof/>
            </w:rPr>
          </w:rPrChange>
        </w:rPr>
        <w:t>25</w:t>
      </w:r>
      <w:r w:rsidRPr="000E1A5F">
        <w:rPr>
          <w:lang w:val="en-GB"/>
          <w:rPrChange w:id="4849" w:author="Dioguardi, Fabio" w:date="2018-10-23T11:24:00Z">
            <w:rPr/>
          </w:rPrChange>
        </w:rPr>
        <w:fldChar w:fldCharType="end"/>
      </w:r>
      <w:bookmarkEnd w:id="4843"/>
      <w:r w:rsidRPr="000E1A5F">
        <w:rPr>
          <w:lang w:val="en-GB"/>
          <w:rPrChange w:id="4850" w:author="Dioguardi, Fabio" w:date="2018-10-23T11:24:00Z">
            <w:rPr/>
          </w:rPrChange>
        </w:rPr>
        <w:t>: Computation of MER based on conventional models</w:t>
      </w:r>
    </w:p>
    <w:p w14:paraId="7982590B" w14:textId="77777777" w:rsidR="008C317F" w:rsidRPr="000E1A5F" w:rsidRDefault="008C317F" w:rsidP="00AB7CB5">
      <w:pPr>
        <w:rPr>
          <w:lang w:val="en-GB"/>
          <w:rPrChange w:id="4851" w:author="Dioguardi, Fabio" w:date="2018-10-23T11:24:00Z">
            <w:rPr/>
          </w:rPrChange>
        </w:rPr>
      </w:pPr>
    </w:p>
    <w:p w14:paraId="22F2C97D" w14:textId="6E838B3C" w:rsidR="008C317F" w:rsidRPr="000E1A5F" w:rsidRDefault="008C317F" w:rsidP="008C317F">
      <w:pPr>
        <w:rPr>
          <w:lang w:val="en-GB"/>
          <w:rPrChange w:id="4852" w:author="Dioguardi, Fabio" w:date="2018-10-23T11:24:00Z">
            <w:rPr/>
          </w:rPrChange>
        </w:rPr>
      </w:pPr>
      <w:r w:rsidRPr="000E1A5F">
        <w:rPr>
          <w:lang w:val="en-GB"/>
          <w:rPrChange w:id="4853" w:author="Dioguardi, Fabio" w:date="2018-10-23T11:24:00Z">
            <w:rPr/>
          </w:rPrChange>
        </w:rPr>
        <w:t xml:space="preserve">The </w:t>
      </w:r>
      <w:r w:rsidR="00360C4D" w:rsidRPr="000E1A5F">
        <w:rPr>
          <w:lang w:val="en-GB"/>
          <w:rPrChange w:id="4854" w:author="Dioguardi, Fabio" w:date="2018-10-23T11:24:00Z">
            <w:rPr/>
          </w:rPrChange>
        </w:rPr>
        <w:t xml:space="preserve">corresponding </w:t>
      </w:r>
      <w:r w:rsidRPr="000E1A5F">
        <w:rPr>
          <w:lang w:val="en-GB"/>
          <w:rPrChange w:id="4855" w:author="Dioguardi, Fabio" w:date="2018-10-23T11:24:00Z">
            <w:rPr/>
          </w:rPrChange>
        </w:rPr>
        <w:t xml:space="preserve">menu (see </w:t>
      </w:r>
      <w:r w:rsidR="00AB7CB5" w:rsidRPr="000E1A5F">
        <w:rPr>
          <w:lang w:val="en-GB"/>
          <w:rPrChange w:id="4856" w:author="Dioguardi, Fabio" w:date="2018-10-23T11:24:00Z">
            <w:rPr/>
          </w:rPrChange>
        </w:rPr>
        <w:fldChar w:fldCharType="begin"/>
      </w:r>
      <w:r w:rsidR="00AB7CB5" w:rsidRPr="000E1A5F">
        <w:rPr>
          <w:lang w:val="en-GB"/>
          <w:rPrChange w:id="4857" w:author="Dioguardi, Fabio" w:date="2018-10-23T11:24:00Z">
            <w:rPr/>
          </w:rPrChange>
        </w:rPr>
        <w:instrText xml:space="preserve"> REF _Ref482348819 \h </w:instrText>
      </w:r>
      <w:r w:rsidR="00AB7CB5" w:rsidRPr="000E1A5F">
        <w:rPr>
          <w:lang w:val="en-GB"/>
          <w:rPrChange w:id="4858" w:author="Dioguardi, Fabio" w:date="2018-10-23T11:24:00Z">
            <w:rPr/>
          </w:rPrChange>
        </w:rPr>
      </w:r>
      <w:r w:rsidR="00AB7CB5" w:rsidRPr="000E1A5F">
        <w:rPr>
          <w:lang w:val="en-GB"/>
          <w:rPrChange w:id="4859" w:author="Dioguardi, Fabio" w:date="2018-10-23T11:24:00Z">
            <w:rPr/>
          </w:rPrChange>
        </w:rPr>
        <w:fldChar w:fldCharType="separate"/>
      </w:r>
      <w:r w:rsidR="00DE7C99" w:rsidRPr="000E1A5F">
        <w:rPr>
          <w:lang w:val="en-GB"/>
          <w:rPrChange w:id="4860" w:author="Dioguardi, Fabio" w:date="2018-10-23T11:24:00Z">
            <w:rPr/>
          </w:rPrChange>
        </w:rPr>
        <w:t xml:space="preserve">Figure </w:t>
      </w:r>
      <w:r w:rsidR="00DE7C99" w:rsidRPr="000E1A5F">
        <w:rPr>
          <w:noProof/>
          <w:lang w:val="en-GB"/>
          <w:rPrChange w:id="4861" w:author="Dioguardi, Fabio" w:date="2018-10-23T11:24:00Z">
            <w:rPr>
              <w:noProof/>
            </w:rPr>
          </w:rPrChange>
        </w:rPr>
        <w:t>26</w:t>
      </w:r>
      <w:r w:rsidR="00AB7CB5" w:rsidRPr="000E1A5F">
        <w:rPr>
          <w:lang w:val="en-GB"/>
          <w:rPrChange w:id="4862" w:author="Dioguardi, Fabio" w:date="2018-10-23T11:24:00Z">
            <w:rPr/>
          </w:rPrChange>
        </w:rPr>
        <w:fldChar w:fldCharType="end"/>
      </w:r>
      <w:r w:rsidRPr="000E1A5F">
        <w:rPr>
          <w:lang w:val="en-GB"/>
          <w:rPrChange w:id="4863" w:author="Dioguardi, Fabio" w:date="2018-10-23T11:24:00Z">
            <w:rPr/>
          </w:rPrChange>
        </w:rPr>
        <w:t>) can be opened by clicking on “</w:t>
      </w:r>
      <w:proofErr w:type="spellStart"/>
      <w:r w:rsidRPr="000E1A5F">
        <w:rPr>
          <w:b/>
          <w:lang w:val="en-GB"/>
          <w:rPrChange w:id="4864" w:author="Dioguardi, Fabio" w:date="2018-10-23T11:24:00Z">
            <w:rPr>
              <w:b/>
            </w:rPr>
          </w:rPrChange>
        </w:rPr>
        <w:t>Conv</w:t>
      </w:r>
      <w:proofErr w:type="spellEnd"/>
      <w:r w:rsidRPr="000E1A5F">
        <w:rPr>
          <w:b/>
          <w:lang w:val="en-GB"/>
          <w:rPrChange w:id="4865" w:author="Dioguardi, Fabio" w:date="2018-10-23T11:24:00Z">
            <w:rPr>
              <w:b/>
            </w:rPr>
          </w:rPrChange>
        </w:rPr>
        <w:t xml:space="preserve"> MER Models</w:t>
      </w:r>
      <w:r w:rsidRPr="000E1A5F">
        <w:rPr>
          <w:lang w:val="en-GB"/>
          <w:rPrChange w:id="4866" w:author="Dioguardi, Fabio" w:date="2018-10-23T11:24:00Z">
            <w:rPr/>
          </w:rPrChange>
        </w:rPr>
        <w:t xml:space="preserve">” at the right </w:t>
      </w:r>
      <w:proofErr w:type="spellStart"/>
      <w:r w:rsidRPr="000E1A5F">
        <w:rPr>
          <w:lang w:val="en-GB"/>
          <w:rPrChange w:id="4867" w:author="Dioguardi, Fabio" w:date="2018-10-23T11:24:00Z">
            <w:rPr/>
          </w:rPrChange>
        </w:rPr>
        <w:t>center</w:t>
      </w:r>
      <w:proofErr w:type="spellEnd"/>
      <w:r w:rsidRPr="000E1A5F">
        <w:rPr>
          <w:lang w:val="en-GB"/>
          <w:rPrChange w:id="4868" w:author="Dioguardi, Fabio" w:date="2018-10-23T11:24:00Z">
            <w:rPr/>
          </w:rPrChange>
        </w:rPr>
        <w:t xml:space="preserve"> of the </w:t>
      </w:r>
      <w:r w:rsidR="006A363A" w:rsidRPr="000E1A5F">
        <w:rPr>
          <w:lang w:val="en-GB"/>
          <w:rPrChange w:id="4869" w:author="Dioguardi, Fabio" w:date="2018-10-23T11:24:00Z">
            <w:rPr/>
          </w:rPrChange>
        </w:rPr>
        <w:t>Operation Control Board</w:t>
      </w:r>
      <w:r w:rsidRPr="000E1A5F">
        <w:rPr>
          <w:lang w:val="en-GB"/>
          <w:rPrChange w:id="4870" w:author="Dioguardi, Fabio" w:date="2018-10-23T11:24:00Z">
            <w:rPr/>
          </w:rPrChange>
        </w:rPr>
        <w:t>.</w:t>
      </w:r>
    </w:p>
    <w:p w14:paraId="1A202598" w14:textId="77777777" w:rsidR="008C317F" w:rsidRPr="000E1A5F" w:rsidRDefault="008C317F" w:rsidP="008C317F">
      <w:pPr>
        <w:rPr>
          <w:lang w:val="en-GB"/>
          <w:rPrChange w:id="4871" w:author="Dioguardi, Fabio" w:date="2018-10-23T11:24:00Z">
            <w:rPr/>
          </w:rPrChange>
        </w:rPr>
      </w:pPr>
    </w:p>
    <w:p w14:paraId="0E924FBF" w14:textId="77777777" w:rsidR="00AB7CB5" w:rsidRPr="000E1A5F" w:rsidRDefault="008C317F" w:rsidP="00AB7CB5">
      <w:pPr>
        <w:keepNext/>
        <w:jc w:val="center"/>
        <w:rPr>
          <w:lang w:val="en-GB"/>
          <w:rPrChange w:id="4872" w:author="Dioguardi, Fabio" w:date="2018-10-23T11:24:00Z">
            <w:rPr/>
          </w:rPrChange>
        </w:rPr>
      </w:pPr>
      <w:r w:rsidRPr="000E1A5F">
        <w:rPr>
          <w:noProof/>
          <w:lang w:val="en-GB" w:eastAsia="en-GB"/>
        </w:rPr>
        <w:drawing>
          <wp:inline distT="0" distB="0" distL="0" distR="0" wp14:anchorId="757D6E2F" wp14:editId="5542C1D9">
            <wp:extent cx="2510772" cy="21259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ntional model settings.jpg"/>
                    <pic:cNvPicPr/>
                  </pic:nvPicPr>
                  <pic:blipFill>
                    <a:blip r:embed="rId34">
                      <a:extLst>
                        <a:ext uri="{28A0092B-C50C-407E-A947-70E740481C1C}">
                          <a14:useLocalDpi xmlns:a14="http://schemas.microsoft.com/office/drawing/2010/main" val="0"/>
                        </a:ext>
                      </a:extLst>
                    </a:blip>
                    <a:stretch>
                      <a:fillRect/>
                    </a:stretch>
                  </pic:blipFill>
                  <pic:spPr>
                    <a:xfrm>
                      <a:off x="0" y="0"/>
                      <a:ext cx="2510772" cy="2125980"/>
                    </a:xfrm>
                    <a:prstGeom prst="rect">
                      <a:avLst/>
                    </a:prstGeom>
                  </pic:spPr>
                </pic:pic>
              </a:graphicData>
            </a:graphic>
          </wp:inline>
        </w:drawing>
      </w:r>
    </w:p>
    <w:p w14:paraId="5E4EEEB1" w14:textId="269DF108" w:rsidR="008C317F" w:rsidRPr="000E1A5F" w:rsidRDefault="00AB7CB5" w:rsidP="00AB7CB5">
      <w:pPr>
        <w:pStyle w:val="Caption"/>
        <w:jc w:val="center"/>
        <w:rPr>
          <w:lang w:val="en-GB"/>
          <w:rPrChange w:id="4873" w:author="Dioguardi, Fabio" w:date="2018-10-23T11:24:00Z">
            <w:rPr/>
          </w:rPrChange>
        </w:rPr>
      </w:pPr>
      <w:bookmarkStart w:id="4874" w:name="_Ref482348819"/>
      <w:r w:rsidRPr="000E1A5F">
        <w:rPr>
          <w:lang w:val="en-GB"/>
          <w:rPrChange w:id="4875" w:author="Dioguardi, Fabio" w:date="2018-10-23T11:24:00Z">
            <w:rPr/>
          </w:rPrChange>
        </w:rPr>
        <w:t xml:space="preserve">Figure </w:t>
      </w:r>
      <w:r w:rsidRPr="000E1A5F">
        <w:rPr>
          <w:lang w:val="en-GB"/>
          <w:rPrChange w:id="4876" w:author="Dioguardi, Fabio" w:date="2018-10-23T11:24:00Z">
            <w:rPr/>
          </w:rPrChange>
        </w:rPr>
        <w:fldChar w:fldCharType="begin"/>
      </w:r>
      <w:r w:rsidRPr="000E1A5F">
        <w:rPr>
          <w:lang w:val="en-GB"/>
          <w:rPrChange w:id="4877" w:author="Dioguardi, Fabio" w:date="2018-10-23T11:24:00Z">
            <w:rPr/>
          </w:rPrChange>
        </w:rPr>
        <w:instrText xml:space="preserve"> SEQ Figure \* ARABIC </w:instrText>
      </w:r>
      <w:r w:rsidRPr="000E1A5F">
        <w:rPr>
          <w:lang w:val="en-GB"/>
          <w:rPrChange w:id="4878" w:author="Dioguardi, Fabio" w:date="2018-10-23T11:24:00Z">
            <w:rPr/>
          </w:rPrChange>
        </w:rPr>
        <w:fldChar w:fldCharType="separate"/>
      </w:r>
      <w:r w:rsidR="00DE7C99" w:rsidRPr="000E1A5F">
        <w:rPr>
          <w:noProof/>
          <w:lang w:val="en-GB"/>
          <w:rPrChange w:id="4879" w:author="Dioguardi, Fabio" w:date="2018-10-23T11:24:00Z">
            <w:rPr>
              <w:noProof/>
            </w:rPr>
          </w:rPrChange>
        </w:rPr>
        <w:t>26</w:t>
      </w:r>
      <w:r w:rsidRPr="000E1A5F">
        <w:rPr>
          <w:lang w:val="en-GB"/>
          <w:rPrChange w:id="4880" w:author="Dioguardi, Fabio" w:date="2018-10-23T11:24:00Z">
            <w:rPr/>
          </w:rPrChange>
        </w:rPr>
        <w:fldChar w:fldCharType="end"/>
      </w:r>
      <w:bookmarkEnd w:id="4874"/>
      <w:r w:rsidRPr="000E1A5F">
        <w:rPr>
          <w:lang w:val="en-GB"/>
          <w:rPrChange w:id="4881" w:author="Dioguardi, Fabio" w:date="2018-10-23T11:24:00Z">
            <w:rPr/>
          </w:rPrChange>
        </w:rPr>
        <w:t>: Menu for conventional MER model settings</w:t>
      </w:r>
    </w:p>
    <w:p w14:paraId="3208CB36" w14:textId="69F7E706" w:rsidR="00810255" w:rsidRPr="000E1A5F" w:rsidRDefault="00810255" w:rsidP="00AB7CB5">
      <w:pPr>
        <w:jc w:val="center"/>
        <w:rPr>
          <w:rFonts w:asciiTheme="minorHAnsi" w:hAnsiTheme="minorHAnsi"/>
          <w:lang w:val="en-GB"/>
          <w:rPrChange w:id="4882" w:author="Dioguardi, Fabio" w:date="2018-10-23T11:24:00Z">
            <w:rPr>
              <w:rFonts w:asciiTheme="minorHAnsi" w:hAnsiTheme="minorHAnsi"/>
            </w:rPr>
          </w:rPrChange>
        </w:rPr>
      </w:pPr>
    </w:p>
    <w:p w14:paraId="0C354DF2" w14:textId="2E05AAE1" w:rsidR="00810255" w:rsidRPr="000E1A5F" w:rsidRDefault="00810255" w:rsidP="00810255">
      <w:pPr>
        <w:rPr>
          <w:lang w:val="en-GB"/>
          <w:rPrChange w:id="4883" w:author="Dioguardi, Fabio" w:date="2018-10-23T11:24:00Z">
            <w:rPr/>
          </w:rPrChange>
        </w:rPr>
      </w:pPr>
      <w:r w:rsidRPr="000E1A5F">
        <w:rPr>
          <w:lang w:val="en-GB"/>
          <w:rPrChange w:id="4884" w:author="Dioguardi, Fabio" w:date="2018-10-23T11:24:00Z">
            <w:rPr/>
          </w:rPrChange>
        </w:rPr>
        <w:t xml:space="preserve">Under a status information display, the weight factor for the </w:t>
      </w:r>
      <w:r w:rsidRPr="000E1A5F">
        <w:rPr>
          <w:b/>
          <w:lang w:val="en-GB"/>
          <w:rPrChange w:id="4885" w:author="Dioguardi, Fabio" w:date="2018-10-23T11:24:00Z">
            <w:rPr>
              <w:b/>
            </w:rPr>
          </w:rPrChange>
        </w:rPr>
        <w:t>5 internal models</w:t>
      </w:r>
      <w:r w:rsidRPr="000E1A5F">
        <w:rPr>
          <w:lang w:val="en-GB"/>
          <w:rPrChange w:id="4886" w:author="Dioguardi, Fabio" w:date="2018-10-23T11:24:00Z">
            <w:rPr/>
          </w:rPrChange>
        </w:rPr>
        <w:t xml:space="preserve"> are specified on the left entry field, while that for the </w:t>
      </w:r>
      <w:proofErr w:type="spellStart"/>
      <w:r w:rsidR="007C4632" w:rsidRPr="000E1A5F">
        <w:rPr>
          <w:b/>
          <w:lang w:val="en-GB"/>
          <w:rPrChange w:id="4887" w:author="Dioguardi, Fabio" w:date="2018-10-23T11:24:00Z">
            <w:rPr>
              <w:b/>
            </w:rPr>
          </w:rPrChange>
        </w:rPr>
        <w:t>PlumeRise</w:t>
      </w:r>
      <w:proofErr w:type="spellEnd"/>
      <w:r w:rsidRPr="000E1A5F">
        <w:rPr>
          <w:b/>
          <w:lang w:val="en-GB"/>
          <w:rPrChange w:id="4888" w:author="Dioguardi, Fabio" w:date="2018-10-23T11:24:00Z">
            <w:rPr>
              <w:b/>
            </w:rPr>
          </w:rPrChange>
        </w:rPr>
        <w:t xml:space="preserve"> </w:t>
      </w:r>
      <w:r w:rsidRPr="000E1A5F">
        <w:rPr>
          <w:lang w:val="en-GB"/>
          <w:rPrChange w:id="4889" w:author="Dioguardi, Fabio" w:date="2018-10-23T11:24:00Z">
            <w:rPr/>
          </w:rPrChange>
        </w:rPr>
        <w:t>model is located on the right side.</w:t>
      </w:r>
    </w:p>
    <w:p w14:paraId="48FFAE49" w14:textId="63D337BE" w:rsidR="00810255" w:rsidRPr="000E1A5F" w:rsidRDefault="00810255" w:rsidP="00810255">
      <w:pPr>
        <w:rPr>
          <w:lang w:val="en-GB"/>
          <w:rPrChange w:id="4890" w:author="Dioguardi, Fabio" w:date="2018-10-23T11:24:00Z">
            <w:rPr/>
          </w:rPrChange>
        </w:rPr>
      </w:pPr>
      <w:r w:rsidRPr="000E1A5F">
        <w:rPr>
          <w:lang w:val="en-GB"/>
          <w:rPrChange w:id="4891" w:author="Dioguardi, Fabio" w:date="2018-10-23T11:24:00Z">
            <w:rPr/>
          </w:rPrChange>
        </w:rPr>
        <w:t>A check box allows</w:t>
      </w:r>
      <w:r w:rsidR="00360C4D" w:rsidRPr="000E1A5F">
        <w:rPr>
          <w:lang w:val="en-GB"/>
          <w:rPrChange w:id="4892" w:author="Dioguardi, Fabio" w:date="2018-10-23T11:24:00Z">
            <w:rPr/>
          </w:rPrChange>
        </w:rPr>
        <w:t xml:space="preserve"> the operator</w:t>
      </w:r>
      <w:r w:rsidRPr="000E1A5F">
        <w:rPr>
          <w:lang w:val="en-GB"/>
          <w:rPrChange w:id="4893" w:author="Dioguardi, Fabio" w:date="2018-10-23T11:24:00Z">
            <w:rPr/>
          </w:rPrChange>
        </w:rPr>
        <w:t xml:space="preserve"> to switch</w:t>
      </w:r>
      <w:r w:rsidR="00360C4D" w:rsidRPr="000E1A5F">
        <w:rPr>
          <w:lang w:val="en-GB"/>
          <w:rPrChange w:id="4894" w:author="Dioguardi, Fabio" w:date="2018-10-23T11:24:00Z">
            <w:rPr/>
          </w:rPrChange>
        </w:rPr>
        <w:t xml:space="preserve"> each of them</w:t>
      </w:r>
      <w:r w:rsidRPr="000E1A5F">
        <w:rPr>
          <w:lang w:val="en-GB"/>
          <w:rPrChange w:id="4895" w:author="Dioguardi, Fabio" w:date="2018-10-23T11:24:00Z">
            <w:rPr/>
          </w:rPrChange>
        </w:rPr>
        <w:t xml:space="preserve"> on and off.</w:t>
      </w:r>
    </w:p>
    <w:p w14:paraId="589B66A5" w14:textId="390E5E46" w:rsidR="00810255" w:rsidRPr="000E1A5F" w:rsidRDefault="00810255" w:rsidP="00810255">
      <w:pPr>
        <w:rPr>
          <w:lang w:val="en-GB"/>
          <w:rPrChange w:id="4896" w:author="Dioguardi, Fabio" w:date="2018-10-23T11:24:00Z">
            <w:rPr/>
          </w:rPrChange>
        </w:rPr>
      </w:pPr>
      <w:r w:rsidRPr="000E1A5F">
        <w:rPr>
          <w:lang w:val="en-GB"/>
          <w:rPrChange w:id="4897" w:author="Dioguardi, Fabio" w:date="2018-10-23T11:24:00Z">
            <w:rPr/>
          </w:rPrChange>
        </w:rPr>
        <w:t>The settings are saved by clicking on the “Confirm” button. FIX then returns</w:t>
      </w:r>
      <w:r w:rsidR="00360C4D" w:rsidRPr="000E1A5F">
        <w:rPr>
          <w:lang w:val="en-GB"/>
          <w:rPrChange w:id="4898" w:author="Dioguardi, Fabio" w:date="2018-10-23T11:24:00Z">
            <w:rPr/>
          </w:rPrChange>
        </w:rPr>
        <w:t xml:space="preserve"> the message</w:t>
      </w:r>
    </w:p>
    <w:p w14:paraId="762D16B3" w14:textId="77777777" w:rsidR="00810255" w:rsidRPr="000E1A5F" w:rsidRDefault="00810255" w:rsidP="00810255">
      <w:pPr>
        <w:ind w:left="2880"/>
        <w:rPr>
          <w:lang w:val="en-GB"/>
          <w:rPrChange w:id="4899" w:author="Dioguardi, Fabio" w:date="2018-10-23T11:24:00Z">
            <w:rPr/>
          </w:rPrChange>
        </w:rPr>
      </w:pPr>
      <w:r w:rsidRPr="000E1A5F">
        <w:rPr>
          <w:rFonts w:ascii="Courier New" w:hAnsi="Courier New" w:cs="Courier New"/>
          <w:color w:val="006600"/>
          <w:lang w:val="en-GB"/>
          <w:rPrChange w:id="4900"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901"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902" w:author="Dioguardi, Fabio" w:date="2018-10-23T11:24:00Z">
            <w:rPr>
              <w:rFonts w:ascii="Courier New" w:hAnsi="Courier New" w:cs="Courier New"/>
              <w:color w:val="006600"/>
            </w:rPr>
          </w:rPrChange>
        </w:rPr>
        <w:t xml:space="preserve"> updated! ***</w:t>
      </w:r>
    </w:p>
    <w:p w14:paraId="3ACCC1CC" w14:textId="16859E05" w:rsidR="00810255" w:rsidRPr="000E1A5F" w:rsidRDefault="00810255" w:rsidP="00810255">
      <w:pPr>
        <w:rPr>
          <w:lang w:val="en-GB"/>
          <w:rPrChange w:id="4903" w:author="Dioguardi, Fabio" w:date="2018-10-23T11:24:00Z">
            <w:rPr/>
          </w:rPrChange>
        </w:rPr>
      </w:pPr>
      <w:r w:rsidRPr="000E1A5F">
        <w:rPr>
          <w:lang w:val="en-GB"/>
          <w:rPrChange w:id="4904" w:author="Dioguardi, Fabio" w:date="2018-10-23T11:24:00Z">
            <w:rPr/>
          </w:rPrChange>
        </w:rPr>
        <w:t>If the window is closed without having clicked the button any change in the entries will be discarded.</w:t>
      </w:r>
    </w:p>
    <w:p w14:paraId="3C7C0D98" w14:textId="347C4840" w:rsidR="00810255" w:rsidRPr="000E1A5F" w:rsidRDefault="00810255" w:rsidP="00810255">
      <w:pPr>
        <w:pBdr>
          <w:top w:val="single" w:sz="4" w:space="1" w:color="auto"/>
          <w:left w:val="single" w:sz="4" w:space="4" w:color="auto"/>
          <w:bottom w:val="single" w:sz="4" w:space="1" w:color="auto"/>
          <w:right w:val="single" w:sz="4" w:space="4" w:color="auto"/>
        </w:pBdr>
        <w:rPr>
          <w:lang w:val="en-GB"/>
          <w:rPrChange w:id="4905" w:author="Dioguardi, Fabio" w:date="2018-10-23T11:24:00Z">
            <w:rPr/>
          </w:rPrChange>
        </w:rPr>
      </w:pPr>
      <w:r w:rsidRPr="000E1A5F">
        <w:rPr>
          <w:b/>
          <w:lang w:val="en-GB"/>
          <w:rPrChange w:id="4906" w:author="Dioguardi, Fabio" w:date="2018-10-23T11:24:00Z">
            <w:rPr>
              <w:b/>
            </w:rPr>
          </w:rPrChange>
        </w:rPr>
        <w:t>Important Note</w:t>
      </w:r>
      <w:r w:rsidRPr="000E1A5F">
        <w:rPr>
          <w:lang w:val="en-GB"/>
          <w:rPrChange w:id="4907" w:author="Dioguardi, Fabio" w:date="2018-10-23T11:24:00Z">
            <w:rPr/>
          </w:rPrChange>
        </w:rPr>
        <w:t xml:space="preserve">: Weight factors are only stored if the “Confirm” button has been clicked! </w:t>
      </w:r>
    </w:p>
    <w:p w14:paraId="7E2249DF" w14:textId="77777777" w:rsidR="00810255" w:rsidRPr="000E1A5F" w:rsidRDefault="00810255" w:rsidP="00810255">
      <w:pPr>
        <w:rPr>
          <w:lang w:val="en-GB"/>
          <w:rPrChange w:id="4908" w:author="Dioguardi, Fabio" w:date="2018-10-23T11:24:00Z">
            <w:rPr/>
          </w:rPrChange>
        </w:rPr>
      </w:pPr>
    </w:p>
    <w:p w14:paraId="6C0B5835"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4909"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4910" w:author="Dioguardi, Fabio" w:date="2018-10-23T11:24:00Z">
            <w:rPr/>
          </w:rPrChange>
        </w:rPr>
        <w:br w:type="page"/>
      </w:r>
    </w:p>
    <w:p w14:paraId="3D6AC562" w14:textId="2135CF9C" w:rsidR="00810255" w:rsidRPr="000E1A5F" w:rsidRDefault="00810255" w:rsidP="004E20AA">
      <w:pPr>
        <w:pStyle w:val="Heading2"/>
        <w:rPr>
          <w:lang w:val="en-GB"/>
          <w:rPrChange w:id="4911" w:author="Dioguardi, Fabio" w:date="2018-10-23T11:24:00Z">
            <w:rPr/>
          </w:rPrChange>
        </w:rPr>
      </w:pPr>
      <w:bookmarkStart w:id="4912" w:name="_Ref482540732"/>
      <w:r w:rsidRPr="000E1A5F">
        <w:rPr>
          <w:lang w:val="en-GB"/>
          <w:rPrChange w:id="4913" w:author="Dioguardi, Fabio" w:date="2018-10-23T11:24:00Z">
            <w:rPr/>
          </w:rPrChange>
        </w:rPr>
        <w:lastRenderedPageBreak/>
        <w:t xml:space="preserve"> </w:t>
      </w:r>
      <w:bookmarkStart w:id="4914" w:name="_Ref483234902"/>
      <w:bookmarkStart w:id="4915" w:name="_Toc528058504"/>
      <w:r w:rsidRPr="000E1A5F">
        <w:rPr>
          <w:lang w:val="en-GB"/>
          <w:rPrChange w:id="4916" w:author="Dioguardi, Fabio" w:date="2018-10-23T11:24:00Z">
            <w:rPr/>
          </w:rPrChange>
        </w:rPr>
        <w:t>“</w:t>
      </w:r>
      <w:r w:rsidR="00380952" w:rsidRPr="000E1A5F">
        <w:rPr>
          <w:lang w:val="en-GB"/>
          <w:rPrChange w:id="4917" w:author="Dioguardi, Fabio" w:date="2018-10-23T11:24:00Z">
            <w:rPr/>
          </w:rPrChange>
        </w:rPr>
        <w:t>Exp</w:t>
      </w:r>
      <w:r w:rsidR="00AB7CB5" w:rsidRPr="000E1A5F">
        <w:rPr>
          <w:lang w:val="en-GB"/>
          <w:rPrChange w:id="4918" w:author="Dioguardi, Fabio" w:date="2018-10-23T11:24:00Z">
            <w:rPr/>
          </w:rPrChange>
        </w:rPr>
        <w:t>.</w:t>
      </w:r>
      <w:r w:rsidRPr="000E1A5F">
        <w:rPr>
          <w:lang w:val="en-GB"/>
          <w:rPrChange w:id="4919" w:author="Dioguardi, Fabio" w:date="2018-10-23T11:24:00Z">
            <w:rPr/>
          </w:rPrChange>
        </w:rPr>
        <w:t xml:space="preserve"> MER </w:t>
      </w:r>
      <w:r w:rsidR="00380952" w:rsidRPr="000E1A5F">
        <w:rPr>
          <w:lang w:val="en-GB"/>
          <w:rPrChange w:id="4920" w:author="Dioguardi, Fabio" w:date="2018-10-23T11:24:00Z">
            <w:rPr/>
          </w:rPrChange>
        </w:rPr>
        <w:t>Systems</w:t>
      </w:r>
      <w:r w:rsidRPr="000E1A5F">
        <w:rPr>
          <w:lang w:val="en-GB"/>
          <w:rPrChange w:id="4921" w:author="Dioguardi, Fabio" w:date="2018-10-23T11:24:00Z">
            <w:rPr/>
          </w:rPrChange>
        </w:rPr>
        <w:t>”</w:t>
      </w:r>
      <w:bookmarkEnd w:id="4912"/>
      <w:bookmarkEnd w:id="4914"/>
      <w:bookmarkEnd w:id="4915"/>
    </w:p>
    <w:p w14:paraId="17F9EA20" w14:textId="77777777" w:rsidR="005376A9" w:rsidRPr="000E1A5F" w:rsidRDefault="005376A9" w:rsidP="008C317F">
      <w:pPr>
        <w:rPr>
          <w:lang w:val="en-GB"/>
          <w:rPrChange w:id="4922" w:author="Dioguardi, Fabio" w:date="2018-10-23T11:24:00Z">
            <w:rPr/>
          </w:rPrChange>
        </w:rPr>
      </w:pPr>
    </w:p>
    <w:p w14:paraId="03250F12" w14:textId="19940526" w:rsidR="005376A9" w:rsidRPr="000E1A5F" w:rsidRDefault="00545256" w:rsidP="008C317F">
      <w:pPr>
        <w:rPr>
          <w:lang w:val="en-GB"/>
          <w:rPrChange w:id="4923" w:author="Dioguardi, Fabio" w:date="2018-10-23T11:24:00Z">
            <w:rPr/>
          </w:rPrChange>
        </w:rPr>
      </w:pPr>
      <w:r w:rsidRPr="000E1A5F">
        <w:rPr>
          <w:lang w:val="en-GB"/>
          <w:rPrChange w:id="4924" w:author="Dioguardi, Fabio" w:date="2018-10-23T11:24:00Z">
            <w:rPr/>
          </w:rPrChange>
        </w:rPr>
        <w:t>FOXI</w:t>
      </w:r>
      <w:r w:rsidR="00360C4D" w:rsidRPr="000E1A5F">
        <w:rPr>
          <w:lang w:val="en-GB"/>
          <w:rPrChange w:id="4925" w:author="Dioguardi, Fabio" w:date="2018-10-23T11:24:00Z">
            <w:rPr/>
          </w:rPrChange>
        </w:rPr>
        <w:t xml:space="preserve"> includes a</w:t>
      </w:r>
      <w:r w:rsidRPr="000E1A5F">
        <w:rPr>
          <w:lang w:val="en-GB"/>
          <w:rPrChange w:id="4926" w:author="Dioguardi, Fabio" w:date="2018-10-23T11:24:00Z">
            <w:rPr/>
          </w:rPrChange>
        </w:rPr>
        <w:t xml:space="preserve"> feature to import MER estimates provided by four independent sensors. Since they are all in</w:t>
      </w:r>
      <w:r w:rsidR="00360C4D" w:rsidRPr="000E1A5F">
        <w:rPr>
          <w:lang w:val="en-GB"/>
          <w:rPrChange w:id="4927" w:author="Dioguardi, Fabio" w:date="2018-10-23T11:24:00Z">
            <w:rPr/>
          </w:rPrChange>
        </w:rPr>
        <w:t xml:space="preserve"> an</w:t>
      </w:r>
      <w:r w:rsidRPr="000E1A5F">
        <w:rPr>
          <w:lang w:val="en-GB"/>
          <w:rPrChange w:id="4928" w:author="Dioguardi, Fabio" w:date="2018-10-23T11:24:00Z">
            <w:rPr/>
          </w:rPrChange>
        </w:rPr>
        <w:t xml:space="preserve"> experimental stage, their MER estimates are hereby denoted “experimental”. The influence of individual experimental sensors can be regulated by assigning a weight factor (denoted </w:t>
      </w:r>
      <w:r w:rsidRPr="000E1A5F">
        <w:rPr>
          <w:i/>
          <w:lang w:val="en-GB"/>
          <w:rPrChange w:id="4929" w:author="Dioguardi, Fabio" w:date="2018-10-23T11:24:00Z">
            <w:rPr>
              <w:i/>
            </w:rPr>
          </w:rPrChange>
        </w:rPr>
        <w:t>f</w:t>
      </w:r>
      <w:r w:rsidRPr="000E1A5F">
        <w:rPr>
          <w:i/>
          <w:vertAlign w:val="subscript"/>
          <w:lang w:val="en-GB"/>
          <w:rPrChange w:id="4930" w:author="Dioguardi, Fabio" w:date="2018-10-23T11:24:00Z">
            <w:rPr>
              <w:i/>
              <w:vertAlign w:val="subscript"/>
            </w:rPr>
          </w:rPrChange>
        </w:rPr>
        <w:t>i</w:t>
      </w:r>
      <w:r w:rsidRPr="000E1A5F">
        <w:rPr>
          <w:lang w:val="en-GB"/>
          <w:rPrChange w:id="4931" w:author="Dioguardi, Fabio" w:date="2018-10-23T11:24:00Z">
            <w:rPr/>
          </w:rPrChange>
        </w:rPr>
        <w:t xml:space="preserve"> in eq. </w:t>
      </w:r>
      <w:r w:rsidR="00754FAB" w:rsidRPr="000E1A5F">
        <w:rPr>
          <w:lang w:val="en-GB"/>
          <w:rPrChange w:id="4932" w:author="Dioguardi, Fabio" w:date="2018-10-23T11:24:00Z">
            <w:rPr/>
          </w:rPrChange>
        </w:rPr>
        <w:t>(19)</w:t>
      </w:r>
      <w:r w:rsidR="00AA7BB8" w:rsidRPr="000E1A5F">
        <w:rPr>
          <w:lang w:val="en-GB"/>
          <w:rPrChange w:id="4933" w:author="Dioguardi, Fabio" w:date="2018-10-23T11:24:00Z">
            <w:rPr/>
          </w:rPrChange>
        </w:rPr>
        <w:t xml:space="preserve">, see section </w:t>
      </w:r>
      <w:r w:rsidR="009679A1" w:rsidRPr="000E1A5F">
        <w:rPr>
          <w:lang w:val="en-GB"/>
          <w:rPrChange w:id="4934" w:author="Dioguardi, Fabio" w:date="2018-10-23T11:24:00Z">
            <w:rPr/>
          </w:rPrChange>
        </w:rPr>
        <w:fldChar w:fldCharType="begin"/>
      </w:r>
      <w:r w:rsidR="009679A1" w:rsidRPr="000E1A5F">
        <w:rPr>
          <w:lang w:val="en-GB"/>
          <w:rPrChange w:id="4935" w:author="Dioguardi, Fabio" w:date="2018-10-23T11:24:00Z">
            <w:rPr/>
          </w:rPrChange>
        </w:rPr>
        <w:instrText xml:space="preserve"> REF _Ref482348917 \r \h </w:instrText>
      </w:r>
      <w:r w:rsidR="009679A1" w:rsidRPr="000E1A5F">
        <w:rPr>
          <w:lang w:val="en-GB"/>
          <w:rPrChange w:id="4936" w:author="Dioguardi, Fabio" w:date="2018-10-23T11:24:00Z">
            <w:rPr/>
          </w:rPrChange>
        </w:rPr>
      </w:r>
      <w:r w:rsidR="009679A1" w:rsidRPr="000E1A5F">
        <w:rPr>
          <w:lang w:val="en-GB"/>
          <w:rPrChange w:id="4937" w:author="Dioguardi, Fabio" w:date="2018-10-23T11:24:00Z">
            <w:rPr/>
          </w:rPrChange>
        </w:rPr>
        <w:fldChar w:fldCharType="separate"/>
      </w:r>
      <w:r w:rsidR="00DE7C99" w:rsidRPr="000E1A5F">
        <w:rPr>
          <w:lang w:val="en-GB"/>
          <w:rPrChange w:id="4938" w:author="Dioguardi, Fabio" w:date="2018-10-23T11:24:00Z">
            <w:rPr/>
          </w:rPrChange>
        </w:rPr>
        <w:t>5.8.1</w:t>
      </w:r>
      <w:r w:rsidR="009679A1" w:rsidRPr="000E1A5F">
        <w:rPr>
          <w:lang w:val="en-GB"/>
          <w:rPrChange w:id="4939" w:author="Dioguardi, Fabio" w:date="2018-10-23T11:24:00Z">
            <w:rPr/>
          </w:rPrChange>
        </w:rPr>
        <w:fldChar w:fldCharType="end"/>
      </w:r>
      <w:r w:rsidRPr="000E1A5F">
        <w:rPr>
          <w:lang w:val="en-GB"/>
          <w:rPrChange w:id="4940" w:author="Dioguardi, Fabio" w:date="2018-10-23T11:24:00Z">
            <w:rPr/>
          </w:rPrChange>
        </w:rPr>
        <w:t xml:space="preserve">) as illustrated in </w:t>
      </w:r>
      <w:r w:rsidR="00E072CC" w:rsidRPr="000E1A5F">
        <w:rPr>
          <w:lang w:val="en-GB"/>
          <w:rPrChange w:id="4941" w:author="Dioguardi, Fabio" w:date="2018-10-23T11:24:00Z">
            <w:rPr/>
          </w:rPrChange>
        </w:rPr>
        <w:fldChar w:fldCharType="begin"/>
      </w:r>
      <w:r w:rsidR="00E072CC" w:rsidRPr="000E1A5F">
        <w:rPr>
          <w:lang w:val="en-GB"/>
          <w:rPrChange w:id="4942" w:author="Dioguardi, Fabio" w:date="2018-10-23T11:24:00Z">
            <w:rPr/>
          </w:rPrChange>
        </w:rPr>
        <w:instrText xml:space="preserve"> REF _Ref482350462 \h </w:instrText>
      </w:r>
      <w:r w:rsidR="00E072CC" w:rsidRPr="000E1A5F">
        <w:rPr>
          <w:lang w:val="en-GB"/>
          <w:rPrChange w:id="4943" w:author="Dioguardi, Fabio" w:date="2018-10-23T11:24:00Z">
            <w:rPr/>
          </w:rPrChange>
        </w:rPr>
      </w:r>
      <w:r w:rsidR="00E072CC" w:rsidRPr="000E1A5F">
        <w:rPr>
          <w:lang w:val="en-GB"/>
          <w:rPrChange w:id="4944" w:author="Dioguardi, Fabio" w:date="2018-10-23T11:24:00Z">
            <w:rPr/>
          </w:rPrChange>
        </w:rPr>
        <w:fldChar w:fldCharType="separate"/>
      </w:r>
      <w:r w:rsidR="00DE7C99" w:rsidRPr="000E1A5F">
        <w:rPr>
          <w:lang w:val="en-GB"/>
          <w:rPrChange w:id="4945" w:author="Dioguardi, Fabio" w:date="2018-10-23T11:24:00Z">
            <w:rPr/>
          </w:rPrChange>
        </w:rPr>
        <w:t xml:space="preserve">Figure </w:t>
      </w:r>
      <w:r w:rsidR="00DE7C99" w:rsidRPr="000E1A5F">
        <w:rPr>
          <w:noProof/>
          <w:lang w:val="en-GB"/>
          <w:rPrChange w:id="4946" w:author="Dioguardi, Fabio" w:date="2018-10-23T11:24:00Z">
            <w:rPr>
              <w:noProof/>
            </w:rPr>
          </w:rPrChange>
        </w:rPr>
        <w:t>27</w:t>
      </w:r>
      <w:r w:rsidR="00E072CC" w:rsidRPr="000E1A5F">
        <w:rPr>
          <w:lang w:val="en-GB"/>
          <w:rPrChange w:id="4947" w:author="Dioguardi, Fabio" w:date="2018-10-23T11:24:00Z">
            <w:rPr/>
          </w:rPrChange>
        </w:rPr>
        <w:fldChar w:fldCharType="end"/>
      </w:r>
      <w:r w:rsidRPr="000E1A5F">
        <w:rPr>
          <w:lang w:val="en-GB"/>
          <w:rPrChange w:id="4948" w:author="Dioguardi, Fabio" w:date="2018-10-23T11:24:00Z">
            <w:rPr/>
          </w:rPrChange>
        </w:rPr>
        <w:t xml:space="preserve">. </w:t>
      </w:r>
      <w:r w:rsidR="005376A9" w:rsidRPr="000E1A5F">
        <w:rPr>
          <w:lang w:val="en-GB"/>
          <w:rPrChange w:id="4949" w:author="Dioguardi, Fabio" w:date="2018-10-23T11:24:00Z">
            <w:rPr/>
          </w:rPrChange>
        </w:rPr>
        <w:t xml:space="preserve"> </w:t>
      </w:r>
      <w:r w:rsidR="00880DA9" w:rsidRPr="000E1A5F">
        <w:rPr>
          <w:lang w:val="en-GB"/>
          <w:rPrChange w:id="4950" w:author="Dioguardi, Fabio" w:date="2018-10-23T11:24:00Z">
            <w:rPr/>
          </w:rPrChange>
        </w:rPr>
        <w:t xml:space="preserve"> </w:t>
      </w:r>
    </w:p>
    <w:p w14:paraId="1F08C264" w14:textId="4B95BDCE" w:rsidR="008C317F" w:rsidRPr="000E1A5F" w:rsidRDefault="008C317F" w:rsidP="008C317F">
      <w:pPr>
        <w:rPr>
          <w:lang w:val="en-GB"/>
          <w:rPrChange w:id="4951" w:author="Dioguardi, Fabio" w:date="2018-10-23T11:24:00Z">
            <w:rPr/>
          </w:rPrChange>
        </w:rPr>
      </w:pPr>
    </w:p>
    <w:p w14:paraId="378AAF61" w14:textId="77777777" w:rsidR="00E072CC" w:rsidRPr="000E1A5F" w:rsidRDefault="00380952" w:rsidP="00E072CC">
      <w:pPr>
        <w:keepNext/>
        <w:jc w:val="center"/>
        <w:rPr>
          <w:lang w:val="en-GB"/>
          <w:rPrChange w:id="4952" w:author="Dioguardi, Fabio" w:date="2018-10-23T11:24:00Z">
            <w:rPr/>
          </w:rPrChange>
        </w:rPr>
      </w:pPr>
      <w:r w:rsidRPr="000E1A5F">
        <w:rPr>
          <w:noProof/>
          <w:kern w:val="32"/>
          <w:lang w:val="en-GB" w:eastAsia="en-GB"/>
        </w:rPr>
        <w:drawing>
          <wp:inline distT="0" distB="0" distL="0" distR="0" wp14:anchorId="5A572B2A" wp14:editId="06D97F46">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5">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6092E91" w14:textId="3C8924FE" w:rsidR="009F2905" w:rsidRPr="000E1A5F" w:rsidRDefault="00E072CC" w:rsidP="00E072CC">
      <w:pPr>
        <w:pStyle w:val="Caption"/>
        <w:jc w:val="center"/>
        <w:rPr>
          <w:kern w:val="32"/>
          <w:lang w:val="en-GB"/>
          <w:rPrChange w:id="4953" w:author="Dioguardi, Fabio" w:date="2018-10-23T11:24:00Z">
            <w:rPr>
              <w:kern w:val="32"/>
            </w:rPr>
          </w:rPrChange>
        </w:rPr>
      </w:pPr>
      <w:bookmarkStart w:id="4954" w:name="_Ref482350462"/>
      <w:r w:rsidRPr="000E1A5F">
        <w:rPr>
          <w:lang w:val="en-GB"/>
          <w:rPrChange w:id="4955" w:author="Dioguardi, Fabio" w:date="2018-10-23T11:24:00Z">
            <w:rPr/>
          </w:rPrChange>
        </w:rPr>
        <w:t xml:space="preserve">Figure </w:t>
      </w:r>
      <w:r w:rsidRPr="000E1A5F">
        <w:rPr>
          <w:lang w:val="en-GB"/>
          <w:rPrChange w:id="4956" w:author="Dioguardi, Fabio" w:date="2018-10-23T11:24:00Z">
            <w:rPr/>
          </w:rPrChange>
        </w:rPr>
        <w:fldChar w:fldCharType="begin"/>
      </w:r>
      <w:r w:rsidRPr="000E1A5F">
        <w:rPr>
          <w:lang w:val="en-GB"/>
          <w:rPrChange w:id="4957" w:author="Dioguardi, Fabio" w:date="2018-10-23T11:24:00Z">
            <w:rPr/>
          </w:rPrChange>
        </w:rPr>
        <w:instrText xml:space="preserve"> SEQ Figure \* ARABIC </w:instrText>
      </w:r>
      <w:r w:rsidRPr="000E1A5F">
        <w:rPr>
          <w:lang w:val="en-GB"/>
          <w:rPrChange w:id="4958" w:author="Dioguardi, Fabio" w:date="2018-10-23T11:24:00Z">
            <w:rPr/>
          </w:rPrChange>
        </w:rPr>
        <w:fldChar w:fldCharType="separate"/>
      </w:r>
      <w:r w:rsidR="00DE7C99" w:rsidRPr="000E1A5F">
        <w:rPr>
          <w:noProof/>
          <w:lang w:val="en-GB"/>
          <w:rPrChange w:id="4959" w:author="Dioguardi, Fabio" w:date="2018-10-23T11:24:00Z">
            <w:rPr>
              <w:noProof/>
            </w:rPr>
          </w:rPrChange>
        </w:rPr>
        <w:t>27</w:t>
      </w:r>
      <w:r w:rsidRPr="000E1A5F">
        <w:rPr>
          <w:lang w:val="en-GB"/>
          <w:rPrChange w:id="4960" w:author="Dioguardi, Fabio" w:date="2018-10-23T11:24:00Z">
            <w:rPr/>
          </w:rPrChange>
        </w:rPr>
        <w:fldChar w:fldCharType="end"/>
      </w:r>
      <w:bookmarkEnd w:id="4954"/>
      <w:r w:rsidRPr="000E1A5F">
        <w:rPr>
          <w:lang w:val="en-GB"/>
          <w:rPrChange w:id="4961" w:author="Dioguardi, Fabio" w:date="2018-10-23T11:24:00Z">
            <w:rPr/>
          </w:rPrChange>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0E1A5F" w:rsidRDefault="00545256" w:rsidP="00545256">
      <w:pPr>
        <w:rPr>
          <w:lang w:val="en-GB"/>
          <w:rPrChange w:id="4962" w:author="Dioguardi, Fabio" w:date="2018-10-23T11:24:00Z">
            <w:rPr/>
          </w:rPrChange>
        </w:rPr>
      </w:pPr>
      <w:r w:rsidRPr="000E1A5F">
        <w:rPr>
          <w:lang w:val="en-GB"/>
          <w:rPrChange w:id="4963" w:author="Dioguardi, Fabio" w:date="2018-10-23T11:24:00Z">
            <w:rPr/>
          </w:rPrChange>
        </w:rPr>
        <w:t>Experimental MER settings can be edited by clicking on “</w:t>
      </w:r>
      <w:proofErr w:type="spellStart"/>
      <w:r w:rsidRPr="000E1A5F">
        <w:rPr>
          <w:lang w:val="en-GB"/>
          <w:rPrChange w:id="4964" w:author="Dioguardi, Fabio" w:date="2018-10-23T11:24:00Z">
            <w:rPr/>
          </w:rPrChange>
        </w:rPr>
        <w:t>Exp</w:t>
      </w:r>
      <w:proofErr w:type="spellEnd"/>
      <w:r w:rsidRPr="000E1A5F">
        <w:rPr>
          <w:lang w:val="en-GB"/>
          <w:rPrChange w:id="4965" w:author="Dioguardi, Fabio" w:date="2018-10-23T11:24:00Z">
            <w:rPr/>
          </w:rPrChange>
        </w:rPr>
        <w:t xml:space="preserve"> MER Systems” in the </w:t>
      </w:r>
      <w:r w:rsidR="006A363A" w:rsidRPr="000E1A5F">
        <w:rPr>
          <w:lang w:val="en-GB"/>
          <w:rPrChange w:id="4966" w:author="Dioguardi, Fabio" w:date="2018-10-23T11:24:00Z">
            <w:rPr/>
          </w:rPrChange>
        </w:rPr>
        <w:t>Operation Control Board</w:t>
      </w:r>
      <w:r w:rsidRPr="000E1A5F">
        <w:rPr>
          <w:lang w:val="en-GB"/>
          <w:rPrChange w:id="4967" w:author="Dioguardi, Fabio" w:date="2018-10-23T11:24:00Z">
            <w:rPr/>
          </w:rPrChange>
        </w:rPr>
        <w:t xml:space="preserve">. The </w:t>
      </w:r>
      <w:r w:rsidR="00360C4D" w:rsidRPr="000E1A5F">
        <w:rPr>
          <w:lang w:val="en-GB"/>
          <w:rPrChange w:id="4968" w:author="Dioguardi, Fabio" w:date="2018-10-23T11:24:00Z">
            <w:rPr/>
          </w:rPrChange>
        </w:rPr>
        <w:t xml:space="preserve">corresponding </w:t>
      </w:r>
      <w:r w:rsidRPr="000E1A5F">
        <w:rPr>
          <w:lang w:val="en-GB"/>
          <w:rPrChange w:id="4969" w:author="Dioguardi, Fabio" w:date="2018-10-23T11:24:00Z">
            <w:rPr/>
          </w:rPrChange>
        </w:rPr>
        <w:t xml:space="preserve">menu is shown in </w:t>
      </w:r>
      <w:r w:rsidR="001F1D6E" w:rsidRPr="000E1A5F">
        <w:rPr>
          <w:lang w:val="en-GB"/>
          <w:rPrChange w:id="4970" w:author="Dioguardi, Fabio" w:date="2018-10-23T11:24:00Z">
            <w:rPr/>
          </w:rPrChange>
        </w:rPr>
        <w:fldChar w:fldCharType="begin"/>
      </w:r>
      <w:r w:rsidR="001F1D6E" w:rsidRPr="000E1A5F">
        <w:rPr>
          <w:lang w:val="en-GB"/>
          <w:rPrChange w:id="4971" w:author="Dioguardi, Fabio" w:date="2018-10-23T11:24:00Z">
            <w:rPr/>
          </w:rPrChange>
        </w:rPr>
        <w:instrText xml:space="preserve"> REF _Ref482351261 \h </w:instrText>
      </w:r>
      <w:r w:rsidR="001F1D6E" w:rsidRPr="000E1A5F">
        <w:rPr>
          <w:lang w:val="en-GB"/>
          <w:rPrChange w:id="4972" w:author="Dioguardi, Fabio" w:date="2018-10-23T11:24:00Z">
            <w:rPr/>
          </w:rPrChange>
        </w:rPr>
      </w:r>
      <w:r w:rsidR="001F1D6E" w:rsidRPr="000E1A5F">
        <w:rPr>
          <w:lang w:val="en-GB"/>
          <w:rPrChange w:id="4973" w:author="Dioguardi, Fabio" w:date="2018-10-23T11:24:00Z">
            <w:rPr/>
          </w:rPrChange>
        </w:rPr>
        <w:fldChar w:fldCharType="separate"/>
      </w:r>
      <w:r w:rsidR="00DE7C99" w:rsidRPr="000E1A5F">
        <w:rPr>
          <w:lang w:val="en-GB"/>
          <w:rPrChange w:id="4974" w:author="Dioguardi, Fabio" w:date="2018-10-23T11:24:00Z">
            <w:rPr/>
          </w:rPrChange>
        </w:rPr>
        <w:t xml:space="preserve">Figure </w:t>
      </w:r>
      <w:r w:rsidR="00DE7C99" w:rsidRPr="000E1A5F">
        <w:rPr>
          <w:noProof/>
          <w:lang w:val="en-GB"/>
          <w:rPrChange w:id="4975" w:author="Dioguardi, Fabio" w:date="2018-10-23T11:24:00Z">
            <w:rPr>
              <w:noProof/>
            </w:rPr>
          </w:rPrChange>
        </w:rPr>
        <w:t>28</w:t>
      </w:r>
      <w:r w:rsidR="001F1D6E" w:rsidRPr="000E1A5F">
        <w:rPr>
          <w:lang w:val="en-GB"/>
          <w:rPrChange w:id="4976" w:author="Dioguardi, Fabio" w:date="2018-10-23T11:24:00Z">
            <w:rPr/>
          </w:rPrChange>
        </w:rPr>
        <w:fldChar w:fldCharType="end"/>
      </w:r>
      <w:r w:rsidRPr="000E1A5F">
        <w:rPr>
          <w:lang w:val="en-GB"/>
          <w:rPrChange w:id="4977" w:author="Dioguardi, Fabio" w:date="2018-10-23T11:24:00Z">
            <w:rPr/>
          </w:rPrChange>
        </w:rPr>
        <w:t>.</w:t>
      </w:r>
    </w:p>
    <w:p w14:paraId="721A10B2" w14:textId="77777777" w:rsidR="001F1D6E" w:rsidRPr="000E1A5F" w:rsidRDefault="00545256" w:rsidP="001F1D6E">
      <w:pPr>
        <w:keepNext/>
        <w:jc w:val="center"/>
        <w:rPr>
          <w:lang w:val="en-GB"/>
          <w:rPrChange w:id="4978" w:author="Dioguardi, Fabio" w:date="2018-10-23T11:24:00Z">
            <w:rPr/>
          </w:rPrChange>
        </w:rPr>
      </w:pPr>
      <w:r w:rsidRPr="000E1A5F">
        <w:rPr>
          <w:noProof/>
          <w:kern w:val="32"/>
          <w:lang w:val="en-GB" w:eastAsia="en-GB"/>
        </w:rPr>
        <w:drawing>
          <wp:inline distT="0" distB="0" distL="0" distR="0" wp14:anchorId="7B76C3F0" wp14:editId="28E42274">
            <wp:extent cx="1790700" cy="205713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36">
                      <a:extLst>
                        <a:ext uri="{28A0092B-C50C-407E-A947-70E740481C1C}">
                          <a14:useLocalDpi xmlns:a14="http://schemas.microsoft.com/office/drawing/2010/main" val="0"/>
                        </a:ext>
                      </a:extLst>
                    </a:blip>
                    <a:stretch>
                      <a:fillRect/>
                    </a:stretch>
                  </pic:blipFill>
                  <pic:spPr>
                    <a:xfrm>
                      <a:off x="0" y="0"/>
                      <a:ext cx="1807292" cy="2076197"/>
                    </a:xfrm>
                    <a:prstGeom prst="rect">
                      <a:avLst/>
                    </a:prstGeom>
                  </pic:spPr>
                </pic:pic>
              </a:graphicData>
            </a:graphic>
          </wp:inline>
        </w:drawing>
      </w:r>
    </w:p>
    <w:p w14:paraId="13678171" w14:textId="5DF846F5" w:rsidR="00545256" w:rsidRPr="000E1A5F" w:rsidRDefault="001F1D6E" w:rsidP="001F1D6E">
      <w:pPr>
        <w:pStyle w:val="Caption"/>
        <w:jc w:val="center"/>
        <w:rPr>
          <w:kern w:val="32"/>
          <w:lang w:val="en-GB"/>
        </w:rPr>
      </w:pPr>
      <w:bookmarkStart w:id="4979" w:name="_Ref482351261"/>
      <w:r w:rsidRPr="000E1A5F">
        <w:rPr>
          <w:lang w:val="en-GB"/>
          <w:rPrChange w:id="4980" w:author="Dioguardi, Fabio" w:date="2018-10-23T11:24:00Z">
            <w:rPr/>
          </w:rPrChange>
        </w:rPr>
        <w:t xml:space="preserve">Figure </w:t>
      </w:r>
      <w:r w:rsidRPr="000E1A5F">
        <w:rPr>
          <w:lang w:val="en-GB"/>
          <w:rPrChange w:id="4981" w:author="Dioguardi, Fabio" w:date="2018-10-23T11:24:00Z">
            <w:rPr/>
          </w:rPrChange>
        </w:rPr>
        <w:fldChar w:fldCharType="begin"/>
      </w:r>
      <w:r w:rsidRPr="000E1A5F">
        <w:rPr>
          <w:lang w:val="en-GB"/>
          <w:rPrChange w:id="4982" w:author="Dioguardi, Fabio" w:date="2018-10-23T11:24:00Z">
            <w:rPr/>
          </w:rPrChange>
        </w:rPr>
        <w:instrText xml:space="preserve"> SEQ Figure \* ARABIC </w:instrText>
      </w:r>
      <w:r w:rsidRPr="000E1A5F">
        <w:rPr>
          <w:lang w:val="en-GB"/>
          <w:rPrChange w:id="4983" w:author="Dioguardi, Fabio" w:date="2018-10-23T11:24:00Z">
            <w:rPr/>
          </w:rPrChange>
        </w:rPr>
        <w:fldChar w:fldCharType="separate"/>
      </w:r>
      <w:r w:rsidR="00DE7C99" w:rsidRPr="000E1A5F">
        <w:rPr>
          <w:noProof/>
          <w:lang w:val="en-GB"/>
          <w:rPrChange w:id="4984" w:author="Dioguardi, Fabio" w:date="2018-10-23T11:24:00Z">
            <w:rPr>
              <w:noProof/>
            </w:rPr>
          </w:rPrChange>
        </w:rPr>
        <w:t>28</w:t>
      </w:r>
      <w:r w:rsidRPr="000E1A5F">
        <w:rPr>
          <w:lang w:val="en-GB"/>
          <w:rPrChange w:id="4985" w:author="Dioguardi, Fabio" w:date="2018-10-23T11:24:00Z">
            <w:rPr/>
          </w:rPrChange>
        </w:rPr>
        <w:fldChar w:fldCharType="end"/>
      </w:r>
      <w:bookmarkEnd w:id="4979"/>
      <w:r w:rsidRPr="000E1A5F">
        <w:rPr>
          <w:lang w:val="en-GB"/>
          <w:rPrChange w:id="4986" w:author="Dioguardi, Fabio" w:date="2018-10-23T11:24:00Z">
            <w:rPr/>
          </w:rPrChange>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0E1A5F" w:rsidRDefault="003C78C0" w:rsidP="003C78C0">
      <w:pPr>
        <w:rPr>
          <w:lang w:val="en-GB"/>
          <w:rPrChange w:id="4987" w:author="Dioguardi, Fabio" w:date="2018-10-23T11:24:00Z">
            <w:rPr/>
          </w:rPrChange>
        </w:rPr>
      </w:pPr>
      <w:r w:rsidRPr="000E1A5F">
        <w:rPr>
          <w:lang w:val="en-GB"/>
          <w:rPrChange w:id="4988" w:author="Dioguardi, Fabio" w:date="2018-10-23T11:24:00Z">
            <w:rPr/>
          </w:rPrChange>
        </w:rPr>
        <w:t>The settings are saved by clicking on the “Confirm” button. FIX then returns</w:t>
      </w:r>
      <w:r w:rsidR="00360C4D" w:rsidRPr="000E1A5F">
        <w:rPr>
          <w:lang w:val="en-GB"/>
          <w:rPrChange w:id="4989" w:author="Dioguardi, Fabio" w:date="2018-10-23T11:24:00Z">
            <w:rPr/>
          </w:rPrChange>
        </w:rPr>
        <w:t xml:space="preserve"> the message</w:t>
      </w:r>
    </w:p>
    <w:p w14:paraId="2A721D23" w14:textId="77777777" w:rsidR="003C78C0" w:rsidRPr="000E1A5F" w:rsidRDefault="003C78C0" w:rsidP="003C78C0">
      <w:pPr>
        <w:ind w:left="2880"/>
        <w:rPr>
          <w:lang w:val="en-GB"/>
          <w:rPrChange w:id="4990" w:author="Dioguardi, Fabio" w:date="2018-10-23T11:24:00Z">
            <w:rPr/>
          </w:rPrChange>
        </w:rPr>
      </w:pPr>
      <w:r w:rsidRPr="000E1A5F">
        <w:rPr>
          <w:rFonts w:ascii="Courier New" w:hAnsi="Courier New" w:cs="Courier New"/>
          <w:color w:val="006600"/>
          <w:lang w:val="en-GB"/>
          <w:rPrChange w:id="4991"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4992"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4993" w:author="Dioguardi, Fabio" w:date="2018-10-23T11:24:00Z">
            <w:rPr>
              <w:rFonts w:ascii="Courier New" w:hAnsi="Courier New" w:cs="Courier New"/>
              <w:color w:val="006600"/>
            </w:rPr>
          </w:rPrChange>
        </w:rPr>
        <w:t xml:space="preserve"> updated! ***</w:t>
      </w:r>
    </w:p>
    <w:p w14:paraId="76D48B13" w14:textId="77777777" w:rsidR="003C78C0" w:rsidRPr="000E1A5F" w:rsidRDefault="003C78C0" w:rsidP="003C78C0">
      <w:pPr>
        <w:rPr>
          <w:lang w:val="en-GB"/>
          <w:rPrChange w:id="4994" w:author="Dioguardi, Fabio" w:date="2018-10-23T11:24:00Z">
            <w:rPr/>
          </w:rPrChange>
        </w:rPr>
      </w:pPr>
      <w:r w:rsidRPr="000E1A5F">
        <w:rPr>
          <w:lang w:val="en-GB"/>
          <w:rPrChange w:id="4995" w:author="Dioguardi, Fabio" w:date="2018-10-23T11:24:00Z">
            <w:rPr/>
          </w:rPrChange>
        </w:rPr>
        <w:t>If the window is closed without having clicked the button any change in the entries will be discarded.</w:t>
      </w:r>
    </w:p>
    <w:p w14:paraId="31ABFDB1" w14:textId="77777777" w:rsidR="006A363A" w:rsidRPr="000E1A5F" w:rsidRDefault="006A363A" w:rsidP="003C78C0">
      <w:pPr>
        <w:rPr>
          <w:lang w:val="en-GB"/>
          <w:rPrChange w:id="4996" w:author="Dioguardi, Fabio" w:date="2018-10-23T11:24:00Z">
            <w:rPr/>
          </w:rPrChange>
        </w:rPr>
      </w:pPr>
    </w:p>
    <w:p w14:paraId="52E83D0E" w14:textId="77777777" w:rsidR="003C78C0" w:rsidRPr="000E1A5F" w:rsidRDefault="003C78C0" w:rsidP="003C78C0">
      <w:pPr>
        <w:pBdr>
          <w:top w:val="single" w:sz="4" w:space="1" w:color="auto"/>
          <w:left w:val="single" w:sz="4" w:space="4" w:color="auto"/>
          <w:bottom w:val="single" w:sz="4" w:space="1" w:color="auto"/>
          <w:right w:val="single" w:sz="4" w:space="4" w:color="auto"/>
        </w:pBdr>
        <w:rPr>
          <w:lang w:val="en-GB"/>
          <w:rPrChange w:id="4997" w:author="Dioguardi, Fabio" w:date="2018-10-23T11:24:00Z">
            <w:rPr/>
          </w:rPrChange>
        </w:rPr>
      </w:pPr>
      <w:r w:rsidRPr="000E1A5F">
        <w:rPr>
          <w:b/>
          <w:lang w:val="en-GB"/>
          <w:rPrChange w:id="4998" w:author="Dioguardi, Fabio" w:date="2018-10-23T11:24:00Z">
            <w:rPr>
              <w:b/>
            </w:rPr>
          </w:rPrChange>
        </w:rPr>
        <w:t>Important Note</w:t>
      </w:r>
      <w:r w:rsidRPr="000E1A5F">
        <w:rPr>
          <w:lang w:val="en-GB"/>
          <w:rPrChange w:id="4999" w:author="Dioguardi, Fabio" w:date="2018-10-23T11:24:00Z">
            <w:rPr/>
          </w:rPrChange>
        </w:rPr>
        <w:t xml:space="preserve">: Weight factors are only stored if the “Confirm” button has been clicked! </w:t>
      </w:r>
    </w:p>
    <w:p w14:paraId="27A0A6BF" w14:textId="77777777" w:rsidR="003C78C0" w:rsidRPr="000E1A5F" w:rsidRDefault="003C78C0" w:rsidP="003C78C0">
      <w:pPr>
        <w:rPr>
          <w:lang w:val="en-GB"/>
          <w:rPrChange w:id="5000" w:author="Dioguardi, Fabio" w:date="2018-10-23T11:24:00Z">
            <w:rPr/>
          </w:rPrChange>
        </w:rPr>
      </w:pPr>
    </w:p>
    <w:p w14:paraId="66A2CA64"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5001"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5002" w:author="Dioguardi, Fabio" w:date="2018-10-23T11:24:00Z">
            <w:rPr/>
          </w:rPrChange>
        </w:rPr>
        <w:br w:type="page"/>
      </w:r>
    </w:p>
    <w:p w14:paraId="5929B983" w14:textId="286A4E1E" w:rsidR="003C78C0" w:rsidRPr="000E1A5F" w:rsidRDefault="003C78C0" w:rsidP="004E20AA">
      <w:pPr>
        <w:pStyle w:val="Heading2"/>
        <w:rPr>
          <w:lang w:val="en-GB"/>
          <w:rPrChange w:id="5003" w:author="Dioguardi, Fabio" w:date="2018-10-23T11:24:00Z">
            <w:rPr/>
          </w:rPrChange>
        </w:rPr>
      </w:pPr>
      <w:bookmarkStart w:id="5004" w:name="_Ref482540944"/>
      <w:r w:rsidRPr="000E1A5F">
        <w:rPr>
          <w:lang w:val="en-GB"/>
          <w:rPrChange w:id="5005" w:author="Dioguardi, Fabio" w:date="2018-10-23T11:24:00Z">
            <w:rPr/>
          </w:rPrChange>
        </w:rPr>
        <w:lastRenderedPageBreak/>
        <w:t xml:space="preserve"> </w:t>
      </w:r>
      <w:bookmarkStart w:id="5006" w:name="_Ref483235051"/>
      <w:bookmarkStart w:id="5007" w:name="_Toc528058505"/>
      <w:r w:rsidRPr="000E1A5F">
        <w:rPr>
          <w:lang w:val="en-GB"/>
          <w:rPrChange w:id="5008" w:author="Dioguardi, Fabio" w:date="2018-10-23T11:24:00Z">
            <w:rPr/>
          </w:rPrChange>
        </w:rPr>
        <w:t>“FMER”</w:t>
      </w:r>
      <w:bookmarkEnd w:id="5004"/>
      <w:bookmarkEnd w:id="5006"/>
      <w:bookmarkEnd w:id="5007"/>
    </w:p>
    <w:p w14:paraId="37C64BDE" w14:textId="77777777" w:rsidR="002616BD" w:rsidRPr="000E1A5F" w:rsidRDefault="002616BD" w:rsidP="00A03DB5">
      <w:pPr>
        <w:rPr>
          <w:lang w:val="en-GB"/>
          <w:rPrChange w:id="5009" w:author="Dioguardi, Fabio" w:date="2018-10-23T11:24:00Z">
            <w:rPr/>
          </w:rPrChange>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Change w:id="5010" w:author="Dioguardi, Fabio" w:date="2018-10-23T11:24:00Z">
            <w:rPr>
              <w:kern w:val="32"/>
              <w:szCs w:val="22"/>
              <w:lang w:val="en-GB"/>
            </w:rPr>
          </w:rPrChange>
        </w:rPr>
        <w:instrText xml:space="preserve"> REF _Ref482351779 \h </w:instrText>
      </w:r>
      <w:r w:rsidR="002D74C5" w:rsidRPr="000E1A5F">
        <w:rPr>
          <w:kern w:val="32"/>
          <w:szCs w:val="22"/>
          <w:lang w:val="en-GB"/>
          <w:rPrChange w:id="5011" w:author="Dioguardi, Fabio" w:date="2018-10-23T11:24:00Z">
            <w:rPr>
              <w:kern w:val="32"/>
              <w:szCs w:val="22"/>
              <w:lang w:val="en-GB"/>
            </w:rPr>
          </w:rPrChange>
        </w:rPr>
      </w:r>
      <w:r w:rsidR="002D74C5" w:rsidRPr="000E1A5F">
        <w:rPr>
          <w:kern w:val="32"/>
          <w:szCs w:val="22"/>
          <w:lang w:val="en-GB"/>
          <w:rPrChange w:id="5012" w:author="Dioguardi, Fabio" w:date="2018-10-23T11:24:00Z">
            <w:rPr>
              <w:kern w:val="32"/>
              <w:szCs w:val="22"/>
              <w:lang w:val="en-GB"/>
            </w:rPr>
          </w:rPrChange>
        </w:rPr>
        <w:fldChar w:fldCharType="separate"/>
      </w:r>
      <w:r w:rsidR="00DE7C99" w:rsidRPr="000E1A5F">
        <w:rPr>
          <w:lang w:val="en-GB"/>
          <w:rPrChange w:id="5013" w:author="Dioguardi, Fabio" w:date="2018-10-23T11:24:00Z">
            <w:rPr/>
          </w:rPrChange>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Change w:id="5014" w:author="Dioguardi, Fabio" w:date="2018-10-23T11:24:00Z">
            <w:rPr>
              <w:kern w:val="32"/>
              <w:szCs w:val="22"/>
              <w:lang w:val="en-GB"/>
            </w:rPr>
          </w:rPrChange>
        </w:rPr>
        <w:instrText xml:space="preserve"> REF _Ref482351836 \h </w:instrText>
      </w:r>
      <w:r w:rsidR="002D74C5" w:rsidRPr="000E1A5F">
        <w:rPr>
          <w:kern w:val="32"/>
          <w:szCs w:val="22"/>
          <w:lang w:val="en-GB"/>
          <w:rPrChange w:id="5015" w:author="Dioguardi, Fabio" w:date="2018-10-23T11:24:00Z">
            <w:rPr>
              <w:kern w:val="32"/>
              <w:szCs w:val="22"/>
              <w:lang w:val="en-GB"/>
            </w:rPr>
          </w:rPrChange>
        </w:rPr>
      </w:r>
      <w:r w:rsidR="002D74C5" w:rsidRPr="000E1A5F">
        <w:rPr>
          <w:kern w:val="32"/>
          <w:szCs w:val="22"/>
          <w:lang w:val="en-GB"/>
          <w:rPrChange w:id="5016" w:author="Dioguardi, Fabio" w:date="2018-10-23T11:24:00Z">
            <w:rPr>
              <w:kern w:val="32"/>
              <w:szCs w:val="22"/>
              <w:lang w:val="en-GB"/>
            </w:rPr>
          </w:rPrChange>
        </w:rPr>
        <w:fldChar w:fldCharType="separate"/>
      </w:r>
      <w:r w:rsidR="00DE7C99" w:rsidRPr="000E1A5F">
        <w:rPr>
          <w:lang w:val="en-GB"/>
          <w:rPrChange w:id="5017" w:author="Dioguardi, Fabio" w:date="2018-10-23T11:24:00Z">
            <w:rPr/>
          </w:rPrChange>
        </w:rPr>
        <w:t xml:space="preserve">Figure </w:t>
      </w:r>
      <w:r w:rsidR="00DE7C99" w:rsidRPr="000E1A5F">
        <w:rPr>
          <w:noProof/>
          <w:lang w:val="en-GB"/>
          <w:rPrChange w:id="5018" w:author="Dioguardi, Fabio" w:date="2018-10-23T11:24:00Z">
            <w:rPr>
              <w:noProof/>
            </w:rPr>
          </w:rPrChange>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0E1A5F" w:rsidRDefault="0053071E" w:rsidP="002D74C5">
      <w:pPr>
        <w:keepNext/>
        <w:jc w:val="center"/>
        <w:rPr>
          <w:lang w:val="en-GB"/>
          <w:rPrChange w:id="5019" w:author="Dioguardi, Fabio" w:date="2018-10-23T11:24:00Z">
            <w:rPr/>
          </w:rPrChange>
        </w:rPr>
      </w:pPr>
      <w:r w:rsidRPr="000E1A5F">
        <w:rPr>
          <w:noProof/>
          <w:lang w:val="en-GB" w:eastAsia="en-GB"/>
        </w:rPr>
        <w:drawing>
          <wp:inline distT="0" distB="0" distL="0" distR="0" wp14:anchorId="537F5146" wp14:editId="4A18B4F0">
            <wp:extent cx="4132762" cy="1789513"/>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MER_Rumpf.tif"/>
                    <pic:cNvPicPr/>
                  </pic:nvPicPr>
                  <pic:blipFill>
                    <a:blip r:embed="rId37">
                      <a:extLst>
                        <a:ext uri="{28A0092B-C50C-407E-A947-70E740481C1C}">
                          <a14:useLocalDpi xmlns:a14="http://schemas.microsoft.com/office/drawing/2010/main" val="0"/>
                        </a:ext>
                      </a:extLst>
                    </a:blip>
                    <a:stretch>
                      <a:fillRect/>
                    </a:stretch>
                  </pic:blipFill>
                  <pic:spPr>
                    <a:xfrm>
                      <a:off x="0" y="0"/>
                      <a:ext cx="4132762" cy="1789513"/>
                    </a:xfrm>
                    <a:prstGeom prst="rect">
                      <a:avLst/>
                    </a:prstGeom>
                  </pic:spPr>
                </pic:pic>
              </a:graphicData>
            </a:graphic>
          </wp:inline>
        </w:drawing>
      </w:r>
    </w:p>
    <w:p w14:paraId="5EA91A16" w14:textId="1B010E45" w:rsidR="00B40FF7" w:rsidRPr="000E1A5F" w:rsidRDefault="002D74C5" w:rsidP="002D74C5">
      <w:pPr>
        <w:pStyle w:val="Caption"/>
        <w:jc w:val="center"/>
        <w:rPr>
          <w:lang w:val="en-GB"/>
        </w:rPr>
      </w:pPr>
      <w:bookmarkStart w:id="5020" w:name="_Ref482351836"/>
      <w:r w:rsidRPr="000E1A5F">
        <w:rPr>
          <w:lang w:val="en-GB"/>
          <w:rPrChange w:id="5021" w:author="Dioguardi, Fabio" w:date="2018-10-23T11:24:00Z">
            <w:rPr/>
          </w:rPrChange>
        </w:rPr>
        <w:t xml:space="preserve">Figure </w:t>
      </w:r>
      <w:r w:rsidRPr="000E1A5F">
        <w:rPr>
          <w:lang w:val="en-GB"/>
          <w:rPrChange w:id="5022" w:author="Dioguardi, Fabio" w:date="2018-10-23T11:24:00Z">
            <w:rPr/>
          </w:rPrChange>
        </w:rPr>
        <w:fldChar w:fldCharType="begin"/>
      </w:r>
      <w:r w:rsidRPr="000E1A5F">
        <w:rPr>
          <w:lang w:val="en-GB"/>
          <w:rPrChange w:id="5023" w:author="Dioguardi, Fabio" w:date="2018-10-23T11:24:00Z">
            <w:rPr/>
          </w:rPrChange>
        </w:rPr>
        <w:instrText xml:space="preserve"> SEQ Figure \* ARABIC </w:instrText>
      </w:r>
      <w:r w:rsidRPr="000E1A5F">
        <w:rPr>
          <w:lang w:val="en-GB"/>
          <w:rPrChange w:id="5024" w:author="Dioguardi, Fabio" w:date="2018-10-23T11:24:00Z">
            <w:rPr/>
          </w:rPrChange>
        </w:rPr>
        <w:fldChar w:fldCharType="separate"/>
      </w:r>
      <w:r w:rsidR="00DE7C99" w:rsidRPr="000E1A5F">
        <w:rPr>
          <w:noProof/>
          <w:lang w:val="en-GB"/>
          <w:rPrChange w:id="5025" w:author="Dioguardi, Fabio" w:date="2018-10-23T11:24:00Z">
            <w:rPr>
              <w:noProof/>
            </w:rPr>
          </w:rPrChange>
        </w:rPr>
        <w:t>29</w:t>
      </w:r>
      <w:r w:rsidRPr="000E1A5F">
        <w:rPr>
          <w:lang w:val="en-GB"/>
          <w:rPrChange w:id="5026" w:author="Dioguardi, Fabio" w:date="2018-10-23T11:24:00Z">
            <w:rPr/>
          </w:rPrChange>
        </w:rPr>
        <w:fldChar w:fldCharType="end"/>
      </w:r>
      <w:bookmarkEnd w:id="5020"/>
      <w:r w:rsidRPr="000E1A5F">
        <w:rPr>
          <w:lang w:val="en-GB"/>
          <w:rPrChange w:id="5027" w:author="Dioguardi, Fabio" w:date="2018-10-23T11:24:00Z">
            <w:rPr/>
          </w:rPrChange>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Change w:id="5028" w:author="Dioguardi, Fabio" w:date="2018-10-23T11:24:00Z">
            <w:rPr>
              <w:lang w:val="en-GB"/>
            </w:rPr>
          </w:rPrChange>
        </w:rPr>
        <w:instrText xml:space="preserve"> REF _Ref482351886 \h </w:instrText>
      </w:r>
      <w:r w:rsidR="002D74C5" w:rsidRPr="000E1A5F">
        <w:rPr>
          <w:lang w:val="en-GB"/>
          <w:rPrChange w:id="5029" w:author="Dioguardi, Fabio" w:date="2018-10-23T11:24:00Z">
            <w:rPr>
              <w:lang w:val="en-GB"/>
            </w:rPr>
          </w:rPrChange>
        </w:rPr>
      </w:r>
      <w:r w:rsidR="002D74C5" w:rsidRPr="000E1A5F">
        <w:rPr>
          <w:lang w:val="en-GB"/>
          <w:rPrChange w:id="5030" w:author="Dioguardi, Fabio" w:date="2018-10-23T11:24:00Z">
            <w:rPr>
              <w:lang w:val="en-GB"/>
            </w:rPr>
          </w:rPrChange>
        </w:rPr>
        <w:fldChar w:fldCharType="separate"/>
      </w:r>
      <w:r w:rsidR="00DE7C99" w:rsidRPr="000E1A5F">
        <w:rPr>
          <w:lang w:val="en-GB"/>
          <w:rPrChange w:id="5031" w:author="Dioguardi, Fabio" w:date="2018-10-23T11:24:00Z">
            <w:rPr/>
          </w:rPrChange>
        </w:rPr>
        <w:t xml:space="preserve">Figure </w:t>
      </w:r>
      <w:r w:rsidR="00DE7C99" w:rsidRPr="000E1A5F">
        <w:rPr>
          <w:noProof/>
          <w:lang w:val="en-GB"/>
          <w:rPrChange w:id="5032" w:author="Dioguardi, Fabio" w:date="2018-10-23T11:24:00Z">
            <w:rPr>
              <w:noProof/>
            </w:rPr>
          </w:rPrChange>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Change w:id="5033" w:author="Dioguardi, Fabio" w:date="2018-10-23T11:24:00Z">
            <w:rPr>
              <w:lang w:val="en-GB"/>
            </w:rPr>
          </w:rPrChange>
        </w:rPr>
        <w:instrText xml:space="preserve"> REF _Ref482270982 \h </w:instrText>
      </w:r>
      <w:r w:rsidR="002D74C5" w:rsidRPr="000E1A5F">
        <w:rPr>
          <w:lang w:val="en-GB"/>
          <w:rPrChange w:id="5034" w:author="Dioguardi, Fabio" w:date="2018-10-23T11:24:00Z">
            <w:rPr>
              <w:lang w:val="en-GB"/>
            </w:rPr>
          </w:rPrChange>
        </w:rPr>
      </w:r>
      <w:r w:rsidR="002D74C5" w:rsidRPr="000E1A5F">
        <w:rPr>
          <w:lang w:val="en-GB"/>
          <w:rPrChange w:id="5035" w:author="Dioguardi, Fabio" w:date="2018-10-23T11:24:00Z">
            <w:rPr>
              <w:lang w:val="en-GB"/>
            </w:rPr>
          </w:rPrChange>
        </w:rPr>
        <w:fldChar w:fldCharType="separate"/>
      </w:r>
      <w:r w:rsidR="00DE7C99" w:rsidRPr="000E1A5F">
        <w:rPr>
          <w:lang w:val="en-GB"/>
          <w:rPrChange w:id="5036" w:author="Dioguardi, Fabio" w:date="2018-10-23T11:24:00Z">
            <w:rPr/>
          </w:rPrChange>
        </w:rPr>
        <w:t xml:space="preserve">Figure </w:t>
      </w:r>
      <w:r w:rsidR="00DE7C99" w:rsidRPr="000E1A5F">
        <w:rPr>
          <w:noProof/>
          <w:lang w:val="en-GB"/>
          <w:rPrChange w:id="5037" w:author="Dioguardi, Fabio" w:date="2018-10-23T11:24:00Z">
            <w:rPr>
              <w:noProof/>
            </w:rPr>
          </w:rPrChange>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0E1A5F" w:rsidRDefault="00B40FF7" w:rsidP="002D74C5">
      <w:pPr>
        <w:keepNext/>
        <w:jc w:val="center"/>
        <w:rPr>
          <w:lang w:val="en-GB"/>
          <w:rPrChange w:id="5038" w:author="Dioguardi, Fabio" w:date="2018-10-23T11:24:00Z">
            <w:rPr/>
          </w:rPrChange>
        </w:rPr>
      </w:pPr>
      <w:r w:rsidRPr="000E1A5F">
        <w:rPr>
          <w:noProof/>
          <w:lang w:val="en-GB" w:eastAsia="en-GB"/>
        </w:rPr>
        <w:drawing>
          <wp:inline distT="0" distB="0" distL="0" distR="0" wp14:anchorId="2F39B067" wp14:editId="1B0B58E7">
            <wp:extent cx="2257650" cy="1657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38">
                      <a:extLst>
                        <a:ext uri="{28A0092B-C50C-407E-A947-70E740481C1C}">
                          <a14:useLocalDpi xmlns:a14="http://schemas.microsoft.com/office/drawing/2010/main" val="0"/>
                        </a:ext>
                      </a:extLst>
                    </a:blip>
                    <a:stretch>
                      <a:fillRect/>
                    </a:stretch>
                  </pic:blipFill>
                  <pic:spPr>
                    <a:xfrm>
                      <a:off x="0" y="0"/>
                      <a:ext cx="2257650" cy="1657350"/>
                    </a:xfrm>
                    <a:prstGeom prst="rect">
                      <a:avLst/>
                    </a:prstGeom>
                  </pic:spPr>
                </pic:pic>
              </a:graphicData>
            </a:graphic>
          </wp:inline>
        </w:drawing>
      </w:r>
    </w:p>
    <w:p w14:paraId="589C7ECA" w14:textId="7BDC6CFF" w:rsidR="00B40FF7" w:rsidRPr="000E1A5F" w:rsidRDefault="002D74C5" w:rsidP="002D74C5">
      <w:pPr>
        <w:pStyle w:val="Caption"/>
        <w:jc w:val="center"/>
        <w:rPr>
          <w:rFonts w:asciiTheme="minorHAnsi" w:hAnsiTheme="minorHAnsi"/>
          <w:lang w:val="en-GB"/>
        </w:rPr>
      </w:pPr>
      <w:bookmarkStart w:id="5039" w:name="_Ref482351886"/>
      <w:r w:rsidRPr="000E1A5F">
        <w:rPr>
          <w:lang w:val="en-GB"/>
          <w:rPrChange w:id="5040" w:author="Dioguardi, Fabio" w:date="2018-10-23T11:24:00Z">
            <w:rPr/>
          </w:rPrChange>
        </w:rPr>
        <w:t xml:space="preserve">Figure </w:t>
      </w:r>
      <w:r w:rsidRPr="000E1A5F">
        <w:rPr>
          <w:lang w:val="en-GB"/>
          <w:rPrChange w:id="5041" w:author="Dioguardi, Fabio" w:date="2018-10-23T11:24:00Z">
            <w:rPr/>
          </w:rPrChange>
        </w:rPr>
        <w:fldChar w:fldCharType="begin"/>
      </w:r>
      <w:r w:rsidRPr="000E1A5F">
        <w:rPr>
          <w:lang w:val="en-GB"/>
          <w:rPrChange w:id="5042" w:author="Dioguardi, Fabio" w:date="2018-10-23T11:24:00Z">
            <w:rPr/>
          </w:rPrChange>
        </w:rPr>
        <w:instrText xml:space="preserve"> SEQ Figure \* ARABIC </w:instrText>
      </w:r>
      <w:r w:rsidRPr="000E1A5F">
        <w:rPr>
          <w:lang w:val="en-GB"/>
          <w:rPrChange w:id="5043" w:author="Dioguardi, Fabio" w:date="2018-10-23T11:24:00Z">
            <w:rPr/>
          </w:rPrChange>
        </w:rPr>
        <w:fldChar w:fldCharType="separate"/>
      </w:r>
      <w:r w:rsidR="00DE7C99" w:rsidRPr="000E1A5F">
        <w:rPr>
          <w:noProof/>
          <w:lang w:val="en-GB"/>
          <w:rPrChange w:id="5044" w:author="Dioguardi, Fabio" w:date="2018-10-23T11:24:00Z">
            <w:rPr>
              <w:noProof/>
            </w:rPr>
          </w:rPrChange>
        </w:rPr>
        <w:t>30</w:t>
      </w:r>
      <w:r w:rsidRPr="000E1A5F">
        <w:rPr>
          <w:lang w:val="en-GB"/>
          <w:rPrChange w:id="5045" w:author="Dioguardi, Fabio" w:date="2018-10-23T11:24:00Z">
            <w:rPr/>
          </w:rPrChange>
        </w:rPr>
        <w:fldChar w:fldCharType="end"/>
      </w:r>
      <w:bookmarkEnd w:id="5039"/>
      <w:r w:rsidRPr="000E1A5F">
        <w:rPr>
          <w:lang w:val="en-GB"/>
          <w:rPrChange w:id="5046" w:author="Dioguardi, Fabio" w:date="2018-10-23T11:24:00Z">
            <w:rPr/>
          </w:rPrChange>
        </w:rPr>
        <w:t>: FMER settings menu</w:t>
      </w:r>
    </w:p>
    <w:p w14:paraId="7881D7D5" w14:textId="65F0BBA0" w:rsidR="006A363A" w:rsidRPr="000E1A5F" w:rsidRDefault="00B40FF7" w:rsidP="00B40FF7">
      <w:pPr>
        <w:rPr>
          <w:kern w:val="32"/>
          <w:szCs w:val="22"/>
          <w:lang w:val="en-GB"/>
          <w:rPrChange w:id="5047" w:author="Dioguardi, Fabio" w:date="2018-10-23T11:24:00Z">
            <w:rPr>
              <w:kern w:val="32"/>
              <w:szCs w:val="22"/>
              <w:lang w:val="en-GB"/>
            </w:rPr>
          </w:rPrChange>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Change w:id="5048" w:author="Dioguardi, Fabio" w:date="2018-10-23T11:24:00Z">
            <w:rPr>
              <w:kern w:val="32"/>
              <w:szCs w:val="22"/>
              <w:lang w:val="en-GB"/>
            </w:rPr>
          </w:rPrChange>
        </w:rPr>
        <w:t>these estimates</w:t>
      </w:r>
      <w:r w:rsidRPr="000E1A5F">
        <w:rPr>
          <w:kern w:val="32"/>
          <w:szCs w:val="22"/>
          <w:lang w:val="en-GB"/>
          <w:rPrChange w:id="5049" w:author="Dioguardi, Fabio" w:date="2018-10-23T11:24:00Z">
            <w:rPr>
              <w:kern w:val="32"/>
              <w:szCs w:val="22"/>
              <w:lang w:val="en-GB"/>
            </w:rPr>
          </w:rPrChange>
        </w:rPr>
        <w:t xml:space="preserve"> should be included</w:t>
      </w:r>
      <w:r w:rsidR="006527C8" w:rsidRPr="000E1A5F">
        <w:rPr>
          <w:kern w:val="32"/>
          <w:szCs w:val="22"/>
          <w:lang w:val="en-GB"/>
          <w:rPrChange w:id="5050" w:author="Dioguardi, Fabio" w:date="2018-10-23T11:24:00Z">
            <w:rPr>
              <w:kern w:val="32"/>
              <w:szCs w:val="22"/>
              <w:lang w:val="en-GB"/>
            </w:rPr>
          </w:rPrChange>
        </w:rPr>
        <w:t xml:space="preserve"> in the calculation of the FMER</w:t>
      </w:r>
      <w:r w:rsidRPr="000E1A5F">
        <w:rPr>
          <w:kern w:val="32"/>
          <w:szCs w:val="22"/>
          <w:lang w:val="en-GB"/>
          <w:rPrChange w:id="5051" w:author="Dioguardi, Fabio" w:date="2018-10-23T11:24:00Z">
            <w:rPr>
              <w:kern w:val="32"/>
              <w:szCs w:val="22"/>
              <w:lang w:val="en-GB"/>
            </w:rPr>
          </w:rPrChange>
        </w:rPr>
        <w:t>.</w:t>
      </w:r>
      <w:r w:rsidR="006A363A" w:rsidRPr="000E1A5F">
        <w:rPr>
          <w:kern w:val="32"/>
          <w:szCs w:val="22"/>
          <w:lang w:val="en-GB"/>
          <w:rPrChange w:id="5052" w:author="Dioguardi, Fabio" w:date="2018-10-23T11:24:00Z">
            <w:rPr>
              <w:kern w:val="32"/>
              <w:szCs w:val="22"/>
              <w:lang w:val="en-GB"/>
            </w:rPr>
          </w:rPrChange>
        </w:rPr>
        <w:t xml:space="preserve"> (Note that inserting a weight factor</w:t>
      </w:r>
      <w:r w:rsidR="006527C8" w:rsidRPr="000E1A5F">
        <w:rPr>
          <w:kern w:val="32"/>
          <w:szCs w:val="22"/>
          <w:lang w:val="en-GB"/>
          <w:rPrChange w:id="5053" w:author="Dioguardi, Fabio" w:date="2018-10-23T11:24:00Z">
            <w:rPr>
              <w:kern w:val="32"/>
              <w:szCs w:val="22"/>
              <w:lang w:val="en-GB"/>
            </w:rPr>
          </w:rPrChange>
        </w:rPr>
        <w:t xml:space="preserve"> value</w:t>
      </w:r>
      <w:r w:rsidR="006A363A" w:rsidRPr="000E1A5F">
        <w:rPr>
          <w:kern w:val="32"/>
          <w:szCs w:val="22"/>
          <w:lang w:val="en-GB"/>
          <w:rPrChange w:id="5054" w:author="Dioguardi, Fabio" w:date="2018-10-23T11:24:00Z">
            <w:rPr>
              <w:kern w:val="32"/>
              <w:szCs w:val="22"/>
              <w:lang w:val="en-GB"/>
            </w:rPr>
          </w:rPrChange>
        </w:rPr>
        <w:t xml:space="preserve"> of </w:t>
      </w:r>
      <w:r w:rsidR="006527C8" w:rsidRPr="000E1A5F">
        <w:rPr>
          <w:kern w:val="32"/>
          <w:szCs w:val="22"/>
          <w:lang w:val="en-GB"/>
          <w:rPrChange w:id="5055" w:author="Dioguardi, Fabio" w:date="2018-10-23T11:24:00Z">
            <w:rPr>
              <w:kern w:val="32"/>
              <w:szCs w:val="22"/>
              <w:lang w:val="en-GB"/>
            </w:rPr>
          </w:rPrChange>
        </w:rPr>
        <w:t>zero</w:t>
      </w:r>
      <w:r w:rsidR="006A363A" w:rsidRPr="000E1A5F">
        <w:rPr>
          <w:kern w:val="32"/>
          <w:szCs w:val="22"/>
          <w:lang w:val="en-GB"/>
          <w:rPrChange w:id="5056" w:author="Dioguardi, Fabio" w:date="2018-10-23T11:24:00Z">
            <w:rPr>
              <w:kern w:val="32"/>
              <w:szCs w:val="22"/>
              <w:lang w:val="en-GB"/>
            </w:rPr>
          </w:rPrChange>
        </w:rPr>
        <w:t xml:space="preserve"> has the same effect as unchecking the checkbox under the entry.)</w:t>
      </w:r>
      <w:r w:rsidRPr="000E1A5F">
        <w:rPr>
          <w:kern w:val="32"/>
          <w:szCs w:val="22"/>
          <w:lang w:val="en-GB"/>
          <w:rPrChange w:id="5057" w:author="Dioguardi, Fabio" w:date="2018-10-23T11:24:00Z">
            <w:rPr>
              <w:kern w:val="32"/>
              <w:szCs w:val="22"/>
              <w:lang w:val="en-GB"/>
            </w:rPr>
          </w:rPrChange>
        </w:rPr>
        <w:t xml:space="preserve"> </w:t>
      </w:r>
    </w:p>
    <w:p w14:paraId="112DF8CA" w14:textId="57B0C9B2" w:rsidR="006A363A" w:rsidRPr="000E1A5F" w:rsidRDefault="006A363A" w:rsidP="00B40FF7">
      <w:pPr>
        <w:rPr>
          <w:kern w:val="32"/>
          <w:szCs w:val="22"/>
          <w:lang w:val="en-GB"/>
        </w:rPr>
      </w:pPr>
      <w:r w:rsidRPr="000E1A5F">
        <w:rPr>
          <w:kern w:val="32"/>
          <w:szCs w:val="22"/>
          <w:lang w:val="en-GB"/>
          <w:rPrChange w:id="5058" w:author="Dioguardi, Fabio" w:date="2018-10-23T11:24:00Z">
            <w:rPr>
              <w:kern w:val="32"/>
              <w:szCs w:val="22"/>
              <w:lang w:val="en-GB"/>
            </w:rPr>
          </w:rPrChange>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Change w:id="5059" w:author="Dioguardi, Fabio" w:date="2018-10-23T11:24:00Z">
            <w:rPr>
              <w:kern w:val="32"/>
              <w:szCs w:val="22"/>
              <w:lang w:val="en-GB"/>
            </w:rPr>
          </w:rPrChange>
        </w:rPr>
        <w:t xml:space="preserve">section </w:t>
      </w:r>
      <w:r w:rsidR="009679A1" w:rsidRPr="000E1A5F">
        <w:rPr>
          <w:kern w:val="32"/>
          <w:szCs w:val="22"/>
          <w:lang w:val="en-GB"/>
        </w:rPr>
        <w:fldChar w:fldCharType="begin"/>
      </w:r>
      <w:r w:rsidR="009679A1" w:rsidRPr="000E1A5F">
        <w:rPr>
          <w:kern w:val="32"/>
          <w:szCs w:val="22"/>
          <w:lang w:val="en-GB"/>
          <w:rPrChange w:id="5060" w:author="Dioguardi, Fabio" w:date="2018-10-23T11:24:00Z">
            <w:rPr>
              <w:kern w:val="32"/>
              <w:szCs w:val="22"/>
              <w:lang w:val="en-GB"/>
            </w:rPr>
          </w:rPrChange>
        </w:rPr>
        <w:instrText xml:space="preserve"> REF _Ref483234130 \r \h </w:instrText>
      </w:r>
      <w:r w:rsidR="009679A1" w:rsidRPr="000E1A5F">
        <w:rPr>
          <w:kern w:val="32"/>
          <w:szCs w:val="22"/>
          <w:lang w:val="en-GB"/>
          <w:rPrChange w:id="5061" w:author="Dioguardi, Fabio" w:date="2018-10-23T11:24:00Z">
            <w:rPr>
              <w:kern w:val="32"/>
              <w:szCs w:val="22"/>
              <w:lang w:val="en-GB"/>
            </w:rPr>
          </w:rPrChange>
        </w:rPr>
      </w:r>
      <w:r w:rsidR="009679A1" w:rsidRPr="000E1A5F">
        <w:rPr>
          <w:kern w:val="32"/>
          <w:szCs w:val="22"/>
          <w:lang w:val="en-GB"/>
          <w:rPrChange w:id="5062" w:author="Dioguardi, Fabio" w:date="2018-10-23T11:24:00Z">
            <w:rPr>
              <w:kern w:val="32"/>
              <w:szCs w:val="22"/>
              <w:lang w:val="en-GB"/>
            </w:rPr>
          </w:rPrChange>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0E1A5F" w:rsidRDefault="006A363A" w:rsidP="006A363A">
      <w:pPr>
        <w:rPr>
          <w:lang w:val="en-GB"/>
          <w:rPrChange w:id="5063" w:author="Dioguardi, Fabio" w:date="2018-10-23T11:24:00Z">
            <w:rPr/>
          </w:rPrChange>
        </w:rPr>
      </w:pPr>
      <w:r w:rsidRPr="000E1A5F">
        <w:rPr>
          <w:lang w:val="en-GB"/>
          <w:rPrChange w:id="5064" w:author="Dioguardi, Fabio" w:date="2018-10-23T11:24:00Z">
            <w:rPr/>
          </w:rPrChange>
        </w:rPr>
        <w:t>The settings are saved by clicking on the “Confirm” button. FIX then returns</w:t>
      </w:r>
      <w:r w:rsidR="006527C8" w:rsidRPr="000E1A5F">
        <w:rPr>
          <w:lang w:val="en-GB"/>
          <w:rPrChange w:id="5065" w:author="Dioguardi, Fabio" w:date="2018-10-23T11:24:00Z">
            <w:rPr/>
          </w:rPrChange>
        </w:rPr>
        <w:t xml:space="preserve"> the message</w:t>
      </w:r>
    </w:p>
    <w:p w14:paraId="5DFEC074" w14:textId="77777777" w:rsidR="006A363A" w:rsidRPr="000E1A5F" w:rsidRDefault="006A363A" w:rsidP="006A363A">
      <w:pPr>
        <w:ind w:left="2880"/>
        <w:rPr>
          <w:lang w:val="en-GB"/>
          <w:rPrChange w:id="5066" w:author="Dioguardi, Fabio" w:date="2018-10-23T11:24:00Z">
            <w:rPr/>
          </w:rPrChange>
        </w:rPr>
      </w:pPr>
      <w:r w:rsidRPr="000E1A5F">
        <w:rPr>
          <w:rFonts w:ascii="Courier New" w:hAnsi="Courier New" w:cs="Courier New"/>
          <w:color w:val="006600"/>
          <w:lang w:val="en-GB"/>
          <w:rPrChange w:id="5067"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5068"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5069" w:author="Dioguardi, Fabio" w:date="2018-10-23T11:24:00Z">
            <w:rPr>
              <w:rFonts w:ascii="Courier New" w:hAnsi="Courier New" w:cs="Courier New"/>
              <w:color w:val="006600"/>
            </w:rPr>
          </w:rPrChange>
        </w:rPr>
        <w:t xml:space="preserve"> updated! ***</w:t>
      </w:r>
    </w:p>
    <w:p w14:paraId="112A04F9" w14:textId="612148F1" w:rsidR="006A363A" w:rsidRPr="000E1A5F" w:rsidRDefault="006A363A" w:rsidP="006A363A">
      <w:pPr>
        <w:rPr>
          <w:lang w:val="en-GB"/>
          <w:rPrChange w:id="5070" w:author="Dioguardi, Fabio" w:date="2018-10-23T11:24:00Z">
            <w:rPr/>
          </w:rPrChange>
        </w:rPr>
      </w:pPr>
      <w:r w:rsidRPr="000E1A5F">
        <w:rPr>
          <w:lang w:val="en-GB"/>
          <w:rPrChange w:id="5071" w:author="Dioguardi, Fabio" w:date="2018-10-23T11:24:00Z">
            <w:rPr/>
          </w:rPrChange>
        </w:rPr>
        <w:t xml:space="preserve">If the window is closed without having clicked the </w:t>
      </w:r>
      <w:r w:rsidR="00DB4184" w:rsidRPr="000E1A5F">
        <w:rPr>
          <w:lang w:val="en-GB"/>
          <w:rPrChange w:id="5072" w:author="Dioguardi, Fabio" w:date="2018-10-23T11:24:00Z">
            <w:rPr/>
          </w:rPrChange>
        </w:rPr>
        <w:t xml:space="preserve">“Confirm” </w:t>
      </w:r>
      <w:r w:rsidRPr="000E1A5F">
        <w:rPr>
          <w:lang w:val="en-GB"/>
          <w:rPrChange w:id="5073" w:author="Dioguardi, Fabio" w:date="2018-10-23T11:24:00Z">
            <w:rPr/>
          </w:rPrChange>
        </w:rPr>
        <w:t>button any change in the entries will be discarded.</w:t>
      </w:r>
    </w:p>
    <w:p w14:paraId="71F57037" w14:textId="77777777" w:rsidR="006A363A" w:rsidRPr="000E1A5F" w:rsidRDefault="006A363A" w:rsidP="006A363A">
      <w:pPr>
        <w:rPr>
          <w:lang w:val="en-GB"/>
          <w:rPrChange w:id="5074" w:author="Dioguardi, Fabio" w:date="2018-10-23T11:24:00Z">
            <w:rPr/>
          </w:rPrChange>
        </w:rPr>
      </w:pPr>
    </w:p>
    <w:p w14:paraId="671A56D3" w14:textId="1E9C6C5A" w:rsidR="006A363A" w:rsidRPr="000E1A5F" w:rsidRDefault="006A363A" w:rsidP="006A363A">
      <w:pPr>
        <w:pBdr>
          <w:top w:val="single" w:sz="4" w:space="1" w:color="auto"/>
          <w:left w:val="single" w:sz="4" w:space="4" w:color="auto"/>
          <w:bottom w:val="single" w:sz="4" w:space="1" w:color="auto"/>
          <w:right w:val="single" w:sz="4" w:space="4" w:color="auto"/>
        </w:pBdr>
        <w:rPr>
          <w:lang w:val="en-GB"/>
          <w:rPrChange w:id="5075" w:author="Dioguardi, Fabio" w:date="2018-10-23T11:24:00Z">
            <w:rPr/>
          </w:rPrChange>
        </w:rPr>
      </w:pPr>
      <w:r w:rsidRPr="000E1A5F">
        <w:rPr>
          <w:b/>
          <w:lang w:val="en-GB"/>
          <w:rPrChange w:id="5076" w:author="Dioguardi, Fabio" w:date="2018-10-23T11:24:00Z">
            <w:rPr>
              <w:b/>
            </w:rPr>
          </w:rPrChange>
        </w:rPr>
        <w:t>Important Note</w:t>
      </w:r>
      <w:r w:rsidRPr="000E1A5F">
        <w:rPr>
          <w:lang w:val="en-GB"/>
          <w:rPrChange w:id="5077" w:author="Dioguardi, Fabio" w:date="2018-10-23T11:24:00Z">
            <w:rPr/>
          </w:rPrChange>
        </w:rPr>
        <w:t xml:space="preserve">: Weight factors are only stored if the “Confirm” button has been clicked! </w:t>
      </w:r>
    </w:p>
    <w:p w14:paraId="6BA27919" w14:textId="77777777" w:rsidR="006A363A" w:rsidRPr="000E1A5F" w:rsidRDefault="006A363A" w:rsidP="006A363A">
      <w:pPr>
        <w:rPr>
          <w:lang w:val="en-GB"/>
          <w:rPrChange w:id="5078" w:author="Dioguardi, Fabio" w:date="2018-10-23T11:24:00Z">
            <w:rPr/>
          </w:rPrChange>
        </w:rPr>
      </w:pPr>
    </w:p>
    <w:p w14:paraId="119BB326"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5079"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5080" w:author="Dioguardi, Fabio" w:date="2018-10-23T11:24:00Z">
            <w:rPr/>
          </w:rPrChange>
        </w:rPr>
        <w:br w:type="page"/>
      </w:r>
    </w:p>
    <w:p w14:paraId="530CA9B8" w14:textId="1143A274" w:rsidR="006A363A" w:rsidRPr="000E1A5F" w:rsidRDefault="006A363A" w:rsidP="004E20AA">
      <w:pPr>
        <w:pStyle w:val="Heading2"/>
        <w:rPr>
          <w:lang w:val="en-GB"/>
          <w:rPrChange w:id="5081" w:author="Dioguardi, Fabio" w:date="2018-10-23T11:24:00Z">
            <w:rPr/>
          </w:rPrChange>
        </w:rPr>
      </w:pPr>
      <w:bookmarkStart w:id="5082" w:name="_Ref482351779"/>
      <w:bookmarkStart w:id="5083" w:name="_Ref482618575"/>
      <w:r w:rsidRPr="000E1A5F">
        <w:rPr>
          <w:lang w:val="en-GB"/>
          <w:rPrChange w:id="5084" w:author="Dioguardi, Fabio" w:date="2018-10-23T11:24:00Z">
            <w:rPr/>
          </w:rPrChange>
        </w:rPr>
        <w:lastRenderedPageBreak/>
        <w:t xml:space="preserve"> </w:t>
      </w:r>
      <w:bookmarkStart w:id="5085" w:name="_Ref483234104"/>
      <w:bookmarkStart w:id="5086" w:name="_Ref483234130"/>
      <w:bookmarkStart w:id="5087" w:name="_Ref483234944"/>
      <w:bookmarkStart w:id="5088" w:name="_Toc528058506"/>
      <w:r w:rsidRPr="000E1A5F">
        <w:rPr>
          <w:lang w:val="en-GB"/>
          <w:rPrChange w:id="5089" w:author="Dioguardi, Fabio" w:date="2018-10-23T11:24:00Z">
            <w:rPr/>
          </w:rPrChange>
        </w:rPr>
        <w:t>“Add MER Estimate”</w:t>
      </w:r>
      <w:bookmarkEnd w:id="5082"/>
      <w:bookmarkEnd w:id="5083"/>
      <w:bookmarkEnd w:id="5085"/>
      <w:bookmarkEnd w:id="5086"/>
      <w:bookmarkEnd w:id="5087"/>
      <w:bookmarkEnd w:id="5088"/>
    </w:p>
    <w:p w14:paraId="27D7D894" w14:textId="77777777" w:rsidR="006A363A" w:rsidRPr="000E1A5F" w:rsidRDefault="006A363A" w:rsidP="006A363A">
      <w:pPr>
        <w:rPr>
          <w:lang w:val="en-GB"/>
          <w:rPrChange w:id="5090" w:author="Dioguardi, Fabio" w:date="2018-10-23T11:24:00Z">
            <w:rPr/>
          </w:rPrChange>
        </w:rPr>
      </w:pPr>
    </w:p>
    <w:p w14:paraId="1562ECA6" w14:textId="46CDBA41" w:rsidR="006A363A" w:rsidRPr="000E1A5F" w:rsidRDefault="006A363A" w:rsidP="00B40FF7">
      <w:pPr>
        <w:rPr>
          <w:kern w:val="32"/>
          <w:szCs w:val="22"/>
          <w:lang w:val="en-GB"/>
          <w:rPrChange w:id="5091" w:author="Dioguardi, Fabio" w:date="2018-10-23T11:24:00Z">
            <w:rPr>
              <w:kern w:val="32"/>
              <w:szCs w:val="22"/>
            </w:rPr>
          </w:rPrChange>
        </w:rPr>
      </w:pPr>
      <w:r w:rsidRPr="000E1A5F">
        <w:rPr>
          <w:kern w:val="32"/>
          <w:szCs w:val="22"/>
          <w:lang w:val="en-GB"/>
          <w:rPrChange w:id="5092" w:author="Dioguardi, Fabio" w:date="2018-10-23T11:24:00Z">
            <w:rPr>
              <w:kern w:val="32"/>
              <w:szCs w:val="22"/>
            </w:rPr>
          </w:rPrChange>
        </w:rPr>
        <w:t>To manually add MER estimates, one has to click on the “Add MER Estimate” button, located at the lower left of the Operation Control Board</w:t>
      </w:r>
      <w:r w:rsidR="006527C8" w:rsidRPr="000E1A5F">
        <w:rPr>
          <w:kern w:val="32"/>
          <w:szCs w:val="22"/>
          <w:lang w:val="en-GB"/>
          <w:rPrChange w:id="5093" w:author="Dioguardi, Fabio" w:date="2018-10-23T11:24:00Z">
            <w:rPr>
              <w:kern w:val="32"/>
              <w:szCs w:val="22"/>
            </w:rPr>
          </w:rPrChange>
        </w:rPr>
        <w:t xml:space="preserve"> (</w:t>
      </w:r>
      <w:r w:rsidR="002D74C5" w:rsidRPr="000E1A5F">
        <w:rPr>
          <w:lang w:val="en-GB"/>
        </w:rPr>
        <w:fldChar w:fldCharType="begin"/>
      </w:r>
      <w:r w:rsidR="002D74C5" w:rsidRPr="000E1A5F">
        <w:rPr>
          <w:lang w:val="en-GB"/>
          <w:rPrChange w:id="5094" w:author="Dioguardi, Fabio" w:date="2018-10-23T11:24:00Z">
            <w:rPr>
              <w:lang w:val="en-GB"/>
            </w:rPr>
          </w:rPrChange>
        </w:rPr>
        <w:instrText xml:space="preserve"> REF _Ref482270982 \h </w:instrText>
      </w:r>
      <w:r w:rsidR="002D74C5" w:rsidRPr="000E1A5F">
        <w:rPr>
          <w:lang w:val="en-GB"/>
          <w:rPrChange w:id="5095" w:author="Dioguardi, Fabio" w:date="2018-10-23T11:24:00Z">
            <w:rPr>
              <w:lang w:val="en-GB"/>
            </w:rPr>
          </w:rPrChange>
        </w:rPr>
      </w:r>
      <w:r w:rsidR="002D74C5" w:rsidRPr="000E1A5F">
        <w:rPr>
          <w:lang w:val="en-GB"/>
          <w:rPrChange w:id="5096" w:author="Dioguardi, Fabio" w:date="2018-10-23T11:24:00Z">
            <w:rPr>
              <w:lang w:val="en-GB"/>
            </w:rPr>
          </w:rPrChange>
        </w:rPr>
        <w:fldChar w:fldCharType="separate"/>
      </w:r>
      <w:r w:rsidR="00DE7C99" w:rsidRPr="000E1A5F">
        <w:rPr>
          <w:lang w:val="en-GB"/>
          <w:rPrChange w:id="5097" w:author="Dioguardi, Fabio" w:date="2018-10-23T11:24:00Z">
            <w:rPr/>
          </w:rPrChange>
        </w:rPr>
        <w:t xml:space="preserve">Figure </w:t>
      </w:r>
      <w:r w:rsidR="00DE7C99" w:rsidRPr="000E1A5F">
        <w:rPr>
          <w:noProof/>
          <w:lang w:val="en-GB"/>
          <w:rPrChange w:id="5098" w:author="Dioguardi, Fabio" w:date="2018-10-23T11:24:00Z">
            <w:rPr>
              <w:noProof/>
            </w:rPr>
          </w:rPrChange>
        </w:rPr>
        <w:t>14</w:t>
      </w:r>
      <w:r w:rsidR="002D74C5" w:rsidRPr="000E1A5F">
        <w:rPr>
          <w:lang w:val="en-GB"/>
        </w:rPr>
        <w:fldChar w:fldCharType="end"/>
      </w:r>
      <w:r w:rsidR="006527C8" w:rsidRPr="000E1A5F">
        <w:rPr>
          <w:kern w:val="32"/>
          <w:szCs w:val="22"/>
          <w:lang w:val="en-GB"/>
          <w:rPrChange w:id="5099" w:author="Dioguardi, Fabio" w:date="2018-10-23T11:24:00Z">
            <w:rPr>
              <w:kern w:val="32"/>
              <w:szCs w:val="22"/>
            </w:rPr>
          </w:rPrChange>
        </w:rPr>
        <w:t>)</w:t>
      </w:r>
      <w:r w:rsidRPr="000E1A5F">
        <w:rPr>
          <w:kern w:val="32"/>
          <w:szCs w:val="22"/>
          <w:lang w:val="en-GB"/>
          <w:rPrChange w:id="5100" w:author="Dioguardi, Fabio" w:date="2018-10-23T11:24:00Z">
            <w:rPr>
              <w:kern w:val="32"/>
              <w:szCs w:val="22"/>
            </w:rPr>
          </w:rPrChange>
        </w:rPr>
        <w:t xml:space="preserve">. A menu is then opened which is </w:t>
      </w:r>
      <w:r w:rsidR="00A26D67" w:rsidRPr="000E1A5F">
        <w:rPr>
          <w:kern w:val="32"/>
          <w:szCs w:val="22"/>
          <w:lang w:val="en-GB"/>
          <w:rPrChange w:id="5101" w:author="Dioguardi, Fabio" w:date="2018-10-23T11:24:00Z">
            <w:rPr>
              <w:kern w:val="32"/>
              <w:szCs w:val="22"/>
            </w:rPr>
          </w:rPrChange>
        </w:rPr>
        <w:t>presented</w:t>
      </w:r>
      <w:r w:rsidRPr="000E1A5F">
        <w:rPr>
          <w:kern w:val="32"/>
          <w:szCs w:val="22"/>
          <w:lang w:val="en-GB"/>
          <w:rPrChange w:id="5102" w:author="Dioguardi, Fabio" w:date="2018-10-23T11:24:00Z">
            <w:rPr>
              <w:kern w:val="32"/>
              <w:szCs w:val="22"/>
            </w:rPr>
          </w:rPrChange>
        </w:rPr>
        <w:t xml:space="preserve"> in </w:t>
      </w:r>
      <w:r w:rsidR="00560DAE" w:rsidRPr="000E1A5F">
        <w:rPr>
          <w:kern w:val="32"/>
          <w:szCs w:val="22"/>
          <w:lang w:val="en-GB"/>
          <w:rPrChange w:id="5103" w:author="Dioguardi, Fabio" w:date="2018-10-23T11:24:00Z">
            <w:rPr>
              <w:kern w:val="32"/>
              <w:szCs w:val="22"/>
            </w:rPr>
          </w:rPrChange>
        </w:rPr>
        <w:fldChar w:fldCharType="begin"/>
      </w:r>
      <w:r w:rsidR="00560DAE" w:rsidRPr="000E1A5F">
        <w:rPr>
          <w:kern w:val="32"/>
          <w:szCs w:val="22"/>
          <w:lang w:val="en-GB"/>
          <w:rPrChange w:id="5104" w:author="Dioguardi, Fabio" w:date="2018-10-23T11:24:00Z">
            <w:rPr>
              <w:kern w:val="32"/>
              <w:szCs w:val="22"/>
            </w:rPr>
          </w:rPrChange>
        </w:rPr>
        <w:instrText xml:space="preserve"> REF _Ref482351970 \h </w:instrText>
      </w:r>
      <w:r w:rsidR="00560DAE" w:rsidRPr="000E1A5F">
        <w:rPr>
          <w:kern w:val="32"/>
          <w:szCs w:val="22"/>
          <w:lang w:val="en-GB"/>
          <w:rPrChange w:id="5105" w:author="Dioguardi, Fabio" w:date="2018-10-23T11:24:00Z">
            <w:rPr>
              <w:kern w:val="32"/>
              <w:szCs w:val="22"/>
            </w:rPr>
          </w:rPrChange>
        </w:rPr>
      </w:r>
      <w:r w:rsidR="00560DAE" w:rsidRPr="000E1A5F">
        <w:rPr>
          <w:kern w:val="32"/>
          <w:szCs w:val="22"/>
          <w:lang w:val="en-GB"/>
          <w:rPrChange w:id="5106" w:author="Dioguardi, Fabio" w:date="2018-10-23T11:24:00Z">
            <w:rPr>
              <w:kern w:val="32"/>
              <w:szCs w:val="22"/>
            </w:rPr>
          </w:rPrChange>
        </w:rPr>
        <w:fldChar w:fldCharType="separate"/>
      </w:r>
      <w:r w:rsidR="00DE7C99" w:rsidRPr="000E1A5F">
        <w:rPr>
          <w:lang w:val="en-GB"/>
          <w:rPrChange w:id="5107" w:author="Dioguardi, Fabio" w:date="2018-10-23T11:24:00Z">
            <w:rPr/>
          </w:rPrChange>
        </w:rPr>
        <w:t xml:space="preserve">Figure </w:t>
      </w:r>
      <w:r w:rsidR="00DE7C99" w:rsidRPr="000E1A5F">
        <w:rPr>
          <w:noProof/>
          <w:lang w:val="en-GB"/>
          <w:rPrChange w:id="5108" w:author="Dioguardi, Fabio" w:date="2018-10-23T11:24:00Z">
            <w:rPr>
              <w:noProof/>
            </w:rPr>
          </w:rPrChange>
        </w:rPr>
        <w:t>31</w:t>
      </w:r>
      <w:r w:rsidR="00560DAE" w:rsidRPr="000E1A5F">
        <w:rPr>
          <w:kern w:val="32"/>
          <w:szCs w:val="22"/>
          <w:lang w:val="en-GB"/>
          <w:rPrChange w:id="5109" w:author="Dioguardi, Fabio" w:date="2018-10-23T11:24:00Z">
            <w:rPr>
              <w:kern w:val="32"/>
              <w:szCs w:val="22"/>
            </w:rPr>
          </w:rPrChange>
        </w:rPr>
        <w:fldChar w:fldCharType="end"/>
      </w:r>
      <w:r w:rsidRPr="000E1A5F">
        <w:rPr>
          <w:kern w:val="32"/>
          <w:szCs w:val="22"/>
          <w:lang w:val="en-GB"/>
          <w:rPrChange w:id="5110" w:author="Dioguardi, Fabio" w:date="2018-10-23T11:24:00Z">
            <w:rPr>
              <w:kern w:val="32"/>
              <w:szCs w:val="22"/>
            </w:rPr>
          </w:rPrChange>
        </w:rPr>
        <w:t>.</w:t>
      </w:r>
    </w:p>
    <w:p w14:paraId="76D48BEC" w14:textId="77777777" w:rsidR="006A363A" w:rsidRPr="000E1A5F" w:rsidRDefault="006A363A" w:rsidP="00B40FF7">
      <w:pPr>
        <w:rPr>
          <w:kern w:val="32"/>
          <w:szCs w:val="22"/>
          <w:lang w:val="en-GB"/>
          <w:rPrChange w:id="5111" w:author="Dioguardi, Fabio" w:date="2018-10-23T11:24:00Z">
            <w:rPr>
              <w:kern w:val="32"/>
              <w:szCs w:val="22"/>
            </w:rPr>
          </w:rPrChange>
        </w:rPr>
      </w:pPr>
    </w:p>
    <w:p w14:paraId="1162DFA0" w14:textId="77777777" w:rsidR="00560DAE" w:rsidRPr="000E1A5F" w:rsidRDefault="006A363A" w:rsidP="00560DAE">
      <w:pPr>
        <w:keepNext/>
        <w:jc w:val="center"/>
        <w:rPr>
          <w:lang w:val="en-GB"/>
          <w:rPrChange w:id="5112" w:author="Dioguardi, Fabio" w:date="2018-10-23T11:24:00Z">
            <w:rPr/>
          </w:rPrChange>
        </w:rPr>
      </w:pPr>
      <w:r w:rsidRPr="000E1A5F">
        <w:rPr>
          <w:noProof/>
          <w:kern w:val="32"/>
          <w:szCs w:val="22"/>
          <w:lang w:val="en-GB" w:eastAsia="en-GB"/>
        </w:rPr>
        <w:drawing>
          <wp:inline distT="0" distB="0" distL="0" distR="0" wp14:anchorId="33D50109" wp14:editId="6C17D411">
            <wp:extent cx="2856048" cy="1719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39">
                      <a:extLst>
                        <a:ext uri="{28A0092B-C50C-407E-A947-70E740481C1C}">
                          <a14:useLocalDpi xmlns:a14="http://schemas.microsoft.com/office/drawing/2010/main" val="0"/>
                        </a:ext>
                      </a:extLst>
                    </a:blip>
                    <a:stretch>
                      <a:fillRect/>
                    </a:stretch>
                  </pic:blipFill>
                  <pic:spPr>
                    <a:xfrm>
                      <a:off x="0" y="0"/>
                      <a:ext cx="2856048" cy="1719975"/>
                    </a:xfrm>
                    <a:prstGeom prst="rect">
                      <a:avLst/>
                    </a:prstGeom>
                  </pic:spPr>
                </pic:pic>
              </a:graphicData>
            </a:graphic>
          </wp:inline>
        </w:drawing>
      </w:r>
    </w:p>
    <w:p w14:paraId="2AAACF34" w14:textId="009E10F2" w:rsidR="00831C31" w:rsidRPr="000E1A5F" w:rsidRDefault="00560DAE" w:rsidP="00560DAE">
      <w:pPr>
        <w:pStyle w:val="Caption"/>
        <w:jc w:val="center"/>
        <w:rPr>
          <w:kern w:val="32"/>
          <w:szCs w:val="22"/>
          <w:lang w:val="en-GB"/>
          <w:rPrChange w:id="5113" w:author="Dioguardi, Fabio" w:date="2018-10-23T11:24:00Z">
            <w:rPr>
              <w:kern w:val="32"/>
              <w:szCs w:val="22"/>
            </w:rPr>
          </w:rPrChange>
        </w:rPr>
      </w:pPr>
      <w:bookmarkStart w:id="5114" w:name="_Ref482351970"/>
      <w:r w:rsidRPr="000E1A5F">
        <w:rPr>
          <w:lang w:val="en-GB"/>
          <w:rPrChange w:id="5115" w:author="Dioguardi, Fabio" w:date="2018-10-23T11:24:00Z">
            <w:rPr/>
          </w:rPrChange>
        </w:rPr>
        <w:t xml:space="preserve">Figure </w:t>
      </w:r>
      <w:r w:rsidRPr="000E1A5F">
        <w:rPr>
          <w:lang w:val="en-GB"/>
          <w:rPrChange w:id="5116" w:author="Dioguardi, Fabio" w:date="2018-10-23T11:24:00Z">
            <w:rPr/>
          </w:rPrChange>
        </w:rPr>
        <w:fldChar w:fldCharType="begin"/>
      </w:r>
      <w:r w:rsidRPr="000E1A5F">
        <w:rPr>
          <w:lang w:val="en-GB"/>
          <w:rPrChange w:id="5117" w:author="Dioguardi, Fabio" w:date="2018-10-23T11:24:00Z">
            <w:rPr/>
          </w:rPrChange>
        </w:rPr>
        <w:instrText xml:space="preserve"> SEQ Figure \* ARABIC </w:instrText>
      </w:r>
      <w:r w:rsidRPr="000E1A5F">
        <w:rPr>
          <w:lang w:val="en-GB"/>
          <w:rPrChange w:id="5118" w:author="Dioguardi, Fabio" w:date="2018-10-23T11:24:00Z">
            <w:rPr/>
          </w:rPrChange>
        </w:rPr>
        <w:fldChar w:fldCharType="separate"/>
      </w:r>
      <w:r w:rsidR="00DE7C99" w:rsidRPr="000E1A5F">
        <w:rPr>
          <w:noProof/>
          <w:lang w:val="en-GB"/>
          <w:rPrChange w:id="5119" w:author="Dioguardi, Fabio" w:date="2018-10-23T11:24:00Z">
            <w:rPr>
              <w:noProof/>
            </w:rPr>
          </w:rPrChange>
        </w:rPr>
        <w:t>31</w:t>
      </w:r>
      <w:r w:rsidRPr="000E1A5F">
        <w:rPr>
          <w:lang w:val="en-GB"/>
          <w:rPrChange w:id="5120" w:author="Dioguardi, Fabio" w:date="2018-10-23T11:24:00Z">
            <w:rPr/>
          </w:rPrChange>
        </w:rPr>
        <w:fldChar w:fldCharType="end"/>
      </w:r>
      <w:bookmarkEnd w:id="5114"/>
      <w:r w:rsidRPr="000E1A5F">
        <w:rPr>
          <w:lang w:val="en-GB"/>
          <w:rPrChange w:id="5121" w:author="Dioguardi, Fabio" w:date="2018-10-23T11:24:00Z">
            <w:rPr/>
          </w:rPrChange>
        </w:rPr>
        <w:t>: Menu for manual MER input</w:t>
      </w:r>
    </w:p>
    <w:p w14:paraId="4D7BFA4E" w14:textId="3F0D8EB8" w:rsidR="00831C31" w:rsidRPr="000E1A5F" w:rsidRDefault="00A26D67" w:rsidP="00B40FF7">
      <w:pPr>
        <w:rPr>
          <w:kern w:val="32"/>
          <w:szCs w:val="22"/>
          <w:lang w:val="en-GB"/>
          <w:rPrChange w:id="5122" w:author="Dioguardi, Fabio" w:date="2018-10-23T11:24:00Z">
            <w:rPr>
              <w:kern w:val="32"/>
              <w:szCs w:val="22"/>
            </w:rPr>
          </w:rPrChange>
        </w:rPr>
      </w:pPr>
      <w:r w:rsidRPr="000E1A5F">
        <w:rPr>
          <w:kern w:val="32"/>
          <w:szCs w:val="22"/>
          <w:lang w:val="en-GB"/>
          <w:rPrChange w:id="5123" w:author="Dioguardi, Fabio" w:date="2018-10-23T11:24:00Z">
            <w:rPr>
              <w:kern w:val="32"/>
              <w:szCs w:val="22"/>
            </w:rPr>
          </w:rPrChange>
        </w:rPr>
        <w:t xml:space="preserve">At the upper left, the </w:t>
      </w:r>
      <w:r w:rsidRPr="000E1A5F">
        <w:rPr>
          <w:b/>
          <w:kern w:val="32"/>
          <w:szCs w:val="22"/>
          <w:lang w:val="en-GB"/>
          <w:rPrChange w:id="5124" w:author="Dioguardi, Fabio" w:date="2018-10-23T11:24:00Z">
            <w:rPr>
              <w:b/>
              <w:kern w:val="32"/>
              <w:szCs w:val="22"/>
            </w:rPr>
          </w:rPrChange>
        </w:rPr>
        <w:t>time of the estimate</w:t>
      </w:r>
      <w:r w:rsidRPr="000E1A5F">
        <w:rPr>
          <w:kern w:val="32"/>
          <w:szCs w:val="22"/>
          <w:lang w:val="en-GB"/>
          <w:rPrChange w:id="5125" w:author="Dioguardi, Fabio" w:date="2018-10-23T11:24:00Z">
            <w:rPr>
              <w:kern w:val="32"/>
              <w:szCs w:val="22"/>
            </w:rPr>
          </w:rPrChange>
        </w:rPr>
        <w:t xml:space="preserve"> is specified. By default the system time is displayed.</w:t>
      </w:r>
    </w:p>
    <w:p w14:paraId="61902AF6" w14:textId="608C4B30" w:rsidR="00DB4184" w:rsidRPr="000E1A5F" w:rsidRDefault="00A26D67" w:rsidP="00B40FF7">
      <w:pPr>
        <w:rPr>
          <w:kern w:val="32"/>
          <w:szCs w:val="22"/>
          <w:lang w:val="en-GB"/>
          <w:rPrChange w:id="5126" w:author="Dioguardi, Fabio" w:date="2018-10-23T11:24:00Z">
            <w:rPr>
              <w:kern w:val="32"/>
              <w:szCs w:val="22"/>
            </w:rPr>
          </w:rPrChange>
        </w:rPr>
      </w:pPr>
      <w:r w:rsidRPr="000E1A5F">
        <w:rPr>
          <w:kern w:val="32"/>
          <w:szCs w:val="22"/>
          <w:lang w:val="en-GB"/>
          <w:rPrChange w:id="5127" w:author="Dioguardi, Fabio" w:date="2018-10-23T11:24:00Z">
            <w:rPr>
              <w:kern w:val="32"/>
              <w:szCs w:val="22"/>
            </w:rPr>
          </w:rPrChange>
        </w:rPr>
        <w:t>The lower (</w:t>
      </w:r>
      <w:r w:rsidRPr="000E1A5F">
        <w:rPr>
          <w:b/>
          <w:kern w:val="32"/>
          <w:szCs w:val="22"/>
          <w:lang w:val="en-GB"/>
          <w:rPrChange w:id="5128" w:author="Dioguardi, Fabio" w:date="2018-10-23T11:24:00Z">
            <w:rPr>
              <w:b/>
              <w:kern w:val="32"/>
              <w:szCs w:val="22"/>
            </w:rPr>
          </w:rPrChange>
        </w:rPr>
        <w:t>MIN</w:t>
      </w:r>
      <w:r w:rsidRPr="000E1A5F">
        <w:rPr>
          <w:kern w:val="32"/>
          <w:szCs w:val="22"/>
          <w:lang w:val="en-GB"/>
          <w:rPrChange w:id="5129" w:author="Dioguardi, Fabio" w:date="2018-10-23T11:24:00Z">
            <w:rPr>
              <w:kern w:val="32"/>
              <w:szCs w:val="22"/>
            </w:rPr>
          </w:rPrChange>
        </w:rPr>
        <w:t>) and upper (</w:t>
      </w:r>
      <w:r w:rsidRPr="000E1A5F">
        <w:rPr>
          <w:b/>
          <w:kern w:val="32"/>
          <w:szCs w:val="22"/>
          <w:lang w:val="en-GB"/>
          <w:rPrChange w:id="5130" w:author="Dioguardi, Fabio" w:date="2018-10-23T11:24:00Z">
            <w:rPr>
              <w:b/>
              <w:kern w:val="32"/>
              <w:szCs w:val="22"/>
            </w:rPr>
          </w:rPrChange>
        </w:rPr>
        <w:t>MAX</w:t>
      </w:r>
      <w:r w:rsidRPr="000E1A5F">
        <w:rPr>
          <w:kern w:val="32"/>
          <w:szCs w:val="22"/>
          <w:lang w:val="en-GB"/>
          <w:rPrChange w:id="5131" w:author="Dioguardi, Fabio" w:date="2018-10-23T11:24:00Z">
            <w:rPr>
              <w:kern w:val="32"/>
              <w:szCs w:val="22"/>
            </w:rPr>
          </w:rPrChange>
        </w:rPr>
        <w:t>) boundaries of the estimated MER is specified on the upper right side of the panel. The right entry fields represent exponents. (</w:t>
      </w:r>
      <w:r w:rsidR="00560DAE" w:rsidRPr="000E1A5F">
        <w:rPr>
          <w:kern w:val="32"/>
          <w:szCs w:val="22"/>
          <w:lang w:val="en-GB"/>
          <w:rPrChange w:id="5132" w:author="Dioguardi, Fabio" w:date="2018-10-23T11:24:00Z">
            <w:rPr>
              <w:kern w:val="32"/>
              <w:szCs w:val="22"/>
            </w:rPr>
          </w:rPrChange>
        </w:rPr>
        <w:t>I</w:t>
      </w:r>
      <w:r w:rsidRPr="000E1A5F">
        <w:rPr>
          <w:kern w:val="32"/>
          <w:szCs w:val="22"/>
          <w:lang w:val="en-GB"/>
          <w:rPrChange w:id="5133" w:author="Dioguardi, Fabio" w:date="2018-10-23T11:24:00Z">
            <w:rPr>
              <w:kern w:val="32"/>
              <w:szCs w:val="22"/>
            </w:rPr>
          </w:rPrChange>
        </w:rPr>
        <w:t xml:space="preserve">n the example </w:t>
      </w:r>
      <w:r w:rsidR="00DB4184" w:rsidRPr="000E1A5F">
        <w:rPr>
          <w:kern w:val="32"/>
          <w:szCs w:val="22"/>
          <w:lang w:val="en-GB"/>
          <w:rPrChange w:id="5134" w:author="Dioguardi, Fabio" w:date="2018-10-23T11:24:00Z">
            <w:rPr>
              <w:kern w:val="32"/>
              <w:szCs w:val="22"/>
            </w:rPr>
          </w:rPrChange>
        </w:rPr>
        <w:t>shown in</w:t>
      </w:r>
      <w:r w:rsidRPr="000E1A5F">
        <w:rPr>
          <w:kern w:val="32"/>
          <w:szCs w:val="22"/>
          <w:lang w:val="en-GB"/>
          <w:rPrChange w:id="5135" w:author="Dioguardi, Fabio" w:date="2018-10-23T11:24:00Z">
            <w:rPr>
              <w:kern w:val="32"/>
              <w:szCs w:val="22"/>
            </w:rPr>
          </w:rPrChange>
        </w:rPr>
        <w:t xml:space="preserve"> </w:t>
      </w:r>
      <w:r w:rsidR="00560DAE" w:rsidRPr="000E1A5F">
        <w:rPr>
          <w:kern w:val="32"/>
          <w:szCs w:val="22"/>
          <w:lang w:val="en-GB"/>
          <w:rPrChange w:id="5136" w:author="Dioguardi, Fabio" w:date="2018-10-23T11:24:00Z">
            <w:rPr>
              <w:kern w:val="32"/>
              <w:szCs w:val="22"/>
            </w:rPr>
          </w:rPrChange>
        </w:rPr>
        <w:fldChar w:fldCharType="begin"/>
      </w:r>
      <w:r w:rsidR="00560DAE" w:rsidRPr="000E1A5F">
        <w:rPr>
          <w:kern w:val="32"/>
          <w:szCs w:val="22"/>
          <w:lang w:val="en-GB"/>
          <w:rPrChange w:id="5137" w:author="Dioguardi, Fabio" w:date="2018-10-23T11:24:00Z">
            <w:rPr>
              <w:kern w:val="32"/>
              <w:szCs w:val="22"/>
            </w:rPr>
          </w:rPrChange>
        </w:rPr>
        <w:instrText xml:space="preserve"> REF _Ref482351970 \h </w:instrText>
      </w:r>
      <w:r w:rsidR="00560DAE" w:rsidRPr="000E1A5F">
        <w:rPr>
          <w:kern w:val="32"/>
          <w:szCs w:val="22"/>
          <w:lang w:val="en-GB"/>
          <w:rPrChange w:id="5138" w:author="Dioguardi, Fabio" w:date="2018-10-23T11:24:00Z">
            <w:rPr>
              <w:kern w:val="32"/>
              <w:szCs w:val="22"/>
            </w:rPr>
          </w:rPrChange>
        </w:rPr>
      </w:r>
      <w:r w:rsidR="00560DAE" w:rsidRPr="000E1A5F">
        <w:rPr>
          <w:kern w:val="32"/>
          <w:szCs w:val="22"/>
          <w:lang w:val="en-GB"/>
          <w:rPrChange w:id="5139" w:author="Dioguardi, Fabio" w:date="2018-10-23T11:24:00Z">
            <w:rPr>
              <w:kern w:val="32"/>
              <w:szCs w:val="22"/>
            </w:rPr>
          </w:rPrChange>
        </w:rPr>
        <w:fldChar w:fldCharType="separate"/>
      </w:r>
      <w:r w:rsidR="00DE7C99" w:rsidRPr="000E1A5F">
        <w:rPr>
          <w:lang w:val="en-GB"/>
          <w:rPrChange w:id="5140" w:author="Dioguardi, Fabio" w:date="2018-10-23T11:24:00Z">
            <w:rPr/>
          </w:rPrChange>
        </w:rPr>
        <w:t xml:space="preserve">Figure </w:t>
      </w:r>
      <w:r w:rsidR="00DE7C99" w:rsidRPr="000E1A5F">
        <w:rPr>
          <w:noProof/>
          <w:lang w:val="en-GB"/>
          <w:rPrChange w:id="5141" w:author="Dioguardi, Fabio" w:date="2018-10-23T11:24:00Z">
            <w:rPr>
              <w:noProof/>
            </w:rPr>
          </w:rPrChange>
        </w:rPr>
        <w:t>31</w:t>
      </w:r>
      <w:r w:rsidR="00560DAE" w:rsidRPr="000E1A5F">
        <w:rPr>
          <w:kern w:val="32"/>
          <w:szCs w:val="22"/>
          <w:lang w:val="en-GB"/>
          <w:rPrChange w:id="5142" w:author="Dioguardi, Fabio" w:date="2018-10-23T11:24:00Z">
            <w:rPr>
              <w:kern w:val="32"/>
              <w:szCs w:val="22"/>
            </w:rPr>
          </w:rPrChange>
        </w:rPr>
        <w:fldChar w:fldCharType="end"/>
      </w:r>
      <w:r w:rsidRPr="000E1A5F">
        <w:rPr>
          <w:kern w:val="32"/>
          <w:szCs w:val="22"/>
          <w:lang w:val="en-GB"/>
          <w:rPrChange w:id="5143" w:author="Dioguardi, Fabio" w:date="2018-10-23T11:24:00Z">
            <w:rPr>
              <w:kern w:val="32"/>
              <w:szCs w:val="22"/>
            </w:rPr>
          </w:rPrChange>
        </w:rPr>
        <w:t xml:space="preserve">, the mass flux </w:t>
      </w:r>
      <w:r w:rsidR="00DB4184" w:rsidRPr="000E1A5F">
        <w:rPr>
          <w:kern w:val="32"/>
          <w:szCs w:val="22"/>
          <w:lang w:val="en-GB"/>
          <w:rPrChange w:id="5144" w:author="Dioguardi, Fabio" w:date="2018-10-23T11:24:00Z">
            <w:rPr>
              <w:kern w:val="32"/>
              <w:szCs w:val="22"/>
            </w:rPr>
          </w:rPrChange>
        </w:rPr>
        <w:t>has been estimated to be between 5.6•10</w:t>
      </w:r>
      <w:r w:rsidR="00DB4184" w:rsidRPr="000E1A5F">
        <w:rPr>
          <w:kern w:val="32"/>
          <w:szCs w:val="22"/>
          <w:vertAlign w:val="superscript"/>
          <w:lang w:val="en-GB"/>
          <w:rPrChange w:id="5145" w:author="Dioguardi, Fabio" w:date="2018-10-23T11:24:00Z">
            <w:rPr>
              <w:kern w:val="32"/>
              <w:szCs w:val="22"/>
              <w:vertAlign w:val="superscript"/>
            </w:rPr>
          </w:rPrChange>
        </w:rPr>
        <w:t>6</w:t>
      </w:r>
      <w:r w:rsidR="00DB4184" w:rsidRPr="000E1A5F">
        <w:rPr>
          <w:kern w:val="32"/>
          <w:szCs w:val="22"/>
          <w:lang w:val="en-GB"/>
          <w:rPrChange w:id="5146" w:author="Dioguardi, Fabio" w:date="2018-10-23T11:24:00Z">
            <w:rPr>
              <w:kern w:val="32"/>
              <w:szCs w:val="22"/>
            </w:rPr>
          </w:rPrChange>
        </w:rPr>
        <w:t xml:space="preserve"> and 7.0•10</w:t>
      </w:r>
      <w:r w:rsidR="00DB4184" w:rsidRPr="000E1A5F">
        <w:rPr>
          <w:kern w:val="32"/>
          <w:szCs w:val="22"/>
          <w:vertAlign w:val="superscript"/>
          <w:lang w:val="en-GB"/>
          <w:rPrChange w:id="5147" w:author="Dioguardi, Fabio" w:date="2018-10-23T11:24:00Z">
            <w:rPr>
              <w:kern w:val="32"/>
              <w:szCs w:val="22"/>
              <w:vertAlign w:val="superscript"/>
            </w:rPr>
          </w:rPrChange>
        </w:rPr>
        <w:t>6</w:t>
      </w:r>
      <w:r w:rsidR="00DB4184" w:rsidRPr="000E1A5F">
        <w:rPr>
          <w:kern w:val="32"/>
          <w:szCs w:val="22"/>
          <w:lang w:val="en-GB"/>
          <w:rPrChange w:id="5148" w:author="Dioguardi, Fabio" w:date="2018-10-23T11:24:00Z">
            <w:rPr>
              <w:kern w:val="32"/>
              <w:szCs w:val="22"/>
            </w:rPr>
          </w:rPrChange>
        </w:rPr>
        <w:t> kg/s.</w:t>
      </w:r>
      <w:r w:rsidR="006527C8" w:rsidRPr="000E1A5F">
        <w:rPr>
          <w:kern w:val="32"/>
          <w:szCs w:val="22"/>
          <w:lang w:val="en-GB"/>
          <w:rPrChange w:id="5149" w:author="Dioguardi, Fabio" w:date="2018-10-23T11:24:00Z">
            <w:rPr>
              <w:kern w:val="32"/>
              <w:szCs w:val="22"/>
            </w:rPr>
          </w:rPrChange>
        </w:rPr>
        <w:t>)</w:t>
      </w:r>
    </w:p>
    <w:p w14:paraId="22184340" w14:textId="7A445283" w:rsidR="00B7609A" w:rsidRPr="000E1A5F" w:rsidRDefault="00DB4184" w:rsidP="00DB4184">
      <w:pPr>
        <w:rPr>
          <w:kern w:val="32"/>
          <w:szCs w:val="22"/>
          <w:lang w:val="en-GB"/>
          <w:rPrChange w:id="5150" w:author="Dioguardi, Fabio" w:date="2018-10-23T11:24:00Z">
            <w:rPr>
              <w:kern w:val="32"/>
              <w:szCs w:val="22"/>
            </w:rPr>
          </w:rPrChange>
        </w:rPr>
      </w:pPr>
      <w:r w:rsidRPr="000E1A5F">
        <w:rPr>
          <w:kern w:val="32"/>
          <w:szCs w:val="22"/>
          <w:lang w:val="en-GB"/>
          <w:rPrChange w:id="5151" w:author="Dioguardi, Fabio" w:date="2018-10-23T11:24:00Z">
            <w:rPr>
              <w:kern w:val="32"/>
              <w:szCs w:val="22"/>
            </w:rPr>
          </w:rPrChange>
        </w:rPr>
        <w:t xml:space="preserve">The </w:t>
      </w:r>
      <w:r w:rsidRPr="000E1A5F">
        <w:rPr>
          <w:b/>
          <w:kern w:val="32"/>
          <w:szCs w:val="22"/>
          <w:lang w:val="en-GB"/>
          <w:rPrChange w:id="5152" w:author="Dioguardi, Fabio" w:date="2018-10-23T11:24:00Z">
            <w:rPr>
              <w:b/>
              <w:kern w:val="32"/>
              <w:szCs w:val="22"/>
            </w:rPr>
          </w:rPrChange>
        </w:rPr>
        <w:t>weight factor</w:t>
      </w:r>
      <w:r w:rsidRPr="000E1A5F">
        <w:rPr>
          <w:kern w:val="32"/>
          <w:szCs w:val="22"/>
          <w:lang w:val="en-GB"/>
          <w:rPrChange w:id="5153" w:author="Dioguardi, Fabio" w:date="2018-10-23T11:24:00Z">
            <w:rPr>
              <w:kern w:val="32"/>
              <w:szCs w:val="22"/>
            </w:rPr>
          </w:rPrChange>
        </w:rPr>
        <w:t xml:space="preserve"> for this data set is inserted below. (Note that this is </w:t>
      </w:r>
      <w:r w:rsidR="006527C8" w:rsidRPr="000E1A5F">
        <w:rPr>
          <w:kern w:val="32"/>
          <w:szCs w:val="22"/>
          <w:lang w:val="en-GB"/>
          <w:rPrChange w:id="5154" w:author="Dioguardi, Fabio" w:date="2018-10-23T11:24:00Z">
            <w:rPr>
              <w:kern w:val="32"/>
              <w:szCs w:val="22"/>
            </w:rPr>
          </w:rPrChange>
        </w:rPr>
        <w:t>zero</w:t>
      </w:r>
      <w:r w:rsidR="00B7609A" w:rsidRPr="000E1A5F">
        <w:rPr>
          <w:kern w:val="32"/>
          <w:szCs w:val="22"/>
          <w:lang w:val="en-GB"/>
          <w:rPrChange w:id="5155" w:author="Dioguardi, Fabio" w:date="2018-10-23T11:24:00Z">
            <w:rPr>
              <w:kern w:val="32"/>
              <w:szCs w:val="22"/>
            </w:rPr>
          </w:rPrChange>
        </w:rPr>
        <w:t xml:space="preserve"> </w:t>
      </w:r>
      <w:r w:rsidRPr="000E1A5F">
        <w:rPr>
          <w:kern w:val="32"/>
          <w:szCs w:val="22"/>
          <w:lang w:val="en-GB"/>
          <w:rPrChange w:id="5156" w:author="Dioguardi, Fabio" w:date="2018-10-23T11:24:00Z">
            <w:rPr>
              <w:kern w:val="32"/>
              <w:szCs w:val="22"/>
            </w:rPr>
          </w:rPrChange>
        </w:rPr>
        <w:t>by default and has to be adjusted, if the data set should be include</w:t>
      </w:r>
      <w:r w:rsidR="006527C8" w:rsidRPr="000E1A5F">
        <w:rPr>
          <w:kern w:val="32"/>
          <w:szCs w:val="22"/>
          <w:lang w:val="en-GB"/>
          <w:rPrChange w:id="5157" w:author="Dioguardi, Fabio" w:date="2018-10-23T11:24:00Z">
            <w:rPr>
              <w:kern w:val="32"/>
              <w:szCs w:val="22"/>
            </w:rPr>
          </w:rPrChange>
        </w:rPr>
        <w:t>d.</w:t>
      </w:r>
      <w:r w:rsidRPr="000E1A5F">
        <w:rPr>
          <w:kern w:val="32"/>
          <w:szCs w:val="22"/>
          <w:lang w:val="en-GB"/>
          <w:rPrChange w:id="5158" w:author="Dioguardi, Fabio" w:date="2018-10-23T11:24:00Z">
            <w:rPr>
              <w:kern w:val="32"/>
              <w:szCs w:val="22"/>
            </w:rPr>
          </w:rPrChange>
        </w:rPr>
        <w:t xml:space="preserve">) Comments can be added in the </w:t>
      </w:r>
      <w:r w:rsidR="006527C8" w:rsidRPr="000E1A5F">
        <w:rPr>
          <w:kern w:val="32"/>
          <w:szCs w:val="22"/>
          <w:lang w:val="en-GB"/>
          <w:rPrChange w:id="5159" w:author="Dioguardi, Fabio" w:date="2018-10-23T11:24:00Z">
            <w:rPr>
              <w:kern w:val="32"/>
              <w:szCs w:val="22"/>
            </w:rPr>
          </w:rPrChange>
        </w:rPr>
        <w:t xml:space="preserve">corresponding </w:t>
      </w:r>
      <w:r w:rsidRPr="000E1A5F">
        <w:rPr>
          <w:kern w:val="32"/>
          <w:szCs w:val="22"/>
          <w:lang w:val="en-GB"/>
          <w:rPrChange w:id="5160" w:author="Dioguardi, Fabio" w:date="2018-10-23T11:24:00Z">
            <w:rPr>
              <w:kern w:val="32"/>
              <w:szCs w:val="22"/>
            </w:rPr>
          </w:rPrChange>
        </w:rPr>
        <w:t xml:space="preserve">entry field </w:t>
      </w:r>
      <w:r w:rsidR="006527C8" w:rsidRPr="000E1A5F">
        <w:rPr>
          <w:kern w:val="32"/>
          <w:szCs w:val="22"/>
          <w:lang w:val="en-GB"/>
          <w:rPrChange w:id="5161" w:author="Dioguardi, Fabio" w:date="2018-10-23T11:24:00Z">
            <w:rPr>
              <w:kern w:val="32"/>
              <w:szCs w:val="22"/>
            </w:rPr>
          </w:rPrChange>
        </w:rPr>
        <w:t>on</w:t>
      </w:r>
      <w:r w:rsidRPr="000E1A5F">
        <w:rPr>
          <w:kern w:val="32"/>
          <w:szCs w:val="22"/>
          <w:lang w:val="en-GB"/>
          <w:rPrChange w:id="5162" w:author="Dioguardi, Fabio" w:date="2018-10-23T11:24:00Z">
            <w:rPr>
              <w:kern w:val="32"/>
              <w:szCs w:val="22"/>
            </w:rPr>
          </w:rPrChange>
        </w:rPr>
        <w:t xml:space="preserve"> the left side</w:t>
      </w:r>
      <w:r w:rsidR="006527C8" w:rsidRPr="000E1A5F">
        <w:rPr>
          <w:kern w:val="32"/>
          <w:szCs w:val="22"/>
          <w:lang w:val="en-GB"/>
          <w:rPrChange w:id="5163" w:author="Dioguardi, Fabio" w:date="2018-10-23T11:24:00Z">
            <w:rPr>
              <w:kern w:val="32"/>
              <w:szCs w:val="22"/>
            </w:rPr>
          </w:rPrChange>
        </w:rPr>
        <w:t xml:space="preserve"> of the panel</w:t>
      </w:r>
      <w:r w:rsidRPr="000E1A5F">
        <w:rPr>
          <w:kern w:val="32"/>
          <w:szCs w:val="22"/>
          <w:lang w:val="en-GB"/>
          <w:rPrChange w:id="5164" w:author="Dioguardi, Fabio" w:date="2018-10-23T11:24:00Z">
            <w:rPr>
              <w:kern w:val="32"/>
              <w:szCs w:val="22"/>
            </w:rPr>
          </w:rPrChange>
        </w:rPr>
        <w:t>. At the bottom, a checkbox labelled “</w:t>
      </w:r>
      <w:r w:rsidRPr="000E1A5F">
        <w:rPr>
          <w:b/>
          <w:kern w:val="32"/>
          <w:szCs w:val="22"/>
          <w:lang w:val="en-GB"/>
          <w:rPrChange w:id="5165" w:author="Dioguardi, Fabio" w:date="2018-10-23T11:24:00Z">
            <w:rPr>
              <w:b/>
              <w:kern w:val="32"/>
              <w:szCs w:val="22"/>
            </w:rPr>
          </w:rPrChange>
        </w:rPr>
        <w:t>use data</w:t>
      </w:r>
      <w:r w:rsidRPr="000E1A5F">
        <w:rPr>
          <w:kern w:val="32"/>
          <w:szCs w:val="22"/>
          <w:lang w:val="en-GB"/>
          <w:rPrChange w:id="5166" w:author="Dioguardi, Fabio" w:date="2018-10-23T11:24:00Z">
            <w:rPr>
              <w:kern w:val="32"/>
              <w:szCs w:val="22"/>
            </w:rPr>
          </w:rPrChange>
        </w:rPr>
        <w:t>”</w:t>
      </w:r>
      <w:r w:rsidR="00A26D67" w:rsidRPr="000E1A5F">
        <w:rPr>
          <w:kern w:val="32"/>
          <w:szCs w:val="22"/>
          <w:lang w:val="en-GB"/>
          <w:rPrChange w:id="5167" w:author="Dioguardi, Fabio" w:date="2018-10-23T11:24:00Z">
            <w:rPr>
              <w:kern w:val="32"/>
              <w:szCs w:val="22"/>
            </w:rPr>
          </w:rPrChange>
        </w:rPr>
        <w:t xml:space="preserve"> </w:t>
      </w:r>
      <w:r w:rsidRPr="000E1A5F">
        <w:rPr>
          <w:kern w:val="32"/>
          <w:szCs w:val="22"/>
          <w:lang w:val="en-GB"/>
          <w:rPrChange w:id="5168" w:author="Dioguardi, Fabio" w:date="2018-10-23T11:24:00Z">
            <w:rPr>
              <w:kern w:val="32"/>
              <w:szCs w:val="22"/>
            </w:rPr>
          </w:rPrChange>
        </w:rPr>
        <w:t>is activated by default. If this data set should be ignored by FOXI, this box</w:t>
      </w:r>
      <w:r w:rsidR="006527C8" w:rsidRPr="000E1A5F">
        <w:rPr>
          <w:kern w:val="32"/>
          <w:szCs w:val="22"/>
          <w:lang w:val="en-GB"/>
          <w:rPrChange w:id="5169" w:author="Dioguardi, Fabio" w:date="2018-10-23T11:24:00Z">
            <w:rPr>
              <w:kern w:val="32"/>
              <w:szCs w:val="22"/>
            </w:rPr>
          </w:rPrChange>
        </w:rPr>
        <w:t xml:space="preserve"> should be unchecked</w:t>
      </w:r>
      <w:r w:rsidRPr="000E1A5F">
        <w:rPr>
          <w:kern w:val="32"/>
          <w:szCs w:val="22"/>
          <w:lang w:val="en-GB"/>
          <w:rPrChange w:id="5170" w:author="Dioguardi, Fabio" w:date="2018-10-23T11:24:00Z">
            <w:rPr>
              <w:kern w:val="32"/>
              <w:szCs w:val="22"/>
            </w:rPr>
          </w:rPrChange>
        </w:rPr>
        <w:t>.</w:t>
      </w:r>
    </w:p>
    <w:p w14:paraId="26200DD7" w14:textId="576974D1" w:rsidR="00DB4184" w:rsidRPr="000E1A5F" w:rsidRDefault="006546D0" w:rsidP="00DB4184">
      <w:pPr>
        <w:rPr>
          <w:lang w:val="en-GB"/>
          <w:rPrChange w:id="5171" w:author="Dioguardi, Fabio" w:date="2018-10-23T11:24:00Z">
            <w:rPr/>
          </w:rPrChange>
        </w:rPr>
      </w:pPr>
      <w:r w:rsidRPr="000E1A5F">
        <w:rPr>
          <w:lang w:val="en-GB"/>
          <w:rPrChange w:id="5172" w:author="Dioguardi, Fabio" w:date="2018-10-23T11:24:00Z">
            <w:rPr/>
          </w:rPrChange>
        </w:rPr>
        <w:t>MER</w:t>
      </w:r>
      <w:r w:rsidR="00DB4184" w:rsidRPr="000E1A5F">
        <w:rPr>
          <w:lang w:val="en-GB"/>
          <w:rPrChange w:id="5173" w:author="Dioguardi, Fabio" w:date="2018-10-23T11:24:00Z">
            <w:rPr/>
          </w:rPrChange>
        </w:rPr>
        <w:t xml:space="preserve"> input is saved by clicking on the “Confirm” button. FIX then returns the imported MER values and returns</w:t>
      </w:r>
      <w:r w:rsidR="006527C8" w:rsidRPr="000E1A5F">
        <w:rPr>
          <w:lang w:val="en-GB"/>
          <w:rPrChange w:id="5174" w:author="Dioguardi, Fabio" w:date="2018-10-23T11:24:00Z">
            <w:rPr/>
          </w:rPrChange>
        </w:rPr>
        <w:t xml:space="preserve"> the message</w:t>
      </w:r>
    </w:p>
    <w:p w14:paraId="36BFC4E0" w14:textId="77777777" w:rsidR="00DB4184" w:rsidRPr="000E1A5F" w:rsidRDefault="00DB4184" w:rsidP="00DB4184">
      <w:pPr>
        <w:ind w:left="2880"/>
        <w:rPr>
          <w:lang w:val="en-GB"/>
          <w:rPrChange w:id="5175" w:author="Dioguardi, Fabio" w:date="2018-10-23T11:24:00Z">
            <w:rPr/>
          </w:rPrChange>
        </w:rPr>
      </w:pPr>
      <w:r w:rsidRPr="000E1A5F">
        <w:rPr>
          <w:rFonts w:ascii="Courier New" w:hAnsi="Courier New" w:cs="Courier New"/>
          <w:color w:val="006600"/>
          <w:lang w:val="en-GB"/>
          <w:rPrChange w:id="5176"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5177" w:author="Dioguardi, Fabio" w:date="2018-10-23T11:24:00Z">
            <w:rPr>
              <w:rFonts w:ascii="Courier New" w:hAnsi="Courier New" w:cs="Courier New"/>
              <w:color w:val="006600"/>
            </w:rPr>
          </w:rPrChange>
        </w:rPr>
        <w:t>settings</w:t>
      </w:r>
      <w:proofErr w:type="gramEnd"/>
      <w:r w:rsidRPr="000E1A5F">
        <w:rPr>
          <w:rFonts w:ascii="Courier New" w:hAnsi="Courier New" w:cs="Courier New"/>
          <w:color w:val="006600"/>
          <w:lang w:val="en-GB"/>
          <w:rPrChange w:id="5178" w:author="Dioguardi, Fabio" w:date="2018-10-23T11:24:00Z">
            <w:rPr>
              <w:rFonts w:ascii="Courier New" w:hAnsi="Courier New" w:cs="Courier New"/>
              <w:color w:val="006600"/>
            </w:rPr>
          </w:rPrChange>
        </w:rPr>
        <w:t xml:space="preserve"> updated! ***</w:t>
      </w:r>
    </w:p>
    <w:p w14:paraId="4FDB99DA" w14:textId="4302C665" w:rsidR="00DB4184" w:rsidRPr="000E1A5F" w:rsidRDefault="00DB4184" w:rsidP="00DB4184">
      <w:pPr>
        <w:rPr>
          <w:lang w:val="en-GB"/>
          <w:rPrChange w:id="5179" w:author="Dioguardi, Fabio" w:date="2018-10-23T11:24:00Z">
            <w:rPr/>
          </w:rPrChange>
        </w:rPr>
      </w:pPr>
      <w:r w:rsidRPr="000E1A5F">
        <w:rPr>
          <w:lang w:val="en-GB"/>
          <w:rPrChange w:id="5180" w:author="Dioguardi, Fabio" w:date="2018-10-23T11:24:00Z">
            <w:rPr/>
          </w:rPrChange>
        </w:rPr>
        <w:t>All manually added MER data are saved in the file “</w:t>
      </w:r>
      <w:r w:rsidRPr="000E1A5F">
        <w:rPr>
          <w:i/>
          <w:lang w:val="en-GB"/>
          <w:rPrChange w:id="5181" w:author="Dioguardi, Fabio" w:date="2018-10-23T11:24:00Z">
            <w:rPr>
              <w:i/>
            </w:rPr>
          </w:rPrChange>
        </w:rPr>
        <w:t>fix_MERin.txt</w:t>
      </w:r>
      <w:r w:rsidRPr="000E1A5F">
        <w:rPr>
          <w:lang w:val="en-GB"/>
          <w:rPrChange w:id="5182" w:author="Dioguardi, Fabio" w:date="2018-10-23T11:24:00Z">
            <w:rPr/>
          </w:rPrChange>
        </w:rPr>
        <w:t>” and can be easily modified, if necessary</w:t>
      </w:r>
      <w:r w:rsidR="006E4998" w:rsidRPr="000E1A5F">
        <w:rPr>
          <w:lang w:val="en-GB"/>
          <w:rPrChange w:id="5183" w:author="Dioguardi, Fabio" w:date="2018-10-23T11:24:00Z">
            <w:rPr/>
          </w:rPrChange>
        </w:rPr>
        <w:t xml:space="preserve"> (see </w:t>
      </w:r>
      <w:r w:rsidR="009679A1" w:rsidRPr="000E1A5F">
        <w:rPr>
          <w:lang w:val="en-GB"/>
          <w:rPrChange w:id="5184" w:author="Dioguardi, Fabio" w:date="2018-10-23T11:24:00Z">
            <w:rPr/>
          </w:rPrChange>
        </w:rPr>
        <w:fldChar w:fldCharType="begin"/>
      </w:r>
      <w:r w:rsidR="009679A1" w:rsidRPr="000E1A5F">
        <w:rPr>
          <w:lang w:val="en-GB"/>
          <w:rPrChange w:id="5185" w:author="Dioguardi, Fabio" w:date="2018-10-23T11:24:00Z">
            <w:rPr/>
          </w:rPrChange>
        </w:rPr>
        <w:instrText xml:space="preserve"> REF _Ref482352078 \r \h </w:instrText>
      </w:r>
      <w:r w:rsidR="009679A1" w:rsidRPr="000E1A5F">
        <w:rPr>
          <w:lang w:val="en-GB"/>
          <w:rPrChange w:id="5186" w:author="Dioguardi, Fabio" w:date="2018-10-23T11:24:00Z">
            <w:rPr/>
          </w:rPrChange>
        </w:rPr>
      </w:r>
      <w:r w:rsidR="009679A1" w:rsidRPr="000E1A5F">
        <w:rPr>
          <w:lang w:val="en-GB"/>
          <w:rPrChange w:id="5187" w:author="Dioguardi, Fabio" w:date="2018-10-23T11:24:00Z">
            <w:rPr/>
          </w:rPrChange>
        </w:rPr>
        <w:fldChar w:fldCharType="separate"/>
      </w:r>
      <w:r w:rsidR="00DE7C99" w:rsidRPr="000E1A5F">
        <w:rPr>
          <w:lang w:val="en-GB"/>
          <w:rPrChange w:id="5188" w:author="Dioguardi, Fabio" w:date="2018-10-23T11:24:00Z">
            <w:rPr/>
          </w:rPrChange>
        </w:rPr>
        <w:t>5.8.2</w:t>
      </w:r>
      <w:r w:rsidR="009679A1" w:rsidRPr="000E1A5F">
        <w:rPr>
          <w:lang w:val="en-GB"/>
          <w:rPrChange w:id="5189" w:author="Dioguardi, Fabio" w:date="2018-10-23T11:24:00Z">
            <w:rPr/>
          </w:rPrChange>
        </w:rPr>
        <w:fldChar w:fldCharType="end"/>
      </w:r>
      <w:r w:rsidR="006E4998" w:rsidRPr="000E1A5F">
        <w:rPr>
          <w:lang w:val="en-GB"/>
          <w:rPrChange w:id="5190" w:author="Dioguardi, Fabio" w:date="2018-10-23T11:24:00Z">
            <w:rPr/>
          </w:rPrChange>
        </w:rPr>
        <w:t xml:space="preserve"> for the format)</w:t>
      </w:r>
      <w:r w:rsidRPr="000E1A5F">
        <w:rPr>
          <w:lang w:val="en-GB"/>
          <w:rPrChange w:id="5191" w:author="Dioguardi, Fabio" w:date="2018-10-23T11:24:00Z">
            <w:rPr/>
          </w:rPrChange>
        </w:rPr>
        <w:t>.</w:t>
      </w:r>
    </w:p>
    <w:p w14:paraId="75F0A20F" w14:textId="09680CFC" w:rsidR="00DB4184" w:rsidRPr="000E1A5F" w:rsidRDefault="00DB4184" w:rsidP="00DB4184">
      <w:pPr>
        <w:rPr>
          <w:lang w:val="en-GB"/>
          <w:rPrChange w:id="5192" w:author="Dioguardi, Fabio" w:date="2018-10-23T11:24:00Z">
            <w:rPr/>
          </w:rPrChange>
        </w:rPr>
      </w:pPr>
      <w:r w:rsidRPr="000E1A5F">
        <w:rPr>
          <w:lang w:val="en-GB"/>
          <w:rPrChange w:id="5193" w:author="Dioguardi, Fabio" w:date="2018-10-23T11:24:00Z">
            <w:rPr/>
          </w:rPrChange>
        </w:rPr>
        <w:t>If the window is closed without having clicked the “Confirm” button any change in the entries will be discarded.</w:t>
      </w:r>
    </w:p>
    <w:p w14:paraId="2B860DBD" w14:textId="77777777" w:rsidR="00DB4184" w:rsidRPr="000E1A5F" w:rsidRDefault="00DB4184" w:rsidP="00DB4184">
      <w:pPr>
        <w:rPr>
          <w:lang w:val="en-GB"/>
          <w:rPrChange w:id="5194" w:author="Dioguardi, Fabio" w:date="2018-10-23T11:24:00Z">
            <w:rPr/>
          </w:rPrChange>
        </w:rPr>
      </w:pPr>
    </w:p>
    <w:p w14:paraId="50C9E1E7" w14:textId="77777777" w:rsidR="00DB4184" w:rsidRPr="000E1A5F" w:rsidRDefault="00DB4184" w:rsidP="00DB4184">
      <w:pPr>
        <w:pBdr>
          <w:top w:val="single" w:sz="4" w:space="1" w:color="auto"/>
          <w:left w:val="single" w:sz="4" w:space="4" w:color="auto"/>
          <w:bottom w:val="single" w:sz="4" w:space="1" w:color="auto"/>
          <w:right w:val="single" w:sz="4" w:space="4" w:color="auto"/>
        </w:pBdr>
        <w:rPr>
          <w:lang w:val="en-GB"/>
          <w:rPrChange w:id="5195" w:author="Dioguardi, Fabio" w:date="2018-10-23T11:24:00Z">
            <w:rPr/>
          </w:rPrChange>
        </w:rPr>
      </w:pPr>
      <w:r w:rsidRPr="000E1A5F">
        <w:rPr>
          <w:b/>
          <w:lang w:val="en-GB"/>
          <w:rPrChange w:id="5196" w:author="Dioguardi, Fabio" w:date="2018-10-23T11:24:00Z">
            <w:rPr>
              <w:b/>
            </w:rPr>
          </w:rPrChange>
        </w:rPr>
        <w:t>Important Note</w:t>
      </w:r>
      <w:r w:rsidRPr="000E1A5F">
        <w:rPr>
          <w:lang w:val="en-GB"/>
          <w:rPrChange w:id="5197" w:author="Dioguardi, Fabio" w:date="2018-10-23T11:24:00Z">
            <w:rPr/>
          </w:rPrChange>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0E1A5F" w:rsidRDefault="00AA655A">
      <w:pPr>
        <w:rPr>
          <w:rFonts w:asciiTheme="majorHAnsi" w:eastAsiaTheme="majorEastAsia" w:hAnsiTheme="majorHAnsi" w:cstheme="majorBidi"/>
          <w:color w:val="365F91" w:themeColor="accent1" w:themeShade="BF"/>
          <w:sz w:val="26"/>
          <w:szCs w:val="26"/>
          <w:lang w:val="en-GB"/>
          <w:rPrChange w:id="5198"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5199" w:author="Dioguardi, Fabio" w:date="2018-10-23T11:24:00Z">
            <w:rPr/>
          </w:rPrChange>
        </w:rPr>
        <w:br w:type="page"/>
      </w:r>
    </w:p>
    <w:p w14:paraId="1766F2B7" w14:textId="6ABBEF8A" w:rsidR="002A099C" w:rsidRPr="000E1A5F" w:rsidRDefault="002A099C" w:rsidP="004E20AA">
      <w:pPr>
        <w:pStyle w:val="Heading2"/>
        <w:rPr>
          <w:lang w:val="en-GB"/>
          <w:rPrChange w:id="5200" w:author="Dioguardi, Fabio" w:date="2018-10-23T11:24:00Z">
            <w:rPr/>
          </w:rPrChange>
        </w:rPr>
      </w:pPr>
      <w:bookmarkStart w:id="5201" w:name="_Ref482623041"/>
      <w:r w:rsidRPr="000E1A5F">
        <w:rPr>
          <w:lang w:val="en-GB"/>
          <w:rPrChange w:id="5202" w:author="Dioguardi, Fabio" w:date="2018-10-23T11:24:00Z">
            <w:rPr/>
          </w:rPrChange>
        </w:rPr>
        <w:lastRenderedPageBreak/>
        <w:t xml:space="preserve"> </w:t>
      </w:r>
      <w:bookmarkStart w:id="5203" w:name="_Ref483235131"/>
      <w:bookmarkStart w:id="5204" w:name="_Ref483235188"/>
      <w:bookmarkStart w:id="5205" w:name="_Ref483235280"/>
      <w:bookmarkStart w:id="5206" w:name="_Ref483235290"/>
      <w:bookmarkStart w:id="5207" w:name="_Toc528058507"/>
      <w:r w:rsidRPr="000E1A5F">
        <w:rPr>
          <w:lang w:val="en-GB"/>
          <w:rPrChange w:id="5208" w:author="Dioguardi, Fabio" w:date="2018-10-23T11:24:00Z">
            <w:rPr/>
          </w:rPrChange>
        </w:rPr>
        <w:t>“Output Control”</w:t>
      </w:r>
      <w:r w:rsidR="001A7AF3" w:rsidRPr="000E1A5F">
        <w:rPr>
          <w:lang w:val="en-GB"/>
          <w:rPrChange w:id="5209" w:author="Dioguardi, Fabio" w:date="2018-10-23T11:24:00Z">
            <w:rPr/>
          </w:rPrChange>
        </w:rPr>
        <w:t xml:space="preserve"> and REFIR maps</w:t>
      </w:r>
      <w:bookmarkEnd w:id="5201"/>
      <w:bookmarkEnd w:id="5203"/>
      <w:bookmarkEnd w:id="5204"/>
      <w:bookmarkEnd w:id="5205"/>
      <w:bookmarkEnd w:id="5206"/>
      <w:bookmarkEnd w:id="5207"/>
    </w:p>
    <w:p w14:paraId="637A2681" w14:textId="77777777" w:rsidR="002A099C" w:rsidRPr="000E1A5F" w:rsidRDefault="002A099C" w:rsidP="002A099C">
      <w:pPr>
        <w:rPr>
          <w:lang w:val="en-GB"/>
          <w:rPrChange w:id="5210" w:author="Dioguardi, Fabio" w:date="2018-10-23T11:24:00Z">
            <w:rPr/>
          </w:rPrChange>
        </w:rPr>
      </w:pPr>
    </w:p>
    <w:p w14:paraId="40F879D7" w14:textId="24B3C6F8" w:rsidR="002A099C" w:rsidRPr="000E1A5F" w:rsidRDefault="002A099C" w:rsidP="002A099C">
      <w:pPr>
        <w:rPr>
          <w:kern w:val="32"/>
          <w:szCs w:val="22"/>
          <w:lang w:val="en-GB"/>
        </w:rPr>
      </w:pPr>
      <w:r w:rsidRPr="000E1A5F">
        <w:rPr>
          <w:kern w:val="32"/>
          <w:szCs w:val="22"/>
          <w:lang w:val="en-GB"/>
        </w:rPr>
        <w:t xml:space="preserve">The output settings menu (see </w:t>
      </w:r>
      <w:r w:rsidR="00560DAE" w:rsidRPr="000E1A5F">
        <w:rPr>
          <w:kern w:val="32"/>
          <w:szCs w:val="22"/>
          <w:lang w:val="en-GB"/>
        </w:rPr>
        <w:fldChar w:fldCharType="begin"/>
      </w:r>
      <w:r w:rsidR="00560DAE" w:rsidRPr="000E1A5F">
        <w:rPr>
          <w:kern w:val="32"/>
          <w:szCs w:val="22"/>
          <w:lang w:val="en-GB"/>
          <w:rPrChange w:id="5211" w:author="Dioguardi, Fabio" w:date="2018-10-23T11:24:00Z">
            <w:rPr>
              <w:kern w:val="32"/>
              <w:szCs w:val="22"/>
              <w:lang w:val="en-GB"/>
            </w:rPr>
          </w:rPrChange>
        </w:rPr>
        <w:instrText xml:space="preserve"> REF _Ref482352251 \h </w:instrText>
      </w:r>
      <w:r w:rsidR="00560DAE" w:rsidRPr="000E1A5F">
        <w:rPr>
          <w:kern w:val="32"/>
          <w:szCs w:val="22"/>
          <w:lang w:val="en-GB"/>
          <w:rPrChange w:id="5212" w:author="Dioguardi, Fabio" w:date="2018-10-23T11:24:00Z">
            <w:rPr>
              <w:kern w:val="32"/>
              <w:szCs w:val="22"/>
              <w:lang w:val="en-GB"/>
            </w:rPr>
          </w:rPrChange>
        </w:rPr>
      </w:r>
      <w:r w:rsidR="00560DAE" w:rsidRPr="000E1A5F">
        <w:rPr>
          <w:kern w:val="32"/>
          <w:szCs w:val="22"/>
          <w:lang w:val="en-GB"/>
          <w:rPrChange w:id="5213" w:author="Dioguardi, Fabio" w:date="2018-10-23T11:24:00Z">
            <w:rPr>
              <w:kern w:val="32"/>
              <w:szCs w:val="22"/>
              <w:lang w:val="en-GB"/>
            </w:rPr>
          </w:rPrChange>
        </w:rPr>
        <w:fldChar w:fldCharType="separate"/>
      </w:r>
      <w:r w:rsidR="00DE7C99" w:rsidRPr="000E1A5F">
        <w:rPr>
          <w:lang w:val="en-GB"/>
          <w:rPrChange w:id="5214" w:author="Dioguardi, Fabio" w:date="2018-10-23T11:24:00Z">
            <w:rPr/>
          </w:rPrChange>
        </w:rPr>
        <w:t xml:space="preserve">Figure </w:t>
      </w:r>
      <w:r w:rsidR="00DE7C99" w:rsidRPr="000E1A5F">
        <w:rPr>
          <w:noProof/>
          <w:lang w:val="en-GB"/>
          <w:rPrChange w:id="5215" w:author="Dioguardi, Fabio" w:date="2018-10-23T11:24:00Z">
            <w:rPr>
              <w:noProof/>
            </w:rPr>
          </w:rPrChange>
        </w:rPr>
        <w:t>32</w:t>
      </w:r>
      <w:r w:rsidR="00560DAE" w:rsidRPr="000E1A5F">
        <w:rPr>
          <w:kern w:val="32"/>
          <w:szCs w:val="22"/>
          <w:lang w:val="en-GB"/>
        </w:rPr>
        <w:fldChar w:fldCharType="end"/>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Change w:id="5216" w:author="Dioguardi, Fabio" w:date="2018-10-23T11:24:00Z">
            <w:rPr>
              <w:kern w:val="32"/>
              <w:szCs w:val="22"/>
              <w:lang w:val="en-GB"/>
            </w:rPr>
          </w:rPrChange>
        </w:rPr>
        <w:instrText xml:space="preserve"> REF _Ref482270982 \h </w:instrText>
      </w:r>
      <w:r w:rsidR="00560DAE" w:rsidRPr="000E1A5F">
        <w:rPr>
          <w:kern w:val="32"/>
          <w:szCs w:val="22"/>
          <w:lang w:val="en-GB"/>
          <w:rPrChange w:id="5217" w:author="Dioguardi, Fabio" w:date="2018-10-23T11:24:00Z">
            <w:rPr>
              <w:kern w:val="32"/>
              <w:szCs w:val="22"/>
              <w:lang w:val="en-GB"/>
            </w:rPr>
          </w:rPrChange>
        </w:rPr>
      </w:r>
      <w:r w:rsidR="00560DAE" w:rsidRPr="000E1A5F">
        <w:rPr>
          <w:kern w:val="32"/>
          <w:szCs w:val="22"/>
          <w:lang w:val="en-GB"/>
          <w:rPrChange w:id="5218" w:author="Dioguardi, Fabio" w:date="2018-10-23T11:24:00Z">
            <w:rPr>
              <w:kern w:val="32"/>
              <w:szCs w:val="22"/>
              <w:lang w:val="en-GB"/>
            </w:rPr>
          </w:rPrChange>
        </w:rPr>
        <w:fldChar w:fldCharType="separate"/>
      </w:r>
      <w:r w:rsidR="00DE7C99" w:rsidRPr="000E1A5F">
        <w:rPr>
          <w:lang w:val="en-GB"/>
          <w:rPrChange w:id="5219" w:author="Dioguardi, Fabio" w:date="2018-10-23T11:24:00Z">
            <w:rPr/>
          </w:rPrChange>
        </w:rPr>
        <w:t xml:space="preserve">Figure </w:t>
      </w:r>
      <w:r w:rsidR="00DE7C99" w:rsidRPr="000E1A5F">
        <w:rPr>
          <w:noProof/>
          <w:lang w:val="en-GB"/>
          <w:rPrChange w:id="5220" w:author="Dioguardi, Fabio" w:date="2018-10-23T11:24:00Z">
            <w:rPr>
              <w:noProof/>
            </w:rPr>
          </w:rPrChange>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0E1A5F" w:rsidRDefault="002A099C" w:rsidP="00560DAE">
      <w:pPr>
        <w:keepNext/>
        <w:jc w:val="center"/>
        <w:rPr>
          <w:lang w:val="en-GB"/>
          <w:rPrChange w:id="5221" w:author="Dioguardi, Fabio" w:date="2018-10-23T11:24:00Z">
            <w:rPr/>
          </w:rPrChange>
        </w:rPr>
      </w:pPr>
      <w:r w:rsidRPr="000E1A5F">
        <w:rPr>
          <w:noProof/>
          <w:kern w:val="32"/>
          <w:szCs w:val="22"/>
          <w:lang w:val="en-GB" w:eastAsia="en-GB"/>
        </w:rPr>
        <w:drawing>
          <wp:inline distT="0" distB="0" distL="0" distR="0" wp14:anchorId="2036C2C7" wp14:editId="01E01AD9">
            <wp:extent cx="1969258" cy="370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 control panel.jpg"/>
                    <pic:cNvPicPr/>
                  </pic:nvPicPr>
                  <pic:blipFill>
                    <a:blip r:embed="rId40">
                      <a:extLst>
                        <a:ext uri="{28A0092B-C50C-407E-A947-70E740481C1C}">
                          <a14:useLocalDpi xmlns:a14="http://schemas.microsoft.com/office/drawing/2010/main" val="0"/>
                        </a:ext>
                      </a:extLst>
                    </a:blip>
                    <a:stretch>
                      <a:fillRect/>
                    </a:stretch>
                  </pic:blipFill>
                  <pic:spPr>
                    <a:xfrm>
                      <a:off x="0" y="0"/>
                      <a:ext cx="1969258" cy="3704700"/>
                    </a:xfrm>
                    <a:prstGeom prst="rect">
                      <a:avLst/>
                    </a:prstGeom>
                  </pic:spPr>
                </pic:pic>
              </a:graphicData>
            </a:graphic>
          </wp:inline>
        </w:drawing>
      </w:r>
    </w:p>
    <w:p w14:paraId="1EF92E52" w14:textId="76E7A5A7" w:rsidR="001841C4" w:rsidRPr="000E1A5F" w:rsidRDefault="00560DAE" w:rsidP="00560DAE">
      <w:pPr>
        <w:pStyle w:val="Caption"/>
        <w:jc w:val="center"/>
        <w:rPr>
          <w:kern w:val="32"/>
          <w:szCs w:val="22"/>
          <w:lang w:val="en-GB"/>
        </w:rPr>
      </w:pPr>
      <w:bookmarkStart w:id="5222" w:name="_Ref482352251"/>
      <w:r w:rsidRPr="000E1A5F">
        <w:rPr>
          <w:lang w:val="en-GB"/>
          <w:rPrChange w:id="5223" w:author="Dioguardi, Fabio" w:date="2018-10-23T11:24:00Z">
            <w:rPr/>
          </w:rPrChange>
        </w:rPr>
        <w:t xml:space="preserve">Figure </w:t>
      </w:r>
      <w:r w:rsidRPr="000E1A5F">
        <w:rPr>
          <w:lang w:val="en-GB"/>
          <w:rPrChange w:id="5224" w:author="Dioguardi, Fabio" w:date="2018-10-23T11:24:00Z">
            <w:rPr/>
          </w:rPrChange>
        </w:rPr>
        <w:fldChar w:fldCharType="begin"/>
      </w:r>
      <w:r w:rsidRPr="000E1A5F">
        <w:rPr>
          <w:lang w:val="en-GB"/>
          <w:rPrChange w:id="5225" w:author="Dioguardi, Fabio" w:date="2018-10-23T11:24:00Z">
            <w:rPr/>
          </w:rPrChange>
        </w:rPr>
        <w:instrText xml:space="preserve"> SEQ Figure \* ARABIC </w:instrText>
      </w:r>
      <w:r w:rsidRPr="000E1A5F">
        <w:rPr>
          <w:lang w:val="en-GB"/>
          <w:rPrChange w:id="5226" w:author="Dioguardi, Fabio" w:date="2018-10-23T11:24:00Z">
            <w:rPr/>
          </w:rPrChange>
        </w:rPr>
        <w:fldChar w:fldCharType="separate"/>
      </w:r>
      <w:r w:rsidR="00DE7C99" w:rsidRPr="000E1A5F">
        <w:rPr>
          <w:noProof/>
          <w:lang w:val="en-GB"/>
          <w:rPrChange w:id="5227" w:author="Dioguardi, Fabio" w:date="2018-10-23T11:24:00Z">
            <w:rPr>
              <w:noProof/>
            </w:rPr>
          </w:rPrChange>
        </w:rPr>
        <w:t>32</w:t>
      </w:r>
      <w:r w:rsidRPr="000E1A5F">
        <w:rPr>
          <w:lang w:val="en-GB"/>
          <w:rPrChange w:id="5228" w:author="Dioguardi, Fabio" w:date="2018-10-23T11:24:00Z">
            <w:rPr/>
          </w:rPrChange>
        </w:rPr>
        <w:fldChar w:fldCharType="end"/>
      </w:r>
      <w:bookmarkEnd w:id="5222"/>
      <w:r w:rsidRPr="000E1A5F">
        <w:rPr>
          <w:lang w:val="en-GB"/>
          <w:rPrChange w:id="5229" w:author="Dioguardi, Fabio" w:date="2018-10-23T11:24:00Z">
            <w:rPr/>
          </w:rPrChange>
        </w:rPr>
        <w:t>: The output control menu</w:t>
      </w:r>
    </w:p>
    <w:p w14:paraId="5BD35B9D" w14:textId="05BAEBEC" w:rsidR="002A099C" w:rsidRPr="000E1A5F" w:rsidRDefault="002A099C" w:rsidP="002A099C">
      <w:pPr>
        <w:rPr>
          <w:kern w:val="32"/>
          <w:szCs w:val="22"/>
          <w:lang w:val="en-GB"/>
          <w:rPrChange w:id="5230" w:author="Dioguardi, Fabio" w:date="2018-10-23T11:24:00Z">
            <w:rPr>
              <w:kern w:val="32"/>
              <w:szCs w:val="22"/>
              <w:lang w:val="en-GB"/>
            </w:rPr>
          </w:rPrChange>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560DAE" w:rsidRPr="001E0E58">
        <w:rPr>
          <w:kern w:val="32"/>
          <w:szCs w:val="22"/>
          <w:lang w:val="en-GB"/>
        </w:rPr>
        <w:t>six</w:t>
      </w:r>
      <w:r w:rsidRPr="001E0E58">
        <w:rPr>
          <w:kern w:val="32"/>
          <w:szCs w:val="22"/>
          <w:lang w:val="en-GB"/>
        </w:rPr>
        <w:t xml:space="preserve"> rows, marked by different</w:t>
      </w:r>
      <w:r w:rsidRPr="00BB4E6A">
        <w:rPr>
          <w:kern w:val="32"/>
          <w:szCs w:val="22"/>
          <w:lang w:val="en-GB"/>
        </w:rPr>
        <w:t xml:space="preserve"> colo</w:t>
      </w:r>
      <w:r w:rsidR="00560DAE" w:rsidRPr="000E1A5F">
        <w:rPr>
          <w:kern w:val="32"/>
          <w:szCs w:val="22"/>
          <w:lang w:val="en-GB"/>
          <w:rPrChange w:id="5231" w:author="Dioguardi, Fabio" w:date="2018-10-23T11:24:00Z">
            <w:rPr>
              <w:kern w:val="32"/>
              <w:szCs w:val="22"/>
              <w:lang w:val="en-GB"/>
            </w:rPr>
          </w:rPrChange>
        </w:rPr>
        <w:t>u</w:t>
      </w:r>
      <w:r w:rsidRPr="000E1A5F">
        <w:rPr>
          <w:kern w:val="32"/>
          <w:szCs w:val="22"/>
          <w:lang w:val="en-GB"/>
          <w:rPrChange w:id="5232" w:author="Dioguardi, Fabio" w:date="2018-10-23T11:24:00Z">
            <w:rPr>
              <w:kern w:val="32"/>
              <w:szCs w:val="22"/>
              <w:lang w:val="en-GB"/>
            </w:rPr>
          </w:rPrChange>
        </w:rPr>
        <w:t xml:space="preserve">rs </w:t>
      </w:r>
      <w:r w:rsidR="006527C8" w:rsidRPr="000E1A5F">
        <w:rPr>
          <w:kern w:val="32"/>
          <w:szCs w:val="22"/>
          <w:lang w:val="en-GB"/>
          <w:rPrChange w:id="5233" w:author="Dioguardi, Fabio" w:date="2018-10-23T11:24:00Z">
            <w:rPr>
              <w:kern w:val="32"/>
              <w:szCs w:val="22"/>
              <w:lang w:val="en-GB"/>
            </w:rPr>
          </w:rPrChange>
        </w:rPr>
        <w:t>that</w:t>
      </w:r>
      <w:r w:rsidRPr="000E1A5F">
        <w:rPr>
          <w:kern w:val="32"/>
          <w:szCs w:val="22"/>
          <w:lang w:val="en-GB"/>
          <w:rPrChange w:id="5234" w:author="Dioguardi, Fabio" w:date="2018-10-23T11:24:00Z">
            <w:rPr>
              <w:kern w:val="32"/>
              <w:szCs w:val="22"/>
              <w:lang w:val="en-GB"/>
            </w:rPr>
          </w:rPrChange>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Change w:id="5235" w:author="Dioguardi, Fabio" w:date="2018-10-23T11:24:00Z">
            <w:rPr>
              <w:kern w:val="32"/>
              <w:szCs w:val="22"/>
              <w:lang w:val="en-GB"/>
            </w:rPr>
          </w:rPrChange>
        </w:rPr>
        <w:instrText xml:space="preserve"> REF _Ref482352302 \h </w:instrText>
      </w:r>
      <w:r w:rsidR="00560DAE" w:rsidRPr="000E1A5F">
        <w:rPr>
          <w:kern w:val="32"/>
          <w:szCs w:val="22"/>
          <w:lang w:val="en-GB"/>
          <w:rPrChange w:id="5236" w:author="Dioguardi, Fabio" w:date="2018-10-23T11:24:00Z">
            <w:rPr>
              <w:kern w:val="32"/>
              <w:szCs w:val="22"/>
              <w:lang w:val="en-GB"/>
            </w:rPr>
          </w:rPrChange>
        </w:rPr>
      </w:r>
      <w:r w:rsidR="00560DAE" w:rsidRPr="000E1A5F">
        <w:rPr>
          <w:kern w:val="32"/>
          <w:szCs w:val="22"/>
          <w:lang w:val="en-GB"/>
          <w:rPrChange w:id="5237" w:author="Dioguardi, Fabio" w:date="2018-10-23T11:24:00Z">
            <w:rPr>
              <w:kern w:val="32"/>
              <w:szCs w:val="22"/>
              <w:lang w:val="en-GB"/>
            </w:rPr>
          </w:rPrChange>
        </w:rPr>
        <w:fldChar w:fldCharType="separate"/>
      </w:r>
      <w:r w:rsidR="00DE7C99" w:rsidRPr="000E1A5F">
        <w:rPr>
          <w:lang w:val="en-GB"/>
          <w:rPrChange w:id="5238" w:author="Dioguardi, Fabio" w:date="2018-10-23T11:24:00Z">
            <w:rPr/>
          </w:rPrChange>
        </w:rPr>
        <w:t xml:space="preserve">Figure </w:t>
      </w:r>
      <w:r w:rsidR="00DE7C99" w:rsidRPr="000E1A5F">
        <w:rPr>
          <w:noProof/>
          <w:lang w:val="en-GB"/>
          <w:rPrChange w:id="5239" w:author="Dioguardi, Fabio" w:date="2018-10-23T11:24:00Z">
            <w:rPr>
              <w:noProof/>
            </w:rPr>
          </w:rPrChange>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proofErr w:type="spellStart"/>
      <w:r w:rsidR="007C4632" w:rsidRPr="001E0E58">
        <w:rPr>
          <w:b/>
          <w:kern w:val="32"/>
          <w:szCs w:val="22"/>
          <w:lang w:val="en-GB"/>
        </w:rPr>
        <w:t>PlumeRise</w:t>
      </w:r>
      <w:proofErr w:type="spellEnd"/>
      <w:r w:rsidR="002D0586" w:rsidRPr="00BB4E6A">
        <w:rPr>
          <w:kern w:val="32"/>
          <w:szCs w:val="22"/>
          <w:lang w:val="en-GB"/>
        </w:rPr>
        <w:t xml:space="preserve"> </w:t>
      </w:r>
      <w:r w:rsidR="00AA7BB8" w:rsidRPr="000E1A5F">
        <w:rPr>
          <w:kern w:val="32"/>
          <w:szCs w:val="22"/>
          <w:lang w:val="en-GB"/>
          <w:rPrChange w:id="5240" w:author="Dioguardi, Fabio" w:date="2018-10-23T11:24:00Z">
            <w:rPr>
              <w:kern w:val="32"/>
              <w:szCs w:val="22"/>
              <w:lang w:val="en-GB"/>
            </w:rPr>
          </w:rPrChange>
        </w:rPr>
        <w:t>(</w:t>
      </w:r>
      <w:r w:rsidR="002D0586" w:rsidRPr="000E1A5F">
        <w:rPr>
          <w:kern w:val="32"/>
          <w:szCs w:val="22"/>
          <w:lang w:val="en-GB"/>
          <w:rPrChange w:id="5241" w:author="Dioguardi, Fabio" w:date="2018-10-23T11:24:00Z">
            <w:rPr>
              <w:kern w:val="32"/>
              <w:szCs w:val="22"/>
              <w:lang w:val="en-GB"/>
            </w:rPr>
          </w:rPrChange>
        </w:rPr>
        <w:t>meaning that CMER is considered for the output control instead of RMER)</w:t>
      </w:r>
      <w:r w:rsidR="00AA7BB8" w:rsidRPr="000E1A5F">
        <w:rPr>
          <w:kern w:val="32"/>
          <w:szCs w:val="22"/>
          <w:lang w:val="en-GB"/>
          <w:rPrChange w:id="5242" w:author="Dioguardi, Fabio" w:date="2018-10-23T11:24:00Z">
            <w:rPr>
              <w:kern w:val="32"/>
              <w:szCs w:val="22"/>
              <w:lang w:val="en-GB"/>
            </w:rPr>
          </w:rPrChange>
        </w:rPr>
        <w:t>.</w:t>
      </w:r>
      <w:r w:rsidR="002D0586" w:rsidRPr="000E1A5F">
        <w:rPr>
          <w:kern w:val="32"/>
          <w:szCs w:val="22"/>
          <w:lang w:val="en-GB"/>
          <w:rPrChange w:id="5243" w:author="Dioguardi, Fabio" w:date="2018-10-23T11:24:00Z">
            <w:rPr>
              <w:kern w:val="32"/>
              <w:szCs w:val="22"/>
              <w:lang w:val="en-GB"/>
            </w:rPr>
          </w:rPrChange>
        </w:rPr>
        <w:t xml:space="preserve"> </w:t>
      </w:r>
    </w:p>
    <w:p w14:paraId="6E458B6C" w14:textId="750FF9BB" w:rsidR="001841C4" w:rsidRPr="000E1A5F" w:rsidRDefault="00560DAE" w:rsidP="001841C4">
      <w:pPr>
        <w:rPr>
          <w:kern w:val="32"/>
          <w:szCs w:val="22"/>
          <w:lang w:val="en-GB"/>
          <w:rPrChange w:id="5244" w:author="Dioguardi, Fabio" w:date="2018-10-23T11:24:00Z">
            <w:rPr>
              <w:kern w:val="32"/>
              <w:szCs w:val="22"/>
              <w:lang w:val="en-GB"/>
            </w:rPr>
          </w:rPrChange>
        </w:rPr>
      </w:pPr>
      <w:r w:rsidRPr="000E1A5F">
        <w:rPr>
          <w:kern w:val="32"/>
          <w:szCs w:val="22"/>
          <w:lang w:val="en-GB"/>
          <w:rPrChange w:id="5245" w:author="Dioguardi, Fabio" w:date="2018-10-23T11:24:00Z">
            <w:rPr>
              <w:kern w:val="32"/>
              <w:szCs w:val="22"/>
              <w:lang w:val="en-GB"/>
            </w:rPr>
          </w:rPrChange>
        </w:rPr>
        <w:t xml:space="preserve">Up to six plots </w:t>
      </w:r>
      <w:r w:rsidR="006527C8" w:rsidRPr="000E1A5F">
        <w:rPr>
          <w:kern w:val="32"/>
          <w:szCs w:val="22"/>
          <w:lang w:val="en-GB"/>
          <w:rPrChange w:id="5246" w:author="Dioguardi, Fabio" w:date="2018-10-23T11:24:00Z">
            <w:rPr>
              <w:kern w:val="32"/>
              <w:szCs w:val="22"/>
              <w:lang w:val="en-GB"/>
            </w:rPr>
          </w:rPrChange>
        </w:rPr>
        <w:t>generated by FOXI</w:t>
      </w:r>
      <w:r w:rsidRPr="000E1A5F">
        <w:rPr>
          <w:kern w:val="32"/>
          <w:szCs w:val="22"/>
          <w:lang w:val="en-GB"/>
          <w:rPrChange w:id="5247" w:author="Dioguardi, Fabio" w:date="2018-10-23T11:24:00Z">
            <w:rPr>
              <w:kern w:val="32"/>
              <w:szCs w:val="22"/>
              <w:lang w:val="en-GB"/>
            </w:rPr>
          </w:rPrChange>
        </w:rPr>
        <w:t xml:space="preserve"> can be controlled by this window</w:t>
      </w:r>
      <w:r w:rsidR="001841C4" w:rsidRPr="000E1A5F">
        <w:rPr>
          <w:kern w:val="32"/>
          <w:szCs w:val="22"/>
          <w:lang w:val="en-GB"/>
          <w:rPrChange w:id="5248" w:author="Dioguardi, Fabio" w:date="2018-10-23T11:24:00Z">
            <w:rPr>
              <w:kern w:val="32"/>
              <w:szCs w:val="22"/>
              <w:lang w:val="en-GB"/>
            </w:rPr>
          </w:rPrChange>
        </w:rPr>
        <w:t xml:space="preserve"> (see Table 3 in section </w:t>
      </w:r>
      <w:r w:rsidR="00267E73" w:rsidRPr="000E1A5F">
        <w:rPr>
          <w:kern w:val="32"/>
          <w:szCs w:val="22"/>
          <w:lang w:val="en-GB"/>
        </w:rPr>
        <w:fldChar w:fldCharType="begin"/>
      </w:r>
      <w:r w:rsidR="00267E73" w:rsidRPr="000E1A5F">
        <w:rPr>
          <w:kern w:val="32"/>
          <w:szCs w:val="22"/>
          <w:lang w:val="en-GB"/>
          <w:rPrChange w:id="5249" w:author="Dioguardi, Fabio" w:date="2018-10-23T11:24:00Z">
            <w:rPr>
              <w:kern w:val="32"/>
              <w:szCs w:val="22"/>
              <w:lang w:val="en-GB"/>
            </w:rPr>
          </w:rPrChange>
        </w:rPr>
        <w:instrText xml:space="preserve"> REF _Ref482352206 \r \h </w:instrText>
      </w:r>
      <w:r w:rsidR="00267E73" w:rsidRPr="000E1A5F">
        <w:rPr>
          <w:kern w:val="32"/>
          <w:szCs w:val="22"/>
          <w:lang w:val="en-GB"/>
          <w:rPrChange w:id="5250" w:author="Dioguardi, Fabio" w:date="2018-10-23T11:24:00Z">
            <w:rPr>
              <w:kern w:val="32"/>
              <w:szCs w:val="22"/>
              <w:lang w:val="en-GB"/>
            </w:rPr>
          </w:rPrChange>
        </w:rPr>
      </w:r>
      <w:r w:rsidR="00267E73" w:rsidRPr="000E1A5F">
        <w:rPr>
          <w:kern w:val="32"/>
          <w:szCs w:val="22"/>
          <w:lang w:val="en-GB"/>
          <w:rPrChange w:id="5251" w:author="Dioguardi, Fabio" w:date="2018-10-23T11:24:00Z">
            <w:rPr>
              <w:kern w:val="32"/>
              <w:szCs w:val="22"/>
              <w:lang w:val="en-GB"/>
            </w:rPr>
          </w:rPrChange>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Change w:id="5252" w:author="Dioguardi, Fabio" w:date="2018-10-23T11:24:00Z">
            <w:rPr>
              <w:kern w:val="32"/>
              <w:lang w:val="en-GB"/>
            </w:rPr>
          </w:rPrChange>
        </w:rPr>
      </w:pPr>
      <w:proofErr w:type="gramStart"/>
      <w:r w:rsidRPr="000E1A5F">
        <w:rPr>
          <w:b/>
          <w:kern w:val="32"/>
          <w:lang w:val="en-GB"/>
          <w:rPrChange w:id="5253" w:author="Dioguardi, Fabio" w:date="2018-10-23T11:24:00Z">
            <w:rPr>
              <w:b/>
              <w:kern w:val="32"/>
              <w:lang w:val="en-GB"/>
            </w:rPr>
          </w:rPrChange>
        </w:rPr>
        <w:t>off</w:t>
      </w:r>
      <w:proofErr w:type="gramEnd"/>
      <w:r w:rsidRPr="000E1A5F">
        <w:rPr>
          <w:kern w:val="32"/>
          <w:lang w:val="en-GB"/>
          <w:rPrChange w:id="5254" w:author="Dioguardi, Fabio" w:date="2018-10-23T11:24:00Z">
            <w:rPr>
              <w:kern w:val="32"/>
              <w:lang w:val="en-GB"/>
            </w:rPr>
          </w:rPrChange>
        </w:rPr>
        <w:t>: plot is omitted</w:t>
      </w:r>
      <w:r w:rsidR="006527C8" w:rsidRPr="000E1A5F">
        <w:rPr>
          <w:kern w:val="32"/>
          <w:lang w:val="en-GB"/>
          <w:rPrChange w:id="5255" w:author="Dioguardi, Fabio" w:date="2018-10-23T11:24:00Z">
            <w:rPr>
              <w:kern w:val="32"/>
              <w:lang w:val="en-GB"/>
            </w:rPr>
          </w:rPrChange>
        </w:rPr>
        <w:t>.</w:t>
      </w:r>
    </w:p>
    <w:p w14:paraId="2E0702B5" w14:textId="27253763" w:rsidR="001841C4" w:rsidRPr="000E1A5F" w:rsidRDefault="001841C4" w:rsidP="001507E8">
      <w:pPr>
        <w:pStyle w:val="ListParagraph"/>
        <w:numPr>
          <w:ilvl w:val="0"/>
          <w:numId w:val="23"/>
        </w:numPr>
        <w:rPr>
          <w:kern w:val="32"/>
          <w:lang w:val="en-GB"/>
          <w:rPrChange w:id="5256" w:author="Dioguardi, Fabio" w:date="2018-10-23T11:24:00Z">
            <w:rPr>
              <w:kern w:val="32"/>
              <w:lang w:val="en-GB"/>
            </w:rPr>
          </w:rPrChange>
        </w:rPr>
      </w:pPr>
      <w:proofErr w:type="gramStart"/>
      <w:r w:rsidRPr="000E1A5F">
        <w:rPr>
          <w:b/>
          <w:kern w:val="32"/>
          <w:lang w:val="en-GB"/>
          <w:rPrChange w:id="5257" w:author="Dioguardi, Fabio" w:date="2018-10-23T11:24:00Z">
            <w:rPr>
              <w:b/>
              <w:kern w:val="32"/>
              <w:lang w:val="en-GB"/>
            </w:rPr>
          </w:rPrChange>
        </w:rPr>
        <w:t>total</w:t>
      </w:r>
      <w:proofErr w:type="gramEnd"/>
      <w:r w:rsidRPr="000E1A5F">
        <w:rPr>
          <w:kern w:val="32"/>
          <w:lang w:val="en-GB"/>
          <w:rPrChange w:id="5258" w:author="Dioguardi, Fabio" w:date="2018-10-23T11:24:00Z">
            <w:rPr>
              <w:kern w:val="32"/>
              <w:lang w:val="en-GB"/>
            </w:rPr>
          </w:rPrChange>
        </w:rPr>
        <w:t>: plot over the total time axis of the eruption (Note that the begin</w:t>
      </w:r>
      <w:r w:rsidR="006527C8" w:rsidRPr="000E1A5F">
        <w:rPr>
          <w:kern w:val="32"/>
          <w:lang w:val="en-GB"/>
          <w:rPrChange w:id="5259" w:author="Dioguardi, Fabio" w:date="2018-10-23T11:24:00Z">
            <w:rPr>
              <w:kern w:val="32"/>
              <w:lang w:val="en-GB"/>
            </w:rPr>
          </w:rPrChange>
        </w:rPr>
        <w:t>ning</w:t>
      </w:r>
      <w:r w:rsidRPr="000E1A5F">
        <w:rPr>
          <w:kern w:val="32"/>
          <w:lang w:val="en-GB"/>
          <w:rPrChange w:id="5260" w:author="Dioguardi, Fabio" w:date="2018-10-23T11:24:00Z">
            <w:rPr>
              <w:kern w:val="32"/>
              <w:lang w:val="en-GB"/>
            </w:rPr>
          </w:rPrChange>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Change w:id="5261" w:author="Dioguardi, Fabio" w:date="2018-10-23T11:24:00Z">
            <w:rPr>
              <w:kern w:val="32"/>
              <w:lang w:val="en-GB"/>
            </w:rPr>
          </w:rPrChange>
        </w:rPr>
      </w:pPr>
      <w:r w:rsidRPr="000E1A5F">
        <w:rPr>
          <w:b/>
          <w:kern w:val="32"/>
          <w:lang w:val="en-GB"/>
          <w:rPrChange w:id="5262" w:author="Dioguardi, Fabio" w:date="2018-10-23T11:24:00Z">
            <w:rPr>
              <w:b/>
              <w:kern w:val="32"/>
              <w:lang w:val="en-GB"/>
            </w:rPr>
          </w:rPrChange>
        </w:rPr>
        <w:t>last 12h</w:t>
      </w:r>
      <w:r w:rsidRPr="000E1A5F">
        <w:rPr>
          <w:kern w:val="32"/>
          <w:lang w:val="en-GB"/>
          <w:rPrChange w:id="5263" w:author="Dioguardi, Fabio" w:date="2018-10-23T11:24:00Z">
            <w:rPr>
              <w:kern w:val="32"/>
              <w:lang w:val="en-GB"/>
            </w:rPr>
          </w:rPrChange>
        </w:rPr>
        <w:t>: plot o</w:t>
      </w:r>
      <w:r w:rsidR="00A050CB" w:rsidRPr="000E1A5F">
        <w:rPr>
          <w:kern w:val="32"/>
          <w:lang w:val="en-GB"/>
          <w:rPrChange w:id="5264" w:author="Dioguardi, Fabio" w:date="2018-10-23T11:24:00Z">
            <w:rPr>
              <w:kern w:val="32"/>
              <w:lang w:val="en-GB"/>
            </w:rPr>
          </w:rPrChange>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Change w:id="5265" w:author="Dioguardi, Fabio" w:date="2018-10-23T11:24:00Z">
            <w:rPr>
              <w:kern w:val="32"/>
              <w:lang w:val="en-GB"/>
            </w:rPr>
          </w:rPrChange>
        </w:rPr>
      </w:pPr>
      <w:r w:rsidRPr="000E1A5F">
        <w:rPr>
          <w:b/>
          <w:kern w:val="32"/>
          <w:lang w:val="en-GB"/>
          <w:rPrChange w:id="5266" w:author="Dioguardi, Fabio" w:date="2018-10-23T11:24:00Z">
            <w:rPr>
              <w:b/>
              <w:kern w:val="32"/>
              <w:lang w:val="en-GB"/>
            </w:rPr>
          </w:rPrChange>
        </w:rPr>
        <w:t>last 6h</w:t>
      </w:r>
      <w:r w:rsidR="00A050CB" w:rsidRPr="000E1A5F">
        <w:rPr>
          <w:kern w:val="32"/>
          <w:lang w:val="en-GB"/>
          <w:rPrChange w:id="5267" w:author="Dioguardi, Fabio" w:date="2018-10-23T11:24:00Z">
            <w:rPr>
              <w:kern w:val="32"/>
              <w:lang w:val="en-GB"/>
            </w:rPr>
          </w:rPrChange>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Change w:id="5268" w:author="Dioguardi, Fabio" w:date="2018-10-23T11:24:00Z">
            <w:rPr>
              <w:kern w:val="32"/>
              <w:lang w:val="en-GB"/>
            </w:rPr>
          </w:rPrChange>
        </w:rPr>
      </w:pPr>
      <w:r w:rsidRPr="000E1A5F">
        <w:rPr>
          <w:b/>
          <w:kern w:val="32"/>
          <w:lang w:val="en-GB"/>
          <w:rPrChange w:id="5269" w:author="Dioguardi, Fabio" w:date="2018-10-23T11:24:00Z">
            <w:rPr>
              <w:b/>
              <w:kern w:val="32"/>
              <w:lang w:val="en-GB"/>
            </w:rPr>
          </w:rPrChange>
        </w:rPr>
        <w:t>last 1h</w:t>
      </w:r>
      <w:r w:rsidR="00A050CB" w:rsidRPr="000E1A5F">
        <w:rPr>
          <w:kern w:val="32"/>
          <w:lang w:val="en-GB"/>
          <w:rPrChange w:id="5270" w:author="Dioguardi, Fabio" w:date="2018-10-23T11:24:00Z">
            <w:rPr>
              <w:kern w:val="32"/>
              <w:lang w:val="en-GB"/>
            </w:rPr>
          </w:rPrChange>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Change w:id="5271" w:author="Dioguardi, Fabio" w:date="2018-10-23T11:24:00Z">
            <w:rPr>
              <w:kern w:val="32"/>
              <w:lang w:val="en-GB"/>
            </w:rPr>
          </w:rPrChange>
        </w:rPr>
      </w:pPr>
      <w:proofErr w:type="gramStart"/>
      <w:r w:rsidRPr="000E1A5F">
        <w:rPr>
          <w:b/>
          <w:kern w:val="32"/>
          <w:lang w:val="en-GB"/>
          <w:rPrChange w:id="5272" w:author="Dioguardi, Fabio" w:date="2018-10-23T11:24:00Z">
            <w:rPr>
              <w:b/>
              <w:kern w:val="32"/>
              <w:lang w:val="en-GB"/>
            </w:rPr>
          </w:rPrChange>
        </w:rPr>
        <w:t>last</w:t>
      </w:r>
      <w:proofErr w:type="gramEnd"/>
      <w:r w:rsidRPr="000E1A5F">
        <w:rPr>
          <w:b/>
          <w:kern w:val="32"/>
          <w:lang w:val="en-GB"/>
          <w:rPrChange w:id="5273" w:author="Dioguardi, Fabio" w:date="2018-10-23T11:24:00Z">
            <w:rPr>
              <w:b/>
              <w:kern w:val="32"/>
              <w:lang w:val="en-GB"/>
            </w:rPr>
          </w:rPrChange>
        </w:rPr>
        <w:t xml:space="preserve"> 15min</w:t>
      </w:r>
      <w:r w:rsidR="00A050CB" w:rsidRPr="000E1A5F">
        <w:rPr>
          <w:kern w:val="32"/>
          <w:lang w:val="en-GB"/>
          <w:rPrChange w:id="5274" w:author="Dioguardi, Fabio" w:date="2018-10-23T11:24:00Z">
            <w:rPr>
              <w:kern w:val="32"/>
              <w:lang w:val="en-GB"/>
            </w:rPr>
          </w:rPrChange>
        </w:rPr>
        <w:t>: plot over the last 15 minutes (4 data points per curve). (This setting can be applied when a change in the general settings has been made and previous data has to be post-processed.)</w:t>
      </w:r>
    </w:p>
    <w:p w14:paraId="4E694DF5" w14:textId="53B57E85" w:rsidR="001841C4" w:rsidRPr="000E1A5F" w:rsidRDefault="007612CB" w:rsidP="002A099C">
      <w:pPr>
        <w:rPr>
          <w:kern w:val="32"/>
          <w:szCs w:val="22"/>
          <w:lang w:val="en-GB"/>
          <w:rPrChange w:id="5275" w:author="Dioguardi, Fabio" w:date="2018-10-23T11:24:00Z">
            <w:rPr>
              <w:kern w:val="32"/>
              <w:szCs w:val="22"/>
              <w:lang w:val="en-GB"/>
            </w:rPr>
          </w:rPrChange>
        </w:rPr>
      </w:pPr>
      <w:r w:rsidRPr="000E1A5F">
        <w:rPr>
          <w:kern w:val="32"/>
          <w:szCs w:val="22"/>
          <w:lang w:val="en-GB"/>
          <w:rPrChange w:id="5276" w:author="Dioguardi, Fabio" w:date="2018-10-23T11:24:00Z">
            <w:rPr>
              <w:kern w:val="32"/>
              <w:szCs w:val="22"/>
              <w:lang w:val="en-GB"/>
            </w:rPr>
          </w:rPrChange>
        </w:rPr>
        <w:t xml:space="preserve">By default, all plots are set to “total”. In addition to the plot settings, the status report can be switched on and off by the operator (with the default setting being “on”). </w:t>
      </w:r>
    </w:p>
    <w:p w14:paraId="15D8DBA3" w14:textId="6E0156E4" w:rsidR="00560DAE" w:rsidRPr="000E1A5F" w:rsidRDefault="00560DAE" w:rsidP="002A099C">
      <w:pPr>
        <w:rPr>
          <w:kern w:val="32"/>
          <w:szCs w:val="22"/>
          <w:lang w:val="en-GB"/>
          <w:rPrChange w:id="5277" w:author="Dioguardi, Fabio" w:date="2018-10-23T11:24:00Z">
            <w:rPr>
              <w:kern w:val="32"/>
              <w:szCs w:val="22"/>
              <w:lang w:val="en-GB"/>
            </w:rPr>
          </w:rPrChange>
        </w:rPr>
      </w:pPr>
      <w:r w:rsidRPr="000E1A5F">
        <w:rPr>
          <w:kern w:val="32"/>
          <w:szCs w:val="22"/>
          <w:lang w:val="en-GB"/>
          <w:rPrChange w:id="5278" w:author="Dioguardi, Fabio" w:date="2018-10-23T11:24:00Z">
            <w:rPr>
              <w:kern w:val="32"/>
              <w:szCs w:val="22"/>
              <w:lang w:val="en-GB"/>
            </w:rPr>
          </w:rPrChange>
        </w:rPr>
        <w:t>All changes are taken over when the “Confirm” button is clicked.</w:t>
      </w:r>
    </w:p>
    <w:p w14:paraId="4FF33FA9" w14:textId="77777777" w:rsidR="00560DAE" w:rsidRPr="000E1A5F" w:rsidRDefault="00560DAE" w:rsidP="00560DAE">
      <w:pPr>
        <w:rPr>
          <w:lang w:val="en-GB"/>
          <w:rPrChange w:id="5279" w:author="Dioguardi, Fabio" w:date="2018-10-23T11:24:00Z">
            <w:rPr/>
          </w:rPrChange>
        </w:rPr>
      </w:pPr>
      <w:r w:rsidRPr="000E1A5F">
        <w:rPr>
          <w:lang w:val="en-GB"/>
          <w:rPrChange w:id="5280" w:author="Dioguardi, Fabio" w:date="2018-10-23T11:24:00Z">
            <w:rPr/>
          </w:rPrChange>
        </w:rPr>
        <w:t>If the window is closed without having clicked the “Confirm” button any change in the entries will be discarded.</w:t>
      </w:r>
    </w:p>
    <w:p w14:paraId="2807B629" w14:textId="77777777" w:rsidR="00B57B80" w:rsidRPr="000E1A5F" w:rsidRDefault="00B57B80" w:rsidP="00560DAE">
      <w:pPr>
        <w:rPr>
          <w:lang w:val="en-GB"/>
          <w:rPrChange w:id="5281" w:author="Dioguardi, Fabio" w:date="2018-10-23T11:24:00Z">
            <w:rPr/>
          </w:rPrChange>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proofErr w:type="spellStart"/>
      <w:r w:rsidR="00B57B80" w:rsidRPr="00552368">
        <w:rPr>
          <w:i/>
          <w:kern w:val="32"/>
          <w:szCs w:val="22"/>
          <w:lang w:val="en-GB"/>
        </w:rPr>
        <w:t>ini</w:t>
      </w:r>
      <w:proofErr w:type="spellEnd"/>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Change w:id="5282" w:author="Dioguardi, Fabio" w:date="2018-10-23T11:24:00Z">
            <w:rPr>
              <w:kern w:val="32"/>
              <w:szCs w:val="22"/>
              <w:lang w:val="en-GB"/>
            </w:rPr>
          </w:rPrChange>
        </w:rPr>
        <w:t>“.</w:t>
      </w:r>
      <w:proofErr w:type="spellStart"/>
      <w:r w:rsidR="00B57B80" w:rsidRPr="000E1A5F">
        <w:rPr>
          <w:kern w:val="32"/>
          <w:szCs w:val="22"/>
          <w:lang w:val="en-GB"/>
          <w:rPrChange w:id="5283" w:author="Dioguardi, Fabio" w:date="2018-10-23T11:24:00Z">
            <w:rPr>
              <w:kern w:val="32"/>
              <w:szCs w:val="22"/>
              <w:lang w:val="en-GB"/>
            </w:rPr>
          </w:rPrChange>
        </w:rPr>
        <w:t>png</w:t>
      </w:r>
      <w:proofErr w:type="spellEnd"/>
      <w:r w:rsidR="00B57B80" w:rsidRPr="000E1A5F">
        <w:rPr>
          <w:kern w:val="32"/>
          <w:szCs w:val="22"/>
          <w:lang w:val="en-GB"/>
          <w:rPrChange w:id="5284" w:author="Dioguardi, Fabio" w:date="2018-10-23T11:24:00Z">
            <w:rPr>
              <w:kern w:val="32"/>
              <w:szCs w:val="22"/>
              <w:lang w:val="en-GB"/>
            </w:rPr>
          </w:rPrChange>
        </w:rPr>
        <w:t>” and “.</w:t>
      </w:r>
      <w:proofErr w:type="spellStart"/>
      <w:r w:rsidR="00B57B80" w:rsidRPr="000E1A5F">
        <w:rPr>
          <w:kern w:val="32"/>
          <w:szCs w:val="22"/>
          <w:lang w:val="en-GB"/>
          <w:rPrChange w:id="5285" w:author="Dioguardi, Fabio" w:date="2018-10-23T11:24:00Z">
            <w:rPr>
              <w:kern w:val="32"/>
              <w:szCs w:val="22"/>
              <w:lang w:val="en-GB"/>
            </w:rPr>
          </w:rPrChange>
        </w:rPr>
        <w:t>svg</w:t>
      </w:r>
      <w:proofErr w:type="spellEnd"/>
      <w:r w:rsidR="00B57B80" w:rsidRPr="000E1A5F">
        <w:rPr>
          <w:kern w:val="32"/>
          <w:szCs w:val="22"/>
          <w:lang w:val="en-GB"/>
          <w:rPrChange w:id="5286" w:author="Dioguardi, Fabio" w:date="2018-10-23T11:24:00Z">
            <w:rPr>
              <w:kern w:val="32"/>
              <w:szCs w:val="22"/>
              <w:lang w:val="en-GB"/>
            </w:rPr>
          </w:rPrChange>
        </w:rPr>
        <w:t xml:space="preserve">” format </w:t>
      </w:r>
      <w:r w:rsidR="00B57B80" w:rsidRPr="000E1A5F">
        <w:rPr>
          <w:kern w:val="32"/>
          <w:szCs w:val="22"/>
          <w:lang w:val="en-GB"/>
          <w:rPrChange w:id="5287" w:author="Dioguardi, Fabio" w:date="2018-10-23T11:24:00Z">
            <w:rPr>
              <w:kern w:val="32"/>
              <w:szCs w:val="22"/>
              <w:lang w:val="en-GB"/>
            </w:rPr>
          </w:rPrChange>
        </w:rPr>
        <w:lastRenderedPageBreak/>
        <w:t xml:space="preserve">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Change w:id="5288" w:author="Dioguardi, Fabio" w:date="2018-10-23T11:24:00Z">
            <w:rPr>
              <w:kern w:val="32"/>
              <w:szCs w:val="22"/>
              <w:lang w:val="en-GB"/>
            </w:rPr>
          </w:rPrChange>
        </w:rPr>
        <w:instrText xml:space="preserve"> REF _Ref482353742 \h </w:instrText>
      </w:r>
      <w:r w:rsidR="00D36A72" w:rsidRPr="000E1A5F">
        <w:rPr>
          <w:kern w:val="32"/>
          <w:szCs w:val="22"/>
          <w:lang w:val="en-GB"/>
          <w:rPrChange w:id="5289" w:author="Dioguardi, Fabio" w:date="2018-10-23T11:24:00Z">
            <w:rPr>
              <w:kern w:val="32"/>
              <w:szCs w:val="22"/>
              <w:lang w:val="en-GB"/>
            </w:rPr>
          </w:rPrChange>
        </w:rPr>
        <w:instrText xml:space="preserve"> \* MERGEFORMAT </w:instrText>
      </w:r>
      <w:r w:rsidR="00033960" w:rsidRPr="000E1A5F">
        <w:rPr>
          <w:kern w:val="32"/>
          <w:szCs w:val="22"/>
          <w:lang w:val="en-GB"/>
          <w:rPrChange w:id="5290" w:author="Dioguardi, Fabio" w:date="2018-10-23T11:24:00Z">
            <w:rPr>
              <w:kern w:val="32"/>
              <w:szCs w:val="22"/>
              <w:lang w:val="en-GB"/>
            </w:rPr>
          </w:rPrChange>
        </w:rPr>
      </w:r>
      <w:r w:rsidR="00033960" w:rsidRPr="000E1A5F">
        <w:rPr>
          <w:kern w:val="32"/>
          <w:szCs w:val="22"/>
          <w:lang w:val="en-GB"/>
          <w:rPrChange w:id="5291" w:author="Dioguardi, Fabio" w:date="2018-10-23T11:24:00Z">
            <w:rPr>
              <w:kern w:val="32"/>
              <w:szCs w:val="22"/>
              <w:lang w:val="en-GB"/>
            </w:rPr>
          </w:rPrChange>
        </w:rPr>
        <w:fldChar w:fldCharType="separate"/>
      </w:r>
      <w:r w:rsidR="00DE7C99" w:rsidRPr="000E1A5F">
        <w:rPr>
          <w:lang w:val="en-GB"/>
          <w:rPrChange w:id="5292" w:author="Dioguardi, Fabio" w:date="2018-10-23T11:24:00Z">
            <w:rPr/>
          </w:rPrChange>
        </w:rPr>
        <w:t xml:space="preserve">Figure </w:t>
      </w:r>
      <w:r w:rsidR="00DE7C99" w:rsidRPr="000E1A5F">
        <w:rPr>
          <w:noProof/>
          <w:lang w:val="en-GB"/>
          <w:rPrChange w:id="5293" w:author="Dioguardi, Fabio" w:date="2018-10-23T11:24:00Z">
            <w:rPr>
              <w:noProof/>
            </w:rPr>
          </w:rPrChange>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Change w:id="5294" w:author="Dioguardi, Fabio" w:date="2018-10-23T11:24:00Z">
            <w:rPr>
              <w:kern w:val="32"/>
              <w:szCs w:val="22"/>
              <w:lang w:val="en-GB"/>
            </w:rPr>
          </w:rPrChange>
        </w:rPr>
        <w:instrText xml:space="preserve"> REF _Ref482353807 \h </w:instrText>
      </w:r>
      <w:r w:rsidR="00D36A72" w:rsidRPr="000E1A5F">
        <w:rPr>
          <w:kern w:val="32"/>
          <w:szCs w:val="22"/>
          <w:lang w:val="en-GB"/>
          <w:rPrChange w:id="5295" w:author="Dioguardi, Fabio" w:date="2018-10-23T11:24:00Z">
            <w:rPr>
              <w:kern w:val="32"/>
              <w:szCs w:val="22"/>
              <w:lang w:val="en-GB"/>
            </w:rPr>
          </w:rPrChange>
        </w:rPr>
        <w:instrText xml:space="preserve"> \* MERGEFORMAT </w:instrText>
      </w:r>
      <w:r w:rsidR="00033960" w:rsidRPr="000E1A5F">
        <w:rPr>
          <w:kern w:val="32"/>
          <w:szCs w:val="22"/>
          <w:lang w:val="en-GB"/>
          <w:rPrChange w:id="5296" w:author="Dioguardi, Fabio" w:date="2018-10-23T11:24:00Z">
            <w:rPr>
              <w:kern w:val="32"/>
              <w:szCs w:val="22"/>
              <w:lang w:val="en-GB"/>
            </w:rPr>
          </w:rPrChange>
        </w:rPr>
      </w:r>
      <w:r w:rsidR="00033960" w:rsidRPr="000E1A5F">
        <w:rPr>
          <w:kern w:val="32"/>
          <w:szCs w:val="22"/>
          <w:lang w:val="en-GB"/>
          <w:rPrChange w:id="5297" w:author="Dioguardi, Fabio" w:date="2018-10-23T11:24:00Z">
            <w:rPr>
              <w:kern w:val="32"/>
              <w:szCs w:val="22"/>
              <w:lang w:val="en-GB"/>
            </w:rPr>
          </w:rPrChange>
        </w:rPr>
        <w:fldChar w:fldCharType="separate"/>
      </w:r>
      <w:r w:rsidR="00DE7C99" w:rsidRPr="000E1A5F">
        <w:rPr>
          <w:lang w:val="en-GB"/>
          <w:rPrChange w:id="5298" w:author="Dioguardi, Fabio" w:date="2018-10-23T11:24:00Z">
            <w:rPr/>
          </w:rPrChange>
        </w:rPr>
        <w:t xml:space="preserve">Figure </w:t>
      </w:r>
      <w:r w:rsidR="00DE7C99" w:rsidRPr="000E1A5F">
        <w:rPr>
          <w:noProof/>
          <w:lang w:val="en-GB"/>
          <w:rPrChange w:id="5299" w:author="Dioguardi, Fabio" w:date="2018-10-23T11:24:00Z">
            <w:rPr>
              <w:noProof/>
            </w:rPr>
          </w:rPrChange>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0E1A5F" w:rsidRDefault="00033960" w:rsidP="00033960">
      <w:pPr>
        <w:keepNext/>
        <w:jc w:val="center"/>
        <w:rPr>
          <w:lang w:val="en-GB"/>
          <w:rPrChange w:id="5300" w:author="Dioguardi, Fabio" w:date="2018-10-23T11:24:00Z">
            <w:rPr/>
          </w:rPrChange>
        </w:rPr>
      </w:pPr>
      <w:r w:rsidRPr="000E1A5F">
        <w:rPr>
          <w:noProof/>
          <w:kern w:val="32"/>
          <w:szCs w:val="22"/>
          <w:lang w:val="en-GB" w:eastAsia="en-GB"/>
        </w:rPr>
        <w:drawing>
          <wp:inline distT="0" distB="0" distL="0" distR="0" wp14:anchorId="7919BD46" wp14:editId="054E1762">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1">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54FC0AB" w14:textId="39BB59F7" w:rsidR="00033960" w:rsidRPr="000E1A5F" w:rsidRDefault="00033960" w:rsidP="00033960">
      <w:pPr>
        <w:pStyle w:val="Caption"/>
        <w:jc w:val="center"/>
        <w:rPr>
          <w:lang w:val="en-GB"/>
          <w:rPrChange w:id="5301" w:author="Dioguardi, Fabio" w:date="2018-10-23T11:24:00Z">
            <w:rPr/>
          </w:rPrChange>
        </w:rPr>
      </w:pPr>
      <w:bookmarkStart w:id="5302" w:name="_Ref482353742"/>
      <w:r w:rsidRPr="000E1A5F">
        <w:rPr>
          <w:lang w:val="en-GB"/>
          <w:rPrChange w:id="5303" w:author="Dioguardi, Fabio" w:date="2018-10-23T11:24:00Z">
            <w:rPr/>
          </w:rPrChange>
        </w:rPr>
        <w:t xml:space="preserve">Figure </w:t>
      </w:r>
      <w:r w:rsidRPr="000E1A5F">
        <w:rPr>
          <w:lang w:val="en-GB"/>
          <w:rPrChange w:id="5304" w:author="Dioguardi, Fabio" w:date="2018-10-23T11:24:00Z">
            <w:rPr/>
          </w:rPrChange>
        </w:rPr>
        <w:fldChar w:fldCharType="begin"/>
      </w:r>
      <w:r w:rsidRPr="000E1A5F">
        <w:rPr>
          <w:lang w:val="en-GB"/>
          <w:rPrChange w:id="5305" w:author="Dioguardi, Fabio" w:date="2018-10-23T11:24:00Z">
            <w:rPr/>
          </w:rPrChange>
        </w:rPr>
        <w:instrText xml:space="preserve"> SEQ Figure \* ARABIC </w:instrText>
      </w:r>
      <w:r w:rsidRPr="000E1A5F">
        <w:rPr>
          <w:lang w:val="en-GB"/>
          <w:rPrChange w:id="5306" w:author="Dioguardi, Fabio" w:date="2018-10-23T11:24:00Z">
            <w:rPr/>
          </w:rPrChange>
        </w:rPr>
        <w:fldChar w:fldCharType="separate"/>
      </w:r>
      <w:r w:rsidR="00DE7C99" w:rsidRPr="000E1A5F">
        <w:rPr>
          <w:noProof/>
          <w:lang w:val="en-GB"/>
          <w:rPrChange w:id="5307" w:author="Dioguardi, Fabio" w:date="2018-10-23T11:24:00Z">
            <w:rPr>
              <w:noProof/>
            </w:rPr>
          </w:rPrChange>
        </w:rPr>
        <w:t>33</w:t>
      </w:r>
      <w:r w:rsidRPr="000E1A5F">
        <w:rPr>
          <w:lang w:val="en-GB"/>
          <w:rPrChange w:id="5308" w:author="Dioguardi, Fabio" w:date="2018-10-23T11:24:00Z">
            <w:rPr/>
          </w:rPrChange>
        </w:rPr>
        <w:fldChar w:fldCharType="end"/>
      </w:r>
      <w:bookmarkEnd w:id="5302"/>
      <w:r w:rsidRPr="000E1A5F">
        <w:rPr>
          <w:lang w:val="en-GB"/>
          <w:rPrChange w:id="5309" w:author="Dioguardi, Fabio" w:date="2018-10-23T11:24:00Z">
            <w:rPr/>
          </w:rPrChange>
        </w:rPr>
        <w:t>: Example of a REFIR overview map generated by FIX</w:t>
      </w:r>
    </w:p>
    <w:p w14:paraId="5C435ABF" w14:textId="77777777" w:rsidR="00033960" w:rsidRPr="000E1A5F" w:rsidRDefault="00033960" w:rsidP="00033960">
      <w:pPr>
        <w:keepNext/>
        <w:jc w:val="center"/>
        <w:rPr>
          <w:lang w:val="en-GB"/>
          <w:rPrChange w:id="5310" w:author="Dioguardi, Fabio" w:date="2018-10-23T11:24:00Z">
            <w:rPr/>
          </w:rPrChange>
        </w:rPr>
      </w:pPr>
      <w:r w:rsidRPr="000E1A5F">
        <w:rPr>
          <w:noProof/>
          <w:lang w:val="en-GB" w:eastAsia="en-GB"/>
        </w:rPr>
        <w:drawing>
          <wp:inline distT="0" distB="0" distL="0" distR="0" wp14:anchorId="2A18DDB4" wp14:editId="24CB5451">
            <wp:extent cx="4629150" cy="38498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2.png"/>
                    <pic:cNvPicPr/>
                  </pic:nvPicPr>
                  <pic:blipFill>
                    <a:blip r:embed="rId42">
                      <a:extLst>
                        <a:ext uri="{28A0092B-C50C-407E-A947-70E740481C1C}">
                          <a14:useLocalDpi xmlns:a14="http://schemas.microsoft.com/office/drawing/2010/main" val="0"/>
                        </a:ext>
                      </a:extLst>
                    </a:blip>
                    <a:stretch>
                      <a:fillRect/>
                    </a:stretch>
                  </pic:blipFill>
                  <pic:spPr>
                    <a:xfrm>
                      <a:off x="0" y="0"/>
                      <a:ext cx="4637704" cy="3856962"/>
                    </a:xfrm>
                    <a:prstGeom prst="rect">
                      <a:avLst/>
                    </a:prstGeom>
                  </pic:spPr>
                </pic:pic>
              </a:graphicData>
            </a:graphic>
          </wp:inline>
        </w:drawing>
      </w:r>
    </w:p>
    <w:p w14:paraId="4591F3A7" w14:textId="168F42A1" w:rsidR="00033960" w:rsidRPr="000E1A5F" w:rsidRDefault="00033960" w:rsidP="00033960">
      <w:pPr>
        <w:pStyle w:val="Caption"/>
        <w:jc w:val="center"/>
        <w:rPr>
          <w:lang w:val="en-GB"/>
          <w:rPrChange w:id="5311" w:author="Dioguardi, Fabio" w:date="2018-10-23T11:24:00Z">
            <w:rPr/>
          </w:rPrChange>
        </w:rPr>
      </w:pPr>
      <w:bookmarkStart w:id="5312" w:name="_Ref482353807"/>
      <w:r w:rsidRPr="000E1A5F">
        <w:rPr>
          <w:lang w:val="en-GB"/>
          <w:rPrChange w:id="5313" w:author="Dioguardi, Fabio" w:date="2018-10-23T11:24:00Z">
            <w:rPr/>
          </w:rPrChange>
        </w:rPr>
        <w:t xml:space="preserve">Figure </w:t>
      </w:r>
      <w:r w:rsidRPr="000E1A5F">
        <w:rPr>
          <w:lang w:val="en-GB"/>
          <w:rPrChange w:id="5314" w:author="Dioguardi, Fabio" w:date="2018-10-23T11:24:00Z">
            <w:rPr/>
          </w:rPrChange>
        </w:rPr>
        <w:fldChar w:fldCharType="begin"/>
      </w:r>
      <w:r w:rsidRPr="000E1A5F">
        <w:rPr>
          <w:lang w:val="en-GB"/>
          <w:rPrChange w:id="5315" w:author="Dioguardi, Fabio" w:date="2018-10-23T11:24:00Z">
            <w:rPr/>
          </w:rPrChange>
        </w:rPr>
        <w:instrText xml:space="preserve"> SEQ Figure \* ARABIC </w:instrText>
      </w:r>
      <w:r w:rsidRPr="000E1A5F">
        <w:rPr>
          <w:lang w:val="en-GB"/>
          <w:rPrChange w:id="5316" w:author="Dioguardi, Fabio" w:date="2018-10-23T11:24:00Z">
            <w:rPr/>
          </w:rPrChange>
        </w:rPr>
        <w:fldChar w:fldCharType="separate"/>
      </w:r>
      <w:r w:rsidR="00DE7C99" w:rsidRPr="000E1A5F">
        <w:rPr>
          <w:noProof/>
          <w:lang w:val="en-GB"/>
          <w:rPrChange w:id="5317" w:author="Dioguardi, Fabio" w:date="2018-10-23T11:24:00Z">
            <w:rPr>
              <w:noProof/>
            </w:rPr>
          </w:rPrChange>
        </w:rPr>
        <w:t>34</w:t>
      </w:r>
      <w:r w:rsidRPr="000E1A5F">
        <w:rPr>
          <w:lang w:val="en-GB"/>
          <w:rPrChange w:id="5318" w:author="Dioguardi, Fabio" w:date="2018-10-23T11:24:00Z">
            <w:rPr/>
          </w:rPrChange>
        </w:rPr>
        <w:fldChar w:fldCharType="end"/>
      </w:r>
      <w:bookmarkEnd w:id="5312"/>
      <w:r w:rsidRPr="000E1A5F">
        <w:rPr>
          <w:lang w:val="en-GB"/>
          <w:rPrChange w:id="5319" w:author="Dioguardi, Fabio" w:date="2018-10-23T11:24:00Z">
            <w:rPr/>
          </w:rPrChange>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Change w:id="5320" w:author="Dioguardi, Fabio" w:date="2018-10-23T11:24:00Z">
            <w:rPr>
              <w:kern w:val="32"/>
              <w:lang w:val="en-GB"/>
            </w:rPr>
          </w:rPrChange>
        </w:rPr>
      </w:pPr>
      <w:r w:rsidRPr="00BB4E6A">
        <w:rPr>
          <w:b/>
          <w:kern w:val="32"/>
          <w:lang w:val="en-GB"/>
        </w:rPr>
        <w:t xml:space="preserve">The selected eruption site </w:t>
      </w:r>
      <w:r w:rsidRPr="000E1A5F">
        <w:rPr>
          <w:kern w:val="32"/>
          <w:lang w:val="en-GB"/>
          <w:rPrChange w:id="5321" w:author="Dioguardi, Fabio" w:date="2018-10-23T11:24:00Z">
            <w:rPr>
              <w:kern w:val="32"/>
              <w:lang w:val="en-GB"/>
            </w:rPr>
          </w:rPrChange>
        </w:rPr>
        <w:t>which is currently monitored</w:t>
      </w:r>
      <w:r w:rsidRPr="000E1A5F">
        <w:rPr>
          <w:b/>
          <w:kern w:val="32"/>
          <w:lang w:val="en-GB"/>
          <w:rPrChange w:id="5322" w:author="Dioguardi, Fabio" w:date="2018-10-23T11:24:00Z">
            <w:rPr>
              <w:b/>
              <w:kern w:val="32"/>
              <w:lang w:val="en-GB"/>
            </w:rPr>
          </w:rPrChange>
        </w:rPr>
        <w:t xml:space="preserve"> </w:t>
      </w:r>
      <w:r w:rsidRPr="000E1A5F">
        <w:rPr>
          <w:kern w:val="32"/>
          <w:lang w:val="en-GB"/>
          <w:rPrChange w:id="5323" w:author="Dioguardi, Fabio" w:date="2018-10-23T11:24:00Z">
            <w:rPr>
              <w:kern w:val="32"/>
              <w:lang w:val="en-GB"/>
            </w:rPr>
          </w:rPrChange>
        </w:rPr>
        <w:t xml:space="preserve">is marked by a </w:t>
      </w:r>
      <w:r w:rsidRPr="000E1A5F">
        <w:rPr>
          <w:kern w:val="32"/>
          <w:u w:val="single"/>
          <w:lang w:val="en-GB"/>
          <w:rPrChange w:id="5324" w:author="Dioguardi, Fabio" w:date="2018-10-23T11:24:00Z">
            <w:rPr>
              <w:kern w:val="32"/>
              <w:u w:val="single"/>
              <w:lang w:val="en-GB"/>
            </w:rPr>
          </w:rPrChange>
        </w:rPr>
        <w:t>red triangle</w:t>
      </w:r>
      <w:r w:rsidRPr="000E1A5F">
        <w:rPr>
          <w:kern w:val="32"/>
          <w:lang w:val="en-GB"/>
          <w:rPrChange w:id="5325" w:author="Dioguardi, Fabio" w:date="2018-10-23T11:24:00Z">
            <w:rPr>
              <w:kern w:val="32"/>
              <w:lang w:val="en-GB"/>
            </w:rPr>
          </w:rPrChange>
        </w:rPr>
        <w:t xml:space="preserve"> and a label showing its name.</w:t>
      </w:r>
    </w:p>
    <w:p w14:paraId="62F2A1C0" w14:textId="1A14B544" w:rsidR="00B57B80" w:rsidRPr="000E1A5F" w:rsidRDefault="00B57B80" w:rsidP="001507E8">
      <w:pPr>
        <w:pStyle w:val="ListParagraph"/>
        <w:numPr>
          <w:ilvl w:val="0"/>
          <w:numId w:val="34"/>
        </w:numPr>
        <w:rPr>
          <w:kern w:val="32"/>
          <w:lang w:val="en-GB"/>
          <w:rPrChange w:id="5326" w:author="Dioguardi, Fabio" w:date="2018-10-23T11:24:00Z">
            <w:rPr>
              <w:kern w:val="32"/>
              <w:lang w:val="en-GB"/>
            </w:rPr>
          </w:rPrChange>
        </w:rPr>
      </w:pPr>
      <w:r w:rsidRPr="000E1A5F">
        <w:rPr>
          <w:b/>
          <w:kern w:val="32"/>
          <w:lang w:val="en-GB"/>
          <w:rPrChange w:id="5327" w:author="Dioguardi, Fabio" w:date="2018-10-23T11:24:00Z">
            <w:rPr>
              <w:b/>
              <w:kern w:val="32"/>
              <w:lang w:val="en-GB"/>
            </w:rPr>
          </w:rPrChange>
        </w:rPr>
        <w:t>C-band radar stations</w:t>
      </w:r>
      <w:r w:rsidRPr="000E1A5F">
        <w:rPr>
          <w:kern w:val="32"/>
          <w:lang w:val="en-GB"/>
          <w:rPrChange w:id="5328" w:author="Dioguardi, Fabio" w:date="2018-10-23T11:24:00Z">
            <w:rPr>
              <w:kern w:val="32"/>
              <w:lang w:val="en-GB"/>
            </w:rPr>
          </w:rPrChange>
        </w:rPr>
        <w:t xml:space="preserve"> are marked by </w:t>
      </w:r>
      <w:r w:rsidRPr="000E1A5F">
        <w:rPr>
          <w:kern w:val="32"/>
          <w:u w:val="single"/>
          <w:lang w:val="en-GB"/>
          <w:rPrChange w:id="5329" w:author="Dioguardi, Fabio" w:date="2018-10-23T11:24:00Z">
            <w:rPr>
              <w:kern w:val="32"/>
              <w:u w:val="single"/>
              <w:lang w:val="en-GB"/>
            </w:rPr>
          </w:rPrChange>
        </w:rPr>
        <w:t>circles</w:t>
      </w:r>
      <w:r w:rsidR="00B33163" w:rsidRPr="000E1A5F">
        <w:rPr>
          <w:kern w:val="32"/>
          <w:lang w:val="en-GB"/>
          <w:rPrChange w:id="5330" w:author="Dioguardi, Fabio" w:date="2018-10-23T11:24:00Z">
            <w:rPr>
              <w:kern w:val="32"/>
              <w:lang w:val="en-GB"/>
            </w:rPr>
          </w:rPrChange>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Change w:id="5331" w:author="Dioguardi, Fabio" w:date="2018-10-23T11:24:00Z">
            <w:rPr>
              <w:kern w:val="32"/>
              <w:lang w:val="en-GB"/>
            </w:rPr>
          </w:rPrChange>
        </w:rPr>
      </w:pPr>
      <w:r w:rsidRPr="000E1A5F">
        <w:rPr>
          <w:b/>
          <w:kern w:val="32"/>
          <w:lang w:val="en-GB"/>
          <w:rPrChange w:id="5332" w:author="Dioguardi, Fabio" w:date="2018-10-23T11:24:00Z">
            <w:rPr>
              <w:b/>
              <w:kern w:val="32"/>
              <w:lang w:val="en-GB"/>
            </w:rPr>
          </w:rPrChange>
        </w:rPr>
        <w:t>X-band radar stations</w:t>
      </w:r>
      <w:r w:rsidRPr="000E1A5F">
        <w:rPr>
          <w:kern w:val="32"/>
          <w:lang w:val="en-GB"/>
          <w:rPrChange w:id="5333" w:author="Dioguardi, Fabio" w:date="2018-10-23T11:24:00Z">
            <w:rPr>
              <w:kern w:val="32"/>
              <w:lang w:val="en-GB"/>
            </w:rPr>
          </w:rPrChange>
        </w:rPr>
        <w:t xml:space="preserve"> are marked by </w:t>
      </w:r>
      <w:r w:rsidRPr="000E1A5F">
        <w:rPr>
          <w:kern w:val="32"/>
          <w:u w:val="single"/>
          <w:lang w:val="en-GB"/>
          <w:rPrChange w:id="5334" w:author="Dioguardi, Fabio" w:date="2018-10-23T11:24:00Z">
            <w:rPr>
              <w:kern w:val="32"/>
              <w:u w:val="single"/>
              <w:lang w:val="en-GB"/>
            </w:rPr>
          </w:rPrChange>
        </w:rPr>
        <w:t>squares</w:t>
      </w:r>
      <w:r w:rsidR="00B33163" w:rsidRPr="000E1A5F">
        <w:rPr>
          <w:kern w:val="32"/>
          <w:lang w:val="en-GB"/>
          <w:rPrChange w:id="5335" w:author="Dioguardi, Fabio" w:date="2018-10-23T11:24:00Z">
            <w:rPr>
              <w:kern w:val="32"/>
              <w:lang w:val="en-GB"/>
            </w:rPr>
          </w:rPrChange>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Change w:id="5336" w:author="Dioguardi, Fabio" w:date="2018-10-23T11:24:00Z">
            <w:rPr>
              <w:kern w:val="32"/>
              <w:lang w:val="en-GB"/>
            </w:rPr>
          </w:rPrChange>
        </w:rPr>
      </w:pPr>
      <w:r w:rsidRPr="000E1A5F">
        <w:rPr>
          <w:b/>
          <w:kern w:val="32"/>
          <w:lang w:val="en-GB"/>
          <w:rPrChange w:id="5337" w:author="Dioguardi, Fabio" w:date="2018-10-23T11:24:00Z">
            <w:rPr>
              <w:b/>
              <w:kern w:val="32"/>
              <w:lang w:val="en-GB"/>
            </w:rPr>
          </w:rPrChange>
        </w:rPr>
        <w:lastRenderedPageBreak/>
        <w:t>Automatic plume tracking webcams</w:t>
      </w:r>
      <w:r w:rsidRPr="000E1A5F">
        <w:rPr>
          <w:kern w:val="32"/>
          <w:lang w:val="en-GB"/>
          <w:rPrChange w:id="5338" w:author="Dioguardi, Fabio" w:date="2018-10-23T11:24:00Z">
            <w:rPr>
              <w:kern w:val="32"/>
              <w:lang w:val="en-GB"/>
            </w:rPr>
          </w:rPrChange>
        </w:rPr>
        <w:t xml:space="preserve"> are marked by </w:t>
      </w:r>
      <w:r w:rsidRPr="000E1A5F">
        <w:rPr>
          <w:kern w:val="32"/>
          <w:u w:val="single"/>
          <w:lang w:val="en-GB"/>
          <w:rPrChange w:id="5339" w:author="Dioguardi, Fabio" w:date="2018-10-23T11:24:00Z">
            <w:rPr>
              <w:kern w:val="32"/>
              <w:u w:val="single"/>
              <w:lang w:val="en-GB"/>
            </w:rPr>
          </w:rPrChange>
        </w:rPr>
        <w:t>stars</w:t>
      </w:r>
    </w:p>
    <w:p w14:paraId="665486E3" w14:textId="37E6A68D" w:rsidR="00B57B80" w:rsidRPr="00552368" w:rsidRDefault="00C35218" w:rsidP="00BD0604">
      <w:pPr>
        <w:ind w:left="-142"/>
        <w:rPr>
          <w:kern w:val="32"/>
          <w:lang w:val="en-GB"/>
        </w:rPr>
      </w:pPr>
      <w:r w:rsidRPr="000E1A5F">
        <w:rPr>
          <w:kern w:val="32"/>
          <w:lang w:val="en-GB"/>
          <w:rPrChange w:id="5340" w:author="Dioguardi, Fabio" w:date="2018-10-23T11:24:00Z">
            <w:rPr>
              <w:kern w:val="32"/>
              <w:lang w:val="en-GB"/>
            </w:rPr>
          </w:rPrChange>
        </w:rPr>
        <w:t xml:space="preserve">The </w:t>
      </w:r>
      <w:proofErr w:type="spellStart"/>
      <w:r w:rsidRPr="000E1A5F">
        <w:rPr>
          <w:kern w:val="32"/>
          <w:lang w:val="en-GB"/>
          <w:rPrChange w:id="5341" w:author="Dioguardi, Fabio" w:date="2018-10-23T11:24:00Z">
            <w:rPr>
              <w:kern w:val="32"/>
              <w:lang w:val="en-GB"/>
            </w:rPr>
          </w:rPrChange>
        </w:rPr>
        <w:t>colors</w:t>
      </w:r>
      <w:proofErr w:type="spellEnd"/>
      <w:r w:rsidRPr="000E1A5F">
        <w:rPr>
          <w:kern w:val="32"/>
          <w:lang w:val="en-GB"/>
          <w:rPrChange w:id="5342" w:author="Dioguardi, Fabio" w:date="2018-10-23T11:24:00Z">
            <w:rPr>
              <w:kern w:val="32"/>
              <w:lang w:val="en-GB"/>
            </w:rPr>
          </w:rPrChange>
        </w:rPr>
        <w:t xml:space="preserve"> of the sensors indicate if they are switched on (“</w:t>
      </w:r>
      <w:r w:rsidRPr="000E1A5F">
        <w:rPr>
          <w:kern w:val="32"/>
          <w:u w:val="single"/>
          <w:lang w:val="en-GB"/>
          <w:rPrChange w:id="5343" w:author="Dioguardi, Fabio" w:date="2018-10-23T11:24:00Z">
            <w:rPr>
              <w:kern w:val="32"/>
              <w:u w:val="single"/>
              <w:lang w:val="en-GB"/>
            </w:rPr>
          </w:rPrChange>
        </w:rPr>
        <w:t>green</w:t>
      </w:r>
      <w:r w:rsidRPr="000E1A5F">
        <w:rPr>
          <w:kern w:val="32"/>
          <w:lang w:val="en-GB"/>
          <w:rPrChange w:id="5344" w:author="Dioguardi, Fabio" w:date="2018-10-23T11:24:00Z">
            <w:rPr>
              <w:kern w:val="32"/>
              <w:lang w:val="en-GB"/>
            </w:rPr>
          </w:rPrChange>
        </w:rPr>
        <w:t>”) or off (“</w:t>
      </w:r>
      <w:r w:rsidRPr="000E1A5F">
        <w:rPr>
          <w:kern w:val="32"/>
          <w:u w:val="single"/>
          <w:lang w:val="en-GB"/>
          <w:rPrChange w:id="5345" w:author="Dioguardi, Fabio" w:date="2018-10-23T11:24:00Z">
            <w:rPr>
              <w:kern w:val="32"/>
              <w:u w:val="single"/>
              <w:lang w:val="en-GB"/>
            </w:rPr>
          </w:rPrChange>
        </w:rPr>
        <w:t>orange</w:t>
      </w:r>
      <w:r w:rsidRPr="000E1A5F">
        <w:rPr>
          <w:kern w:val="32"/>
          <w:lang w:val="en-GB"/>
          <w:rPrChange w:id="5346" w:author="Dioguardi, Fabio" w:date="2018-10-23T11:24:00Z">
            <w:rPr>
              <w:kern w:val="32"/>
              <w:lang w:val="en-GB"/>
            </w:rPr>
          </w:rPrChange>
        </w:rPr>
        <w:t>”)</w:t>
      </w:r>
      <w:proofErr w:type="gramStart"/>
      <w:r w:rsidRPr="000E1A5F">
        <w:rPr>
          <w:kern w:val="32"/>
          <w:lang w:val="en-GB"/>
          <w:rPrChange w:id="5347" w:author="Dioguardi, Fabio" w:date="2018-10-23T11:24:00Z">
            <w:rPr>
              <w:kern w:val="32"/>
              <w:lang w:val="en-GB"/>
            </w:rPr>
          </w:rPrChange>
        </w:rPr>
        <w:t>.</w:t>
      </w:r>
      <w:r w:rsidR="00033960" w:rsidRPr="000E1A5F">
        <w:rPr>
          <w:kern w:val="32"/>
          <w:lang w:val="en-GB"/>
          <w:rPrChange w:id="5348" w:author="Dioguardi, Fabio" w:date="2018-10-23T11:24:00Z">
            <w:rPr>
              <w:kern w:val="32"/>
              <w:lang w:val="en-GB"/>
            </w:rPr>
          </w:rPrChange>
        </w:rPr>
        <w:t>(</w:t>
      </w:r>
      <w:proofErr w:type="gramEnd"/>
      <w:r w:rsidRPr="000E1A5F">
        <w:rPr>
          <w:kern w:val="32"/>
          <w:lang w:val="en-GB"/>
          <w:rPrChange w:id="5349" w:author="Dioguardi, Fabio" w:date="2018-10-23T11:24:00Z">
            <w:rPr>
              <w:kern w:val="32"/>
              <w:lang w:val="en-GB"/>
            </w:rPr>
          </w:rPrChange>
        </w:rPr>
        <w:t>It is to note that this</w:t>
      </w:r>
      <w:r w:rsidR="00033960" w:rsidRPr="000E1A5F">
        <w:rPr>
          <w:kern w:val="32"/>
          <w:lang w:val="en-GB"/>
          <w:rPrChange w:id="5350" w:author="Dioguardi, Fabio" w:date="2018-10-23T11:24:00Z">
            <w:rPr>
              <w:kern w:val="32"/>
              <w:lang w:val="en-GB"/>
            </w:rPr>
          </w:rPrChange>
        </w:rPr>
        <w:t xml:space="preserve"> </w:t>
      </w:r>
      <w:proofErr w:type="spellStart"/>
      <w:r w:rsidR="00033960" w:rsidRPr="000E1A5F">
        <w:rPr>
          <w:kern w:val="32"/>
          <w:lang w:val="en-GB"/>
          <w:rPrChange w:id="5351" w:author="Dioguardi, Fabio" w:date="2018-10-23T11:24:00Z">
            <w:rPr>
              <w:kern w:val="32"/>
              <w:lang w:val="en-GB"/>
            </w:rPr>
          </w:rPrChange>
        </w:rPr>
        <w:t>color</w:t>
      </w:r>
      <w:proofErr w:type="spellEnd"/>
      <w:r w:rsidRPr="000E1A5F">
        <w:rPr>
          <w:kern w:val="32"/>
          <w:lang w:val="en-GB"/>
          <w:rPrChange w:id="5352" w:author="Dioguardi, Fabio" w:date="2018-10-23T11:24:00Z">
            <w:rPr>
              <w:kern w:val="32"/>
              <w:lang w:val="en-GB"/>
            </w:rPr>
          </w:rPrChange>
        </w:rPr>
        <w:t xml:space="preserve"> in</w:t>
      </w:r>
      <w:r w:rsidR="00033960" w:rsidRPr="000E1A5F">
        <w:rPr>
          <w:kern w:val="32"/>
          <w:lang w:val="en-GB"/>
          <w:rPrChange w:id="5353" w:author="Dioguardi, Fabio" w:date="2018-10-23T11:24:00Z">
            <w:rPr>
              <w:kern w:val="32"/>
              <w:lang w:val="en-GB"/>
            </w:rPr>
          </w:rPrChange>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Change w:id="5354" w:author="Dioguardi, Fabio" w:date="2018-10-23T11:24:00Z">
            <w:rPr>
              <w:kern w:val="32"/>
              <w:lang w:val="en-GB"/>
            </w:rPr>
          </w:rPrChange>
        </w:rPr>
        <w:instrText xml:space="preserve"> REF _Ref482273129 \h </w:instrText>
      </w:r>
      <w:r w:rsidR="00D36A72" w:rsidRPr="000E1A5F">
        <w:rPr>
          <w:kern w:val="32"/>
          <w:lang w:val="en-GB"/>
          <w:rPrChange w:id="5355" w:author="Dioguardi, Fabio" w:date="2018-10-23T11:24:00Z">
            <w:rPr>
              <w:kern w:val="32"/>
              <w:lang w:val="en-GB"/>
            </w:rPr>
          </w:rPrChange>
        </w:rPr>
        <w:instrText xml:space="preserve"> \* MERGEFORMAT </w:instrText>
      </w:r>
      <w:r w:rsidR="00033960" w:rsidRPr="000E1A5F">
        <w:rPr>
          <w:kern w:val="32"/>
          <w:lang w:val="en-GB"/>
          <w:rPrChange w:id="5356" w:author="Dioguardi, Fabio" w:date="2018-10-23T11:24:00Z">
            <w:rPr>
              <w:kern w:val="32"/>
              <w:lang w:val="en-GB"/>
            </w:rPr>
          </w:rPrChange>
        </w:rPr>
      </w:r>
      <w:r w:rsidR="00033960" w:rsidRPr="000E1A5F">
        <w:rPr>
          <w:kern w:val="32"/>
          <w:lang w:val="en-GB"/>
          <w:rPrChange w:id="5357" w:author="Dioguardi, Fabio" w:date="2018-10-23T11:24:00Z">
            <w:rPr>
              <w:kern w:val="32"/>
              <w:lang w:val="en-GB"/>
            </w:rPr>
          </w:rPrChange>
        </w:rPr>
        <w:fldChar w:fldCharType="separate"/>
      </w:r>
      <w:r w:rsidR="00DE7C99" w:rsidRPr="000E1A5F">
        <w:rPr>
          <w:lang w:val="en-GB"/>
          <w:rPrChange w:id="5358" w:author="Dioguardi, Fabio" w:date="2018-10-23T11:24:00Z">
            <w:rPr/>
          </w:rPrChange>
        </w:rPr>
        <w:t xml:space="preserve">Figure </w:t>
      </w:r>
      <w:r w:rsidR="00DE7C99" w:rsidRPr="000E1A5F">
        <w:rPr>
          <w:noProof/>
          <w:lang w:val="en-GB"/>
          <w:rPrChange w:id="5359" w:author="Dioguardi, Fabio" w:date="2018-10-23T11:24:00Z">
            <w:rPr>
              <w:noProof/>
            </w:rPr>
          </w:rPrChange>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0E1A5F" w:rsidRDefault="00AA655A">
      <w:pPr>
        <w:rPr>
          <w:rFonts w:ascii="Cambria" w:hAnsi="Cambria"/>
          <w:b/>
          <w:bCs/>
          <w:kern w:val="32"/>
          <w:sz w:val="32"/>
          <w:szCs w:val="32"/>
          <w:lang w:val="en-GB"/>
          <w:rPrChange w:id="5360" w:author="Dioguardi, Fabio" w:date="2018-10-23T11:24:00Z">
            <w:rPr>
              <w:rFonts w:ascii="Cambria" w:hAnsi="Cambria"/>
              <w:b/>
              <w:bCs/>
              <w:kern w:val="32"/>
              <w:sz w:val="32"/>
              <w:szCs w:val="32"/>
            </w:rPr>
          </w:rPrChange>
        </w:rPr>
      </w:pPr>
    </w:p>
    <w:p w14:paraId="051DC10C" w14:textId="77777777" w:rsidR="006D066D" w:rsidRPr="000E1A5F" w:rsidRDefault="006D066D">
      <w:pPr>
        <w:rPr>
          <w:rFonts w:ascii="Cambria" w:hAnsi="Cambria"/>
          <w:b/>
          <w:bCs/>
          <w:kern w:val="32"/>
          <w:sz w:val="32"/>
          <w:szCs w:val="32"/>
          <w:lang w:val="en-GB"/>
          <w:rPrChange w:id="5361" w:author="Dioguardi, Fabio" w:date="2018-10-23T11:24:00Z">
            <w:rPr>
              <w:rFonts w:ascii="Cambria" w:hAnsi="Cambria"/>
              <w:b/>
              <w:bCs/>
              <w:kern w:val="32"/>
              <w:sz w:val="32"/>
              <w:szCs w:val="32"/>
            </w:rPr>
          </w:rPrChange>
        </w:rPr>
      </w:pPr>
      <w:r w:rsidRPr="000E1A5F">
        <w:rPr>
          <w:lang w:val="en-GB"/>
          <w:rPrChange w:id="5362" w:author="Dioguardi, Fabio" w:date="2018-10-23T11:24:00Z">
            <w:rPr/>
          </w:rPrChange>
        </w:rPr>
        <w:br w:type="page"/>
      </w:r>
    </w:p>
    <w:p w14:paraId="1E7CAAA3" w14:textId="175854A6" w:rsidR="00C7466B" w:rsidRPr="000E1A5F" w:rsidRDefault="00C7466B" w:rsidP="005B3DDE">
      <w:pPr>
        <w:pStyle w:val="Heading1"/>
        <w:rPr>
          <w:lang w:val="en-GB"/>
          <w:rPrChange w:id="5363" w:author="Dioguardi, Fabio" w:date="2018-10-23T11:24:00Z">
            <w:rPr/>
          </w:rPrChange>
        </w:rPr>
      </w:pPr>
      <w:bookmarkStart w:id="5364" w:name="_Ref483235914"/>
      <w:bookmarkStart w:id="5365" w:name="_Toc528058508"/>
      <w:r w:rsidRPr="000E1A5F">
        <w:rPr>
          <w:lang w:val="en-GB"/>
          <w:rPrChange w:id="5366" w:author="Dioguardi, Fabio" w:date="2018-10-23T11:24:00Z">
            <w:rPr/>
          </w:rPrChange>
        </w:rPr>
        <w:lastRenderedPageBreak/>
        <w:t>Functionality of FOXI</w:t>
      </w:r>
      <w:bookmarkEnd w:id="5364"/>
      <w:bookmarkEnd w:id="5365"/>
    </w:p>
    <w:p w14:paraId="0D8D650F" w14:textId="77777777" w:rsidR="003D4020" w:rsidRPr="000E1A5F" w:rsidRDefault="003D4020" w:rsidP="003D4020">
      <w:pPr>
        <w:rPr>
          <w:lang w:val="en-GB"/>
          <w:rPrChange w:id="5367" w:author="Dioguardi, Fabio" w:date="2018-10-23T11:24:00Z">
            <w:rPr/>
          </w:rPrChange>
        </w:rPr>
      </w:pPr>
    </w:p>
    <w:p w14:paraId="477A5F7E" w14:textId="13D3518C" w:rsidR="008C13AB" w:rsidRPr="000E1A5F" w:rsidRDefault="00C7466B" w:rsidP="00C7466B">
      <w:pPr>
        <w:rPr>
          <w:lang w:val="en-GB"/>
          <w:rPrChange w:id="5368" w:author="Dioguardi, Fabio" w:date="2018-10-23T11:24:00Z">
            <w:rPr/>
          </w:rPrChange>
        </w:rPr>
      </w:pPr>
      <w:r w:rsidRPr="000E1A5F">
        <w:rPr>
          <w:lang w:val="en-GB"/>
          <w:rPrChange w:id="5369" w:author="Dioguardi, Fabio" w:date="2018-10-23T11:24:00Z">
            <w:rPr/>
          </w:rPrChange>
        </w:rPr>
        <w:t>FOXI is the core of the REFIR system, working completely auto</w:t>
      </w:r>
      <w:r w:rsidR="003D4020" w:rsidRPr="000E1A5F">
        <w:rPr>
          <w:lang w:val="en-GB"/>
          <w:rPrChange w:id="5370" w:author="Dioguardi, Fabio" w:date="2018-10-23T11:24:00Z">
            <w:rPr/>
          </w:rPrChange>
        </w:rPr>
        <w:t>nomous after being initial</w:t>
      </w:r>
      <w:r w:rsidRPr="000E1A5F">
        <w:rPr>
          <w:lang w:val="en-GB"/>
          <w:rPrChange w:id="5371" w:author="Dioguardi, Fabio" w:date="2018-10-23T11:24:00Z">
            <w:rPr/>
          </w:rPrChange>
        </w:rPr>
        <w:t xml:space="preserve">ized, </w:t>
      </w:r>
      <w:r w:rsidR="003D4020" w:rsidRPr="000E1A5F">
        <w:rPr>
          <w:lang w:val="en-GB"/>
          <w:rPrChange w:id="5372" w:author="Dioguardi, Fabio" w:date="2018-10-23T11:24:00Z">
            <w:rPr/>
          </w:rPrChange>
        </w:rPr>
        <w:t>featuring</w:t>
      </w:r>
      <w:r w:rsidRPr="000E1A5F">
        <w:rPr>
          <w:lang w:val="en-GB"/>
          <w:rPrChange w:id="5373" w:author="Dioguardi, Fabio" w:date="2018-10-23T11:24:00Z">
            <w:rPr/>
          </w:rPrChange>
        </w:rPr>
        <w:t xml:space="preserve"> a repetition rate of 5 minutes. </w:t>
      </w:r>
      <w:r w:rsidR="003D4020" w:rsidRPr="000E1A5F">
        <w:rPr>
          <w:lang w:val="en-GB"/>
          <w:rPrChange w:id="5374" w:author="Dioguardi, Fabio" w:date="2018-10-23T11:24:00Z">
            <w:rPr/>
          </w:rPrChange>
        </w:rPr>
        <w:t xml:space="preserve">This chapter describes the functionality of the current version of FOXI (FOXI </w:t>
      </w:r>
      <w:r w:rsidR="00A70C55" w:rsidRPr="000E1A5F">
        <w:rPr>
          <w:lang w:val="en-GB"/>
          <w:rPrChange w:id="5375" w:author="Dioguardi, Fabio" w:date="2018-10-23T11:24:00Z">
            <w:rPr/>
          </w:rPrChange>
        </w:rPr>
        <w:t>18.1</w:t>
      </w:r>
      <w:r w:rsidR="009434E7" w:rsidRPr="000E1A5F">
        <w:rPr>
          <w:lang w:val="en-GB"/>
          <w:rPrChange w:id="5376" w:author="Dioguardi, Fabio" w:date="2018-10-23T11:24:00Z">
            <w:rPr/>
          </w:rPrChange>
        </w:rPr>
        <w:t>). The processing steps and the</w:t>
      </w:r>
      <w:r w:rsidR="003D4020" w:rsidRPr="000E1A5F">
        <w:rPr>
          <w:lang w:val="en-GB"/>
          <w:rPrChange w:id="5377" w:author="Dioguardi, Fabio" w:date="2018-10-23T11:24:00Z">
            <w:rPr/>
          </w:rPrChange>
        </w:rPr>
        <w:t xml:space="preserve"> data flow </w:t>
      </w:r>
      <w:r w:rsidR="009434E7" w:rsidRPr="000E1A5F">
        <w:rPr>
          <w:lang w:val="en-GB"/>
          <w:rPrChange w:id="5378" w:author="Dioguardi, Fabio" w:date="2018-10-23T11:24:00Z">
            <w:rPr/>
          </w:rPrChange>
        </w:rPr>
        <w:t xml:space="preserve">within FOXI </w:t>
      </w:r>
      <w:r w:rsidR="00A70C55" w:rsidRPr="000E1A5F">
        <w:rPr>
          <w:lang w:val="en-GB"/>
          <w:rPrChange w:id="5379" w:author="Dioguardi, Fabio" w:date="2018-10-23T11:24:00Z">
            <w:rPr/>
          </w:rPrChange>
        </w:rPr>
        <w:t>18.1</w:t>
      </w:r>
      <w:r w:rsidR="003D4020" w:rsidRPr="000E1A5F">
        <w:rPr>
          <w:lang w:val="en-GB"/>
          <w:rPrChange w:id="5380" w:author="Dioguardi, Fabio" w:date="2018-10-23T11:24:00Z">
            <w:rPr/>
          </w:rPrChange>
        </w:rPr>
        <w:t xml:space="preserve"> </w:t>
      </w:r>
      <w:r w:rsidR="009434E7" w:rsidRPr="000E1A5F">
        <w:rPr>
          <w:lang w:val="en-GB"/>
          <w:rPrChange w:id="5381" w:author="Dioguardi, Fabio" w:date="2018-10-23T11:24:00Z">
            <w:rPr/>
          </w:rPrChange>
        </w:rPr>
        <w:t>are</w:t>
      </w:r>
      <w:r w:rsidR="003D4020" w:rsidRPr="000E1A5F">
        <w:rPr>
          <w:lang w:val="en-GB"/>
          <w:rPrChange w:id="5382" w:author="Dioguardi, Fabio" w:date="2018-10-23T11:24:00Z">
            <w:rPr/>
          </w:rPrChange>
        </w:rPr>
        <w:t xml:space="preserve"> </w:t>
      </w:r>
      <w:r w:rsidR="00193360" w:rsidRPr="000E1A5F">
        <w:rPr>
          <w:lang w:val="en-GB"/>
          <w:rPrChange w:id="5383" w:author="Dioguardi, Fabio" w:date="2018-10-23T11:24:00Z">
            <w:rPr/>
          </w:rPrChange>
        </w:rPr>
        <w:t xml:space="preserve">illustrated in </w:t>
      </w:r>
      <w:r w:rsidR="004A30DA" w:rsidRPr="000E1A5F">
        <w:rPr>
          <w:lang w:val="en-GB"/>
          <w:rPrChange w:id="5384" w:author="Dioguardi, Fabio" w:date="2018-10-23T11:24:00Z">
            <w:rPr/>
          </w:rPrChange>
        </w:rPr>
        <w:fldChar w:fldCharType="begin"/>
      </w:r>
      <w:r w:rsidR="004A30DA" w:rsidRPr="000E1A5F">
        <w:rPr>
          <w:lang w:val="en-GB"/>
          <w:rPrChange w:id="5385" w:author="Dioguardi, Fabio" w:date="2018-10-23T11:24:00Z">
            <w:rPr/>
          </w:rPrChange>
        </w:rPr>
        <w:instrText xml:space="preserve"> REF _Ref482442614 \h </w:instrText>
      </w:r>
      <w:r w:rsidR="004A30DA" w:rsidRPr="000E1A5F">
        <w:rPr>
          <w:lang w:val="en-GB"/>
          <w:rPrChange w:id="5386" w:author="Dioguardi, Fabio" w:date="2018-10-23T11:24:00Z">
            <w:rPr/>
          </w:rPrChange>
        </w:rPr>
      </w:r>
      <w:r w:rsidR="004A30DA" w:rsidRPr="000E1A5F">
        <w:rPr>
          <w:lang w:val="en-GB"/>
          <w:rPrChange w:id="5387" w:author="Dioguardi, Fabio" w:date="2018-10-23T11:24:00Z">
            <w:rPr/>
          </w:rPrChange>
        </w:rPr>
        <w:fldChar w:fldCharType="separate"/>
      </w:r>
      <w:r w:rsidR="00DE7C99" w:rsidRPr="000E1A5F">
        <w:rPr>
          <w:lang w:val="en-GB"/>
          <w:rPrChange w:id="5388" w:author="Dioguardi, Fabio" w:date="2018-10-23T11:24:00Z">
            <w:rPr/>
          </w:rPrChange>
        </w:rPr>
        <w:t xml:space="preserve">Figure </w:t>
      </w:r>
      <w:r w:rsidR="00DE7C99" w:rsidRPr="000E1A5F">
        <w:rPr>
          <w:noProof/>
          <w:lang w:val="en-GB"/>
          <w:rPrChange w:id="5389" w:author="Dioguardi, Fabio" w:date="2018-10-23T11:24:00Z">
            <w:rPr>
              <w:noProof/>
            </w:rPr>
          </w:rPrChange>
        </w:rPr>
        <w:t>35</w:t>
      </w:r>
      <w:r w:rsidR="004A30DA" w:rsidRPr="000E1A5F">
        <w:rPr>
          <w:lang w:val="en-GB"/>
          <w:rPrChange w:id="5390" w:author="Dioguardi, Fabio" w:date="2018-10-23T11:24:00Z">
            <w:rPr/>
          </w:rPrChange>
        </w:rPr>
        <w:fldChar w:fldCharType="end"/>
      </w:r>
      <w:r w:rsidR="00193360" w:rsidRPr="000E1A5F">
        <w:rPr>
          <w:lang w:val="en-GB"/>
          <w:rPrChange w:id="5391" w:author="Dioguardi, Fabio" w:date="2018-10-23T11:24:00Z">
            <w:rPr/>
          </w:rPrChange>
        </w:rPr>
        <w:t xml:space="preserve">. A detailed flow chart can be found </w:t>
      </w:r>
      <w:r w:rsidR="008C13AB" w:rsidRPr="000E1A5F">
        <w:rPr>
          <w:lang w:val="en-GB"/>
          <w:rPrChange w:id="5392" w:author="Dioguardi, Fabio" w:date="2018-10-23T11:24:00Z">
            <w:rPr/>
          </w:rPrChange>
        </w:rPr>
        <w:t xml:space="preserve">in Appendix </w:t>
      </w:r>
      <w:r w:rsidR="0041172B" w:rsidRPr="000E1A5F">
        <w:rPr>
          <w:lang w:val="en-GB"/>
          <w:rPrChange w:id="5393" w:author="Dioguardi, Fabio" w:date="2018-10-23T11:24:00Z">
            <w:rPr/>
          </w:rPrChange>
        </w:rPr>
        <w:t>B</w:t>
      </w:r>
      <w:r w:rsidR="008C13AB" w:rsidRPr="000E1A5F">
        <w:rPr>
          <w:lang w:val="en-GB"/>
          <w:rPrChange w:id="5394" w:author="Dioguardi, Fabio" w:date="2018-10-23T11:24:00Z">
            <w:rPr/>
          </w:rPrChange>
        </w:rPr>
        <w:t>.</w:t>
      </w:r>
    </w:p>
    <w:p w14:paraId="111DF2E2" w14:textId="3CAE4834" w:rsidR="00C7466B" w:rsidRPr="000E1A5F" w:rsidRDefault="009434E7" w:rsidP="00C7466B">
      <w:pPr>
        <w:rPr>
          <w:lang w:val="en-GB"/>
          <w:rPrChange w:id="5395" w:author="Dioguardi, Fabio" w:date="2018-10-23T11:24:00Z">
            <w:rPr/>
          </w:rPrChange>
        </w:rPr>
      </w:pPr>
      <w:r w:rsidRPr="000E1A5F">
        <w:rPr>
          <w:lang w:val="en-GB"/>
          <w:rPrChange w:id="5396" w:author="Dioguardi, Fabio" w:date="2018-10-23T11:24:00Z">
            <w:rPr/>
          </w:rPrChange>
        </w:rPr>
        <w:t xml:space="preserve"> </w:t>
      </w:r>
    </w:p>
    <w:p w14:paraId="6C530B6A" w14:textId="77777777" w:rsidR="004A30DA" w:rsidRPr="000E1A5F" w:rsidRDefault="008C13AB" w:rsidP="004A30DA">
      <w:pPr>
        <w:keepNext/>
        <w:rPr>
          <w:lang w:val="en-GB"/>
          <w:rPrChange w:id="5397" w:author="Dioguardi, Fabio" w:date="2018-10-23T11:24:00Z">
            <w:rPr/>
          </w:rPrChange>
        </w:rPr>
      </w:pPr>
      <w:r w:rsidRPr="000E1A5F">
        <w:rPr>
          <w:noProof/>
          <w:lang w:val="en-GB" w:eastAsia="en-GB"/>
        </w:rPr>
        <w:drawing>
          <wp:inline distT="0" distB="0" distL="0" distR="0" wp14:anchorId="440E369F" wp14:editId="1AFD419F">
            <wp:extent cx="5845652" cy="25755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xi_BASIC_Flow1.tif"/>
                    <pic:cNvPicPr/>
                  </pic:nvPicPr>
                  <pic:blipFill>
                    <a:blip r:embed="rId43">
                      <a:extLst>
                        <a:ext uri="{28A0092B-C50C-407E-A947-70E740481C1C}">
                          <a14:useLocalDpi xmlns:a14="http://schemas.microsoft.com/office/drawing/2010/main" val="0"/>
                        </a:ext>
                      </a:extLst>
                    </a:blip>
                    <a:stretch>
                      <a:fillRect/>
                    </a:stretch>
                  </pic:blipFill>
                  <pic:spPr>
                    <a:xfrm>
                      <a:off x="0" y="0"/>
                      <a:ext cx="5850324" cy="2577619"/>
                    </a:xfrm>
                    <a:prstGeom prst="rect">
                      <a:avLst/>
                    </a:prstGeom>
                  </pic:spPr>
                </pic:pic>
              </a:graphicData>
            </a:graphic>
          </wp:inline>
        </w:drawing>
      </w:r>
    </w:p>
    <w:p w14:paraId="105F37DB" w14:textId="082D8C96" w:rsidR="00193360" w:rsidRPr="000E1A5F" w:rsidRDefault="004A30DA" w:rsidP="004A30DA">
      <w:pPr>
        <w:pStyle w:val="Caption"/>
        <w:rPr>
          <w:lang w:val="en-GB"/>
          <w:rPrChange w:id="5398" w:author="Dioguardi, Fabio" w:date="2018-10-23T11:24:00Z">
            <w:rPr/>
          </w:rPrChange>
        </w:rPr>
      </w:pPr>
      <w:bookmarkStart w:id="5399" w:name="_Ref482442614"/>
      <w:r w:rsidRPr="000E1A5F">
        <w:rPr>
          <w:lang w:val="en-GB"/>
          <w:rPrChange w:id="5400" w:author="Dioguardi, Fabio" w:date="2018-10-23T11:24:00Z">
            <w:rPr/>
          </w:rPrChange>
        </w:rPr>
        <w:t xml:space="preserve">Figure </w:t>
      </w:r>
      <w:r w:rsidRPr="000E1A5F">
        <w:rPr>
          <w:lang w:val="en-GB"/>
          <w:rPrChange w:id="5401" w:author="Dioguardi, Fabio" w:date="2018-10-23T11:24:00Z">
            <w:rPr/>
          </w:rPrChange>
        </w:rPr>
        <w:fldChar w:fldCharType="begin"/>
      </w:r>
      <w:r w:rsidRPr="000E1A5F">
        <w:rPr>
          <w:lang w:val="en-GB"/>
          <w:rPrChange w:id="5402" w:author="Dioguardi, Fabio" w:date="2018-10-23T11:24:00Z">
            <w:rPr/>
          </w:rPrChange>
        </w:rPr>
        <w:instrText xml:space="preserve"> SEQ Figure \* ARABIC </w:instrText>
      </w:r>
      <w:r w:rsidRPr="000E1A5F">
        <w:rPr>
          <w:lang w:val="en-GB"/>
          <w:rPrChange w:id="5403" w:author="Dioguardi, Fabio" w:date="2018-10-23T11:24:00Z">
            <w:rPr/>
          </w:rPrChange>
        </w:rPr>
        <w:fldChar w:fldCharType="separate"/>
      </w:r>
      <w:r w:rsidR="00DE7C99" w:rsidRPr="000E1A5F">
        <w:rPr>
          <w:noProof/>
          <w:lang w:val="en-GB"/>
          <w:rPrChange w:id="5404" w:author="Dioguardi, Fabio" w:date="2018-10-23T11:24:00Z">
            <w:rPr>
              <w:noProof/>
            </w:rPr>
          </w:rPrChange>
        </w:rPr>
        <w:t>35</w:t>
      </w:r>
      <w:r w:rsidRPr="000E1A5F">
        <w:rPr>
          <w:lang w:val="en-GB"/>
          <w:rPrChange w:id="5405" w:author="Dioguardi, Fabio" w:date="2018-10-23T11:24:00Z">
            <w:rPr/>
          </w:rPrChange>
        </w:rPr>
        <w:fldChar w:fldCharType="end"/>
      </w:r>
      <w:bookmarkEnd w:id="5399"/>
      <w:r w:rsidRPr="000E1A5F">
        <w:rPr>
          <w:lang w:val="en-GB"/>
          <w:rPrChange w:id="5406" w:author="Dioguardi, Fabio" w:date="2018-10-23T11:24:00Z">
            <w:rPr/>
          </w:rPrChange>
        </w:rPr>
        <w:t>: Flow chart illustrating the main data processing steps of FOXI. After being initialized, the program iterates a loop (step 2 – step 10) every 5 minutes.</w:t>
      </w:r>
    </w:p>
    <w:p w14:paraId="07890DA2" w14:textId="7067FBA4" w:rsidR="00B62E86" w:rsidRPr="000E1A5F" w:rsidRDefault="00193360" w:rsidP="00C7466B">
      <w:pPr>
        <w:rPr>
          <w:lang w:val="en-GB"/>
          <w:rPrChange w:id="5407" w:author="Dioguardi, Fabio" w:date="2018-10-23T11:24:00Z">
            <w:rPr/>
          </w:rPrChange>
        </w:rPr>
      </w:pPr>
      <w:r w:rsidRPr="000E1A5F">
        <w:rPr>
          <w:lang w:val="en-GB"/>
          <w:rPrChange w:id="5408" w:author="Dioguardi, Fabio" w:date="2018-10-23T11:24:00Z">
            <w:rPr/>
          </w:rPrChange>
        </w:rPr>
        <w:t>T</w:t>
      </w:r>
      <w:r w:rsidR="00B62E86" w:rsidRPr="000E1A5F">
        <w:rPr>
          <w:lang w:val="en-GB"/>
          <w:rPrChange w:id="5409" w:author="Dioguardi, Fabio" w:date="2018-10-23T11:24:00Z">
            <w:rPr/>
          </w:rPrChange>
        </w:rPr>
        <w:t xml:space="preserve">he following sections </w:t>
      </w:r>
      <w:r w:rsidR="00BC75AC" w:rsidRPr="000E1A5F">
        <w:rPr>
          <w:lang w:val="en-GB"/>
          <w:rPrChange w:id="5410" w:author="Dioguardi, Fabio" w:date="2018-10-23T11:24:00Z">
            <w:rPr/>
          </w:rPrChange>
        </w:rPr>
        <w:t>detail each of</w:t>
      </w:r>
      <w:r w:rsidR="00B62E86" w:rsidRPr="000E1A5F">
        <w:rPr>
          <w:lang w:val="en-GB"/>
          <w:rPrChange w:id="5411" w:author="Dioguardi, Fabio" w:date="2018-10-23T11:24:00Z">
            <w:rPr/>
          </w:rPrChange>
        </w:rPr>
        <w:t xml:space="preserve"> the procedures indicated </w:t>
      </w:r>
      <w:r w:rsidR="00BC75AC" w:rsidRPr="000E1A5F">
        <w:rPr>
          <w:lang w:val="en-GB"/>
          <w:rPrChange w:id="5412" w:author="Dioguardi, Fabio" w:date="2018-10-23T11:24:00Z">
            <w:rPr/>
          </w:rPrChange>
        </w:rPr>
        <w:t>in</w:t>
      </w:r>
      <w:r w:rsidR="00B62E86" w:rsidRPr="000E1A5F">
        <w:rPr>
          <w:lang w:val="en-GB"/>
          <w:rPrChange w:id="5413" w:author="Dioguardi, Fabio" w:date="2018-10-23T11:24:00Z">
            <w:rPr/>
          </w:rPrChange>
        </w:rPr>
        <w:t xml:space="preserve"> </w:t>
      </w:r>
      <w:r w:rsidR="004A30DA" w:rsidRPr="000E1A5F">
        <w:rPr>
          <w:lang w:val="en-GB"/>
          <w:rPrChange w:id="5414" w:author="Dioguardi, Fabio" w:date="2018-10-23T11:24:00Z">
            <w:rPr/>
          </w:rPrChange>
        </w:rPr>
        <w:fldChar w:fldCharType="begin"/>
      </w:r>
      <w:r w:rsidR="004A30DA" w:rsidRPr="000E1A5F">
        <w:rPr>
          <w:lang w:val="en-GB"/>
          <w:rPrChange w:id="5415" w:author="Dioguardi, Fabio" w:date="2018-10-23T11:24:00Z">
            <w:rPr/>
          </w:rPrChange>
        </w:rPr>
        <w:instrText xml:space="preserve"> REF _Ref482442614 \h </w:instrText>
      </w:r>
      <w:r w:rsidR="004A30DA" w:rsidRPr="000E1A5F">
        <w:rPr>
          <w:lang w:val="en-GB"/>
          <w:rPrChange w:id="5416" w:author="Dioguardi, Fabio" w:date="2018-10-23T11:24:00Z">
            <w:rPr/>
          </w:rPrChange>
        </w:rPr>
      </w:r>
      <w:r w:rsidR="004A30DA" w:rsidRPr="000E1A5F">
        <w:rPr>
          <w:lang w:val="en-GB"/>
          <w:rPrChange w:id="5417" w:author="Dioguardi, Fabio" w:date="2018-10-23T11:24:00Z">
            <w:rPr/>
          </w:rPrChange>
        </w:rPr>
        <w:fldChar w:fldCharType="separate"/>
      </w:r>
      <w:r w:rsidR="00DE7C99" w:rsidRPr="000E1A5F">
        <w:rPr>
          <w:lang w:val="en-GB"/>
          <w:rPrChange w:id="5418" w:author="Dioguardi, Fabio" w:date="2018-10-23T11:24:00Z">
            <w:rPr/>
          </w:rPrChange>
        </w:rPr>
        <w:t xml:space="preserve">Figure </w:t>
      </w:r>
      <w:r w:rsidR="00DE7C99" w:rsidRPr="000E1A5F">
        <w:rPr>
          <w:noProof/>
          <w:lang w:val="en-GB"/>
          <w:rPrChange w:id="5419" w:author="Dioguardi, Fabio" w:date="2018-10-23T11:24:00Z">
            <w:rPr>
              <w:noProof/>
            </w:rPr>
          </w:rPrChange>
        </w:rPr>
        <w:t>35</w:t>
      </w:r>
      <w:r w:rsidR="004A30DA" w:rsidRPr="000E1A5F">
        <w:rPr>
          <w:lang w:val="en-GB"/>
          <w:rPrChange w:id="5420" w:author="Dioguardi, Fabio" w:date="2018-10-23T11:24:00Z">
            <w:rPr/>
          </w:rPrChange>
        </w:rPr>
        <w:fldChar w:fldCharType="end"/>
      </w:r>
      <w:r w:rsidR="00B62E86" w:rsidRPr="000E1A5F">
        <w:rPr>
          <w:lang w:val="en-GB"/>
          <w:rPrChange w:id="5421" w:author="Dioguardi, Fabio" w:date="2018-10-23T11:24:00Z">
            <w:rPr/>
          </w:rPrChange>
        </w:rPr>
        <w:t>.</w:t>
      </w:r>
    </w:p>
    <w:p w14:paraId="0107B09F" w14:textId="77777777" w:rsidR="00B62E86" w:rsidRPr="000E1A5F" w:rsidRDefault="00B62E86" w:rsidP="00C7466B">
      <w:pPr>
        <w:rPr>
          <w:lang w:val="en-GB"/>
          <w:rPrChange w:id="5422" w:author="Dioguardi, Fabio" w:date="2018-10-23T11:24:00Z">
            <w:rPr/>
          </w:rPrChange>
        </w:rPr>
      </w:pPr>
    </w:p>
    <w:p w14:paraId="1B639A98" w14:textId="6C3FCA50" w:rsidR="008C13AB" w:rsidRPr="000E1A5F" w:rsidRDefault="00B62E86" w:rsidP="004E20AA">
      <w:pPr>
        <w:pStyle w:val="Heading2"/>
        <w:rPr>
          <w:rFonts w:ascii="Scala" w:hAnsi="Scala"/>
          <w:lang w:val="en-GB"/>
          <w:rPrChange w:id="5423" w:author="Dioguardi, Fabio" w:date="2018-10-23T11:24:00Z">
            <w:rPr>
              <w:rFonts w:ascii="Scala" w:hAnsi="Scala"/>
            </w:rPr>
          </w:rPrChange>
        </w:rPr>
      </w:pPr>
      <w:bookmarkStart w:id="5424" w:name="_Toc528058509"/>
      <w:r w:rsidRPr="000E1A5F">
        <w:rPr>
          <w:lang w:val="en-GB"/>
          <w:rPrChange w:id="5425" w:author="Dioguardi, Fabio" w:date="2018-10-23T11:24:00Z">
            <w:rPr/>
          </w:rPrChange>
        </w:rPr>
        <w:t>Step 1: Initializing the Program</w:t>
      </w:r>
      <w:bookmarkEnd w:id="5424"/>
      <w:r w:rsidRPr="000E1A5F">
        <w:rPr>
          <w:lang w:val="en-GB"/>
          <w:rPrChange w:id="5426" w:author="Dioguardi, Fabio" w:date="2018-10-23T11:24:00Z">
            <w:rPr/>
          </w:rPrChange>
        </w:rPr>
        <w:t xml:space="preserve"> </w:t>
      </w:r>
    </w:p>
    <w:p w14:paraId="3F800DAC" w14:textId="77777777" w:rsidR="00B62E86" w:rsidRPr="000E1A5F" w:rsidRDefault="00B62E86" w:rsidP="009061AE">
      <w:pPr>
        <w:rPr>
          <w:rFonts w:asciiTheme="minorHAnsi" w:hAnsiTheme="minorHAnsi"/>
          <w:lang w:val="en-GB"/>
          <w:rPrChange w:id="5427" w:author="Dioguardi, Fabio" w:date="2018-10-23T11:24:00Z">
            <w:rPr>
              <w:rFonts w:asciiTheme="minorHAnsi" w:hAnsiTheme="minorHAnsi"/>
            </w:rPr>
          </w:rPrChange>
        </w:rPr>
      </w:pPr>
    </w:p>
    <w:p w14:paraId="587AC710" w14:textId="74B9D42C" w:rsidR="00750DA5" w:rsidRPr="000E1A5F" w:rsidRDefault="00750DA5" w:rsidP="00750DA5">
      <w:pPr>
        <w:rPr>
          <w:lang w:val="en-GB"/>
          <w:rPrChange w:id="5428" w:author="Dioguardi, Fabio" w:date="2018-10-23T11:24:00Z">
            <w:rPr/>
          </w:rPrChange>
        </w:rPr>
      </w:pPr>
      <w:r w:rsidRPr="000E1A5F">
        <w:rPr>
          <w:lang w:val="en-GB"/>
          <w:rPrChange w:id="5429" w:author="Dioguardi, Fabio" w:date="2018-10-23T11:24:00Z">
            <w:rPr/>
          </w:rPrChange>
        </w:rPr>
        <w:t xml:space="preserve">After starting FOXI, </w:t>
      </w:r>
      <w:r w:rsidR="00BC75AC" w:rsidRPr="000E1A5F">
        <w:rPr>
          <w:lang w:val="en-GB"/>
          <w:rPrChange w:id="5430" w:author="Dioguardi, Fabio" w:date="2018-10-23T11:24:00Z">
            <w:rPr/>
          </w:rPrChange>
        </w:rPr>
        <w:t xml:space="preserve">a window </w:t>
      </w:r>
      <w:r w:rsidRPr="000E1A5F">
        <w:rPr>
          <w:lang w:val="en-GB"/>
          <w:rPrChange w:id="5431" w:author="Dioguardi, Fabio" w:date="2018-10-23T11:24:00Z">
            <w:rPr/>
          </w:rPrChange>
        </w:rPr>
        <w:t xml:space="preserve">which requests the input data </w:t>
      </w:r>
      <w:r w:rsidR="00BC75AC" w:rsidRPr="000E1A5F">
        <w:rPr>
          <w:lang w:val="en-GB"/>
          <w:rPrChange w:id="5432" w:author="Dioguardi, Fabio" w:date="2018-10-23T11:24:00Z">
            <w:rPr/>
          </w:rPrChange>
        </w:rPr>
        <w:t>is displayed to the operator</w:t>
      </w:r>
      <w:r w:rsidRPr="000E1A5F">
        <w:rPr>
          <w:lang w:val="en-GB"/>
          <w:rPrChange w:id="5433" w:author="Dioguardi, Fabio" w:date="2018-10-23T11:24:00Z">
            <w:rPr/>
          </w:rPrChange>
        </w:rPr>
        <w:t xml:space="preserve"> (see </w:t>
      </w:r>
      <w:r w:rsidR="004A30DA" w:rsidRPr="000E1A5F">
        <w:rPr>
          <w:lang w:val="en-GB"/>
          <w:rPrChange w:id="5434" w:author="Dioguardi, Fabio" w:date="2018-10-23T11:24:00Z">
            <w:rPr/>
          </w:rPrChange>
        </w:rPr>
        <w:fldChar w:fldCharType="begin"/>
      </w:r>
      <w:r w:rsidR="004A30DA" w:rsidRPr="000E1A5F">
        <w:rPr>
          <w:lang w:val="en-GB"/>
          <w:rPrChange w:id="5435" w:author="Dioguardi, Fabio" w:date="2018-10-23T11:24:00Z">
            <w:rPr/>
          </w:rPrChange>
        </w:rPr>
        <w:instrText xml:space="preserve"> REF _Ref482442848 \h </w:instrText>
      </w:r>
      <w:r w:rsidR="004A30DA" w:rsidRPr="000E1A5F">
        <w:rPr>
          <w:lang w:val="en-GB"/>
          <w:rPrChange w:id="5436" w:author="Dioguardi, Fabio" w:date="2018-10-23T11:24:00Z">
            <w:rPr/>
          </w:rPrChange>
        </w:rPr>
      </w:r>
      <w:r w:rsidR="004A30DA" w:rsidRPr="000E1A5F">
        <w:rPr>
          <w:lang w:val="en-GB"/>
          <w:rPrChange w:id="5437" w:author="Dioguardi, Fabio" w:date="2018-10-23T11:24:00Z">
            <w:rPr/>
          </w:rPrChange>
        </w:rPr>
        <w:fldChar w:fldCharType="separate"/>
      </w:r>
      <w:r w:rsidR="00DE7C99" w:rsidRPr="000E1A5F">
        <w:rPr>
          <w:lang w:val="en-GB"/>
          <w:rPrChange w:id="5438" w:author="Dioguardi, Fabio" w:date="2018-10-23T11:24:00Z">
            <w:rPr/>
          </w:rPrChange>
        </w:rPr>
        <w:t xml:space="preserve">Figure </w:t>
      </w:r>
      <w:r w:rsidR="00DE7C99" w:rsidRPr="000E1A5F">
        <w:rPr>
          <w:noProof/>
          <w:lang w:val="en-GB"/>
          <w:rPrChange w:id="5439" w:author="Dioguardi, Fabio" w:date="2018-10-23T11:24:00Z">
            <w:rPr>
              <w:noProof/>
            </w:rPr>
          </w:rPrChange>
        </w:rPr>
        <w:t>36</w:t>
      </w:r>
      <w:r w:rsidR="004A30DA" w:rsidRPr="000E1A5F">
        <w:rPr>
          <w:lang w:val="en-GB"/>
          <w:rPrChange w:id="5440" w:author="Dioguardi, Fabio" w:date="2018-10-23T11:24:00Z">
            <w:rPr/>
          </w:rPrChange>
        </w:rPr>
        <w:fldChar w:fldCharType="end"/>
      </w:r>
      <w:r w:rsidRPr="000E1A5F">
        <w:rPr>
          <w:lang w:val="en-GB"/>
          <w:rPrChange w:id="5441" w:author="Dioguardi, Fabio" w:date="2018-10-23T11:24:00Z">
            <w:rPr/>
          </w:rPrChange>
        </w:rPr>
        <w:t>)</w:t>
      </w:r>
      <w:r w:rsidR="00BC75AC" w:rsidRPr="000E1A5F">
        <w:rPr>
          <w:lang w:val="en-GB"/>
          <w:rPrChange w:id="5442" w:author="Dioguardi, Fabio" w:date="2018-10-23T11:24:00Z">
            <w:rPr/>
          </w:rPrChange>
        </w:rPr>
        <w:t>.</w:t>
      </w:r>
      <w:r w:rsidR="004A30DA" w:rsidRPr="000E1A5F">
        <w:rPr>
          <w:lang w:val="en-GB"/>
          <w:rPrChange w:id="5443" w:author="Dioguardi, Fabio" w:date="2018-10-23T11:24:00Z">
            <w:rPr/>
          </w:rPrChange>
        </w:rPr>
        <w:t xml:space="preserve"> </w:t>
      </w:r>
      <w:r w:rsidR="00BC75AC" w:rsidRPr="000E1A5F">
        <w:rPr>
          <w:lang w:val="en-GB"/>
          <w:rPrChange w:id="5444" w:author="Dioguardi, Fabio" w:date="2018-10-23T11:24:00Z">
            <w:rPr/>
          </w:rPrChange>
        </w:rPr>
        <w:t>The following settings are required.</w:t>
      </w:r>
    </w:p>
    <w:p w14:paraId="79339D01" w14:textId="77777777" w:rsidR="00750DA5" w:rsidRPr="000E1A5F" w:rsidRDefault="00750DA5" w:rsidP="00750DA5">
      <w:pPr>
        <w:rPr>
          <w:lang w:val="en-GB"/>
          <w:rPrChange w:id="5445" w:author="Dioguardi, Fabio" w:date="2018-10-23T11:24:00Z">
            <w:rPr/>
          </w:rPrChange>
        </w:rPr>
      </w:pPr>
    </w:p>
    <w:p w14:paraId="03C0B109" w14:textId="77777777" w:rsidR="004A30DA" w:rsidRPr="000E1A5F" w:rsidRDefault="00750DA5" w:rsidP="004A30DA">
      <w:pPr>
        <w:keepNext/>
        <w:jc w:val="center"/>
        <w:rPr>
          <w:lang w:val="en-GB"/>
          <w:rPrChange w:id="5446" w:author="Dioguardi, Fabio" w:date="2018-10-23T11:24:00Z">
            <w:rPr/>
          </w:rPrChange>
        </w:rPr>
      </w:pPr>
      <w:r w:rsidRPr="000E1A5F">
        <w:rPr>
          <w:noProof/>
          <w:lang w:val="en-GB" w:eastAsia="en-GB"/>
        </w:rPr>
        <w:drawing>
          <wp:inline distT="0" distB="0" distL="0" distR="0" wp14:anchorId="099521FD" wp14:editId="39459F42">
            <wp:extent cx="2430780" cy="22927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_FOXI_Initiate.jpg"/>
                    <pic:cNvPicPr/>
                  </pic:nvPicPr>
                  <pic:blipFill>
                    <a:blip r:embed="rId44">
                      <a:extLst>
                        <a:ext uri="{28A0092B-C50C-407E-A947-70E740481C1C}">
                          <a14:useLocalDpi xmlns:a14="http://schemas.microsoft.com/office/drawing/2010/main" val="0"/>
                        </a:ext>
                      </a:extLst>
                    </a:blip>
                    <a:stretch>
                      <a:fillRect/>
                    </a:stretch>
                  </pic:blipFill>
                  <pic:spPr>
                    <a:xfrm>
                      <a:off x="0" y="0"/>
                      <a:ext cx="2438331" cy="2299858"/>
                    </a:xfrm>
                    <a:prstGeom prst="rect">
                      <a:avLst/>
                    </a:prstGeom>
                  </pic:spPr>
                </pic:pic>
              </a:graphicData>
            </a:graphic>
          </wp:inline>
        </w:drawing>
      </w:r>
    </w:p>
    <w:p w14:paraId="146DAB48" w14:textId="421AA627" w:rsidR="00750DA5" w:rsidRPr="000E1A5F" w:rsidRDefault="004A30DA" w:rsidP="004A30DA">
      <w:pPr>
        <w:pStyle w:val="Caption"/>
        <w:jc w:val="center"/>
        <w:rPr>
          <w:lang w:val="en-GB"/>
          <w:rPrChange w:id="5447" w:author="Dioguardi, Fabio" w:date="2018-10-23T11:24:00Z">
            <w:rPr/>
          </w:rPrChange>
        </w:rPr>
      </w:pPr>
      <w:bookmarkStart w:id="5448" w:name="_Ref482442848"/>
      <w:r w:rsidRPr="000E1A5F">
        <w:rPr>
          <w:lang w:val="en-GB"/>
          <w:rPrChange w:id="5449" w:author="Dioguardi, Fabio" w:date="2018-10-23T11:24:00Z">
            <w:rPr/>
          </w:rPrChange>
        </w:rPr>
        <w:t xml:space="preserve">Figure </w:t>
      </w:r>
      <w:r w:rsidRPr="000E1A5F">
        <w:rPr>
          <w:lang w:val="en-GB"/>
          <w:rPrChange w:id="5450" w:author="Dioguardi, Fabio" w:date="2018-10-23T11:24:00Z">
            <w:rPr/>
          </w:rPrChange>
        </w:rPr>
        <w:fldChar w:fldCharType="begin"/>
      </w:r>
      <w:r w:rsidRPr="000E1A5F">
        <w:rPr>
          <w:lang w:val="en-GB"/>
          <w:rPrChange w:id="5451" w:author="Dioguardi, Fabio" w:date="2018-10-23T11:24:00Z">
            <w:rPr/>
          </w:rPrChange>
        </w:rPr>
        <w:instrText xml:space="preserve"> SEQ Figure \* ARABIC </w:instrText>
      </w:r>
      <w:r w:rsidRPr="000E1A5F">
        <w:rPr>
          <w:lang w:val="en-GB"/>
          <w:rPrChange w:id="5452" w:author="Dioguardi, Fabio" w:date="2018-10-23T11:24:00Z">
            <w:rPr/>
          </w:rPrChange>
        </w:rPr>
        <w:fldChar w:fldCharType="separate"/>
      </w:r>
      <w:r w:rsidR="00DE7C99" w:rsidRPr="000E1A5F">
        <w:rPr>
          <w:noProof/>
          <w:lang w:val="en-GB"/>
          <w:rPrChange w:id="5453" w:author="Dioguardi, Fabio" w:date="2018-10-23T11:24:00Z">
            <w:rPr>
              <w:noProof/>
            </w:rPr>
          </w:rPrChange>
        </w:rPr>
        <w:t>36</w:t>
      </w:r>
      <w:r w:rsidRPr="000E1A5F">
        <w:rPr>
          <w:lang w:val="en-GB"/>
          <w:rPrChange w:id="5454" w:author="Dioguardi, Fabio" w:date="2018-10-23T11:24:00Z">
            <w:rPr/>
          </w:rPrChange>
        </w:rPr>
        <w:fldChar w:fldCharType="end"/>
      </w:r>
      <w:bookmarkEnd w:id="5448"/>
      <w:r w:rsidRPr="000E1A5F">
        <w:rPr>
          <w:lang w:val="en-GB"/>
          <w:rPrChange w:id="5455" w:author="Dioguardi, Fabio" w:date="2018-10-23T11:24:00Z">
            <w:rPr/>
          </w:rPrChange>
        </w:rPr>
        <w:t>: Start window of FOXI</w:t>
      </w:r>
    </w:p>
    <w:p w14:paraId="4C1B3AA8" w14:textId="74CBC9B1" w:rsidR="00750DA5" w:rsidRPr="000E1A5F" w:rsidRDefault="00750DA5" w:rsidP="00750DA5">
      <w:pPr>
        <w:rPr>
          <w:lang w:val="en-GB"/>
          <w:rPrChange w:id="5456" w:author="Dioguardi, Fabio" w:date="2018-10-23T11:24:00Z">
            <w:rPr/>
          </w:rPrChange>
        </w:rPr>
      </w:pPr>
      <w:r w:rsidRPr="000E1A5F">
        <w:rPr>
          <w:u w:val="single"/>
          <w:lang w:val="en-GB"/>
          <w:rPrChange w:id="5457" w:author="Dioguardi, Fabio" w:date="2018-10-23T11:24:00Z">
            <w:rPr>
              <w:u w:val="single"/>
            </w:rPr>
          </w:rPrChange>
        </w:rPr>
        <w:t>“Output file”</w:t>
      </w:r>
      <w:r w:rsidRPr="000E1A5F">
        <w:rPr>
          <w:lang w:val="en-GB"/>
          <w:rPrChange w:id="5458" w:author="Dioguardi, Fabio" w:date="2018-10-23T11:24:00Z">
            <w:rPr/>
          </w:rPrChange>
        </w:rPr>
        <w:t>: In this entry field, the operator specifies the name</w:t>
      </w:r>
      <w:r w:rsidR="00236C74" w:rsidRPr="000E1A5F">
        <w:rPr>
          <w:lang w:val="en-GB"/>
          <w:rPrChange w:id="5459" w:author="Dioguardi, Fabio" w:date="2018-10-23T11:24:00Z">
            <w:rPr/>
          </w:rPrChange>
        </w:rPr>
        <w:t xml:space="preserve"> of the output file</w:t>
      </w:r>
      <w:r w:rsidRPr="000E1A5F">
        <w:rPr>
          <w:lang w:val="en-GB"/>
          <w:rPrChange w:id="5460" w:author="Dioguardi, Fabio" w:date="2018-10-23T11:24:00Z">
            <w:rPr/>
          </w:rPrChange>
        </w:rPr>
        <w:t>. This identifier will be inherited in all output files. For example, if the output</w:t>
      </w:r>
      <w:r w:rsidR="00BC75AC" w:rsidRPr="000E1A5F">
        <w:rPr>
          <w:lang w:val="en-GB"/>
          <w:rPrChange w:id="5461" w:author="Dioguardi, Fabio" w:date="2018-10-23T11:24:00Z">
            <w:rPr/>
          </w:rPrChange>
        </w:rPr>
        <w:t xml:space="preserve"> file </w:t>
      </w:r>
      <w:r w:rsidRPr="000E1A5F">
        <w:rPr>
          <w:lang w:val="en-GB"/>
          <w:rPrChange w:id="5462" w:author="Dioguardi, Fabio" w:date="2018-10-23T11:24:00Z">
            <w:rPr/>
          </w:rPrChange>
        </w:rPr>
        <w:t xml:space="preserve">for the event is chosen to be “katla16” the </w:t>
      </w:r>
      <w:r w:rsidR="00D72A12" w:rsidRPr="000E1A5F">
        <w:rPr>
          <w:lang w:val="en-GB"/>
          <w:rPrChange w:id="5463" w:author="Dioguardi, Fabio" w:date="2018-10-23T11:24:00Z">
            <w:rPr/>
          </w:rPrChange>
        </w:rPr>
        <w:t>plot</w:t>
      </w:r>
      <w:r w:rsidRPr="000E1A5F">
        <w:rPr>
          <w:lang w:val="en-GB"/>
          <w:rPrChange w:id="5464" w:author="Dioguardi, Fabio" w:date="2018-10-23T11:24:00Z">
            <w:rPr/>
          </w:rPrChange>
        </w:rPr>
        <w:t xml:space="preserve"> for the </w:t>
      </w:r>
      <w:r w:rsidR="00D72A12" w:rsidRPr="000E1A5F">
        <w:rPr>
          <w:lang w:val="en-GB"/>
          <w:rPrChange w:id="5465" w:author="Dioguardi, Fabio" w:date="2018-10-23T11:24:00Z">
            <w:rPr/>
          </w:rPrChange>
        </w:rPr>
        <w:t>FMER</w:t>
      </w:r>
      <w:r w:rsidRPr="000E1A5F">
        <w:rPr>
          <w:lang w:val="en-GB"/>
          <w:rPrChange w:id="5466" w:author="Dioguardi, Fabio" w:date="2018-10-23T11:24:00Z">
            <w:rPr/>
          </w:rPrChange>
        </w:rPr>
        <w:t xml:space="preserve"> will be saved under the name “</w:t>
      </w:r>
      <w:r w:rsidRPr="000E1A5F">
        <w:rPr>
          <w:i/>
          <w:lang w:val="en-GB"/>
          <w:rPrChange w:id="5467" w:author="Dioguardi, Fabio" w:date="2018-10-23T11:24:00Z">
            <w:rPr>
              <w:i/>
            </w:rPr>
          </w:rPrChange>
        </w:rPr>
        <w:t>katla16_</w:t>
      </w:r>
      <w:r w:rsidR="00D72A12" w:rsidRPr="000E1A5F">
        <w:rPr>
          <w:i/>
          <w:lang w:val="en-GB"/>
          <w:rPrChange w:id="5468" w:author="Dioguardi, Fabio" w:date="2018-10-23T11:24:00Z">
            <w:rPr>
              <w:i/>
            </w:rPr>
          </w:rPrChange>
        </w:rPr>
        <w:t>F</w:t>
      </w:r>
      <w:r w:rsidRPr="000E1A5F">
        <w:rPr>
          <w:i/>
          <w:lang w:val="en-GB"/>
          <w:rPrChange w:id="5469" w:author="Dioguardi, Fabio" w:date="2018-10-23T11:24:00Z">
            <w:rPr>
              <w:i/>
            </w:rPr>
          </w:rPrChange>
        </w:rPr>
        <w:t>MER_plot.png</w:t>
      </w:r>
      <w:r w:rsidR="00D72A12" w:rsidRPr="000E1A5F">
        <w:rPr>
          <w:lang w:val="en-GB"/>
          <w:rPrChange w:id="5470" w:author="Dioguardi, Fabio" w:date="2018-10-23T11:24:00Z">
            <w:rPr/>
          </w:rPrChange>
        </w:rPr>
        <w:t xml:space="preserve">” (see Table </w:t>
      </w:r>
      <w:r w:rsidRPr="000E1A5F">
        <w:rPr>
          <w:lang w:val="en-GB"/>
          <w:rPrChange w:id="5471" w:author="Dioguardi, Fabio" w:date="2018-10-23T11:24:00Z">
            <w:rPr/>
          </w:rPrChange>
        </w:rPr>
        <w:t>2).</w:t>
      </w:r>
    </w:p>
    <w:p w14:paraId="4A166703" w14:textId="48C37A6E" w:rsidR="00750DA5" w:rsidRPr="000E1A5F" w:rsidRDefault="00BC75AC" w:rsidP="009061AE">
      <w:pPr>
        <w:rPr>
          <w:lang w:val="en-GB"/>
          <w:rPrChange w:id="5472" w:author="Dioguardi, Fabio" w:date="2018-10-23T11:24:00Z">
            <w:rPr/>
          </w:rPrChange>
        </w:rPr>
      </w:pPr>
      <w:r w:rsidRPr="000E1A5F">
        <w:rPr>
          <w:lang w:val="en-GB"/>
          <w:rPrChange w:id="5473" w:author="Dioguardi, Fabio" w:date="2018-10-23T11:24:00Z">
            <w:rPr/>
          </w:rPrChange>
        </w:rPr>
        <w:t>Note</w:t>
      </w:r>
      <w:r w:rsidR="00750DA5" w:rsidRPr="000E1A5F">
        <w:rPr>
          <w:lang w:val="en-GB"/>
          <w:rPrChange w:id="5474" w:author="Dioguardi, Fabio" w:date="2018-10-23T11:24:00Z">
            <w:rPr/>
          </w:rPrChange>
        </w:rPr>
        <w:t xml:space="preserve"> that if a file name is selected that was already used before within the same working folder, FOXI will </w:t>
      </w:r>
      <w:r w:rsidR="00750DA5" w:rsidRPr="000E1A5F">
        <w:rPr>
          <w:b/>
          <w:lang w:val="en-GB"/>
          <w:rPrChange w:id="5475" w:author="Dioguardi, Fabio" w:date="2018-10-23T11:24:00Z">
            <w:rPr>
              <w:b/>
            </w:rPr>
          </w:rPrChange>
        </w:rPr>
        <w:t>not</w:t>
      </w:r>
      <w:r w:rsidR="00750DA5" w:rsidRPr="000E1A5F">
        <w:rPr>
          <w:lang w:val="en-GB"/>
          <w:rPrChange w:id="5476" w:author="Dioguardi, Fabio" w:date="2018-10-23T11:24:00Z">
            <w:rPr/>
          </w:rPrChange>
        </w:rPr>
        <w:t xml:space="preserve"> overwrite the files, but will </w:t>
      </w:r>
      <w:r w:rsidRPr="000E1A5F">
        <w:rPr>
          <w:lang w:val="en-GB"/>
          <w:rPrChange w:id="5477" w:author="Dioguardi, Fabio" w:date="2018-10-23T11:24:00Z">
            <w:rPr/>
          </w:rPrChange>
        </w:rPr>
        <w:t xml:space="preserve">append </w:t>
      </w:r>
      <w:r w:rsidR="00750DA5" w:rsidRPr="000E1A5F">
        <w:rPr>
          <w:lang w:val="en-GB"/>
          <w:rPrChange w:id="5478" w:author="Dioguardi, Fabio" w:date="2018-10-23T11:24:00Z">
            <w:rPr/>
          </w:rPrChange>
        </w:rPr>
        <w:t xml:space="preserve">new output data to the existing ones. This feature allows </w:t>
      </w:r>
      <w:r w:rsidR="00750DA5" w:rsidRPr="000E1A5F">
        <w:rPr>
          <w:lang w:val="en-GB"/>
          <w:rPrChange w:id="5479" w:author="Dioguardi, Fabio" w:date="2018-10-23T11:24:00Z">
            <w:rPr/>
          </w:rPrChange>
        </w:rPr>
        <w:lastRenderedPageBreak/>
        <w:t>the operator to continue interrupted operations (e.g. if FOXI is unwillingly aborted) without losing already processed information.</w:t>
      </w:r>
    </w:p>
    <w:p w14:paraId="165EB610" w14:textId="753B1881" w:rsidR="00750DA5" w:rsidRPr="000E1A5F" w:rsidRDefault="00750DA5" w:rsidP="009061AE">
      <w:pPr>
        <w:rPr>
          <w:lang w:val="en-GB"/>
          <w:rPrChange w:id="5480" w:author="Dioguardi, Fabio" w:date="2018-10-23T11:24:00Z">
            <w:rPr/>
          </w:rPrChange>
        </w:rPr>
      </w:pPr>
      <w:r w:rsidRPr="000E1A5F">
        <w:rPr>
          <w:lang w:val="en-GB"/>
          <w:rPrChange w:id="5481" w:author="Dioguardi, Fabio" w:date="2018-10-23T11:24:00Z">
            <w:rPr/>
          </w:rPrChange>
        </w:rPr>
        <w:t>If no output name is selected, “</w:t>
      </w:r>
      <w:proofErr w:type="spellStart"/>
      <w:r w:rsidRPr="000E1A5F">
        <w:rPr>
          <w:i/>
          <w:lang w:val="en-GB"/>
          <w:rPrChange w:id="5482" w:author="Dioguardi, Fabio" w:date="2018-10-23T11:24:00Z">
            <w:rPr>
              <w:i/>
            </w:rPr>
          </w:rPrChange>
        </w:rPr>
        <w:t>default_fox</w:t>
      </w:r>
      <w:proofErr w:type="spellEnd"/>
      <w:r w:rsidRPr="000E1A5F">
        <w:rPr>
          <w:lang w:val="en-GB"/>
          <w:rPrChange w:id="5483" w:author="Dioguardi, Fabio" w:date="2018-10-23T11:24:00Z">
            <w:rPr/>
          </w:rPrChange>
        </w:rPr>
        <w:t>” is assigned</w:t>
      </w:r>
      <w:r w:rsidR="00CF4980" w:rsidRPr="000E1A5F">
        <w:rPr>
          <w:lang w:val="en-GB"/>
          <w:rPrChange w:id="5484" w:author="Dioguardi, Fabio" w:date="2018-10-23T11:24:00Z">
            <w:rPr/>
          </w:rPrChange>
        </w:rPr>
        <w:t xml:space="preserve"> by default</w:t>
      </w:r>
      <w:r w:rsidRPr="000E1A5F">
        <w:rPr>
          <w:lang w:val="en-GB"/>
          <w:rPrChange w:id="5485" w:author="Dioguardi, Fabio" w:date="2018-10-23T11:24:00Z">
            <w:rPr/>
          </w:rPrChange>
        </w:rPr>
        <w:t>.</w:t>
      </w:r>
    </w:p>
    <w:p w14:paraId="13F5782E" w14:textId="63DAD72C" w:rsidR="008A17E9" w:rsidRPr="000E1A5F" w:rsidRDefault="008A17E9" w:rsidP="008A17E9">
      <w:pPr>
        <w:rPr>
          <w:lang w:val="en-GB"/>
          <w:rPrChange w:id="5486" w:author="Dioguardi, Fabio" w:date="2018-10-23T11:24:00Z">
            <w:rPr/>
          </w:rPrChange>
        </w:rPr>
      </w:pPr>
    </w:p>
    <w:p w14:paraId="511C345C" w14:textId="4DCDE47A" w:rsidR="009061AE" w:rsidRPr="000E1A5F" w:rsidRDefault="008A17E9" w:rsidP="009061AE">
      <w:pPr>
        <w:pBdr>
          <w:top w:val="single" w:sz="4" w:space="1" w:color="auto"/>
          <w:left w:val="single" w:sz="4" w:space="4" w:color="auto"/>
          <w:bottom w:val="single" w:sz="4" w:space="1" w:color="auto"/>
          <w:right w:val="single" w:sz="4" w:space="4" w:color="auto"/>
        </w:pBdr>
        <w:rPr>
          <w:lang w:val="en-GB"/>
          <w:rPrChange w:id="5487" w:author="Dioguardi, Fabio" w:date="2018-10-23T11:24:00Z">
            <w:rPr/>
          </w:rPrChange>
        </w:rPr>
      </w:pPr>
      <w:r w:rsidRPr="000E1A5F">
        <w:rPr>
          <w:b/>
          <w:lang w:val="en-GB"/>
          <w:rPrChange w:id="5488" w:author="Dioguardi, Fabio" w:date="2018-10-23T11:24:00Z">
            <w:rPr>
              <w:b/>
            </w:rPr>
          </w:rPrChange>
        </w:rPr>
        <w:t>Important Note</w:t>
      </w:r>
      <w:r w:rsidRPr="000E1A5F">
        <w:rPr>
          <w:lang w:val="en-GB"/>
          <w:rPrChange w:id="5489" w:author="Dioguardi, Fabio" w:date="2018-10-23T11:24:00Z">
            <w:rPr/>
          </w:rPrChange>
        </w:rPr>
        <w:t xml:space="preserve">: </w:t>
      </w:r>
      <w:r w:rsidR="009061AE" w:rsidRPr="000E1A5F">
        <w:rPr>
          <w:lang w:val="en-GB"/>
          <w:rPrChange w:id="5490" w:author="Dioguardi, Fabio" w:date="2018-10-23T11:24:00Z">
            <w:rPr/>
          </w:rPrChange>
        </w:rPr>
        <w:t xml:space="preserve">Check the working directory before initializing FOXI. Make sure that you do not use an identical name to a previous </w:t>
      </w:r>
      <w:r w:rsidR="00DF5054" w:rsidRPr="000E1A5F">
        <w:rPr>
          <w:lang w:val="en-GB"/>
          <w:rPrChange w:id="5491" w:author="Dioguardi, Fabio" w:date="2018-10-23T11:24:00Z">
            <w:rPr/>
          </w:rPrChange>
        </w:rPr>
        <w:t>event</w:t>
      </w:r>
      <w:r w:rsidR="009061AE" w:rsidRPr="000E1A5F">
        <w:rPr>
          <w:lang w:val="en-GB"/>
          <w:rPrChange w:id="5492" w:author="Dioguardi, Fabio" w:date="2018-10-23T11:24:00Z">
            <w:rPr/>
          </w:rPrChange>
        </w:rPr>
        <w:t xml:space="preserve">, unless you want to continue </w:t>
      </w:r>
      <w:r w:rsidR="00DF5054" w:rsidRPr="000E1A5F">
        <w:rPr>
          <w:lang w:val="en-GB"/>
          <w:rPrChange w:id="5493" w:author="Dioguardi, Fabio" w:date="2018-10-23T11:24:00Z">
            <w:rPr/>
          </w:rPrChange>
        </w:rPr>
        <w:t>to monitor</w:t>
      </w:r>
      <w:r w:rsidR="00750DA5" w:rsidRPr="000E1A5F">
        <w:rPr>
          <w:lang w:val="en-GB"/>
          <w:rPrChange w:id="5494" w:author="Dioguardi, Fabio" w:date="2018-10-23T11:24:00Z">
            <w:rPr/>
          </w:rPrChange>
        </w:rPr>
        <w:t xml:space="preserve"> </w:t>
      </w:r>
      <w:r w:rsidR="00DF5054" w:rsidRPr="000E1A5F">
        <w:rPr>
          <w:lang w:val="en-GB"/>
          <w:rPrChange w:id="5495" w:author="Dioguardi, Fabio" w:date="2018-10-23T11:24:00Z">
            <w:rPr/>
          </w:rPrChange>
        </w:rPr>
        <w:t>it</w:t>
      </w:r>
      <w:r w:rsidR="009061AE" w:rsidRPr="000E1A5F">
        <w:rPr>
          <w:lang w:val="en-GB"/>
          <w:rPrChange w:id="5496" w:author="Dioguardi, Fabio" w:date="2018-10-23T11:24:00Z">
            <w:rPr/>
          </w:rPrChange>
        </w:rPr>
        <w:t>.</w:t>
      </w:r>
    </w:p>
    <w:p w14:paraId="7285FA95" w14:textId="421184F0" w:rsidR="008A17E9" w:rsidRPr="000E1A5F" w:rsidRDefault="009061AE" w:rsidP="008A17E9">
      <w:pPr>
        <w:rPr>
          <w:lang w:val="en-GB"/>
          <w:rPrChange w:id="5497" w:author="Dioguardi, Fabio" w:date="2018-10-23T11:24:00Z">
            <w:rPr/>
          </w:rPrChange>
        </w:rPr>
      </w:pPr>
      <w:r w:rsidRPr="000E1A5F">
        <w:rPr>
          <w:lang w:val="en-GB"/>
          <w:rPrChange w:id="5498" w:author="Dioguardi, Fabio" w:date="2018-10-23T11:24:00Z">
            <w:rPr/>
          </w:rPrChange>
        </w:rPr>
        <w:t xml:space="preserve"> </w:t>
      </w:r>
    </w:p>
    <w:p w14:paraId="19DF111A" w14:textId="77777777" w:rsidR="00750DA5" w:rsidRPr="000E1A5F" w:rsidRDefault="00750DA5" w:rsidP="008A17E9">
      <w:pPr>
        <w:rPr>
          <w:lang w:val="en-GB"/>
          <w:rPrChange w:id="5499" w:author="Dioguardi, Fabio" w:date="2018-10-23T11:24:00Z">
            <w:rPr/>
          </w:rPrChange>
        </w:rPr>
      </w:pPr>
    </w:p>
    <w:p w14:paraId="57FBDD81" w14:textId="430320D6" w:rsidR="00750DA5" w:rsidRPr="000E1A5F" w:rsidRDefault="00750DA5" w:rsidP="00750DA5">
      <w:pPr>
        <w:rPr>
          <w:lang w:val="en-GB"/>
          <w:rPrChange w:id="5500" w:author="Dioguardi, Fabio" w:date="2018-10-23T11:24:00Z">
            <w:rPr/>
          </w:rPrChange>
        </w:rPr>
      </w:pPr>
      <w:r w:rsidRPr="000E1A5F">
        <w:rPr>
          <w:b/>
          <w:u w:val="single"/>
          <w:lang w:val="en-GB"/>
          <w:rPrChange w:id="5501" w:author="Dioguardi, Fabio" w:date="2018-10-23T11:24:00Z">
            <w:rPr>
              <w:b/>
              <w:u w:val="single"/>
            </w:rPr>
          </w:rPrChange>
        </w:rPr>
        <w:t>“Start of eruption”</w:t>
      </w:r>
      <w:r w:rsidRPr="000E1A5F">
        <w:rPr>
          <w:lang w:val="en-GB"/>
          <w:rPrChange w:id="5502" w:author="Dioguardi, Fabio" w:date="2018-10-23T11:24:00Z">
            <w:rPr/>
          </w:rPrChange>
        </w:rPr>
        <w:t>: year, day, month, hour and minute of the start of eruption have to be specified</w:t>
      </w:r>
      <w:r w:rsidR="00CF4980" w:rsidRPr="000E1A5F">
        <w:rPr>
          <w:lang w:val="en-GB"/>
          <w:rPrChange w:id="5503" w:author="Dioguardi, Fabio" w:date="2018-10-23T11:24:00Z">
            <w:rPr/>
          </w:rPrChange>
        </w:rPr>
        <w:t xml:space="preserve">. By default, the fields display the current time and date. Since this data defines the origin of time axis, it is </w:t>
      </w:r>
      <w:r w:rsidR="00BC75AC" w:rsidRPr="000E1A5F">
        <w:rPr>
          <w:lang w:val="en-GB"/>
          <w:rPrChange w:id="5504" w:author="Dioguardi, Fabio" w:date="2018-10-23T11:24:00Z">
            <w:rPr/>
          </w:rPrChange>
        </w:rPr>
        <w:t xml:space="preserve">strongly </w:t>
      </w:r>
      <w:r w:rsidR="00CF4980" w:rsidRPr="000E1A5F">
        <w:rPr>
          <w:lang w:val="en-GB"/>
          <w:rPrChange w:id="5505" w:author="Dioguardi, Fabio" w:date="2018-10-23T11:24:00Z">
            <w:rPr/>
          </w:rPrChange>
        </w:rPr>
        <w:t xml:space="preserve">recommended </w:t>
      </w:r>
      <w:r w:rsidR="00BC75AC" w:rsidRPr="000E1A5F">
        <w:rPr>
          <w:lang w:val="en-GB"/>
          <w:rPrChange w:id="5506" w:author="Dioguardi, Fabio" w:date="2018-10-23T11:24:00Z">
            <w:rPr/>
          </w:rPrChange>
        </w:rPr>
        <w:t>that the</w:t>
      </w:r>
      <w:r w:rsidR="00CF4980" w:rsidRPr="000E1A5F">
        <w:rPr>
          <w:lang w:val="en-GB"/>
          <w:rPrChange w:id="5507" w:author="Dioguardi, Fabio" w:date="2018-10-23T11:24:00Z">
            <w:rPr/>
          </w:rPrChange>
        </w:rPr>
        <w:t xml:space="preserve"> same start time and date</w:t>
      </w:r>
      <w:r w:rsidR="00BC75AC" w:rsidRPr="000E1A5F">
        <w:rPr>
          <w:lang w:val="en-GB"/>
          <w:rPrChange w:id="5508" w:author="Dioguardi, Fabio" w:date="2018-10-23T11:24:00Z">
            <w:rPr/>
          </w:rPrChange>
        </w:rPr>
        <w:t xml:space="preserve"> are used</w:t>
      </w:r>
      <w:r w:rsidR="00CF4980" w:rsidRPr="000E1A5F">
        <w:rPr>
          <w:lang w:val="en-GB"/>
          <w:rPrChange w:id="5509" w:author="Dioguardi, Fabio" w:date="2018-10-23T11:24:00Z">
            <w:rPr/>
          </w:rPrChange>
        </w:rPr>
        <w:t xml:space="preserve"> for identical events. This applies particularly for cases when resuming the monitoring after an interruption of FOXI runs.</w:t>
      </w:r>
    </w:p>
    <w:p w14:paraId="2D22728A" w14:textId="77777777" w:rsidR="00CF4980" w:rsidRPr="000E1A5F" w:rsidRDefault="00CF4980" w:rsidP="00750DA5">
      <w:pPr>
        <w:rPr>
          <w:lang w:val="en-GB"/>
          <w:rPrChange w:id="5510" w:author="Dioguardi, Fabio" w:date="2018-10-23T11:24:00Z">
            <w:rPr/>
          </w:rPrChange>
        </w:rPr>
      </w:pPr>
    </w:p>
    <w:p w14:paraId="17A3077B" w14:textId="6A0F7A0C" w:rsidR="00B34377" w:rsidRPr="000E1A5F" w:rsidRDefault="00CF4980" w:rsidP="00B34377">
      <w:pPr>
        <w:rPr>
          <w:lang w:val="en-GB"/>
          <w:rPrChange w:id="5511" w:author="Dioguardi, Fabio" w:date="2018-10-23T11:24:00Z">
            <w:rPr/>
          </w:rPrChange>
        </w:rPr>
      </w:pPr>
      <w:r w:rsidRPr="000E1A5F">
        <w:rPr>
          <w:b/>
          <w:u w:val="single"/>
          <w:lang w:val="en-GB"/>
          <w:rPrChange w:id="5512" w:author="Dioguardi, Fabio" w:date="2018-10-23T11:24:00Z">
            <w:rPr>
              <w:b/>
              <w:u w:val="single"/>
            </w:rPr>
          </w:rPrChange>
        </w:rPr>
        <w:t>“Initiate!</w:t>
      </w:r>
      <w:proofErr w:type="gramStart"/>
      <w:r w:rsidRPr="000E1A5F">
        <w:rPr>
          <w:b/>
          <w:u w:val="single"/>
          <w:lang w:val="en-GB"/>
          <w:rPrChange w:id="5513" w:author="Dioguardi, Fabio" w:date="2018-10-23T11:24:00Z">
            <w:rPr>
              <w:b/>
              <w:u w:val="single"/>
            </w:rPr>
          </w:rPrChange>
        </w:rPr>
        <w:t>”</w:t>
      </w:r>
      <w:r w:rsidRPr="000E1A5F">
        <w:rPr>
          <w:lang w:val="en-GB"/>
          <w:rPrChange w:id="5514" w:author="Dioguardi, Fabio" w:date="2018-10-23T11:24:00Z">
            <w:rPr/>
          </w:rPrChange>
        </w:rPr>
        <w:t>:</w:t>
      </w:r>
      <w:proofErr w:type="gramEnd"/>
      <w:r w:rsidRPr="000E1A5F">
        <w:rPr>
          <w:lang w:val="en-GB"/>
          <w:rPrChange w:id="5515" w:author="Dioguardi, Fabio" w:date="2018-10-23T11:24:00Z">
            <w:rPr/>
          </w:rPrChange>
        </w:rPr>
        <w:t xml:space="preserve"> When pressing this button, the parameters are adopted from the entry fields. </w:t>
      </w:r>
      <w:r w:rsidR="00B34377" w:rsidRPr="000E1A5F">
        <w:rPr>
          <w:lang w:val="en-GB"/>
          <w:rPrChange w:id="5516" w:author="Dioguardi, Fabio" w:date="2018-10-23T11:24:00Z">
            <w:rPr/>
          </w:rPrChange>
        </w:rPr>
        <w:t>The program returns</w:t>
      </w:r>
      <w:r w:rsidR="00BC75AC" w:rsidRPr="000E1A5F">
        <w:rPr>
          <w:lang w:val="en-GB"/>
          <w:rPrChange w:id="5517" w:author="Dioguardi, Fabio" w:date="2018-10-23T11:24:00Z">
            <w:rPr/>
          </w:rPrChange>
        </w:rPr>
        <w:t xml:space="preserve"> the message</w:t>
      </w:r>
      <w:r w:rsidR="00B34377" w:rsidRPr="000E1A5F">
        <w:rPr>
          <w:lang w:val="en-GB"/>
          <w:rPrChange w:id="5518" w:author="Dioguardi, Fabio" w:date="2018-10-23T11:24:00Z">
            <w:rPr/>
          </w:rPrChange>
        </w:rPr>
        <w:t xml:space="preserve"> </w:t>
      </w:r>
    </w:p>
    <w:p w14:paraId="332C629C" w14:textId="76C5C2BA" w:rsidR="00B34377" w:rsidRPr="000E1A5F" w:rsidRDefault="00B34377" w:rsidP="00AB317B">
      <w:pPr>
        <w:ind w:left="2160" w:firstLine="720"/>
        <w:rPr>
          <w:rFonts w:ascii="Courier New" w:hAnsi="Courier New" w:cs="Courier New"/>
          <w:color w:val="006600"/>
          <w:sz w:val="20"/>
          <w:szCs w:val="20"/>
          <w:lang w:val="en-GB"/>
          <w:rPrChange w:id="5519" w:author="Dioguardi, Fabio" w:date="2018-10-23T11:24:00Z">
            <w:rPr>
              <w:rFonts w:ascii="Courier New" w:hAnsi="Courier New" w:cs="Courier New"/>
              <w:color w:val="006600"/>
              <w:sz w:val="20"/>
              <w:szCs w:val="20"/>
            </w:rPr>
          </w:rPrChange>
        </w:rPr>
      </w:pPr>
      <w:proofErr w:type="gramStart"/>
      <w:r w:rsidRPr="000E1A5F">
        <w:rPr>
          <w:rFonts w:ascii="Courier New" w:hAnsi="Courier New" w:cs="Courier New"/>
          <w:color w:val="006600"/>
          <w:sz w:val="20"/>
          <w:szCs w:val="20"/>
          <w:lang w:val="en-GB"/>
          <w:rPrChange w:id="5520" w:author="Dioguardi, Fabio" w:date="2018-10-23T11:24:00Z">
            <w:rPr>
              <w:rFonts w:ascii="Courier New" w:hAnsi="Courier New" w:cs="Courier New"/>
              <w:color w:val="006600"/>
              <w:sz w:val="20"/>
              <w:szCs w:val="20"/>
            </w:rPr>
          </w:rPrChange>
        </w:rPr>
        <w:t>time</w:t>
      </w:r>
      <w:proofErr w:type="gramEnd"/>
      <w:r w:rsidRPr="000E1A5F">
        <w:rPr>
          <w:rFonts w:ascii="Courier New" w:hAnsi="Courier New" w:cs="Courier New"/>
          <w:color w:val="006600"/>
          <w:sz w:val="20"/>
          <w:szCs w:val="20"/>
          <w:lang w:val="en-GB"/>
          <w:rPrChange w:id="5521" w:author="Dioguardi, Fabio" w:date="2018-10-23T11:24:00Z">
            <w:rPr>
              <w:rFonts w:ascii="Courier New" w:hAnsi="Courier New" w:cs="Courier New"/>
              <w:color w:val="006600"/>
              <w:sz w:val="20"/>
              <w:szCs w:val="20"/>
            </w:rPr>
          </w:rPrChange>
        </w:rPr>
        <w:t xml:space="preserve"> since eruption: 34min</w:t>
      </w:r>
    </w:p>
    <w:p w14:paraId="48CFCE84" w14:textId="77777777" w:rsidR="00B34377" w:rsidRPr="000E1A5F" w:rsidRDefault="00B34377" w:rsidP="00AB317B">
      <w:pPr>
        <w:ind w:left="2160" w:firstLine="720"/>
        <w:rPr>
          <w:rFonts w:ascii="Courier New" w:hAnsi="Courier New" w:cs="Courier New"/>
          <w:color w:val="006600"/>
          <w:sz w:val="20"/>
          <w:szCs w:val="20"/>
          <w:lang w:val="en-GB"/>
          <w:rPrChange w:id="5522" w:author="Dioguardi, Fabio" w:date="2018-10-23T11:24:00Z">
            <w:rPr>
              <w:rFonts w:ascii="Courier New" w:hAnsi="Courier New" w:cs="Courier New"/>
              <w:color w:val="006600"/>
              <w:sz w:val="20"/>
              <w:szCs w:val="20"/>
            </w:rPr>
          </w:rPrChange>
        </w:rPr>
      </w:pPr>
      <w:r w:rsidRPr="000E1A5F">
        <w:rPr>
          <w:rFonts w:ascii="Courier New" w:hAnsi="Courier New" w:cs="Courier New"/>
          <w:color w:val="006600"/>
          <w:sz w:val="20"/>
          <w:szCs w:val="20"/>
          <w:lang w:val="en-GB"/>
          <w:rPrChange w:id="5523" w:author="Dioguardi, Fabio" w:date="2018-10-23T11:24:00Z">
            <w:rPr>
              <w:rFonts w:ascii="Courier New" w:hAnsi="Courier New" w:cs="Courier New"/>
              <w:color w:val="006600"/>
              <w:sz w:val="20"/>
              <w:szCs w:val="20"/>
            </w:rPr>
          </w:rPrChange>
        </w:rPr>
        <w:t>Configuration completed!</w:t>
      </w:r>
    </w:p>
    <w:p w14:paraId="6916F121" w14:textId="6732819B" w:rsidR="00B34377" w:rsidRPr="000E1A5F" w:rsidRDefault="00B34377" w:rsidP="00AB317B">
      <w:pPr>
        <w:ind w:left="2160" w:firstLine="720"/>
        <w:rPr>
          <w:rFonts w:ascii="Courier New" w:hAnsi="Courier New" w:cs="Courier New"/>
          <w:color w:val="006600"/>
          <w:sz w:val="20"/>
          <w:szCs w:val="20"/>
          <w:lang w:val="en-GB"/>
          <w:rPrChange w:id="5524" w:author="Dioguardi, Fabio" w:date="2018-10-23T11:24:00Z">
            <w:rPr>
              <w:rFonts w:ascii="Courier New" w:hAnsi="Courier New" w:cs="Courier New"/>
              <w:color w:val="006600"/>
              <w:sz w:val="20"/>
              <w:szCs w:val="20"/>
            </w:rPr>
          </w:rPrChange>
        </w:rPr>
      </w:pPr>
      <w:r w:rsidRPr="000E1A5F">
        <w:rPr>
          <w:rFonts w:ascii="Courier New" w:hAnsi="Courier New" w:cs="Courier New"/>
          <w:color w:val="006600"/>
          <w:sz w:val="20"/>
          <w:szCs w:val="20"/>
          <w:lang w:val="en-GB"/>
          <w:rPrChange w:id="5525" w:author="Dioguardi, Fabio" w:date="2018-10-23T11:24:00Z">
            <w:rPr>
              <w:rFonts w:ascii="Courier New" w:hAnsi="Courier New" w:cs="Courier New"/>
              <w:color w:val="006600"/>
              <w:sz w:val="20"/>
              <w:szCs w:val="20"/>
            </w:rPr>
          </w:rPrChange>
        </w:rPr>
        <w:t>Waiting for Initiation</w:t>
      </w:r>
    </w:p>
    <w:p w14:paraId="0466803C" w14:textId="1E4C39DF" w:rsidR="00AB317B" w:rsidRPr="000E1A5F" w:rsidRDefault="00BC75AC" w:rsidP="00AB317B">
      <w:pPr>
        <w:rPr>
          <w:rFonts w:ascii="Courier New" w:hAnsi="Courier New" w:cs="Courier New"/>
          <w:color w:val="000000" w:themeColor="text1"/>
          <w:sz w:val="20"/>
          <w:szCs w:val="20"/>
          <w:lang w:val="en-GB"/>
          <w:rPrChange w:id="5526" w:author="Dioguardi, Fabio" w:date="2018-10-23T11:24:00Z">
            <w:rPr>
              <w:rFonts w:ascii="Courier New" w:hAnsi="Courier New" w:cs="Courier New"/>
              <w:color w:val="000000" w:themeColor="text1"/>
              <w:sz w:val="20"/>
              <w:szCs w:val="20"/>
            </w:rPr>
          </w:rPrChange>
        </w:rPr>
      </w:pPr>
      <w:proofErr w:type="gramStart"/>
      <w:r w:rsidRPr="000E1A5F">
        <w:rPr>
          <w:lang w:val="en-GB"/>
          <w:rPrChange w:id="5527" w:author="Dioguardi, Fabio" w:date="2018-10-23T11:24:00Z">
            <w:rPr/>
          </w:rPrChange>
        </w:rPr>
        <w:t>with</w:t>
      </w:r>
      <w:proofErr w:type="gramEnd"/>
      <w:r w:rsidRPr="000E1A5F">
        <w:rPr>
          <w:lang w:val="en-GB"/>
          <w:rPrChange w:id="5528" w:author="Dioguardi, Fabio" w:date="2018-10-23T11:24:00Z">
            <w:rPr/>
          </w:rPrChange>
        </w:rPr>
        <w:t xml:space="preserve"> </w:t>
      </w:r>
      <w:r w:rsidR="00AB317B" w:rsidRPr="000E1A5F">
        <w:rPr>
          <w:lang w:val="en-GB"/>
          <w:rPrChange w:id="5529" w:author="Dioguardi, Fabio" w:date="2018-10-23T11:24:00Z">
            <w:rPr/>
          </w:rPrChange>
        </w:rPr>
        <w:t>the first line show</w:t>
      </w:r>
      <w:r w:rsidRPr="000E1A5F">
        <w:rPr>
          <w:lang w:val="en-GB"/>
          <w:rPrChange w:id="5530" w:author="Dioguardi, Fabio" w:date="2018-10-23T11:24:00Z">
            <w:rPr/>
          </w:rPrChange>
        </w:rPr>
        <w:t>ing</w:t>
      </w:r>
      <w:r w:rsidR="00AB317B" w:rsidRPr="000E1A5F">
        <w:rPr>
          <w:lang w:val="en-GB"/>
          <w:rPrChange w:id="5531" w:author="Dioguardi, Fabio" w:date="2018-10-23T11:24:00Z">
            <w:rPr/>
          </w:rPrChange>
        </w:rPr>
        <w:t xml:space="preserve"> </w:t>
      </w:r>
      <w:r w:rsidRPr="000E1A5F">
        <w:rPr>
          <w:lang w:val="en-GB"/>
          <w:rPrChange w:id="5532" w:author="Dioguardi, Fabio" w:date="2018-10-23T11:24:00Z">
            <w:rPr/>
          </w:rPrChange>
        </w:rPr>
        <w:t>elapsed time (in</w:t>
      </w:r>
      <w:r w:rsidR="00AB317B" w:rsidRPr="000E1A5F">
        <w:rPr>
          <w:lang w:val="en-GB"/>
          <w:rPrChange w:id="5533" w:author="Dioguardi, Fabio" w:date="2018-10-23T11:24:00Z">
            <w:rPr/>
          </w:rPrChange>
        </w:rPr>
        <w:t xml:space="preserve"> minutes</w:t>
      </w:r>
      <w:r w:rsidRPr="000E1A5F">
        <w:rPr>
          <w:lang w:val="en-GB"/>
          <w:rPrChange w:id="5534" w:author="Dioguardi, Fabio" w:date="2018-10-23T11:24:00Z">
            <w:rPr/>
          </w:rPrChange>
        </w:rPr>
        <w:t>)</w:t>
      </w:r>
      <w:r w:rsidR="00AB317B" w:rsidRPr="000E1A5F">
        <w:rPr>
          <w:lang w:val="en-GB"/>
          <w:rPrChange w:id="5535" w:author="Dioguardi, Fabio" w:date="2018-10-23T11:24:00Z">
            <w:rPr/>
          </w:rPrChange>
        </w:rPr>
        <w:t xml:space="preserve"> since the onset of</w:t>
      </w:r>
      <w:r w:rsidRPr="000E1A5F">
        <w:rPr>
          <w:lang w:val="en-GB"/>
          <w:rPrChange w:id="5536" w:author="Dioguardi, Fabio" w:date="2018-10-23T11:24:00Z">
            <w:rPr/>
          </w:rPrChange>
        </w:rPr>
        <w:t xml:space="preserve"> the</w:t>
      </w:r>
      <w:r w:rsidR="00AB317B" w:rsidRPr="000E1A5F">
        <w:rPr>
          <w:lang w:val="en-GB"/>
          <w:rPrChange w:id="5537" w:author="Dioguardi, Fabio" w:date="2018-10-23T11:24:00Z">
            <w:rPr/>
          </w:rPrChange>
        </w:rPr>
        <w:t xml:space="preserve"> eruption.</w:t>
      </w:r>
    </w:p>
    <w:p w14:paraId="1D90E769" w14:textId="6B1662FD" w:rsidR="00CF4980" w:rsidRPr="000E1A5F" w:rsidRDefault="00B34377" w:rsidP="00750DA5">
      <w:pPr>
        <w:rPr>
          <w:lang w:val="en-GB"/>
          <w:rPrChange w:id="5538" w:author="Dioguardi, Fabio" w:date="2018-10-23T11:24:00Z">
            <w:rPr/>
          </w:rPrChange>
        </w:rPr>
      </w:pPr>
      <w:r w:rsidRPr="000E1A5F">
        <w:rPr>
          <w:lang w:val="en-GB"/>
          <w:rPrChange w:id="5539" w:author="Dioguardi, Fabio" w:date="2018-10-23T11:24:00Z">
            <w:rPr/>
          </w:rPrChange>
        </w:rPr>
        <w:t xml:space="preserve">It </w:t>
      </w:r>
      <w:r w:rsidR="00AB317B" w:rsidRPr="000E1A5F">
        <w:rPr>
          <w:lang w:val="en-GB"/>
          <w:rPrChange w:id="5540" w:author="Dioguardi, Fabio" w:date="2018-10-23T11:24:00Z">
            <w:rPr/>
          </w:rPrChange>
        </w:rPr>
        <w:t xml:space="preserve">is </w:t>
      </w:r>
      <w:r w:rsidR="00BC75AC" w:rsidRPr="000E1A5F">
        <w:rPr>
          <w:lang w:val="en-GB"/>
          <w:rPrChange w:id="5541" w:author="Dioguardi, Fabio" w:date="2018-10-23T11:24:00Z">
            <w:rPr/>
          </w:rPrChange>
        </w:rPr>
        <w:t xml:space="preserve">essential </w:t>
      </w:r>
      <w:r w:rsidR="00AB317B" w:rsidRPr="000E1A5F">
        <w:rPr>
          <w:lang w:val="en-GB"/>
          <w:rPrChange w:id="5542" w:author="Dioguardi, Fabio" w:date="2018-10-23T11:24:00Z">
            <w:rPr/>
          </w:rPrChange>
        </w:rPr>
        <w:t>to</w:t>
      </w:r>
      <w:r w:rsidRPr="000E1A5F">
        <w:rPr>
          <w:lang w:val="en-GB"/>
          <w:rPrChange w:id="5543" w:author="Dioguardi, Fabio" w:date="2018-10-23T11:24:00Z">
            <w:rPr/>
          </w:rPrChange>
        </w:rPr>
        <w:t xml:space="preserve"> </w:t>
      </w:r>
      <w:r w:rsidR="00BC75AC" w:rsidRPr="000E1A5F">
        <w:rPr>
          <w:lang w:val="en-GB"/>
          <w:rPrChange w:id="5544" w:author="Dioguardi, Fabio" w:date="2018-10-23T11:24:00Z">
            <w:rPr/>
          </w:rPrChange>
        </w:rPr>
        <w:t>note</w:t>
      </w:r>
      <w:r w:rsidR="00CF4980" w:rsidRPr="000E1A5F">
        <w:rPr>
          <w:lang w:val="en-GB"/>
          <w:rPrChange w:id="5545" w:author="Dioguardi, Fabio" w:date="2018-10-23T11:24:00Z">
            <w:rPr/>
          </w:rPrChange>
        </w:rPr>
        <w:t xml:space="preserve"> that after pressing the “Initiate</w:t>
      </w:r>
      <w:r w:rsidR="00B14496" w:rsidRPr="000E1A5F">
        <w:rPr>
          <w:lang w:val="en-GB"/>
          <w:rPrChange w:id="5546" w:author="Dioguardi, Fabio" w:date="2018-10-23T11:24:00Z">
            <w:rPr/>
          </w:rPrChange>
        </w:rPr>
        <w:t>!</w:t>
      </w:r>
      <w:r w:rsidR="00CF4980" w:rsidRPr="000E1A5F">
        <w:rPr>
          <w:lang w:val="en-GB"/>
          <w:rPrChange w:id="5547" w:author="Dioguardi, Fabio" w:date="2018-10-23T11:24:00Z">
            <w:rPr/>
          </w:rPrChange>
        </w:rPr>
        <w:t>” button, the program still holds until the window is closed</w:t>
      </w:r>
      <w:r w:rsidRPr="000E1A5F">
        <w:rPr>
          <w:lang w:val="en-GB"/>
          <w:rPrChange w:id="5548" w:author="Dioguardi, Fabio" w:date="2018-10-23T11:24:00Z">
            <w:rPr/>
          </w:rPrChange>
        </w:rPr>
        <w:t>.</w:t>
      </w:r>
    </w:p>
    <w:p w14:paraId="636CF60A" w14:textId="77777777" w:rsidR="00B62E86" w:rsidRPr="000E1A5F" w:rsidRDefault="00B62E86">
      <w:pPr>
        <w:rPr>
          <w:lang w:val="en-GB"/>
          <w:rPrChange w:id="5549" w:author="Dioguardi, Fabio" w:date="2018-10-23T11:24:00Z">
            <w:rPr/>
          </w:rPrChange>
        </w:rPr>
      </w:pPr>
    </w:p>
    <w:p w14:paraId="19EB3D5E" w14:textId="77777777" w:rsidR="00AB317B" w:rsidRPr="000E1A5F" w:rsidRDefault="00CF4980" w:rsidP="00B34377">
      <w:pPr>
        <w:pBdr>
          <w:top w:val="single" w:sz="4" w:space="1" w:color="auto"/>
          <w:left w:val="single" w:sz="4" w:space="4" w:color="auto"/>
          <w:bottom w:val="single" w:sz="4" w:space="1" w:color="auto"/>
          <w:right w:val="single" w:sz="4" w:space="4" w:color="auto"/>
        </w:pBdr>
        <w:rPr>
          <w:lang w:val="en-GB"/>
          <w:rPrChange w:id="5550" w:author="Dioguardi, Fabio" w:date="2018-10-23T11:24:00Z">
            <w:rPr/>
          </w:rPrChange>
        </w:rPr>
      </w:pPr>
      <w:r w:rsidRPr="000E1A5F">
        <w:rPr>
          <w:b/>
          <w:lang w:val="en-GB"/>
          <w:rPrChange w:id="5551" w:author="Dioguardi, Fabio" w:date="2018-10-23T11:24:00Z">
            <w:rPr>
              <w:b/>
            </w:rPr>
          </w:rPrChange>
        </w:rPr>
        <w:t>Important Note</w:t>
      </w:r>
      <w:r w:rsidRPr="000E1A5F">
        <w:rPr>
          <w:lang w:val="en-GB"/>
          <w:rPrChange w:id="5552" w:author="Dioguardi, Fabio" w:date="2018-10-23T11:24:00Z">
            <w:rPr/>
          </w:rPrChange>
        </w:rPr>
        <w:t xml:space="preserve">: </w:t>
      </w:r>
      <w:r w:rsidR="00B34377" w:rsidRPr="000E1A5F">
        <w:rPr>
          <w:lang w:val="en-GB"/>
          <w:rPrChange w:id="5553" w:author="Dioguardi, Fabio" w:date="2018-10-23T11:24:00Z">
            <w:rPr/>
          </w:rPrChange>
        </w:rPr>
        <w:t>After initialization,</w:t>
      </w:r>
      <w:r w:rsidR="00AB317B" w:rsidRPr="000E1A5F">
        <w:rPr>
          <w:lang w:val="en-GB"/>
          <w:rPrChange w:id="5554" w:author="Dioguardi, Fabio" w:date="2018-10-23T11:24:00Z">
            <w:rPr/>
          </w:rPrChange>
        </w:rPr>
        <w:t xml:space="preserve"> FOXI is ready to run,</w:t>
      </w:r>
      <w:r w:rsidR="00B34377" w:rsidRPr="000E1A5F">
        <w:rPr>
          <w:lang w:val="en-GB"/>
          <w:rPrChange w:id="5555" w:author="Dioguardi, Fabio" w:date="2018-10-23T11:24:00Z">
            <w:rPr/>
          </w:rPrChange>
        </w:rPr>
        <w:t xml:space="preserve"> but still on hold. </w:t>
      </w:r>
    </w:p>
    <w:p w14:paraId="76F89F1D" w14:textId="47177EBC" w:rsidR="00CF4980" w:rsidRPr="000E1A5F" w:rsidRDefault="00B34377" w:rsidP="00B34377">
      <w:pPr>
        <w:pBdr>
          <w:top w:val="single" w:sz="4" w:space="1" w:color="auto"/>
          <w:left w:val="single" w:sz="4" w:space="4" w:color="auto"/>
          <w:bottom w:val="single" w:sz="4" w:space="1" w:color="auto"/>
          <w:right w:val="single" w:sz="4" w:space="4" w:color="auto"/>
        </w:pBdr>
        <w:rPr>
          <w:lang w:val="en-GB"/>
          <w:rPrChange w:id="5556" w:author="Dioguardi, Fabio" w:date="2018-10-23T11:24:00Z">
            <w:rPr/>
          </w:rPrChange>
        </w:rPr>
      </w:pPr>
      <w:r w:rsidRPr="000E1A5F">
        <w:rPr>
          <w:lang w:val="en-GB"/>
          <w:rPrChange w:id="5557" w:author="Dioguardi, Fabio" w:date="2018-10-23T11:24:00Z">
            <w:rPr/>
          </w:rPrChange>
        </w:rPr>
        <w:t>To launch the monitoring procedures</w:t>
      </w:r>
      <w:r w:rsidR="00AB317B" w:rsidRPr="000E1A5F">
        <w:rPr>
          <w:lang w:val="en-GB"/>
          <w:rPrChange w:id="5558" w:author="Dioguardi, Fabio" w:date="2018-10-23T11:24:00Z">
            <w:rPr/>
          </w:rPrChange>
        </w:rPr>
        <w:t xml:space="preserve"> you have to</w:t>
      </w:r>
      <w:r w:rsidRPr="000E1A5F">
        <w:rPr>
          <w:lang w:val="en-GB"/>
          <w:rPrChange w:id="5559" w:author="Dioguardi, Fabio" w:date="2018-10-23T11:24:00Z">
            <w:rPr/>
          </w:rPrChange>
        </w:rPr>
        <w:t xml:space="preserve"> </w:t>
      </w:r>
      <w:r w:rsidRPr="000E1A5F">
        <w:rPr>
          <w:b/>
          <w:lang w:val="en-GB"/>
          <w:rPrChange w:id="5560" w:author="Dioguardi, Fabio" w:date="2018-10-23T11:24:00Z">
            <w:rPr>
              <w:b/>
            </w:rPr>
          </w:rPrChange>
        </w:rPr>
        <w:t>close</w:t>
      </w:r>
      <w:r w:rsidRPr="000E1A5F">
        <w:rPr>
          <w:lang w:val="en-GB"/>
          <w:rPrChange w:id="5561" w:author="Dioguardi, Fabio" w:date="2018-10-23T11:24:00Z">
            <w:rPr/>
          </w:rPrChange>
        </w:rPr>
        <w:t xml:space="preserve"> the start window!</w:t>
      </w:r>
    </w:p>
    <w:p w14:paraId="21609896" w14:textId="6B65D400" w:rsidR="00750DA5" w:rsidRPr="000E1A5F" w:rsidRDefault="00750DA5">
      <w:pPr>
        <w:rPr>
          <w:lang w:val="en-GB"/>
          <w:rPrChange w:id="5562" w:author="Dioguardi, Fabio" w:date="2018-10-23T11:24:00Z">
            <w:rPr/>
          </w:rPrChange>
        </w:rPr>
      </w:pPr>
    </w:p>
    <w:p w14:paraId="087619F4" w14:textId="61F50B93" w:rsidR="00AB317B" w:rsidRPr="000E1A5F" w:rsidRDefault="00AB317B">
      <w:pPr>
        <w:rPr>
          <w:lang w:val="en-GB"/>
          <w:rPrChange w:id="5563" w:author="Dioguardi, Fabio" w:date="2018-10-23T11:24:00Z">
            <w:rPr/>
          </w:rPrChange>
        </w:rPr>
      </w:pPr>
      <w:r w:rsidRPr="000E1A5F">
        <w:rPr>
          <w:lang w:val="en-GB"/>
          <w:rPrChange w:id="5564" w:author="Dioguardi, Fabio" w:date="2018-10-23T11:24:00Z">
            <w:rPr/>
          </w:rPrChange>
        </w:rPr>
        <w:t>After closing the window, FOXI enters the loop</w:t>
      </w:r>
      <w:r w:rsidR="00B14496" w:rsidRPr="000E1A5F">
        <w:rPr>
          <w:lang w:val="en-GB"/>
          <w:rPrChange w:id="5565" w:author="Dioguardi, Fabio" w:date="2018-10-23T11:24:00Z">
            <w:rPr/>
          </w:rPrChange>
        </w:rPr>
        <w:t xml:space="preserve"> and proceeds to step 2.</w:t>
      </w:r>
      <w:r w:rsidRPr="000E1A5F">
        <w:rPr>
          <w:lang w:val="en-GB"/>
          <w:rPrChange w:id="5566" w:author="Dioguardi, Fabio" w:date="2018-10-23T11:24:00Z">
            <w:rPr/>
          </w:rPrChange>
        </w:rPr>
        <w:t xml:space="preserve"> </w:t>
      </w:r>
    </w:p>
    <w:p w14:paraId="69F7A90E" w14:textId="77777777" w:rsidR="00B14496" w:rsidRPr="000E1A5F" w:rsidRDefault="00B14496" w:rsidP="00B14496">
      <w:pPr>
        <w:rPr>
          <w:lang w:val="en-GB"/>
          <w:rPrChange w:id="5567" w:author="Dioguardi, Fabio" w:date="2018-10-23T11:24:00Z">
            <w:rPr/>
          </w:rPrChange>
        </w:rPr>
      </w:pPr>
    </w:p>
    <w:p w14:paraId="5D1D5E38" w14:textId="66414AE2" w:rsidR="00B14496" w:rsidRPr="000E1A5F" w:rsidRDefault="00B14496" w:rsidP="004E20AA">
      <w:pPr>
        <w:pStyle w:val="Heading2"/>
        <w:rPr>
          <w:rFonts w:ascii="Scala" w:hAnsi="Scala"/>
          <w:lang w:val="en-GB"/>
          <w:rPrChange w:id="5568" w:author="Dioguardi, Fabio" w:date="2018-10-23T11:24:00Z">
            <w:rPr>
              <w:rFonts w:ascii="Scala" w:hAnsi="Scala"/>
            </w:rPr>
          </w:rPrChange>
        </w:rPr>
      </w:pPr>
      <w:bookmarkStart w:id="5569" w:name="_Toc528058510"/>
      <w:r w:rsidRPr="000E1A5F">
        <w:rPr>
          <w:lang w:val="en-GB"/>
          <w:rPrChange w:id="5570" w:author="Dioguardi, Fabio" w:date="2018-10-23T11:24:00Z">
            <w:rPr/>
          </w:rPrChange>
        </w:rPr>
        <w:t>Step 2: Loading the Configuration Settings</w:t>
      </w:r>
      <w:bookmarkEnd w:id="5569"/>
      <w:r w:rsidRPr="000E1A5F">
        <w:rPr>
          <w:lang w:val="en-GB"/>
          <w:rPrChange w:id="5571" w:author="Dioguardi, Fabio" w:date="2018-10-23T11:24:00Z">
            <w:rPr/>
          </w:rPrChange>
        </w:rPr>
        <w:t xml:space="preserve"> </w:t>
      </w:r>
    </w:p>
    <w:p w14:paraId="4AB465E8" w14:textId="77777777" w:rsidR="00B14496" w:rsidRPr="000E1A5F" w:rsidRDefault="00B14496" w:rsidP="00B14496">
      <w:pPr>
        <w:rPr>
          <w:rFonts w:asciiTheme="minorHAnsi" w:hAnsiTheme="minorHAnsi"/>
          <w:lang w:val="en-GB"/>
          <w:rPrChange w:id="5572" w:author="Dioguardi, Fabio" w:date="2018-10-23T11:24:00Z">
            <w:rPr>
              <w:rFonts w:asciiTheme="minorHAnsi" w:hAnsiTheme="minorHAnsi"/>
            </w:rPr>
          </w:rPrChange>
        </w:rPr>
      </w:pPr>
    </w:p>
    <w:p w14:paraId="68FEAD4D" w14:textId="54E07B6B" w:rsidR="00B14496" w:rsidRPr="000E1A5F" w:rsidRDefault="00B14496">
      <w:pPr>
        <w:rPr>
          <w:color w:val="006600"/>
          <w:lang w:val="en-GB"/>
          <w:rPrChange w:id="5573" w:author="Dioguardi, Fabio" w:date="2018-10-23T11:24:00Z">
            <w:rPr>
              <w:color w:val="006600"/>
            </w:rPr>
          </w:rPrChange>
        </w:rPr>
      </w:pPr>
      <w:r w:rsidRPr="000E1A5F">
        <w:rPr>
          <w:lang w:val="en-GB"/>
          <w:rPrChange w:id="5574" w:author="Dioguardi, Fabio" w:date="2018-10-23T11:24:00Z">
            <w:rPr/>
          </w:rPrChange>
        </w:rPr>
        <w:t>All relevant system parameters are read from the file “</w:t>
      </w:r>
      <w:r w:rsidRPr="000E1A5F">
        <w:rPr>
          <w:i/>
          <w:lang w:val="en-GB"/>
          <w:rPrChange w:id="5575" w:author="Dioguardi, Fabio" w:date="2018-10-23T11:24:00Z">
            <w:rPr>
              <w:i/>
            </w:rPr>
          </w:rPrChange>
        </w:rPr>
        <w:t>fix_config.txt</w:t>
      </w:r>
      <w:r w:rsidRPr="000E1A5F">
        <w:rPr>
          <w:lang w:val="en-GB"/>
          <w:rPrChange w:id="5576" w:author="Dioguardi, Fabio" w:date="2018-10-23T11:24:00Z">
            <w:rPr/>
          </w:rPrChange>
        </w:rPr>
        <w:t xml:space="preserve">”. All changes in the settings communicated by the operator via FIX will be adopted in this step. </w:t>
      </w:r>
      <w:r w:rsidR="00DF5054" w:rsidRPr="000E1A5F">
        <w:rPr>
          <w:lang w:val="en-GB"/>
          <w:rPrChange w:id="5577" w:author="Dioguardi, Fabio" w:date="2018-10-23T11:24:00Z">
            <w:rPr/>
          </w:rPrChange>
        </w:rPr>
        <w:t xml:space="preserve">A list of these parameters is presented in Appendix A. </w:t>
      </w:r>
      <w:r w:rsidRPr="000E1A5F">
        <w:rPr>
          <w:lang w:val="en-GB"/>
          <w:rPrChange w:id="5578" w:author="Dioguardi, Fabio" w:date="2018-10-23T11:24:00Z">
            <w:rPr/>
          </w:rPrChange>
        </w:rPr>
        <w:t>After the successful data transfer, the program returns</w:t>
      </w:r>
      <w:r w:rsidR="00BC75AC" w:rsidRPr="000E1A5F">
        <w:rPr>
          <w:lang w:val="en-GB"/>
          <w:rPrChange w:id="5579" w:author="Dioguardi, Fabio" w:date="2018-10-23T11:24:00Z">
            <w:rPr/>
          </w:rPrChange>
        </w:rPr>
        <w:t xml:space="preserve"> the message</w:t>
      </w:r>
    </w:p>
    <w:p w14:paraId="0D4B63ED" w14:textId="3A611967" w:rsidR="00B14496" w:rsidRPr="000E1A5F" w:rsidRDefault="00B14496" w:rsidP="00B14496">
      <w:pPr>
        <w:jc w:val="center"/>
        <w:rPr>
          <w:rFonts w:ascii="Courier New" w:hAnsi="Courier New" w:cs="Courier New"/>
          <w:color w:val="006600"/>
          <w:lang w:val="en-GB"/>
          <w:rPrChange w:id="558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5581" w:author="Dioguardi, Fabio" w:date="2018-10-23T11:24:00Z">
            <w:rPr>
              <w:rFonts w:ascii="Courier New" w:hAnsi="Courier New" w:cs="Courier New"/>
              <w:color w:val="006600"/>
            </w:rPr>
          </w:rPrChange>
        </w:rPr>
        <w:t>***** step 2 successful *****</w:t>
      </w:r>
    </w:p>
    <w:p w14:paraId="78D63F46" w14:textId="44881B1D" w:rsidR="00B14496" w:rsidRPr="000E1A5F" w:rsidRDefault="00B14496">
      <w:pPr>
        <w:rPr>
          <w:rFonts w:asciiTheme="majorHAnsi" w:eastAsiaTheme="majorEastAsia" w:hAnsiTheme="majorHAnsi" w:cstheme="majorBidi"/>
          <w:color w:val="365F91" w:themeColor="accent1" w:themeShade="BF"/>
          <w:sz w:val="26"/>
          <w:szCs w:val="26"/>
          <w:lang w:val="en-GB"/>
          <w:rPrChange w:id="5582" w:author="Dioguardi, Fabio" w:date="2018-10-23T11:24:00Z">
            <w:rPr>
              <w:rFonts w:asciiTheme="majorHAnsi" w:eastAsiaTheme="majorEastAsia" w:hAnsiTheme="majorHAnsi" w:cstheme="majorBidi"/>
              <w:color w:val="365F91" w:themeColor="accent1" w:themeShade="BF"/>
              <w:sz w:val="26"/>
              <w:szCs w:val="26"/>
            </w:rPr>
          </w:rPrChange>
        </w:rPr>
      </w:pPr>
    </w:p>
    <w:p w14:paraId="2F24A582" w14:textId="71E2A8A0" w:rsidR="00B14496" w:rsidRPr="000E1A5F" w:rsidRDefault="00B14496" w:rsidP="004E20AA">
      <w:pPr>
        <w:pStyle w:val="Heading2"/>
        <w:rPr>
          <w:rFonts w:ascii="Scala" w:hAnsi="Scala"/>
          <w:lang w:val="en-GB"/>
          <w:rPrChange w:id="5583" w:author="Dioguardi, Fabio" w:date="2018-10-23T11:24:00Z">
            <w:rPr>
              <w:rFonts w:ascii="Scala" w:hAnsi="Scala"/>
            </w:rPr>
          </w:rPrChange>
        </w:rPr>
      </w:pPr>
      <w:bookmarkStart w:id="5584" w:name="_Toc528058511"/>
      <w:r w:rsidRPr="000E1A5F">
        <w:rPr>
          <w:lang w:val="en-GB"/>
          <w:rPrChange w:id="5585" w:author="Dioguardi, Fabio" w:date="2018-10-23T11:24:00Z">
            <w:rPr/>
          </w:rPrChange>
        </w:rPr>
        <w:t>Step 3: Retrieving and Copying Files from Auto-Stream servers</w:t>
      </w:r>
      <w:bookmarkEnd w:id="5584"/>
      <w:r w:rsidRPr="000E1A5F">
        <w:rPr>
          <w:lang w:val="en-GB"/>
          <w:rPrChange w:id="5586" w:author="Dioguardi, Fabio" w:date="2018-10-23T11:24:00Z">
            <w:rPr/>
          </w:rPrChange>
        </w:rPr>
        <w:t xml:space="preserve"> </w:t>
      </w:r>
    </w:p>
    <w:p w14:paraId="2BEE2FD0" w14:textId="77777777" w:rsidR="00B14496" w:rsidRPr="000E1A5F" w:rsidRDefault="00B14496" w:rsidP="00B14496">
      <w:pPr>
        <w:rPr>
          <w:rFonts w:asciiTheme="minorHAnsi" w:hAnsiTheme="minorHAnsi"/>
          <w:lang w:val="en-GB"/>
          <w:rPrChange w:id="5587" w:author="Dioguardi, Fabio" w:date="2018-10-23T11:24:00Z">
            <w:rPr>
              <w:rFonts w:asciiTheme="minorHAnsi" w:hAnsiTheme="minorHAnsi"/>
            </w:rPr>
          </w:rPrChange>
        </w:rPr>
      </w:pPr>
    </w:p>
    <w:p w14:paraId="598C0104" w14:textId="0936C51B" w:rsidR="006668B3" w:rsidRPr="000E1A5F" w:rsidRDefault="00DF5054" w:rsidP="00392E1F">
      <w:pPr>
        <w:rPr>
          <w:lang w:val="en-GB"/>
          <w:rPrChange w:id="5588" w:author="Dioguardi, Fabio" w:date="2018-10-23T11:24:00Z">
            <w:rPr/>
          </w:rPrChange>
        </w:rPr>
      </w:pPr>
      <w:r w:rsidRPr="000E1A5F">
        <w:rPr>
          <w:lang w:val="en-GB"/>
          <w:rPrChange w:id="5589" w:author="Dioguardi, Fabio" w:date="2018-10-23T11:24:00Z">
            <w:rPr/>
          </w:rPrChange>
        </w:rPr>
        <w:t>In this step FOXI transfers the streaming data by copying files from the</w:t>
      </w:r>
      <w:r w:rsidR="00BC75AC" w:rsidRPr="000E1A5F">
        <w:rPr>
          <w:lang w:val="en-GB"/>
          <w:rPrChange w:id="5590" w:author="Dioguardi, Fabio" w:date="2018-10-23T11:24:00Z">
            <w:rPr/>
          </w:rPrChange>
        </w:rPr>
        <w:t>ir</w:t>
      </w:r>
      <w:r w:rsidRPr="000E1A5F">
        <w:rPr>
          <w:lang w:val="en-GB"/>
          <w:rPrChange w:id="5591" w:author="Dioguardi, Fabio" w:date="2018-10-23T11:24:00Z">
            <w:rPr/>
          </w:rPrChange>
        </w:rPr>
        <w:t xml:space="preserve"> respective servers into the working folder.</w:t>
      </w:r>
      <w:r w:rsidR="00AB66A8" w:rsidRPr="000E1A5F">
        <w:rPr>
          <w:lang w:val="en-GB"/>
          <w:rPrChange w:id="5592" w:author="Dioguardi, Fabio" w:date="2018-10-23T11:24:00Z">
            <w:rPr/>
          </w:rPrChange>
        </w:rPr>
        <w:t xml:space="preserve"> The IP (or </w:t>
      </w:r>
      <w:r w:rsidR="006668B3" w:rsidRPr="000E1A5F">
        <w:rPr>
          <w:lang w:val="en-GB"/>
          <w:rPrChange w:id="5593" w:author="Dioguardi, Fabio" w:date="2018-10-23T11:24:00Z">
            <w:rPr/>
          </w:rPrChange>
        </w:rPr>
        <w:t>URL</w:t>
      </w:r>
      <w:r w:rsidR="00AB66A8" w:rsidRPr="000E1A5F">
        <w:rPr>
          <w:lang w:val="en-GB"/>
          <w:rPrChange w:id="5594" w:author="Dioguardi, Fabio" w:date="2018-10-23T11:24:00Z">
            <w:rPr/>
          </w:rPrChange>
        </w:rPr>
        <w:t xml:space="preserve">) of these external servers, the directories and name of the source files are specified in the </w:t>
      </w:r>
      <w:r w:rsidR="00392E1F" w:rsidRPr="000E1A5F">
        <w:rPr>
          <w:lang w:val="en-GB"/>
          <w:rPrChange w:id="5595" w:author="Dioguardi, Fabio" w:date="2018-10-23T11:24:00Z">
            <w:rPr/>
          </w:rPrChange>
        </w:rPr>
        <w:t>sensor-specific “.</w:t>
      </w:r>
      <w:proofErr w:type="spellStart"/>
      <w:r w:rsidR="00392E1F" w:rsidRPr="000E1A5F">
        <w:rPr>
          <w:i/>
          <w:lang w:val="en-GB"/>
          <w:rPrChange w:id="5596" w:author="Dioguardi, Fabio" w:date="2018-10-23T11:24:00Z">
            <w:rPr>
              <w:i/>
            </w:rPr>
          </w:rPrChange>
        </w:rPr>
        <w:t>ini</w:t>
      </w:r>
      <w:proofErr w:type="spellEnd"/>
      <w:r w:rsidR="00392E1F" w:rsidRPr="000E1A5F">
        <w:rPr>
          <w:lang w:val="en-GB"/>
          <w:rPrChange w:id="5597" w:author="Dioguardi, Fabio" w:date="2018-10-23T11:24:00Z">
            <w:rPr/>
          </w:rPrChange>
        </w:rPr>
        <w:t>” files</w:t>
      </w:r>
      <w:r w:rsidR="00316DBF" w:rsidRPr="000E1A5F">
        <w:rPr>
          <w:lang w:val="en-GB"/>
          <w:rPrChange w:id="5598" w:author="Dioguardi, Fabio" w:date="2018-10-23T11:24:00Z">
            <w:rPr/>
          </w:rPrChange>
        </w:rPr>
        <w:t xml:space="preserve"> and can be easily adjusted to </w:t>
      </w:r>
      <w:r w:rsidR="00392E1F" w:rsidRPr="000E1A5F">
        <w:rPr>
          <w:lang w:val="en-GB"/>
          <w:rPrChange w:id="5599" w:author="Dioguardi, Fabio" w:date="2018-10-23T11:24:00Z">
            <w:rPr/>
          </w:rPrChange>
        </w:rPr>
        <w:t>any</w:t>
      </w:r>
      <w:r w:rsidR="00316DBF" w:rsidRPr="000E1A5F">
        <w:rPr>
          <w:lang w:val="en-GB"/>
          <w:rPrChange w:id="5600" w:author="Dioguardi, Fabio" w:date="2018-10-23T11:24:00Z">
            <w:rPr/>
          </w:rPrChange>
        </w:rPr>
        <w:t xml:space="preserve"> </w:t>
      </w:r>
      <w:r w:rsidR="00392E1F" w:rsidRPr="000E1A5F">
        <w:rPr>
          <w:lang w:val="en-GB"/>
          <w:rPrChange w:id="5601" w:author="Dioguardi, Fabio" w:date="2018-10-23T11:24:00Z">
            <w:rPr/>
          </w:rPrChange>
        </w:rPr>
        <w:t xml:space="preserve">monitoring </w:t>
      </w:r>
      <w:r w:rsidR="00316DBF" w:rsidRPr="000E1A5F">
        <w:rPr>
          <w:lang w:val="en-GB"/>
          <w:rPrChange w:id="5602" w:author="Dioguardi, Fabio" w:date="2018-10-23T11:24:00Z">
            <w:rPr/>
          </w:rPrChange>
        </w:rPr>
        <w:t>network</w:t>
      </w:r>
      <w:r w:rsidR="00AB66A8" w:rsidRPr="000E1A5F">
        <w:rPr>
          <w:lang w:val="en-GB"/>
          <w:rPrChange w:id="5603" w:author="Dioguardi, Fabio" w:date="2018-10-23T11:24:00Z">
            <w:rPr/>
          </w:rPrChange>
        </w:rPr>
        <w:t>.</w:t>
      </w:r>
      <w:r w:rsidR="00316DBF" w:rsidRPr="000E1A5F">
        <w:rPr>
          <w:lang w:val="en-GB"/>
          <w:rPrChange w:id="5604" w:author="Dioguardi, Fabio" w:date="2018-10-23T11:24:00Z">
            <w:rPr/>
          </w:rPrChange>
        </w:rPr>
        <w:t xml:space="preserve"> </w:t>
      </w:r>
    </w:p>
    <w:p w14:paraId="1534541C" w14:textId="77777777" w:rsidR="00392E1F" w:rsidRPr="000E1A5F" w:rsidRDefault="00392E1F" w:rsidP="00392E1F">
      <w:pPr>
        <w:rPr>
          <w:lang w:val="en-GB"/>
          <w:rPrChange w:id="5605" w:author="Dioguardi, Fabio" w:date="2018-10-23T11:24:00Z">
            <w:rPr/>
          </w:rPrChange>
        </w:rPr>
      </w:pPr>
    </w:p>
    <w:p w14:paraId="38863D91" w14:textId="2F92332C" w:rsidR="00855AD6" w:rsidRPr="000E1A5F" w:rsidRDefault="00BC75AC" w:rsidP="00B14496">
      <w:pPr>
        <w:rPr>
          <w:lang w:val="en-GB"/>
          <w:rPrChange w:id="5606" w:author="Dioguardi, Fabio" w:date="2018-10-23T11:24:00Z">
            <w:rPr/>
          </w:rPrChange>
        </w:rPr>
      </w:pPr>
      <w:r w:rsidRPr="000E1A5F">
        <w:rPr>
          <w:lang w:val="en-GB"/>
          <w:rPrChange w:id="5607" w:author="Dioguardi, Fabio" w:date="2018-10-23T11:24:00Z">
            <w:rPr/>
          </w:rPrChange>
        </w:rPr>
        <w:t>The following sequence of stops is performed for each streamed file</w:t>
      </w:r>
      <w:r w:rsidR="00855AD6" w:rsidRPr="000E1A5F">
        <w:rPr>
          <w:lang w:val="en-GB"/>
          <w:rPrChange w:id="5608" w:author="Dioguardi, Fabio" w:date="2018-10-23T11:24:00Z">
            <w:rPr/>
          </w:rPrChange>
        </w:rPr>
        <w:t>:</w:t>
      </w:r>
    </w:p>
    <w:p w14:paraId="56DE77F8" w14:textId="194F2ACD" w:rsidR="00E8526C" w:rsidRPr="000E1A5F" w:rsidRDefault="00855AD6" w:rsidP="001507E8">
      <w:pPr>
        <w:pStyle w:val="ListParagraph"/>
        <w:numPr>
          <w:ilvl w:val="0"/>
          <w:numId w:val="4"/>
        </w:numPr>
        <w:rPr>
          <w:lang w:val="en-GB"/>
          <w:rPrChange w:id="5609" w:author="Dioguardi, Fabio" w:date="2018-10-23T11:24:00Z">
            <w:rPr/>
          </w:rPrChange>
        </w:rPr>
      </w:pPr>
      <w:r w:rsidRPr="000E1A5F">
        <w:rPr>
          <w:lang w:val="en-GB"/>
          <w:rPrChange w:id="5610" w:author="Dioguardi, Fabio" w:date="2018-10-23T11:24:00Z">
            <w:rPr/>
          </w:rPrChange>
        </w:rPr>
        <w:t>FOXI checks if th</w:t>
      </w:r>
      <w:r w:rsidR="00560AF4" w:rsidRPr="000E1A5F">
        <w:rPr>
          <w:lang w:val="en-GB"/>
          <w:rPrChange w:id="5611" w:author="Dioguardi, Fabio" w:date="2018-10-23T11:24:00Z">
            <w:rPr/>
          </w:rPrChange>
        </w:rPr>
        <w:t xml:space="preserve">e data input channel in question </w:t>
      </w:r>
      <w:r w:rsidRPr="000E1A5F">
        <w:rPr>
          <w:lang w:val="en-GB"/>
          <w:rPrChange w:id="5612" w:author="Dioguardi, Fabio" w:date="2018-10-23T11:24:00Z">
            <w:rPr/>
          </w:rPrChange>
        </w:rPr>
        <w:t>is switched on by operator</w:t>
      </w:r>
      <w:r w:rsidR="00560AF4" w:rsidRPr="000E1A5F">
        <w:rPr>
          <w:lang w:val="en-GB"/>
          <w:rPrChange w:id="5613" w:author="Dioguardi, Fabio" w:date="2018-10-23T11:24:00Z">
            <w:rPr/>
          </w:rPrChange>
        </w:rPr>
        <w:t xml:space="preserve">. </w:t>
      </w:r>
      <w:r w:rsidRPr="000E1A5F">
        <w:rPr>
          <w:lang w:val="en-GB"/>
          <w:rPrChange w:id="5614" w:author="Dioguardi, Fabio" w:date="2018-10-23T11:24:00Z">
            <w:rPr/>
          </w:rPrChange>
        </w:rPr>
        <w:t xml:space="preserve">If </w:t>
      </w:r>
      <w:r w:rsidR="00560AF4" w:rsidRPr="000E1A5F">
        <w:rPr>
          <w:lang w:val="en-GB"/>
          <w:rPrChange w:id="5615" w:author="Dioguardi, Fabio" w:date="2018-10-23T11:24:00Z">
            <w:rPr/>
          </w:rPrChange>
        </w:rPr>
        <w:t xml:space="preserve">it is </w:t>
      </w:r>
      <w:r w:rsidRPr="000E1A5F">
        <w:rPr>
          <w:lang w:val="en-GB"/>
          <w:rPrChange w:id="5616" w:author="Dioguardi, Fabio" w:date="2018-10-23T11:24:00Z">
            <w:rPr/>
          </w:rPrChange>
        </w:rPr>
        <w:t>not, the following steps are skipped</w:t>
      </w:r>
      <w:r w:rsidR="00E8526C" w:rsidRPr="000E1A5F">
        <w:rPr>
          <w:lang w:val="en-GB"/>
          <w:rPrChange w:id="5617" w:author="Dioguardi, Fabio" w:date="2018-10-23T11:24:00Z">
            <w:rPr/>
          </w:rPrChange>
        </w:rPr>
        <w:t xml:space="preserve"> and a sensor-specific message is returned.</w:t>
      </w:r>
      <w:r w:rsidR="00275E26" w:rsidRPr="000E1A5F">
        <w:rPr>
          <w:lang w:val="en-GB"/>
          <w:rPrChange w:id="5618" w:author="Dioguardi, Fabio" w:date="2018-10-23T11:24:00Z">
            <w:rPr/>
          </w:rPrChange>
        </w:rPr>
        <w:t xml:space="preserve"> </w:t>
      </w:r>
      <w:r w:rsidR="00E8526C" w:rsidRPr="000E1A5F">
        <w:rPr>
          <w:lang w:val="en-GB"/>
          <w:rPrChange w:id="5619" w:author="Dioguardi, Fabio" w:date="2018-10-23T11:24:00Z">
            <w:rPr/>
          </w:rPrChange>
        </w:rPr>
        <w:t>For example</w:t>
      </w:r>
      <w:r w:rsidR="00BC75AC" w:rsidRPr="000E1A5F">
        <w:rPr>
          <w:lang w:val="en-GB"/>
          <w:rPrChange w:id="5620" w:author="Dioguardi, Fabio" w:date="2018-10-23T11:24:00Z">
            <w:rPr/>
          </w:rPrChange>
        </w:rPr>
        <w:t>,</w:t>
      </w:r>
      <w:r w:rsidR="00275E26" w:rsidRPr="000E1A5F">
        <w:rPr>
          <w:lang w:val="en-GB"/>
          <w:rPrChange w:id="5621" w:author="Dioguardi, Fabio" w:date="2018-10-23T11:24:00Z">
            <w:rPr/>
          </w:rPrChange>
        </w:rPr>
        <w:br/>
        <w:t xml:space="preserve"> </w:t>
      </w:r>
      <w:r w:rsidR="00275E26" w:rsidRPr="000E1A5F">
        <w:rPr>
          <w:lang w:val="en-GB"/>
          <w:rPrChange w:id="5622" w:author="Dioguardi, Fabio" w:date="2018-10-23T11:24:00Z">
            <w:rPr/>
          </w:rPrChange>
        </w:rPr>
        <w:tab/>
      </w:r>
      <w:r w:rsidR="00275E26" w:rsidRPr="000E1A5F">
        <w:rPr>
          <w:lang w:val="en-GB"/>
          <w:rPrChange w:id="5623" w:author="Dioguardi, Fabio" w:date="2018-10-23T11:24:00Z">
            <w:rPr/>
          </w:rPrChange>
        </w:rPr>
        <w:tab/>
      </w:r>
      <w:r w:rsidR="00275E26" w:rsidRPr="000E1A5F">
        <w:rPr>
          <w:lang w:val="en-GB"/>
          <w:rPrChange w:id="5624" w:author="Dioguardi, Fabio" w:date="2018-10-23T11:24:00Z">
            <w:rPr/>
          </w:rPrChange>
        </w:rPr>
        <w:tab/>
      </w:r>
      <w:r w:rsidR="00E8526C" w:rsidRPr="000E1A5F">
        <w:rPr>
          <w:color w:val="006600"/>
          <w:lang w:val="en-GB"/>
          <w:rPrChange w:id="5625" w:author="Dioguardi, Fabio" w:date="2018-10-23T11:24:00Z">
            <w:rPr>
              <w:color w:val="006600"/>
            </w:rPr>
          </w:rPrChange>
        </w:rPr>
        <w:t>ISKEF: automatic data stream switched OFF</w:t>
      </w:r>
    </w:p>
    <w:p w14:paraId="45D543C5" w14:textId="29D84F4F" w:rsidR="00275E26" w:rsidRPr="000E1A5F" w:rsidRDefault="00855AD6" w:rsidP="001507E8">
      <w:pPr>
        <w:pStyle w:val="ListParagraph"/>
        <w:numPr>
          <w:ilvl w:val="0"/>
          <w:numId w:val="4"/>
        </w:numPr>
        <w:rPr>
          <w:lang w:val="en-GB"/>
          <w:rPrChange w:id="5626" w:author="Dioguardi, Fabio" w:date="2018-10-23T11:24:00Z">
            <w:rPr/>
          </w:rPrChange>
        </w:rPr>
      </w:pPr>
      <w:r w:rsidRPr="000E1A5F">
        <w:rPr>
          <w:lang w:val="en-GB"/>
          <w:rPrChange w:id="5627" w:author="Dioguardi, Fabio" w:date="2018-10-23T11:24:00Z">
            <w:rPr/>
          </w:rPrChange>
        </w:rPr>
        <w:t xml:space="preserve">FOXI </w:t>
      </w:r>
      <w:r w:rsidR="00E8526C" w:rsidRPr="000E1A5F">
        <w:rPr>
          <w:lang w:val="en-GB"/>
          <w:rPrChange w:id="5628" w:author="Dioguardi, Fabio" w:date="2018-10-23T11:24:00Z">
            <w:rPr/>
          </w:rPrChange>
        </w:rPr>
        <w:t>attempts</w:t>
      </w:r>
      <w:r w:rsidRPr="000E1A5F">
        <w:rPr>
          <w:lang w:val="en-GB"/>
          <w:rPrChange w:id="5629" w:author="Dioguardi, Fabio" w:date="2018-10-23T11:24:00Z">
            <w:rPr/>
          </w:rPrChange>
        </w:rPr>
        <w:t xml:space="preserve"> to connect with</w:t>
      </w:r>
      <w:r w:rsidR="00BC75AC" w:rsidRPr="000E1A5F">
        <w:rPr>
          <w:lang w:val="en-GB"/>
          <w:rPrChange w:id="5630" w:author="Dioguardi, Fabio" w:date="2018-10-23T11:24:00Z">
            <w:rPr/>
          </w:rPrChange>
        </w:rPr>
        <w:t xml:space="preserve"> the</w:t>
      </w:r>
      <w:r w:rsidRPr="000E1A5F">
        <w:rPr>
          <w:lang w:val="en-GB"/>
          <w:rPrChange w:id="5631" w:author="Dioguardi, Fabio" w:date="2018-10-23T11:24:00Z">
            <w:rPr/>
          </w:rPrChange>
        </w:rPr>
        <w:t xml:space="preserve"> streaming server and returns a confirmati</w:t>
      </w:r>
      <w:r w:rsidR="00E8526C" w:rsidRPr="000E1A5F">
        <w:rPr>
          <w:lang w:val="en-GB"/>
          <w:rPrChange w:id="5632" w:author="Dioguardi, Fabio" w:date="2018-10-23T11:24:00Z">
            <w:rPr/>
          </w:rPrChange>
        </w:rPr>
        <w:t>on if successful. For example</w:t>
      </w:r>
      <w:r w:rsidR="00BC75AC" w:rsidRPr="000E1A5F">
        <w:rPr>
          <w:lang w:val="en-GB"/>
          <w:rPrChange w:id="5633" w:author="Dioguardi, Fabio" w:date="2018-10-23T11:24:00Z">
            <w:rPr/>
          </w:rPrChange>
        </w:rPr>
        <w:t>,</w:t>
      </w:r>
      <w:r w:rsidR="00E8526C" w:rsidRPr="000E1A5F">
        <w:rPr>
          <w:lang w:val="en-GB"/>
          <w:rPrChange w:id="5634" w:author="Dioguardi, Fabio" w:date="2018-10-23T11:24:00Z">
            <w:rPr/>
          </w:rPrChange>
        </w:rPr>
        <w:tab/>
      </w:r>
    </w:p>
    <w:p w14:paraId="4415A53B" w14:textId="1A2C04C6" w:rsidR="00275E26" w:rsidRPr="000E1A5F" w:rsidRDefault="00275E26" w:rsidP="00275E26">
      <w:pPr>
        <w:pStyle w:val="ListParagraph"/>
        <w:ind w:left="1110"/>
        <w:rPr>
          <w:lang w:val="en-GB"/>
          <w:rPrChange w:id="5635" w:author="Dioguardi, Fabio" w:date="2018-10-23T11:24:00Z">
            <w:rPr/>
          </w:rPrChange>
        </w:rPr>
      </w:pPr>
      <w:r w:rsidRPr="000E1A5F">
        <w:rPr>
          <w:lang w:val="en-GB"/>
          <w:rPrChange w:id="5636" w:author="Dioguardi, Fabio" w:date="2018-10-23T11:24:00Z">
            <w:rPr/>
          </w:rPrChange>
        </w:rPr>
        <w:t xml:space="preserve"> </w:t>
      </w:r>
      <w:r w:rsidRPr="000E1A5F">
        <w:rPr>
          <w:lang w:val="en-GB"/>
          <w:rPrChange w:id="5637" w:author="Dioguardi, Fabio" w:date="2018-10-23T11:24:00Z">
            <w:rPr/>
          </w:rPrChange>
        </w:rPr>
        <w:tab/>
      </w:r>
      <w:r w:rsidRPr="000E1A5F">
        <w:rPr>
          <w:lang w:val="en-GB"/>
          <w:rPrChange w:id="5638" w:author="Dioguardi, Fabio" w:date="2018-10-23T11:24:00Z">
            <w:rPr/>
          </w:rPrChange>
        </w:rPr>
        <w:tab/>
      </w:r>
      <w:r w:rsidRPr="000E1A5F">
        <w:rPr>
          <w:lang w:val="en-GB"/>
          <w:rPrChange w:id="5639" w:author="Dioguardi, Fabio" w:date="2018-10-23T11:24:00Z">
            <w:rPr/>
          </w:rPrChange>
        </w:rPr>
        <w:tab/>
      </w:r>
      <w:r w:rsidR="00E8526C" w:rsidRPr="000E1A5F">
        <w:rPr>
          <w:color w:val="006600"/>
          <w:lang w:val="en-GB"/>
          <w:rPrChange w:id="5640" w:author="Dioguardi, Fabio" w:date="2018-10-23T11:24:00Z">
            <w:rPr>
              <w:color w:val="006600"/>
            </w:rPr>
          </w:rPrChange>
        </w:rPr>
        <w:t>&gt;&gt;&gt; ISKEF &gt;&gt;&gt; connected!</w:t>
      </w:r>
      <w:r w:rsidR="00E8526C" w:rsidRPr="000E1A5F">
        <w:rPr>
          <w:lang w:val="en-GB"/>
          <w:rPrChange w:id="5641" w:author="Dioguardi, Fabio" w:date="2018-10-23T11:24:00Z">
            <w:rPr/>
          </w:rPrChange>
        </w:rPr>
        <w:br/>
        <w:t>Otherwise</w:t>
      </w:r>
      <w:r w:rsidR="00BC75AC" w:rsidRPr="000E1A5F">
        <w:rPr>
          <w:lang w:val="en-GB"/>
          <w:rPrChange w:id="5642" w:author="Dioguardi, Fabio" w:date="2018-10-23T11:24:00Z">
            <w:rPr/>
          </w:rPrChange>
        </w:rPr>
        <w:t>,</w:t>
      </w:r>
      <w:r w:rsidR="00E8526C" w:rsidRPr="000E1A5F">
        <w:rPr>
          <w:lang w:val="en-GB"/>
          <w:rPrChange w:id="5643" w:author="Dioguardi, Fabio" w:date="2018-10-23T11:24:00Z">
            <w:rPr/>
          </w:rPrChange>
        </w:rPr>
        <w:t xml:space="preserve"> a sen</w:t>
      </w:r>
      <w:r w:rsidR="002C6D0A" w:rsidRPr="000E1A5F">
        <w:rPr>
          <w:lang w:val="en-GB"/>
          <w:rPrChange w:id="5644" w:author="Dioguardi, Fabio" w:date="2018-10-23T11:24:00Z">
            <w:rPr/>
          </w:rPrChange>
        </w:rPr>
        <w:t>sor-</w:t>
      </w:r>
      <w:r w:rsidR="00E8526C" w:rsidRPr="000E1A5F">
        <w:rPr>
          <w:lang w:val="en-GB"/>
          <w:rPrChange w:id="5645" w:author="Dioguardi, Fabio" w:date="2018-10-23T11:24:00Z">
            <w:rPr/>
          </w:rPrChange>
        </w:rPr>
        <w:t>specific warning message is displayed</w:t>
      </w:r>
      <w:r w:rsidRPr="000E1A5F">
        <w:rPr>
          <w:lang w:val="en-GB"/>
          <w:rPrChange w:id="5646" w:author="Dioguardi, Fabio" w:date="2018-10-23T11:24:00Z">
            <w:rPr/>
          </w:rPrChange>
        </w:rPr>
        <w:t xml:space="preserve"> and the next step skipped. An example for such a warning </w:t>
      </w:r>
      <w:r w:rsidR="00BC75AC" w:rsidRPr="000E1A5F">
        <w:rPr>
          <w:lang w:val="en-GB"/>
          <w:rPrChange w:id="5647" w:author="Dioguardi, Fabio" w:date="2018-10-23T11:24:00Z">
            <w:rPr/>
          </w:rPrChange>
        </w:rPr>
        <w:t>is</w:t>
      </w:r>
    </w:p>
    <w:p w14:paraId="6ABC4262" w14:textId="0382C5A1" w:rsidR="00E8526C" w:rsidRPr="000E1A5F" w:rsidRDefault="00E8526C" w:rsidP="00275E26">
      <w:pPr>
        <w:pStyle w:val="ListParagraph"/>
        <w:ind w:left="1110"/>
        <w:rPr>
          <w:lang w:val="en-GB"/>
          <w:rPrChange w:id="5648" w:author="Dioguardi, Fabio" w:date="2018-10-23T11:24:00Z">
            <w:rPr/>
          </w:rPrChange>
        </w:rPr>
      </w:pPr>
      <w:r w:rsidRPr="000E1A5F">
        <w:rPr>
          <w:lang w:val="en-GB"/>
          <w:rPrChange w:id="5649" w:author="Dioguardi, Fabio" w:date="2018-10-23T11:24:00Z">
            <w:rPr/>
          </w:rPrChange>
        </w:rPr>
        <w:t xml:space="preserve"> </w:t>
      </w:r>
      <w:r w:rsidRPr="000E1A5F">
        <w:rPr>
          <w:lang w:val="en-GB"/>
          <w:rPrChange w:id="5650" w:author="Dioguardi, Fabio" w:date="2018-10-23T11:24:00Z">
            <w:rPr/>
          </w:rPrChange>
        </w:rPr>
        <w:tab/>
      </w:r>
      <w:r w:rsidR="00275E26" w:rsidRPr="000E1A5F">
        <w:rPr>
          <w:lang w:val="en-GB"/>
          <w:rPrChange w:id="5651" w:author="Dioguardi, Fabio" w:date="2018-10-23T11:24:00Z">
            <w:rPr/>
          </w:rPrChange>
        </w:rPr>
        <w:tab/>
      </w:r>
      <w:r w:rsidR="00275E26" w:rsidRPr="000E1A5F">
        <w:rPr>
          <w:lang w:val="en-GB"/>
          <w:rPrChange w:id="5652" w:author="Dioguardi, Fabio" w:date="2018-10-23T11:24:00Z">
            <w:rPr/>
          </w:rPrChange>
        </w:rPr>
        <w:tab/>
      </w:r>
      <w:r w:rsidRPr="000E1A5F">
        <w:rPr>
          <w:color w:val="006600"/>
          <w:lang w:val="en-GB"/>
          <w:rPrChange w:id="5653" w:author="Dioguardi, Fabio" w:date="2018-10-23T11:24:00Z">
            <w:rPr>
              <w:color w:val="006600"/>
            </w:rPr>
          </w:rPrChange>
        </w:rPr>
        <w:t>!! WARNING: ISKEF streaming site offline!</w:t>
      </w:r>
    </w:p>
    <w:p w14:paraId="048336A8" w14:textId="4E822765" w:rsidR="00275E26" w:rsidRPr="000E1A5F" w:rsidRDefault="00275E26" w:rsidP="001507E8">
      <w:pPr>
        <w:pStyle w:val="ListParagraph"/>
        <w:numPr>
          <w:ilvl w:val="0"/>
          <w:numId w:val="4"/>
        </w:numPr>
        <w:rPr>
          <w:lang w:val="en-GB"/>
          <w:rPrChange w:id="5654" w:author="Dioguardi, Fabio" w:date="2018-10-23T11:24:00Z">
            <w:rPr/>
          </w:rPrChange>
        </w:rPr>
      </w:pPr>
      <w:r w:rsidRPr="000E1A5F">
        <w:rPr>
          <w:lang w:val="en-GB"/>
          <w:rPrChange w:id="5655" w:author="Dioguardi, Fabio" w:date="2018-10-23T11:24:00Z">
            <w:rPr/>
          </w:rPrChange>
        </w:rPr>
        <w:t xml:space="preserve">FOXI </w:t>
      </w:r>
      <w:r w:rsidR="00855AD6" w:rsidRPr="000E1A5F">
        <w:rPr>
          <w:lang w:val="en-GB"/>
          <w:rPrChange w:id="5656" w:author="Dioguardi, Fabio" w:date="2018-10-23T11:24:00Z">
            <w:rPr/>
          </w:rPrChange>
        </w:rPr>
        <w:t>retrieve</w:t>
      </w:r>
      <w:r w:rsidR="00BC75AC" w:rsidRPr="000E1A5F">
        <w:rPr>
          <w:lang w:val="en-GB"/>
          <w:rPrChange w:id="5657" w:author="Dioguardi, Fabio" w:date="2018-10-23T11:24:00Z">
            <w:rPr/>
          </w:rPrChange>
        </w:rPr>
        <w:t>s a</w:t>
      </w:r>
      <w:r w:rsidR="00855AD6" w:rsidRPr="000E1A5F">
        <w:rPr>
          <w:lang w:val="en-GB"/>
          <w:rPrChange w:id="5658" w:author="Dioguardi, Fabio" w:date="2018-10-23T11:24:00Z">
            <w:rPr/>
          </w:rPrChange>
        </w:rPr>
        <w:t xml:space="preserve"> data file and saves it on </w:t>
      </w:r>
      <w:r w:rsidR="00CE6419" w:rsidRPr="000E1A5F">
        <w:rPr>
          <w:lang w:val="en-GB"/>
          <w:rPrChange w:id="5659" w:author="Dioguardi, Fabio" w:date="2018-10-23T11:24:00Z">
            <w:rPr/>
          </w:rPrChange>
        </w:rPr>
        <w:t>in the</w:t>
      </w:r>
      <w:r w:rsidR="00855AD6" w:rsidRPr="000E1A5F">
        <w:rPr>
          <w:lang w:val="en-GB"/>
          <w:rPrChange w:id="5660" w:author="Dioguardi, Fabio" w:date="2018-10-23T11:24:00Z">
            <w:rPr/>
          </w:rPrChange>
        </w:rPr>
        <w:t xml:space="preserve"> local working directory. Files from the run before are overwritten in this step.</w:t>
      </w:r>
      <w:r w:rsidRPr="000E1A5F">
        <w:rPr>
          <w:lang w:val="en-GB"/>
          <w:rPrChange w:id="5661" w:author="Dioguardi, Fabio" w:date="2018-10-23T11:24:00Z">
            <w:rPr/>
          </w:rPrChange>
        </w:rPr>
        <w:t xml:space="preserve"> If successful, a confirm</w:t>
      </w:r>
      <w:r w:rsidR="00CE6419" w:rsidRPr="000E1A5F">
        <w:rPr>
          <w:lang w:val="en-GB"/>
          <w:rPrChange w:id="5662" w:author="Dioguardi, Fabio" w:date="2018-10-23T11:24:00Z">
            <w:rPr/>
          </w:rPrChange>
        </w:rPr>
        <w:t>ation</w:t>
      </w:r>
      <w:r w:rsidRPr="000E1A5F">
        <w:rPr>
          <w:lang w:val="en-GB"/>
          <w:rPrChange w:id="5663" w:author="Dioguardi, Fabio" w:date="2018-10-23T11:24:00Z">
            <w:rPr/>
          </w:rPrChange>
        </w:rPr>
        <w:t xml:space="preserve"> message is displayed: </w:t>
      </w:r>
    </w:p>
    <w:p w14:paraId="511340C0" w14:textId="722E3C82" w:rsidR="00855AD6" w:rsidRPr="000E1A5F" w:rsidRDefault="00275E26" w:rsidP="00275E26">
      <w:pPr>
        <w:pStyle w:val="ListParagraph"/>
        <w:ind w:left="1110"/>
        <w:rPr>
          <w:rFonts w:ascii="Scala" w:hAnsi="Scala"/>
          <w:lang w:val="en-GB"/>
          <w:rPrChange w:id="5664" w:author="Dioguardi, Fabio" w:date="2018-10-23T11:24:00Z">
            <w:rPr>
              <w:rFonts w:ascii="Scala" w:hAnsi="Scala"/>
            </w:rPr>
          </w:rPrChange>
        </w:rPr>
      </w:pPr>
      <w:r w:rsidRPr="000E1A5F">
        <w:rPr>
          <w:rFonts w:ascii="Scala" w:hAnsi="Scala"/>
          <w:lang w:val="en-GB"/>
          <w:rPrChange w:id="5665" w:author="Dioguardi, Fabio" w:date="2018-10-23T11:24:00Z">
            <w:rPr>
              <w:rFonts w:ascii="Scala" w:hAnsi="Scala"/>
            </w:rPr>
          </w:rPrChange>
        </w:rPr>
        <w:lastRenderedPageBreak/>
        <w:t xml:space="preserve"> </w:t>
      </w:r>
      <w:r w:rsidRPr="000E1A5F">
        <w:rPr>
          <w:rFonts w:ascii="Scala" w:hAnsi="Scala"/>
          <w:lang w:val="en-GB"/>
          <w:rPrChange w:id="5666" w:author="Dioguardi, Fabio" w:date="2018-10-23T11:24:00Z">
            <w:rPr>
              <w:rFonts w:ascii="Scala" w:hAnsi="Scala"/>
            </w:rPr>
          </w:rPrChange>
        </w:rPr>
        <w:tab/>
      </w:r>
      <w:r w:rsidRPr="000E1A5F">
        <w:rPr>
          <w:rFonts w:ascii="Scala" w:hAnsi="Scala"/>
          <w:lang w:val="en-GB"/>
          <w:rPrChange w:id="5667" w:author="Dioguardi, Fabio" w:date="2018-10-23T11:24:00Z">
            <w:rPr>
              <w:rFonts w:ascii="Scala" w:hAnsi="Scala"/>
            </w:rPr>
          </w:rPrChange>
        </w:rPr>
        <w:tab/>
      </w:r>
      <w:r w:rsidRPr="000E1A5F">
        <w:rPr>
          <w:rFonts w:ascii="Scala" w:hAnsi="Scala"/>
          <w:lang w:val="en-GB"/>
          <w:rPrChange w:id="5668" w:author="Dioguardi, Fabio" w:date="2018-10-23T11:24:00Z">
            <w:rPr>
              <w:rFonts w:ascii="Scala" w:hAnsi="Scala"/>
            </w:rPr>
          </w:rPrChange>
        </w:rPr>
        <w:tab/>
      </w:r>
      <w:r w:rsidRPr="000E1A5F">
        <w:rPr>
          <w:rFonts w:ascii="Courier New" w:hAnsi="Courier New" w:cs="Courier New"/>
          <w:color w:val="006600"/>
          <w:lang w:val="en-GB"/>
          <w:rPrChange w:id="5669" w:author="Dioguardi, Fabio" w:date="2018-10-23T11:24:00Z">
            <w:rPr>
              <w:rFonts w:ascii="Courier New" w:hAnsi="Courier New" w:cs="Courier New"/>
              <w:color w:val="006600"/>
            </w:rPr>
          </w:rPrChange>
        </w:rPr>
        <w:t>OK - file transferred!</w:t>
      </w:r>
      <w:r w:rsidRPr="000E1A5F">
        <w:rPr>
          <w:rFonts w:ascii="Scala" w:hAnsi="Scala"/>
          <w:lang w:val="en-GB"/>
          <w:rPrChange w:id="5670" w:author="Dioguardi, Fabio" w:date="2018-10-23T11:24:00Z">
            <w:rPr>
              <w:rFonts w:ascii="Scala" w:hAnsi="Scala"/>
            </w:rPr>
          </w:rPrChange>
        </w:rPr>
        <w:br/>
        <w:t>Otherwise</w:t>
      </w:r>
      <w:r w:rsidR="00A61338" w:rsidRPr="000E1A5F">
        <w:rPr>
          <w:rFonts w:ascii="Scala" w:hAnsi="Scala"/>
          <w:lang w:val="en-GB"/>
          <w:rPrChange w:id="5671" w:author="Dioguardi, Fabio" w:date="2018-10-23T11:24:00Z">
            <w:rPr>
              <w:rFonts w:ascii="Scala" w:hAnsi="Scala"/>
            </w:rPr>
          </w:rPrChange>
        </w:rPr>
        <w:t>,</w:t>
      </w:r>
      <w:r w:rsidRPr="000E1A5F">
        <w:rPr>
          <w:rFonts w:ascii="Scala" w:hAnsi="Scala"/>
          <w:lang w:val="en-GB"/>
          <w:rPrChange w:id="5672" w:author="Dioguardi, Fabio" w:date="2018-10-23T11:24:00Z">
            <w:rPr>
              <w:rFonts w:ascii="Scala" w:hAnsi="Scala"/>
            </w:rPr>
          </w:rPrChange>
        </w:rPr>
        <w:t xml:space="preserve"> a warning message is returned, e.g.</w:t>
      </w:r>
    </w:p>
    <w:p w14:paraId="57F5C890" w14:textId="298A2F9B" w:rsidR="00275E26" w:rsidRPr="000E1A5F" w:rsidRDefault="00275E26" w:rsidP="00275E26">
      <w:pPr>
        <w:pStyle w:val="ListParagraph"/>
        <w:ind w:left="1110"/>
        <w:rPr>
          <w:lang w:val="en-GB"/>
          <w:rPrChange w:id="5673" w:author="Dioguardi, Fabio" w:date="2018-10-23T11:24:00Z">
            <w:rPr/>
          </w:rPrChange>
        </w:rPr>
      </w:pPr>
      <w:r w:rsidRPr="000E1A5F">
        <w:rPr>
          <w:lang w:val="en-GB"/>
          <w:rPrChange w:id="5674" w:author="Dioguardi, Fabio" w:date="2018-10-23T11:24:00Z">
            <w:rPr/>
          </w:rPrChange>
        </w:rPr>
        <w:t xml:space="preserve"> </w:t>
      </w:r>
      <w:r w:rsidRPr="000E1A5F">
        <w:rPr>
          <w:lang w:val="en-GB"/>
          <w:rPrChange w:id="5675" w:author="Dioguardi, Fabio" w:date="2018-10-23T11:24:00Z">
            <w:rPr/>
          </w:rPrChange>
        </w:rPr>
        <w:tab/>
      </w:r>
      <w:r w:rsidRPr="000E1A5F">
        <w:rPr>
          <w:lang w:val="en-GB"/>
          <w:rPrChange w:id="5676" w:author="Dioguardi, Fabio" w:date="2018-10-23T11:24:00Z">
            <w:rPr/>
          </w:rPrChange>
        </w:rPr>
        <w:tab/>
      </w:r>
      <w:r w:rsidRPr="000E1A5F">
        <w:rPr>
          <w:lang w:val="en-GB"/>
          <w:rPrChange w:id="5677" w:author="Dioguardi, Fabio" w:date="2018-10-23T11:24:00Z">
            <w:rPr/>
          </w:rPrChange>
        </w:rPr>
        <w:tab/>
      </w:r>
      <w:r w:rsidR="005B3CF7" w:rsidRPr="000E1A5F">
        <w:rPr>
          <w:rFonts w:ascii="Courier New" w:hAnsi="Courier New" w:cs="Courier New"/>
          <w:color w:val="006600"/>
          <w:lang w:val="en-GB"/>
          <w:rPrChange w:id="5678" w:author="Dioguardi, Fabio" w:date="2018-10-23T11:24:00Z">
            <w:rPr>
              <w:rFonts w:ascii="Courier New" w:hAnsi="Courier New" w:cs="Courier New"/>
              <w:color w:val="006600"/>
            </w:rPr>
          </w:rPrChange>
        </w:rPr>
        <w:t>!!</w:t>
      </w:r>
      <w:r w:rsidRPr="000E1A5F">
        <w:rPr>
          <w:rFonts w:ascii="Courier New" w:hAnsi="Courier New" w:cs="Courier New"/>
          <w:color w:val="006600"/>
          <w:lang w:val="en-GB"/>
          <w:rPrChange w:id="5679" w:author="Dioguardi, Fabio" w:date="2018-10-23T11:24:00Z">
            <w:rPr>
              <w:rFonts w:ascii="Courier New" w:hAnsi="Courier New" w:cs="Courier New"/>
              <w:color w:val="006600"/>
            </w:rPr>
          </w:rPrChange>
        </w:rPr>
        <w:t xml:space="preserve"> WARNING: No source file found for ISKEF!</w:t>
      </w:r>
    </w:p>
    <w:p w14:paraId="16B33B8C" w14:textId="52BCD031" w:rsidR="00827231" w:rsidRPr="000E1A5F" w:rsidRDefault="00A61338">
      <w:pPr>
        <w:rPr>
          <w:lang w:val="en-GB"/>
          <w:rPrChange w:id="5680" w:author="Dioguardi, Fabio" w:date="2018-10-23T11:24:00Z">
            <w:rPr/>
          </w:rPrChange>
        </w:rPr>
      </w:pPr>
      <w:r w:rsidRPr="000E1A5F">
        <w:rPr>
          <w:lang w:val="en-GB"/>
          <w:rPrChange w:id="5681" w:author="Dioguardi, Fabio" w:date="2018-10-23T11:24:00Z">
            <w:rPr/>
          </w:rPrChange>
        </w:rPr>
        <w:t>Note</w:t>
      </w:r>
      <w:r w:rsidR="00275E26" w:rsidRPr="000E1A5F">
        <w:rPr>
          <w:lang w:val="en-GB"/>
          <w:rPrChange w:id="5682" w:author="Dioguardi, Fabio" w:date="2018-10-23T11:24:00Z">
            <w:rPr/>
          </w:rPrChange>
        </w:rPr>
        <w:t xml:space="preserve"> that</w:t>
      </w:r>
      <w:r w:rsidRPr="000E1A5F">
        <w:rPr>
          <w:lang w:val="en-GB"/>
          <w:rPrChange w:id="5683" w:author="Dioguardi, Fabio" w:date="2018-10-23T11:24:00Z">
            <w:rPr/>
          </w:rPrChange>
        </w:rPr>
        <w:t>,</w:t>
      </w:r>
      <w:r w:rsidR="00275E26" w:rsidRPr="000E1A5F">
        <w:rPr>
          <w:lang w:val="en-GB"/>
          <w:rPrChange w:id="5684" w:author="Dioguardi, Fabio" w:date="2018-10-23T11:24:00Z">
            <w:rPr/>
          </w:rPrChange>
        </w:rPr>
        <w:t xml:space="preserve"> if a</w:t>
      </w:r>
      <w:r w:rsidR="00560AF4" w:rsidRPr="000E1A5F">
        <w:rPr>
          <w:lang w:val="en-GB"/>
          <w:rPrChange w:id="5685" w:author="Dioguardi, Fabio" w:date="2018-10-23T11:24:00Z">
            <w:rPr/>
          </w:rPrChange>
        </w:rPr>
        <w:t xml:space="preserve"> </w:t>
      </w:r>
      <w:r w:rsidR="00275E26" w:rsidRPr="000E1A5F">
        <w:rPr>
          <w:lang w:val="en-GB"/>
          <w:rPrChange w:id="5686" w:author="Dioguardi, Fabio" w:date="2018-10-23T11:24:00Z">
            <w:rPr/>
          </w:rPrChange>
        </w:rPr>
        <w:t>server</w:t>
      </w:r>
      <w:r w:rsidR="00560AF4" w:rsidRPr="000E1A5F">
        <w:rPr>
          <w:lang w:val="en-GB"/>
          <w:rPrChange w:id="5687" w:author="Dioguardi, Fabio" w:date="2018-10-23T11:24:00Z">
            <w:rPr/>
          </w:rPrChange>
        </w:rPr>
        <w:t xml:space="preserve"> </w:t>
      </w:r>
      <w:r w:rsidR="00275E26" w:rsidRPr="000E1A5F">
        <w:rPr>
          <w:lang w:val="en-GB"/>
          <w:rPrChange w:id="5688" w:author="Dioguardi, Fabio" w:date="2018-10-23T11:24:00Z">
            <w:rPr/>
          </w:rPrChange>
        </w:rPr>
        <w:t>is not available</w:t>
      </w:r>
      <w:r w:rsidR="00560AF4" w:rsidRPr="000E1A5F">
        <w:rPr>
          <w:lang w:val="en-GB"/>
          <w:rPrChange w:id="5689" w:author="Dioguardi, Fabio" w:date="2018-10-23T11:24:00Z">
            <w:rPr/>
          </w:rPrChange>
        </w:rPr>
        <w:t xml:space="preserve"> by FOXI</w:t>
      </w:r>
      <w:r w:rsidR="00275E26" w:rsidRPr="000E1A5F">
        <w:rPr>
          <w:lang w:val="en-GB"/>
          <w:rPrChange w:id="5690" w:author="Dioguardi, Fabio" w:date="2018-10-23T11:24:00Z">
            <w:rPr/>
          </w:rPrChange>
        </w:rPr>
        <w:t>,</w:t>
      </w:r>
      <w:r w:rsidRPr="000E1A5F">
        <w:rPr>
          <w:lang w:val="en-GB"/>
          <w:rPrChange w:id="5691" w:author="Dioguardi, Fabio" w:date="2018-10-23T11:24:00Z">
            <w:rPr/>
          </w:rPrChange>
        </w:rPr>
        <w:t xml:space="preserve"> then</w:t>
      </w:r>
      <w:r w:rsidR="00275E26" w:rsidRPr="000E1A5F">
        <w:rPr>
          <w:lang w:val="en-GB"/>
          <w:rPrChange w:id="5692" w:author="Dioguardi, Fabio" w:date="2018-10-23T11:24:00Z">
            <w:rPr/>
          </w:rPrChange>
        </w:rPr>
        <w:t xml:space="preserve"> step ii might consume </w:t>
      </w:r>
      <w:r w:rsidR="00560AF4" w:rsidRPr="000E1A5F">
        <w:rPr>
          <w:lang w:val="en-GB"/>
          <w:rPrChange w:id="5693" w:author="Dioguardi, Fabio" w:date="2018-10-23T11:24:00Z">
            <w:rPr/>
          </w:rPrChange>
        </w:rPr>
        <w:t>considerable</w:t>
      </w:r>
      <w:r w:rsidR="00275E26" w:rsidRPr="000E1A5F">
        <w:rPr>
          <w:lang w:val="en-GB"/>
          <w:rPrChange w:id="5694" w:author="Dioguardi, Fabio" w:date="2018-10-23T11:24:00Z">
            <w:rPr/>
          </w:rPrChange>
        </w:rPr>
        <w:t xml:space="preserve"> time (in the trials up to ~20 s) before the warning message is returned and the next </w:t>
      </w:r>
      <w:r w:rsidR="00560AF4" w:rsidRPr="000E1A5F">
        <w:rPr>
          <w:lang w:val="en-GB"/>
          <w:rPrChange w:id="5695" w:author="Dioguardi, Fabio" w:date="2018-10-23T11:24:00Z">
            <w:rPr/>
          </w:rPrChange>
        </w:rPr>
        <w:t>file</w:t>
      </w:r>
      <w:r w:rsidR="00275E26" w:rsidRPr="000E1A5F">
        <w:rPr>
          <w:lang w:val="en-GB"/>
          <w:rPrChange w:id="5696" w:author="Dioguardi, Fabio" w:date="2018-10-23T11:24:00Z">
            <w:rPr/>
          </w:rPrChange>
        </w:rPr>
        <w:t xml:space="preserve"> is requested. It is therefore recommended to switch off</w:t>
      </w:r>
      <w:r w:rsidR="00560AF4" w:rsidRPr="000E1A5F">
        <w:rPr>
          <w:lang w:val="en-GB"/>
          <w:rPrChange w:id="5697" w:author="Dioguardi, Fabio" w:date="2018-10-23T11:24:00Z">
            <w:rPr/>
          </w:rPrChange>
        </w:rPr>
        <w:t xml:space="preserve"> all “unnecessary” data input channels, i.e.</w:t>
      </w:r>
      <w:r w:rsidRPr="000E1A5F">
        <w:rPr>
          <w:lang w:val="en-GB"/>
          <w:rPrChange w:id="5698" w:author="Dioguardi, Fabio" w:date="2018-10-23T11:24:00Z">
            <w:rPr/>
          </w:rPrChange>
        </w:rPr>
        <w:t xml:space="preserve"> to switch off</w:t>
      </w:r>
      <w:r w:rsidR="00560AF4" w:rsidRPr="000E1A5F">
        <w:rPr>
          <w:lang w:val="en-GB"/>
          <w:rPrChange w:id="5699" w:author="Dioguardi, Fabio" w:date="2018-10-23T11:24:00Z">
            <w:rPr/>
          </w:rPrChange>
        </w:rPr>
        <w:t xml:space="preserve"> auto-stream channels from servers which are known to be offline. </w:t>
      </w:r>
    </w:p>
    <w:p w14:paraId="7801E822" w14:textId="77777777" w:rsidR="005B3CF7" w:rsidRPr="000E1A5F" w:rsidRDefault="005B3CF7">
      <w:pPr>
        <w:rPr>
          <w:lang w:val="en-GB"/>
          <w:rPrChange w:id="5700" w:author="Dioguardi, Fabio" w:date="2018-10-23T11:24:00Z">
            <w:rPr/>
          </w:rPrChange>
        </w:rPr>
      </w:pPr>
    </w:p>
    <w:p w14:paraId="7C334713" w14:textId="77777777" w:rsidR="005B3CF7" w:rsidRPr="000E1A5F" w:rsidRDefault="005B3CF7">
      <w:pPr>
        <w:rPr>
          <w:lang w:val="en-GB"/>
          <w:rPrChange w:id="5701" w:author="Dioguardi, Fabio" w:date="2018-10-23T11:24:00Z">
            <w:rPr/>
          </w:rPrChange>
        </w:rPr>
      </w:pPr>
    </w:p>
    <w:p w14:paraId="3DB701B7" w14:textId="77777777" w:rsidR="00FD480C" w:rsidRPr="000E1A5F" w:rsidRDefault="00FD480C">
      <w:pPr>
        <w:rPr>
          <w:rFonts w:asciiTheme="majorHAnsi" w:eastAsiaTheme="majorEastAsia" w:hAnsiTheme="majorHAnsi" w:cstheme="majorBidi"/>
          <w:color w:val="365F91" w:themeColor="accent1" w:themeShade="BF"/>
          <w:sz w:val="26"/>
          <w:szCs w:val="26"/>
          <w:lang w:val="en-GB"/>
          <w:rPrChange w:id="5702" w:author="Dioguardi, Fabio" w:date="2018-10-23T11:24:00Z">
            <w:rPr>
              <w:rFonts w:asciiTheme="majorHAnsi" w:eastAsiaTheme="majorEastAsia" w:hAnsiTheme="majorHAnsi" w:cstheme="majorBidi"/>
              <w:color w:val="365F91" w:themeColor="accent1" w:themeShade="BF"/>
              <w:sz w:val="26"/>
              <w:szCs w:val="26"/>
            </w:rPr>
          </w:rPrChange>
        </w:rPr>
      </w:pPr>
    </w:p>
    <w:p w14:paraId="17A32F06" w14:textId="1F6BEAE1" w:rsidR="00560AF4" w:rsidRPr="000E1A5F" w:rsidRDefault="00560AF4" w:rsidP="004E20AA">
      <w:pPr>
        <w:pStyle w:val="Heading2"/>
        <w:rPr>
          <w:rFonts w:ascii="Scala" w:hAnsi="Scala"/>
          <w:lang w:val="en-GB"/>
          <w:rPrChange w:id="5703" w:author="Dioguardi, Fabio" w:date="2018-10-23T11:24:00Z">
            <w:rPr>
              <w:rFonts w:ascii="Scala" w:hAnsi="Scala"/>
            </w:rPr>
          </w:rPrChange>
        </w:rPr>
      </w:pPr>
      <w:bookmarkStart w:id="5704" w:name="_Toc528058512"/>
      <w:r w:rsidRPr="000E1A5F">
        <w:rPr>
          <w:lang w:val="en-GB"/>
          <w:rPrChange w:id="5705" w:author="Dioguardi, Fabio" w:date="2018-10-23T11:24:00Z">
            <w:rPr/>
          </w:rPrChange>
        </w:rPr>
        <w:t>Step 4: Retrieve, Sort and Store Plume Height Data</w:t>
      </w:r>
      <w:bookmarkEnd w:id="5704"/>
      <w:r w:rsidRPr="000E1A5F">
        <w:rPr>
          <w:lang w:val="en-GB"/>
          <w:rPrChange w:id="5706" w:author="Dioguardi, Fabio" w:date="2018-10-23T11:24:00Z">
            <w:rPr/>
          </w:rPrChange>
        </w:rPr>
        <w:t xml:space="preserve"> </w:t>
      </w:r>
    </w:p>
    <w:p w14:paraId="4EFE94E7" w14:textId="77777777" w:rsidR="00560AF4" w:rsidRPr="000E1A5F" w:rsidRDefault="00560AF4" w:rsidP="00B14496">
      <w:pPr>
        <w:rPr>
          <w:lang w:val="en-GB"/>
          <w:rPrChange w:id="5707" w:author="Dioguardi, Fabio" w:date="2018-10-23T11:24:00Z">
            <w:rPr/>
          </w:rPrChange>
        </w:rPr>
      </w:pPr>
    </w:p>
    <w:p w14:paraId="7311A072" w14:textId="3701D114" w:rsidR="00E41B10" w:rsidRPr="000E1A5F" w:rsidRDefault="006E3216" w:rsidP="00B11210">
      <w:pPr>
        <w:rPr>
          <w:lang w:val="en-GB"/>
          <w:rPrChange w:id="5708" w:author="Dioguardi, Fabio" w:date="2018-10-23T11:24:00Z">
            <w:rPr/>
          </w:rPrChange>
        </w:rPr>
      </w:pPr>
      <w:r w:rsidRPr="000E1A5F">
        <w:rPr>
          <w:lang w:val="en-GB"/>
          <w:rPrChange w:id="5709" w:author="Dioguardi, Fabio" w:date="2018-10-23T11:24:00Z">
            <w:rPr/>
          </w:rPrChange>
        </w:rPr>
        <w:t xml:space="preserve">In this </w:t>
      </w:r>
      <w:r w:rsidR="00B33B3F" w:rsidRPr="000E1A5F">
        <w:rPr>
          <w:lang w:val="en-GB"/>
          <w:rPrChange w:id="5710" w:author="Dioguardi, Fabio" w:date="2018-10-23T11:24:00Z">
            <w:rPr/>
          </w:rPrChange>
        </w:rPr>
        <w:t>step</w:t>
      </w:r>
      <w:r w:rsidRPr="000E1A5F">
        <w:rPr>
          <w:lang w:val="en-GB"/>
          <w:rPrChange w:id="5711" w:author="Dioguardi, Fabio" w:date="2018-10-23T11:24:00Z">
            <w:rPr/>
          </w:rPrChange>
        </w:rPr>
        <w:t xml:space="preserve">, plume height data </w:t>
      </w:r>
      <w:r w:rsidR="006D5893" w:rsidRPr="000E1A5F">
        <w:rPr>
          <w:lang w:val="en-GB"/>
          <w:rPrChange w:id="5712" w:author="Dioguardi, Fabio" w:date="2018-10-23T11:24:00Z">
            <w:rPr/>
          </w:rPrChange>
        </w:rPr>
        <w:t xml:space="preserve">are imported by subroutines which check, retrieve, sort and store the data sets from the locally stored </w:t>
      </w:r>
      <w:r w:rsidR="00B11210" w:rsidRPr="000E1A5F">
        <w:rPr>
          <w:lang w:val="en-GB"/>
          <w:rPrChange w:id="5713" w:author="Dioguardi, Fabio" w:date="2018-10-23T11:24:00Z">
            <w:rPr/>
          </w:rPrChange>
        </w:rPr>
        <w:t>plume height source</w:t>
      </w:r>
      <w:r w:rsidR="006D5893" w:rsidRPr="000E1A5F">
        <w:rPr>
          <w:lang w:val="en-GB"/>
          <w:rPrChange w:id="5714" w:author="Dioguardi, Fabio" w:date="2018-10-23T11:24:00Z">
            <w:rPr/>
          </w:rPrChange>
        </w:rPr>
        <w:t xml:space="preserve"> files</w:t>
      </w:r>
      <w:r w:rsidR="00B11210" w:rsidRPr="000E1A5F">
        <w:rPr>
          <w:lang w:val="en-GB"/>
          <w:rPrChange w:id="5715" w:author="Dioguardi, Fabio" w:date="2018-10-23T11:24:00Z">
            <w:rPr/>
          </w:rPrChange>
        </w:rPr>
        <w:t>.</w:t>
      </w:r>
      <w:r w:rsidR="006D5893" w:rsidRPr="000E1A5F">
        <w:rPr>
          <w:lang w:val="en-GB"/>
          <w:rPrChange w:id="5716" w:author="Dioguardi, Fabio" w:date="2018-10-23T11:24:00Z">
            <w:rPr/>
          </w:rPrChange>
        </w:rPr>
        <w:t xml:space="preserve"> </w:t>
      </w:r>
      <w:r w:rsidR="00B11210" w:rsidRPr="000E1A5F">
        <w:rPr>
          <w:lang w:val="en-GB"/>
          <w:rPrChange w:id="5717" w:author="Dioguardi, Fabio" w:date="2018-10-23T11:24:00Z">
            <w:rPr/>
          </w:rPrChange>
        </w:rPr>
        <w:t xml:space="preserve">These procedures are abbreviated “CRSS” (see also flow chart in </w:t>
      </w:r>
      <w:r w:rsidR="0041172B" w:rsidRPr="000E1A5F">
        <w:rPr>
          <w:lang w:val="en-GB"/>
          <w:rPrChange w:id="5718" w:author="Dioguardi, Fabio" w:date="2018-10-23T11:24:00Z">
            <w:rPr/>
          </w:rPrChange>
        </w:rPr>
        <w:t>Appendix B</w:t>
      </w:r>
      <w:r w:rsidR="00B11210" w:rsidRPr="000E1A5F">
        <w:rPr>
          <w:lang w:val="en-GB"/>
          <w:rPrChange w:id="5719" w:author="Dioguardi, Fabio" w:date="2018-10-23T11:24:00Z">
            <w:rPr/>
          </w:rPrChange>
        </w:rPr>
        <w:t>)</w:t>
      </w:r>
      <w:r w:rsidRPr="000E1A5F">
        <w:rPr>
          <w:lang w:val="en-GB"/>
          <w:rPrChange w:id="5720" w:author="Dioguardi, Fabio" w:date="2018-10-23T11:24:00Z">
            <w:rPr/>
          </w:rPrChange>
        </w:rPr>
        <w:t xml:space="preserve"> and </w:t>
      </w:r>
      <w:r w:rsidR="00B11210" w:rsidRPr="000E1A5F">
        <w:rPr>
          <w:lang w:val="en-GB"/>
          <w:rPrChange w:id="5721" w:author="Dioguardi, Fabio" w:date="2018-10-23T11:24:00Z">
            <w:rPr/>
          </w:rPrChange>
        </w:rPr>
        <w:t>are conducted</w:t>
      </w:r>
      <w:r w:rsidR="00AF6EF0" w:rsidRPr="000E1A5F">
        <w:rPr>
          <w:lang w:val="en-GB"/>
          <w:rPrChange w:id="5722" w:author="Dioguardi, Fabio" w:date="2018-10-23T11:24:00Z">
            <w:rPr/>
          </w:rPrChange>
        </w:rPr>
        <w:t xml:space="preserve"> in two different variants, depending on the </w:t>
      </w:r>
      <w:r w:rsidR="00B11210" w:rsidRPr="000E1A5F">
        <w:rPr>
          <w:lang w:val="en-GB"/>
          <w:rPrChange w:id="5723" w:author="Dioguardi, Fabio" w:date="2018-10-23T11:24:00Z">
            <w:rPr/>
          </w:rPrChange>
        </w:rPr>
        <w:t>source</w:t>
      </w:r>
      <w:r w:rsidR="00AF6EF0" w:rsidRPr="000E1A5F">
        <w:rPr>
          <w:lang w:val="en-GB"/>
          <w:rPrChange w:id="5724" w:author="Dioguardi, Fabio" w:date="2018-10-23T11:24:00Z">
            <w:rPr/>
          </w:rPrChange>
        </w:rPr>
        <w:t xml:space="preserve"> type</w:t>
      </w:r>
      <w:r w:rsidR="00B11210" w:rsidRPr="000E1A5F">
        <w:rPr>
          <w:lang w:val="en-GB"/>
          <w:rPrChange w:id="5725" w:author="Dioguardi, Fabio" w:date="2018-10-23T11:24:00Z">
            <w:rPr/>
          </w:rPrChange>
        </w:rPr>
        <w:t>.</w:t>
      </w:r>
    </w:p>
    <w:p w14:paraId="618FA043" w14:textId="77777777" w:rsidR="00AF6EF0" w:rsidRPr="000E1A5F" w:rsidRDefault="00AF6EF0" w:rsidP="00B14496">
      <w:pPr>
        <w:rPr>
          <w:lang w:val="en-GB"/>
          <w:rPrChange w:id="5726" w:author="Dioguardi, Fabio" w:date="2018-10-23T11:24:00Z">
            <w:rPr/>
          </w:rPrChange>
        </w:rPr>
      </w:pPr>
    </w:p>
    <w:p w14:paraId="19FC0C40" w14:textId="0A1E6AD2" w:rsidR="00AF6EF0" w:rsidRPr="000E1A5F" w:rsidRDefault="00AF6EF0" w:rsidP="00AF6EF0">
      <w:pPr>
        <w:pStyle w:val="Heading3"/>
        <w:rPr>
          <w:lang w:val="en-GB"/>
          <w:rPrChange w:id="5727" w:author="Dioguardi, Fabio" w:date="2018-10-23T11:24:00Z">
            <w:rPr/>
          </w:rPrChange>
        </w:rPr>
      </w:pPr>
      <w:bookmarkStart w:id="5728" w:name="_Ref482274008"/>
      <w:bookmarkStart w:id="5729" w:name="_Ref482281691"/>
      <w:bookmarkStart w:id="5730" w:name="_Ref482446181"/>
      <w:bookmarkStart w:id="5731" w:name="_Toc528058513"/>
      <w:r w:rsidRPr="000E1A5F">
        <w:rPr>
          <w:lang w:val="en-GB"/>
          <w:rPrChange w:id="5732" w:author="Dioguardi, Fabio" w:date="2018-10-23T11:24:00Z">
            <w:rPr/>
          </w:rPrChange>
        </w:rPr>
        <w:t>Plume Height Data from Non-</w:t>
      </w:r>
      <w:r w:rsidR="00384848" w:rsidRPr="000E1A5F">
        <w:rPr>
          <w:lang w:val="en-GB"/>
          <w:rPrChange w:id="5733" w:author="Dioguardi, Fabio" w:date="2018-10-23T11:24:00Z">
            <w:rPr/>
          </w:rPrChange>
        </w:rPr>
        <w:t>a</w:t>
      </w:r>
      <w:r w:rsidRPr="000E1A5F">
        <w:rPr>
          <w:lang w:val="en-GB"/>
          <w:rPrChange w:id="5734" w:author="Dioguardi, Fabio" w:date="2018-10-23T11:24:00Z">
            <w:rPr/>
          </w:rPrChange>
        </w:rPr>
        <w:t>uto</w:t>
      </w:r>
      <w:r w:rsidR="00384848" w:rsidRPr="000E1A5F">
        <w:rPr>
          <w:lang w:val="en-GB"/>
          <w:rPrChange w:id="5735" w:author="Dioguardi, Fabio" w:date="2018-10-23T11:24:00Z">
            <w:rPr/>
          </w:rPrChange>
        </w:rPr>
        <w:t>matic S</w:t>
      </w:r>
      <w:r w:rsidRPr="000E1A5F">
        <w:rPr>
          <w:lang w:val="en-GB"/>
          <w:rPrChange w:id="5736" w:author="Dioguardi, Fabio" w:date="2018-10-23T11:24:00Z">
            <w:rPr/>
          </w:rPrChange>
        </w:rPr>
        <w:t>tream Sources</w:t>
      </w:r>
      <w:bookmarkEnd w:id="5728"/>
      <w:bookmarkEnd w:id="5729"/>
      <w:bookmarkEnd w:id="5730"/>
      <w:bookmarkEnd w:id="5731"/>
    </w:p>
    <w:p w14:paraId="01F2D79A" w14:textId="77777777" w:rsidR="005B3CF7" w:rsidRPr="000E1A5F" w:rsidRDefault="00CC508C" w:rsidP="005B3CF7">
      <w:pPr>
        <w:keepNext/>
        <w:rPr>
          <w:lang w:val="en-GB"/>
          <w:rPrChange w:id="5737" w:author="Dioguardi, Fabio" w:date="2018-10-23T11:24:00Z">
            <w:rPr/>
          </w:rPrChange>
        </w:rPr>
      </w:pPr>
      <w:r w:rsidRPr="000E1A5F">
        <w:rPr>
          <w:noProof/>
          <w:lang w:val="en-GB" w:eastAsia="en-GB"/>
        </w:rPr>
        <w:drawing>
          <wp:inline distT="0" distB="0" distL="0" distR="0" wp14:anchorId="4617CFD1" wp14:editId="0F60480E">
            <wp:extent cx="5733083" cy="4334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rt3_manual.tif"/>
                    <pic:cNvPicPr/>
                  </pic:nvPicPr>
                  <pic:blipFill>
                    <a:blip r:embed="rId45">
                      <a:extLst>
                        <a:ext uri="{28A0092B-C50C-407E-A947-70E740481C1C}">
                          <a14:useLocalDpi xmlns:a14="http://schemas.microsoft.com/office/drawing/2010/main" val="0"/>
                        </a:ext>
                      </a:extLst>
                    </a:blip>
                    <a:stretch>
                      <a:fillRect/>
                    </a:stretch>
                  </pic:blipFill>
                  <pic:spPr>
                    <a:xfrm>
                      <a:off x="0" y="0"/>
                      <a:ext cx="5733083" cy="4334510"/>
                    </a:xfrm>
                    <a:prstGeom prst="rect">
                      <a:avLst/>
                    </a:prstGeom>
                  </pic:spPr>
                </pic:pic>
              </a:graphicData>
            </a:graphic>
          </wp:inline>
        </w:drawing>
      </w:r>
    </w:p>
    <w:p w14:paraId="68CD2C34" w14:textId="05F829DC" w:rsidR="00CC508C" w:rsidRPr="000E1A5F" w:rsidRDefault="005B3CF7" w:rsidP="00F441DB">
      <w:pPr>
        <w:pStyle w:val="Caption"/>
        <w:jc w:val="center"/>
        <w:rPr>
          <w:lang w:val="en-GB"/>
          <w:rPrChange w:id="5738" w:author="Dioguardi, Fabio" w:date="2018-10-23T11:24:00Z">
            <w:rPr/>
          </w:rPrChange>
        </w:rPr>
      </w:pPr>
      <w:bookmarkStart w:id="5739" w:name="_Ref482444796"/>
      <w:r w:rsidRPr="000E1A5F">
        <w:rPr>
          <w:lang w:val="en-GB"/>
          <w:rPrChange w:id="5740" w:author="Dioguardi, Fabio" w:date="2018-10-23T11:24:00Z">
            <w:rPr/>
          </w:rPrChange>
        </w:rPr>
        <w:t xml:space="preserve">Figure </w:t>
      </w:r>
      <w:r w:rsidRPr="000E1A5F">
        <w:rPr>
          <w:lang w:val="en-GB"/>
          <w:rPrChange w:id="5741" w:author="Dioguardi, Fabio" w:date="2018-10-23T11:24:00Z">
            <w:rPr/>
          </w:rPrChange>
        </w:rPr>
        <w:fldChar w:fldCharType="begin"/>
      </w:r>
      <w:r w:rsidRPr="000E1A5F">
        <w:rPr>
          <w:lang w:val="en-GB"/>
          <w:rPrChange w:id="5742" w:author="Dioguardi, Fabio" w:date="2018-10-23T11:24:00Z">
            <w:rPr/>
          </w:rPrChange>
        </w:rPr>
        <w:instrText xml:space="preserve"> SEQ Figure \* ARABIC </w:instrText>
      </w:r>
      <w:r w:rsidRPr="000E1A5F">
        <w:rPr>
          <w:lang w:val="en-GB"/>
          <w:rPrChange w:id="5743" w:author="Dioguardi, Fabio" w:date="2018-10-23T11:24:00Z">
            <w:rPr/>
          </w:rPrChange>
        </w:rPr>
        <w:fldChar w:fldCharType="separate"/>
      </w:r>
      <w:r w:rsidR="00DE7C99" w:rsidRPr="000E1A5F">
        <w:rPr>
          <w:noProof/>
          <w:lang w:val="en-GB"/>
          <w:rPrChange w:id="5744" w:author="Dioguardi, Fabio" w:date="2018-10-23T11:24:00Z">
            <w:rPr>
              <w:noProof/>
            </w:rPr>
          </w:rPrChange>
        </w:rPr>
        <w:t>37</w:t>
      </w:r>
      <w:r w:rsidRPr="000E1A5F">
        <w:rPr>
          <w:lang w:val="en-GB"/>
          <w:rPrChange w:id="5745" w:author="Dioguardi, Fabio" w:date="2018-10-23T11:24:00Z">
            <w:rPr/>
          </w:rPrChange>
        </w:rPr>
        <w:fldChar w:fldCharType="end"/>
      </w:r>
      <w:bookmarkEnd w:id="5739"/>
      <w:r w:rsidRPr="000E1A5F">
        <w:rPr>
          <w:lang w:val="en-GB"/>
          <w:rPrChange w:id="5746" w:author="Dioguardi, Fabio" w:date="2018-10-23T11:24:00Z">
            <w:rPr/>
          </w:rPrChange>
        </w:rPr>
        <w:t>: CRSS processing steps for non-auto stream plume height data.</w:t>
      </w:r>
    </w:p>
    <w:p w14:paraId="3BCA5584" w14:textId="61320535" w:rsidR="00612BA5" w:rsidRPr="000E1A5F" w:rsidRDefault="00612BA5" w:rsidP="002C6D0A">
      <w:pPr>
        <w:rPr>
          <w:lang w:val="en-GB"/>
          <w:rPrChange w:id="5747" w:author="Dioguardi, Fabio" w:date="2018-10-23T11:24:00Z">
            <w:rPr/>
          </w:rPrChange>
        </w:rPr>
      </w:pPr>
      <w:r w:rsidRPr="000E1A5F">
        <w:rPr>
          <w:lang w:val="en-GB"/>
          <w:rPrChange w:id="5748" w:author="Dioguardi, Fabio" w:date="2018-10-23T11:24:00Z">
            <w:rPr/>
          </w:rPrChange>
        </w:rPr>
        <w:t xml:space="preserve">The first data file to be processed is the file </w:t>
      </w:r>
      <w:r w:rsidRPr="000E1A5F">
        <w:rPr>
          <w:i/>
          <w:lang w:val="en-GB"/>
          <w:rPrChange w:id="5749" w:author="Dioguardi, Fabio" w:date="2018-10-23T11:24:00Z">
            <w:rPr>
              <w:i/>
            </w:rPr>
          </w:rPrChange>
        </w:rPr>
        <w:t>fix_OBSin.txt</w:t>
      </w:r>
      <w:r w:rsidRPr="000E1A5F">
        <w:rPr>
          <w:lang w:val="en-GB"/>
          <w:rPrChange w:id="5750" w:author="Dioguardi, Fabio" w:date="2018-10-23T11:24:00Z">
            <w:rPr/>
          </w:rPrChange>
        </w:rPr>
        <w:t>, in which a</w:t>
      </w:r>
      <w:r w:rsidR="00B11210" w:rsidRPr="000E1A5F">
        <w:rPr>
          <w:lang w:val="en-GB"/>
          <w:rPrChange w:id="5751" w:author="Dioguardi, Fabio" w:date="2018-10-23T11:24:00Z">
            <w:rPr/>
          </w:rPrChange>
        </w:rPr>
        <w:t xml:space="preserve">ll </w:t>
      </w:r>
      <w:r w:rsidR="002C6D0A" w:rsidRPr="000E1A5F">
        <w:rPr>
          <w:lang w:val="en-GB"/>
          <w:rPrChange w:id="5752" w:author="Dioguardi, Fabio" w:date="2018-10-23T11:24:00Z">
            <w:rPr/>
          </w:rPrChange>
        </w:rPr>
        <w:t>plume height data</w:t>
      </w:r>
      <w:r w:rsidRPr="000E1A5F">
        <w:rPr>
          <w:lang w:val="en-GB"/>
          <w:rPrChange w:id="5753" w:author="Dioguardi, Fabio" w:date="2018-10-23T11:24:00Z">
            <w:rPr/>
          </w:rPrChange>
        </w:rPr>
        <w:t xml:space="preserve"> </w:t>
      </w:r>
      <w:r w:rsidR="00B33B3F" w:rsidRPr="000E1A5F">
        <w:rPr>
          <w:lang w:val="en-GB"/>
          <w:rPrChange w:id="5754" w:author="Dioguardi, Fabio" w:date="2018-10-23T11:24:00Z">
            <w:rPr/>
          </w:rPrChange>
        </w:rPr>
        <w:t xml:space="preserve">that </w:t>
      </w:r>
      <w:r w:rsidR="00615098" w:rsidRPr="000E1A5F">
        <w:rPr>
          <w:lang w:val="en-GB"/>
          <w:rPrChange w:id="5755" w:author="Dioguardi, Fabio" w:date="2018-10-23T11:24:00Z">
            <w:rPr/>
          </w:rPrChange>
        </w:rPr>
        <w:t>have</w:t>
      </w:r>
      <w:r w:rsidR="002C6D0A" w:rsidRPr="000E1A5F">
        <w:rPr>
          <w:lang w:val="en-GB"/>
          <w:rPrChange w:id="5756" w:author="Dioguardi, Fabio" w:date="2018-10-23T11:24:00Z">
            <w:rPr/>
          </w:rPrChange>
        </w:rPr>
        <w:t xml:space="preserve"> been manually added by the operator</w:t>
      </w:r>
      <w:r w:rsidR="00B33B3F" w:rsidRPr="000E1A5F">
        <w:rPr>
          <w:lang w:val="en-GB"/>
          <w:rPrChange w:id="5757" w:author="Dioguardi, Fabio" w:date="2018-10-23T11:24:00Z">
            <w:rPr/>
          </w:rPrChange>
        </w:rPr>
        <w:t xml:space="preserve"> </w:t>
      </w:r>
      <w:r w:rsidR="00615098" w:rsidRPr="000E1A5F">
        <w:rPr>
          <w:lang w:val="en-GB"/>
          <w:rPrChange w:id="5758" w:author="Dioguardi, Fabio" w:date="2018-10-23T11:24:00Z">
            <w:rPr/>
          </w:rPrChange>
        </w:rPr>
        <w:t>are</w:t>
      </w:r>
      <w:r w:rsidR="00B33B3F" w:rsidRPr="000E1A5F">
        <w:rPr>
          <w:lang w:val="en-GB"/>
          <w:rPrChange w:id="5759" w:author="Dioguardi, Fabio" w:date="2018-10-23T11:24:00Z">
            <w:rPr/>
          </w:rPrChange>
        </w:rPr>
        <w:t xml:space="preserve"> stored</w:t>
      </w:r>
      <w:r w:rsidR="00827231" w:rsidRPr="000E1A5F">
        <w:rPr>
          <w:lang w:val="en-GB"/>
          <w:rPrChange w:id="5760" w:author="Dioguardi, Fabio" w:date="2018-10-23T11:24:00Z">
            <w:rPr/>
          </w:rPrChange>
        </w:rPr>
        <w:t xml:space="preserve"> </w:t>
      </w:r>
      <w:r w:rsidR="00B11210" w:rsidRPr="000E1A5F">
        <w:rPr>
          <w:lang w:val="en-GB"/>
          <w:rPrChange w:id="5761" w:author="Dioguardi, Fabio" w:date="2018-10-23T11:24:00Z">
            <w:rPr/>
          </w:rPrChange>
        </w:rPr>
        <w:t xml:space="preserve">(i.e. non-automatically streamed data, </w:t>
      </w:r>
      <w:r w:rsidRPr="000E1A5F">
        <w:rPr>
          <w:lang w:val="en-GB"/>
          <w:rPrChange w:id="5762" w:author="Dioguardi, Fabio" w:date="2018-10-23T11:24:00Z">
            <w:rPr/>
          </w:rPrChange>
        </w:rPr>
        <w:t>also denoted</w:t>
      </w:r>
      <w:r w:rsidR="00B11210" w:rsidRPr="000E1A5F">
        <w:rPr>
          <w:lang w:val="en-GB"/>
          <w:rPrChange w:id="5763" w:author="Dioguardi, Fabio" w:date="2018-10-23T11:24:00Z">
            <w:rPr/>
          </w:rPrChange>
        </w:rPr>
        <w:t xml:space="preserve"> </w:t>
      </w:r>
      <w:r w:rsidRPr="000E1A5F">
        <w:rPr>
          <w:lang w:val="en-GB"/>
          <w:rPrChange w:id="5764" w:author="Dioguardi, Fabio" w:date="2018-10-23T11:24:00Z">
            <w:rPr/>
          </w:rPrChange>
        </w:rPr>
        <w:t>“</w:t>
      </w:r>
      <w:r w:rsidR="00B11210" w:rsidRPr="000E1A5F">
        <w:rPr>
          <w:lang w:val="en-GB"/>
          <w:rPrChange w:id="5765" w:author="Dioguardi, Fabio" w:date="2018-10-23T11:24:00Z">
            <w:rPr/>
          </w:rPrChange>
        </w:rPr>
        <w:t>data from</w:t>
      </w:r>
      <w:r w:rsidR="00827231" w:rsidRPr="000E1A5F">
        <w:rPr>
          <w:lang w:val="en-GB"/>
          <w:rPrChange w:id="5766" w:author="Dioguardi, Fabio" w:date="2018-10-23T11:24:00Z">
            <w:rPr/>
          </w:rPrChange>
        </w:rPr>
        <w:t xml:space="preserve"> non-auto stream sources”</w:t>
      </w:r>
      <w:r w:rsidR="00B11210" w:rsidRPr="000E1A5F">
        <w:rPr>
          <w:lang w:val="en-GB"/>
          <w:rPrChange w:id="5767" w:author="Dioguardi, Fabio" w:date="2018-10-23T11:24:00Z">
            <w:rPr/>
          </w:rPrChange>
        </w:rPr>
        <w:t>)</w:t>
      </w:r>
      <w:r w:rsidRPr="000E1A5F">
        <w:rPr>
          <w:lang w:val="en-GB"/>
          <w:rPrChange w:id="5768" w:author="Dioguardi, Fabio" w:date="2018-10-23T11:24:00Z">
            <w:rPr/>
          </w:rPrChange>
        </w:rPr>
        <w:t xml:space="preserve">. </w:t>
      </w:r>
    </w:p>
    <w:p w14:paraId="35C9308E" w14:textId="4F17B153" w:rsidR="002C6D0A" w:rsidRPr="000E1A5F" w:rsidRDefault="002C6D0A" w:rsidP="002C6D0A">
      <w:pPr>
        <w:rPr>
          <w:lang w:val="en-GB"/>
          <w:rPrChange w:id="5769" w:author="Dioguardi, Fabio" w:date="2018-10-23T11:24:00Z">
            <w:rPr/>
          </w:rPrChange>
        </w:rPr>
      </w:pPr>
      <w:r w:rsidRPr="000E1A5F">
        <w:rPr>
          <w:lang w:val="en-GB"/>
          <w:rPrChange w:id="5770" w:author="Dioguardi, Fabio" w:date="2018-10-23T11:24:00Z">
            <w:rPr/>
          </w:rPrChange>
        </w:rPr>
        <w:t xml:space="preserve">The </w:t>
      </w:r>
      <w:r w:rsidR="00827231" w:rsidRPr="000E1A5F">
        <w:rPr>
          <w:lang w:val="en-GB"/>
          <w:rPrChange w:id="5771" w:author="Dioguardi, Fabio" w:date="2018-10-23T11:24:00Z">
            <w:rPr/>
          </w:rPrChange>
        </w:rPr>
        <w:t xml:space="preserve">steps within the </w:t>
      </w:r>
      <w:r w:rsidR="00612BA5" w:rsidRPr="000E1A5F">
        <w:rPr>
          <w:lang w:val="en-GB"/>
          <w:rPrChange w:id="5772" w:author="Dioguardi, Fabio" w:date="2018-10-23T11:24:00Z">
            <w:rPr/>
          </w:rPrChange>
        </w:rPr>
        <w:t xml:space="preserve">CRSS </w:t>
      </w:r>
      <w:r w:rsidRPr="000E1A5F">
        <w:rPr>
          <w:lang w:val="en-GB"/>
          <w:rPrChange w:id="5773" w:author="Dioguardi, Fabio" w:date="2018-10-23T11:24:00Z">
            <w:rPr/>
          </w:rPrChange>
        </w:rPr>
        <w:t>subroutine</w:t>
      </w:r>
      <w:r w:rsidR="00612BA5" w:rsidRPr="000E1A5F">
        <w:rPr>
          <w:lang w:val="en-GB"/>
          <w:rPrChange w:id="5774" w:author="Dioguardi, Fabio" w:date="2018-10-23T11:24:00Z">
            <w:rPr/>
          </w:rPrChange>
        </w:rPr>
        <w:t xml:space="preserve"> for non-automatic stream data</w:t>
      </w:r>
      <w:r w:rsidRPr="000E1A5F">
        <w:rPr>
          <w:lang w:val="en-GB"/>
          <w:rPrChange w:id="5775" w:author="Dioguardi, Fabio" w:date="2018-10-23T11:24:00Z">
            <w:rPr/>
          </w:rPrChange>
        </w:rPr>
        <w:t xml:space="preserve"> </w:t>
      </w:r>
      <w:r w:rsidR="00DB5017" w:rsidRPr="000E1A5F">
        <w:rPr>
          <w:lang w:val="en-GB"/>
          <w:rPrChange w:id="5776" w:author="Dioguardi, Fabio" w:date="2018-10-23T11:24:00Z">
            <w:rPr/>
          </w:rPrChange>
        </w:rPr>
        <w:t>are</w:t>
      </w:r>
      <w:r w:rsidRPr="000E1A5F">
        <w:rPr>
          <w:lang w:val="en-GB"/>
          <w:rPrChange w:id="5777" w:author="Dioguardi, Fabio" w:date="2018-10-23T11:24:00Z">
            <w:rPr/>
          </w:rPrChange>
        </w:rPr>
        <w:t xml:space="preserve"> illustrated in </w:t>
      </w:r>
      <w:r w:rsidR="00F441DB" w:rsidRPr="000E1A5F">
        <w:rPr>
          <w:lang w:val="en-GB"/>
          <w:rPrChange w:id="5778" w:author="Dioguardi, Fabio" w:date="2018-10-23T11:24:00Z">
            <w:rPr/>
          </w:rPrChange>
        </w:rPr>
        <w:fldChar w:fldCharType="begin"/>
      </w:r>
      <w:r w:rsidR="00F441DB" w:rsidRPr="000E1A5F">
        <w:rPr>
          <w:lang w:val="en-GB"/>
          <w:rPrChange w:id="5779" w:author="Dioguardi, Fabio" w:date="2018-10-23T11:24:00Z">
            <w:rPr/>
          </w:rPrChange>
        </w:rPr>
        <w:instrText xml:space="preserve"> REF _Ref482444796 \h </w:instrText>
      </w:r>
      <w:r w:rsidR="00F441DB" w:rsidRPr="000E1A5F">
        <w:rPr>
          <w:lang w:val="en-GB"/>
          <w:rPrChange w:id="5780" w:author="Dioguardi, Fabio" w:date="2018-10-23T11:24:00Z">
            <w:rPr/>
          </w:rPrChange>
        </w:rPr>
      </w:r>
      <w:r w:rsidR="00F441DB" w:rsidRPr="000E1A5F">
        <w:rPr>
          <w:lang w:val="en-GB"/>
          <w:rPrChange w:id="5781" w:author="Dioguardi, Fabio" w:date="2018-10-23T11:24:00Z">
            <w:rPr/>
          </w:rPrChange>
        </w:rPr>
        <w:fldChar w:fldCharType="separate"/>
      </w:r>
      <w:r w:rsidR="00DE7C99" w:rsidRPr="000E1A5F">
        <w:rPr>
          <w:lang w:val="en-GB"/>
          <w:rPrChange w:id="5782" w:author="Dioguardi, Fabio" w:date="2018-10-23T11:24:00Z">
            <w:rPr/>
          </w:rPrChange>
        </w:rPr>
        <w:t xml:space="preserve">Figure </w:t>
      </w:r>
      <w:r w:rsidR="00DE7C99" w:rsidRPr="000E1A5F">
        <w:rPr>
          <w:noProof/>
          <w:lang w:val="en-GB"/>
          <w:rPrChange w:id="5783" w:author="Dioguardi, Fabio" w:date="2018-10-23T11:24:00Z">
            <w:rPr>
              <w:noProof/>
            </w:rPr>
          </w:rPrChange>
        </w:rPr>
        <w:t>37</w:t>
      </w:r>
      <w:r w:rsidR="00F441DB" w:rsidRPr="000E1A5F">
        <w:rPr>
          <w:lang w:val="en-GB"/>
          <w:rPrChange w:id="5784" w:author="Dioguardi, Fabio" w:date="2018-10-23T11:24:00Z">
            <w:rPr/>
          </w:rPrChange>
        </w:rPr>
        <w:fldChar w:fldCharType="end"/>
      </w:r>
      <w:r w:rsidRPr="000E1A5F">
        <w:rPr>
          <w:lang w:val="en-GB"/>
          <w:rPrChange w:id="5785" w:author="Dioguardi, Fabio" w:date="2018-10-23T11:24:00Z">
            <w:rPr/>
          </w:rPrChange>
        </w:rPr>
        <w:t xml:space="preserve">. </w:t>
      </w:r>
      <w:r w:rsidR="00DB5017" w:rsidRPr="000E1A5F">
        <w:rPr>
          <w:lang w:val="en-GB"/>
          <w:rPrChange w:id="5786" w:author="Dioguardi, Fabio" w:date="2018-10-23T11:24:00Z">
            <w:rPr/>
          </w:rPrChange>
        </w:rPr>
        <w:t>At f</w:t>
      </w:r>
      <w:r w:rsidRPr="000E1A5F">
        <w:rPr>
          <w:lang w:val="en-GB"/>
          <w:rPrChange w:id="5787" w:author="Dioguardi, Fabio" w:date="2018-10-23T11:24:00Z">
            <w:rPr/>
          </w:rPrChange>
        </w:rPr>
        <w:t>irst it is checked if the option for processing manually added data</w:t>
      </w:r>
      <w:r w:rsidR="001A51F1" w:rsidRPr="000E1A5F">
        <w:rPr>
          <w:lang w:val="en-GB"/>
          <w:rPrChange w:id="5788" w:author="Dioguardi, Fabio" w:date="2018-10-23T11:24:00Z">
            <w:rPr/>
          </w:rPrChange>
        </w:rPr>
        <w:t xml:space="preserve"> has been</w:t>
      </w:r>
      <w:r w:rsidRPr="000E1A5F">
        <w:rPr>
          <w:lang w:val="en-GB"/>
          <w:rPrChange w:id="5789" w:author="Dioguardi, Fabio" w:date="2018-10-23T11:24:00Z">
            <w:rPr/>
          </w:rPrChange>
        </w:rPr>
        <w:t xml:space="preserve"> switched on</w:t>
      </w:r>
      <w:r w:rsidR="00B33B3F" w:rsidRPr="000E1A5F">
        <w:rPr>
          <w:lang w:val="en-GB"/>
          <w:rPrChange w:id="5790" w:author="Dioguardi, Fabio" w:date="2018-10-23T11:24:00Z">
            <w:rPr/>
          </w:rPrChange>
        </w:rPr>
        <w:t xml:space="preserve"> in the </w:t>
      </w:r>
      <w:r w:rsidR="00B33B3F" w:rsidRPr="000E1A5F">
        <w:rPr>
          <w:lang w:val="en-GB"/>
          <w:rPrChange w:id="5791" w:author="Dioguardi, Fabio" w:date="2018-10-23T11:24:00Z">
            <w:rPr/>
          </w:rPrChange>
        </w:rPr>
        <w:lastRenderedPageBreak/>
        <w:t>configuration settings</w:t>
      </w:r>
      <w:r w:rsidRPr="000E1A5F">
        <w:rPr>
          <w:lang w:val="en-GB"/>
          <w:rPrChange w:id="5792" w:author="Dioguardi, Fabio" w:date="2018-10-23T11:24:00Z">
            <w:rPr/>
          </w:rPrChange>
        </w:rPr>
        <w:t>. If th</w:t>
      </w:r>
      <w:r w:rsidR="00BC3BA6" w:rsidRPr="000E1A5F">
        <w:rPr>
          <w:lang w:val="en-GB"/>
          <w:rPrChange w:id="5793" w:author="Dioguardi, Fabio" w:date="2018-10-23T11:24:00Z">
            <w:rPr/>
          </w:rPrChange>
        </w:rPr>
        <w:t xml:space="preserve">is is not the case, the program skips the </w:t>
      </w:r>
      <w:r w:rsidR="00612BA5" w:rsidRPr="000E1A5F">
        <w:rPr>
          <w:lang w:val="en-GB"/>
          <w:rPrChange w:id="5794" w:author="Dioguardi, Fabio" w:date="2018-10-23T11:24:00Z">
            <w:rPr/>
          </w:rPrChange>
        </w:rPr>
        <w:t xml:space="preserve">complete </w:t>
      </w:r>
      <w:r w:rsidR="00BC3BA6" w:rsidRPr="000E1A5F">
        <w:rPr>
          <w:lang w:val="en-GB"/>
          <w:rPrChange w:id="5795" w:author="Dioguardi, Fabio" w:date="2018-10-23T11:24:00Z">
            <w:rPr/>
          </w:rPrChange>
        </w:rPr>
        <w:t>data retrieval procedure for</w:t>
      </w:r>
      <w:r w:rsidR="00612BA5" w:rsidRPr="000E1A5F">
        <w:rPr>
          <w:lang w:val="en-GB"/>
          <w:rPrChange w:id="5796" w:author="Dioguardi, Fabio" w:date="2018-10-23T11:24:00Z">
            <w:rPr/>
          </w:rPrChange>
        </w:rPr>
        <w:t xml:space="preserve"> all</w:t>
      </w:r>
      <w:r w:rsidR="00BC3BA6" w:rsidRPr="000E1A5F">
        <w:rPr>
          <w:lang w:val="en-GB"/>
          <w:rPrChange w:id="5797" w:author="Dioguardi, Fabio" w:date="2018-10-23T11:24:00Z">
            <w:rPr/>
          </w:rPrChange>
        </w:rPr>
        <w:t xml:space="preserve"> non-auto stream data</w:t>
      </w:r>
      <w:r w:rsidR="003C0D28" w:rsidRPr="000E1A5F">
        <w:rPr>
          <w:lang w:val="en-GB"/>
          <w:rPrChange w:id="5798" w:author="Dioguardi, Fabio" w:date="2018-10-23T11:24:00Z">
            <w:rPr/>
          </w:rPrChange>
        </w:rPr>
        <w:t>, gives a sound signal (three short beeps)</w:t>
      </w:r>
      <w:r w:rsidR="00BC3BA6" w:rsidRPr="000E1A5F">
        <w:rPr>
          <w:lang w:val="en-GB"/>
          <w:rPrChange w:id="5799" w:author="Dioguardi, Fabio" w:date="2018-10-23T11:24:00Z">
            <w:rPr/>
          </w:rPrChange>
        </w:rPr>
        <w:t xml:space="preserve"> and </w:t>
      </w:r>
      <w:r w:rsidRPr="000E1A5F">
        <w:rPr>
          <w:lang w:val="en-GB"/>
          <w:rPrChange w:id="5800" w:author="Dioguardi, Fabio" w:date="2018-10-23T11:24:00Z">
            <w:rPr/>
          </w:rPrChange>
        </w:rPr>
        <w:t>returns</w:t>
      </w:r>
      <w:r w:rsidR="00B33B3F" w:rsidRPr="000E1A5F">
        <w:rPr>
          <w:lang w:val="en-GB"/>
          <w:rPrChange w:id="5801" w:author="Dioguardi, Fabio" w:date="2018-10-23T11:24:00Z">
            <w:rPr/>
          </w:rPrChange>
        </w:rPr>
        <w:t xml:space="preserve"> the message</w:t>
      </w:r>
    </w:p>
    <w:p w14:paraId="50B7C9E5" w14:textId="104F605E" w:rsidR="002C6D0A" w:rsidRPr="000E1A5F" w:rsidRDefault="002C6D0A" w:rsidP="002C6D0A">
      <w:pPr>
        <w:ind w:left="1440" w:firstLine="720"/>
        <w:rPr>
          <w:rFonts w:ascii="Courier New" w:hAnsi="Courier New" w:cs="Courier New"/>
          <w:color w:val="006600"/>
          <w:lang w:val="en-GB"/>
          <w:rPrChange w:id="580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5803" w:author="Dioguardi, Fabio" w:date="2018-10-23T11:24:00Z">
            <w:rPr>
              <w:rFonts w:ascii="Courier New" w:hAnsi="Courier New" w:cs="Courier New"/>
              <w:color w:val="006600"/>
            </w:rPr>
          </w:rPrChange>
        </w:rPr>
        <w:t>All non-auto stream data switched OFF!</w:t>
      </w:r>
    </w:p>
    <w:p w14:paraId="1085C745" w14:textId="3EF53A41" w:rsidR="00612BA5" w:rsidRPr="000E1A5F" w:rsidRDefault="002C6D0A" w:rsidP="00612BA5">
      <w:pPr>
        <w:rPr>
          <w:lang w:val="en-GB"/>
          <w:rPrChange w:id="5804" w:author="Dioguardi, Fabio" w:date="2018-10-23T11:24:00Z">
            <w:rPr/>
          </w:rPrChange>
        </w:rPr>
      </w:pPr>
      <w:r w:rsidRPr="000E1A5F">
        <w:rPr>
          <w:lang w:val="en-GB"/>
          <w:rPrChange w:id="5805" w:author="Dioguardi, Fabio" w:date="2018-10-23T11:24:00Z">
            <w:rPr/>
          </w:rPrChange>
        </w:rPr>
        <w:t xml:space="preserve">Otherwise, </w:t>
      </w:r>
      <w:r w:rsidR="00BC3BA6" w:rsidRPr="000E1A5F">
        <w:rPr>
          <w:lang w:val="en-GB"/>
          <w:rPrChange w:id="5806" w:author="Dioguardi, Fabio" w:date="2018-10-23T11:24:00Z">
            <w:rPr/>
          </w:rPrChange>
        </w:rPr>
        <w:t>it continues by</w:t>
      </w:r>
      <w:r w:rsidRPr="000E1A5F">
        <w:rPr>
          <w:lang w:val="en-GB"/>
          <w:rPrChange w:id="5807" w:author="Dioguardi, Fabio" w:date="2018-10-23T11:24:00Z">
            <w:rPr/>
          </w:rPrChange>
        </w:rPr>
        <w:t xml:space="preserve"> </w:t>
      </w:r>
      <w:r w:rsidR="00612BA5" w:rsidRPr="000E1A5F">
        <w:rPr>
          <w:lang w:val="en-GB"/>
          <w:rPrChange w:id="5808" w:author="Dioguardi, Fabio" w:date="2018-10-23T11:24:00Z">
            <w:rPr/>
          </w:rPrChange>
        </w:rPr>
        <w:t xml:space="preserve">importing the first data set (which is the first line of the file).  </w:t>
      </w:r>
    </w:p>
    <w:p w14:paraId="773A6E4E" w14:textId="21FE8FCA" w:rsidR="00612BA5" w:rsidRPr="000E1A5F" w:rsidRDefault="00A36F7E" w:rsidP="00612BA5">
      <w:pPr>
        <w:rPr>
          <w:lang w:val="en-GB"/>
          <w:rPrChange w:id="5809" w:author="Dioguardi, Fabio" w:date="2018-10-23T11:24:00Z">
            <w:rPr/>
          </w:rPrChange>
        </w:rPr>
      </w:pPr>
      <w:r w:rsidRPr="000E1A5F">
        <w:rPr>
          <w:lang w:val="en-GB"/>
          <w:rPrChange w:id="5810" w:author="Dioguardi, Fabio" w:date="2018-10-23T11:24:00Z">
            <w:rPr/>
          </w:rPrChange>
        </w:rPr>
        <w:t>T</w:t>
      </w:r>
      <w:r w:rsidR="00612BA5" w:rsidRPr="000E1A5F">
        <w:rPr>
          <w:lang w:val="en-GB"/>
          <w:rPrChange w:id="5811" w:author="Dioguardi, Fabio" w:date="2018-10-23T11:24:00Z">
            <w:rPr/>
          </w:rPrChange>
        </w:rPr>
        <w:t xml:space="preserve">he imported data set </w:t>
      </w:r>
      <w:r w:rsidR="00B33B3F" w:rsidRPr="000E1A5F">
        <w:rPr>
          <w:lang w:val="en-GB"/>
          <w:rPrChange w:id="5812" w:author="Dioguardi, Fabio" w:date="2018-10-23T11:24:00Z">
            <w:rPr/>
          </w:rPrChange>
        </w:rPr>
        <w:t>contains</w:t>
      </w:r>
      <w:r w:rsidR="00612BA5" w:rsidRPr="000E1A5F">
        <w:rPr>
          <w:lang w:val="en-GB"/>
          <w:rPrChange w:id="5813" w:author="Dioguardi, Fabio" w:date="2018-10-23T11:24:00Z">
            <w:rPr/>
          </w:rPrChange>
        </w:rPr>
        <w:t xml:space="preserve"> the following information</w:t>
      </w:r>
      <w:r w:rsidRPr="000E1A5F">
        <w:rPr>
          <w:lang w:val="en-GB"/>
          <w:rPrChange w:id="5814" w:author="Dioguardi, Fabio" w:date="2018-10-23T11:24:00Z">
            <w:rPr/>
          </w:rPrChange>
        </w:rPr>
        <w:t xml:space="preserve"> (starting from the first column to the left)</w:t>
      </w:r>
      <w:r w:rsidR="00612BA5" w:rsidRPr="000E1A5F">
        <w:rPr>
          <w:lang w:val="en-GB"/>
          <w:rPrChange w:id="5815" w:author="Dioguardi, Fabio" w:date="2018-10-23T11:24:00Z">
            <w:rPr/>
          </w:rPrChange>
        </w:rPr>
        <w:t>:</w:t>
      </w:r>
    </w:p>
    <w:p w14:paraId="17A68C6E" w14:textId="03089B13" w:rsidR="00612BA5" w:rsidRPr="000E1A5F" w:rsidRDefault="00A36F7E" w:rsidP="001507E8">
      <w:pPr>
        <w:pStyle w:val="ListParagraph"/>
        <w:numPr>
          <w:ilvl w:val="0"/>
          <w:numId w:val="5"/>
        </w:numPr>
        <w:rPr>
          <w:lang w:val="en-GB"/>
          <w:rPrChange w:id="5816" w:author="Dioguardi, Fabio" w:date="2018-10-23T11:24:00Z">
            <w:rPr/>
          </w:rPrChange>
        </w:rPr>
      </w:pPr>
      <w:r w:rsidRPr="000E1A5F">
        <w:rPr>
          <w:lang w:val="en-GB"/>
          <w:rPrChange w:id="5817" w:author="Dioguardi, Fabio" w:date="2018-10-23T11:24:00Z">
            <w:rPr/>
          </w:rPrChange>
        </w:rPr>
        <w:t>date and time of observed plume height</w:t>
      </w:r>
    </w:p>
    <w:p w14:paraId="6B660AFC" w14:textId="4EE3A91F" w:rsidR="00612BA5" w:rsidRPr="000E1A5F" w:rsidRDefault="00B86E0A" w:rsidP="001507E8">
      <w:pPr>
        <w:pStyle w:val="ListParagraph"/>
        <w:numPr>
          <w:ilvl w:val="0"/>
          <w:numId w:val="5"/>
        </w:numPr>
        <w:rPr>
          <w:lang w:val="en-GB"/>
          <w:rPrChange w:id="5818" w:author="Dioguardi, Fabio" w:date="2018-10-23T11:24:00Z">
            <w:rPr/>
          </w:rPrChange>
        </w:rPr>
      </w:pPr>
      <w:r w:rsidRPr="000E1A5F">
        <w:rPr>
          <w:lang w:val="en-GB"/>
          <w:rPrChange w:id="5819" w:author="Dioguardi, Fabio" w:date="2018-10-23T11:24:00Z">
            <w:rPr/>
          </w:rPrChange>
        </w:rPr>
        <w:t>&lt;include&gt;</w:t>
      </w:r>
      <w:r w:rsidR="00612BA5" w:rsidRPr="000E1A5F">
        <w:rPr>
          <w:lang w:val="en-GB"/>
          <w:rPrChange w:id="5820" w:author="Dioguardi, Fabio" w:date="2018-10-23T11:24:00Z">
            <w:rPr/>
          </w:rPrChange>
        </w:rPr>
        <w:t xml:space="preserve"> </w:t>
      </w:r>
      <w:r w:rsidR="00B33B3F" w:rsidRPr="000E1A5F">
        <w:rPr>
          <w:lang w:val="en-GB"/>
          <w:rPrChange w:id="5821" w:author="Dioguardi, Fabio" w:date="2018-10-23T11:24:00Z">
            <w:rPr/>
          </w:rPrChange>
        </w:rPr>
        <w:t xml:space="preserve">flag indicating </w:t>
      </w:r>
      <w:r w:rsidR="00612BA5" w:rsidRPr="000E1A5F">
        <w:rPr>
          <w:lang w:val="en-GB"/>
          <w:rPrChange w:id="5822" w:author="Dioguardi, Fabio" w:date="2018-10-23T11:24:00Z">
            <w:rPr/>
          </w:rPrChange>
        </w:rPr>
        <w:t>if this data set should be included</w:t>
      </w:r>
      <w:r w:rsidR="00B33B3F" w:rsidRPr="000E1A5F">
        <w:rPr>
          <w:lang w:val="en-GB"/>
          <w:rPrChange w:id="5823" w:author="Dioguardi, Fabio" w:date="2018-10-23T11:24:00Z">
            <w:rPr/>
          </w:rPrChange>
        </w:rPr>
        <w:t>;</w:t>
      </w:r>
    </w:p>
    <w:p w14:paraId="44C05A23" w14:textId="5B5CB5FC" w:rsidR="00612BA5" w:rsidRPr="000E1A5F" w:rsidRDefault="00612BA5" w:rsidP="001507E8">
      <w:pPr>
        <w:pStyle w:val="ListParagraph"/>
        <w:numPr>
          <w:ilvl w:val="0"/>
          <w:numId w:val="5"/>
        </w:numPr>
        <w:rPr>
          <w:lang w:val="en-GB"/>
          <w:rPrChange w:id="5824" w:author="Dioguardi, Fabio" w:date="2018-10-23T11:24:00Z">
            <w:rPr/>
          </w:rPrChange>
        </w:rPr>
      </w:pPr>
      <w:r w:rsidRPr="000E1A5F">
        <w:rPr>
          <w:lang w:val="en-GB"/>
          <w:rPrChange w:id="5825" w:author="Dioguardi, Fabio" w:date="2018-10-23T11:24:00Z">
            <w:rPr/>
          </w:rPrChange>
        </w:rPr>
        <w:t>sou</w:t>
      </w:r>
      <w:r w:rsidR="00AE6B92" w:rsidRPr="000E1A5F">
        <w:rPr>
          <w:lang w:val="en-GB"/>
          <w:rPrChange w:id="5826" w:author="Dioguardi, Fabio" w:date="2018-10-23T11:24:00Z">
            <w:rPr/>
          </w:rPrChange>
        </w:rPr>
        <w:t xml:space="preserve">rce (an ID number, according to Table </w:t>
      </w:r>
      <w:r w:rsidR="00566F04" w:rsidRPr="000E1A5F">
        <w:rPr>
          <w:lang w:val="en-GB"/>
          <w:rPrChange w:id="5827" w:author="Dioguardi, Fabio" w:date="2018-10-23T11:24:00Z">
            <w:rPr/>
          </w:rPrChange>
        </w:rPr>
        <w:t xml:space="preserve">8 in section </w:t>
      </w:r>
      <w:r w:rsidR="00267E73" w:rsidRPr="000E1A5F">
        <w:rPr>
          <w:lang w:val="en-GB"/>
          <w:rPrChange w:id="5828" w:author="Dioguardi, Fabio" w:date="2018-10-23T11:24:00Z">
            <w:rPr/>
          </w:rPrChange>
        </w:rPr>
        <w:fldChar w:fldCharType="begin"/>
      </w:r>
      <w:r w:rsidR="00267E73" w:rsidRPr="000E1A5F">
        <w:rPr>
          <w:lang w:val="en-GB"/>
          <w:rPrChange w:id="5829" w:author="Dioguardi, Fabio" w:date="2018-10-23T11:24:00Z">
            <w:rPr/>
          </w:rPrChange>
        </w:rPr>
        <w:instrText xml:space="preserve"> REF _Ref482347351 \r \h </w:instrText>
      </w:r>
      <w:r w:rsidR="00267E73" w:rsidRPr="000E1A5F">
        <w:rPr>
          <w:lang w:val="en-GB"/>
          <w:rPrChange w:id="5830" w:author="Dioguardi, Fabio" w:date="2018-10-23T11:24:00Z">
            <w:rPr/>
          </w:rPrChange>
        </w:rPr>
      </w:r>
      <w:r w:rsidR="00267E73" w:rsidRPr="000E1A5F">
        <w:rPr>
          <w:lang w:val="en-GB"/>
          <w:rPrChange w:id="5831" w:author="Dioguardi, Fabio" w:date="2018-10-23T11:24:00Z">
            <w:rPr/>
          </w:rPrChange>
        </w:rPr>
        <w:fldChar w:fldCharType="separate"/>
      </w:r>
      <w:r w:rsidR="00DE7C99" w:rsidRPr="000E1A5F">
        <w:rPr>
          <w:lang w:val="en-GB"/>
          <w:rPrChange w:id="5832" w:author="Dioguardi, Fabio" w:date="2018-10-23T11:24:00Z">
            <w:rPr/>
          </w:rPrChange>
        </w:rPr>
        <w:t>5.4.3</w:t>
      </w:r>
      <w:r w:rsidR="00267E73" w:rsidRPr="000E1A5F">
        <w:rPr>
          <w:lang w:val="en-GB"/>
          <w:rPrChange w:id="5833" w:author="Dioguardi, Fabio" w:date="2018-10-23T11:24:00Z">
            <w:rPr/>
          </w:rPrChange>
        </w:rPr>
        <w:fldChar w:fldCharType="end"/>
      </w:r>
      <w:r w:rsidR="00AE6B92" w:rsidRPr="000E1A5F">
        <w:rPr>
          <w:lang w:val="en-GB"/>
          <w:rPrChange w:id="5834" w:author="Dioguardi, Fabio" w:date="2018-10-23T11:24:00Z">
            <w:rPr/>
          </w:rPrChange>
        </w:rPr>
        <w:t>)</w:t>
      </w:r>
      <w:r w:rsidR="00B33B3F" w:rsidRPr="000E1A5F">
        <w:rPr>
          <w:lang w:val="en-GB"/>
          <w:rPrChange w:id="5835" w:author="Dioguardi, Fabio" w:date="2018-10-23T11:24:00Z">
            <w:rPr/>
          </w:rPrChange>
        </w:rPr>
        <w:t>;</w:t>
      </w:r>
    </w:p>
    <w:p w14:paraId="3DDF0E07" w14:textId="0AA4B55C" w:rsidR="00A36F7E" w:rsidRPr="000E1A5F" w:rsidRDefault="00A36F7E" w:rsidP="001507E8">
      <w:pPr>
        <w:pStyle w:val="ListParagraph"/>
        <w:numPr>
          <w:ilvl w:val="0"/>
          <w:numId w:val="5"/>
        </w:numPr>
        <w:rPr>
          <w:lang w:val="en-GB"/>
          <w:rPrChange w:id="5836" w:author="Dioguardi, Fabio" w:date="2018-10-23T11:24:00Z">
            <w:rPr/>
          </w:rPrChange>
        </w:rPr>
      </w:pPr>
      <w:r w:rsidRPr="000E1A5F">
        <w:rPr>
          <w:lang w:val="en-GB"/>
          <w:rPrChange w:id="5837" w:author="Dioguardi, Fabio" w:date="2018-10-23T11:24:00Z">
            <w:rPr/>
          </w:rPrChange>
        </w:rPr>
        <w:t xml:space="preserve">minimum height estimate of plume top (if it </w:t>
      </w:r>
      <w:r w:rsidR="00B76B2A" w:rsidRPr="000E1A5F">
        <w:rPr>
          <w:lang w:val="en-GB"/>
          <w:rPrChange w:id="5838" w:author="Dioguardi, Fabio" w:date="2018-10-23T11:24:00Z">
            <w:rPr/>
          </w:rPrChange>
        </w:rPr>
        <w:t>had</w:t>
      </w:r>
      <w:r w:rsidRPr="000E1A5F">
        <w:rPr>
          <w:lang w:val="en-GB"/>
          <w:rPrChange w:id="5839" w:author="Dioguardi, Fabio" w:date="2018-10-23T11:24:00Z">
            <w:rPr/>
          </w:rPrChange>
        </w:rPr>
        <w:t xml:space="preserve"> not </w:t>
      </w:r>
      <w:r w:rsidR="00B76B2A" w:rsidRPr="000E1A5F">
        <w:rPr>
          <w:lang w:val="en-GB"/>
          <w:rPrChange w:id="5840" w:author="Dioguardi, Fabio" w:date="2018-10-23T11:24:00Z">
            <w:rPr/>
          </w:rPrChange>
        </w:rPr>
        <w:t xml:space="preserve">been </w:t>
      </w:r>
      <w:r w:rsidRPr="000E1A5F">
        <w:rPr>
          <w:lang w:val="en-GB"/>
          <w:rPrChange w:id="5841" w:author="Dioguardi, Fabio" w:date="2018-10-23T11:24:00Z">
            <w:rPr/>
          </w:rPrChange>
        </w:rPr>
        <w:t xml:space="preserve">put in manually, this value </w:t>
      </w:r>
      <w:r w:rsidR="00B76B2A" w:rsidRPr="000E1A5F">
        <w:rPr>
          <w:lang w:val="en-GB"/>
          <w:rPrChange w:id="5842" w:author="Dioguardi, Fabio" w:date="2018-10-23T11:24:00Z">
            <w:rPr/>
          </w:rPrChange>
        </w:rPr>
        <w:t>h</w:t>
      </w:r>
      <w:r w:rsidRPr="000E1A5F">
        <w:rPr>
          <w:lang w:val="en-GB"/>
          <w:rPrChange w:id="5843" w:author="Dioguardi, Fabio" w:date="2018-10-23T11:24:00Z">
            <w:rPr/>
          </w:rPrChange>
        </w:rPr>
        <w:t xml:space="preserve">as </w:t>
      </w:r>
      <w:r w:rsidR="00B76B2A" w:rsidRPr="000E1A5F">
        <w:rPr>
          <w:lang w:val="en-GB"/>
          <w:rPrChange w:id="5844" w:author="Dioguardi, Fabio" w:date="2018-10-23T11:24:00Z">
            <w:rPr/>
          </w:rPrChange>
        </w:rPr>
        <w:t xml:space="preserve">been </w:t>
      </w:r>
      <w:r w:rsidRPr="000E1A5F">
        <w:rPr>
          <w:lang w:val="en-GB"/>
          <w:rPrChange w:id="5845" w:author="Dioguardi, Fabio" w:date="2018-10-23T11:24:00Z">
            <w:rPr/>
          </w:rPrChange>
        </w:rPr>
        <w:t>calculated by subtracting the uncertainty from the average height)</w:t>
      </w:r>
    </w:p>
    <w:p w14:paraId="7BA10D03" w14:textId="6837F99F" w:rsidR="00A36F7E" w:rsidRPr="000E1A5F" w:rsidRDefault="00A36F7E" w:rsidP="001507E8">
      <w:pPr>
        <w:pStyle w:val="ListParagraph"/>
        <w:numPr>
          <w:ilvl w:val="0"/>
          <w:numId w:val="5"/>
        </w:numPr>
        <w:rPr>
          <w:lang w:val="en-GB"/>
          <w:rPrChange w:id="5846" w:author="Dioguardi, Fabio" w:date="2018-10-23T11:24:00Z">
            <w:rPr/>
          </w:rPrChange>
        </w:rPr>
      </w:pPr>
      <w:r w:rsidRPr="000E1A5F">
        <w:rPr>
          <w:lang w:val="en-GB"/>
          <w:rPrChange w:id="5847" w:author="Dioguardi, Fabio" w:date="2018-10-23T11:24:00Z">
            <w:rPr/>
          </w:rPrChange>
        </w:rPr>
        <w:t xml:space="preserve">average height estimate of plume top (if it </w:t>
      </w:r>
      <w:r w:rsidR="00B76B2A" w:rsidRPr="000E1A5F">
        <w:rPr>
          <w:lang w:val="en-GB"/>
          <w:rPrChange w:id="5848" w:author="Dioguardi, Fabio" w:date="2018-10-23T11:24:00Z">
            <w:rPr/>
          </w:rPrChange>
        </w:rPr>
        <w:t>had</w:t>
      </w:r>
      <w:r w:rsidRPr="000E1A5F">
        <w:rPr>
          <w:lang w:val="en-GB"/>
          <w:rPrChange w:id="5849" w:author="Dioguardi, Fabio" w:date="2018-10-23T11:24:00Z">
            <w:rPr/>
          </w:rPrChange>
        </w:rPr>
        <w:t xml:space="preserve"> not</w:t>
      </w:r>
      <w:r w:rsidR="00B76B2A" w:rsidRPr="000E1A5F">
        <w:rPr>
          <w:lang w:val="en-GB"/>
          <w:rPrChange w:id="5850" w:author="Dioguardi, Fabio" w:date="2018-10-23T11:24:00Z">
            <w:rPr/>
          </w:rPrChange>
        </w:rPr>
        <w:t xml:space="preserve"> been</w:t>
      </w:r>
      <w:r w:rsidRPr="000E1A5F">
        <w:rPr>
          <w:lang w:val="en-GB"/>
          <w:rPrChange w:id="5851" w:author="Dioguardi, Fabio" w:date="2018-10-23T11:24:00Z">
            <w:rPr/>
          </w:rPrChange>
        </w:rPr>
        <w:t xml:space="preserve"> put in manually, this value </w:t>
      </w:r>
      <w:r w:rsidR="00B76B2A" w:rsidRPr="000E1A5F">
        <w:rPr>
          <w:lang w:val="en-GB"/>
          <w:rPrChange w:id="5852" w:author="Dioguardi, Fabio" w:date="2018-10-23T11:24:00Z">
            <w:rPr/>
          </w:rPrChange>
        </w:rPr>
        <w:t>has been</w:t>
      </w:r>
      <w:r w:rsidRPr="000E1A5F">
        <w:rPr>
          <w:lang w:val="en-GB"/>
          <w:rPrChange w:id="5853" w:author="Dioguardi, Fabio" w:date="2018-10-23T11:24:00Z">
            <w:rPr/>
          </w:rPrChange>
        </w:rPr>
        <w:t xml:space="preserve"> calculated by computing the average of minimum and maximum estimates of the plume top height)</w:t>
      </w:r>
    </w:p>
    <w:p w14:paraId="15EE6F77" w14:textId="7DC25843" w:rsidR="00A36F7E" w:rsidRPr="000E1A5F" w:rsidRDefault="00A36F7E" w:rsidP="001507E8">
      <w:pPr>
        <w:pStyle w:val="ListParagraph"/>
        <w:numPr>
          <w:ilvl w:val="0"/>
          <w:numId w:val="5"/>
        </w:numPr>
        <w:rPr>
          <w:lang w:val="en-GB"/>
          <w:rPrChange w:id="5854" w:author="Dioguardi, Fabio" w:date="2018-10-23T11:24:00Z">
            <w:rPr/>
          </w:rPrChange>
        </w:rPr>
      </w:pPr>
      <w:r w:rsidRPr="000E1A5F">
        <w:rPr>
          <w:lang w:val="en-GB"/>
          <w:rPrChange w:id="5855" w:author="Dioguardi, Fabio" w:date="2018-10-23T11:24:00Z">
            <w:rPr/>
          </w:rPrChange>
        </w:rPr>
        <w:t xml:space="preserve">maximum height estimate of plume top (if it </w:t>
      </w:r>
      <w:r w:rsidR="00B76B2A" w:rsidRPr="000E1A5F">
        <w:rPr>
          <w:lang w:val="en-GB"/>
          <w:rPrChange w:id="5856" w:author="Dioguardi, Fabio" w:date="2018-10-23T11:24:00Z">
            <w:rPr/>
          </w:rPrChange>
        </w:rPr>
        <w:t>had</w:t>
      </w:r>
      <w:r w:rsidRPr="000E1A5F">
        <w:rPr>
          <w:lang w:val="en-GB"/>
          <w:rPrChange w:id="5857" w:author="Dioguardi, Fabio" w:date="2018-10-23T11:24:00Z">
            <w:rPr/>
          </w:rPrChange>
        </w:rPr>
        <w:t xml:space="preserve"> not put in manually, this value </w:t>
      </w:r>
      <w:r w:rsidR="00B76B2A" w:rsidRPr="000E1A5F">
        <w:rPr>
          <w:lang w:val="en-GB"/>
          <w:rPrChange w:id="5858" w:author="Dioguardi, Fabio" w:date="2018-10-23T11:24:00Z">
            <w:rPr/>
          </w:rPrChange>
        </w:rPr>
        <w:t>has been</w:t>
      </w:r>
      <w:r w:rsidRPr="000E1A5F">
        <w:rPr>
          <w:lang w:val="en-GB"/>
          <w:rPrChange w:id="5859" w:author="Dioguardi, Fabio" w:date="2018-10-23T11:24:00Z">
            <w:rPr/>
          </w:rPrChange>
        </w:rPr>
        <w:t xml:space="preserve"> calculated by adding the uncertainty from the average height)</w:t>
      </w:r>
    </w:p>
    <w:p w14:paraId="224EBC78" w14:textId="3C56BE2D" w:rsidR="00612BA5" w:rsidRPr="000E1A5F" w:rsidRDefault="00612BA5" w:rsidP="001507E8">
      <w:pPr>
        <w:pStyle w:val="ListParagraph"/>
        <w:numPr>
          <w:ilvl w:val="0"/>
          <w:numId w:val="5"/>
        </w:numPr>
        <w:rPr>
          <w:lang w:val="en-GB"/>
          <w:rPrChange w:id="5860" w:author="Dioguardi, Fabio" w:date="2018-10-23T11:24:00Z">
            <w:rPr/>
          </w:rPrChange>
        </w:rPr>
      </w:pPr>
      <w:r w:rsidRPr="000E1A5F">
        <w:rPr>
          <w:lang w:val="en-GB"/>
          <w:rPrChange w:id="5861" w:author="Dioguardi, Fabio" w:date="2018-10-23T11:24:00Z">
            <w:rPr/>
          </w:rPrChange>
        </w:rPr>
        <w:t xml:space="preserve">uncertainty of plume height (which has been assigned by FIX, see section </w:t>
      </w:r>
      <w:r w:rsidR="00267E73" w:rsidRPr="000E1A5F">
        <w:rPr>
          <w:lang w:val="en-GB"/>
          <w:rPrChange w:id="5862" w:author="Dioguardi, Fabio" w:date="2018-10-23T11:24:00Z">
            <w:rPr/>
          </w:rPrChange>
        </w:rPr>
        <w:fldChar w:fldCharType="begin"/>
      </w:r>
      <w:r w:rsidR="00267E73" w:rsidRPr="000E1A5F">
        <w:rPr>
          <w:lang w:val="en-GB"/>
          <w:rPrChange w:id="5863" w:author="Dioguardi, Fabio" w:date="2018-10-23T11:24:00Z">
            <w:rPr/>
          </w:rPrChange>
        </w:rPr>
        <w:instrText xml:space="preserve"> REF _Ref483234301 \r \h </w:instrText>
      </w:r>
      <w:r w:rsidR="00267E73" w:rsidRPr="000E1A5F">
        <w:rPr>
          <w:lang w:val="en-GB"/>
          <w:rPrChange w:id="5864" w:author="Dioguardi, Fabio" w:date="2018-10-23T11:24:00Z">
            <w:rPr/>
          </w:rPrChange>
        </w:rPr>
      </w:r>
      <w:r w:rsidR="00267E73" w:rsidRPr="000E1A5F">
        <w:rPr>
          <w:lang w:val="en-GB"/>
          <w:rPrChange w:id="5865" w:author="Dioguardi, Fabio" w:date="2018-10-23T11:24:00Z">
            <w:rPr/>
          </w:rPrChange>
        </w:rPr>
        <w:fldChar w:fldCharType="separate"/>
      </w:r>
      <w:r w:rsidR="00DE7C99" w:rsidRPr="000E1A5F">
        <w:rPr>
          <w:lang w:val="en-GB"/>
          <w:rPrChange w:id="5866" w:author="Dioguardi, Fabio" w:date="2018-10-23T11:24:00Z">
            <w:rPr/>
          </w:rPrChange>
        </w:rPr>
        <w:t>4.8</w:t>
      </w:r>
      <w:r w:rsidR="00267E73" w:rsidRPr="000E1A5F">
        <w:rPr>
          <w:lang w:val="en-GB"/>
          <w:rPrChange w:id="5867" w:author="Dioguardi, Fabio" w:date="2018-10-23T11:24:00Z">
            <w:rPr/>
          </w:rPrChange>
        </w:rPr>
        <w:fldChar w:fldCharType="end"/>
      </w:r>
      <w:r w:rsidRPr="000E1A5F">
        <w:rPr>
          <w:lang w:val="en-GB"/>
          <w:rPrChange w:id="5868" w:author="Dioguardi, Fabio" w:date="2018-10-23T11:24:00Z">
            <w:rPr/>
          </w:rPrChange>
        </w:rPr>
        <w:t>)</w:t>
      </w:r>
    </w:p>
    <w:p w14:paraId="34E799B5" w14:textId="03A265F4" w:rsidR="00612BA5" w:rsidRPr="000E1A5F" w:rsidRDefault="00612BA5" w:rsidP="001507E8">
      <w:pPr>
        <w:pStyle w:val="ListParagraph"/>
        <w:numPr>
          <w:ilvl w:val="0"/>
          <w:numId w:val="5"/>
        </w:numPr>
        <w:rPr>
          <w:lang w:val="en-GB"/>
          <w:rPrChange w:id="5869" w:author="Dioguardi, Fabio" w:date="2018-10-23T11:24:00Z">
            <w:rPr/>
          </w:rPrChange>
        </w:rPr>
      </w:pPr>
      <w:r w:rsidRPr="000E1A5F">
        <w:rPr>
          <w:lang w:val="en-GB"/>
          <w:rPrChange w:id="5870" w:author="Dioguardi, Fabio" w:date="2018-10-23T11:24:00Z">
            <w:rPr/>
          </w:rPrChange>
        </w:rPr>
        <w:t xml:space="preserve">quality factor (which has been assigned by FIX according to the source, see </w:t>
      </w:r>
      <w:r w:rsidR="00566F04" w:rsidRPr="000E1A5F">
        <w:rPr>
          <w:lang w:val="en-GB"/>
          <w:rPrChange w:id="5871" w:author="Dioguardi, Fabio" w:date="2018-10-23T11:24:00Z">
            <w:rPr/>
          </w:rPrChange>
        </w:rPr>
        <w:t>Table </w:t>
      </w:r>
      <w:r w:rsidR="00B86E0A" w:rsidRPr="000E1A5F">
        <w:rPr>
          <w:lang w:val="en-GB"/>
          <w:rPrChange w:id="5872" w:author="Dioguardi, Fabio" w:date="2018-10-23T11:24:00Z">
            <w:rPr/>
          </w:rPrChange>
        </w:rPr>
        <w:t>5</w:t>
      </w:r>
      <w:r w:rsidR="00566F04" w:rsidRPr="000E1A5F">
        <w:rPr>
          <w:lang w:val="en-GB"/>
          <w:rPrChange w:id="5873" w:author="Dioguardi, Fabio" w:date="2018-10-23T11:24:00Z">
            <w:rPr/>
          </w:rPrChange>
        </w:rPr>
        <w:t xml:space="preserve"> and Table 6</w:t>
      </w:r>
      <w:r w:rsidR="00B86E0A" w:rsidRPr="000E1A5F">
        <w:rPr>
          <w:lang w:val="en-GB"/>
          <w:rPrChange w:id="5874" w:author="Dioguardi, Fabio" w:date="2018-10-23T11:24:00Z">
            <w:rPr/>
          </w:rPrChange>
        </w:rPr>
        <w:t xml:space="preserve"> in </w:t>
      </w:r>
      <w:r w:rsidRPr="000E1A5F">
        <w:rPr>
          <w:lang w:val="en-GB"/>
          <w:rPrChange w:id="5875" w:author="Dioguardi, Fabio" w:date="2018-10-23T11:24:00Z">
            <w:rPr/>
          </w:rPrChange>
        </w:rPr>
        <w:t xml:space="preserve">section </w:t>
      </w:r>
      <w:r w:rsidR="00267E73" w:rsidRPr="000E1A5F">
        <w:rPr>
          <w:lang w:val="en-GB"/>
          <w:rPrChange w:id="5876" w:author="Dioguardi, Fabio" w:date="2018-10-23T11:24:00Z">
            <w:rPr/>
          </w:rPrChange>
        </w:rPr>
        <w:fldChar w:fldCharType="begin"/>
      </w:r>
      <w:r w:rsidR="00267E73" w:rsidRPr="000E1A5F">
        <w:rPr>
          <w:lang w:val="en-GB"/>
          <w:rPrChange w:id="5877" w:author="Dioguardi, Fabio" w:date="2018-10-23T11:24:00Z">
            <w:rPr/>
          </w:rPrChange>
        </w:rPr>
        <w:instrText xml:space="preserve"> REF _Ref482347399 \r \h </w:instrText>
      </w:r>
      <w:r w:rsidR="00267E73" w:rsidRPr="000E1A5F">
        <w:rPr>
          <w:lang w:val="en-GB"/>
          <w:rPrChange w:id="5878" w:author="Dioguardi, Fabio" w:date="2018-10-23T11:24:00Z">
            <w:rPr/>
          </w:rPrChange>
        </w:rPr>
      </w:r>
      <w:r w:rsidR="00267E73" w:rsidRPr="000E1A5F">
        <w:rPr>
          <w:lang w:val="en-GB"/>
          <w:rPrChange w:id="5879" w:author="Dioguardi, Fabio" w:date="2018-10-23T11:24:00Z">
            <w:rPr/>
          </w:rPrChange>
        </w:rPr>
        <w:fldChar w:fldCharType="separate"/>
      </w:r>
      <w:r w:rsidR="00DE7C99" w:rsidRPr="000E1A5F">
        <w:rPr>
          <w:lang w:val="en-GB"/>
          <w:rPrChange w:id="5880" w:author="Dioguardi, Fabio" w:date="2018-10-23T11:24:00Z">
            <w:rPr/>
          </w:rPrChange>
        </w:rPr>
        <w:t>4.4.2</w:t>
      </w:r>
      <w:r w:rsidR="00267E73" w:rsidRPr="000E1A5F">
        <w:rPr>
          <w:lang w:val="en-GB"/>
          <w:rPrChange w:id="5881" w:author="Dioguardi, Fabio" w:date="2018-10-23T11:24:00Z">
            <w:rPr/>
          </w:rPrChange>
        </w:rPr>
        <w:fldChar w:fldCharType="end"/>
      </w:r>
      <w:r w:rsidR="00267E73" w:rsidRPr="000E1A5F">
        <w:rPr>
          <w:lang w:val="en-GB"/>
          <w:rPrChange w:id="5882" w:author="Dioguardi, Fabio" w:date="2018-10-23T11:24:00Z">
            <w:rPr/>
          </w:rPrChange>
        </w:rPr>
        <w:t>)</w:t>
      </w:r>
    </w:p>
    <w:p w14:paraId="23C10FBB" w14:textId="014C6E91" w:rsidR="00B76B2A" w:rsidRPr="000E1A5F" w:rsidRDefault="00B76B2A" w:rsidP="001507E8">
      <w:pPr>
        <w:pStyle w:val="ListParagraph"/>
        <w:numPr>
          <w:ilvl w:val="0"/>
          <w:numId w:val="5"/>
        </w:numPr>
        <w:rPr>
          <w:lang w:val="en-GB"/>
          <w:rPrChange w:id="5883" w:author="Dioguardi, Fabio" w:date="2018-10-23T11:24:00Z">
            <w:rPr/>
          </w:rPrChange>
        </w:rPr>
      </w:pPr>
      <w:r w:rsidRPr="000E1A5F">
        <w:rPr>
          <w:lang w:val="en-GB"/>
          <w:rPrChange w:id="5884" w:author="Dioguardi, Fabio" w:date="2018-10-23T11:24:00Z">
            <w:rPr/>
          </w:rPrChange>
        </w:rPr>
        <w:t>a flag indicating if the plume height values have been computed on the basis of one (“1”) or two (“2”) entries</w:t>
      </w:r>
    </w:p>
    <w:p w14:paraId="223D6DE5" w14:textId="261A185E" w:rsidR="00B76B2A" w:rsidRPr="000E1A5F" w:rsidRDefault="00B76B2A" w:rsidP="001507E8">
      <w:pPr>
        <w:pStyle w:val="ListParagraph"/>
        <w:numPr>
          <w:ilvl w:val="0"/>
          <w:numId w:val="5"/>
        </w:numPr>
        <w:rPr>
          <w:lang w:val="en-GB"/>
          <w:rPrChange w:id="5885" w:author="Dioguardi, Fabio" w:date="2018-10-23T11:24:00Z">
            <w:rPr/>
          </w:rPrChange>
        </w:rPr>
      </w:pPr>
      <w:r w:rsidRPr="000E1A5F">
        <w:rPr>
          <w:lang w:val="en-GB"/>
          <w:rPrChange w:id="5886" w:author="Dioguardi, Fabio" w:date="2018-10-23T11:24:00Z">
            <w:rPr/>
          </w:rPrChange>
        </w:rPr>
        <w:t>a placeholder (in the current version always assigned to “9”)</w:t>
      </w:r>
    </w:p>
    <w:p w14:paraId="51F8969A" w14:textId="4FD7D50F" w:rsidR="00B76B2A" w:rsidRPr="000E1A5F" w:rsidRDefault="00B76B2A" w:rsidP="001507E8">
      <w:pPr>
        <w:pStyle w:val="ListParagraph"/>
        <w:numPr>
          <w:ilvl w:val="0"/>
          <w:numId w:val="5"/>
        </w:numPr>
        <w:rPr>
          <w:lang w:val="en-GB"/>
          <w:rPrChange w:id="5887" w:author="Dioguardi, Fabio" w:date="2018-10-23T11:24:00Z">
            <w:rPr/>
          </w:rPrChange>
        </w:rPr>
      </w:pPr>
      <w:r w:rsidRPr="000E1A5F">
        <w:rPr>
          <w:lang w:val="en-GB"/>
          <w:rPrChange w:id="5888" w:author="Dioguardi, Fabio" w:date="2018-10-23T11:24:00Z">
            <w:rPr/>
          </w:rPrChange>
        </w:rPr>
        <w:t xml:space="preserve">minimum width of the plume </w:t>
      </w:r>
      <w:r w:rsidR="00267E73" w:rsidRPr="000E1A5F">
        <w:rPr>
          <w:lang w:val="en-GB"/>
          <w:rPrChange w:id="5889" w:author="Dioguardi, Fabio" w:date="2018-10-23T11:24:00Z">
            <w:rPr/>
          </w:rPrChange>
        </w:rPr>
        <w:t>top</w:t>
      </w:r>
    </w:p>
    <w:p w14:paraId="52259555" w14:textId="6EAF6188" w:rsidR="00B76B2A" w:rsidRPr="000E1A5F" w:rsidRDefault="00B76B2A" w:rsidP="001507E8">
      <w:pPr>
        <w:pStyle w:val="ListParagraph"/>
        <w:numPr>
          <w:ilvl w:val="0"/>
          <w:numId w:val="5"/>
        </w:numPr>
        <w:rPr>
          <w:lang w:val="en-GB"/>
          <w:rPrChange w:id="5890" w:author="Dioguardi, Fabio" w:date="2018-10-23T11:24:00Z">
            <w:rPr/>
          </w:rPrChange>
        </w:rPr>
      </w:pPr>
      <w:r w:rsidRPr="000E1A5F">
        <w:rPr>
          <w:lang w:val="en-GB"/>
          <w:rPrChange w:id="5891" w:author="Dioguardi, Fabio" w:date="2018-10-23T11:24:00Z">
            <w:rPr/>
          </w:rPrChange>
        </w:rPr>
        <w:t xml:space="preserve">maximum width of the plume </w:t>
      </w:r>
      <w:r w:rsidR="00267E73" w:rsidRPr="000E1A5F">
        <w:rPr>
          <w:lang w:val="en-GB"/>
          <w:rPrChange w:id="5892" w:author="Dioguardi, Fabio" w:date="2018-10-23T11:24:00Z">
            <w:rPr/>
          </w:rPrChange>
        </w:rPr>
        <w:t>top</w:t>
      </w:r>
    </w:p>
    <w:p w14:paraId="61E1A350" w14:textId="51505143" w:rsidR="00B76B2A" w:rsidRPr="000E1A5F" w:rsidRDefault="00B76B2A" w:rsidP="001507E8">
      <w:pPr>
        <w:pStyle w:val="ListParagraph"/>
        <w:numPr>
          <w:ilvl w:val="0"/>
          <w:numId w:val="5"/>
        </w:numPr>
        <w:rPr>
          <w:lang w:val="en-GB"/>
          <w:rPrChange w:id="5893" w:author="Dioguardi, Fabio" w:date="2018-10-23T11:24:00Z">
            <w:rPr/>
          </w:rPrChange>
        </w:rPr>
      </w:pPr>
      <w:r w:rsidRPr="000E1A5F">
        <w:rPr>
          <w:lang w:val="en-GB"/>
          <w:rPrChange w:id="5894" w:author="Dioguardi, Fabio" w:date="2018-10-23T11:24:00Z">
            <w:rPr/>
          </w:rPrChange>
        </w:rPr>
        <w:t>timestamp of manual entry</w:t>
      </w:r>
    </w:p>
    <w:p w14:paraId="28432F79" w14:textId="34B855A4" w:rsidR="00B76B2A" w:rsidRPr="000E1A5F" w:rsidRDefault="00B76B2A" w:rsidP="001507E8">
      <w:pPr>
        <w:pStyle w:val="ListParagraph"/>
        <w:numPr>
          <w:ilvl w:val="0"/>
          <w:numId w:val="5"/>
        </w:numPr>
        <w:rPr>
          <w:lang w:val="en-GB"/>
          <w:rPrChange w:id="5895" w:author="Dioguardi, Fabio" w:date="2018-10-23T11:24:00Z">
            <w:rPr/>
          </w:rPrChange>
        </w:rPr>
      </w:pPr>
      <w:proofErr w:type="gramStart"/>
      <w:r w:rsidRPr="000E1A5F">
        <w:rPr>
          <w:lang w:val="en-GB"/>
          <w:rPrChange w:id="5896" w:author="Dioguardi, Fabio" w:date="2018-10-23T11:24:00Z">
            <w:rPr/>
          </w:rPrChange>
        </w:rPr>
        <w:t>additional</w:t>
      </w:r>
      <w:proofErr w:type="gramEnd"/>
      <w:r w:rsidRPr="000E1A5F">
        <w:rPr>
          <w:lang w:val="en-GB"/>
          <w:rPrChange w:id="5897" w:author="Dioguardi, Fabio" w:date="2018-10-23T11:24:00Z">
            <w:rPr/>
          </w:rPrChange>
        </w:rPr>
        <w:t xml:space="preserve"> comments (i.e., the entry from the “Comment” field of the plume height input window, see </w:t>
      </w:r>
      <w:r w:rsidRPr="000E1A5F">
        <w:rPr>
          <w:lang w:val="en-GB"/>
          <w:rPrChange w:id="5898" w:author="Dioguardi, Fabio" w:date="2018-10-23T11:24:00Z">
            <w:rPr/>
          </w:rPrChange>
        </w:rPr>
        <w:fldChar w:fldCharType="begin"/>
      </w:r>
      <w:r w:rsidRPr="000E1A5F">
        <w:rPr>
          <w:lang w:val="en-GB"/>
          <w:rPrChange w:id="5899" w:author="Dioguardi, Fabio" w:date="2018-10-23T11:24:00Z">
            <w:rPr/>
          </w:rPrChange>
        </w:rPr>
        <w:instrText xml:space="preserve"> REF _Ref482280753 \h </w:instrText>
      </w:r>
      <w:r w:rsidRPr="000E1A5F">
        <w:rPr>
          <w:lang w:val="en-GB"/>
          <w:rPrChange w:id="5900" w:author="Dioguardi, Fabio" w:date="2018-10-23T11:24:00Z">
            <w:rPr/>
          </w:rPrChange>
        </w:rPr>
      </w:r>
      <w:r w:rsidRPr="000E1A5F">
        <w:rPr>
          <w:lang w:val="en-GB"/>
          <w:rPrChange w:id="5901" w:author="Dioguardi, Fabio" w:date="2018-10-23T11:24:00Z">
            <w:rPr/>
          </w:rPrChange>
        </w:rPr>
        <w:fldChar w:fldCharType="separate"/>
      </w:r>
      <w:r w:rsidR="00DE7C99" w:rsidRPr="000E1A5F">
        <w:rPr>
          <w:lang w:val="en-GB"/>
          <w:rPrChange w:id="5902" w:author="Dioguardi, Fabio" w:date="2018-10-23T11:24:00Z">
            <w:rPr/>
          </w:rPrChange>
        </w:rPr>
        <w:t xml:space="preserve">Figure </w:t>
      </w:r>
      <w:r w:rsidR="00DE7C99" w:rsidRPr="000E1A5F">
        <w:rPr>
          <w:noProof/>
          <w:lang w:val="en-GB"/>
          <w:rPrChange w:id="5903" w:author="Dioguardi, Fabio" w:date="2018-10-23T11:24:00Z">
            <w:rPr>
              <w:noProof/>
            </w:rPr>
          </w:rPrChange>
        </w:rPr>
        <w:t>23</w:t>
      </w:r>
      <w:r w:rsidRPr="000E1A5F">
        <w:rPr>
          <w:lang w:val="en-GB"/>
          <w:rPrChange w:id="5904" w:author="Dioguardi, Fabio" w:date="2018-10-23T11:24:00Z">
            <w:rPr/>
          </w:rPrChange>
        </w:rPr>
        <w:fldChar w:fldCharType="end"/>
      </w:r>
      <w:r w:rsidRPr="000E1A5F">
        <w:rPr>
          <w:lang w:val="en-GB"/>
          <w:rPrChange w:id="5905" w:author="Dioguardi, Fabio" w:date="2018-10-23T11:24:00Z">
            <w:rPr/>
          </w:rPrChange>
        </w:rPr>
        <w:t xml:space="preserve"> “F”). </w:t>
      </w:r>
    </w:p>
    <w:p w14:paraId="04B8D6DA" w14:textId="0BED84AC" w:rsidR="006D5893" w:rsidRPr="000E1A5F" w:rsidRDefault="001A51F1" w:rsidP="00B14496">
      <w:pPr>
        <w:rPr>
          <w:lang w:val="en-GB"/>
          <w:rPrChange w:id="5906" w:author="Dioguardi, Fabio" w:date="2018-10-23T11:24:00Z">
            <w:rPr/>
          </w:rPrChange>
        </w:rPr>
      </w:pPr>
      <w:r w:rsidRPr="000E1A5F">
        <w:rPr>
          <w:lang w:val="en-GB"/>
          <w:rPrChange w:id="5907" w:author="Dioguardi, Fabio" w:date="2018-10-23T11:24:00Z">
            <w:rPr/>
          </w:rPrChange>
        </w:rPr>
        <w:t xml:space="preserve">In the next step the program </w:t>
      </w:r>
      <w:r w:rsidR="00BC3BA6" w:rsidRPr="000E1A5F">
        <w:rPr>
          <w:lang w:val="en-GB"/>
          <w:rPrChange w:id="5908" w:author="Dioguardi, Fabio" w:date="2018-10-23T11:24:00Z">
            <w:rPr/>
          </w:rPrChange>
        </w:rPr>
        <w:t>check</w:t>
      </w:r>
      <w:r w:rsidRPr="000E1A5F">
        <w:rPr>
          <w:lang w:val="en-GB"/>
          <w:rPrChange w:id="5909" w:author="Dioguardi, Fabio" w:date="2018-10-23T11:24:00Z">
            <w:rPr/>
          </w:rPrChange>
        </w:rPr>
        <w:t>s</w:t>
      </w:r>
      <w:r w:rsidR="00BC3BA6" w:rsidRPr="000E1A5F">
        <w:rPr>
          <w:lang w:val="en-GB"/>
          <w:rPrChange w:id="5910" w:author="Dioguardi, Fabio" w:date="2018-10-23T11:24:00Z">
            <w:rPr/>
          </w:rPrChange>
        </w:rPr>
        <w:t xml:space="preserve"> </w:t>
      </w:r>
      <w:r w:rsidR="002C6D0A" w:rsidRPr="000E1A5F">
        <w:rPr>
          <w:lang w:val="en-GB"/>
          <w:rPrChange w:id="5911" w:author="Dioguardi, Fabio" w:date="2018-10-23T11:24:00Z">
            <w:rPr/>
          </w:rPrChange>
        </w:rPr>
        <w:t>the source-specific channel setting</w:t>
      </w:r>
      <w:r w:rsidR="00BC3BA6" w:rsidRPr="000E1A5F">
        <w:rPr>
          <w:lang w:val="en-GB"/>
          <w:rPrChange w:id="5912" w:author="Dioguardi, Fabio" w:date="2018-10-23T11:24:00Z">
            <w:rPr/>
          </w:rPrChange>
        </w:rPr>
        <w:t>s</w:t>
      </w:r>
      <w:r w:rsidRPr="000E1A5F">
        <w:rPr>
          <w:lang w:val="en-GB"/>
          <w:rPrChange w:id="5913" w:author="Dioguardi, Fabio" w:date="2018-10-23T11:24:00Z">
            <w:rPr/>
          </w:rPrChange>
        </w:rPr>
        <w:t>, specified in the configuration parameters</w:t>
      </w:r>
      <w:r w:rsidR="00827231" w:rsidRPr="000E1A5F">
        <w:rPr>
          <w:lang w:val="en-GB"/>
          <w:rPrChange w:id="5914" w:author="Dioguardi, Fabio" w:date="2018-10-23T11:24:00Z">
            <w:rPr/>
          </w:rPrChange>
        </w:rPr>
        <w:t xml:space="preserve">. </w:t>
      </w:r>
      <w:r w:rsidR="00BC3BA6" w:rsidRPr="000E1A5F">
        <w:rPr>
          <w:lang w:val="en-GB"/>
          <w:rPrChange w:id="5915" w:author="Dioguardi, Fabio" w:date="2018-10-23T11:24:00Z">
            <w:rPr/>
          </w:rPrChange>
        </w:rPr>
        <w:t>A data set is only processed</w:t>
      </w:r>
      <w:r w:rsidR="00B33B3F" w:rsidRPr="000E1A5F">
        <w:rPr>
          <w:lang w:val="en-GB"/>
          <w:rPrChange w:id="5916" w:author="Dioguardi, Fabio" w:date="2018-10-23T11:24:00Z">
            <w:rPr/>
          </w:rPrChange>
        </w:rPr>
        <w:t xml:space="preserve"> further</w:t>
      </w:r>
      <w:r w:rsidR="00BC3BA6" w:rsidRPr="000E1A5F">
        <w:rPr>
          <w:lang w:val="en-GB"/>
          <w:rPrChange w:id="5917" w:author="Dioguardi, Fabio" w:date="2018-10-23T11:24:00Z">
            <w:rPr/>
          </w:rPrChange>
        </w:rPr>
        <w:t xml:space="preserve"> if the “manual input channel” to which the checked data set is </w:t>
      </w:r>
      <w:r w:rsidR="008B4C4B" w:rsidRPr="000E1A5F">
        <w:rPr>
          <w:lang w:val="en-GB"/>
          <w:rPrChange w:id="5918" w:author="Dioguardi, Fabio" w:date="2018-10-23T11:24:00Z">
            <w:rPr/>
          </w:rPrChange>
        </w:rPr>
        <w:t>associated with</w:t>
      </w:r>
      <w:r w:rsidR="00BC3BA6" w:rsidRPr="000E1A5F">
        <w:rPr>
          <w:lang w:val="en-GB"/>
          <w:rPrChange w:id="5919" w:author="Dioguardi, Fabio" w:date="2018-10-23T11:24:00Z">
            <w:rPr/>
          </w:rPrChange>
        </w:rPr>
        <w:t xml:space="preserve"> </w:t>
      </w:r>
      <w:r w:rsidR="00BB1DC2" w:rsidRPr="000E1A5F">
        <w:rPr>
          <w:lang w:val="en-GB"/>
          <w:rPrChange w:id="5920" w:author="Dioguardi, Fabio" w:date="2018-10-23T11:24:00Z">
            <w:rPr/>
          </w:rPrChange>
        </w:rPr>
        <w:t>is switched on</w:t>
      </w:r>
      <w:r w:rsidR="004C0CB8" w:rsidRPr="000E1A5F">
        <w:rPr>
          <w:lang w:val="en-GB"/>
          <w:rPrChange w:id="5921" w:author="Dioguardi, Fabio" w:date="2018-10-23T11:24:00Z">
            <w:rPr/>
          </w:rPrChange>
        </w:rPr>
        <w:t xml:space="preserve"> (see section</w:t>
      </w:r>
      <w:r w:rsidR="00F67937" w:rsidRPr="000E1A5F">
        <w:rPr>
          <w:lang w:val="en-GB"/>
          <w:rPrChange w:id="5922" w:author="Dioguardi, Fabio" w:date="2018-10-23T11:24:00Z">
            <w:rPr/>
          </w:rPrChange>
        </w:rPr>
        <w:fldChar w:fldCharType="begin"/>
      </w:r>
      <w:r w:rsidR="00F67937" w:rsidRPr="000E1A5F">
        <w:rPr>
          <w:lang w:val="en-GB"/>
          <w:rPrChange w:id="5923" w:author="Dioguardi, Fabio" w:date="2018-10-23T11:24:00Z">
            <w:rPr/>
          </w:rPrChange>
        </w:rPr>
        <w:instrText xml:space="preserve"> REF _Ref482445425 \h </w:instrText>
      </w:r>
      <w:r w:rsidR="00F67937" w:rsidRPr="000E1A5F">
        <w:rPr>
          <w:lang w:val="en-GB"/>
          <w:rPrChange w:id="5924" w:author="Dioguardi, Fabio" w:date="2018-10-23T11:24:00Z">
            <w:rPr/>
          </w:rPrChange>
        </w:rPr>
      </w:r>
      <w:r w:rsidR="00F67937" w:rsidRPr="000E1A5F">
        <w:rPr>
          <w:lang w:val="en-GB"/>
          <w:rPrChange w:id="5925" w:author="Dioguardi, Fabio" w:date="2018-10-23T11:24:00Z">
            <w:rPr/>
          </w:rPrChange>
        </w:rPr>
        <w:fldChar w:fldCharType="separate"/>
      </w:r>
      <w:r w:rsidR="00DE7C99" w:rsidRPr="000E1A5F">
        <w:rPr>
          <w:lang w:val="en-GB"/>
          <w:rPrChange w:id="5926" w:author="Dioguardi, Fabio" w:date="2018-10-23T11:24:00Z">
            <w:rPr/>
          </w:rPrChange>
        </w:rPr>
        <w:t xml:space="preserve"> “Plume Height Sensors”</w:t>
      </w:r>
      <w:r w:rsidR="00F67937" w:rsidRPr="000E1A5F">
        <w:rPr>
          <w:lang w:val="en-GB"/>
          <w:rPrChange w:id="5927" w:author="Dioguardi, Fabio" w:date="2018-10-23T11:24:00Z">
            <w:rPr/>
          </w:rPrChange>
        </w:rPr>
        <w:fldChar w:fldCharType="end"/>
      </w:r>
      <w:r w:rsidR="004C0CB8" w:rsidRPr="000E1A5F">
        <w:rPr>
          <w:lang w:val="en-GB"/>
          <w:rPrChange w:id="5928" w:author="Dioguardi, Fabio" w:date="2018-10-23T11:24:00Z">
            <w:rPr/>
          </w:rPrChange>
        </w:rPr>
        <w:t>)</w:t>
      </w:r>
      <w:r w:rsidR="00BB1DC2" w:rsidRPr="000E1A5F">
        <w:rPr>
          <w:lang w:val="en-GB"/>
          <w:rPrChange w:id="5929" w:author="Dioguardi, Fabio" w:date="2018-10-23T11:24:00Z">
            <w:rPr/>
          </w:rPrChange>
        </w:rPr>
        <w:t>. Otherwise,</w:t>
      </w:r>
      <w:r w:rsidR="00BC3BA6" w:rsidRPr="000E1A5F">
        <w:rPr>
          <w:lang w:val="en-GB"/>
          <w:rPrChange w:id="5930" w:author="Dioguardi, Fabio" w:date="2018-10-23T11:24:00Z">
            <w:rPr/>
          </w:rPrChange>
        </w:rPr>
        <w:t xml:space="preserve"> this data set is discarded and the next data set is retrieved.</w:t>
      </w:r>
      <w:r w:rsidR="00BB1DC2" w:rsidRPr="000E1A5F">
        <w:rPr>
          <w:lang w:val="en-GB"/>
          <w:rPrChange w:id="5931" w:author="Dioguardi, Fabio" w:date="2018-10-23T11:24:00Z">
            <w:rPr/>
          </w:rPrChange>
        </w:rPr>
        <w:t xml:space="preserve"> This is also the case for </w:t>
      </w:r>
      <w:r w:rsidR="00233345" w:rsidRPr="000E1A5F">
        <w:rPr>
          <w:lang w:val="en-GB"/>
          <w:rPrChange w:id="5932" w:author="Dioguardi, Fabio" w:date="2018-10-23T11:24:00Z">
            <w:rPr/>
          </w:rPrChange>
        </w:rPr>
        <w:t xml:space="preserve">data sets </w:t>
      </w:r>
      <w:r w:rsidR="008B4C4B" w:rsidRPr="000E1A5F">
        <w:rPr>
          <w:lang w:val="en-GB"/>
          <w:rPrChange w:id="5933" w:author="Dioguardi, Fabio" w:date="2018-10-23T11:24:00Z">
            <w:rPr/>
          </w:rPrChange>
        </w:rPr>
        <w:t xml:space="preserve">that </w:t>
      </w:r>
      <w:r w:rsidR="00233345" w:rsidRPr="000E1A5F">
        <w:rPr>
          <w:lang w:val="en-GB"/>
          <w:rPrChange w:id="5934" w:author="Dioguardi, Fabio" w:date="2018-10-23T11:24:00Z">
            <w:rPr/>
          </w:rPrChange>
        </w:rPr>
        <w:t>have been individually masked out by the operator</w:t>
      </w:r>
      <w:r w:rsidR="006D5893" w:rsidRPr="000E1A5F">
        <w:rPr>
          <w:lang w:val="en-GB"/>
          <w:rPrChange w:id="5935" w:author="Dioguardi, Fabio" w:date="2018-10-23T11:24:00Z">
            <w:rPr/>
          </w:rPrChange>
        </w:rPr>
        <w:t xml:space="preserve"> </w:t>
      </w:r>
      <w:r w:rsidR="00233345" w:rsidRPr="000E1A5F">
        <w:rPr>
          <w:lang w:val="en-GB"/>
          <w:rPrChange w:id="5936" w:author="Dioguardi, Fabio" w:date="2018-10-23T11:24:00Z">
            <w:rPr/>
          </w:rPrChange>
        </w:rPr>
        <w:t xml:space="preserve">(see section </w:t>
      </w:r>
      <w:r w:rsidR="008E4BF3" w:rsidRPr="000E1A5F">
        <w:rPr>
          <w:lang w:val="en-GB"/>
          <w:rPrChange w:id="5937" w:author="Dioguardi, Fabio" w:date="2018-10-23T11:24:00Z">
            <w:rPr/>
          </w:rPrChange>
        </w:rPr>
        <w:fldChar w:fldCharType="begin"/>
      </w:r>
      <w:r w:rsidR="008E4BF3" w:rsidRPr="000E1A5F">
        <w:rPr>
          <w:lang w:val="en-GB"/>
          <w:rPrChange w:id="5938" w:author="Dioguardi, Fabio" w:date="2018-10-23T11:24:00Z">
            <w:rPr/>
          </w:rPrChange>
        </w:rPr>
        <w:instrText xml:space="preserve"> REF _Ref483234442 \r \h </w:instrText>
      </w:r>
      <w:r w:rsidR="008E4BF3" w:rsidRPr="000E1A5F">
        <w:rPr>
          <w:lang w:val="en-GB"/>
          <w:rPrChange w:id="5939" w:author="Dioguardi, Fabio" w:date="2018-10-23T11:24:00Z">
            <w:rPr/>
          </w:rPrChange>
        </w:rPr>
      </w:r>
      <w:r w:rsidR="008E4BF3" w:rsidRPr="000E1A5F">
        <w:rPr>
          <w:lang w:val="en-GB"/>
          <w:rPrChange w:id="5940" w:author="Dioguardi, Fabio" w:date="2018-10-23T11:24:00Z">
            <w:rPr/>
          </w:rPrChange>
        </w:rPr>
        <w:fldChar w:fldCharType="separate"/>
      </w:r>
      <w:r w:rsidR="00DE7C99" w:rsidRPr="000E1A5F">
        <w:rPr>
          <w:lang w:val="en-GB"/>
          <w:rPrChange w:id="5941" w:author="Dioguardi, Fabio" w:date="2018-10-23T11:24:00Z">
            <w:rPr/>
          </w:rPrChange>
        </w:rPr>
        <w:t>4.8</w:t>
      </w:r>
      <w:r w:rsidR="008E4BF3" w:rsidRPr="000E1A5F">
        <w:rPr>
          <w:lang w:val="en-GB"/>
          <w:rPrChange w:id="5942" w:author="Dioguardi, Fabio" w:date="2018-10-23T11:24:00Z">
            <w:rPr/>
          </w:rPrChange>
        </w:rPr>
        <w:fldChar w:fldCharType="end"/>
      </w:r>
      <w:r w:rsidR="00233345" w:rsidRPr="000E1A5F">
        <w:rPr>
          <w:lang w:val="en-GB"/>
          <w:rPrChange w:id="5943" w:author="Dioguardi, Fabio" w:date="2018-10-23T11:24:00Z">
            <w:rPr/>
          </w:rPrChange>
        </w:rPr>
        <w:t>)</w:t>
      </w:r>
      <w:r w:rsidR="006D5893" w:rsidRPr="000E1A5F">
        <w:rPr>
          <w:lang w:val="en-GB"/>
          <w:rPrChange w:id="5944" w:author="Dioguardi, Fabio" w:date="2018-10-23T11:24:00Z">
            <w:rPr/>
          </w:rPrChange>
        </w:rPr>
        <w:t>.</w:t>
      </w:r>
      <w:r w:rsidR="00233345" w:rsidRPr="000E1A5F">
        <w:rPr>
          <w:lang w:val="en-GB"/>
          <w:rPrChange w:id="5945" w:author="Dioguardi, Fabio" w:date="2018-10-23T11:24:00Z">
            <w:rPr/>
          </w:rPrChange>
        </w:rPr>
        <w:t xml:space="preserve"> </w:t>
      </w:r>
      <w:r w:rsidR="006D5893" w:rsidRPr="000E1A5F">
        <w:rPr>
          <w:lang w:val="en-GB"/>
          <w:rPrChange w:id="5946" w:author="Dioguardi, Fabio" w:date="2018-10-23T11:24:00Z">
            <w:rPr/>
          </w:rPrChange>
        </w:rPr>
        <w:t>Only manually</w:t>
      </w:r>
      <w:r w:rsidR="00B86E0A" w:rsidRPr="000E1A5F">
        <w:rPr>
          <w:lang w:val="en-GB"/>
          <w:rPrChange w:id="5947" w:author="Dioguardi, Fabio" w:date="2018-10-23T11:24:00Z">
            <w:rPr/>
          </w:rPrChange>
        </w:rPr>
        <w:t xml:space="preserve"> added plume height data with an &lt;</w:t>
      </w:r>
      <w:r w:rsidR="00233345" w:rsidRPr="000E1A5F">
        <w:rPr>
          <w:lang w:val="en-GB"/>
          <w:rPrChange w:id="5948" w:author="Dioguardi, Fabio" w:date="2018-10-23T11:24:00Z">
            <w:rPr/>
          </w:rPrChange>
        </w:rPr>
        <w:t>include</w:t>
      </w:r>
      <w:r w:rsidR="00B86E0A" w:rsidRPr="000E1A5F">
        <w:rPr>
          <w:lang w:val="en-GB"/>
          <w:rPrChange w:id="5949" w:author="Dioguardi, Fabio" w:date="2018-10-23T11:24:00Z">
            <w:rPr/>
          </w:rPrChange>
        </w:rPr>
        <w:t>&gt;</w:t>
      </w:r>
      <w:r w:rsidR="00233345" w:rsidRPr="000E1A5F">
        <w:rPr>
          <w:lang w:val="en-GB"/>
          <w:rPrChange w:id="5950" w:author="Dioguardi, Fabio" w:date="2018-10-23T11:24:00Z">
            <w:rPr/>
          </w:rPrChange>
        </w:rPr>
        <w:t xml:space="preserve"> </w:t>
      </w:r>
      <w:r w:rsidR="006D5893" w:rsidRPr="000E1A5F">
        <w:rPr>
          <w:lang w:val="en-GB"/>
          <w:rPrChange w:id="5951" w:author="Dioguardi, Fabio" w:date="2018-10-23T11:24:00Z">
            <w:rPr/>
          </w:rPrChange>
        </w:rPr>
        <w:t>value of 1 are passed on for further processing</w:t>
      </w:r>
      <w:r w:rsidR="00233345" w:rsidRPr="000E1A5F">
        <w:rPr>
          <w:lang w:val="en-GB"/>
          <w:rPrChange w:id="5952" w:author="Dioguardi, Fabio" w:date="2018-10-23T11:24:00Z">
            <w:rPr/>
          </w:rPrChange>
        </w:rPr>
        <w:t>.</w:t>
      </w:r>
      <w:r w:rsidR="006D5893" w:rsidRPr="000E1A5F">
        <w:rPr>
          <w:lang w:val="en-GB"/>
          <w:rPrChange w:id="5953" w:author="Dioguardi, Fabio" w:date="2018-10-23T11:24:00Z">
            <w:rPr/>
          </w:rPrChange>
        </w:rPr>
        <w:t xml:space="preserve"> </w:t>
      </w:r>
    </w:p>
    <w:p w14:paraId="2FE0F7FC" w14:textId="53B4792B" w:rsidR="00985518" w:rsidRPr="000E1A5F" w:rsidRDefault="001A51F1" w:rsidP="003126A7">
      <w:pPr>
        <w:rPr>
          <w:lang w:val="en-GB"/>
          <w:rPrChange w:id="5954" w:author="Dioguardi, Fabio" w:date="2018-10-23T11:24:00Z">
            <w:rPr/>
          </w:rPrChange>
        </w:rPr>
      </w:pPr>
      <w:r w:rsidRPr="000E1A5F">
        <w:rPr>
          <w:lang w:val="en-GB"/>
          <w:rPrChange w:id="5955" w:author="Dioguardi, Fabio" w:date="2018-10-23T11:24:00Z">
            <w:rPr/>
          </w:rPrChange>
        </w:rPr>
        <w:t xml:space="preserve">In the </w:t>
      </w:r>
      <w:r w:rsidR="00F67937" w:rsidRPr="000E1A5F">
        <w:rPr>
          <w:lang w:val="en-GB"/>
          <w:rPrChange w:id="5956" w:author="Dioguardi, Fabio" w:date="2018-10-23T11:24:00Z">
            <w:rPr/>
          </w:rPrChange>
        </w:rPr>
        <w:t>subsequent</w:t>
      </w:r>
      <w:r w:rsidRPr="000E1A5F">
        <w:rPr>
          <w:lang w:val="en-GB"/>
          <w:rPrChange w:id="5957" w:author="Dioguardi, Fabio" w:date="2018-10-23T11:24:00Z">
            <w:rPr/>
          </w:rPrChange>
        </w:rPr>
        <w:t xml:space="preserve"> step, the time stamp of</w:t>
      </w:r>
      <w:r w:rsidR="002A47EF" w:rsidRPr="000E1A5F">
        <w:rPr>
          <w:lang w:val="en-GB"/>
          <w:rPrChange w:id="5958" w:author="Dioguardi, Fabio" w:date="2018-10-23T11:24:00Z">
            <w:rPr/>
          </w:rPrChange>
        </w:rPr>
        <w:t xml:space="preserve"> the data set is compared to the current system time</w:t>
      </w:r>
      <w:r w:rsidR="00BC254B" w:rsidRPr="000E1A5F">
        <w:rPr>
          <w:lang w:val="en-GB"/>
          <w:rPrChange w:id="5959" w:author="Dioguardi, Fabio" w:date="2018-10-23T11:24:00Z">
            <w:rPr/>
          </w:rPrChange>
        </w:rPr>
        <w:t xml:space="preserve"> and the “age” of the data set is calculated</w:t>
      </w:r>
      <w:r w:rsidR="002A47EF" w:rsidRPr="000E1A5F">
        <w:rPr>
          <w:lang w:val="en-GB"/>
          <w:rPrChange w:id="5960" w:author="Dioguardi, Fabio" w:date="2018-10-23T11:24:00Z">
            <w:rPr/>
          </w:rPrChange>
        </w:rPr>
        <w:t>. The data set is discarded if it is older than 180 minutes. Otherwise, it</w:t>
      </w:r>
      <w:r w:rsidR="003126A7" w:rsidRPr="000E1A5F">
        <w:rPr>
          <w:lang w:val="en-GB"/>
          <w:rPrChange w:id="5961" w:author="Dioguardi, Fabio" w:date="2018-10-23T11:24:00Z">
            <w:rPr/>
          </w:rPrChange>
        </w:rPr>
        <w:t>s</w:t>
      </w:r>
      <w:r w:rsidR="002A47EF" w:rsidRPr="000E1A5F">
        <w:rPr>
          <w:lang w:val="en-GB"/>
          <w:rPrChange w:id="5962" w:author="Dioguardi, Fabio" w:date="2018-10-23T11:24:00Z">
            <w:rPr/>
          </w:rPrChange>
        </w:rPr>
        <w:t xml:space="preserve"> </w:t>
      </w:r>
      <w:r w:rsidR="00BC254B" w:rsidRPr="000E1A5F">
        <w:rPr>
          <w:lang w:val="en-GB"/>
          <w:rPrChange w:id="5963" w:author="Dioguardi, Fabio" w:date="2018-10-23T11:24:00Z">
            <w:rPr/>
          </w:rPrChange>
        </w:rPr>
        <w:t>content</w:t>
      </w:r>
      <w:r w:rsidR="003126A7" w:rsidRPr="000E1A5F">
        <w:rPr>
          <w:lang w:val="en-GB"/>
          <w:rPrChange w:id="5964" w:author="Dioguardi, Fabio" w:date="2018-10-23T11:24:00Z">
            <w:rPr/>
          </w:rPrChange>
        </w:rPr>
        <w:t xml:space="preserve"> </w:t>
      </w:r>
      <w:r w:rsidR="002A47EF" w:rsidRPr="000E1A5F">
        <w:rPr>
          <w:lang w:val="en-GB"/>
          <w:rPrChange w:id="5965" w:author="Dioguardi, Fabio" w:date="2018-10-23T11:24:00Z">
            <w:rPr/>
          </w:rPrChange>
        </w:rPr>
        <w:t xml:space="preserve">is </w:t>
      </w:r>
      <w:r w:rsidR="003126A7" w:rsidRPr="000E1A5F">
        <w:rPr>
          <w:lang w:val="en-GB"/>
          <w:rPrChange w:id="5966" w:author="Dioguardi, Fabio" w:date="2018-10-23T11:24:00Z">
            <w:rPr/>
          </w:rPrChange>
        </w:rPr>
        <w:t>written in</w:t>
      </w:r>
      <w:r w:rsidR="002A47EF" w:rsidRPr="000E1A5F">
        <w:rPr>
          <w:lang w:val="en-GB"/>
          <w:rPrChange w:id="5967" w:author="Dioguardi, Fabio" w:date="2018-10-23T11:24:00Z">
            <w:rPr/>
          </w:rPrChange>
        </w:rPr>
        <w:t xml:space="preserve">to </w:t>
      </w:r>
      <w:r w:rsidR="003126A7" w:rsidRPr="000E1A5F">
        <w:rPr>
          <w:lang w:val="en-GB"/>
          <w:rPrChange w:id="5968" w:author="Dioguardi, Fabio" w:date="2018-10-23T11:24:00Z">
            <w:rPr/>
          </w:rPrChange>
        </w:rPr>
        <w:t>a</w:t>
      </w:r>
      <w:r w:rsidR="002A47EF" w:rsidRPr="000E1A5F">
        <w:rPr>
          <w:lang w:val="en-GB"/>
          <w:rPrChange w:id="5969" w:author="Dioguardi, Fabio" w:date="2018-10-23T11:24:00Z">
            <w:rPr/>
          </w:rPrChange>
        </w:rPr>
        <w:t xml:space="preserve"> plume height log file </w:t>
      </w:r>
      <w:r w:rsidR="003126A7" w:rsidRPr="000E1A5F">
        <w:rPr>
          <w:lang w:val="en-GB"/>
          <w:rPrChange w:id="5970" w:author="Dioguardi, Fabio" w:date="2018-10-23T11:24:00Z">
            <w:rPr/>
          </w:rPrChange>
        </w:rPr>
        <w:t xml:space="preserve">(named </w:t>
      </w:r>
      <w:r w:rsidR="002A47EF" w:rsidRPr="000E1A5F">
        <w:rPr>
          <w:i/>
          <w:lang w:val="en-GB"/>
          <w:rPrChange w:id="5971" w:author="Dioguardi, Fabio" w:date="2018-10-23T11:24:00Z">
            <w:rPr>
              <w:i/>
            </w:rPr>
          </w:rPrChange>
        </w:rPr>
        <w:t>&lt;</w:t>
      </w:r>
      <w:proofErr w:type="spellStart"/>
      <w:r w:rsidR="002A47EF" w:rsidRPr="000E1A5F">
        <w:rPr>
          <w:i/>
          <w:lang w:val="en-GB"/>
          <w:rPrChange w:id="5972" w:author="Dioguardi, Fabio" w:date="2018-10-23T11:24:00Z">
            <w:rPr>
              <w:i/>
            </w:rPr>
          </w:rPrChange>
        </w:rPr>
        <w:t>outputname</w:t>
      </w:r>
      <w:proofErr w:type="spellEnd"/>
      <w:r w:rsidR="002A47EF" w:rsidRPr="000E1A5F">
        <w:rPr>
          <w:i/>
          <w:lang w:val="en-GB"/>
          <w:rPrChange w:id="5973" w:author="Dioguardi, Fabio" w:date="2018-10-23T11:24:00Z">
            <w:rPr>
              <w:i/>
            </w:rPr>
          </w:rPrChange>
        </w:rPr>
        <w:t>&gt;_plh_log_tmp.txt</w:t>
      </w:r>
      <w:r w:rsidR="003126A7" w:rsidRPr="000E1A5F">
        <w:rPr>
          <w:lang w:val="en-GB"/>
          <w:rPrChange w:id="5974" w:author="Dioguardi, Fabio" w:date="2018-10-23T11:24:00Z">
            <w:rPr/>
          </w:rPrChange>
        </w:rPr>
        <w:t>). In addition, the data set is stor</w:t>
      </w:r>
      <w:r w:rsidR="00BC254B" w:rsidRPr="000E1A5F">
        <w:rPr>
          <w:lang w:val="en-GB"/>
          <w:rPrChange w:id="5975" w:author="Dioguardi, Fabio" w:date="2018-10-23T11:24:00Z">
            <w:rPr/>
          </w:rPrChange>
        </w:rPr>
        <w:t>ed in data repositories (in FOXI denoted “stacks”</w:t>
      </w:r>
      <w:r w:rsidR="003126A7" w:rsidRPr="000E1A5F">
        <w:rPr>
          <w:lang w:val="en-GB"/>
          <w:rPrChange w:id="5976" w:author="Dioguardi, Fabio" w:date="2018-10-23T11:24:00Z">
            <w:rPr/>
          </w:rPrChange>
        </w:rPr>
        <w:t xml:space="preserve">), depending on its </w:t>
      </w:r>
      <w:r w:rsidR="008B4C4B" w:rsidRPr="000E1A5F">
        <w:rPr>
          <w:lang w:val="en-GB"/>
          <w:rPrChange w:id="5977" w:author="Dioguardi, Fabio" w:date="2018-10-23T11:24:00Z">
            <w:rPr/>
          </w:rPrChange>
        </w:rPr>
        <w:t>age</w:t>
      </w:r>
      <w:r w:rsidR="003126A7" w:rsidRPr="000E1A5F">
        <w:rPr>
          <w:lang w:val="en-GB"/>
          <w:rPrChange w:id="5978" w:author="Dioguardi, Fabio" w:date="2018-10-23T11:24:00Z">
            <w:rPr/>
          </w:rPrChange>
        </w:rPr>
        <w:t xml:space="preserve">. </w:t>
      </w:r>
      <w:r w:rsidR="00985518" w:rsidRPr="000E1A5F">
        <w:rPr>
          <w:lang w:val="en-GB"/>
          <w:rPrChange w:id="5979" w:author="Dioguardi, Fabio" w:date="2018-10-23T11:24:00Z">
            <w:rPr/>
          </w:rPrChange>
        </w:rPr>
        <w:t>F</w:t>
      </w:r>
      <w:r w:rsidR="003126A7" w:rsidRPr="000E1A5F">
        <w:rPr>
          <w:lang w:val="en-GB"/>
          <w:rPrChange w:id="5980" w:author="Dioguardi, Fabio" w:date="2018-10-23T11:24:00Z">
            <w:rPr/>
          </w:rPrChange>
        </w:rPr>
        <w:t xml:space="preserve">our </w:t>
      </w:r>
      <w:r w:rsidR="00985518" w:rsidRPr="000E1A5F">
        <w:rPr>
          <w:lang w:val="en-GB"/>
          <w:rPrChange w:id="5981" w:author="Dioguardi, Fabio" w:date="2018-10-23T11:24:00Z">
            <w:rPr/>
          </w:rPrChange>
        </w:rPr>
        <w:t xml:space="preserve">potential </w:t>
      </w:r>
      <w:r w:rsidR="003126A7" w:rsidRPr="000E1A5F">
        <w:rPr>
          <w:lang w:val="en-GB"/>
          <w:rPrChange w:id="5982" w:author="Dioguardi, Fabio" w:date="2018-10-23T11:24:00Z">
            <w:rPr/>
          </w:rPrChange>
        </w:rPr>
        <w:t>stacks are available:</w:t>
      </w:r>
    </w:p>
    <w:p w14:paraId="2CB552CA" w14:textId="59A4B616" w:rsidR="003126A7" w:rsidRPr="000E1A5F" w:rsidRDefault="00985518" w:rsidP="001507E8">
      <w:pPr>
        <w:pStyle w:val="ListParagraph"/>
        <w:numPr>
          <w:ilvl w:val="0"/>
          <w:numId w:val="6"/>
        </w:numPr>
        <w:rPr>
          <w:lang w:val="en-GB"/>
          <w:rPrChange w:id="5983" w:author="Dioguardi, Fabio" w:date="2018-10-23T11:24:00Z">
            <w:rPr/>
          </w:rPrChange>
        </w:rPr>
      </w:pPr>
      <w:r w:rsidRPr="000E1A5F">
        <w:rPr>
          <w:lang w:val="en-GB"/>
          <w:rPrChange w:id="5984" w:author="Dioguardi, Fabio" w:date="2018-10-23T11:24:00Z">
            <w:rPr/>
          </w:rPrChange>
        </w:rPr>
        <w:t>15 minutes stack: contains only plume height data not older than 15 minutes</w:t>
      </w:r>
    </w:p>
    <w:p w14:paraId="3BAF92EF" w14:textId="25F2689D" w:rsidR="00985518" w:rsidRPr="000E1A5F" w:rsidRDefault="00985518" w:rsidP="001507E8">
      <w:pPr>
        <w:pStyle w:val="ListParagraph"/>
        <w:numPr>
          <w:ilvl w:val="0"/>
          <w:numId w:val="6"/>
        </w:numPr>
        <w:rPr>
          <w:lang w:val="en-GB"/>
          <w:rPrChange w:id="5985" w:author="Dioguardi, Fabio" w:date="2018-10-23T11:24:00Z">
            <w:rPr/>
          </w:rPrChange>
        </w:rPr>
      </w:pPr>
      <w:r w:rsidRPr="000E1A5F">
        <w:rPr>
          <w:lang w:val="en-GB"/>
          <w:rPrChange w:id="5986" w:author="Dioguardi, Fabio" w:date="2018-10-23T11:24:00Z">
            <w:rPr/>
          </w:rPrChange>
        </w:rPr>
        <w:t>30 minutes stack: contains only plume height data not older than 30 minutes</w:t>
      </w:r>
    </w:p>
    <w:p w14:paraId="1EEA4CFA" w14:textId="1C9F51DD" w:rsidR="00985518" w:rsidRPr="000E1A5F" w:rsidRDefault="00985518" w:rsidP="001507E8">
      <w:pPr>
        <w:pStyle w:val="ListParagraph"/>
        <w:numPr>
          <w:ilvl w:val="0"/>
          <w:numId w:val="6"/>
        </w:numPr>
        <w:rPr>
          <w:lang w:val="en-GB"/>
          <w:rPrChange w:id="5987" w:author="Dioguardi, Fabio" w:date="2018-10-23T11:24:00Z">
            <w:rPr/>
          </w:rPrChange>
        </w:rPr>
      </w:pPr>
      <w:r w:rsidRPr="000E1A5F">
        <w:rPr>
          <w:lang w:val="en-GB"/>
          <w:rPrChange w:id="5988" w:author="Dioguardi, Fabio" w:date="2018-10-23T11:24:00Z">
            <w:rPr/>
          </w:rPrChange>
        </w:rPr>
        <w:t>60 minutes stack: contains only plume height data not older than 60 minutes</w:t>
      </w:r>
    </w:p>
    <w:p w14:paraId="56CA5A9E" w14:textId="25D40A09" w:rsidR="00233345" w:rsidRPr="000E1A5F" w:rsidRDefault="00985518" w:rsidP="001507E8">
      <w:pPr>
        <w:pStyle w:val="ListParagraph"/>
        <w:numPr>
          <w:ilvl w:val="0"/>
          <w:numId w:val="6"/>
        </w:numPr>
        <w:rPr>
          <w:lang w:val="en-GB"/>
          <w:rPrChange w:id="5989" w:author="Dioguardi, Fabio" w:date="2018-10-23T11:24:00Z">
            <w:rPr/>
          </w:rPrChange>
        </w:rPr>
      </w:pPr>
      <w:r w:rsidRPr="000E1A5F">
        <w:rPr>
          <w:lang w:val="en-GB"/>
          <w:rPrChange w:id="5990" w:author="Dioguardi, Fabio" w:date="2018-10-23T11:24:00Z">
            <w:rPr/>
          </w:rPrChange>
        </w:rPr>
        <w:t>180 minutes stack: contains only plume height data not older than 3 hours</w:t>
      </w:r>
    </w:p>
    <w:p w14:paraId="086B5DD9" w14:textId="262FCE0B" w:rsidR="00AF6EF0" w:rsidRPr="000E1A5F" w:rsidRDefault="00985518" w:rsidP="00B14496">
      <w:pPr>
        <w:rPr>
          <w:lang w:val="en-GB"/>
          <w:rPrChange w:id="5991" w:author="Dioguardi, Fabio" w:date="2018-10-23T11:24:00Z">
            <w:rPr/>
          </w:rPrChange>
        </w:rPr>
      </w:pPr>
      <w:r w:rsidRPr="000E1A5F">
        <w:rPr>
          <w:lang w:val="en-GB"/>
          <w:rPrChange w:id="5992" w:author="Dioguardi, Fabio" w:date="2018-10-23T11:24:00Z">
            <w:rPr/>
          </w:rPrChange>
        </w:rPr>
        <w:t>For example</w:t>
      </w:r>
      <w:r w:rsidR="008B4C4B" w:rsidRPr="000E1A5F">
        <w:rPr>
          <w:lang w:val="en-GB"/>
          <w:rPrChange w:id="5993" w:author="Dioguardi, Fabio" w:date="2018-10-23T11:24:00Z">
            <w:rPr/>
          </w:rPrChange>
        </w:rPr>
        <w:t>,</w:t>
      </w:r>
      <w:r w:rsidRPr="000E1A5F">
        <w:rPr>
          <w:lang w:val="en-GB"/>
          <w:rPrChange w:id="5994" w:author="Dioguardi, Fabio" w:date="2018-10-23T11:24:00Z">
            <w:rPr/>
          </w:rPrChange>
        </w:rPr>
        <w:t xml:space="preserve"> plume height data which was observed 20 minutes ago would be found in three stacks</w:t>
      </w:r>
      <w:r w:rsidR="008B4C4B" w:rsidRPr="000E1A5F">
        <w:rPr>
          <w:lang w:val="en-GB"/>
          <w:rPrChange w:id="5995" w:author="Dioguardi, Fabio" w:date="2018-10-23T11:24:00Z">
            <w:rPr/>
          </w:rPrChange>
        </w:rPr>
        <w:t xml:space="preserve">; </w:t>
      </w:r>
      <w:r w:rsidRPr="000E1A5F">
        <w:rPr>
          <w:lang w:val="en-GB"/>
          <w:rPrChange w:id="5996" w:author="Dioguardi, Fabio" w:date="2018-10-23T11:24:00Z">
            <w:rPr/>
          </w:rPrChange>
        </w:rPr>
        <w:t>those for 30, 60 and 180 minutes</w:t>
      </w:r>
      <w:r w:rsidR="008B4C4B" w:rsidRPr="000E1A5F">
        <w:rPr>
          <w:lang w:val="en-GB"/>
          <w:rPrChange w:id="5997" w:author="Dioguardi, Fabio" w:date="2018-10-23T11:24:00Z">
            <w:rPr/>
          </w:rPrChange>
        </w:rPr>
        <w:t xml:space="preserve"> data</w:t>
      </w:r>
      <w:r w:rsidR="00BC254B" w:rsidRPr="000E1A5F">
        <w:rPr>
          <w:lang w:val="en-GB"/>
          <w:rPrChange w:id="5998" w:author="Dioguardi, Fabio" w:date="2018-10-23T11:24:00Z">
            <w:rPr/>
          </w:rPrChange>
        </w:rPr>
        <w:t>.</w:t>
      </w:r>
    </w:p>
    <w:p w14:paraId="393FB28B" w14:textId="05520C13" w:rsidR="00BC254B" w:rsidRPr="000E1A5F" w:rsidRDefault="00BC254B" w:rsidP="00B14496">
      <w:pPr>
        <w:rPr>
          <w:lang w:val="en-GB"/>
          <w:rPrChange w:id="5999" w:author="Dioguardi, Fabio" w:date="2018-10-23T11:24:00Z">
            <w:rPr/>
          </w:rPrChange>
        </w:rPr>
      </w:pPr>
      <w:r w:rsidRPr="000E1A5F">
        <w:rPr>
          <w:lang w:val="en-GB"/>
          <w:rPrChange w:id="6000" w:author="Dioguardi, Fabio" w:date="2018-10-23T11:24:00Z">
            <w:rPr/>
          </w:rPrChange>
        </w:rPr>
        <w:t>A data set stored in a stack consist</w:t>
      </w:r>
      <w:r w:rsidR="008B4C4B" w:rsidRPr="000E1A5F">
        <w:rPr>
          <w:lang w:val="en-GB"/>
          <w:rPrChange w:id="6001" w:author="Dioguardi, Fabio" w:date="2018-10-23T11:24:00Z">
            <w:rPr/>
          </w:rPrChange>
        </w:rPr>
        <w:t>s</w:t>
      </w:r>
      <w:r w:rsidRPr="000E1A5F">
        <w:rPr>
          <w:lang w:val="en-GB"/>
          <w:rPrChange w:id="6002" w:author="Dioguardi, Fabio" w:date="2018-10-23T11:24:00Z">
            <w:rPr/>
          </w:rPrChange>
        </w:rPr>
        <w:t xml:space="preserve"> of the following information:</w:t>
      </w:r>
      <w:r w:rsidR="0005038D" w:rsidRPr="000E1A5F">
        <w:rPr>
          <w:lang w:val="en-GB"/>
          <w:rPrChange w:id="6003" w:author="Dioguardi, Fabio" w:date="2018-10-23T11:24:00Z">
            <w:rPr/>
          </w:rPrChange>
        </w:rPr>
        <w:t xml:space="preserve"> </w:t>
      </w:r>
      <w:r w:rsidRPr="000E1A5F">
        <w:rPr>
          <w:lang w:val="en-GB"/>
          <w:rPrChange w:id="6004" w:author="Dioguardi, Fabio" w:date="2018-10-23T11:24:00Z">
            <w:rPr/>
          </w:rPrChange>
        </w:rPr>
        <w:t>age (in minutes), minimum</w:t>
      </w:r>
      <w:r w:rsidR="0005038D" w:rsidRPr="000E1A5F">
        <w:rPr>
          <w:lang w:val="en-GB"/>
          <w:rPrChange w:id="6005" w:author="Dioguardi, Fabio" w:date="2018-10-23T11:24:00Z">
            <w:rPr/>
          </w:rPrChange>
        </w:rPr>
        <w:t xml:space="preserve"> plume height, average plume height, maximum plume height, quality factor, source, </w:t>
      </w:r>
      <w:proofErr w:type="gramStart"/>
      <w:r w:rsidR="0005038D" w:rsidRPr="000E1A5F">
        <w:rPr>
          <w:lang w:val="en-GB"/>
          <w:rPrChange w:id="6006" w:author="Dioguardi, Fabio" w:date="2018-10-23T11:24:00Z">
            <w:rPr/>
          </w:rPrChange>
        </w:rPr>
        <w:t>flag</w:t>
      </w:r>
      <w:proofErr w:type="gramEnd"/>
      <w:r w:rsidR="0005038D" w:rsidRPr="000E1A5F">
        <w:rPr>
          <w:lang w:val="en-GB"/>
          <w:rPrChange w:id="6007" w:author="Dioguardi, Fabio" w:date="2018-10-23T11:24:00Z">
            <w:rPr/>
          </w:rPrChange>
        </w:rPr>
        <w:t xml:space="preserve"> (here identical to </w:t>
      </w:r>
      <w:r w:rsidR="00B86E0A" w:rsidRPr="000E1A5F">
        <w:rPr>
          <w:lang w:val="en-GB"/>
          <w:rPrChange w:id="6008" w:author="Dioguardi, Fabio" w:date="2018-10-23T11:24:00Z">
            <w:rPr/>
          </w:rPrChange>
        </w:rPr>
        <w:t>&lt;include&gt;).</w:t>
      </w:r>
    </w:p>
    <w:p w14:paraId="278ECF74" w14:textId="37A86897" w:rsidR="00FD480C" w:rsidRPr="000E1A5F" w:rsidRDefault="00BC254B">
      <w:pPr>
        <w:rPr>
          <w:lang w:val="en-GB"/>
          <w:rPrChange w:id="6009" w:author="Dioguardi, Fabio" w:date="2018-10-23T11:24:00Z">
            <w:rPr/>
          </w:rPrChange>
        </w:rPr>
      </w:pPr>
      <w:r w:rsidRPr="000E1A5F">
        <w:rPr>
          <w:lang w:val="en-GB"/>
          <w:rPrChange w:id="6010" w:author="Dioguardi, Fabio" w:date="2018-10-23T11:24:00Z">
            <w:rPr/>
          </w:rPrChange>
        </w:rPr>
        <w:t>After adding the data to the stacks</w:t>
      </w:r>
      <w:r w:rsidR="00985518" w:rsidRPr="000E1A5F">
        <w:rPr>
          <w:lang w:val="en-GB"/>
          <w:rPrChange w:id="6011" w:author="Dioguardi, Fabio" w:date="2018-10-23T11:24:00Z">
            <w:rPr/>
          </w:rPrChange>
        </w:rPr>
        <w:t xml:space="preserve">, a new CRSS procedure is started for the next data set retrieved from the source file </w:t>
      </w:r>
      <w:r w:rsidR="00985518" w:rsidRPr="000E1A5F">
        <w:rPr>
          <w:i/>
          <w:lang w:val="en-GB"/>
          <w:rPrChange w:id="6012" w:author="Dioguardi, Fabio" w:date="2018-10-23T11:24:00Z">
            <w:rPr>
              <w:i/>
            </w:rPr>
          </w:rPrChange>
        </w:rPr>
        <w:t>fix_OBSin.txt</w:t>
      </w:r>
      <w:r w:rsidR="00985518" w:rsidRPr="000E1A5F">
        <w:rPr>
          <w:lang w:val="en-GB"/>
          <w:rPrChange w:id="6013" w:author="Dioguardi, Fabio" w:date="2018-10-23T11:24:00Z">
            <w:rPr/>
          </w:rPrChange>
        </w:rPr>
        <w:t>.</w:t>
      </w:r>
      <w:r w:rsidR="00863665" w:rsidRPr="000E1A5F">
        <w:rPr>
          <w:lang w:val="en-GB"/>
          <w:rPrChange w:id="6014" w:author="Dioguardi, Fabio" w:date="2018-10-23T11:24:00Z">
            <w:rPr/>
          </w:rPrChange>
        </w:rPr>
        <w:t xml:space="preserve"> </w:t>
      </w:r>
      <w:r w:rsidR="00985518" w:rsidRPr="000E1A5F">
        <w:rPr>
          <w:lang w:val="en-GB"/>
          <w:rPrChange w:id="6015" w:author="Dioguardi, Fabio" w:date="2018-10-23T11:24:00Z">
            <w:rPr/>
          </w:rPrChange>
        </w:rPr>
        <w:t>When the last data set of this file is processed,</w:t>
      </w:r>
      <w:r w:rsidR="00863665" w:rsidRPr="000E1A5F">
        <w:rPr>
          <w:lang w:val="en-GB"/>
          <w:rPrChange w:id="6016" w:author="Dioguardi, Fabio" w:date="2018-10-23T11:24:00Z">
            <w:rPr/>
          </w:rPrChange>
        </w:rPr>
        <w:t xml:space="preserve"> the program starts to process data from automatic stream sources.</w:t>
      </w:r>
    </w:p>
    <w:p w14:paraId="7B9F6927" w14:textId="4BF4ACCA" w:rsidR="00863665" w:rsidRPr="000E1A5F" w:rsidRDefault="00863665" w:rsidP="00863665">
      <w:pPr>
        <w:pStyle w:val="Heading3"/>
        <w:rPr>
          <w:lang w:val="en-GB"/>
          <w:rPrChange w:id="6017" w:author="Dioguardi, Fabio" w:date="2018-10-23T11:24:00Z">
            <w:rPr/>
          </w:rPrChange>
        </w:rPr>
      </w:pPr>
      <w:bookmarkStart w:id="6018" w:name="_Toc528058514"/>
      <w:r w:rsidRPr="000E1A5F">
        <w:rPr>
          <w:lang w:val="en-GB"/>
          <w:rPrChange w:id="6019" w:author="Dioguardi, Fabio" w:date="2018-10-23T11:24:00Z">
            <w:rPr/>
          </w:rPrChange>
        </w:rPr>
        <w:lastRenderedPageBreak/>
        <w:t>Plume Height Data from Automatic Stream Sources</w:t>
      </w:r>
      <w:bookmarkEnd w:id="6018"/>
    </w:p>
    <w:p w14:paraId="636E802A" w14:textId="77777777" w:rsidR="0005038D" w:rsidRPr="000E1A5F" w:rsidRDefault="0005038D" w:rsidP="0005038D">
      <w:pPr>
        <w:rPr>
          <w:lang w:val="en-GB"/>
          <w:rPrChange w:id="6020" w:author="Dioguardi, Fabio" w:date="2018-10-23T11:24:00Z">
            <w:rPr/>
          </w:rPrChange>
        </w:rPr>
      </w:pPr>
    </w:p>
    <w:p w14:paraId="763FD9C5" w14:textId="48AD8DE0" w:rsidR="0005038D" w:rsidRPr="000E1A5F" w:rsidRDefault="0005038D" w:rsidP="0005038D">
      <w:pPr>
        <w:rPr>
          <w:lang w:val="en-GB"/>
          <w:rPrChange w:id="6021" w:author="Dioguardi, Fabio" w:date="2018-10-23T11:24:00Z">
            <w:rPr/>
          </w:rPrChange>
        </w:rPr>
      </w:pPr>
      <w:r w:rsidRPr="000E1A5F">
        <w:rPr>
          <w:lang w:val="en-GB"/>
          <w:rPrChange w:id="6022" w:author="Dioguardi, Fabio" w:date="2018-10-23T11:24:00Z">
            <w:rPr/>
          </w:rPrChange>
        </w:rPr>
        <w:t>Significant parts of the CRSS subroutines for auto-strea</w:t>
      </w:r>
      <w:r w:rsidR="00566F04" w:rsidRPr="000E1A5F">
        <w:rPr>
          <w:lang w:val="en-GB"/>
          <w:rPrChange w:id="6023" w:author="Dioguardi, Fabio" w:date="2018-10-23T11:24:00Z">
            <w:rPr/>
          </w:rPrChange>
        </w:rPr>
        <w:t xml:space="preserve">m plume height data (see </w:t>
      </w:r>
      <w:r w:rsidR="00F67937" w:rsidRPr="000E1A5F">
        <w:rPr>
          <w:lang w:val="en-GB"/>
          <w:rPrChange w:id="6024" w:author="Dioguardi, Fabio" w:date="2018-10-23T11:24:00Z">
            <w:rPr/>
          </w:rPrChange>
        </w:rPr>
        <w:fldChar w:fldCharType="begin"/>
      </w:r>
      <w:r w:rsidR="00F67937" w:rsidRPr="000E1A5F">
        <w:rPr>
          <w:lang w:val="en-GB"/>
          <w:rPrChange w:id="6025" w:author="Dioguardi, Fabio" w:date="2018-10-23T11:24:00Z">
            <w:rPr/>
          </w:rPrChange>
        </w:rPr>
        <w:instrText xml:space="preserve"> REF _Ref482445647 \h </w:instrText>
      </w:r>
      <w:r w:rsidR="00F67937" w:rsidRPr="000E1A5F">
        <w:rPr>
          <w:lang w:val="en-GB"/>
          <w:rPrChange w:id="6026" w:author="Dioguardi, Fabio" w:date="2018-10-23T11:24:00Z">
            <w:rPr/>
          </w:rPrChange>
        </w:rPr>
      </w:r>
      <w:r w:rsidR="00F67937" w:rsidRPr="000E1A5F">
        <w:rPr>
          <w:lang w:val="en-GB"/>
          <w:rPrChange w:id="6027" w:author="Dioguardi, Fabio" w:date="2018-10-23T11:24:00Z">
            <w:rPr/>
          </w:rPrChange>
        </w:rPr>
        <w:fldChar w:fldCharType="separate"/>
      </w:r>
      <w:r w:rsidR="00DE7C99" w:rsidRPr="000E1A5F">
        <w:rPr>
          <w:lang w:val="en-GB"/>
          <w:rPrChange w:id="6028" w:author="Dioguardi, Fabio" w:date="2018-10-23T11:24:00Z">
            <w:rPr/>
          </w:rPrChange>
        </w:rPr>
        <w:t xml:space="preserve">Figure </w:t>
      </w:r>
      <w:r w:rsidR="00DE7C99" w:rsidRPr="000E1A5F">
        <w:rPr>
          <w:noProof/>
          <w:lang w:val="en-GB"/>
          <w:rPrChange w:id="6029" w:author="Dioguardi, Fabio" w:date="2018-10-23T11:24:00Z">
            <w:rPr>
              <w:noProof/>
            </w:rPr>
          </w:rPrChange>
        </w:rPr>
        <w:t>38</w:t>
      </w:r>
      <w:r w:rsidR="00F67937" w:rsidRPr="000E1A5F">
        <w:rPr>
          <w:lang w:val="en-GB"/>
          <w:rPrChange w:id="6030" w:author="Dioguardi, Fabio" w:date="2018-10-23T11:24:00Z">
            <w:rPr/>
          </w:rPrChange>
        </w:rPr>
        <w:fldChar w:fldCharType="end"/>
      </w:r>
      <w:r w:rsidRPr="000E1A5F">
        <w:rPr>
          <w:lang w:val="en-GB"/>
          <w:rPrChange w:id="6031" w:author="Dioguardi, Fabio" w:date="2018-10-23T11:24:00Z">
            <w:rPr/>
          </w:rPrChange>
        </w:rPr>
        <w:t xml:space="preserve">) are identical to those for the manually added plume height data (see </w:t>
      </w:r>
      <w:r w:rsidR="00F67937" w:rsidRPr="000E1A5F">
        <w:rPr>
          <w:lang w:val="en-GB"/>
          <w:rPrChange w:id="6032" w:author="Dioguardi, Fabio" w:date="2018-10-23T11:24:00Z">
            <w:rPr/>
          </w:rPrChange>
        </w:rPr>
        <w:fldChar w:fldCharType="begin"/>
      </w:r>
      <w:r w:rsidR="00F67937" w:rsidRPr="000E1A5F">
        <w:rPr>
          <w:lang w:val="en-GB"/>
          <w:rPrChange w:id="6033" w:author="Dioguardi, Fabio" w:date="2018-10-23T11:24:00Z">
            <w:rPr/>
          </w:rPrChange>
        </w:rPr>
        <w:instrText xml:space="preserve"> REF _Ref482444796 \h </w:instrText>
      </w:r>
      <w:r w:rsidR="00F67937" w:rsidRPr="000E1A5F">
        <w:rPr>
          <w:lang w:val="en-GB"/>
          <w:rPrChange w:id="6034" w:author="Dioguardi, Fabio" w:date="2018-10-23T11:24:00Z">
            <w:rPr/>
          </w:rPrChange>
        </w:rPr>
      </w:r>
      <w:r w:rsidR="00F67937" w:rsidRPr="000E1A5F">
        <w:rPr>
          <w:lang w:val="en-GB"/>
          <w:rPrChange w:id="6035" w:author="Dioguardi, Fabio" w:date="2018-10-23T11:24:00Z">
            <w:rPr/>
          </w:rPrChange>
        </w:rPr>
        <w:fldChar w:fldCharType="separate"/>
      </w:r>
      <w:r w:rsidR="00DE7C99" w:rsidRPr="000E1A5F">
        <w:rPr>
          <w:lang w:val="en-GB"/>
          <w:rPrChange w:id="6036" w:author="Dioguardi, Fabio" w:date="2018-10-23T11:24:00Z">
            <w:rPr/>
          </w:rPrChange>
        </w:rPr>
        <w:t xml:space="preserve">Figure </w:t>
      </w:r>
      <w:r w:rsidR="00DE7C99" w:rsidRPr="000E1A5F">
        <w:rPr>
          <w:noProof/>
          <w:lang w:val="en-GB"/>
          <w:rPrChange w:id="6037" w:author="Dioguardi, Fabio" w:date="2018-10-23T11:24:00Z">
            <w:rPr>
              <w:noProof/>
            </w:rPr>
          </w:rPrChange>
        </w:rPr>
        <w:t>37</w:t>
      </w:r>
      <w:r w:rsidR="00F67937" w:rsidRPr="000E1A5F">
        <w:rPr>
          <w:lang w:val="en-GB"/>
          <w:rPrChange w:id="6038" w:author="Dioguardi, Fabio" w:date="2018-10-23T11:24:00Z">
            <w:rPr/>
          </w:rPrChange>
        </w:rPr>
        <w:fldChar w:fldCharType="end"/>
      </w:r>
      <w:r w:rsidRPr="000E1A5F">
        <w:rPr>
          <w:lang w:val="en-GB"/>
          <w:rPrChange w:id="6039" w:author="Dioguardi, Fabio" w:date="2018-10-23T11:24:00Z">
            <w:rPr/>
          </w:rPrChange>
        </w:rPr>
        <w:t>).</w:t>
      </w:r>
    </w:p>
    <w:p w14:paraId="3D03B37B" w14:textId="77777777" w:rsidR="00B235AB" w:rsidRPr="000E1A5F" w:rsidRDefault="00B235AB" w:rsidP="00B14496">
      <w:pPr>
        <w:rPr>
          <w:lang w:val="en-GB"/>
          <w:rPrChange w:id="6040" w:author="Dioguardi, Fabio" w:date="2018-10-23T11:24:00Z">
            <w:rPr/>
          </w:rPrChange>
        </w:rPr>
      </w:pPr>
    </w:p>
    <w:p w14:paraId="3EA89464" w14:textId="77777777" w:rsidR="00F441DB" w:rsidRPr="000E1A5F" w:rsidRDefault="00863665" w:rsidP="00F441DB">
      <w:pPr>
        <w:keepNext/>
        <w:rPr>
          <w:lang w:val="en-GB"/>
          <w:rPrChange w:id="6041" w:author="Dioguardi, Fabio" w:date="2018-10-23T11:24:00Z">
            <w:rPr/>
          </w:rPrChange>
        </w:rPr>
      </w:pPr>
      <w:r w:rsidRPr="000E1A5F">
        <w:rPr>
          <w:noProof/>
          <w:lang w:val="en-GB" w:eastAsia="en-GB"/>
        </w:rPr>
        <w:drawing>
          <wp:inline distT="0" distB="0" distL="0" distR="0" wp14:anchorId="6F0A307D" wp14:editId="7B86B9DB">
            <wp:extent cx="5733415" cy="4401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t2.tiff"/>
                    <pic:cNvPicPr/>
                  </pic:nvPicPr>
                  <pic:blipFill>
                    <a:blip r:embed="rId46">
                      <a:extLst>
                        <a:ext uri="{28A0092B-C50C-407E-A947-70E740481C1C}">
                          <a14:useLocalDpi xmlns:a14="http://schemas.microsoft.com/office/drawing/2010/main" val="0"/>
                        </a:ext>
                      </a:extLst>
                    </a:blip>
                    <a:stretch>
                      <a:fillRect/>
                    </a:stretch>
                  </pic:blipFill>
                  <pic:spPr>
                    <a:xfrm>
                      <a:off x="0" y="0"/>
                      <a:ext cx="5733415" cy="4401573"/>
                    </a:xfrm>
                    <a:prstGeom prst="rect">
                      <a:avLst/>
                    </a:prstGeom>
                  </pic:spPr>
                </pic:pic>
              </a:graphicData>
            </a:graphic>
          </wp:inline>
        </w:drawing>
      </w:r>
    </w:p>
    <w:p w14:paraId="4985A609" w14:textId="73A8149C" w:rsidR="00863665" w:rsidRPr="000E1A5F" w:rsidRDefault="00F441DB" w:rsidP="00F441DB">
      <w:pPr>
        <w:pStyle w:val="Caption"/>
        <w:jc w:val="center"/>
        <w:rPr>
          <w:lang w:val="en-GB"/>
          <w:rPrChange w:id="6042" w:author="Dioguardi, Fabio" w:date="2018-10-23T11:24:00Z">
            <w:rPr/>
          </w:rPrChange>
        </w:rPr>
      </w:pPr>
      <w:bookmarkStart w:id="6043" w:name="_Ref482445647"/>
      <w:r w:rsidRPr="000E1A5F">
        <w:rPr>
          <w:lang w:val="en-GB"/>
          <w:rPrChange w:id="6044" w:author="Dioguardi, Fabio" w:date="2018-10-23T11:24:00Z">
            <w:rPr/>
          </w:rPrChange>
        </w:rPr>
        <w:t xml:space="preserve">Figure </w:t>
      </w:r>
      <w:r w:rsidRPr="000E1A5F">
        <w:rPr>
          <w:lang w:val="en-GB"/>
          <w:rPrChange w:id="6045" w:author="Dioguardi, Fabio" w:date="2018-10-23T11:24:00Z">
            <w:rPr/>
          </w:rPrChange>
        </w:rPr>
        <w:fldChar w:fldCharType="begin"/>
      </w:r>
      <w:r w:rsidRPr="000E1A5F">
        <w:rPr>
          <w:lang w:val="en-GB"/>
          <w:rPrChange w:id="6046" w:author="Dioguardi, Fabio" w:date="2018-10-23T11:24:00Z">
            <w:rPr/>
          </w:rPrChange>
        </w:rPr>
        <w:instrText xml:space="preserve"> SEQ Figure \* ARABIC </w:instrText>
      </w:r>
      <w:r w:rsidRPr="000E1A5F">
        <w:rPr>
          <w:lang w:val="en-GB"/>
          <w:rPrChange w:id="6047" w:author="Dioguardi, Fabio" w:date="2018-10-23T11:24:00Z">
            <w:rPr/>
          </w:rPrChange>
        </w:rPr>
        <w:fldChar w:fldCharType="separate"/>
      </w:r>
      <w:r w:rsidR="00DE7C99" w:rsidRPr="000E1A5F">
        <w:rPr>
          <w:noProof/>
          <w:lang w:val="en-GB"/>
          <w:rPrChange w:id="6048" w:author="Dioguardi, Fabio" w:date="2018-10-23T11:24:00Z">
            <w:rPr>
              <w:noProof/>
            </w:rPr>
          </w:rPrChange>
        </w:rPr>
        <w:t>38</w:t>
      </w:r>
      <w:r w:rsidRPr="000E1A5F">
        <w:rPr>
          <w:lang w:val="en-GB"/>
          <w:rPrChange w:id="6049" w:author="Dioguardi, Fabio" w:date="2018-10-23T11:24:00Z">
            <w:rPr/>
          </w:rPrChange>
        </w:rPr>
        <w:fldChar w:fldCharType="end"/>
      </w:r>
      <w:bookmarkEnd w:id="6043"/>
      <w:r w:rsidRPr="000E1A5F">
        <w:rPr>
          <w:lang w:val="en-GB"/>
          <w:rPrChange w:id="6050" w:author="Dioguardi, Fabio" w:date="2018-10-23T11:24:00Z">
            <w:rPr/>
          </w:rPrChange>
        </w:rPr>
        <w:t>: CRSS processing steps for automatic stream plume height data.</w:t>
      </w:r>
    </w:p>
    <w:p w14:paraId="5C5D386B" w14:textId="77777777" w:rsidR="00863665" w:rsidRPr="000E1A5F" w:rsidRDefault="00863665" w:rsidP="00B14496">
      <w:pPr>
        <w:rPr>
          <w:lang w:val="en-GB"/>
          <w:rPrChange w:id="6051" w:author="Dioguardi, Fabio" w:date="2018-10-23T11:24:00Z">
            <w:rPr/>
          </w:rPrChange>
        </w:rPr>
      </w:pPr>
    </w:p>
    <w:p w14:paraId="5322C7B7" w14:textId="0022F118" w:rsidR="006F7F98" w:rsidRPr="000E1A5F" w:rsidRDefault="00523402" w:rsidP="00523402">
      <w:pPr>
        <w:rPr>
          <w:lang w:val="en-GB"/>
          <w:rPrChange w:id="6052" w:author="Dioguardi, Fabio" w:date="2018-10-23T11:24:00Z">
            <w:rPr/>
          </w:rPrChange>
        </w:rPr>
      </w:pPr>
      <w:r w:rsidRPr="000E1A5F">
        <w:rPr>
          <w:lang w:val="en-GB"/>
          <w:rPrChange w:id="6053" w:author="Dioguardi, Fabio" w:date="2018-10-23T11:24:00Z">
            <w:rPr/>
          </w:rPrChange>
        </w:rPr>
        <w:t xml:space="preserve">The only difference occurs </w:t>
      </w:r>
      <w:r w:rsidR="0005038D" w:rsidRPr="000E1A5F">
        <w:rPr>
          <w:lang w:val="en-GB"/>
          <w:rPrChange w:id="6054" w:author="Dioguardi, Fabio" w:date="2018-10-23T11:24:00Z">
            <w:rPr/>
          </w:rPrChange>
        </w:rPr>
        <w:t>with</w:t>
      </w:r>
      <w:r w:rsidRPr="000E1A5F">
        <w:rPr>
          <w:lang w:val="en-GB"/>
          <w:rPrChange w:id="6055" w:author="Dioguardi, Fabio" w:date="2018-10-23T11:24:00Z">
            <w:rPr/>
          </w:rPrChange>
        </w:rPr>
        <w:t xml:space="preserve">in the first </w:t>
      </w:r>
      <w:r w:rsidR="00311DFB" w:rsidRPr="000E1A5F">
        <w:rPr>
          <w:lang w:val="en-GB"/>
          <w:rPrChange w:id="6056" w:author="Dioguardi, Fabio" w:date="2018-10-23T11:24:00Z">
            <w:rPr/>
          </w:rPrChange>
        </w:rPr>
        <w:t>four</w:t>
      </w:r>
      <w:r w:rsidR="0005038D" w:rsidRPr="000E1A5F">
        <w:rPr>
          <w:lang w:val="en-GB"/>
          <w:rPrChange w:id="6057" w:author="Dioguardi, Fabio" w:date="2018-10-23T11:24:00Z">
            <w:rPr/>
          </w:rPrChange>
        </w:rPr>
        <w:t xml:space="preserve"> steps</w:t>
      </w:r>
      <w:r w:rsidRPr="000E1A5F">
        <w:rPr>
          <w:lang w:val="en-GB"/>
          <w:rPrChange w:id="6058" w:author="Dioguardi, Fabio" w:date="2018-10-23T11:24:00Z">
            <w:rPr/>
          </w:rPrChange>
        </w:rPr>
        <w:t xml:space="preserve">: </w:t>
      </w:r>
      <w:r w:rsidR="00DD56C9" w:rsidRPr="000E1A5F">
        <w:rPr>
          <w:lang w:val="en-GB"/>
          <w:rPrChange w:id="6059" w:author="Dioguardi, Fabio" w:date="2018-10-23T11:24:00Z">
            <w:rPr/>
          </w:rPrChange>
        </w:rPr>
        <w:t>a</w:t>
      </w:r>
      <w:r w:rsidRPr="000E1A5F">
        <w:rPr>
          <w:lang w:val="en-GB"/>
          <w:rPrChange w:id="6060" w:author="Dioguardi, Fabio" w:date="2018-10-23T11:24:00Z">
            <w:rPr/>
          </w:rPrChange>
        </w:rPr>
        <w:t xml:space="preserve">fter a source-specific channel check, the availability of the file is verified. </w:t>
      </w:r>
      <w:r w:rsidR="006F7F98" w:rsidRPr="000E1A5F">
        <w:rPr>
          <w:lang w:val="en-GB"/>
          <w:rPrChange w:id="6061" w:author="Dioguardi, Fabio" w:date="2018-10-23T11:24:00Z">
            <w:rPr/>
          </w:rPrChange>
        </w:rPr>
        <w:t xml:space="preserve">The </w:t>
      </w:r>
      <w:r w:rsidR="008B4C4B" w:rsidRPr="000E1A5F">
        <w:rPr>
          <w:lang w:val="en-GB"/>
          <w:rPrChange w:id="6062" w:author="Dioguardi, Fabio" w:date="2018-10-23T11:24:00Z">
            <w:rPr/>
          </w:rPrChange>
        </w:rPr>
        <w:t xml:space="preserve">major </w:t>
      </w:r>
      <w:r w:rsidR="006F7F98" w:rsidRPr="000E1A5F">
        <w:rPr>
          <w:lang w:val="en-GB"/>
          <w:rPrChange w:id="6063" w:author="Dioguardi, Fabio" w:date="2018-10-23T11:24:00Z">
            <w:rPr/>
          </w:rPrChange>
        </w:rPr>
        <w:t>difference to the procedure applied to data from non-auto</w:t>
      </w:r>
      <w:r w:rsidR="00F67937" w:rsidRPr="000E1A5F">
        <w:rPr>
          <w:lang w:val="en-GB"/>
          <w:rPrChange w:id="6064" w:author="Dioguardi, Fabio" w:date="2018-10-23T11:24:00Z">
            <w:rPr/>
          </w:rPrChange>
        </w:rPr>
        <w:t>-</w:t>
      </w:r>
      <w:r w:rsidR="006F7F98" w:rsidRPr="000E1A5F">
        <w:rPr>
          <w:lang w:val="en-GB"/>
          <w:rPrChange w:id="6065" w:author="Dioguardi, Fabio" w:date="2018-10-23T11:24:00Z">
            <w:rPr/>
          </w:rPrChange>
        </w:rPr>
        <w:t>stream sources</w:t>
      </w:r>
      <w:r w:rsidR="0005038D" w:rsidRPr="000E1A5F">
        <w:rPr>
          <w:lang w:val="en-GB"/>
          <w:rPrChange w:id="6066" w:author="Dioguardi, Fabio" w:date="2018-10-23T11:24:00Z">
            <w:rPr/>
          </w:rPrChange>
        </w:rPr>
        <w:t>, however,</w:t>
      </w:r>
      <w:r w:rsidR="006F7F98" w:rsidRPr="000E1A5F">
        <w:rPr>
          <w:lang w:val="en-GB"/>
          <w:rPrChange w:id="6067" w:author="Dioguardi, Fabio" w:date="2018-10-23T11:24:00Z">
            <w:rPr/>
          </w:rPrChange>
        </w:rPr>
        <w:t xml:space="preserve"> is </w:t>
      </w:r>
      <w:r w:rsidRPr="000E1A5F">
        <w:rPr>
          <w:lang w:val="en-GB"/>
          <w:rPrChange w:id="6068" w:author="Dioguardi, Fabio" w:date="2018-10-23T11:24:00Z">
            <w:rPr/>
          </w:rPrChange>
        </w:rPr>
        <w:t>a</w:t>
      </w:r>
      <w:r w:rsidR="0005038D" w:rsidRPr="000E1A5F">
        <w:rPr>
          <w:lang w:val="en-GB"/>
          <w:rPrChange w:id="6069" w:author="Dioguardi, Fabio" w:date="2018-10-23T11:24:00Z">
            <w:rPr/>
          </w:rPrChange>
        </w:rPr>
        <w:t>n additional</w:t>
      </w:r>
      <w:r w:rsidRPr="000E1A5F">
        <w:rPr>
          <w:lang w:val="en-GB"/>
          <w:rPrChange w:id="6070" w:author="Dioguardi, Fabio" w:date="2018-10-23T11:24:00Z">
            <w:rPr/>
          </w:rPrChange>
        </w:rPr>
        <w:t xml:space="preserve"> data quality</w:t>
      </w:r>
      <w:r w:rsidR="006F7F98" w:rsidRPr="000E1A5F">
        <w:rPr>
          <w:lang w:val="en-GB"/>
          <w:rPrChange w:id="6071" w:author="Dioguardi, Fabio" w:date="2018-10-23T11:24:00Z">
            <w:rPr/>
          </w:rPrChange>
        </w:rPr>
        <w:t xml:space="preserve"> check conducted in the following step. </w:t>
      </w:r>
      <w:r w:rsidR="0005038D" w:rsidRPr="000E1A5F">
        <w:rPr>
          <w:lang w:val="en-GB"/>
          <w:rPrChange w:id="6072" w:author="Dioguardi, Fabio" w:date="2018-10-23T11:24:00Z">
            <w:rPr/>
          </w:rPrChange>
        </w:rPr>
        <w:t>It is checked if t</w:t>
      </w:r>
      <w:r w:rsidR="006F7F98" w:rsidRPr="000E1A5F">
        <w:rPr>
          <w:lang w:val="en-GB"/>
          <w:rPrChange w:id="6073" w:author="Dioguardi, Fabio" w:date="2018-10-23T11:24:00Z">
            <w:rPr/>
          </w:rPrChange>
        </w:rPr>
        <w:t xml:space="preserve">he </w:t>
      </w:r>
      <w:r w:rsidRPr="000E1A5F">
        <w:rPr>
          <w:lang w:val="en-GB"/>
          <w:rPrChange w:id="6074" w:author="Dioguardi, Fabio" w:date="2018-10-23T11:24:00Z">
            <w:rPr/>
          </w:rPrChange>
        </w:rPr>
        <w:t>quality factor</w:t>
      </w:r>
      <w:r w:rsidR="006F7F98" w:rsidRPr="000E1A5F">
        <w:rPr>
          <w:lang w:val="en-GB"/>
          <w:rPrChange w:id="6075" w:author="Dioguardi, Fabio" w:date="2018-10-23T11:24:00Z">
            <w:rPr/>
          </w:rPrChange>
        </w:rPr>
        <w:t xml:space="preserve"> attributed to the source via the configuration settings (</w:t>
      </w:r>
      <w:r w:rsidR="0005038D" w:rsidRPr="000E1A5F">
        <w:rPr>
          <w:lang w:val="en-GB"/>
          <w:rPrChange w:id="6076" w:author="Dioguardi, Fabio" w:date="2018-10-23T11:24:00Z">
            <w:rPr/>
          </w:rPrChange>
        </w:rPr>
        <w:t>imported from</w:t>
      </w:r>
      <w:r w:rsidR="006F7F98" w:rsidRPr="000E1A5F">
        <w:rPr>
          <w:lang w:val="en-GB"/>
          <w:rPrChange w:id="6077" w:author="Dioguardi, Fabio" w:date="2018-10-23T11:24:00Z">
            <w:rPr/>
          </w:rPrChange>
        </w:rPr>
        <w:t xml:space="preserve"> </w:t>
      </w:r>
      <w:r w:rsidR="006F7F98" w:rsidRPr="000E1A5F">
        <w:rPr>
          <w:i/>
          <w:lang w:val="en-GB"/>
          <w:rPrChange w:id="6078" w:author="Dioguardi, Fabio" w:date="2018-10-23T11:24:00Z">
            <w:rPr>
              <w:i/>
            </w:rPr>
          </w:rPrChange>
        </w:rPr>
        <w:t>fix.config.txt</w:t>
      </w:r>
      <w:r w:rsidR="006F7F98" w:rsidRPr="000E1A5F">
        <w:rPr>
          <w:lang w:val="en-GB"/>
          <w:rPrChange w:id="6079" w:author="Dioguardi, Fabio" w:date="2018-10-23T11:24:00Z">
            <w:rPr/>
          </w:rPrChange>
        </w:rPr>
        <w:t>) is above</w:t>
      </w:r>
      <w:r w:rsidRPr="000E1A5F">
        <w:rPr>
          <w:lang w:val="en-GB"/>
          <w:rPrChange w:id="6080" w:author="Dioguardi, Fabio" w:date="2018-10-23T11:24:00Z">
            <w:rPr/>
          </w:rPrChange>
        </w:rPr>
        <w:t xml:space="preserve"> a threshold value</w:t>
      </w:r>
      <w:r w:rsidR="006F7F98" w:rsidRPr="000E1A5F">
        <w:rPr>
          <w:lang w:val="en-GB"/>
          <w:rPrChange w:id="6081" w:author="Dioguardi, Fabio" w:date="2018-10-23T11:24:00Z">
            <w:rPr/>
          </w:rPrChange>
        </w:rPr>
        <w:t>.</w:t>
      </w:r>
      <w:r w:rsidRPr="000E1A5F">
        <w:rPr>
          <w:lang w:val="en-GB"/>
          <w:rPrChange w:id="6082" w:author="Dioguardi, Fabio" w:date="2018-10-23T11:24:00Z">
            <w:rPr/>
          </w:rPrChange>
        </w:rPr>
        <w:t xml:space="preserve"> </w:t>
      </w:r>
      <w:r w:rsidR="006F7F98" w:rsidRPr="000E1A5F">
        <w:rPr>
          <w:lang w:val="en-GB"/>
          <w:rPrChange w:id="6083" w:author="Dioguardi, Fabio" w:date="2018-10-23T11:24:00Z">
            <w:rPr/>
          </w:rPrChange>
        </w:rPr>
        <w:t>I</w:t>
      </w:r>
      <w:r w:rsidRPr="000E1A5F">
        <w:rPr>
          <w:lang w:val="en-GB"/>
          <w:rPrChange w:id="6084" w:author="Dioguardi, Fabio" w:date="2018-10-23T11:24:00Z">
            <w:rPr/>
          </w:rPrChange>
        </w:rPr>
        <w:t>n the current version of FOXI</w:t>
      </w:r>
      <w:r w:rsidR="006F7F98" w:rsidRPr="000E1A5F">
        <w:rPr>
          <w:lang w:val="en-GB"/>
          <w:rPrChange w:id="6085" w:author="Dioguardi, Fabio" w:date="2018-10-23T11:24:00Z">
            <w:rPr/>
          </w:rPrChange>
        </w:rPr>
        <w:t xml:space="preserve"> this threshold is</w:t>
      </w:r>
      <w:r w:rsidRPr="000E1A5F">
        <w:rPr>
          <w:lang w:val="en-GB"/>
          <w:rPrChange w:id="6086" w:author="Dioguardi, Fabio" w:date="2018-10-23T11:24:00Z">
            <w:rPr/>
          </w:rPrChange>
        </w:rPr>
        <w:t xml:space="preserve"> </w:t>
      </w:r>
      <w:r w:rsidR="008B4C4B" w:rsidRPr="000E1A5F">
        <w:rPr>
          <w:lang w:val="en-GB"/>
          <w:rPrChange w:id="6087" w:author="Dioguardi, Fabio" w:date="2018-10-23T11:24:00Z">
            <w:rPr/>
          </w:rPrChange>
        </w:rPr>
        <w:t>zero</w:t>
      </w:r>
      <w:r w:rsidRPr="000E1A5F">
        <w:rPr>
          <w:lang w:val="en-GB"/>
          <w:rPrChange w:id="6088" w:author="Dioguardi, Fabio" w:date="2018-10-23T11:24:00Z">
            <w:rPr/>
          </w:rPrChange>
        </w:rPr>
        <w:t>.</w:t>
      </w:r>
      <w:r w:rsidR="006F7F98" w:rsidRPr="000E1A5F">
        <w:rPr>
          <w:lang w:val="en-GB"/>
          <w:rPrChange w:id="6089" w:author="Dioguardi, Fabio" w:date="2018-10-23T11:24:00Z">
            <w:rPr/>
          </w:rPrChange>
        </w:rPr>
        <w:t xml:space="preserve"> Data sets that “fails” this quality test are discarded.</w:t>
      </w:r>
      <w:r w:rsidRPr="000E1A5F">
        <w:rPr>
          <w:lang w:val="en-GB"/>
          <w:rPrChange w:id="6090" w:author="Dioguardi, Fabio" w:date="2018-10-23T11:24:00Z">
            <w:rPr/>
          </w:rPrChange>
        </w:rPr>
        <w:t xml:space="preserve"> </w:t>
      </w:r>
    </w:p>
    <w:p w14:paraId="365E083D" w14:textId="77777777" w:rsidR="00311DFB" w:rsidRPr="000E1A5F" w:rsidRDefault="00523402" w:rsidP="00523402">
      <w:pPr>
        <w:rPr>
          <w:lang w:val="en-GB"/>
          <w:rPrChange w:id="6091" w:author="Dioguardi, Fabio" w:date="2018-10-23T11:24:00Z">
            <w:rPr/>
          </w:rPrChange>
        </w:rPr>
      </w:pPr>
      <w:r w:rsidRPr="000E1A5F">
        <w:rPr>
          <w:lang w:val="en-GB"/>
          <w:rPrChange w:id="6092" w:author="Dioguardi, Fabio" w:date="2018-10-23T11:24:00Z">
            <w:rPr/>
          </w:rPrChange>
        </w:rPr>
        <w:t>(</w:t>
      </w:r>
      <w:r w:rsidR="006F7F98" w:rsidRPr="000E1A5F">
        <w:rPr>
          <w:lang w:val="en-GB"/>
          <w:rPrChange w:id="6093" w:author="Dioguardi, Fabio" w:date="2018-10-23T11:24:00Z">
            <w:rPr/>
          </w:rPrChange>
        </w:rPr>
        <w:t>FIX assigns e.g. a quality factor of 0</w:t>
      </w:r>
      <w:r w:rsidRPr="000E1A5F">
        <w:rPr>
          <w:lang w:val="en-GB"/>
          <w:rPrChange w:id="6094" w:author="Dioguardi, Fabio" w:date="2018-10-23T11:24:00Z">
            <w:rPr/>
          </w:rPrChange>
        </w:rPr>
        <w:t xml:space="preserve"> </w:t>
      </w:r>
      <w:r w:rsidR="006F7F98" w:rsidRPr="000E1A5F">
        <w:rPr>
          <w:lang w:val="en-GB"/>
          <w:rPrChange w:id="6095" w:author="Dioguardi, Fabio" w:date="2018-10-23T11:24:00Z">
            <w:rPr/>
          </w:rPrChange>
        </w:rPr>
        <w:t xml:space="preserve">to </w:t>
      </w:r>
      <w:r w:rsidR="00BC254B" w:rsidRPr="000E1A5F">
        <w:rPr>
          <w:lang w:val="en-GB"/>
          <w:rPrChange w:id="6096" w:author="Dioguardi, Fabio" w:date="2018-10-23T11:24:00Z">
            <w:rPr/>
          </w:rPrChange>
        </w:rPr>
        <w:t xml:space="preserve">data sets from </w:t>
      </w:r>
      <w:r w:rsidR="006F7F98" w:rsidRPr="000E1A5F">
        <w:rPr>
          <w:lang w:val="en-GB"/>
          <w:rPrChange w:id="6097" w:author="Dioguardi, Fabio" w:date="2018-10-23T11:24:00Z">
            <w:rPr/>
          </w:rPrChange>
        </w:rPr>
        <w:t xml:space="preserve">a radar station that is </w:t>
      </w:r>
      <w:r w:rsidR="00BC254B" w:rsidRPr="000E1A5F">
        <w:rPr>
          <w:lang w:val="en-GB"/>
          <w:rPrChange w:id="6098" w:author="Dioguardi, Fabio" w:date="2018-10-23T11:24:00Z">
            <w:rPr/>
          </w:rPrChange>
        </w:rPr>
        <w:t xml:space="preserve">considered to be </w:t>
      </w:r>
      <w:r w:rsidRPr="000E1A5F">
        <w:rPr>
          <w:lang w:val="en-GB"/>
          <w:rPrChange w:id="6099" w:author="Dioguardi, Fabio" w:date="2018-10-23T11:24:00Z">
            <w:rPr/>
          </w:rPrChange>
        </w:rPr>
        <w:t>out of range</w:t>
      </w:r>
      <w:r w:rsidR="00BC254B" w:rsidRPr="000E1A5F">
        <w:rPr>
          <w:lang w:val="en-GB"/>
          <w:rPrChange w:id="6100" w:author="Dioguardi, Fabio" w:date="2018-10-23T11:24:00Z">
            <w:rPr/>
          </w:rPrChange>
        </w:rPr>
        <w:t xml:space="preserve"> </w:t>
      </w:r>
      <w:r w:rsidR="0046233E" w:rsidRPr="000E1A5F">
        <w:rPr>
          <w:lang w:val="en-GB"/>
          <w:rPrChange w:id="6101" w:author="Dioguardi, Fabio" w:date="2018-10-23T11:24:00Z">
            <w:rPr/>
          </w:rPrChange>
        </w:rPr>
        <w:t>for</w:t>
      </w:r>
      <w:r w:rsidR="00BC254B" w:rsidRPr="000E1A5F">
        <w:rPr>
          <w:lang w:val="en-GB"/>
          <w:rPrChange w:id="6102" w:author="Dioguardi, Fabio" w:date="2018-10-23T11:24:00Z">
            <w:rPr/>
          </w:rPrChange>
        </w:rPr>
        <w:t xml:space="preserve"> detect</w:t>
      </w:r>
      <w:r w:rsidR="0046233E" w:rsidRPr="000E1A5F">
        <w:rPr>
          <w:lang w:val="en-GB"/>
          <w:rPrChange w:id="6103" w:author="Dioguardi, Fabio" w:date="2018-10-23T11:24:00Z">
            <w:rPr/>
          </w:rPrChange>
        </w:rPr>
        <w:t>ing</w:t>
      </w:r>
      <w:r w:rsidR="00BC254B" w:rsidRPr="000E1A5F">
        <w:rPr>
          <w:lang w:val="en-GB"/>
          <w:rPrChange w:id="6104" w:author="Dioguardi, Fabio" w:date="2018-10-23T11:24:00Z">
            <w:rPr/>
          </w:rPrChange>
        </w:rPr>
        <w:t xml:space="preserve"> the plume over the vent</w:t>
      </w:r>
      <w:r w:rsidRPr="000E1A5F">
        <w:rPr>
          <w:lang w:val="en-GB"/>
          <w:rPrChange w:id="6105" w:author="Dioguardi, Fabio" w:date="2018-10-23T11:24:00Z">
            <w:rPr/>
          </w:rPrChange>
        </w:rPr>
        <w:t>. In this case no data will be considered by FOXI, even if the respective channel</w:t>
      </w:r>
      <w:r w:rsidR="006F7F98" w:rsidRPr="000E1A5F">
        <w:rPr>
          <w:lang w:val="en-GB"/>
          <w:rPrChange w:id="6106" w:author="Dioguardi, Fabio" w:date="2018-10-23T11:24:00Z">
            <w:rPr/>
          </w:rPrChange>
        </w:rPr>
        <w:t xml:space="preserve"> for this </w:t>
      </w:r>
      <w:r w:rsidR="00BC254B" w:rsidRPr="000E1A5F">
        <w:rPr>
          <w:lang w:val="en-GB"/>
          <w:rPrChange w:id="6107" w:author="Dioguardi, Fabio" w:date="2018-10-23T11:24:00Z">
            <w:rPr/>
          </w:rPrChange>
        </w:rPr>
        <w:t>radar sensor</w:t>
      </w:r>
      <w:r w:rsidRPr="000E1A5F">
        <w:rPr>
          <w:lang w:val="en-GB"/>
          <w:rPrChange w:id="6108" w:author="Dioguardi, Fabio" w:date="2018-10-23T11:24:00Z">
            <w:rPr/>
          </w:rPrChange>
        </w:rPr>
        <w:t xml:space="preserve"> is switched on and some data is streaming.)</w:t>
      </w:r>
      <w:r w:rsidR="00BC254B" w:rsidRPr="000E1A5F">
        <w:rPr>
          <w:lang w:val="en-GB"/>
          <w:rPrChange w:id="6109" w:author="Dioguardi, Fabio" w:date="2018-10-23T11:24:00Z">
            <w:rPr/>
          </w:rPrChange>
        </w:rPr>
        <w:t xml:space="preserve"> </w:t>
      </w:r>
    </w:p>
    <w:p w14:paraId="0AE965EE" w14:textId="77939A43" w:rsidR="00D30008" w:rsidRPr="000E1A5F" w:rsidRDefault="00D30008" w:rsidP="00523402">
      <w:pPr>
        <w:rPr>
          <w:lang w:val="en-GB"/>
          <w:rPrChange w:id="6110" w:author="Dioguardi, Fabio" w:date="2018-10-23T11:24:00Z">
            <w:rPr/>
          </w:rPrChange>
        </w:rPr>
      </w:pPr>
      <w:r w:rsidRPr="000E1A5F">
        <w:rPr>
          <w:lang w:val="en-GB"/>
          <w:rPrChange w:id="6111" w:author="Dioguardi, Fabio" w:date="2018-10-23T11:24:00Z">
            <w:rPr/>
          </w:rPrChange>
        </w:rPr>
        <w:t>In</w:t>
      </w:r>
      <w:r w:rsidR="008B4C4B" w:rsidRPr="000E1A5F">
        <w:rPr>
          <w:lang w:val="en-GB"/>
          <w:rPrChange w:id="6112" w:author="Dioguardi, Fabio" w:date="2018-10-23T11:24:00Z">
            <w:rPr/>
          </w:rPrChange>
        </w:rPr>
        <w:t xml:space="preserve"> the</w:t>
      </w:r>
      <w:r w:rsidRPr="000E1A5F">
        <w:rPr>
          <w:lang w:val="en-GB"/>
          <w:rPrChange w:id="6113" w:author="Dioguardi, Fabio" w:date="2018-10-23T11:24:00Z">
            <w:rPr/>
          </w:rPrChange>
        </w:rPr>
        <w:t xml:space="preserve"> case of C- or X-band radar-stream data, t</w:t>
      </w:r>
      <w:r w:rsidR="00311DFB" w:rsidRPr="000E1A5F">
        <w:rPr>
          <w:lang w:val="en-GB"/>
          <w:rPrChange w:id="6114" w:author="Dioguardi, Fabio" w:date="2018-10-23T11:24:00Z">
            <w:rPr/>
          </w:rPrChange>
        </w:rPr>
        <w:t xml:space="preserve">he data import procedure is </w:t>
      </w:r>
      <w:r w:rsidR="00021B8C" w:rsidRPr="000E1A5F">
        <w:rPr>
          <w:lang w:val="en-GB"/>
          <w:rPrChange w:id="6115" w:author="Dioguardi, Fabio" w:date="2018-10-23T11:24:00Z">
            <w:rPr/>
          </w:rPrChange>
        </w:rPr>
        <w:t xml:space="preserve">also </w:t>
      </w:r>
      <w:r w:rsidRPr="000E1A5F">
        <w:rPr>
          <w:lang w:val="en-GB"/>
          <w:rPrChange w:id="6116" w:author="Dioguardi, Fabio" w:date="2018-10-23T11:24:00Z">
            <w:rPr/>
          </w:rPrChange>
        </w:rPr>
        <w:t>linked to a</w:t>
      </w:r>
      <w:r w:rsidR="00021B8C" w:rsidRPr="000E1A5F">
        <w:rPr>
          <w:lang w:val="en-GB"/>
          <w:rPrChange w:id="6117" w:author="Dioguardi, Fabio" w:date="2018-10-23T11:24:00Z">
            <w:rPr/>
          </w:rPrChange>
        </w:rPr>
        <w:t xml:space="preserve"> special function, which </w:t>
      </w:r>
      <w:r w:rsidRPr="000E1A5F">
        <w:rPr>
          <w:lang w:val="en-GB"/>
          <w:rPrChange w:id="6118" w:author="Dioguardi, Fabio" w:date="2018-10-23T11:24:00Z">
            <w:rPr/>
          </w:rPrChange>
        </w:rPr>
        <w:t>adjust</w:t>
      </w:r>
      <w:r w:rsidR="00021B8C" w:rsidRPr="000E1A5F">
        <w:rPr>
          <w:lang w:val="en-GB"/>
          <w:rPrChange w:id="6119" w:author="Dioguardi, Fabio" w:date="2018-10-23T11:24:00Z">
            <w:rPr/>
          </w:rPrChange>
        </w:rPr>
        <w:t>s</w:t>
      </w:r>
      <w:r w:rsidRPr="000E1A5F">
        <w:rPr>
          <w:lang w:val="en-GB"/>
          <w:rPrChange w:id="6120" w:author="Dioguardi, Fabio" w:date="2018-10-23T11:24:00Z">
            <w:rPr/>
          </w:rPrChange>
        </w:rPr>
        <w:t xml:space="preserve"> the plume heights according to the source-specific calibration factors specified by the operator</w:t>
      </w:r>
      <w:r w:rsidR="00021B8C" w:rsidRPr="000E1A5F">
        <w:rPr>
          <w:lang w:val="en-GB"/>
          <w:rPrChange w:id="6121" w:author="Dioguardi, Fabio" w:date="2018-10-23T11:24:00Z">
            <w:rPr/>
          </w:rPrChange>
        </w:rPr>
        <w:t xml:space="preserve"> via FIX</w:t>
      </w:r>
      <w:r w:rsidRPr="000E1A5F">
        <w:rPr>
          <w:lang w:val="en-GB"/>
          <w:rPrChange w:id="6122" w:author="Dioguardi, Fabio" w:date="2018-10-23T11:24:00Z">
            <w:rPr/>
          </w:rPrChange>
        </w:rPr>
        <w:t>. This adjustment is performed according to eq</w:t>
      </w:r>
      <w:r w:rsidR="00F20F4C" w:rsidRPr="000E1A5F">
        <w:rPr>
          <w:lang w:val="en-GB"/>
          <w:rPrChange w:id="6123" w:author="Dioguardi, Fabio" w:date="2018-10-23T11:24:00Z">
            <w:rPr/>
          </w:rPrChange>
        </w:rPr>
        <w:t>. (1)</w:t>
      </w:r>
      <w:r w:rsidR="00CD42AA" w:rsidRPr="000E1A5F">
        <w:rPr>
          <w:lang w:val="en-GB"/>
          <w:rPrChange w:id="6124" w:author="Dioguardi, Fabio" w:date="2018-10-23T11:24:00Z">
            <w:rPr/>
          </w:rPrChange>
        </w:rPr>
        <w:t xml:space="preserve"> (see section </w:t>
      </w:r>
      <w:r w:rsidR="008E4BF3" w:rsidRPr="000E1A5F">
        <w:rPr>
          <w:lang w:val="en-GB"/>
          <w:rPrChange w:id="6125" w:author="Dioguardi, Fabio" w:date="2018-10-23T11:24:00Z">
            <w:rPr/>
          </w:rPrChange>
        </w:rPr>
        <w:fldChar w:fldCharType="begin"/>
      </w:r>
      <w:r w:rsidR="008E4BF3" w:rsidRPr="000E1A5F">
        <w:rPr>
          <w:lang w:val="en-GB"/>
          <w:rPrChange w:id="6126" w:author="Dioguardi, Fabio" w:date="2018-10-23T11:24:00Z">
            <w:rPr/>
          </w:rPrChange>
        </w:rPr>
        <w:instrText xml:space="preserve"> REF _Ref483234462 \r \h </w:instrText>
      </w:r>
      <w:r w:rsidR="008E4BF3" w:rsidRPr="000E1A5F">
        <w:rPr>
          <w:lang w:val="en-GB"/>
          <w:rPrChange w:id="6127" w:author="Dioguardi, Fabio" w:date="2018-10-23T11:24:00Z">
            <w:rPr/>
          </w:rPrChange>
        </w:rPr>
      </w:r>
      <w:r w:rsidR="008E4BF3" w:rsidRPr="000E1A5F">
        <w:rPr>
          <w:lang w:val="en-GB"/>
          <w:rPrChange w:id="6128" w:author="Dioguardi, Fabio" w:date="2018-10-23T11:24:00Z">
            <w:rPr/>
          </w:rPrChange>
        </w:rPr>
        <w:fldChar w:fldCharType="separate"/>
      </w:r>
      <w:r w:rsidR="00DE7C99" w:rsidRPr="000E1A5F">
        <w:rPr>
          <w:lang w:val="en-GB"/>
          <w:rPrChange w:id="6129" w:author="Dioguardi, Fabio" w:date="2018-10-23T11:24:00Z">
            <w:rPr/>
          </w:rPrChange>
        </w:rPr>
        <w:t>4.5</w:t>
      </w:r>
      <w:r w:rsidR="008E4BF3" w:rsidRPr="000E1A5F">
        <w:rPr>
          <w:lang w:val="en-GB"/>
          <w:rPrChange w:id="6130" w:author="Dioguardi, Fabio" w:date="2018-10-23T11:24:00Z">
            <w:rPr/>
          </w:rPrChange>
        </w:rPr>
        <w:fldChar w:fldCharType="end"/>
      </w:r>
      <w:r w:rsidR="00CD42AA" w:rsidRPr="000E1A5F">
        <w:rPr>
          <w:lang w:val="en-GB"/>
          <w:rPrChange w:id="6131" w:author="Dioguardi, Fabio" w:date="2018-10-23T11:24:00Z">
            <w:rPr/>
          </w:rPrChange>
        </w:rPr>
        <w:t>)</w:t>
      </w:r>
      <w:r w:rsidR="00F20F4C" w:rsidRPr="000E1A5F">
        <w:rPr>
          <w:lang w:val="en-GB"/>
          <w:rPrChange w:id="6132" w:author="Dioguardi, Fabio" w:date="2018-10-23T11:24:00Z">
            <w:rPr/>
          </w:rPrChange>
        </w:rPr>
        <w:t>.</w:t>
      </w:r>
    </w:p>
    <w:p w14:paraId="66FEED20" w14:textId="1EA95CCC" w:rsidR="00523402" w:rsidRPr="000E1A5F" w:rsidRDefault="00BC254B" w:rsidP="00523402">
      <w:pPr>
        <w:rPr>
          <w:lang w:val="en-GB"/>
          <w:rPrChange w:id="6133" w:author="Dioguardi, Fabio" w:date="2018-10-23T11:24:00Z">
            <w:rPr/>
          </w:rPrChange>
        </w:rPr>
      </w:pPr>
      <w:r w:rsidRPr="000E1A5F">
        <w:rPr>
          <w:lang w:val="en-GB"/>
          <w:rPrChange w:id="6134" w:author="Dioguardi, Fabio" w:date="2018-10-23T11:24:00Z">
            <w:rPr/>
          </w:rPrChange>
        </w:rPr>
        <w:t xml:space="preserve">The remaining steps of this </w:t>
      </w:r>
      <w:r w:rsidR="008B4C4B" w:rsidRPr="000E1A5F">
        <w:rPr>
          <w:lang w:val="en-GB"/>
          <w:rPrChange w:id="6135" w:author="Dioguardi, Fabio" w:date="2018-10-23T11:24:00Z">
            <w:rPr/>
          </w:rPrChange>
        </w:rPr>
        <w:t xml:space="preserve">procedure </w:t>
      </w:r>
      <w:r w:rsidRPr="000E1A5F">
        <w:rPr>
          <w:lang w:val="en-GB"/>
          <w:rPrChange w:id="6136" w:author="Dioguardi, Fabio" w:date="2018-10-23T11:24:00Z">
            <w:rPr/>
          </w:rPrChange>
        </w:rPr>
        <w:t xml:space="preserve">(sorting and storing the data sets according to the time stamps) are identical to those described for data from non-automatic sources (see section </w:t>
      </w:r>
      <w:r w:rsidR="008E4BF3" w:rsidRPr="000E1A5F">
        <w:rPr>
          <w:lang w:val="en-GB"/>
          <w:rPrChange w:id="6137" w:author="Dioguardi, Fabio" w:date="2018-10-23T11:24:00Z">
            <w:rPr/>
          </w:rPrChange>
        </w:rPr>
        <w:fldChar w:fldCharType="begin"/>
      </w:r>
      <w:r w:rsidR="008E4BF3" w:rsidRPr="000E1A5F">
        <w:rPr>
          <w:lang w:val="en-GB"/>
          <w:rPrChange w:id="6138" w:author="Dioguardi, Fabio" w:date="2018-10-23T11:24:00Z">
            <w:rPr/>
          </w:rPrChange>
        </w:rPr>
        <w:instrText xml:space="preserve"> REF _Ref482274008 \r \h </w:instrText>
      </w:r>
      <w:r w:rsidR="008E4BF3" w:rsidRPr="000E1A5F">
        <w:rPr>
          <w:lang w:val="en-GB"/>
          <w:rPrChange w:id="6139" w:author="Dioguardi, Fabio" w:date="2018-10-23T11:24:00Z">
            <w:rPr/>
          </w:rPrChange>
        </w:rPr>
      </w:r>
      <w:r w:rsidR="008E4BF3" w:rsidRPr="000E1A5F">
        <w:rPr>
          <w:lang w:val="en-GB"/>
          <w:rPrChange w:id="6140" w:author="Dioguardi, Fabio" w:date="2018-10-23T11:24:00Z">
            <w:rPr/>
          </w:rPrChange>
        </w:rPr>
        <w:fldChar w:fldCharType="separate"/>
      </w:r>
      <w:r w:rsidR="00DE7C99" w:rsidRPr="000E1A5F">
        <w:rPr>
          <w:lang w:val="en-GB"/>
          <w:rPrChange w:id="6141" w:author="Dioguardi, Fabio" w:date="2018-10-23T11:24:00Z">
            <w:rPr/>
          </w:rPrChange>
        </w:rPr>
        <w:t>5.4.1</w:t>
      </w:r>
      <w:r w:rsidR="008E4BF3" w:rsidRPr="000E1A5F">
        <w:rPr>
          <w:lang w:val="en-GB"/>
          <w:rPrChange w:id="6142" w:author="Dioguardi, Fabio" w:date="2018-10-23T11:24:00Z">
            <w:rPr/>
          </w:rPrChange>
        </w:rPr>
        <w:fldChar w:fldCharType="end"/>
      </w:r>
      <w:r w:rsidRPr="000E1A5F">
        <w:rPr>
          <w:lang w:val="en-GB"/>
          <w:rPrChange w:id="6143" w:author="Dioguardi, Fabio" w:date="2018-10-23T11:24:00Z">
            <w:rPr/>
          </w:rPrChange>
        </w:rPr>
        <w:t>)</w:t>
      </w:r>
      <w:r w:rsidR="0046233E" w:rsidRPr="000E1A5F">
        <w:rPr>
          <w:lang w:val="en-GB"/>
          <w:rPrChange w:id="6144" w:author="Dioguardi, Fabio" w:date="2018-10-23T11:24:00Z">
            <w:rPr/>
          </w:rPrChange>
        </w:rPr>
        <w:t xml:space="preserve"> and th</w:t>
      </w:r>
      <w:r w:rsidRPr="000E1A5F">
        <w:rPr>
          <w:lang w:val="en-GB"/>
          <w:rPrChange w:id="6145" w:author="Dioguardi, Fabio" w:date="2018-10-23T11:24:00Z">
            <w:rPr/>
          </w:rPrChange>
        </w:rPr>
        <w:t>e same data stacks are used</w:t>
      </w:r>
      <w:r w:rsidR="008B4C4B" w:rsidRPr="000E1A5F">
        <w:rPr>
          <w:lang w:val="en-GB"/>
          <w:rPrChange w:id="6146" w:author="Dioguardi, Fabio" w:date="2018-10-23T11:24:00Z">
            <w:rPr/>
          </w:rPrChange>
        </w:rPr>
        <w:t>,</w:t>
      </w:r>
      <w:r w:rsidRPr="000E1A5F">
        <w:rPr>
          <w:lang w:val="en-GB"/>
          <w:rPrChange w:id="6147" w:author="Dioguardi, Fabio" w:date="2018-10-23T11:24:00Z">
            <w:rPr/>
          </w:rPrChange>
        </w:rPr>
        <w:t xml:space="preserve"> as described above.</w:t>
      </w:r>
      <w:r w:rsidR="00C9136A" w:rsidRPr="000E1A5F">
        <w:rPr>
          <w:lang w:val="en-GB"/>
          <w:rPrChange w:id="6148" w:author="Dioguardi, Fabio" w:date="2018-10-23T11:24:00Z">
            <w:rPr/>
          </w:rPrChange>
        </w:rPr>
        <w:t xml:space="preserve"> For C- or X-band radar-stream data, source specific uncertainties are computed according to eq. (2), while the webcams provide the range of error by themselves.</w:t>
      </w:r>
    </w:p>
    <w:p w14:paraId="2EACD206" w14:textId="7CAE30F9" w:rsidR="00523402" w:rsidRPr="000E1A5F" w:rsidRDefault="0046233E" w:rsidP="00523402">
      <w:pPr>
        <w:rPr>
          <w:lang w:val="en-GB"/>
          <w:rPrChange w:id="6149" w:author="Dioguardi, Fabio" w:date="2018-10-23T11:24:00Z">
            <w:rPr/>
          </w:rPrChange>
        </w:rPr>
      </w:pPr>
      <w:r w:rsidRPr="000E1A5F">
        <w:rPr>
          <w:lang w:val="en-GB"/>
          <w:rPrChange w:id="6150" w:author="Dioguardi, Fabio" w:date="2018-10-23T11:24:00Z">
            <w:rPr/>
          </w:rPrChange>
        </w:rPr>
        <w:lastRenderedPageBreak/>
        <w:t xml:space="preserve">Although the data import functions for C-band radar, X-band radar and the </w:t>
      </w:r>
      <w:proofErr w:type="spellStart"/>
      <w:r w:rsidR="00B009C8" w:rsidRPr="000E1A5F">
        <w:rPr>
          <w:lang w:val="en-GB"/>
          <w:rPrChange w:id="6151" w:author="Dioguardi, Fabio" w:date="2018-10-23T11:24:00Z">
            <w:rPr/>
          </w:rPrChange>
        </w:rPr>
        <w:t>FutureVolc</w:t>
      </w:r>
      <w:proofErr w:type="spellEnd"/>
      <w:r w:rsidR="00B009C8" w:rsidRPr="000E1A5F">
        <w:rPr>
          <w:lang w:val="en-GB"/>
          <w:rPrChange w:id="6152" w:author="Dioguardi, Fabio" w:date="2018-10-23T11:24:00Z">
            <w:rPr/>
          </w:rPrChange>
        </w:rPr>
        <w:t xml:space="preserve"> </w:t>
      </w:r>
      <w:r w:rsidRPr="000E1A5F">
        <w:rPr>
          <w:lang w:val="en-GB"/>
          <w:rPrChange w:id="6153" w:author="Dioguardi, Fabio" w:date="2018-10-23T11:24:00Z">
            <w:rPr/>
          </w:rPrChange>
        </w:rPr>
        <w:t>cameras vary in detail (which allows FOXI to read different file formats), s</w:t>
      </w:r>
      <w:r w:rsidR="00523402" w:rsidRPr="000E1A5F">
        <w:rPr>
          <w:lang w:val="en-GB"/>
          <w:rPrChange w:id="6154" w:author="Dioguardi, Fabio" w:date="2018-10-23T11:24:00Z">
            <w:rPr/>
          </w:rPrChange>
        </w:rPr>
        <w:t xml:space="preserve">chematically, the same CRSS subroutines are applied to all data from automatic stream sources.   </w:t>
      </w:r>
    </w:p>
    <w:p w14:paraId="4D4D82B9" w14:textId="4A6F9475" w:rsidR="00523402" w:rsidRPr="000E1A5F" w:rsidRDefault="00523402" w:rsidP="00523402">
      <w:pPr>
        <w:rPr>
          <w:lang w:val="en-GB"/>
          <w:rPrChange w:id="6155" w:author="Dioguardi, Fabio" w:date="2018-10-23T11:24:00Z">
            <w:rPr/>
          </w:rPrChange>
        </w:rPr>
      </w:pPr>
      <w:r w:rsidRPr="000E1A5F">
        <w:rPr>
          <w:lang w:val="en-GB"/>
          <w:rPrChange w:id="6156" w:author="Dioguardi, Fabio" w:date="2018-10-23T11:24:00Z">
            <w:rPr/>
          </w:rPrChange>
        </w:rPr>
        <w:t xml:space="preserve">The chronological order for the data files that are CRSS processed is as follows: </w:t>
      </w:r>
    </w:p>
    <w:p w14:paraId="128E6A89" w14:textId="77777777" w:rsidR="00863384" w:rsidRPr="000E1A5F" w:rsidRDefault="00863384" w:rsidP="001507E8">
      <w:pPr>
        <w:pStyle w:val="ListParagraph"/>
        <w:numPr>
          <w:ilvl w:val="0"/>
          <w:numId w:val="7"/>
        </w:numPr>
        <w:rPr>
          <w:lang w:val="en-GB"/>
          <w:rPrChange w:id="6157" w:author="Dioguardi, Fabio" w:date="2018-10-23T11:24:00Z">
            <w:rPr/>
          </w:rPrChange>
        </w:rPr>
      </w:pPr>
      <w:r w:rsidRPr="000E1A5F">
        <w:rPr>
          <w:lang w:val="en-GB"/>
          <w:rPrChange w:id="6158" w:author="Dioguardi, Fabio" w:date="2018-10-23T11:24:00Z">
            <w:rPr/>
          </w:rPrChange>
        </w:rPr>
        <w:t>data from the (up to 6) C-band radar stations</w:t>
      </w:r>
    </w:p>
    <w:p w14:paraId="3CB552BE" w14:textId="77777777" w:rsidR="00863384" w:rsidRPr="000E1A5F" w:rsidRDefault="00863384" w:rsidP="001507E8">
      <w:pPr>
        <w:pStyle w:val="ListParagraph"/>
        <w:numPr>
          <w:ilvl w:val="0"/>
          <w:numId w:val="7"/>
        </w:numPr>
        <w:rPr>
          <w:lang w:val="en-GB"/>
          <w:rPrChange w:id="6159" w:author="Dioguardi, Fabio" w:date="2018-10-23T11:24:00Z">
            <w:rPr/>
          </w:rPrChange>
        </w:rPr>
      </w:pPr>
      <w:r w:rsidRPr="000E1A5F">
        <w:rPr>
          <w:lang w:val="en-GB"/>
          <w:rPrChange w:id="6160" w:author="Dioguardi, Fabio" w:date="2018-10-23T11:24:00Z">
            <w:rPr/>
          </w:rPrChange>
        </w:rPr>
        <w:t>data from the (up to 6) X-band radar stations</w:t>
      </w:r>
    </w:p>
    <w:p w14:paraId="4A995AEA" w14:textId="77777777" w:rsidR="00863384" w:rsidRPr="000E1A5F" w:rsidRDefault="00863384" w:rsidP="001507E8">
      <w:pPr>
        <w:pStyle w:val="ListParagraph"/>
        <w:numPr>
          <w:ilvl w:val="0"/>
          <w:numId w:val="7"/>
        </w:numPr>
        <w:rPr>
          <w:lang w:val="en-GB"/>
          <w:rPrChange w:id="6161" w:author="Dioguardi, Fabio" w:date="2018-10-23T11:24:00Z">
            <w:rPr/>
          </w:rPrChange>
        </w:rPr>
      </w:pPr>
      <w:proofErr w:type="gramStart"/>
      <w:r w:rsidRPr="000E1A5F">
        <w:rPr>
          <w:lang w:val="en-GB"/>
          <w:rPrChange w:id="6162" w:author="Dioguardi, Fabio" w:date="2018-10-23T11:24:00Z">
            <w:rPr/>
          </w:rPrChange>
        </w:rPr>
        <w:t>data</w:t>
      </w:r>
      <w:proofErr w:type="gramEnd"/>
      <w:r w:rsidRPr="000E1A5F">
        <w:rPr>
          <w:lang w:val="en-GB"/>
          <w:rPrChange w:id="6163" w:author="Dioguardi, Fabio" w:date="2018-10-23T11:24:00Z">
            <w:rPr/>
          </w:rPrChange>
        </w:rPr>
        <w:t xml:space="preserve"> from the (up to 6) webcams.</w:t>
      </w:r>
    </w:p>
    <w:p w14:paraId="40FCB423" w14:textId="61A05A1C" w:rsidR="00863384" w:rsidRPr="000E1A5F" w:rsidRDefault="00863384" w:rsidP="00863384">
      <w:pPr>
        <w:rPr>
          <w:lang w:val="en-GB"/>
          <w:rPrChange w:id="6164" w:author="Dioguardi, Fabio" w:date="2018-10-23T11:24:00Z">
            <w:rPr/>
          </w:rPrChange>
        </w:rPr>
      </w:pPr>
      <w:r w:rsidRPr="000E1A5F">
        <w:rPr>
          <w:lang w:val="en-GB"/>
          <w:rPrChange w:id="6165" w:author="Dioguardi, Fabio" w:date="2018-10-23T11:24:00Z">
            <w:rPr/>
          </w:rPrChange>
        </w:rPr>
        <w:t>For example, with the Icelandic “</w:t>
      </w:r>
      <w:proofErr w:type="spellStart"/>
      <w:r w:rsidRPr="000E1A5F">
        <w:rPr>
          <w:lang w:val="en-GB"/>
          <w:rPrChange w:id="6166" w:author="Dioguardi, Fabio" w:date="2018-10-23T11:24:00Z">
            <w:rPr/>
          </w:rPrChange>
        </w:rPr>
        <w:t>Futurevolc</w:t>
      </w:r>
      <w:proofErr w:type="spellEnd"/>
      <w:r w:rsidRPr="000E1A5F">
        <w:rPr>
          <w:lang w:val="en-GB"/>
          <w:rPrChange w:id="6167" w:author="Dioguardi, Fabio" w:date="2018-10-23T11:24:00Z">
            <w:rPr/>
          </w:rPrChange>
        </w:rPr>
        <w:t>” configuration the processing order would be:</w:t>
      </w:r>
    </w:p>
    <w:p w14:paraId="5991D10D" w14:textId="77777777" w:rsidR="00863384" w:rsidRPr="000E1A5F" w:rsidRDefault="00863384" w:rsidP="001507E8">
      <w:pPr>
        <w:pStyle w:val="ListParagraph"/>
        <w:numPr>
          <w:ilvl w:val="0"/>
          <w:numId w:val="35"/>
        </w:numPr>
        <w:rPr>
          <w:lang w:val="en-GB"/>
          <w:rPrChange w:id="6168" w:author="Dioguardi, Fabio" w:date="2018-10-23T11:24:00Z">
            <w:rPr/>
          </w:rPrChange>
        </w:rPr>
      </w:pPr>
      <w:r w:rsidRPr="000E1A5F">
        <w:rPr>
          <w:i/>
          <w:kern w:val="32"/>
          <w:lang w:val="en-GB"/>
          <w:rPrChange w:id="6169" w:author="Dioguardi, Fabio" w:date="2018-10-23T11:24:00Z">
            <w:rPr>
              <w:i/>
              <w:kern w:val="32"/>
            </w:rPr>
          </w:rPrChange>
        </w:rPr>
        <w:t>radar_ISKEF.txt</w:t>
      </w:r>
      <w:r w:rsidRPr="000E1A5F">
        <w:rPr>
          <w:lang w:val="en-GB"/>
          <w:rPrChange w:id="6170" w:author="Dioguardi, Fabio" w:date="2018-10-23T11:24:00Z">
            <w:rPr/>
          </w:rPrChange>
        </w:rPr>
        <w:t xml:space="preserve">: data from the C-band radar station </w:t>
      </w:r>
      <w:proofErr w:type="spellStart"/>
      <w:r w:rsidRPr="000E1A5F">
        <w:rPr>
          <w:lang w:val="en-GB"/>
          <w:rPrChange w:id="6171" w:author="Dioguardi, Fabio" w:date="2018-10-23T11:24:00Z">
            <w:rPr/>
          </w:rPrChange>
        </w:rPr>
        <w:t>Keflavík</w:t>
      </w:r>
      <w:proofErr w:type="spellEnd"/>
      <w:r w:rsidRPr="000E1A5F">
        <w:rPr>
          <w:lang w:val="en-GB"/>
          <w:rPrChange w:id="6172" w:author="Dioguardi, Fabio" w:date="2018-10-23T11:24:00Z">
            <w:rPr/>
          </w:rPrChange>
        </w:rPr>
        <w:t xml:space="preserve"> (ISKEF) </w:t>
      </w:r>
    </w:p>
    <w:p w14:paraId="65878D25" w14:textId="13F47339" w:rsidR="00523402" w:rsidRPr="000E1A5F" w:rsidRDefault="00863384" w:rsidP="001507E8">
      <w:pPr>
        <w:pStyle w:val="ListParagraph"/>
        <w:numPr>
          <w:ilvl w:val="0"/>
          <w:numId w:val="35"/>
        </w:numPr>
        <w:rPr>
          <w:lang w:val="en-GB"/>
          <w:rPrChange w:id="6173" w:author="Dioguardi, Fabio" w:date="2018-10-23T11:24:00Z">
            <w:rPr/>
          </w:rPrChange>
        </w:rPr>
      </w:pPr>
      <w:r w:rsidRPr="000E1A5F">
        <w:rPr>
          <w:i/>
          <w:kern w:val="32"/>
          <w:lang w:val="en-GB"/>
          <w:rPrChange w:id="6174" w:author="Dioguardi, Fabio" w:date="2018-10-23T11:24:00Z">
            <w:rPr>
              <w:i/>
              <w:kern w:val="32"/>
            </w:rPr>
          </w:rPrChange>
        </w:rPr>
        <w:t>radar_ISEGS.txt</w:t>
      </w:r>
      <w:r w:rsidRPr="000E1A5F">
        <w:rPr>
          <w:lang w:val="en-GB"/>
          <w:rPrChange w:id="6175" w:author="Dioguardi, Fabio" w:date="2018-10-23T11:24:00Z">
            <w:rPr/>
          </w:rPrChange>
        </w:rPr>
        <w:t xml:space="preserve">: data from the C-band radar station </w:t>
      </w:r>
      <w:proofErr w:type="spellStart"/>
      <w:r w:rsidRPr="000E1A5F">
        <w:rPr>
          <w:lang w:val="en-GB"/>
          <w:rPrChange w:id="6176" w:author="Dioguardi, Fabio" w:date="2018-10-23T11:24:00Z">
            <w:rPr/>
          </w:rPrChange>
        </w:rPr>
        <w:t>Egilstaðir</w:t>
      </w:r>
      <w:proofErr w:type="spellEnd"/>
      <w:r w:rsidRPr="000E1A5F">
        <w:rPr>
          <w:lang w:val="en-GB"/>
          <w:rPrChange w:id="6177" w:author="Dioguardi, Fabio" w:date="2018-10-23T11:24:00Z">
            <w:rPr/>
          </w:rPrChange>
        </w:rPr>
        <w:t xml:space="preserve"> (ISEGS)   </w:t>
      </w:r>
    </w:p>
    <w:p w14:paraId="1C3EABFF" w14:textId="7BF3F24C" w:rsidR="00523402" w:rsidRPr="000E1A5F" w:rsidRDefault="002439C4" w:rsidP="001507E8">
      <w:pPr>
        <w:pStyle w:val="ListParagraph"/>
        <w:numPr>
          <w:ilvl w:val="0"/>
          <w:numId w:val="35"/>
        </w:numPr>
        <w:rPr>
          <w:lang w:val="en-GB"/>
          <w:rPrChange w:id="6178" w:author="Dioguardi, Fabio" w:date="2018-10-23T11:24:00Z">
            <w:rPr/>
          </w:rPrChange>
        </w:rPr>
      </w:pPr>
      <w:r w:rsidRPr="000E1A5F">
        <w:rPr>
          <w:i/>
          <w:kern w:val="32"/>
          <w:lang w:val="en-GB"/>
          <w:rPrChange w:id="6179" w:author="Dioguardi, Fabio" w:date="2018-10-23T11:24:00Z">
            <w:rPr>
              <w:i/>
              <w:kern w:val="32"/>
            </w:rPr>
          </w:rPrChange>
        </w:rPr>
        <w:t>radar_ISX1.txt</w:t>
      </w:r>
      <w:r w:rsidRPr="000E1A5F">
        <w:rPr>
          <w:lang w:val="en-GB"/>
          <w:rPrChange w:id="6180" w:author="Dioguardi, Fabio" w:date="2018-10-23T11:24:00Z">
            <w:rPr/>
          </w:rPrChange>
        </w:rPr>
        <w:t>: data</w:t>
      </w:r>
      <w:r w:rsidR="00523402" w:rsidRPr="000E1A5F">
        <w:rPr>
          <w:lang w:val="en-GB"/>
          <w:rPrChange w:id="6181" w:author="Dioguardi, Fabio" w:date="2018-10-23T11:24:00Z">
            <w:rPr/>
          </w:rPrChange>
        </w:rPr>
        <w:t xml:space="preserve"> from the mobile X-band radar station ISX1</w:t>
      </w:r>
    </w:p>
    <w:p w14:paraId="2B590A2A" w14:textId="14080776" w:rsidR="00523402" w:rsidRPr="000E1A5F" w:rsidRDefault="002439C4" w:rsidP="001507E8">
      <w:pPr>
        <w:pStyle w:val="ListParagraph"/>
        <w:numPr>
          <w:ilvl w:val="0"/>
          <w:numId w:val="35"/>
        </w:numPr>
        <w:rPr>
          <w:lang w:val="en-GB"/>
          <w:rPrChange w:id="6182" w:author="Dioguardi, Fabio" w:date="2018-10-23T11:24:00Z">
            <w:rPr/>
          </w:rPrChange>
        </w:rPr>
      </w:pPr>
      <w:r w:rsidRPr="000E1A5F">
        <w:rPr>
          <w:i/>
          <w:kern w:val="32"/>
          <w:lang w:val="en-GB"/>
          <w:rPrChange w:id="6183" w:author="Dioguardi, Fabio" w:date="2018-10-23T11:24:00Z">
            <w:rPr>
              <w:i/>
              <w:kern w:val="32"/>
            </w:rPr>
          </w:rPrChange>
        </w:rPr>
        <w:t>radar_ISX2.txt</w:t>
      </w:r>
      <w:r w:rsidRPr="000E1A5F">
        <w:rPr>
          <w:lang w:val="en-GB"/>
          <w:rPrChange w:id="6184" w:author="Dioguardi, Fabio" w:date="2018-10-23T11:24:00Z">
            <w:rPr/>
          </w:rPrChange>
        </w:rPr>
        <w:t>: data</w:t>
      </w:r>
      <w:r w:rsidR="00523402" w:rsidRPr="000E1A5F">
        <w:rPr>
          <w:lang w:val="en-GB"/>
          <w:rPrChange w:id="6185" w:author="Dioguardi, Fabio" w:date="2018-10-23T11:24:00Z">
            <w:rPr/>
          </w:rPrChange>
        </w:rPr>
        <w:t xml:space="preserve"> from the mobile X-band radar station ISX2 </w:t>
      </w:r>
    </w:p>
    <w:p w14:paraId="11E7AD66" w14:textId="40619DA9" w:rsidR="00523402" w:rsidRPr="000E1A5F" w:rsidRDefault="00863384" w:rsidP="001507E8">
      <w:pPr>
        <w:pStyle w:val="ListParagraph"/>
        <w:numPr>
          <w:ilvl w:val="0"/>
          <w:numId w:val="35"/>
        </w:numPr>
        <w:rPr>
          <w:lang w:val="en-GB"/>
          <w:rPrChange w:id="6186" w:author="Dioguardi, Fabio" w:date="2018-10-23T11:24:00Z">
            <w:rPr/>
          </w:rPrChange>
        </w:rPr>
      </w:pPr>
      <w:r w:rsidRPr="000E1A5F">
        <w:rPr>
          <w:i/>
          <w:kern w:val="32"/>
          <w:lang w:val="en-GB"/>
          <w:rPrChange w:id="6187" w:author="Dioguardi, Fabio" w:date="2018-10-23T11:24:00Z">
            <w:rPr>
              <w:i/>
              <w:kern w:val="32"/>
            </w:rPr>
          </w:rPrChange>
        </w:rPr>
        <w:t>cam</w:t>
      </w:r>
      <w:r w:rsidR="002439C4" w:rsidRPr="000E1A5F">
        <w:rPr>
          <w:i/>
          <w:kern w:val="32"/>
          <w:lang w:val="en-GB"/>
          <w:rPrChange w:id="6188" w:author="Dioguardi, Fabio" w:date="2018-10-23T11:24:00Z">
            <w:rPr>
              <w:i/>
              <w:kern w:val="32"/>
            </w:rPr>
          </w:rPrChange>
        </w:rPr>
        <w:t>1.txt</w:t>
      </w:r>
      <w:r w:rsidR="002439C4" w:rsidRPr="000E1A5F">
        <w:rPr>
          <w:lang w:val="en-GB"/>
          <w:rPrChange w:id="6189" w:author="Dioguardi, Fabio" w:date="2018-10-23T11:24:00Z">
            <w:rPr/>
          </w:rPrChange>
        </w:rPr>
        <w:t xml:space="preserve">: data </w:t>
      </w:r>
      <w:r w:rsidR="00523402" w:rsidRPr="000E1A5F">
        <w:rPr>
          <w:lang w:val="en-GB"/>
          <w:rPrChange w:id="6190" w:author="Dioguardi, Fabio" w:date="2018-10-23T11:24:00Z">
            <w:rPr/>
          </w:rPrChange>
        </w:rPr>
        <w:t xml:space="preserve">from the automatic webcam </w:t>
      </w:r>
      <w:r w:rsidR="00B009C8" w:rsidRPr="000E1A5F">
        <w:rPr>
          <w:lang w:val="en-GB"/>
          <w:rPrChange w:id="6191" w:author="Dioguardi, Fabio" w:date="2018-10-23T11:24:00Z">
            <w:rPr/>
          </w:rPrChange>
        </w:rPr>
        <w:t>CAM1</w:t>
      </w:r>
    </w:p>
    <w:p w14:paraId="7FF3E81C" w14:textId="6132A45C" w:rsidR="00523402" w:rsidRPr="000E1A5F" w:rsidRDefault="00863384" w:rsidP="001507E8">
      <w:pPr>
        <w:pStyle w:val="ListParagraph"/>
        <w:numPr>
          <w:ilvl w:val="0"/>
          <w:numId w:val="35"/>
        </w:numPr>
        <w:rPr>
          <w:lang w:val="en-GB"/>
          <w:rPrChange w:id="6192" w:author="Dioguardi, Fabio" w:date="2018-10-23T11:24:00Z">
            <w:rPr/>
          </w:rPrChange>
        </w:rPr>
      </w:pPr>
      <w:r w:rsidRPr="000E1A5F">
        <w:rPr>
          <w:i/>
          <w:kern w:val="32"/>
          <w:lang w:val="en-GB"/>
          <w:rPrChange w:id="6193" w:author="Dioguardi, Fabio" w:date="2018-10-23T11:24:00Z">
            <w:rPr>
              <w:i/>
              <w:kern w:val="32"/>
            </w:rPr>
          </w:rPrChange>
        </w:rPr>
        <w:t>cam</w:t>
      </w:r>
      <w:r w:rsidR="002439C4" w:rsidRPr="000E1A5F">
        <w:rPr>
          <w:i/>
          <w:kern w:val="32"/>
          <w:lang w:val="en-GB"/>
          <w:rPrChange w:id="6194" w:author="Dioguardi, Fabio" w:date="2018-10-23T11:24:00Z">
            <w:rPr>
              <w:i/>
              <w:kern w:val="32"/>
            </w:rPr>
          </w:rPrChange>
        </w:rPr>
        <w:t>2.txt</w:t>
      </w:r>
      <w:r w:rsidR="002439C4" w:rsidRPr="000E1A5F">
        <w:rPr>
          <w:lang w:val="en-GB"/>
          <w:rPrChange w:id="6195" w:author="Dioguardi, Fabio" w:date="2018-10-23T11:24:00Z">
            <w:rPr/>
          </w:rPrChange>
        </w:rPr>
        <w:t>: data</w:t>
      </w:r>
      <w:r w:rsidR="00523402" w:rsidRPr="000E1A5F">
        <w:rPr>
          <w:lang w:val="en-GB"/>
          <w:rPrChange w:id="6196" w:author="Dioguardi, Fabio" w:date="2018-10-23T11:24:00Z">
            <w:rPr/>
          </w:rPrChange>
        </w:rPr>
        <w:t xml:space="preserve"> from the automatic webcam </w:t>
      </w:r>
      <w:r w:rsidR="00B009C8" w:rsidRPr="000E1A5F">
        <w:rPr>
          <w:lang w:val="en-GB"/>
          <w:rPrChange w:id="6197" w:author="Dioguardi, Fabio" w:date="2018-10-23T11:24:00Z">
            <w:rPr/>
          </w:rPrChange>
        </w:rPr>
        <w:t xml:space="preserve">CAM2 </w:t>
      </w:r>
    </w:p>
    <w:p w14:paraId="7F0AEF27" w14:textId="77D296C0" w:rsidR="0046233E" w:rsidRPr="000E1A5F" w:rsidRDefault="00863384" w:rsidP="001507E8">
      <w:pPr>
        <w:pStyle w:val="ListParagraph"/>
        <w:numPr>
          <w:ilvl w:val="0"/>
          <w:numId w:val="35"/>
        </w:numPr>
        <w:rPr>
          <w:lang w:val="en-GB"/>
          <w:rPrChange w:id="6198" w:author="Dioguardi, Fabio" w:date="2018-10-23T11:24:00Z">
            <w:rPr/>
          </w:rPrChange>
        </w:rPr>
      </w:pPr>
      <w:r w:rsidRPr="000E1A5F">
        <w:rPr>
          <w:i/>
          <w:kern w:val="32"/>
          <w:lang w:val="en-GB"/>
          <w:rPrChange w:id="6199" w:author="Dioguardi, Fabio" w:date="2018-10-23T11:24:00Z">
            <w:rPr>
              <w:i/>
              <w:kern w:val="32"/>
            </w:rPr>
          </w:rPrChange>
        </w:rPr>
        <w:t>cam3</w:t>
      </w:r>
      <w:r w:rsidR="002439C4" w:rsidRPr="000E1A5F">
        <w:rPr>
          <w:i/>
          <w:kern w:val="32"/>
          <w:lang w:val="en-GB"/>
          <w:rPrChange w:id="6200" w:author="Dioguardi, Fabio" w:date="2018-10-23T11:24:00Z">
            <w:rPr>
              <w:i/>
              <w:kern w:val="32"/>
            </w:rPr>
          </w:rPrChange>
        </w:rPr>
        <w:t>.txt</w:t>
      </w:r>
      <w:r w:rsidR="002439C4" w:rsidRPr="000E1A5F">
        <w:rPr>
          <w:lang w:val="en-GB"/>
          <w:rPrChange w:id="6201" w:author="Dioguardi, Fabio" w:date="2018-10-23T11:24:00Z">
            <w:rPr/>
          </w:rPrChange>
        </w:rPr>
        <w:t>: data</w:t>
      </w:r>
      <w:r w:rsidR="00523402" w:rsidRPr="000E1A5F">
        <w:rPr>
          <w:lang w:val="en-GB"/>
          <w:rPrChange w:id="6202" w:author="Dioguardi, Fabio" w:date="2018-10-23T11:24:00Z">
            <w:rPr/>
          </w:rPrChange>
        </w:rPr>
        <w:t xml:space="preserve"> from the automatic webcam </w:t>
      </w:r>
      <w:r w:rsidR="00B009C8" w:rsidRPr="000E1A5F">
        <w:rPr>
          <w:lang w:val="en-GB"/>
          <w:rPrChange w:id="6203" w:author="Dioguardi, Fabio" w:date="2018-10-23T11:24:00Z">
            <w:rPr/>
          </w:rPrChange>
        </w:rPr>
        <w:t>CAM3</w:t>
      </w:r>
      <w:r w:rsidR="00523402" w:rsidRPr="000E1A5F">
        <w:rPr>
          <w:lang w:val="en-GB"/>
          <w:rPrChange w:id="6204" w:author="Dioguardi, Fabio" w:date="2018-10-23T11:24:00Z">
            <w:rPr/>
          </w:rPrChange>
        </w:rPr>
        <w:t xml:space="preserve">. </w:t>
      </w:r>
    </w:p>
    <w:p w14:paraId="36E00315" w14:textId="0495AB8F" w:rsidR="002439C4" w:rsidRPr="000E1A5F" w:rsidRDefault="002439C4" w:rsidP="002439C4">
      <w:pPr>
        <w:pStyle w:val="Heading3"/>
        <w:rPr>
          <w:lang w:val="en-GB"/>
          <w:rPrChange w:id="6205" w:author="Dioguardi, Fabio" w:date="2018-10-23T11:24:00Z">
            <w:rPr/>
          </w:rPrChange>
        </w:rPr>
      </w:pPr>
      <w:bookmarkStart w:id="6206" w:name="_Ref482347351"/>
      <w:bookmarkStart w:id="6207" w:name="_Toc528058515"/>
      <w:r w:rsidRPr="000E1A5F">
        <w:rPr>
          <w:lang w:val="en-GB"/>
          <w:rPrChange w:id="6208" w:author="Dioguardi, Fabio" w:date="2018-10-23T11:24:00Z">
            <w:rPr/>
          </w:rPrChange>
        </w:rPr>
        <w:t xml:space="preserve">The Output Files </w:t>
      </w:r>
      <w:r w:rsidRPr="000E1A5F">
        <w:rPr>
          <w:i/>
          <w:lang w:val="en-GB"/>
          <w:rPrChange w:id="6209" w:author="Dioguardi, Fabio" w:date="2018-10-23T11:24:00Z">
            <w:rPr>
              <w:i/>
            </w:rPr>
          </w:rPrChange>
        </w:rPr>
        <w:t>*_plh_log_tmp.txt</w:t>
      </w:r>
      <w:r w:rsidRPr="000E1A5F">
        <w:rPr>
          <w:lang w:val="en-GB"/>
          <w:rPrChange w:id="6210" w:author="Dioguardi, Fabio" w:date="2018-10-23T11:24:00Z">
            <w:rPr/>
          </w:rPrChange>
        </w:rPr>
        <w:t xml:space="preserve"> and </w:t>
      </w:r>
      <w:r w:rsidRPr="000E1A5F">
        <w:rPr>
          <w:i/>
          <w:lang w:val="en-GB"/>
          <w:rPrChange w:id="6211" w:author="Dioguardi, Fabio" w:date="2018-10-23T11:24:00Z">
            <w:rPr>
              <w:i/>
            </w:rPr>
          </w:rPrChange>
        </w:rPr>
        <w:t>*_plh_log.txt</w:t>
      </w:r>
      <w:bookmarkEnd w:id="6206"/>
      <w:bookmarkEnd w:id="6207"/>
    </w:p>
    <w:p w14:paraId="5EF77174" w14:textId="074B6EB3" w:rsidR="002439C4" w:rsidRPr="000E1A5F" w:rsidRDefault="002439C4" w:rsidP="0046233E">
      <w:pPr>
        <w:rPr>
          <w:lang w:val="en-GB"/>
          <w:rPrChange w:id="6212" w:author="Dioguardi, Fabio" w:date="2018-10-23T11:24:00Z">
            <w:rPr/>
          </w:rPrChange>
        </w:rPr>
      </w:pPr>
    </w:p>
    <w:p w14:paraId="77D4F1BA" w14:textId="17C970BB" w:rsidR="00AE6B92" w:rsidRPr="000E1A5F" w:rsidRDefault="00A07146" w:rsidP="0046233E">
      <w:pPr>
        <w:rPr>
          <w:lang w:val="en-GB"/>
          <w:rPrChange w:id="6213" w:author="Dioguardi, Fabio" w:date="2018-10-23T11:24:00Z">
            <w:rPr/>
          </w:rPrChange>
        </w:rPr>
      </w:pPr>
      <w:r w:rsidRPr="000E1A5F">
        <w:rPr>
          <w:lang w:val="en-GB"/>
          <w:rPrChange w:id="6214" w:author="Dioguardi, Fabio" w:date="2018-10-23T11:24:00Z">
            <w:rPr/>
          </w:rPrChange>
        </w:rPr>
        <w:t xml:space="preserve">As </w:t>
      </w:r>
      <w:r w:rsidR="006419C3" w:rsidRPr="000E1A5F">
        <w:rPr>
          <w:lang w:val="en-GB"/>
          <w:rPrChange w:id="6215" w:author="Dioguardi, Fabio" w:date="2018-10-23T11:24:00Z">
            <w:rPr/>
          </w:rPrChange>
        </w:rPr>
        <w:t>detailed</w:t>
      </w:r>
      <w:r w:rsidRPr="000E1A5F">
        <w:rPr>
          <w:lang w:val="en-GB"/>
          <w:rPrChange w:id="6216" w:author="Dioguardi, Fabio" w:date="2018-10-23T11:24:00Z">
            <w:rPr/>
          </w:rPrChange>
        </w:rPr>
        <w:t xml:space="preserve"> above, for each run,</w:t>
      </w:r>
      <w:r w:rsidR="002439C4" w:rsidRPr="000E1A5F">
        <w:rPr>
          <w:lang w:val="en-GB"/>
          <w:rPrChange w:id="6217" w:author="Dioguardi, Fabio" w:date="2018-10-23T11:24:00Z">
            <w:rPr/>
          </w:rPrChange>
        </w:rPr>
        <w:t xml:space="preserve"> all imported plume height data </w:t>
      </w:r>
      <w:r w:rsidRPr="000E1A5F">
        <w:rPr>
          <w:lang w:val="en-GB"/>
          <w:rPrChange w:id="6218" w:author="Dioguardi, Fabio" w:date="2018-10-23T11:24:00Z">
            <w:rPr/>
          </w:rPrChange>
        </w:rPr>
        <w:t>that</w:t>
      </w:r>
      <w:r w:rsidR="002439C4" w:rsidRPr="000E1A5F">
        <w:rPr>
          <w:lang w:val="en-GB"/>
          <w:rPrChange w:id="6219" w:author="Dioguardi, Fabio" w:date="2018-10-23T11:24:00Z">
            <w:rPr/>
          </w:rPrChange>
        </w:rPr>
        <w:t xml:space="preserve"> </w:t>
      </w:r>
      <w:r w:rsidRPr="000E1A5F">
        <w:rPr>
          <w:lang w:val="en-GB"/>
          <w:rPrChange w:id="6220" w:author="Dioguardi, Fabio" w:date="2018-10-23T11:24:00Z">
            <w:rPr/>
          </w:rPrChange>
        </w:rPr>
        <w:t>are considered for further processing (</w:t>
      </w:r>
      <w:proofErr w:type="spellStart"/>
      <w:r w:rsidRPr="000E1A5F">
        <w:rPr>
          <w:lang w:val="en-GB"/>
          <w:rPrChange w:id="6221" w:author="Dioguardi, Fabio" w:date="2018-10-23T11:24:00Z">
            <w:rPr/>
          </w:rPrChange>
        </w:rPr>
        <w:t>i</w:t>
      </w:r>
      <w:proofErr w:type="gramStart"/>
      <w:r w:rsidRPr="000E1A5F">
        <w:rPr>
          <w:lang w:val="en-GB"/>
          <w:rPrChange w:id="6222" w:author="Dioguardi, Fabio" w:date="2018-10-23T11:24:00Z">
            <w:rPr/>
          </w:rPrChange>
        </w:rPr>
        <w:t>,e</w:t>
      </w:r>
      <w:proofErr w:type="spellEnd"/>
      <w:proofErr w:type="gramEnd"/>
      <w:r w:rsidRPr="000E1A5F">
        <w:rPr>
          <w:lang w:val="en-GB"/>
          <w:rPrChange w:id="6223" w:author="Dioguardi, Fabio" w:date="2018-10-23T11:24:00Z">
            <w:rPr/>
          </w:rPrChange>
        </w:rPr>
        <w:t>, stored in at least one of the data stacks) are logged in a text file with the ending</w:t>
      </w:r>
      <w:r w:rsidRPr="000E1A5F">
        <w:rPr>
          <w:i/>
          <w:lang w:val="en-GB"/>
          <w:rPrChange w:id="6224" w:author="Dioguardi, Fabio" w:date="2018-10-23T11:24:00Z">
            <w:rPr>
              <w:i/>
            </w:rPr>
          </w:rPrChange>
        </w:rPr>
        <w:t xml:space="preserve"> “_</w:t>
      </w:r>
      <w:proofErr w:type="spellStart"/>
      <w:r w:rsidRPr="000E1A5F">
        <w:rPr>
          <w:i/>
          <w:lang w:val="en-GB"/>
          <w:rPrChange w:id="6225" w:author="Dioguardi, Fabio" w:date="2018-10-23T11:24:00Z">
            <w:rPr>
              <w:i/>
            </w:rPr>
          </w:rPrChange>
        </w:rPr>
        <w:t>plh_log_tmp</w:t>
      </w:r>
      <w:proofErr w:type="spellEnd"/>
      <w:r w:rsidRPr="000E1A5F">
        <w:rPr>
          <w:i/>
          <w:lang w:val="en-GB"/>
          <w:rPrChange w:id="6226" w:author="Dioguardi, Fabio" w:date="2018-10-23T11:24:00Z">
            <w:rPr>
              <w:i/>
            </w:rPr>
          </w:rPrChange>
        </w:rPr>
        <w:t>”</w:t>
      </w:r>
      <w:r w:rsidRPr="000E1A5F">
        <w:rPr>
          <w:lang w:val="en-GB"/>
          <w:rPrChange w:id="6227" w:author="Dioguardi, Fabio" w:date="2018-10-23T11:24:00Z">
            <w:rPr/>
          </w:rPrChange>
        </w:rPr>
        <w:t xml:space="preserve">. This file is </w:t>
      </w:r>
      <w:r w:rsidR="006419C3" w:rsidRPr="000E1A5F">
        <w:rPr>
          <w:lang w:val="en-GB"/>
          <w:rPrChange w:id="6228" w:author="Dioguardi, Fabio" w:date="2018-10-23T11:24:00Z">
            <w:rPr/>
          </w:rPrChange>
        </w:rPr>
        <w:t xml:space="preserve">retained </w:t>
      </w:r>
      <w:r w:rsidRPr="000E1A5F">
        <w:rPr>
          <w:lang w:val="en-GB"/>
          <w:rPrChange w:id="6229" w:author="Dioguardi, Fabio" w:date="2018-10-23T11:24:00Z">
            <w:rPr/>
          </w:rPrChange>
        </w:rPr>
        <w:t xml:space="preserve">for quality control and allows the operator to keep track of every single plume height input </w:t>
      </w:r>
      <w:r w:rsidR="006419C3" w:rsidRPr="000E1A5F">
        <w:rPr>
          <w:lang w:val="en-GB"/>
          <w:rPrChange w:id="6230" w:author="Dioguardi, Fabio" w:date="2018-10-23T11:24:00Z">
            <w:rPr/>
          </w:rPrChange>
        </w:rPr>
        <w:t xml:space="preserve">that </w:t>
      </w:r>
      <w:r w:rsidRPr="000E1A5F">
        <w:rPr>
          <w:lang w:val="en-GB"/>
          <w:rPrChange w:id="6231" w:author="Dioguardi, Fabio" w:date="2018-10-23T11:24:00Z">
            <w:rPr/>
          </w:rPrChange>
        </w:rPr>
        <w:t xml:space="preserve">is processed by FOXI. </w:t>
      </w:r>
    </w:p>
    <w:p w14:paraId="2EE4096F" w14:textId="77777777" w:rsidR="005728BB" w:rsidRPr="000E1A5F" w:rsidRDefault="005728BB" w:rsidP="0046233E">
      <w:pPr>
        <w:rPr>
          <w:lang w:val="en-GB"/>
          <w:rPrChange w:id="6232" w:author="Dioguardi, Fabio" w:date="2018-10-23T11:24:00Z">
            <w:rPr/>
          </w:rPrChange>
        </w:rPr>
      </w:pPr>
    </w:p>
    <w:p w14:paraId="4F2BB49B" w14:textId="7420F1AA" w:rsidR="00AE6B92" w:rsidRPr="000E1A5F" w:rsidRDefault="00AE6B92" w:rsidP="0046233E">
      <w:pPr>
        <w:rPr>
          <w:lang w:val="en-GB"/>
          <w:rPrChange w:id="6233" w:author="Dioguardi, Fabio" w:date="2018-10-23T11:24:00Z">
            <w:rPr/>
          </w:rPrChange>
        </w:rPr>
      </w:pPr>
      <w:r w:rsidRPr="000E1A5F">
        <w:rPr>
          <w:lang w:val="en-GB"/>
          <w:rPrChange w:id="6234" w:author="Dioguardi, Fabio" w:date="2018-10-23T11:24:00Z">
            <w:rPr/>
          </w:rPrChange>
        </w:rPr>
        <w:t xml:space="preserve">Every line in </w:t>
      </w:r>
      <w:r w:rsidRPr="000E1A5F">
        <w:rPr>
          <w:i/>
          <w:lang w:val="en-GB"/>
          <w:rPrChange w:id="6235" w:author="Dioguardi, Fabio" w:date="2018-10-23T11:24:00Z">
            <w:rPr>
              <w:i/>
            </w:rPr>
          </w:rPrChange>
        </w:rPr>
        <w:t>*_plh_log_tmp.txt</w:t>
      </w:r>
      <w:r w:rsidRPr="000E1A5F">
        <w:rPr>
          <w:lang w:val="en-GB"/>
          <w:rPrChange w:id="6236" w:author="Dioguardi, Fabio" w:date="2018-10-23T11:24:00Z">
            <w:rPr/>
          </w:rPrChange>
        </w:rPr>
        <w:t xml:space="preserve"> represents a data set with the following information:</w:t>
      </w:r>
    </w:p>
    <w:p w14:paraId="276EB37D" w14:textId="4557D67F" w:rsidR="00AE6B92" w:rsidRPr="000E1A5F" w:rsidRDefault="00AE6B92" w:rsidP="0016488B">
      <w:pPr>
        <w:pStyle w:val="ListParagraph"/>
        <w:numPr>
          <w:ilvl w:val="0"/>
          <w:numId w:val="3"/>
        </w:numPr>
        <w:rPr>
          <w:lang w:val="en-GB"/>
          <w:rPrChange w:id="6237" w:author="Dioguardi, Fabio" w:date="2018-10-23T11:24:00Z">
            <w:rPr/>
          </w:rPrChange>
        </w:rPr>
      </w:pPr>
      <w:r w:rsidRPr="000E1A5F">
        <w:rPr>
          <w:lang w:val="en-GB"/>
          <w:rPrChange w:id="6238" w:author="Dioguardi, Fabio" w:date="2018-10-23T11:24:00Z">
            <w:rPr/>
          </w:rPrChange>
        </w:rPr>
        <w:t>column 1: date and time of plume height record</w:t>
      </w:r>
    </w:p>
    <w:p w14:paraId="5CE88FF6" w14:textId="0073AFF7" w:rsidR="00AE6B92" w:rsidRPr="000E1A5F" w:rsidRDefault="00AE6B92" w:rsidP="0016488B">
      <w:pPr>
        <w:pStyle w:val="ListParagraph"/>
        <w:numPr>
          <w:ilvl w:val="0"/>
          <w:numId w:val="3"/>
        </w:numPr>
        <w:rPr>
          <w:lang w:val="en-GB"/>
          <w:rPrChange w:id="6239" w:author="Dioguardi, Fabio" w:date="2018-10-23T11:24:00Z">
            <w:rPr/>
          </w:rPrChange>
        </w:rPr>
      </w:pPr>
      <w:r w:rsidRPr="000E1A5F">
        <w:rPr>
          <w:lang w:val="en-GB"/>
          <w:rPrChange w:id="6240" w:author="Dioguardi, Fabio" w:date="2018-10-23T11:24:00Z">
            <w:rPr/>
          </w:rPrChange>
        </w:rPr>
        <w:t>column 2: minimum plume height</w:t>
      </w:r>
    </w:p>
    <w:p w14:paraId="2B2661A5" w14:textId="695784F2" w:rsidR="00AE6B92" w:rsidRPr="000E1A5F" w:rsidRDefault="00AE6B92" w:rsidP="0016488B">
      <w:pPr>
        <w:pStyle w:val="ListParagraph"/>
        <w:numPr>
          <w:ilvl w:val="0"/>
          <w:numId w:val="3"/>
        </w:numPr>
        <w:rPr>
          <w:lang w:val="en-GB"/>
          <w:rPrChange w:id="6241" w:author="Dioguardi, Fabio" w:date="2018-10-23T11:24:00Z">
            <w:rPr/>
          </w:rPrChange>
        </w:rPr>
      </w:pPr>
      <w:r w:rsidRPr="000E1A5F">
        <w:rPr>
          <w:lang w:val="en-GB"/>
          <w:rPrChange w:id="6242" w:author="Dioguardi, Fabio" w:date="2018-10-23T11:24:00Z">
            <w:rPr/>
          </w:rPrChange>
        </w:rPr>
        <w:t>column 3: average plume height</w:t>
      </w:r>
    </w:p>
    <w:p w14:paraId="398F1A43" w14:textId="16CE164A" w:rsidR="00AE6B92" w:rsidRPr="000E1A5F" w:rsidRDefault="00AE6B92" w:rsidP="0016488B">
      <w:pPr>
        <w:pStyle w:val="ListParagraph"/>
        <w:numPr>
          <w:ilvl w:val="0"/>
          <w:numId w:val="3"/>
        </w:numPr>
        <w:rPr>
          <w:lang w:val="en-GB"/>
          <w:rPrChange w:id="6243" w:author="Dioguardi, Fabio" w:date="2018-10-23T11:24:00Z">
            <w:rPr/>
          </w:rPrChange>
        </w:rPr>
      </w:pPr>
      <w:r w:rsidRPr="000E1A5F">
        <w:rPr>
          <w:lang w:val="en-GB"/>
          <w:rPrChange w:id="6244" w:author="Dioguardi, Fabio" w:date="2018-10-23T11:24:00Z">
            <w:rPr/>
          </w:rPrChange>
        </w:rPr>
        <w:t>column 4: maximum plume height</w:t>
      </w:r>
    </w:p>
    <w:p w14:paraId="71324CC0" w14:textId="3042B99F" w:rsidR="00AE6B92" w:rsidRPr="000E1A5F" w:rsidRDefault="00AE6B92" w:rsidP="0016488B">
      <w:pPr>
        <w:pStyle w:val="ListParagraph"/>
        <w:numPr>
          <w:ilvl w:val="0"/>
          <w:numId w:val="3"/>
        </w:numPr>
        <w:rPr>
          <w:lang w:val="en-GB"/>
          <w:rPrChange w:id="6245" w:author="Dioguardi, Fabio" w:date="2018-10-23T11:24:00Z">
            <w:rPr/>
          </w:rPrChange>
        </w:rPr>
      </w:pPr>
      <w:r w:rsidRPr="000E1A5F">
        <w:rPr>
          <w:lang w:val="en-GB"/>
          <w:rPrChange w:id="6246" w:author="Dioguardi, Fabio" w:date="2018-10-23T11:24:00Z">
            <w:rPr/>
          </w:rPrChange>
        </w:rPr>
        <w:t>column 5: quality factor (</w:t>
      </w:r>
      <w:r w:rsidR="00DA46A7" w:rsidRPr="000E1A5F">
        <w:rPr>
          <w:lang w:val="en-GB"/>
          <w:rPrChange w:id="6247" w:author="Dioguardi, Fabio" w:date="2018-10-23T11:24:00Z">
            <w:rPr/>
          </w:rPrChange>
        </w:rPr>
        <w:t>0: insufficient; 1: poor; 2: fair; 3: good; 4: brilliant)</w:t>
      </w:r>
    </w:p>
    <w:p w14:paraId="5F345869" w14:textId="130B30FE" w:rsidR="00DA46A7" w:rsidRPr="000E1A5F" w:rsidRDefault="00DA46A7" w:rsidP="0016488B">
      <w:pPr>
        <w:pStyle w:val="ListParagraph"/>
        <w:numPr>
          <w:ilvl w:val="0"/>
          <w:numId w:val="3"/>
        </w:numPr>
        <w:rPr>
          <w:lang w:val="en-GB"/>
          <w:rPrChange w:id="6248" w:author="Dioguardi, Fabio" w:date="2018-10-23T11:24:00Z">
            <w:rPr/>
          </w:rPrChange>
        </w:rPr>
      </w:pPr>
      <w:r w:rsidRPr="000E1A5F">
        <w:rPr>
          <w:lang w:val="en-GB"/>
          <w:rPrChange w:id="6249" w:author="Dioguardi, Fabio" w:date="2018-10-23T11:24:00Z">
            <w:rPr/>
          </w:rPrChange>
        </w:rPr>
        <w:t>column 6: source</w:t>
      </w:r>
      <w:r w:rsidR="00D150F3" w:rsidRPr="000E1A5F">
        <w:rPr>
          <w:lang w:val="en-GB"/>
          <w:rPrChange w:id="6250" w:author="Dioguardi, Fabio" w:date="2018-10-23T11:24:00Z">
            <w:rPr/>
          </w:rPrChange>
        </w:rPr>
        <w:t xml:space="preserve"> ID (explanation, </w:t>
      </w:r>
      <w:r w:rsidRPr="000E1A5F">
        <w:rPr>
          <w:lang w:val="en-GB"/>
          <w:rPrChange w:id="6251" w:author="Dioguardi, Fabio" w:date="2018-10-23T11:24:00Z">
            <w:rPr/>
          </w:rPrChange>
        </w:rPr>
        <w:t>see Table</w:t>
      </w:r>
      <w:r w:rsidR="00566F04" w:rsidRPr="000E1A5F">
        <w:rPr>
          <w:lang w:val="en-GB"/>
          <w:rPrChange w:id="6252" w:author="Dioguardi, Fabio" w:date="2018-10-23T11:24:00Z">
            <w:rPr/>
          </w:rPrChange>
        </w:rPr>
        <w:t> 8</w:t>
      </w:r>
      <w:r w:rsidRPr="000E1A5F">
        <w:rPr>
          <w:lang w:val="en-GB"/>
          <w:rPrChange w:id="6253" w:author="Dioguardi, Fabio" w:date="2018-10-23T11:24:00Z">
            <w:rPr/>
          </w:rPrChange>
        </w:rPr>
        <w:t>)</w:t>
      </w:r>
    </w:p>
    <w:p w14:paraId="609B1E08" w14:textId="6B1A211D" w:rsidR="00AE6B92" w:rsidRPr="000E1A5F" w:rsidRDefault="00DA46A7" w:rsidP="0016488B">
      <w:pPr>
        <w:pStyle w:val="ListParagraph"/>
        <w:numPr>
          <w:ilvl w:val="0"/>
          <w:numId w:val="3"/>
        </w:numPr>
        <w:rPr>
          <w:lang w:val="en-GB"/>
          <w:rPrChange w:id="6254" w:author="Dioguardi, Fabio" w:date="2018-10-23T11:24:00Z">
            <w:rPr/>
          </w:rPrChange>
        </w:rPr>
      </w:pPr>
      <w:r w:rsidRPr="000E1A5F">
        <w:rPr>
          <w:lang w:val="en-GB"/>
          <w:rPrChange w:id="6255" w:author="Dioguardi, Fabio" w:date="2018-10-23T11:24:00Z">
            <w:rPr/>
          </w:rPrChange>
        </w:rPr>
        <w:t xml:space="preserve">column 7: </w:t>
      </w:r>
      <w:r w:rsidR="00334B85" w:rsidRPr="000E1A5F">
        <w:rPr>
          <w:lang w:val="en-GB"/>
          <w:rPrChange w:id="6256" w:author="Dioguardi, Fabio" w:date="2018-10-23T11:24:00Z">
            <w:rPr/>
          </w:rPrChange>
        </w:rPr>
        <w:t>&lt;include&gt;</w:t>
      </w:r>
      <w:r w:rsidRPr="000E1A5F">
        <w:rPr>
          <w:lang w:val="en-GB"/>
          <w:rPrChange w:id="6257" w:author="Dioguardi, Fabio" w:date="2018-10-23T11:24:00Z">
            <w:rPr/>
          </w:rPrChange>
        </w:rPr>
        <w:t xml:space="preserve"> (1 if not changed, can be used to “flag” data set)</w:t>
      </w:r>
    </w:p>
    <w:p w14:paraId="1BB9F5A8" w14:textId="1523AD3D" w:rsidR="0039050B" w:rsidRPr="000E1A5F" w:rsidRDefault="006419C3" w:rsidP="0046233E">
      <w:pPr>
        <w:rPr>
          <w:lang w:val="en-GB"/>
          <w:rPrChange w:id="6258" w:author="Dioguardi, Fabio" w:date="2018-10-23T11:24:00Z">
            <w:rPr/>
          </w:rPrChange>
        </w:rPr>
      </w:pPr>
      <w:r w:rsidRPr="000E1A5F">
        <w:rPr>
          <w:lang w:val="en-GB"/>
          <w:rPrChange w:id="6259" w:author="Dioguardi, Fabio" w:date="2018-10-23T11:24:00Z">
            <w:rPr/>
          </w:rPrChange>
        </w:rPr>
        <w:t>Note</w:t>
      </w:r>
      <w:r w:rsidR="00A07146" w:rsidRPr="000E1A5F">
        <w:rPr>
          <w:lang w:val="en-GB"/>
          <w:rPrChange w:id="6260" w:author="Dioguardi, Fabio" w:date="2018-10-23T11:24:00Z">
            <w:rPr/>
          </w:rPrChange>
        </w:rPr>
        <w:t xml:space="preserve"> that </w:t>
      </w:r>
      <w:r w:rsidR="00BF5D96" w:rsidRPr="000E1A5F">
        <w:rPr>
          <w:lang w:val="en-GB"/>
          <w:rPrChange w:id="6261" w:author="Dioguardi, Fabio" w:date="2018-10-23T11:24:00Z">
            <w:rPr/>
          </w:rPrChange>
        </w:rPr>
        <w:t>a data set</w:t>
      </w:r>
      <w:r w:rsidR="00AE6B92" w:rsidRPr="000E1A5F">
        <w:rPr>
          <w:lang w:val="en-GB"/>
          <w:rPrChange w:id="6262" w:author="Dioguardi, Fabio" w:date="2018-10-23T11:24:00Z">
            <w:rPr/>
          </w:rPrChange>
        </w:rPr>
        <w:t xml:space="preserve"> </w:t>
      </w:r>
      <w:r w:rsidR="00BF5D96" w:rsidRPr="000E1A5F">
        <w:rPr>
          <w:lang w:val="en-GB"/>
          <w:rPrChange w:id="6263" w:author="Dioguardi, Fabio" w:date="2018-10-23T11:24:00Z">
            <w:rPr/>
          </w:rPrChange>
        </w:rPr>
        <w:t>is logged with every</w:t>
      </w:r>
      <w:r w:rsidR="00AE6B92" w:rsidRPr="000E1A5F">
        <w:rPr>
          <w:lang w:val="en-GB"/>
          <w:rPrChange w:id="6264" w:author="Dioguardi, Fabio" w:date="2018-10-23T11:24:00Z">
            <w:rPr/>
          </w:rPrChange>
        </w:rPr>
        <w:t xml:space="preserve"> </w:t>
      </w:r>
      <w:r w:rsidR="00BF5D96" w:rsidRPr="000E1A5F">
        <w:rPr>
          <w:lang w:val="en-GB"/>
          <w:rPrChange w:id="6265" w:author="Dioguardi, Fabio" w:date="2018-10-23T11:24:00Z">
            <w:rPr/>
          </w:rPrChange>
        </w:rPr>
        <w:t xml:space="preserve">new </w:t>
      </w:r>
      <w:r w:rsidR="00AE6B92" w:rsidRPr="000E1A5F">
        <w:rPr>
          <w:lang w:val="en-GB"/>
          <w:rPrChange w:id="6266" w:author="Dioguardi, Fabio" w:date="2018-10-23T11:24:00Z">
            <w:rPr/>
          </w:rPrChange>
        </w:rPr>
        <w:t>run</w:t>
      </w:r>
      <w:r w:rsidR="00BF5D96" w:rsidRPr="000E1A5F">
        <w:rPr>
          <w:lang w:val="en-GB"/>
          <w:rPrChange w:id="6267" w:author="Dioguardi, Fabio" w:date="2018-10-23T11:24:00Z">
            <w:rPr/>
          </w:rPrChange>
        </w:rPr>
        <w:t>, whenever it is considered as suitable input and as</w:t>
      </w:r>
      <w:r w:rsidR="00DA46A7" w:rsidRPr="000E1A5F">
        <w:rPr>
          <w:lang w:val="en-GB"/>
          <w:rPrChange w:id="6268" w:author="Dioguardi, Fabio" w:date="2018-10-23T11:24:00Z">
            <w:rPr/>
          </w:rPrChange>
        </w:rPr>
        <w:t xml:space="preserve"> long as it</w:t>
      </w:r>
      <w:r w:rsidR="00F87AE5" w:rsidRPr="000E1A5F">
        <w:rPr>
          <w:lang w:val="en-GB"/>
          <w:rPrChange w:id="6269" w:author="Dioguardi, Fabio" w:date="2018-10-23T11:24:00Z">
            <w:rPr/>
          </w:rPrChange>
        </w:rPr>
        <w:t>s time stamp is</w:t>
      </w:r>
      <w:r w:rsidR="00DA46A7" w:rsidRPr="000E1A5F">
        <w:rPr>
          <w:lang w:val="en-GB"/>
          <w:rPrChange w:id="6270" w:author="Dioguardi, Fabio" w:date="2018-10-23T11:24:00Z">
            <w:rPr/>
          </w:rPrChange>
        </w:rPr>
        <w:t xml:space="preserve"> within the 180 min time frame.</w:t>
      </w:r>
      <w:r w:rsidR="00F87AE5" w:rsidRPr="000E1A5F">
        <w:rPr>
          <w:lang w:val="en-GB"/>
          <w:rPrChange w:id="6271" w:author="Dioguardi, Fabio" w:date="2018-10-23T11:24:00Z">
            <w:rPr/>
          </w:rPrChange>
        </w:rPr>
        <w:t xml:space="preserve"> This implies the log file can contain re-occurring data sets, which reflects in detail the flow of data input, but might make it difficult for getting a quick overview. If the operator might only want to be updated on new incoming input, </w:t>
      </w:r>
      <w:r w:rsidRPr="000E1A5F">
        <w:rPr>
          <w:lang w:val="en-GB"/>
          <w:rPrChange w:id="6272" w:author="Dioguardi, Fabio" w:date="2018-10-23T11:24:00Z">
            <w:rPr/>
          </w:rPrChange>
        </w:rPr>
        <w:t>this information is more conveniently found in the file</w:t>
      </w:r>
      <w:r w:rsidR="00F87AE5" w:rsidRPr="000E1A5F">
        <w:rPr>
          <w:lang w:val="en-GB"/>
          <w:rPrChange w:id="6273" w:author="Dioguardi, Fabio" w:date="2018-10-23T11:24:00Z">
            <w:rPr/>
          </w:rPrChange>
        </w:rPr>
        <w:t xml:space="preserve"> </w:t>
      </w:r>
      <w:r w:rsidR="00F87AE5" w:rsidRPr="000E1A5F">
        <w:rPr>
          <w:i/>
          <w:lang w:val="en-GB"/>
          <w:rPrChange w:id="6274" w:author="Dioguardi, Fabio" w:date="2018-10-23T11:24:00Z">
            <w:rPr>
              <w:i/>
            </w:rPr>
          </w:rPrChange>
        </w:rPr>
        <w:t>&lt;</w:t>
      </w:r>
      <w:proofErr w:type="spellStart"/>
      <w:r w:rsidR="00F87AE5" w:rsidRPr="000E1A5F">
        <w:rPr>
          <w:i/>
          <w:lang w:val="en-GB"/>
          <w:rPrChange w:id="6275" w:author="Dioguardi, Fabio" w:date="2018-10-23T11:24:00Z">
            <w:rPr>
              <w:i/>
            </w:rPr>
          </w:rPrChange>
        </w:rPr>
        <w:t>outputname</w:t>
      </w:r>
      <w:proofErr w:type="spellEnd"/>
      <w:r w:rsidR="00F87AE5" w:rsidRPr="000E1A5F">
        <w:rPr>
          <w:i/>
          <w:lang w:val="en-GB"/>
          <w:rPrChange w:id="6276" w:author="Dioguardi, Fabio" w:date="2018-10-23T11:24:00Z">
            <w:rPr>
              <w:i/>
            </w:rPr>
          </w:rPrChange>
        </w:rPr>
        <w:t>&gt;_plh_log.txt</w:t>
      </w:r>
      <w:r w:rsidR="0039050B" w:rsidRPr="000E1A5F">
        <w:rPr>
          <w:lang w:val="en-GB"/>
          <w:rPrChange w:id="6277" w:author="Dioguardi, Fabio" w:date="2018-10-23T11:24:00Z">
            <w:rPr/>
          </w:rPrChange>
        </w:rPr>
        <w:t>. This file is generated</w:t>
      </w:r>
      <w:r w:rsidR="0039050B" w:rsidRPr="000E1A5F">
        <w:rPr>
          <w:i/>
          <w:lang w:val="en-GB"/>
          <w:rPrChange w:id="6278" w:author="Dioguardi, Fabio" w:date="2018-10-23T11:24:00Z">
            <w:rPr>
              <w:i/>
            </w:rPr>
          </w:rPrChange>
        </w:rPr>
        <w:t xml:space="preserve"> </w:t>
      </w:r>
      <w:r w:rsidR="00F87AE5" w:rsidRPr="000E1A5F">
        <w:rPr>
          <w:lang w:val="en-GB"/>
          <w:rPrChange w:id="6279" w:author="Dioguardi, Fabio" w:date="2018-10-23T11:24:00Z">
            <w:rPr/>
          </w:rPrChange>
        </w:rPr>
        <w:t xml:space="preserve">at the end of step 4 by </w:t>
      </w:r>
      <w:r w:rsidR="0039050B" w:rsidRPr="000E1A5F">
        <w:rPr>
          <w:lang w:val="en-GB"/>
          <w:rPrChange w:id="6280" w:author="Dioguardi, Fabio" w:date="2018-10-23T11:24:00Z">
            <w:rPr/>
          </w:rPrChange>
        </w:rPr>
        <w:t xml:space="preserve">importing and </w:t>
      </w:r>
      <w:r w:rsidR="00F87AE5" w:rsidRPr="000E1A5F">
        <w:rPr>
          <w:lang w:val="en-GB"/>
          <w:rPrChange w:id="6281" w:author="Dioguardi, Fabio" w:date="2018-10-23T11:24:00Z">
            <w:rPr/>
          </w:rPrChange>
        </w:rPr>
        <w:t>remo</w:t>
      </w:r>
      <w:r w:rsidR="0039050B" w:rsidRPr="000E1A5F">
        <w:rPr>
          <w:lang w:val="en-GB"/>
          <w:rPrChange w:id="6282" w:author="Dioguardi, Fabio" w:date="2018-10-23T11:24:00Z">
            <w:rPr/>
          </w:rPrChange>
        </w:rPr>
        <w:t>ving all d</w:t>
      </w:r>
      <w:r w:rsidR="00F87AE5" w:rsidRPr="000E1A5F">
        <w:rPr>
          <w:lang w:val="en-GB"/>
          <w:rPrChange w:id="6283" w:author="Dioguardi, Fabio" w:date="2018-10-23T11:24:00Z">
            <w:rPr/>
          </w:rPrChange>
        </w:rPr>
        <w:t>uplicate</w:t>
      </w:r>
      <w:r w:rsidR="0039050B" w:rsidRPr="000E1A5F">
        <w:rPr>
          <w:lang w:val="en-GB"/>
          <w:rPrChange w:id="6284" w:author="Dioguardi, Fabio" w:date="2018-10-23T11:24:00Z">
            <w:rPr/>
          </w:rPrChange>
        </w:rPr>
        <w:t xml:space="preserve">s from </w:t>
      </w:r>
      <w:r w:rsidR="0039050B" w:rsidRPr="000E1A5F">
        <w:rPr>
          <w:i/>
          <w:lang w:val="en-GB"/>
          <w:rPrChange w:id="6285" w:author="Dioguardi, Fabio" w:date="2018-10-23T11:24:00Z">
            <w:rPr>
              <w:i/>
            </w:rPr>
          </w:rPrChange>
        </w:rPr>
        <w:t>&lt;</w:t>
      </w:r>
      <w:proofErr w:type="spellStart"/>
      <w:r w:rsidR="0039050B" w:rsidRPr="000E1A5F">
        <w:rPr>
          <w:i/>
          <w:lang w:val="en-GB"/>
          <w:rPrChange w:id="6286" w:author="Dioguardi, Fabio" w:date="2018-10-23T11:24:00Z">
            <w:rPr>
              <w:i/>
            </w:rPr>
          </w:rPrChange>
        </w:rPr>
        <w:t>outputname</w:t>
      </w:r>
      <w:proofErr w:type="spellEnd"/>
      <w:r w:rsidR="0039050B" w:rsidRPr="000E1A5F">
        <w:rPr>
          <w:i/>
          <w:lang w:val="en-GB"/>
          <w:rPrChange w:id="6287" w:author="Dioguardi, Fabio" w:date="2018-10-23T11:24:00Z">
            <w:rPr>
              <w:i/>
            </w:rPr>
          </w:rPrChange>
        </w:rPr>
        <w:t xml:space="preserve">&gt;_plh_log_tmp.txt. </w:t>
      </w:r>
      <w:r w:rsidRPr="000E1A5F">
        <w:rPr>
          <w:lang w:val="en-GB"/>
          <w:rPrChange w:id="6288" w:author="Dioguardi, Fabio" w:date="2018-10-23T11:24:00Z">
            <w:rPr/>
          </w:rPrChange>
        </w:rPr>
        <w:t>Hence, t</w:t>
      </w:r>
      <w:r w:rsidR="0039050B" w:rsidRPr="000E1A5F">
        <w:rPr>
          <w:lang w:val="en-GB"/>
          <w:rPrChange w:id="6289" w:author="Dioguardi, Fabio" w:date="2018-10-23T11:24:00Z">
            <w:rPr/>
          </w:rPrChange>
        </w:rPr>
        <w:t>he entries have the same format</w:t>
      </w:r>
      <w:r w:rsidR="00F87AE5" w:rsidRPr="000E1A5F">
        <w:rPr>
          <w:lang w:val="en-GB"/>
          <w:rPrChange w:id="6290" w:author="Dioguardi, Fabio" w:date="2018-10-23T11:24:00Z">
            <w:rPr/>
          </w:rPrChange>
        </w:rPr>
        <w:t>.</w:t>
      </w:r>
    </w:p>
    <w:p w14:paraId="1BEBEEBE" w14:textId="55D2AE5E" w:rsidR="0039050B" w:rsidRPr="000E1A5F" w:rsidRDefault="0039050B" w:rsidP="0046233E">
      <w:pPr>
        <w:rPr>
          <w:lang w:val="en-GB"/>
          <w:rPrChange w:id="6291" w:author="Dioguardi, Fabio" w:date="2018-10-23T11:24:00Z">
            <w:rPr/>
          </w:rPrChange>
        </w:rPr>
      </w:pPr>
      <w:r w:rsidRPr="000E1A5F">
        <w:rPr>
          <w:lang w:val="en-GB"/>
          <w:rPrChange w:id="6292" w:author="Dioguardi, Fabio" w:date="2018-10-23T11:24:00Z">
            <w:rPr/>
          </w:rPrChange>
        </w:rPr>
        <w:t xml:space="preserve">Each plume height source is assigned to a </w:t>
      </w:r>
      <w:r w:rsidR="005728BB" w:rsidRPr="000E1A5F">
        <w:rPr>
          <w:lang w:val="en-GB"/>
          <w:rPrChange w:id="6293" w:author="Dioguardi, Fabio" w:date="2018-10-23T11:24:00Z">
            <w:rPr/>
          </w:rPrChange>
        </w:rPr>
        <w:t xml:space="preserve">specific </w:t>
      </w:r>
      <w:r w:rsidR="00D150F3" w:rsidRPr="000E1A5F">
        <w:rPr>
          <w:lang w:val="en-GB"/>
          <w:rPrChange w:id="6294" w:author="Dioguardi, Fabio" w:date="2018-10-23T11:24:00Z">
            <w:rPr/>
          </w:rPrChange>
        </w:rPr>
        <w:t xml:space="preserve">source </w:t>
      </w:r>
      <w:r w:rsidR="005728BB" w:rsidRPr="000E1A5F">
        <w:rPr>
          <w:lang w:val="en-GB"/>
          <w:rPrChange w:id="6295" w:author="Dioguardi, Fabio" w:date="2018-10-23T11:24:00Z">
            <w:rPr/>
          </w:rPrChange>
        </w:rPr>
        <w:t>ID</w:t>
      </w:r>
      <w:r w:rsidRPr="000E1A5F">
        <w:rPr>
          <w:lang w:val="en-GB"/>
          <w:rPrChange w:id="6296" w:author="Dioguardi, Fabio" w:date="2018-10-23T11:24:00Z">
            <w:rPr/>
          </w:rPrChange>
        </w:rPr>
        <w:t xml:space="preserve">, presented in Table </w:t>
      </w:r>
      <w:r w:rsidR="00566F04" w:rsidRPr="000E1A5F">
        <w:rPr>
          <w:lang w:val="en-GB"/>
          <w:rPrChange w:id="6297" w:author="Dioguardi, Fabio" w:date="2018-10-23T11:24:00Z">
            <w:rPr/>
          </w:rPrChange>
        </w:rPr>
        <w:t>8</w:t>
      </w:r>
      <w:r w:rsidRPr="000E1A5F">
        <w:rPr>
          <w:lang w:val="en-GB"/>
          <w:rPrChange w:id="6298" w:author="Dioguardi, Fabio" w:date="2018-10-23T11:24:00Z">
            <w:rPr/>
          </w:rPrChange>
        </w:rPr>
        <w:t>.</w:t>
      </w:r>
    </w:p>
    <w:p w14:paraId="6F27440E" w14:textId="77777777" w:rsidR="007F358A" w:rsidRPr="000E1A5F" w:rsidRDefault="007F358A" w:rsidP="0046233E">
      <w:pPr>
        <w:rPr>
          <w:lang w:val="en-GB"/>
          <w:rPrChange w:id="6299" w:author="Dioguardi, Fabio" w:date="2018-10-23T11:24:00Z">
            <w:rPr/>
          </w:rPrChange>
        </w:rPr>
      </w:pPr>
    </w:p>
    <w:p w14:paraId="22CECBAF" w14:textId="77777777" w:rsidR="003A7974" w:rsidRPr="000E1A5F" w:rsidRDefault="007F358A" w:rsidP="0046233E">
      <w:pPr>
        <w:rPr>
          <w:rFonts w:asciiTheme="minorHAnsi" w:hAnsiTheme="minorHAnsi"/>
          <w:lang w:val="en-GB"/>
          <w:rPrChange w:id="6300" w:author="Dioguardi, Fabio" w:date="2018-10-23T11:24:00Z">
            <w:rPr>
              <w:rFonts w:asciiTheme="minorHAnsi" w:hAnsiTheme="minorHAnsi"/>
            </w:rPr>
          </w:rPrChange>
        </w:rPr>
      </w:pPr>
      <w:r w:rsidRPr="000E1A5F">
        <w:rPr>
          <w:lang w:val="en-GB"/>
          <w:rPrChange w:id="6301" w:author="Dioguardi, Fabio" w:date="2018-10-23T11:24:00Z">
            <w:rPr/>
          </w:rPrChange>
        </w:rPr>
        <w:t xml:space="preserve">  </w:t>
      </w:r>
      <w:r w:rsidRPr="000E1A5F">
        <w:rPr>
          <w:lang w:val="en-GB"/>
          <w:rPrChange w:id="6302" w:author="Dioguardi, Fabio" w:date="2018-10-23T11:24:00Z">
            <w:rPr/>
          </w:rPrChange>
        </w:rPr>
        <w:tab/>
      </w:r>
      <w:r w:rsidRPr="000E1A5F">
        <w:rPr>
          <w:lang w:val="en-GB"/>
          <w:rPrChange w:id="6303" w:author="Dioguardi, Fabio" w:date="2018-10-23T11:24:00Z">
            <w:rPr/>
          </w:rPrChange>
        </w:rPr>
        <w:tab/>
        <w:t xml:space="preserve">  </w:t>
      </w:r>
      <w:r w:rsidRPr="000E1A5F">
        <w:rPr>
          <w:rFonts w:asciiTheme="minorHAnsi" w:hAnsiTheme="minorHAnsi"/>
          <w:lang w:val="en-GB"/>
          <w:rPrChange w:id="6304" w:author="Dioguardi, Fabio" w:date="2018-10-23T11:24:00Z">
            <w:rPr>
              <w:rFonts w:asciiTheme="minorHAnsi" w:hAnsiTheme="minorHAnsi"/>
            </w:rPr>
          </w:rPrChange>
        </w:rPr>
        <w:t>Table 8: Identification codes for plume height sources</w:t>
      </w:r>
    </w:p>
    <w:tbl>
      <w:tblPr>
        <w:tblStyle w:val="Heading1Cha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0E1A5F" w:rsidRDefault="003A7974" w:rsidP="00004A89">
            <w:pPr>
              <w:jc w:val="right"/>
              <w:rPr>
                <w:b/>
                <w:lang w:val="en-GB"/>
                <w:rPrChange w:id="6305" w:author="Dioguardi, Fabio" w:date="2018-10-23T11:24:00Z">
                  <w:rPr>
                    <w:b/>
                  </w:rPr>
                </w:rPrChange>
              </w:rPr>
            </w:pPr>
            <w:r w:rsidRPr="000E1A5F">
              <w:rPr>
                <w:b/>
                <w:lang w:val="en-GB"/>
                <w:rPrChange w:id="6306" w:author="Dioguardi, Fabio" w:date="2018-10-23T11:24:00Z">
                  <w:rPr>
                    <w:b/>
                  </w:rPr>
                </w:rPrChange>
              </w:rPr>
              <w:t>Source ID</w:t>
            </w:r>
          </w:p>
        </w:tc>
        <w:tc>
          <w:tcPr>
            <w:tcW w:w="1559" w:type="dxa"/>
          </w:tcPr>
          <w:p w14:paraId="39268C26" w14:textId="77777777" w:rsidR="003A7974" w:rsidRPr="000E1A5F" w:rsidRDefault="003A7974" w:rsidP="00004A89">
            <w:pPr>
              <w:ind w:left="-1135" w:firstLine="1135"/>
              <w:jc w:val="center"/>
              <w:rPr>
                <w:b/>
                <w:lang w:val="en-GB"/>
                <w:rPrChange w:id="6307" w:author="Dioguardi, Fabio" w:date="2018-10-23T11:24:00Z">
                  <w:rPr>
                    <w:b/>
                  </w:rPr>
                </w:rPrChange>
              </w:rPr>
            </w:pPr>
            <w:r w:rsidRPr="000E1A5F">
              <w:rPr>
                <w:b/>
                <w:lang w:val="en-GB"/>
                <w:rPrChange w:id="6308" w:author="Dioguardi, Fabio" w:date="2018-10-23T11:24:00Z">
                  <w:rPr>
                    <w:b/>
                  </w:rPr>
                </w:rPrChange>
              </w:rPr>
              <w:t>Input Type</w:t>
            </w:r>
          </w:p>
        </w:tc>
        <w:tc>
          <w:tcPr>
            <w:tcW w:w="4111" w:type="dxa"/>
          </w:tcPr>
          <w:p w14:paraId="16DB5810" w14:textId="77777777" w:rsidR="003A7974" w:rsidRPr="000E1A5F" w:rsidRDefault="003A7974" w:rsidP="00004A89">
            <w:pPr>
              <w:rPr>
                <w:b/>
                <w:lang w:val="en-GB"/>
                <w:rPrChange w:id="6309" w:author="Dioguardi, Fabio" w:date="2018-10-23T11:24:00Z">
                  <w:rPr>
                    <w:b/>
                  </w:rPr>
                </w:rPrChange>
              </w:rPr>
            </w:pPr>
            <w:r w:rsidRPr="000E1A5F">
              <w:rPr>
                <w:b/>
                <w:lang w:val="en-GB"/>
                <w:rPrChange w:id="6310" w:author="Dioguardi, Fabio" w:date="2018-10-23T11:24:00Z">
                  <w:rPr>
                    <w:b/>
                  </w:rPr>
                </w:rPrChange>
              </w:rPr>
              <w:t>Source</w:t>
            </w:r>
          </w:p>
        </w:tc>
      </w:tr>
      <w:tr w:rsidR="003A7974" w:rsidRPr="000E1A5F" w14:paraId="18EE221D" w14:textId="77777777" w:rsidTr="003A7974">
        <w:tc>
          <w:tcPr>
            <w:tcW w:w="1271" w:type="dxa"/>
          </w:tcPr>
          <w:p w14:paraId="3782B52B" w14:textId="77777777" w:rsidR="003A7974" w:rsidRPr="000E1A5F" w:rsidRDefault="003A7974" w:rsidP="00004A89">
            <w:pPr>
              <w:jc w:val="right"/>
              <w:rPr>
                <w:lang w:val="en-GB"/>
                <w:rPrChange w:id="6311" w:author="Dioguardi, Fabio" w:date="2018-10-23T11:24:00Z">
                  <w:rPr/>
                </w:rPrChange>
              </w:rPr>
            </w:pPr>
            <w:r w:rsidRPr="000E1A5F">
              <w:rPr>
                <w:lang w:val="en-GB"/>
                <w:rPrChange w:id="6312" w:author="Dioguardi, Fabio" w:date="2018-10-23T11:24:00Z">
                  <w:rPr/>
                </w:rPrChange>
              </w:rPr>
              <w:t>11</w:t>
            </w:r>
          </w:p>
        </w:tc>
        <w:tc>
          <w:tcPr>
            <w:tcW w:w="1559" w:type="dxa"/>
          </w:tcPr>
          <w:p w14:paraId="2C6CFFB9" w14:textId="77777777" w:rsidR="003A7974" w:rsidRPr="000E1A5F" w:rsidRDefault="003A7974" w:rsidP="00004A89">
            <w:pPr>
              <w:jc w:val="center"/>
              <w:rPr>
                <w:lang w:val="en-GB"/>
                <w:rPrChange w:id="6313" w:author="Dioguardi, Fabio" w:date="2018-10-23T11:24:00Z">
                  <w:rPr/>
                </w:rPrChange>
              </w:rPr>
            </w:pPr>
            <w:r w:rsidRPr="000E1A5F">
              <w:rPr>
                <w:lang w:val="en-GB"/>
                <w:rPrChange w:id="6314" w:author="Dioguardi, Fabio" w:date="2018-10-23T11:24:00Z">
                  <w:rPr/>
                </w:rPrChange>
              </w:rPr>
              <w:t>auto-stream</w:t>
            </w:r>
          </w:p>
        </w:tc>
        <w:tc>
          <w:tcPr>
            <w:tcW w:w="4111" w:type="dxa"/>
            <w:vMerge w:val="restart"/>
          </w:tcPr>
          <w:p w14:paraId="6C9B3286" w14:textId="77777777" w:rsidR="003A7974" w:rsidRPr="000E1A5F" w:rsidRDefault="003A7974" w:rsidP="00004A89">
            <w:pPr>
              <w:rPr>
                <w:lang w:val="en-GB"/>
                <w:rPrChange w:id="6315" w:author="Dioguardi, Fabio" w:date="2018-10-23T11:24:00Z">
                  <w:rPr/>
                </w:rPrChange>
              </w:rPr>
            </w:pPr>
            <w:r w:rsidRPr="000E1A5F">
              <w:rPr>
                <w:lang w:val="en-GB"/>
                <w:rPrChange w:id="6316" w:author="Dioguardi, Fabio" w:date="2018-10-23T11:24:00Z">
                  <w:rPr/>
                </w:rPrChange>
              </w:rPr>
              <w:t>C-band radar 1</w:t>
            </w:r>
          </w:p>
        </w:tc>
      </w:tr>
      <w:tr w:rsidR="003A7974" w:rsidRPr="000E1A5F" w14:paraId="656BECB7" w14:textId="77777777" w:rsidTr="003A7974">
        <w:tc>
          <w:tcPr>
            <w:tcW w:w="1271" w:type="dxa"/>
          </w:tcPr>
          <w:p w14:paraId="029F6783" w14:textId="77777777" w:rsidR="003A7974" w:rsidRPr="000E1A5F" w:rsidRDefault="003A7974" w:rsidP="00004A89">
            <w:pPr>
              <w:jc w:val="right"/>
              <w:rPr>
                <w:lang w:val="en-GB"/>
                <w:rPrChange w:id="6317" w:author="Dioguardi, Fabio" w:date="2018-10-23T11:24:00Z">
                  <w:rPr/>
                </w:rPrChange>
              </w:rPr>
            </w:pPr>
            <w:r w:rsidRPr="000E1A5F">
              <w:rPr>
                <w:lang w:val="en-GB"/>
                <w:rPrChange w:id="6318" w:author="Dioguardi, Fabio" w:date="2018-10-23T11:24:00Z">
                  <w:rPr/>
                </w:rPrChange>
              </w:rPr>
              <w:t>101</w:t>
            </w:r>
          </w:p>
        </w:tc>
        <w:tc>
          <w:tcPr>
            <w:tcW w:w="1559" w:type="dxa"/>
          </w:tcPr>
          <w:p w14:paraId="3852D02D" w14:textId="77777777" w:rsidR="003A7974" w:rsidRPr="000E1A5F" w:rsidRDefault="003A7974" w:rsidP="00004A89">
            <w:pPr>
              <w:jc w:val="center"/>
              <w:rPr>
                <w:lang w:val="en-GB"/>
                <w:rPrChange w:id="6319" w:author="Dioguardi, Fabio" w:date="2018-10-23T11:24:00Z">
                  <w:rPr/>
                </w:rPrChange>
              </w:rPr>
            </w:pPr>
            <w:r w:rsidRPr="000E1A5F">
              <w:rPr>
                <w:lang w:val="en-GB"/>
                <w:rPrChange w:id="6320" w:author="Dioguardi, Fabio" w:date="2018-10-23T11:24:00Z">
                  <w:rPr/>
                </w:rPrChange>
              </w:rPr>
              <w:t>manual</w:t>
            </w:r>
          </w:p>
        </w:tc>
        <w:tc>
          <w:tcPr>
            <w:tcW w:w="4111" w:type="dxa"/>
            <w:vMerge/>
          </w:tcPr>
          <w:p w14:paraId="5C09220B" w14:textId="77777777" w:rsidR="003A7974" w:rsidRPr="000E1A5F" w:rsidRDefault="003A7974" w:rsidP="00004A89">
            <w:pPr>
              <w:jc w:val="center"/>
              <w:rPr>
                <w:lang w:val="en-GB"/>
                <w:rPrChange w:id="6321" w:author="Dioguardi, Fabio" w:date="2018-10-23T11:24:00Z">
                  <w:rPr/>
                </w:rPrChange>
              </w:rPr>
            </w:pPr>
          </w:p>
        </w:tc>
      </w:tr>
      <w:tr w:rsidR="003A7974" w:rsidRPr="000E1A5F" w14:paraId="0E1D2145" w14:textId="77777777" w:rsidTr="003A7974">
        <w:tc>
          <w:tcPr>
            <w:tcW w:w="1271" w:type="dxa"/>
          </w:tcPr>
          <w:p w14:paraId="786517D2" w14:textId="77777777" w:rsidR="003A7974" w:rsidRPr="000E1A5F" w:rsidRDefault="003A7974" w:rsidP="00004A89">
            <w:pPr>
              <w:jc w:val="right"/>
              <w:rPr>
                <w:lang w:val="en-GB"/>
                <w:rPrChange w:id="6322" w:author="Dioguardi, Fabio" w:date="2018-10-23T11:24:00Z">
                  <w:rPr/>
                </w:rPrChange>
              </w:rPr>
            </w:pPr>
            <w:r w:rsidRPr="000E1A5F">
              <w:rPr>
                <w:lang w:val="en-GB"/>
                <w:rPrChange w:id="6323" w:author="Dioguardi, Fabio" w:date="2018-10-23T11:24:00Z">
                  <w:rPr/>
                </w:rPrChange>
              </w:rPr>
              <w:t>12</w:t>
            </w:r>
          </w:p>
        </w:tc>
        <w:tc>
          <w:tcPr>
            <w:tcW w:w="1559" w:type="dxa"/>
          </w:tcPr>
          <w:p w14:paraId="594FD058" w14:textId="77777777" w:rsidR="003A7974" w:rsidRPr="000E1A5F" w:rsidRDefault="003A7974" w:rsidP="00004A89">
            <w:pPr>
              <w:jc w:val="center"/>
              <w:rPr>
                <w:lang w:val="en-GB"/>
                <w:rPrChange w:id="6324" w:author="Dioguardi, Fabio" w:date="2018-10-23T11:24:00Z">
                  <w:rPr/>
                </w:rPrChange>
              </w:rPr>
            </w:pPr>
            <w:r w:rsidRPr="000E1A5F">
              <w:rPr>
                <w:lang w:val="en-GB"/>
                <w:rPrChange w:id="6325" w:author="Dioguardi, Fabio" w:date="2018-10-23T11:24:00Z">
                  <w:rPr/>
                </w:rPrChange>
              </w:rPr>
              <w:t>auto-stream</w:t>
            </w:r>
          </w:p>
        </w:tc>
        <w:tc>
          <w:tcPr>
            <w:tcW w:w="4111" w:type="dxa"/>
            <w:vMerge w:val="restart"/>
          </w:tcPr>
          <w:p w14:paraId="65F89FF3" w14:textId="77777777" w:rsidR="003A7974" w:rsidRPr="000E1A5F" w:rsidRDefault="003A7974" w:rsidP="00004A89">
            <w:pPr>
              <w:rPr>
                <w:lang w:val="en-GB"/>
                <w:rPrChange w:id="6326" w:author="Dioguardi, Fabio" w:date="2018-10-23T11:24:00Z">
                  <w:rPr/>
                </w:rPrChange>
              </w:rPr>
            </w:pPr>
            <w:r w:rsidRPr="000E1A5F">
              <w:rPr>
                <w:lang w:val="en-GB"/>
                <w:rPrChange w:id="6327" w:author="Dioguardi, Fabio" w:date="2018-10-23T11:24:00Z">
                  <w:rPr/>
                </w:rPrChange>
              </w:rPr>
              <w:t>C-band radar 2</w:t>
            </w:r>
          </w:p>
        </w:tc>
      </w:tr>
      <w:tr w:rsidR="003A7974" w:rsidRPr="000E1A5F" w14:paraId="1FE9CBF9" w14:textId="77777777" w:rsidTr="003A7974">
        <w:tc>
          <w:tcPr>
            <w:tcW w:w="1271" w:type="dxa"/>
          </w:tcPr>
          <w:p w14:paraId="0E920E70" w14:textId="77777777" w:rsidR="003A7974" w:rsidRPr="000E1A5F" w:rsidRDefault="003A7974" w:rsidP="00004A89">
            <w:pPr>
              <w:jc w:val="right"/>
              <w:rPr>
                <w:lang w:val="en-GB"/>
                <w:rPrChange w:id="6328" w:author="Dioguardi, Fabio" w:date="2018-10-23T11:24:00Z">
                  <w:rPr/>
                </w:rPrChange>
              </w:rPr>
            </w:pPr>
            <w:r w:rsidRPr="000E1A5F">
              <w:rPr>
                <w:lang w:val="en-GB"/>
                <w:rPrChange w:id="6329" w:author="Dioguardi, Fabio" w:date="2018-10-23T11:24:00Z">
                  <w:rPr/>
                </w:rPrChange>
              </w:rPr>
              <w:t>102</w:t>
            </w:r>
          </w:p>
        </w:tc>
        <w:tc>
          <w:tcPr>
            <w:tcW w:w="1559" w:type="dxa"/>
          </w:tcPr>
          <w:p w14:paraId="1440A546" w14:textId="77777777" w:rsidR="003A7974" w:rsidRPr="000E1A5F" w:rsidRDefault="003A7974" w:rsidP="00004A89">
            <w:pPr>
              <w:jc w:val="center"/>
              <w:rPr>
                <w:lang w:val="en-GB"/>
                <w:rPrChange w:id="6330" w:author="Dioguardi, Fabio" w:date="2018-10-23T11:24:00Z">
                  <w:rPr/>
                </w:rPrChange>
              </w:rPr>
            </w:pPr>
            <w:r w:rsidRPr="000E1A5F">
              <w:rPr>
                <w:lang w:val="en-GB"/>
                <w:rPrChange w:id="6331" w:author="Dioguardi, Fabio" w:date="2018-10-23T11:24:00Z">
                  <w:rPr/>
                </w:rPrChange>
              </w:rPr>
              <w:t>manual</w:t>
            </w:r>
          </w:p>
        </w:tc>
        <w:tc>
          <w:tcPr>
            <w:tcW w:w="4111" w:type="dxa"/>
            <w:vMerge/>
          </w:tcPr>
          <w:p w14:paraId="0F1125F4" w14:textId="77777777" w:rsidR="003A7974" w:rsidRPr="000E1A5F" w:rsidRDefault="003A7974" w:rsidP="00004A89">
            <w:pPr>
              <w:rPr>
                <w:lang w:val="en-GB"/>
                <w:rPrChange w:id="6332" w:author="Dioguardi, Fabio" w:date="2018-10-23T11:24:00Z">
                  <w:rPr/>
                </w:rPrChange>
              </w:rPr>
            </w:pPr>
          </w:p>
        </w:tc>
      </w:tr>
      <w:tr w:rsidR="003A7974" w:rsidRPr="000E1A5F" w14:paraId="1E60D5BC" w14:textId="77777777" w:rsidTr="003A7974">
        <w:tc>
          <w:tcPr>
            <w:tcW w:w="1271" w:type="dxa"/>
          </w:tcPr>
          <w:p w14:paraId="6742CA20" w14:textId="77777777" w:rsidR="003A7974" w:rsidRPr="000E1A5F" w:rsidRDefault="003A7974" w:rsidP="00004A89">
            <w:pPr>
              <w:jc w:val="right"/>
              <w:rPr>
                <w:lang w:val="en-GB"/>
                <w:rPrChange w:id="6333" w:author="Dioguardi, Fabio" w:date="2018-10-23T11:24:00Z">
                  <w:rPr/>
                </w:rPrChange>
              </w:rPr>
            </w:pPr>
            <w:r w:rsidRPr="000E1A5F">
              <w:rPr>
                <w:lang w:val="en-GB"/>
                <w:rPrChange w:id="6334" w:author="Dioguardi, Fabio" w:date="2018-10-23T11:24:00Z">
                  <w:rPr/>
                </w:rPrChange>
              </w:rPr>
              <w:t>13</w:t>
            </w:r>
          </w:p>
        </w:tc>
        <w:tc>
          <w:tcPr>
            <w:tcW w:w="1559" w:type="dxa"/>
          </w:tcPr>
          <w:p w14:paraId="08511016" w14:textId="77777777" w:rsidR="003A7974" w:rsidRPr="000E1A5F" w:rsidRDefault="003A7974" w:rsidP="00004A89">
            <w:pPr>
              <w:jc w:val="center"/>
              <w:rPr>
                <w:lang w:val="en-GB"/>
                <w:rPrChange w:id="6335" w:author="Dioguardi, Fabio" w:date="2018-10-23T11:24:00Z">
                  <w:rPr/>
                </w:rPrChange>
              </w:rPr>
            </w:pPr>
            <w:r w:rsidRPr="000E1A5F">
              <w:rPr>
                <w:lang w:val="en-GB"/>
                <w:rPrChange w:id="6336" w:author="Dioguardi, Fabio" w:date="2018-10-23T11:24:00Z">
                  <w:rPr/>
                </w:rPrChange>
              </w:rPr>
              <w:t>auto-stream</w:t>
            </w:r>
          </w:p>
        </w:tc>
        <w:tc>
          <w:tcPr>
            <w:tcW w:w="4111" w:type="dxa"/>
            <w:vMerge w:val="restart"/>
          </w:tcPr>
          <w:p w14:paraId="28E2C308" w14:textId="77777777" w:rsidR="003A7974" w:rsidRPr="000E1A5F" w:rsidRDefault="003A7974" w:rsidP="00004A89">
            <w:pPr>
              <w:rPr>
                <w:lang w:val="en-GB"/>
                <w:rPrChange w:id="6337" w:author="Dioguardi, Fabio" w:date="2018-10-23T11:24:00Z">
                  <w:rPr/>
                </w:rPrChange>
              </w:rPr>
            </w:pPr>
            <w:r w:rsidRPr="000E1A5F">
              <w:rPr>
                <w:lang w:val="en-GB"/>
                <w:rPrChange w:id="6338" w:author="Dioguardi, Fabio" w:date="2018-10-23T11:24:00Z">
                  <w:rPr/>
                </w:rPrChange>
              </w:rPr>
              <w:t>C-band radar 3</w:t>
            </w:r>
          </w:p>
        </w:tc>
      </w:tr>
      <w:tr w:rsidR="003A7974" w:rsidRPr="000E1A5F" w14:paraId="50F2C4A1" w14:textId="77777777" w:rsidTr="003A7974">
        <w:tc>
          <w:tcPr>
            <w:tcW w:w="1271" w:type="dxa"/>
          </w:tcPr>
          <w:p w14:paraId="03F4603F" w14:textId="77777777" w:rsidR="003A7974" w:rsidRPr="000E1A5F" w:rsidRDefault="003A7974" w:rsidP="00004A89">
            <w:pPr>
              <w:jc w:val="right"/>
              <w:rPr>
                <w:lang w:val="en-GB"/>
                <w:rPrChange w:id="6339" w:author="Dioguardi, Fabio" w:date="2018-10-23T11:24:00Z">
                  <w:rPr/>
                </w:rPrChange>
              </w:rPr>
            </w:pPr>
            <w:r w:rsidRPr="000E1A5F">
              <w:rPr>
                <w:lang w:val="en-GB"/>
                <w:rPrChange w:id="6340" w:author="Dioguardi, Fabio" w:date="2018-10-23T11:24:00Z">
                  <w:rPr/>
                </w:rPrChange>
              </w:rPr>
              <w:t>103</w:t>
            </w:r>
          </w:p>
        </w:tc>
        <w:tc>
          <w:tcPr>
            <w:tcW w:w="1559" w:type="dxa"/>
          </w:tcPr>
          <w:p w14:paraId="511D0749" w14:textId="77777777" w:rsidR="003A7974" w:rsidRPr="000E1A5F" w:rsidRDefault="003A7974" w:rsidP="00004A89">
            <w:pPr>
              <w:jc w:val="center"/>
              <w:rPr>
                <w:lang w:val="en-GB"/>
                <w:rPrChange w:id="6341" w:author="Dioguardi, Fabio" w:date="2018-10-23T11:24:00Z">
                  <w:rPr/>
                </w:rPrChange>
              </w:rPr>
            </w:pPr>
            <w:r w:rsidRPr="000E1A5F">
              <w:rPr>
                <w:lang w:val="en-GB"/>
                <w:rPrChange w:id="6342" w:author="Dioguardi, Fabio" w:date="2018-10-23T11:24:00Z">
                  <w:rPr/>
                </w:rPrChange>
              </w:rPr>
              <w:t>manual</w:t>
            </w:r>
          </w:p>
        </w:tc>
        <w:tc>
          <w:tcPr>
            <w:tcW w:w="4111" w:type="dxa"/>
            <w:vMerge/>
          </w:tcPr>
          <w:p w14:paraId="61AD5069" w14:textId="77777777" w:rsidR="003A7974" w:rsidRPr="000E1A5F" w:rsidRDefault="003A7974" w:rsidP="00004A89">
            <w:pPr>
              <w:rPr>
                <w:lang w:val="en-GB"/>
                <w:rPrChange w:id="6343" w:author="Dioguardi, Fabio" w:date="2018-10-23T11:24:00Z">
                  <w:rPr/>
                </w:rPrChange>
              </w:rPr>
            </w:pPr>
          </w:p>
        </w:tc>
      </w:tr>
      <w:tr w:rsidR="003A7974" w:rsidRPr="000E1A5F" w14:paraId="4BAE4B6D" w14:textId="77777777" w:rsidTr="003A7974">
        <w:tc>
          <w:tcPr>
            <w:tcW w:w="1271" w:type="dxa"/>
          </w:tcPr>
          <w:p w14:paraId="0C6E3154" w14:textId="77777777" w:rsidR="003A7974" w:rsidRPr="000E1A5F" w:rsidRDefault="003A7974" w:rsidP="00004A89">
            <w:pPr>
              <w:jc w:val="right"/>
              <w:rPr>
                <w:lang w:val="en-GB"/>
                <w:rPrChange w:id="6344" w:author="Dioguardi, Fabio" w:date="2018-10-23T11:24:00Z">
                  <w:rPr/>
                </w:rPrChange>
              </w:rPr>
            </w:pPr>
            <w:r w:rsidRPr="000E1A5F">
              <w:rPr>
                <w:lang w:val="en-GB"/>
                <w:rPrChange w:id="6345" w:author="Dioguardi, Fabio" w:date="2018-10-23T11:24:00Z">
                  <w:rPr/>
                </w:rPrChange>
              </w:rPr>
              <w:t>14</w:t>
            </w:r>
          </w:p>
        </w:tc>
        <w:tc>
          <w:tcPr>
            <w:tcW w:w="1559" w:type="dxa"/>
          </w:tcPr>
          <w:p w14:paraId="7A671903" w14:textId="77777777" w:rsidR="003A7974" w:rsidRPr="000E1A5F" w:rsidRDefault="003A7974" w:rsidP="00004A89">
            <w:pPr>
              <w:jc w:val="center"/>
              <w:rPr>
                <w:lang w:val="en-GB"/>
                <w:rPrChange w:id="6346" w:author="Dioguardi, Fabio" w:date="2018-10-23T11:24:00Z">
                  <w:rPr/>
                </w:rPrChange>
              </w:rPr>
            </w:pPr>
            <w:r w:rsidRPr="000E1A5F">
              <w:rPr>
                <w:lang w:val="en-GB"/>
                <w:rPrChange w:id="6347" w:author="Dioguardi, Fabio" w:date="2018-10-23T11:24:00Z">
                  <w:rPr/>
                </w:rPrChange>
              </w:rPr>
              <w:t>auto-stream</w:t>
            </w:r>
          </w:p>
        </w:tc>
        <w:tc>
          <w:tcPr>
            <w:tcW w:w="4111" w:type="dxa"/>
            <w:vMerge w:val="restart"/>
          </w:tcPr>
          <w:p w14:paraId="60377C74" w14:textId="77777777" w:rsidR="003A7974" w:rsidRPr="000E1A5F" w:rsidRDefault="003A7974" w:rsidP="00004A89">
            <w:pPr>
              <w:rPr>
                <w:lang w:val="en-GB"/>
                <w:rPrChange w:id="6348" w:author="Dioguardi, Fabio" w:date="2018-10-23T11:24:00Z">
                  <w:rPr/>
                </w:rPrChange>
              </w:rPr>
            </w:pPr>
            <w:r w:rsidRPr="000E1A5F">
              <w:rPr>
                <w:lang w:val="en-GB"/>
                <w:rPrChange w:id="6349" w:author="Dioguardi, Fabio" w:date="2018-10-23T11:24:00Z">
                  <w:rPr/>
                </w:rPrChange>
              </w:rPr>
              <w:t>C-band radar 4</w:t>
            </w:r>
          </w:p>
        </w:tc>
      </w:tr>
      <w:tr w:rsidR="003A7974" w:rsidRPr="000E1A5F" w14:paraId="3E5CA276" w14:textId="77777777" w:rsidTr="003A7974">
        <w:tc>
          <w:tcPr>
            <w:tcW w:w="1271" w:type="dxa"/>
          </w:tcPr>
          <w:p w14:paraId="789073E7" w14:textId="77777777" w:rsidR="003A7974" w:rsidRPr="000E1A5F" w:rsidRDefault="003A7974" w:rsidP="00004A89">
            <w:pPr>
              <w:jc w:val="right"/>
              <w:rPr>
                <w:lang w:val="en-GB"/>
                <w:rPrChange w:id="6350" w:author="Dioguardi, Fabio" w:date="2018-10-23T11:24:00Z">
                  <w:rPr/>
                </w:rPrChange>
              </w:rPr>
            </w:pPr>
            <w:r w:rsidRPr="000E1A5F">
              <w:rPr>
                <w:lang w:val="en-GB"/>
                <w:rPrChange w:id="6351" w:author="Dioguardi, Fabio" w:date="2018-10-23T11:24:00Z">
                  <w:rPr/>
                </w:rPrChange>
              </w:rPr>
              <w:t>104</w:t>
            </w:r>
          </w:p>
        </w:tc>
        <w:tc>
          <w:tcPr>
            <w:tcW w:w="1559" w:type="dxa"/>
          </w:tcPr>
          <w:p w14:paraId="58BB66EB" w14:textId="77777777" w:rsidR="003A7974" w:rsidRPr="000E1A5F" w:rsidRDefault="003A7974" w:rsidP="00004A89">
            <w:pPr>
              <w:jc w:val="center"/>
              <w:rPr>
                <w:lang w:val="en-GB"/>
                <w:rPrChange w:id="6352" w:author="Dioguardi, Fabio" w:date="2018-10-23T11:24:00Z">
                  <w:rPr/>
                </w:rPrChange>
              </w:rPr>
            </w:pPr>
            <w:r w:rsidRPr="000E1A5F">
              <w:rPr>
                <w:lang w:val="en-GB"/>
                <w:rPrChange w:id="6353" w:author="Dioguardi, Fabio" w:date="2018-10-23T11:24:00Z">
                  <w:rPr/>
                </w:rPrChange>
              </w:rPr>
              <w:t>manual</w:t>
            </w:r>
          </w:p>
        </w:tc>
        <w:tc>
          <w:tcPr>
            <w:tcW w:w="4111" w:type="dxa"/>
            <w:vMerge/>
          </w:tcPr>
          <w:p w14:paraId="286824E8" w14:textId="77777777" w:rsidR="003A7974" w:rsidRPr="000E1A5F" w:rsidRDefault="003A7974" w:rsidP="00004A89">
            <w:pPr>
              <w:rPr>
                <w:lang w:val="en-GB"/>
                <w:rPrChange w:id="6354" w:author="Dioguardi, Fabio" w:date="2018-10-23T11:24:00Z">
                  <w:rPr/>
                </w:rPrChange>
              </w:rPr>
            </w:pPr>
          </w:p>
        </w:tc>
      </w:tr>
      <w:tr w:rsidR="003A7974" w:rsidRPr="000E1A5F" w14:paraId="27BC75E4" w14:textId="77777777" w:rsidTr="003A7974">
        <w:tc>
          <w:tcPr>
            <w:tcW w:w="1271" w:type="dxa"/>
          </w:tcPr>
          <w:p w14:paraId="02D15BF7" w14:textId="77777777" w:rsidR="003A7974" w:rsidRPr="000E1A5F" w:rsidRDefault="003A7974" w:rsidP="00004A89">
            <w:pPr>
              <w:jc w:val="right"/>
              <w:rPr>
                <w:lang w:val="en-GB"/>
                <w:rPrChange w:id="6355" w:author="Dioguardi, Fabio" w:date="2018-10-23T11:24:00Z">
                  <w:rPr/>
                </w:rPrChange>
              </w:rPr>
            </w:pPr>
            <w:r w:rsidRPr="000E1A5F">
              <w:rPr>
                <w:lang w:val="en-GB"/>
                <w:rPrChange w:id="6356" w:author="Dioguardi, Fabio" w:date="2018-10-23T11:24:00Z">
                  <w:rPr/>
                </w:rPrChange>
              </w:rPr>
              <w:lastRenderedPageBreak/>
              <w:t>15</w:t>
            </w:r>
          </w:p>
        </w:tc>
        <w:tc>
          <w:tcPr>
            <w:tcW w:w="1559" w:type="dxa"/>
          </w:tcPr>
          <w:p w14:paraId="34C1D711" w14:textId="77777777" w:rsidR="003A7974" w:rsidRPr="000E1A5F" w:rsidRDefault="003A7974" w:rsidP="00004A89">
            <w:pPr>
              <w:jc w:val="center"/>
              <w:rPr>
                <w:lang w:val="en-GB"/>
                <w:rPrChange w:id="6357" w:author="Dioguardi, Fabio" w:date="2018-10-23T11:24:00Z">
                  <w:rPr/>
                </w:rPrChange>
              </w:rPr>
            </w:pPr>
            <w:r w:rsidRPr="000E1A5F">
              <w:rPr>
                <w:lang w:val="en-GB"/>
                <w:rPrChange w:id="6358" w:author="Dioguardi, Fabio" w:date="2018-10-23T11:24:00Z">
                  <w:rPr/>
                </w:rPrChange>
              </w:rPr>
              <w:t>auto-stream</w:t>
            </w:r>
          </w:p>
        </w:tc>
        <w:tc>
          <w:tcPr>
            <w:tcW w:w="4111" w:type="dxa"/>
            <w:vMerge w:val="restart"/>
          </w:tcPr>
          <w:p w14:paraId="0B6473D5" w14:textId="77777777" w:rsidR="003A7974" w:rsidRPr="000E1A5F" w:rsidRDefault="003A7974" w:rsidP="00004A89">
            <w:pPr>
              <w:rPr>
                <w:lang w:val="en-GB"/>
                <w:rPrChange w:id="6359" w:author="Dioguardi, Fabio" w:date="2018-10-23T11:24:00Z">
                  <w:rPr/>
                </w:rPrChange>
              </w:rPr>
            </w:pPr>
            <w:r w:rsidRPr="000E1A5F">
              <w:rPr>
                <w:lang w:val="en-GB"/>
                <w:rPrChange w:id="6360" w:author="Dioguardi, Fabio" w:date="2018-10-23T11:24:00Z">
                  <w:rPr/>
                </w:rPrChange>
              </w:rPr>
              <w:t>C-band radar 5</w:t>
            </w:r>
          </w:p>
        </w:tc>
      </w:tr>
      <w:tr w:rsidR="003A7974" w:rsidRPr="000E1A5F" w14:paraId="19729C75" w14:textId="77777777" w:rsidTr="003A7974">
        <w:tc>
          <w:tcPr>
            <w:tcW w:w="1271" w:type="dxa"/>
          </w:tcPr>
          <w:p w14:paraId="0403788F" w14:textId="77777777" w:rsidR="003A7974" w:rsidRPr="000E1A5F" w:rsidRDefault="003A7974" w:rsidP="00004A89">
            <w:pPr>
              <w:jc w:val="right"/>
              <w:rPr>
                <w:lang w:val="en-GB"/>
                <w:rPrChange w:id="6361" w:author="Dioguardi, Fabio" w:date="2018-10-23T11:24:00Z">
                  <w:rPr/>
                </w:rPrChange>
              </w:rPr>
            </w:pPr>
            <w:r w:rsidRPr="000E1A5F">
              <w:rPr>
                <w:lang w:val="en-GB"/>
                <w:rPrChange w:id="6362" w:author="Dioguardi, Fabio" w:date="2018-10-23T11:24:00Z">
                  <w:rPr/>
                </w:rPrChange>
              </w:rPr>
              <w:t>105</w:t>
            </w:r>
          </w:p>
        </w:tc>
        <w:tc>
          <w:tcPr>
            <w:tcW w:w="1559" w:type="dxa"/>
          </w:tcPr>
          <w:p w14:paraId="1434B96E" w14:textId="77777777" w:rsidR="003A7974" w:rsidRPr="000E1A5F" w:rsidRDefault="003A7974" w:rsidP="00004A89">
            <w:pPr>
              <w:jc w:val="center"/>
              <w:rPr>
                <w:lang w:val="en-GB"/>
                <w:rPrChange w:id="6363" w:author="Dioguardi, Fabio" w:date="2018-10-23T11:24:00Z">
                  <w:rPr/>
                </w:rPrChange>
              </w:rPr>
            </w:pPr>
            <w:r w:rsidRPr="000E1A5F">
              <w:rPr>
                <w:lang w:val="en-GB"/>
                <w:rPrChange w:id="6364" w:author="Dioguardi, Fabio" w:date="2018-10-23T11:24:00Z">
                  <w:rPr/>
                </w:rPrChange>
              </w:rPr>
              <w:t>manual</w:t>
            </w:r>
          </w:p>
        </w:tc>
        <w:tc>
          <w:tcPr>
            <w:tcW w:w="4111" w:type="dxa"/>
            <w:vMerge/>
          </w:tcPr>
          <w:p w14:paraId="45BA5C45" w14:textId="77777777" w:rsidR="003A7974" w:rsidRPr="000E1A5F" w:rsidRDefault="003A7974" w:rsidP="00004A89">
            <w:pPr>
              <w:rPr>
                <w:lang w:val="en-GB"/>
                <w:rPrChange w:id="6365" w:author="Dioguardi, Fabio" w:date="2018-10-23T11:24:00Z">
                  <w:rPr/>
                </w:rPrChange>
              </w:rPr>
            </w:pPr>
          </w:p>
        </w:tc>
      </w:tr>
      <w:tr w:rsidR="003A7974" w:rsidRPr="000E1A5F" w14:paraId="2D42B40B" w14:textId="77777777" w:rsidTr="003A7974">
        <w:tc>
          <w:tcPr>
            <w:tcW w:w="1271" w:type="dxa"/>
          </w:tcPr>
          <w:p w14:paraId="5CE902BA" w14:textId="77777777" w:rsidR="003A7974" w:rsidRPr="000E1A5F" w:rsidRDefault="003A7974" w:rsidP="00004A89">
            <w:pPr>
              <w:jc w:val="right"/>
              <w:rPr>
                <w:lang w:val="en-GB"/>
                <w:rPrChange w:id="6366" w:author="Dioguardi, Fabio" w:date="2018-10-23T11:24:00Z">
                  <w:rPr/>
                </w:rPrChange>
              </w:rPr>
            </w:pPr>
            <w:r w:rsidRPr="000E1A5F">
              <w:rPr>
                <w:lang w:val="en-GB"/>
                <w:rPrChange w:id="6367" w:author="Dioguardi, Fabio" w:date="2018-10-23T11:24:00Z">
                  <w:rPr/>
                </w:rPrChange>
              </w:rPr>
              <w:t>16</w:t>
            </w:r>
          </w:p>
        </w:tc>
        <w:tc>
          <w:tcPr>
            <w:tcW w:w="1559" w:type="dxa"/>
          </w:tcPr>
          <w:p w14:paraId="721A8BAF" w14:textId="77777777" w:rsidR="003A7974" w:rsidRPr="000E1A5F" w:rsidRDefault="003A7974" w:rsidP="00004A89">
            <w:pPr>
              <w:jc w:val="center"/>
              <w:rPr>
                <w:lang w:val="en-GB"/>
                <w:rPrChange w:id="6368" w:author="Dioguardi, Fabio" w:date="2018-10-23T11:24:00Z">
                  <w:rPr/>
                </w:rPrChange>
              </w:rPr>
            </w:pPr>
            <w:r w:rsidRPr="000E1A5F">
              <w:rPr>
                <w:lang w:val="en-GB"/>
                <w:rPrChange w:id="6369" w:author="Dioguardi, Fabio" w:date="2018-10-23T11:24:00Z">
                  <w:rPr/>
                </w:rPrChange>
              </w:rPr>
              <w:t>auto-stream</w:t>
            </w:r>
          </w:p>
        </w:tc>
        <w:tc>
          <w:tcPr>
            <w:tcW w:w="4111" w:type="dxa"/>
            <w:vMerge w:val="restart"/>
          </w:tcPr>
          <w:p w14:paraId="7F6DAAE9" w14:textId="77777777" w:rsidR="003A7974" w:rsidRPr="000E1A5F" w:rsidRDefault="003A7974" w:rsidP="00004A89">
            <w:pPr>
              <w:rPr>
                <w:lang w:val="en-GB"/>
                <w:rPrChange w:id="6370" w:author="Dioguardi, Fabio" w:date="2018-10-23T11:24:00Z">
                  <w:rPr/>
                </w:rPrChange>
              </w:rPr>
            </w:pPr>
            <w:r w:rsidRPr="000E1A5F">
              <w:rPr>
                <w:lang w:val="en-GB"/>
                <w:rPrChange w:id="6371" w:author="Dioguardi, Fabio" w:date="2018-10-23T11:24:00Z">
                  <w:rPr/>
                </w:rPrChange>
              </w:rPr>
              <w:t>C-band radar 6</w:t>
            </w:r>
          </w:p>
        </w:tc>
      </w:tr>
      <w:tr w:rsidR="003A7974" w:rsidRPr="000E1A5F" w14:paraId="46918E3A" w14:textId="77777777" w:rsidTr="003A7974">
        <w:tc>
          <w:tcPr>
            <w:tcW w:w="1271" w:type="dxa"/>
          </w:tcPr>
          <w:p w14:paraId="7301C629" w14:textId="77777777" w:rsidR="003A7974" w:rsidRPr="000E1A5F" w:rsidRDefault="003A7974" w:rsidP="00004A89">
            <w:pPr>
              <w:jc w:val="right"/>
              <w:rPr>
                <w:lang w:val="en-GB"/>
                <w:rPrChange w:id="6372" w:author="Dioguardi, Fabio" w:date="2018-10-23T11:24:00Z">
                  <w:rPr/>
                </w:rPrChange>
              </w:rPr>
            </w:pPr>
            <w:r w:rsidRPr="000E1A5F">
              <w:rPr>
                <w:lang w:val="en-GB"/>
                <w:rPrChange w:id="6373" w:author="Dioguardi, Fabio" w:date="2018-10-23T11:24:00Z">
                  <w:rPr/>
                </w:rPrChange>
              </w:rPr>
              <w:t>106</w:t>
            </w:r>
          </w:p>
        </w:tc>
        <w:tc>
          <w:tcPr>
            <w:tcW w:w="1559" w:type="dxa"/>
          </w:tcPr>
          <w:p w14:paraId="261C0DA1" w14:textId="77777777" w:rsidR="003A7974" w:rsidRPr="000E1A5F" w:rsidRDefault="003A7974" w:rsidP="00004A89">
            <w:pPr>
              <w:jc w:val="center"/>
              <w:rPr>
                <w:lang w:val="en-GB"/>
                <w:rPrChange w:id="6374" w:author="Dioguardi, Fabio" w:date="2018-10-23T11:24:00Z">
                  <w:rPr/>
                </w:rPrChange>
              </w:rPr>
            </w:pPr>
            <w:r w:rsidRPr="000E1A5F">
              <w:rPr>
                <w:lang w:val="en-GB"/>
                <w:rPrChange w:id="6375" w:author="Dioguardi, Fabio" w:date="2018-10-23T11:24:00Z">
                  <w:rPr/>
                </w:rPrChange>
              </w:rPr>
              <w:t>manual</w:t>
            </w:r>
          </w:p>
        </w:tc>
        <w:tc>
          <w:tcPr>
            <w:tcW w:w="4111" w:type="dxa"/>
            <w:vMerge/>
          </w:tcPr>
          <w:p w14:paraId="1D43A159" w14:textId="77777777" w:rsidR="003A7974" w:rsidRPr="000E1A5F" w:rsidRDefault="003A7974" w:rsidP="00004A89">
            <w:pPr>
              <w:rPr>
                <w:lang w:val="en-GB"/>
                <w:rPrChange w:id="6376" w:author="Dioguardi, Fabio" w:date="2018-10-23T11:24:00Z">
                  <w:rPr/>
                </w:rPrChange>
              </w:rPr>
            </w:pPr>
          </w:p>
        </w:tc>
      </w:tr>
      <w:tr w:rsidR="003A7974" w:rsidRPr="000E1A5F" w14:paraId="03F3F04E" w14:textId="77777777" w:rsidTr="003A7974">
        <w:tc>
          <w:tcPr>
            <w:tcW w:w="1271" w:type="dxa"/>
          </w:tcPr>
          <w:p w14:paraId="590A1811" w14:textId="77777777" w:rsidR="003A7974" w:rsidRPr="000E1A5F" w:rsidRDefault="003A7974" w:rsidP="00004A89">
            <w:pPr>
              <w:jc w:val="right"/>
              <w:rPr>
                <w:lang w:val="en-GB"/>
                <w:rPrChange w:id="6377" w:author="Dioguardi, Fabio" w:date="2018-10-23T11:24:00Z">
                  <w:rPr/>
                </w:rPrChange>
              </w:rPr>
            </w:pPr>
            <w:r w:rsidRPr="000E1A5F">
              <w:rPr>
                <w:lang w:val="en-GB"/>
                <w:rPrChange w:id="6378" w:author="Dioguardi, Fabio" w:date="2018-10-23T11:24:00Z">
                  <w:rPr/>
                </w:rPrChange>
              </w:rPr>
              <w:t>21</w:t>
            </w:r>
          </w:p>
        </w:tc>
        <w:tc>
          <w:tcPr>
            <w:tcW w:w="1559" w:type="dxa"/>
          </w:tcPr>
          <w:p w14:paraId="734A2B93" w14:textId="77777777" w:rsidR="003A7974" w:rsidRPr="000E1A5F" w:rsidRDefault="003A7974" w:rsidP="00004A89">
            <w:pPr>
              <w:jc w:val="center"/>
              <w:rPr>
                <w:lang w:val="en-GB"/>
                <w:rPrChange w:id="6379" w:author="Dioguardi, Fabio" w:date="2018-10-23T11:24:00Z">
                  <w:rPr/>
                </w:rPrChange>
              </w:rPr>
            </w:pPr>
            <w:r w:rsidRPr="000E1A5F">
              <w:rPr>
                <w:lang w:val="en-GB"/>
                <w:rPrChange w:id="6380" w:author="Dioguardi, Fabio" w:date="2018-10-23T11:24:00Z">
                  <w:rPr/>
                </w:rPrChange>
              </w:rPr>
              <w:t>auto-stream</w:t>
            </w:r>
          </w:p>
        </w:tc>
        <w:tc>
          <w:tcPr>
            <w:tcW w:w="4111" w:type="dxa"/>
            <w:vMerge w:val="restart"/>
          </w:tcPr>
          <w:p w14:paraId="7F7699B7" w14:textId="77777777" w:rsidR="003A7974" w:rsidRPr="000E1A5F" w:rsidRDefault="003A7974" w:rsidP="00004A89">
            <w:pPr>
              <w:rPr>
                <w:lang w:val="en-GB"/>
                <w:rPrChange w:id="6381" w:author="Dioguardi, Fabio" w:date="2018-10-23T11:24:00Z">
                  <w:rPr/>
                </w:rPrChange>
              </w:rPr>
            </w:pPr>
            <w:r w:rsidRPr="000E1A5F">
              <w:rPr>
                <w:lang w:val="en-GB"/>
                <w:rPrChange w:id="6382" w:author="Dioguardi, Fabio" w:date="2018-10-23T11:24:00Z">
                  <w:rPr/>
                </w:rPrChange>
              </w:rPr>
              <w:t>X-band radar 1</w:t>
            </w:r>
          </w:p>
        </w:tc>
      </w:tr>
      <w:tr w:rsidR="003A7974" w:rsidRPr="000E1A5F" w14:paraId="7E203A29" w14:textId="77777777" w:rsidTr="003A7974">
        <w:tc>
          <w:tcPr>
            <w:tcW w:w="1271" w:type="dxa"/>
          </w:tcPr>
          <w:p w14:paraId="40568653" w14:textId="77777777" w:rsidR="003A7974" w:rsidRPr="000E1A5F" w:rsidRDefault="003A7974" w:rsidP="00004A89">
            <w:pPr>
              <w:jc w:val="right"/>
              <w:rPr>
                <w:lang w:val="en-GB"/>
                <w:rPrChange w:id="6383" w:author="Dioguardi, Fabio" w:date="2018-10-23T11:24:00Z">
                  <w:rPr/>
                </w:rPrChange>
              </w:rPr>
            </w:pPr>
            <w:r w:rsidRPr="000E1A5F">
              <w:rPr>
                <w:lang w:val="en-GB"/>
                <w:rPrChange w:id="6384" w:author="Dioguardi, Fabio" w:date="2018-10-23T11:24:00Z">
                  <w:rPr/>
                </w:rPrChange>
              </w:rPr>
              <w:t>201</w:t>
            </w:r>
          </w:p>
        </w:tc>
        <w:tc>
          <w:tcPr>
            <w:tcW w:w="1559" w:type="dxa"/>
          </w:tcPr>
          <w:p w14:paraId="526BFB83" w14:textId="77777777" w:rsidR="003A7974" w:rsidRPr="000E1A5F" w:rsidRDefault="003A7974" w:rsidP="00004A89">
            <w:pPr>
              <w:jc w:val="center"/>
              <w:rPr>
                <w:lang w:val="en-GB"/>
                <w:rPrChange w:id="6385" w:author="Dioguardi, Fabio" w:date="2018-10-23T11:24:00Z">
                  <w:rPr/>
                </w:rPrChange>
              </w:rPr>
            </w:pPr>
            <w:r w:rsidRPr="000E1A5F">
              <w:rPr>
                <w:lang w:val="en-GB"/>
                <w:rPrChange w:id="6386" w:author="Dioguardi, Fabio" w:date="2018-10-23T11:24:00Z">
                  <w:rPr/>
                </w:rPrChange>
              </w:rPr>
              <w:t>manual</w:t>
            </w:r>
          </w:p>
        </w:tc>
        <w:tc>
          <w:tcPr>
            <w:tcW w:w="4111" w:type="dxa"/>
            <w:vMerge/>
          </w:tcPr>
          <w:p w14:paraId="139CB6DF" w14:textId="77777777" w:rsidR="003A7974" w:rsidRPr="000E1A5F" w:rsidRDefault="003A7974" w:rsidP="00004A89">
            <w:pPr>
              <w:rPr>
                <w:lang w:val="en-GB"/>
                <w:rPrChange w:id="6387" w:author="Dioguardi, Fabio" w:date="2018-10-23T11:24:00Z">
                  <w:rPr/>
                </w:rPrChange>
              </w:rPr>
            </w:pPr>
          </w:p>
        </w:tc>
      </w:tr>
      <w:tr w:rsidR="003A7974" w:rsidRPr="000E1A5F" w14:paraId="37E85134" w14:textId="77777777" w:rsidTr="003A7974">
        <w:tc>
          <w:tcPr>
            <w:tcW w:w="1271" w:type="dxa"/>
          </w:tcPr>
          <w:p w14:paraId="35643D18" w14:textId="77777777" w:rsidR="003A7974" w:rsidRPr="000E1A5F" w:rsidRDefault="003A7974" w:rsidP="00004A89">
            <w:pPr>
              <w:jc w:val="right"/>
              <w:rPr>
                <w:lang w:val="en-GB"/>
                <w:rPrChange w:id="6388" w:author="Dioguardi, Fabio" w:date="2018-10-23T11:24:00Z">
                  <w:rPr/>
                </w:rPrChange>
              </w:rPr>
            </w:pPr>
            <w:r w:rsidRPr="000E1A5F">
              <w:rPr>
                <w:lang w:val="en-GB"/>
                <w:rPrChange w:id="6389" w:author="Dioguardi, Fabio" w:date="2018-10-23T11:24:00Z">
                  <w:rPr/>
                </w:rPrChange>
              </w:rPr>
              <w:t>22</w:t>
            </w:r>
          </w:p>
        </w:tc>
        <w:tc>
          <w:tcPr>
            <w:tcW w:w="1559" w:type="dxa"/>
          </w:tcPr>
          <w:p w14:paraId="6188817B" w14:textId="77777777" w:rsidR="003A7974" w:rsidRPr="000E1A5F" w:rsidRDefault="003A7974" w:rsidP="00004A89">
            <w:pPr>
              <w:jc w:val="center"/>
              <w:rPr>
                <w:lang w:val="en-GB"/>
                <w:rPrChange w:id="6390" w:author="Dioguardi, Fabio" w:date="2018-10-23T11:24:00Z">
                  <w:rPr/>
                </w:rPrChange>
              </w:rPr>
            </w:pPr>
            <w:r w:rsidRPr="000E1A5F">
              <w:rPr>
                <w:lang w:val="en-GB"/>
                <w:rPrChange w:id="6391" w:author="Dioguardi, Fabio" w:date="2018-10-23T11:24:00Z">
                  <w:rPr/>
                </w:rPrChange>
              </w:rPr>
              <w:t>auto-stream</w:t>
            </w:r>
          </w:p>
        </w:tc>
        <w:tc>
          <w:tcPr>
            <w:tcW w:w="4111" w:type="dxa"/>
            <w:vMerge w:val="restart"/>
          </w:tcPr>
          <w:p w14:paraId="4CDC3BA0" w14:textId="77777777" w:rsidR="003A7974" w:rsidRPr="000E1A5F" w:rsidRDefault="003A7974" w:rsidP="00004A89">
            <w:pPr>
              <w:rPr>
                <w:lang w:val="en-GB"/>
                <w:rPrChange w:id="6392" w:author="Dioguardi, Fabio" w:date="2018-10-23T11:24:00Z">
                  <w:rPr/>
                </w:rPrChange>
              </w:rPr>
            </w:pPr>
            <w:r w:rsidRPr="000E1A5F">
              <w:rPr>
                <w:lang w:val="en-GB"/>
                <w:rPrChange w:id="6393" w:author="Dioguardi, Fabio" w:date="2018-10-23T11:24:00Z">
                  <w:rPr/>
                </w:rPrChange>
              </w:rPr>
              <w:t>X-band radar 2</w:t>
            </w:r>
          </w:p>
        </w:tc>
      </w:tr>
      <w:tr w:rsidR="003A7974" w:rsidRPr="000E1A5F" w14:paraId="25A43376" w14:textId="77777777" w:rsidTr="003A7974">
        <w:tc>
          <w:tcPr>
            <w:tcW w:w="1271" w:type="dxa"/>
          </w:tcPr>
          <w:p w14:paraId="667FF6D4" w14:textId="77777777" w:rsidR="003A7974" w:rsidRPr="000E1A5F" w:rsidRDefault="003A7974" w:rsidP="00004A89">
            <w:pPr>
              <w:jc w:val="right"/>
              <w:rPr>
                <w:lang w:val="en-GB"/>
                <w:rPrChange w:id="6394" w:author="Dioguardi, Fabio" w:date="2018-10-23T11:24:00Z">
                  <w:rPr/>
                </w:rPrChange>
              </w:rPr>
            </w:pPr>
            <w:r w:rsidRPr="000E1A5F">
              <w:rPr>
                <w:lang w:val="en-GB"/>
                <w:rPrChange w:id="6395" w:author="Dioguardi, Fabio" w:date="2018-10-23T11:24:00Z">
                  <w:rPr/>
                </w:rPrChange>
              </w:rPr>
              <w:t>202</w:t>
            </w:r>
          </w:p>
        </w:tc>
        <w:tc>
          <w:tcPr>
            <w:tcW w:w="1559" w:type="dxa"/>
          </w:tcPr>
          <w:p w14:paraId="562D1308" w14:textId="77777777" w:rsidR="003A7974" w:rsidRPr="000E1A5F" w:rsidRDefault="003A7974" w:rsidP="00004A89">
            <w:pPr>
              <w:jc w:val="center"/>
              <w:rPr>
                <w:lang w:val="en-GB"/>
                <w:rPrChange w:id="6396" w:author="Dioguardi, Fabio" w:date="2018-10-23T11:24:00Z">
                  <w:rPr/>
                </w:rPrChange>
              </w:rPr>
            </w:pPr>
            <w:r w:rsidRPr="000E1A5F">
              <w:rPr>
                <w:lang w:val="en-GB"/>
                <w:rPrChange w:id="6397" w:author="Dioguardi, Fabio" w:date="2018-10-23T11:24:00Z">
                  <w:rPr/>
                </w:rPrChange>
              </w:rPr>
              <w:t>manual</w:t>
            </w:r>
          </w:p>
        </w:tc>
        <w:tc>
          <w:tcPr>
            <w:tcW w:w="4111" w:type="dxa"/>
            <w:vMerge/>
          </w:tcPr>
          <w:p w14:paraId="1A4008F4" w14:textId="77777777" w:rsidR="003A7974" w:rsidRPr="000E1A5F" w:rsidRDefault="003A7974" w:rsidP="00004A89">
            <w:pPr>
              <w:rPr>
                <w:lang w:val="en-GB"/>
                <w:rPrChange w:id="6398" w:author="Dioguardi, Fabio" w:date="2018-10-23T11:24:00Z">
                  <w:rPr/>
                </w:rPrChange>
              </w:rPr>
            </w:pPr>
          </w:p>
        </w:tc>
      </w:tr>
      <w:tr w:rsidR="003A7974" w:rsidRPr="000E1A5F" w14:paraId="556ED75A" w14:textId="77777777" w:rsidTr="003A7974">
        <w:tc>
          <w:tcPr>
            <w:tcW w:w="1271" w:type="dxa"/>
          </w:tcPr>
          <w:p w14:paraId="2756FFE6" w14:textId="77777777" w:rsidR="003A7974" w:rsidRPr="000E1A5F" w:rsidRDefault="003A7974" w:rsidP="00004A89">
            <w:pPr>
              <w:jc w:val="right"/>
              <w:rPr>
                <w:lang w:val="en-GB"/>
                <w:rPrChange w:id="6399" w:author="Dioguardi, Fabio" w:date="2018-10-23T11:24:00Z">
                  <w:rPr/>
                </w:rPrChange>
              </w:rPr>
            </w:pPr>
            <w:r w:rsidRPr="000E1A5F">
              <w:rPr>
                <w:lang w:val="en-GB"/>
                <w:rPrChange w:id="6400" w:author="Dioguardi, Fabio" w:date="2018-10-23T11:24:00Z">
                  <w:rPr/>
                </w:rPrChange>
              </w:rPr>
              <w:t>23</w:t>
            </w:r>
          </w:p>
        </w:tc>
        <w:tc>
          <w:tcPr>
            <w:tcW w:w="1559" w:type="dxa"/>
          </w:tcPr>
          <w:p w14:paraId="4FA3DFB6" w14:textId="77777777" w:rsidR="003A7974" w:rsidRPr="000E1A5F" w:rsidRDefault="003A7974" w:rsidP="00004A89">
            <w:pPr>
              <w:jc w:val="center"/>
              <w:rPr>
                <w:lang w:val="en-GB"/>
                <w:rPrChange w:id="6401" w:author="Dioguardi, Fabio" w:date="2018-10-23T11:24:00Z">
                  <w:rPr/>
                </w:rPrChange>
              </w:rPr>
            </w:pPr>
            <w:r w:rsidRPr="000E1A5F">
              <w:rPr>
                <w:lang w:val="en-GB"/>
                <w:rPrChange w:id="6402" w:author="Dioguardi, Fabio" w:date="2018-10-23T11:24:00Z">
                  <w:rPr/>
                </w:rPrChange>
              </w:rPr>
              <w:t>auto-stream</w:t>
            </w:r>
          </w:p>
        </w:tc>
        <w:tc>
          <w:tcPr>
            <w:tcW w:w="4111" w:type="dxa"/>
            <w:vMerge w:val="restart"/>
          </w:tcPr>
          <w:p w14:paraId="5CCA3C0E" w14:textId="77777777" w:rsidR="003A7974" w:rsidRPr="000E1A5F" w:rsidRDefault="003A7974" w:rsidP="00004A89">
            <w:pPr>
              <w:rPr>
                <w:lang w:val="en-GB"/>
                <w:rPrChange w:id="6403" w:author="Dioguardi, Fabio" w:date="2018-10-23T11:24:00Z">
                  <w:rPr/>
                </w:rPrChange>
              </w:rPr>
            </w:pPr>
            <w:r w:rsidRPr="000E1A5F">
              <w:rPr>
                <w:lang w:val="en-GB"/>
                <w:rPrChange w:id="6404" w:author="Dioguardi, Fabio" w:date="2018-10-23T11:24:00Z">
                  <w:rPr/>
                </w:rPrChange>
              </w:rPr>
              <w:t>X-band radar 3</w:t>
            </w:r>
          </w:p>
        </w:tc>
      </w:tr>
      <w:tr w:rsidR="003A7974" w:rsidRPr="000E1A5F" w14:paraId="6B81CB7A" w14:textId="77777777" w:rsidTr="003A7974">
        <w:tc>
          <w:tcPr>
            <w:tcW w:w="1271" w:type="dxa"/>
          </w:tcPr>
          <w:p w14:paraId="1848719D" w14:textId="77777777" w:rsidR="003A7974" w:rsidRPr="000E1A5F" w:rsidRDefault="003A7974" w:rsidP="00004A89">
            <w:pPr>
              <w:jc w:val="right"/>
              <w:rPr>
                <w:lang w:val="en-GB"/>
                <w:rPrChange w:id="6405" w:author="Dioguardi, Fabio" w:date="2018-10-23T11:24:00Z">
                  <w:rPr/>
                </w:rPrChange>
              </w:rPr>
            </w:pPr>
            <w:r w:rsidRPr="000E1A5F">
              <w:rPr>
                <w:lang w:val="en-GB"/>
                <w:rPrChange w:id="6406" w:author="Dioguardi, Fabio" w:date="2018-10-23T11:24:00Z">
                  <w:rPr/>
                </w:rPrChange>
              </w:rPr>
              <w:t>203</w:t>
            </w:r>
          </w:p>
        </w:tc>
        <w:tc>
          <w:tcPr>
            <w:tcW w:w="1559" w:type="dxa"/>
          </w:tcPr>
          <w:p w14:paraId="2E3B4650" w14:textId="77777777" w:rsidR="003A7974" w:rsidRPr="000E1A5F" w:rsidRDefault="003A7974" w:rsidP="00004A89">
            <w:pPr>
              <w:jc w:val="center"/>
              <w:rPr>
                <w:lang w:val="en-GB"/>
                <w:rPrChange w:id="6407" w:author="Dioguardi, Fabio" w:date="2018-10-23T11:24:00Z">
                  <w:rPr/>
                </w:rPrChange>
              </w:rPr>
            </w:pPr>
            <w:r w:rsidRPr="000E1A5F">
              <w:rPr>
                <w:lang w:val="en-GB"/>
                <w:rPrChange w:id="6408" w:author="Dioguardi, Fabio" w:date="2018-10-23T11:24:00Z">
                  <w:rPr/>
                </w:rPrChange>
              </w:rPr>
              <w:t>manual</w:t>
            </w:r>
          </w:p>
        </w:tc>
        <w:tc>
          <w:tcPr>
            <w:tcW w:w="4111" w:type="dxa"/>
            <w:vMerge/>
          </w:tcPr>
          <w:p w14:paraId="33054055" w14:textId="77777777" w:rsidR="003A7974" w:rsidRPr="000E1A5F" w:rsidRDefault="003A7974" w:rsidP="00004A89">
            <w:pPr>
              <w:rPr>
                <w:lang w:val="en-GB"/>
                <w:rPrChange w:id="6409" w:author="Dioguardi, Fabio" w:date="2018-10-23T11:24:00Z">
                  <w:rPr/>
                </w:rPrChange>
              </w:rPr>
            </w:pPr>
          </w:p>
        </w:tc>
      </w:tr>
      <w:tr w:rsidR="003A7974" w:rsidRPr="000E1A5F" w14:paraId="337D5170" w14:textId="77777777" w:rsidTr="003A7974">
        <w:tc>
          <w:tcPr>
            <w:tcW w:w="1271" w:type="dxa"/>
          </w:tcPr>
          <w:p w14:paraId="6D67F5E9" w14:textId="77777777" w:rsidR="003A7974" w:rsidRPr="000E1A5F" w:rsidRDefault="003A7974" w:rsidP="00004A89">
            <w:pPr>
              <w:jc w:val="right"/>
              <w:rPr>
                <w:lang w:val="en-GB"/>
                <w:rPrChange w:id="6410" w:author="Dioguardi, Fabio" w:date="2018-10-23T11:24:00Z">
                  <w:rPr/>
                </w:rPrChange>
              </w:rPr>
            </w:pPr>
            <w:r w:rsidRPr="000E1A5F">
              <w:rPr>
                <w:lang w:val="en-GB"/>
                <w:rPrChange w:id="6411" w:author="Dioguardi, Fabio" w:date="2018-10-23T11:24:00Z">
                  <w:rPr/>
                </w:rPrChange>
              </w:rPr>
              <w:t>24</w:t>
            </w:r>
          </w:p>
        </w:tc>
        <w:tc>
          <w:tcPr>
            <w:tcW w:w="1559" w:type="dxa"/>
          </w:tcPr>
          <w:p w14:paraId="4851EFBE" w14:textId="77777777" w:rsidR="003A7974" w:rsidRPr="000E1A5F" w:rsidRDefault="003A7974" w:rsidP="00004A89">
            <w:pPr>
              <w:jc w:val="center"/>
              <w:rPr>
                <w:lang w:val="en-GB"/>
                <w:rPrChange w:id="6412" w:author="Dioguardi, Fabio" w:date="2018-10-23T11:24:00Z">
                  <w:rPr/>
                </w:rPrChange>
              </w:rPr>
            </w:pPr>
            <w:r w:rsidRPr="000E1A5F">
              <w:rPr>
                <w:lang w:val="en-GB"/>
                <w:rPrChange w:id="6413" w:author="Dioguardi, Fabio" w:date="2018-10-23T11:24:00Z">
                  <w:rPr/>
                </w:rPrChange>
              </w:rPr>
              <w:t>auto-stream</w:t>
            </w:r>
          </w:p>
        </w:tc>
        <w:tc>
          <w:tcPr>
            <w:tcW w:w="4111" w:type="dxa"/>
            <w:vMerge w:val="restart"/>
          </w:tcPr>
          <w:p w14:paraId="0A672EDC" w14:textId="77777777" w:rsidR="003A7974" w:rsidRPr="000E1A5F" w:rsidRDefault="003A7974" w:rsidP="00004A89">
            <w:pPr>
              <w:rPr>
                <w:lang w:val="en-GB"/>
                <w:rPrChange w:id="6414" w:author="Dioguardi, Fabio" w:date="2018-10-23T11:24:00Z">
                  <w:rPr/>
                </w:rPrChange>
              </w:rPr>
            </w:pPr>
            <w:r w:rsidRPr="000E1A5F">
              <w:rPr>
                <w:lang w:val="en-GB"/>
                <w:rPrChange w:id="6415" w:author="Dioguardi, Fabio" w:date="2018-10-23T11:24:00Z">
                  <w:rPr/>
                </w:rPrChange>
              </w:rPr>
              <w:t>X-band radar 4</w:t>
            </w:r>
          </w:p>
        </w:tc>
      </w:tr>
      <w:tr w:rsidR="003A7974" w:rsidRPr="000E1A5F" w14:paraId="07CDAB61" w14:textId="77777777" w:rsidTr="003A7974">
        <w:tc>
          <w:tcPr>
            <w:tcW w:w="1271" w:type="dxa"/>
          </w:tcPr>
          <w:p w14:paraId="69AA1345" w14:textId="77777777" w:rsidR="003A7974" w:rsidRPr="000E1A5F" w:rsidRDefault="003A7974" w:rsidP="00004A89">
            <w:pPr>
              <w:jc w:val="right"/>
              <w:rPr>
                <w:lang w:val="en-GB"/>
                <w:rPrChange w:id="6416" w:author="Dioguardi, Fabio" w:date="2018-10-23T11:24:00Z">
                  <w:rPr/>
                </w:rPrChange>
              </w:rPr>
            </w:pPr>
            <w:r w:rsidRPr="000E1A5F">
              <w:rPr>
                <w:lang w:val="en-GB"/>
                <w:rPrChange w:id="6417" w:author="Dioguardi, Fabio" w:date="2018-10-23T11:24:00Z">
                  <w:rPr/>
                </w:rPrChange>
              </w:rPr>
              <w:t>204</w:t>
            </w:r>
          </w:p>
        </w:tc>
        <w:tc>
          <w:tcPr>
            <w:tcW w:w="1559" w:type="dxa"/>
          </w:tcPr>
          <w:p w14:paraId="3CB23940" w14:textId="77777777" w:rsidR="003A7974" w:rsidRPr="000E1A5F" w:rsidRDefault="003A7974" w:rsidP="00004A89">
            <w:pPr>
              <w:jc w:val="center"/>
              <w:rPr>
                <w:lang w:val="en-GB"/>
                <w:rPrChange w:id="6418" w:author="Dioguardi, Fabio" w:date="2018-10-23T11:24:00Z">
                  <w:rPr/>
                </w:rPrChange>
              </w:rPr>
            </w:pPr>
            <w:r w:rsidRPr="000E1A5F">
              <w:rPr>
                <w:lang w:val="en-GB"/>
                <w:rPrChange w:id="6419" w:author="Dioguardi, Fabio" w:date="2018-10-23T11:24:00Z">
                  <w:rPr/>
                </w:rPrChange>
              </w:rPr>
              <w:t>manual</w:t>
            </w:r>
          </w:p>
        </w:tc>
        <w:tc>
          <w:tcPr>
            <w:tcW w:w="4111" w:type="dxa"/>
            <w:vMerge/>
          </w:tcPr>
          <w:p w14:paraId="1C4B1768" w14:textId="77777777" w:rsidR="003A7974" w:rsidRPr="000E1A5F" w:rsidRDefault="003A7974" w:rsidP="00004A89">
            <w:pPr>
              <w:rPr>
                <w:lang w:val="en-GB"/>
                <w:rPrChange w:id="6420" w:author="Dioguardi, Fabio" w:date="2018-10-23T11:24:00Z">
                  <w:rPr/>
                </w:rPrChange>
              </w:rPr>
            </w:pPr>
          </w:p>
        </w:tc>
      </w:tr>
      <w:tr w:rsidR="003A7974" w:rsidRPr="000E1A5F" w14:paraId="0B3DE2A4" w14:textId="77777777" w:rsidTr="003A7974">
        <w:tc>
          <w:tcPr>
            <w:tcW w:w="1271" w:type="dxa"/>
          </w:tcPr>
          <w:p w14:paraId="78345D5C" w14:textId="77777777" w:rsidR="003A7974" w:rsidRPr="000E1A5F" w:rsidRDefault="003A7974" w:rsidP="00004A89">
            <w:pPr>
              <w:jc w:val="right"/>
              <w:rPr>
                <w:lang w:val="en-GB"/>
                <w:rPrChange w:id="6421" w:author="Dioguardi, Fabio" w:date="2018-10-23T11:24:00Z">
                  <w:rPr/>
                </w:rPrChange>
              </w:rPr>
            </w:pPr>
            <w:r w:rsidRPr="000E1A5F">
              <w:rPr>
                <w:lang w:val="en-GB"/>
                <w:rPrChange w:id="6422" w:author="Dioguardi, Fabio" w:date="2018-10-23T11:24:00Z">
                  <w:rPr/>
                </w:rPrChange>
              </w:rPr>
              <w:t>25</w:t>
            </w:r>
          </w:p>
        </w:tc>
        <w:tc>
          <w:tcPr>
            <w:tcW w:w="1559" w:type="dxa"/>
          </w:tcPr>
          <w:p w14:paraId="0BEE8A50" w14:textId="77777777" w:rsidR="003A7974" w:rsidRPr="000E1A5F" w:rsidRDefault="003A7974" w:rsidP="00004A89">
            <w:pPr>
              <w:jc w:val="center"/>
              <w:rPr>
                <w:lang w:val="en-GB"/>
                <w:rPrChange w:id="6423" w:author="Dioguardi, Fabio" w:date="2018-10-23T11:24:00Z">
                  <w:rPr/>
                </w:rPrChange>
              </w:rPr>
            </w:pPr>
            <w:r w:rsidRPr="000E1A5F">
              <w:rPr>
                <w:lang w:val="en-GB"/>
                <w:rPrChange w:id="6424" w:author="Dioguardi, Fabio" w:date="2018-10-23T11:24:00Z">
                  <w:rPr/>
                </w:rPrChange>
              </w:rPr>
              <w:t>auto-stream</w:t>
            </w:r>
          </w:p>
        </w:tc>
        <w:tc>
          <w:tcPr>
            <w:tcW w:w="4111" w:type="dxa"/>
            <w:vMerge w:val="restart"/>
          </w:tcPr>
          <w:p w14:paraId="593CC427" w14:textId="77777777" w:rsidR="003A7974" w:rsidRPr="000E1A5F" w:rsidRDefault="003A7974" w:rsidP="00004A89">
            <w:pPr>
              <w:rPr>
                <w:lang w:val="en-GB"/>
                <w:rPrChange w:id="6425" w:author="Dioguardi, Fabio" w:date="2018-10-23T11:24:00Z">
                  <w:rPr/>
                </w:rPrChange>
              </w:rPr>
            </w:pPr>
            <w:r w:rsidRPr="000E1A5F">
              <w:rPr>
                <w:lang w:val="en-GB"/>
                <w:rPrChange w:id="6426" w:author="Dioguardi, Fabio" w:date="2018-10-23T11:24:00Z">
                  <w:rPr/>
                </w:rPrChange>
              </w:rPr>
              <w:t>X-band radar 5</w:t>
            </w:r>
          </w:p>
        </w:tc>
      </w:tr>
      <w:tr w:rsidR="003A7974" w:rsidRPr="000E1A5F" w14:paraId="7C6208B9" w14:textId="77777777" w:rsidTr="003A7974">
        <w:tc>
          <w:tcPr>
            <w:tcW w:w="1271" w:type="dxa"/>
          </w:tcPr>
          <w:p w14:paraId="602C5237" w14:textId="77777777" w:rsidR="003A7974" w:rsidRPr="000E1A5F" w:rsidRDefault="003A7974" w:rsidP="00004A89">
            <w:pPr>
              <w:jc w:val="right"/>
              <w:rPr>
                <w:lang w:val="en-GB"/>
                <w:rPrChange w:id="6427" w:author="Dioguardi, Fabio" w:date="2018-10-23T11:24:00Z">
                  <w:rPr/>
                </w:rPrChange>
              </w:rPr>
            </w:pPr>
            <w:r w:rsidRPr="000E1A5F">
              <w:rPr>
                <w:lang w:val="en-GB"/>
                <w:rPrChange w:id="6428" w:author="Dioguardi, Fabio" w:date="2018-10-23T11:24:00Z">
                  <w:rPr/>
                </w:rPrChange>
              </w:rPr>
              <w:t>205</w:t>
            </w:r>
          </w:p>
        </w:tc>
        <w:tc>
          <w:tcPr>
            <w:tcW w:w="1559" w:type="dxa"/>
          </w:tcPr>
          <w:p w14:paraId="1F5B015E" w14:textId="77777777" w:rsidR="003A7974" w:rsidRPr="000E1A5F" w:rsidRDefault="003A7974" w:rsidP="00004A89">
            <w:pPr>
              <w:jc w:val="center"/>
              <w:rPr>
                <w:lang w:val="en-GB"/>
                <w:rPrChange w:id="6429" w:author="Dioguardi, Fabio" w:date="2018-10-23T11:24:00Z">
                  <w:rPr/>
                </w:rPrChange>
              </w:rPr>
            </w:pPr>
            <w:r w:rsidRPr="000E1A5F">
              <w:rPr>
                <w:lang w:val="en-GB"/>
                <w:rPrChange w:id="6430" w:author="Dioguardi, Fabio" w:date="2018-10-23T11:24:00Z">
                  <w:rPr/>
                </w:rPrChange>
              </w:rPr>
              <w:t>manual</w:t>
            </w:r>
          </w:p>
        </w:tc>
        <w:tc>
          <w:tcPr>
            <w:tcW w:w="4111" w:type="dxa"/>
            <w:vMerge/>
          </w:tcPr>
          <w:p w14:paraId="01503085" w14:textId="77777777" w:rsidR="003A7974" w:rsidRPr="000E1A5F" w:rsidRDefault="003A7974" w:rsidP="00004A89">
            <w:pPr>
              <w:rPr>
                <w:lang w:val="en-GB"/>
                <w:rPrChange w:id="6431" w:author="Dioguardi, Fabio" w:date="2018-10-23T11:24:00Z">
                  <w:rPr/>
                </w:rPrChange>
              </w:rPr>
            </w:pPr>
          </w:p>
        </w:tc>
      </w:tr>
      <w:tr w:rsidR="003A7974" w:rsidRPr="000E1A5F" w14:paraId="6B09D3D5" w14:textId="77777777" w:rsidTr="003A7974">
        <w:tc>
          <w:tcPr>
            <w:tcW w:w="1271" w:type="dxa"/>
          </w:tcPr>
          <w:p w14:paraId="57F59A11" w14:textId="77777777" w:rsidR="003A7974" w:rsidRPr="000E1A5F" w:rsidRDefault="003A7974" w:rsidP="00004A89">
            <w:pPr>
              <w:jc w:val="right"/>
              <w:rPr>
                <w:lang w:val="en-GB"/>
                <w:rPrChange w:id="6432" w:author="Dioguardi, Fabio" w:date="2018-10-23T11:24:00Z">
                  <w:rPr/>
                </w:rPrChange>
              </w:rPr>
            </w:pPr>
            <w:r w:rsidRPr="000E1A5F">
              <w:rPr>
                <w:lang w:val="en-GB"/>
                <w:rPrChange w:id="6433" w:author="Dioguardi, Fabio" w:date="2018-10-23T11:24:00Z">
                  <w:rPr/>
                </w:rPrChange>
              </w:rPr>
              <w:t>26</w:t>
            </w:r>
          </w:p>
        </w:tc>
        <w:tc>
          <w:tcPr>
            <w:tcW w:w="1559" w:type="dxa"/>
          </w:tcPr>
          <w:p w14:paraId="0424631C" w14:textId="77777777" w:rsidR="003A7974" w:rsidRPr="000E1A5F" w:rsidRDefault="003A7974" w:rsidP="00004A89">
            <w:pPr>
              <w:jc w:val="center"/>
              <w:rPr>
                <w:lang w:val="en-GB"/>
                <w:rPrChange w:id="6434" w:author="Dioguardi, Fabio" w:date="2018-10-23T11:24:00Z">
                  <w:rPr/>
                </w:rPrChange>
              </w:rPr>
            </w:pPr>
            <w:r w:rsidRPr="000E1A5F">
              <w:rPr>
                <w:lang w:val="en-GB"/>
                <w:rPrChange w:id="6435" w:author="Dioguardi, Fabio" w:date="2018-10-23T11:24:00Z">
                  <w:rPr/>
                </w:rPrChange>
              </w:rPr>
              <w:t>auto-stream</w:t>
            </w:r>
          </w:p>
        </w:tc>
        <w:tc>
          <w:tcPr>
            <w:tcW w:w="4111" w:type="dxa"/>
            <w:vMerge w:val="restart"/>
          </w:tcPr>
          <w:p w14:paraId="02FACFFD" w14:textId="77777777" w:rsidR="003A7974" w:rsidRPr="000E1A5F" w:rsidRDefault="003A7974" w:rsidP="00004A89">
            <w:pPr>
              <w:rPr>
                <w:lang w:val="en-GB"/>
                <w:rPrChange w:id="6436" w:author="Dioguardi, Fabio" w:date="2018-10-23T11:24:00Z">
                  <w:rPr/>
                </w:rPrChange>
              </w:rPr>
            </w:pPr>
            <w:r w:rsidRPr="000E1A5F">
              <w:rPr>
                <w:lang w:val="en-GB"/>
                <w:rPrChange w:id="6437" w:author="Dioguardi, Fabio" w:date="2018-10-23T11:24:00Z">
                  <w:rPr/>
                </w:rPrChange>
              </w:rPr>
              <w:t>X-band radar 6</w:t>
            </w:r>
          </w:p>
        </w:tc>
      </w:tr>
      <w:tr w:rsidR="003A7974" w:rsidRPr="000E1A5F" w14:paraId="59B03DB1" w14:textId="77777777" w:rsidTr="003A7974">
        <w:tc>
          <w:tcPr>
            <w:tcW w:w="1271" w:type="dxa"/>
          </w:tcPr>
          <w:p w14:paraId="731071B0" w14:textId="77777777" w:rsidR="003A7974" w:rsidRPr="000E1A5F" w:rsidRDefault="003A7974" w:rsidP="00004A89">
            <w:pPr>
              <w:jc w:val="right"/>
              <w:rPr>
                <w:lang w:val="en-GB"/>
                <w:rPrChange w:id="6438" w:author="Dioguardi, Fabio" w:date="2018-10-23T11:24:00Z">
                  <w:rPr/>
                </w:rPrChange>
              </w:rPr>
            </w:pPr>
            <w:r w:rsidRPr="000E1A5F">
              <w:rPr>
                <w:lang w:val="en-GB"/>
                <w:rPrChange w:id="6439" w:author="Dioguardi, Fabio" w:date="2018-10-23T11:24:00Z">
                  <w:rPr/>
                </w:rPrChange>
              </w:rPr>
              <w:t>206</w:t>
            </w:r>
          </w:p>
        </w:tc>
        <w:tc>
          <w:tcPr>
            <w:tcW w:w="1559" w:type="dxa"/>
          </w:tcPr>
          <w:p w14:paraId="58E65FA7" w14:textId="77777777" w:rsidR="003A7974" w:rsidRPr="000E1A5F" w:rsidRDefault="003A7974" w:rsidP="00004A89">
            <w:pPr>
              <w:jc w:val="center"/>
              <w:rPr>
                <w:lang w:val="en-GB"/>
                <w:rPrChange w:id="6440" w:author="Dioguardi, Fabio" w:date="2018-10-23T11:24:00Z">
                  <w:rPr/>
                </w:rPrChange>
              </w:rPr>
            </w:pPr>
            <w:r w:rsidRPr="000E1A5F">
              <w:rPr>
                <w:lang w:val="en-GB"/>
                <w:rPrChange w:id="6441" w:author="Dioguardi, Fabio" w:date="2018-10-23T11:24:00Z">
                  <w:rPr/>
                </w:rPrChange>
              </w:rPr>
              <w:t>manual</w:t>
            </w:r>
          </w:p>
        </w:tc>
        <w:tc>
          <w:tcPr>
            <w:tcW w:w="4111" w:type="dxa"/>
            <w:vMerge/>
          </w:tcPr>
          <w:p w14:paraId="18F0671B" w14:textId="77777777" w:rsidR="003A7974" w:rsidRPr="000E1A5F" w:rsidRDefault="003A7974" w:rsidP="00004A89">
            <w:pPr>
              <w:rPr>
                <w:lang w:val="en-GB"/>
                <w:rPrChange w:id="6442" w:author="Dioguardi, Fabio" w:date="2018-10-23T11:24:00Z">
                  <w:rPr/>
                </w:rPrChange>
              </w:rPr>
            </w:pPr>
          </w:p>
        </w:tc>
      </w:tr>
      <w:tr w:rsidR="003A7974" w:rsidRPr="000E1A5F" w14:paraId="348417DE" w14:textId="77777777" w:rsidTr="003A7974">
        <w:tc>
          <w:tcPr>
            <w:tcW w:w="1271" w:type="dxa"/>
          </w:tcPr>
          <w:p w14:paraId="593B82B2" w14:textId="77777777" w:rsidR="003A7974" w:rsidRPr="000E1A5F" w:rsidRDefault="003A7974" w:rsidP="00004A89">
            <w:pPr>
              <w:jc w:val="right"/>
              <w:rPr>
                <w:lang w:val="en-GB"/>
                <w:rPrChange w:id="6443" w:author="Dioguardi, Fabio" w:date="2018-10-23T11:24:00Z">
                  <w:rPr/>
                </w:rPrChange>
              </w:rPr>
            </w:pPr>
            <w:r w:rsidRPr="000E1A5F">
              <w:rPr>
                <w:lang w:val="en-GB"/>
                <w:rPrChange w:id="6444" w:author="Dioguardi, Fabio" w:date="2018-10-23T11:24:00Z">
                  <w:rPr/>
                </w:rPrChange>
              </w:rPr>
              <w:t>31</w:t>
            </w:r>
          </w:p>
        </w:tc>
        <w:tc>
          <w:tcPr>
            <w:tcW w:w="1559" w:type="dxa"/>
          </w:tcPr>
          <w:p w14:paraId="5B11C6DF" w14:textId="77777777" w:rsidR="003A7974" w:rsidRPr="000E1A5F" w:rsidRDefault="003A7974" w:rsidP="00004A89">
            <w:pPr>
              <w:jc w:val="center"/>
              <w:rPr>
                <w:lang w:val="en-GB"/>
                <w:rPrChange w:id="6445" w:author="Dioguardi, Fabio" w:date="2018-10-23T11:24:00Z">
                  <w:rPr/>
                </w:rPrChange>
              </w:rPr>
            </w:pPr>
            <w:r w:rsidRPr="000E1A5F">
              <w:rPr>
                <w:lang w:val="en-GB"/>
                <w:rPrChange w:id="6446" w:author="Dioguardi, Fabio" w:date="2018-10-23T11:24:00Z">
                  <w:rPr/>
                </w:rPrChange>
              </w:rPr>
              <w:t>auto-stream</w:t>
            </w:r>
          </w:p>
        </w:tc>
        <w:tc>
          <w:tcPr>
            <w:tcW w:w="4111" w:type="dxa"/>
          </w:tcPr>
          <w:p w14:paraId="54073B8B" w14:textId="77777777" w:rsidR="003A7974" w:rsidRPr="000E1A5F" w:rsidRDefault="003A7974" w:rsidP="00004A89">
            <w:pPr>
              <w:rPr>
                <w:lang w:val="en-GB"/>
                <w:rPrChange w:id="6447" w:author="Dioguardi, Fabio" w:date="2018-10-23T11:24:00Z">
                  <w:rPr/>
                </w:rPrChange>
              </w:rPr>
            </w:pPr>
            <w:r w:rsidRPr="000E1A5F">
              <w:rPr>
                <w:lang w:val="en-GB"/>
                <w:rPrChange w:id="6448" w:author="Dioguardi, Fabio" w:date="2018-10-23T11:24:00Z">
                  <w:rPr/>
                </w:rPrChange>
              </w:rPr>
              <w:t>automatic webcam 1</w:t>
            </w:r>
          </w:p>
        </w:tc>
      </w:tr>
      <w:tr w:rsidR="003A7974" w:rsidRPr="000E1A5F" w14:paraId="29E071F9" w14:textId="77777777" w:rsidTr="003A7974">
        <w:tc>
          <w:tcPr>
            <w:tcW w:w="1271" w:type="dxa"/>
          </w:tcPr>
          <w:p w14:paraId="4A94675B" w14:textId="77777777" w:rsidR="003A7974" w:rsidRPr="000E1A5F" w:rsidRDefault="003A7974" w:rsidP="00004A89">
            <w:pPr>
              <w:jc w:val="right"/>
              <w:rPr>
                <w:lang w:val="en-GB"/>
                <w:rPrChange w:id="6449" w:author="Dioguardi, Fabio" w:date="2018-10-23T11:24:00Z">
                  <w:rPr/>
                </w:rPrChange>
              </w:rPr>
            </w:pPr>
            <w:r w:rsidRPr="000E1A5F">
              <w:rPr>
                <w:lang w:val="en-GB"/>
                <w:rPrChange w:id="6450" w:author="Dioguardi, Fabio" w:date="2018-10-23T11:24:00Z">
                  <w:rPr/>
                </w:rPrChange>
              </w:rPr>
              <w:t>32</w:t>
            </w:r>
          </w:p>
        </w:tc>
        <w:tc>
          <w:tcPr>
            <w:tcW w:w="1559" w:type="dxa"/>
          </w:tcPr>
          <w:p w14:paraId="3A4DE161" w14:textId="77777777" w:rsidR="003A7974" w:rsidRPr="000E1A5F" w:rsidRDefault="003A7974" w:rsidP="00004A89">
            <w:pPr>
              <w:jc w:val="center"/>
              <w:rPr>
                <w:lang w:val="en-GB"/>
                <w:rPrChange w:id="6451" w:author="Dioguardi, Fabio" w:date="2018-10-23T11:24:00Z">
                  <w:rPr/>
                </w:rPrChange>
              </w:rPr>
            </w:pPr>
            <w:r w:rsidRPr="000E1A5F">
              <w:rPr>
                <w:lang w:val="en-GB"/>
                <w:rPrChange w:id="6452" w:author="Dioguardi, Fabio" w:date="2018-10-23T11:24:00Z">
                  <w:rPr/>
                </w:rPrChange>
              </w:rPr>
              <w:t>auto-stream</w:t>
            </w:r>
          </w:p>
        </w:tc>
        <w:tc>
          <w:tcPr>
            <w:tcW w:w="4111" w:type="dxa"/>
          </w:tcPr>
          <w:p w14:paraId="58CC1F7A" w14:textId="77777777" w:rsidR="003A7974" w:rsidRPr="000E1A5F" w:rsidRDefault="003A7974" w:rsidP="00004A89">
            <w:pPr>
              <w:rPr>
                <w:lang w:val="en-GB"/>
                <w:rPrChange w:id="6453" w:author="Dioguardi, Fabio" w:date="2018-10-23T11:24:00Z">
                  <w:rPr/>
                </w:rPrChange>
              </w:rPr>
            </w:pPr>
            <w:r w:rsidRPr="000E1A5F">
              <w:rPr>
                <w:lang w:val="en-GB"/>
                <w:rPrChange w:id="6454" w:author="Dioguardi, Fabio" w:date="2018-10-23T11:24:00Z">
                  <w:rPr/>
                </w:rPrChange>
              </w:rPr>
              <w:t>automatic webcam 2</w:t>
            </w:r>
          </w:p>
        </w:tc>
      </w:tr>
      <w:tr w:rsidR="003A7974" w:rsidRPr="000E1A5F" w14:paraId="184A4046" w14:textId="77777777" w:rsidTr="003A7974">
        <w:tc>
          <w:tcPr>
            <w:tcW w:w="1271" w:type="dxa"/>
          </w:tcPr>
          <w:p w14:paraId="22813174" w14:textId="77777777" w:rsidR="003A7974" w:rsidRPr="000E1A5F" w:rsidRDefault="003A7974" w:rsidP="00004A89">
            <w:pPr>
              <w:jc w:val="right"/>
              <w:rPr>
                <w:lang w:val="en-GB"/>
                <w:rPrChange w:id="6455" w:author="Dioguardi, Fabio" w:date="2018-10-23T11:24:00Z">
                  <w:rPr/>
                </w:rPrChange>
              </w:rPr>
            </w:pPr>
            <w:r w:rsidRPr="000E1A5F">
              <w:rPr>
                <w:lang w:val="en-GB"/>
                <w:rPrChange w:id="6456" w:author="Dioguardi, Fabio" w:date="2018-10-23T11:24:00Z">
                  <w:rPr/>
                </w:rPrChange>
              </w:rPr>
              <w:t>33</w:t>
            </w:r>
          </w:p>
        </w:tc>
        <w:tc>
          <w:tcPr>
            <w:tcW w:w="1559" w:type="dxa"/>
          </w:tcPr>
          <w:p w14:paraId="5152FA5E" w14:textId="77777777" w:rsidR="003A7974" w:rsidRPr="000E1A5F" w:rsidRDefault="003A7974" w:rsidP="00004A89">
            <w:pPr>
              <w:jc w:val="center"/>
              <w:rPr>
                <w:lang w:val="en-GB"/>
                <w:rPrChange w:id="6457" w:author="Dioguardi, Fabio" w:date="2018-10-23T11:24:00Z">
                  <w:rPr/>
                </w:rPrChange>
              </w:rPr>
            </w:pPr>
            <w:r w:rsidRPr="000E1A5F">
              <w:rPr>
                <w:lang w:val="en-GB"/>
                <w:rPrChange w:id="6458" w:author="Dioguardi, Fabio" w:date="2018-10-23T11:24:00Z">
                  <w:rPr/>
                </w:rPrChange>
              </w:rPr>
              <w:t>auto-stream</w:t>
            </w:r>
          </w:p>
        </w:tc>
        <w:tc>
          <w:tcPr>
            <w:tcW w:w="4111" w:type="dxa"/>
          </w:tcPr>
          <w:p w14:paraId="775BD012" w14:textId="77777777" w:rsidR="003A7974" w:rsidRPr="000E1A5F" w:rsidRDefault="003A7974" w:rsidP="00004A89">
            <w:pPr>
              <w:rPr>
                <w:lang w:val="en-GB"/>
                <w:rPrChange w:id="6459" w:author="Dioguardi, Fabio" w:date="2018-10-23T11:24:00Z">
                  <w:rPr/>
                </w:rPrChange>
              </w:rPr>
            </w:pPr>
            <w:r w:rsidRPr="000E1A5F">
              <w:rPr>
                <w:lang w:val="en-GB"/>
                <w:rPrChange w:id="6460" w:author="Dioguardi, Fabio" w:date="2018-10-23T11:24:00Z">
                  <w:rPr/>
                </w:rPrChange>
              </w:rPr>
              <w:t>automatic webcam 3</w:t>
            </w:r>
          </w:p>
        </w:tc>
      </w:tr>
      <w:tr w:rsidR="003A7974" w:rsidRPr="000E1A5F" w14:paraId="0871DACA" w14:textId="77777777" w:rsidTr="003A7974">
        <w:tc>
          <w:tcPr>
            <w:tcW w:w="1271" w:type="dxa"/>
          </w:tcPr>
          <w:p w14:paraId="7390691C" w14:textId="77777777" w:rsidR="003A7974" w:rsidRPr="000E1A5F" w:rsidRDefault="003A7974" w:rsidP="00004A89">
            <w:pPr>
              <w:jc w:val="right"/>
              <w:rPr>
                <w:lang w:val="en-GB"/>
                <w:rPrChange w:id="6461" w:author="Dioguardi, Fabio" w:date="2018-10-23T11:24:00Z">
                  <w:rPr/>
                </w:rPrChange>
              </w:rPr>
            </w:pPr>
            <w:r w:rsidRPr="000E1A5F">
              <w:rPr>
                <w:lang w:val="en-GB"/>
                <w:rPrChange w:id="6462" w:author="Dioguardi, Fabio" w:date="2018-10-23T11:24:00Z">
                  <w:rPr/>
                </w:rPrChange>
              </w:rPr>
              <w:t>34</w:t>
            </w:r>
          </w:p>
        </w:tc>
        <w:tc>
          <w:tcPr>
            <w:tcW w:w="1559" w:type="dxa"/>
          </w:tcPr>
          <w:p w14:paraId="061D5368" w14:textId="77777777" w:rsidR="003A7974" w:rsidRPr="000E1A5F" w:rsidRDefault="003A7974" w:rsidP="00004A89">
            <w:pPr>
              <w:jc w:val="center"/>
              <w:rPr>
                <w:lang w:val="en-GB"/>
                <w:rPrChange w:id="6463" w:author="Dioguardi, Fabio" w:date="2018-10-23T11:24:00Z">
                  <w:rPr/>
                </w:rPrChange>
              </w:rPr>
            </w:pPr>
            <w:r w:rsidRPr="000E1A5F">
              <w:rPr>
                <w:lang w:val="en-GB"/>
                <w:rPrChange w:id="6464" w:author="Dioguardi, Fabio" w:date="2018-10-23T11:24:00Z">
                  <w:rPr/>
                </w:rPrChange>
              </w:rPr>
              <w:t>auto-stream</w:t>
            </w:r>
          </w:p>
        </w:tc>
        <w:tc>
          <w:tcPr>
            <w:tcW w:w="4111" w:type="dxa"/>
          </w:tcPr>
          <w:p w14:paraId="2E15768D" w14:textId="77777777" w:rsidR="003A7974" w:rsidRPr="000E1A5F" w:rsidRDefault="003A7974" w:rsidP="00004A89">
            <w:pPr>
              <w:rPr>
                <w:lang w:val="en-GB"/>
                <w:rPrChange w:id="6465" w:author="Dioguardi, Fabio" w:date="2018-10-23T11:24:00Z">
                  <w:rPr/>
                </w:rPrChange>
              </w:rPr>
            </w:pPr>
            <w:r w:rsidRPr="000E1A5F">
              <w:rPr>
                <w:lang w:val="en-GB"/>
                <w:rPrChange w:id="6466" w:author="Dioguardi, Fabio" w:date="2018-10-23T11:24:00Z">
                  <w:rPr/>
                </w:rPrChange>
              </w:rPr>
              <w:t>automatic webcam 4</w:t>
            </w:r>
          </w:p>
        </w:tc>
      </w:tr>
      <w:tr w:rsidR="003A7974" w:rsidRPr="000E1A5F" w14:paraId="160F4E40" w14:textId="77777777" w:rsidTr="003A7974">
        <w:tc>
          <w:tcPr>
            <w:tcW w:w="1271" w:type="dxa"/>
          </w:tcPr>
          <w:p w14:paraId="12E32983" w14:textId="77777777" w:rsidR="003A7974" w:rsidRPr="000E1A5F" w:rsidRDefault="003A7974" w:rsidP="00004A89">
            <w:pPr>
              <w:jc w:val="right"/>
              <w:rPr>
                <w:lang w:val="en-GB"/>
                <w:rPrChange w:id="6467" w:author="Dioguardi, Fabio" w:date="2018-10-23T11:24:00Z">
                  <w:rPr/>
                </w:rPrChange>
              </w:rPr>
            </w:pPr>
            <w:r w:rsidRPr="000E1A5F">
              <w:rPr>
                <w:lang w:val="en-GB"/>
                <w:rPrChange w:id="6468" w:author="Dioguardi, Fabio" w:date="2018-10-23T11:24:00Z">
                  <w:rPr/>
                </w:rPrChange>
              </w:rPr>
              <w:t>35</w:t>
            </w:r>
          </w:p>
        </w:tc>
        <w:tc>
          <w:tcPr>
            <w:tcW w:w="1559" w:type="dxa"/>
          </w:tcPr>
          <w:p w14:paraId="2FBC4DEC" w14:textId="77777777" w:rsidR="003A7974" w:rsidRPr="000E1A5F" w:rsidRDefault="003A7974" w:rsidP="00004A89">
            <w:pPr>
              <w:jc w:val="center"/>
              <w:rPr>
                <w:lang w:val="en-GB"/>
                <w:rPrChange w:id="6469" w:author="Dioguardi, Fabio" w:date="2018-10-23T11:24:00Z">
                  <w:rPr/>
                </w:rPrChange>
              </w:rPr>
            </w:pPr>
            <w:r w:rsidRPr="000E1A5F">
              <w:rPr>
                <w:lang w:val="en-GB"/>
                <w:rPrChange w:id="6470" w:author="Dioguardi, Fabio" w:date="2018-10-23T11:24:00Z">
                  <w:rPr/>
                </w:rPrChange>
              </w:rPr>
              <w:t>auto-stream</w:t>
            </w:r>
          </w:p>
        </w:tc>
        <w:tc>
          <w:tcPr>
            <w:tcW w:w="4111" w:type="dxa"/>
          </w:tcPr>
          <w:p w14:paraId="66062D93" w14:textId="77777777" w:rsidR="003A7974" w:rsidRPr="000E1A5F" w:rsidRDefault="003A7974" w:rsidP="00004A89">
            <w:pPr>
              <w:rPr>
                <w:lang w:val="en-GB"/>
                <w:rPrChange w:id="6471" w:author="Dioguardi, Fabio" w:date="2018-10-23T11:24:00Z">
                  <w:rPr/>
                </w:rPrChange>
              </w:rPr>
            </w:pPr>
            <w:r w:rsidRPr="000E1A5F">
              <w:rPr>
                <w:lang w:val="en-GB"/>
                <w:rPrChange w:id="6472" w:author="Dioguardi, Fabio" w:date="2018-10-23T11:24:00Z">
                  <w:rPr/>
                </w:rPrChange>
              </w:rPr>
              <w:t>automatic webcam 5</w:t>
            </w:r>
          </w:p>
        </w:tc>
      </w:tr>
      <w:tr w:rsidR="003A7974" w:rsidRPr="000E1A5F" w14:paraId="63B26CD6" w14:textId="77777777" w:rsidTr="003A7974">
        <w:tc>
          <w:tcPr>
            <w:tcW w:w="1271" w:type="dxa"/>
          </w:tcPr>
          <w:p w14:paraId="6439ABAA" w14:textId="77777777" w:rsidR="003A7974" w:rsidRPr="000E1A5F" w:rsidRDefault="003A7974" w:rsidP="00004A89">
            <w:pPr>
              <w:jc w:val="right"/>
              <w:rPr>
                <w:lang w:val="en-GB"/>
                <w:rPrChange w:id="6473" w:author="Dioguardi, Fabio" w:date="2018-10-23T11:24:00Z">
                  <w:rPr/>
                </w:rPrChange>
              </w:rPr>
            </w:pPr>
            <w:r w:rsidRPr="000E1A5F">
              <w:rPr>
                <w:lang w:val="en-GB"/>
                <w:rPrChange w:id="6474" w:author="Dioguardi, Fabio" w:date="2018-10-23T11:24:00Z">
                  <w:rPr/>
                </w:rPrChange>
              </w:rPr>
              <w:t>36</w:t>
            </w:r>
          </w:p>
        </w:tc>
        <w:tc>
          <w:tcPr>
            <w:tcW w:w="1559" w:type="dxa"/>
          </w:tcPr>
          <w:p w14:paraId="137B7E5D" w14:textId="77777777" w:rsidR="003A7974" w:rsidRPr="000E1A5F" w:rsidRDefault="003A7974" w:rsidP="00004A89">
            <w:pPr>
              <w:jc w:val="center"/>
              <w:rPr>
                <w:lang w:val="en-GB"/>
                <w:rPrChange w:id="6475" w:author="Dioguardi, Fabio" w:date="2018-10-23T11:24:00Z">
                  <w:rPr/>
                </w:rPrChange>
              </w:rPr>
            </w:pPr>
            <w:r w:rsidRPr="000E1A5F">
              <w:rPr>
                <w:lang w:val="en-GB"/>
                <w:rPrChange w:id="6476" w:author="Dioguardi, Fabio" w:date="2018-10-23T11:24:00Z">
                  <w:rPr/>
                </w:rPrChange>
              </w:rPr>
              <w:t>auto-stream</w:t>
            </w:r>
          </w:p>
        </w:tc>
        <w:tc>
          <w:tcPr>
            <w:tcW w:w="4111" w:type="dxa"/>
          </w:tcPr>
          <w:p w14:paraId="03AB74F4" w14:textId="77777777" w:rsidR="003A7974" w:rsidRPr="000E1A5F" w:rsidRDefault="003A7974" w:rsidP="00004A89">
            <w:pPr>
              <w:rPr>
                <w:lang w:val="en-GB"/>
                <w:rPrChange w:id="6477" w:author="Dioguardi, Fabio" w:date="2018-10-23T11:24:00Z">
                  <w:rPr/>
                </w:rPrChange>
              </w:rPr>
            </w:pPr>
            <w:r w:rsidRPr="000E1A5F">
              <w:rPr>
                <w:lang w:val="en-GB"/>
                <w:rPrChange w:id="6478" w:author="Dioguardi, Fabio" w:date="2018-10-23T11:24:00Z">
                  <w:rPr/>
                </w:rPrChange>
              </w:rPr>
              <w:t>automatic webcam 6</w:t>
            </w:r>
          </w:p>
        </w:tc>
      </w:tr>
      <w:tr w:rsidR="003A7974" w:rsidRPr="000E1A5F" w14:paraId="51346170" w14:textId="77777777" w:rsidTr="003A7974">
        <w:tc>
          <w:tcPr>
            <w:tcW w:w="1271" w:type="dxa"/>
          </w:tcPr>
          <w:p w14:paraId="4F06306C" w14:textId="77777777" w:rsidR="003A7974" w:rsidRPr="000E1A5F" w:rsidRDefault="003A7974" w:rsidP="00004A89">
            <w:pPr>
              <w:jc w:val="right"/>
              <w:rPr>
                <w:lang w:val="en-GB"/>
                <w:rPrChange w:id="6479" w:author="Dioguardi, Fabio" w:date="2018-10-23T11:24:00Z">
                  <w:rPr/>
                </w:rPrChange>
              </w:rPr>
            </w:pPr>
            <w:r w:rsidRPr="000E1A5F">
              <w:rPr>
                <w:lang w:val="en-GB"/>
                <w:rPrChange w:id="6480" w:author="Dioguardi, Fabio" w:date="2018-10-23T11:24:00Z">
                  <w:rPr/>
                </w:rPrChange>
              </w:rPr>
              <w:t>700</w:t>
            </w:r>
          </w:p>
        </w:tc>
        <w:tc>
          <w:tcPr>
            <w:tcW w:w="1559" w:type="dxa"/>
          </w:tcPr>
          <w:p w14:paraId="3B7C818A" w14:textId="77777777" w:rsidR="003A7974" w:rsidRPr="000E1A5F" w:rsidRDefault="003A7974" w:rsidP="00004A89">
            <w:pPr>
              <w:jc w:val="center"/>
              <w:rPr>
                <w:lang w:val="en-GB"/>
                <w:rPrChange w:id="6481" w:author="Dioguardi, Fabio" w:date="2018-10-23T11:24:00Z">
                  <w:rPr/>
                </w:rPrChange>
              </w:rPr>
            </w:pPr>
            <w:r w:rsidRPr="000E1A5F">
              <w:rPr>
                <w:lang w:val="en-GB"/>
                <w:rPrChange w:id="6482" w:author="Dioguardi, Fabio" w:date="2018-10-23T11:24:00Z">
                  <w:rPr/>
                </w:rPrChange>
              </w:rPr>
              <w:t>manual</w:t>
            </w:r>
          </w:p>
        </w:tc>
        <w:tc>
          <w:tcPr>
            <w:tcW w:w="4111" w:type="dxa"/>
          </w:tcPr>
          <w:p w14:paraId="328270F6" w14:textId="77777777" w:rsidR="003A7974" w:rsidRPr="000E1A5F" w:rsidRDefault="003A7974" w:rsidP="00004A89">
            <w:pPr>
              <w:rPr>
                <w:lang w:val="en-GB"/>
                <w:rPrChange w:id="6483" w:author="Dioguardi, Fabio" w:date="2018-10-23T11:24:00Z">
                  <w:rPr/>
                </w:rPrChange>
              </w:rPr>
            </w:pPr>
            <w:r w:rsidRPr="000E1A5F">
              <w:rPr>
                <w:rFonts w:ascii="Calibri" w:hAnsi="Calibri"/>
                <w:color w:val="000000"/>
                <w:szCs w:val="22"/>
                <w:lang w:val="en-GB"/>
                <w:rPrChange w:id="6484" w:author="Dioguardi, Fabio" w:date="2018-10-23T11:24:00Z">
                  <w:rPr>
                    <w:rFonts w:ascii="Calibri" w:hAnsi="Calibri"/>
                    <w:color w:val="000000"/>
                    <w:szCs w:val="22"/>
                  </w:rPr>
                </w:rPrChange>
              </w:rPr>
              <w:t>aircraft observation</w:t>
            </w:r>
          </w:p>
        </w:tc>
      </w:tr>
      <w:tr w:rsidR="003A7974" w:rsidRPr="000E1A5F" w14:paraId="7C621C8D" w14:textId="77777777" w:rsidTr="003A7974">
        <w:tc>
          <w:tcPr>
            <w:tcW w:w="1271" w:type="dxa"/>
          </w:tcPr>
          <w:p w14:paraId="618AD7E2" w14:textId="77777777" w:rsidR="003A7974" w:rsidRPr="000E1A5F" w:rsidRDefault="003A7974" w:rsidP="00004A89">
            <w:pPr>
              <w:jc w:val="right"/>
              <w:rPr>
                <w:lang w:val="en-GB"/>
                <w:rPrChange w:id="6485" w:author="Dioguardi, Fabio" w:date="2018-10-23T11:24:00Z">
                  <w:rPr/>
                </w:rPrChange>
              </w:rPr>
            </w:pPr>
            <w:r w:rsidRPr="000E1A5F">
              <w:rPr>
                <w:lang w:val="en-GB"/>
                <w:rPrChange w:id="6486" w:author="Dioguardi, Fabio" w:date="2018-10-23T11:24:00Z">
                  <w:rPr/>
                </w:rPrChange>
              </w:rPr>
              <w:t>800</w:t>
            </w:r>
          </w:p>
        </w:tc>
        <w:tc>
          <w:tcPr>
            <w:tcW w:w="1559" w:type="dxa"/>
          </w:tcPr>
          <w:p w14:paraId="2688DCE8" w14:textId="77777777" w:rsidR="003A7974" w:rsidRPr="000E1A5F" w:rsidRDefault="003A7974" w:rsidP="00004A89">
            <w:pPr>
              <w:jc w:val="center"/>
              <w:rPr>
                <w:lang w:val="en-GB"/>
                <w:rPrChange w:id="6487" w:author="Dioguardi, Fabio" w:date="2018-10-23T11:24:00Z">
                  <w:rPr/>
                </w:rPrChange>
              </w:rPr>
            </w:pPr>
            <w:r w:rsidRPr="000E1A5F">
              <w:rPr>
                <w:lang w:val="en-GB"/>
                <w:rPrChange w:id="6488" w:author="Dioguardi, Fabio" w:date="2018-10-23T11:24:00Z">
                  <w:rPr/>
                </w:rPrChange>
              </w:rPr>
              <w:t>manual</w:t>
            </w:r>
          </w:p>
        </w:tc>
        <w:tc>
          <w:tcPr>
            <w:tcW w:w="4111" w:type="dxa"/>
          </w:tcPr>
          <w:p w14:paraId="6B8F8805" w14:textId="77777777" w:rsidR="003A7974" w:rsidRPr="000E1A5F" w:rsidRDefault="003A7974" w:rsidP="00004A89">
            <w:pPr>
              <w:rPr>
                <w:lang w:val="en-GB"/>
                <w:rPrChange w:id="6489" w:author="Dioguardi, Fabio" w:date="2018-10-23T11:24:00Z">
                  <w:rPr/>
                </w:rPrChange>
              </w:rPr>
            </w:pPr>
            <w:r w:rsidRPr="000E1A5F">
              <w:rPr>
                <w:rFonts w:ascii="Calibri" w:hAnsi="Calibri"/>
                <w:color w:val="000000"/>
                <w:szCs w:val="22"/>
                <w:lang w:val="en-GB"/>
                <w:rPrChange w:id="6490" w:author="Dioguardi, Fabio" w:date="2018-10-23T11:24:00Z">
                  <w:rPr>
                    <w:rFonts w:ascii="Calibri" w:hAnsi="Calibri"/>
                    <w:color w:val="000000"/>
                    <w:szCs w:val="22"/>
                  </w:rPr>
                </w:rPrChange>
              </w:rPr>
              <w:t>ground observation</w:t>
            </w:r>
          </w:p>
        </w:tc>
      </w:tr>
      <w:tr w:rsidR="003A7974" w:rsidRPr="000E1A5F" w14:paraId="246F50A0" w14:textId="77777777" w:rsidTr="003A7974">
        <w:tc>
          <w:tcPr>
            <w:tcW w:w="1271" w:type="dxa"/>
          </w:tcPr>
          <w:p w14:paraId="5AEE4D6C" w14:textId="77777777" w:rsidR="003A7974" w:rsidRPr="000E1A5F" w:rsidRDefault="003A7974" w:rsidP="00004A89">
            <w:pPr>
              <w:jc w:val="right"/>
              <w:rPr>
                <w:lang w:val="en-GB"/>
                <w:rPrChange w:id="6491" w:author="Dioguardi, Fabio" w:date="2018-10-23T11:24:00Z">
                  <w:rPr/>
                </w:rPrChange>
              </w:rPr>
            </w:pPr>
            <w:r w:rsidRPr="000E1A5F">
              <w:rPr>
                <w:lang w:val="en-GB"/>
                <w:rPrChange w:id="6492" w:author="Dioguardi, Fabio" w:date="2018-10-23T11:24:00Z">
                  <w:rPr/>
                </w:rPrChange>
              </w:rPr>
              <w:t>900</w:t>
            </w:r>
          </w:p>
        </w:tc>
        <w:tc>
          <w:tcPr>
            <w:tcW w:w="1559" w:type="dxa"/>
          </w:tcPr>
          <w:p w14:paraId="031D2059" w14:textId="77777777" w:rsidR="003A7974" w:rsidRPr="000E1A5F" w:rsidRDefault="003A7974" w:rsidP="00004A89">
            <w:pPr>
              <w:jc w:val="center"/>
              <w:rPr>
                <w:lang w:val="en-GB"/>
                <w:rPrChange w:id="6493" w:author="Dioguardi, Fabio" w:date="2018-10-23T11:24:00Z">
                  <w:rPr/>
                </w:rPrChange>
              </w:rPr>
            </w:pPr>
            <w:r w:rsidRPr="000E1A5F">
              <w:rPr>
                <w:lang w:val="en-GB"/>
                <w:rPrChange w:id="6494" w:author="Dioguardi, Fabio" w:date="2018-10-23T11:24:00Z">
                  <w:rPr/>
                </w:rPrChange>
              </w:rPr>
              <w:t>manual</w:t>
            </w:r>
          </w:p>
        </w:tc>
        <w:tc>
          <w:tcPr>
            <w:tcW w:w="4111" w:type="dxa"/>
          </w:tcPr>
          <w:p w14:paraId="0F6EB054" w14:textId="77777777" w:rsidR="003A7974" w:rsidRPr="000E1A5F" w:rsidRDefault="003A7974" w:rsidP="00004A89">
            <w:pPr>
              <w:rPr>
                <w:lang w:val="en-GB"/>
                <w:rPrChange w:id="6495" w:author="Dioguardi, Fabio" w:date="2018-10-23T11:24:00Z">
                  <w:rPr/>
                </w:rPrChange>
              </w:rPr>
            </w:pPr>
            <w:r w:rsidRPr="000E1A5F">
              <w:rPr>
                <w:rFonts w:ascii="Calibri" w:hAnsi="Calibri"/>
                <w:color w:val="000000"/>
                <w:szCs w:val="22"/>
                <w:lang w:val="en-GB"/>
                <w:rPrChange w:id="6496" w:author="Dioguardi, Fabio" w:date="2018-10-23T11:24:00Z">
                  <w:rPr>
                    <w:rFonts w:ascii="Calibri" w:hAnsi="Calibri"/>
                    <w:color w:val="000000"/>
                    <w:szCs w:val="22"/>
                  </w:rPr>
                </w:rPrChange>
              </w:rPr>
              <w:t>other source</w:t>
            </w:r>
          </w:p>
        </w:tc>
      </w:tr>
    </w:tbl>
    <w:p w14:paraId="3FB72F31" w14:textId="7A476198" w:rsidR="00AA655A" w:rsidRPr="000E1A5F" w:rsidRDefault="00AA655A">
      <w:pPr>
        <w:rPr>
          <w:rFonts w:asciiTheme="majorHAnsi" w:eastAsiaTheme="majorEastAsia" w:hAnsiTheme="majorHAnsi" w:cstheme="majorBidi"/>
          <w:color w:val="365F91" w:themeColor="accent1" w:themeShade="BF"/>
          <w:sz w:val="26"/>
          <w:szCs w:val="26"/>
          <w:lang w:val="en-GB"/>
          <w:rPrChange w:id="6497" w:author="Dioguardi, Fabio" w:date="2018-10-23T11:24:00Z">
            <w:rPr>
              <w:rFonts w:asciiTheme="majorHAnsi" w:eastAsiaTheme="majorEastAsia" w:hAnsiTheme="majorHAnsi" w:cstheme="majorBidi"/>
              <w:color w:val="365F91" w:themeColor="accent1" w:themeShade="BF"/>
              <w:sz w:val="26"/>
              <w:szCs w:val="26"/>
            </w:rPr>
          </w:rPrChange>
        </w:rPr>
      </w:pPr>
    </w:p>
    <w:p w14:paraId="4D5FEE16" w14:textId="7CE34F2F" w:rsidR="0046233E" w:rsidRPr="000E1A5F" w:rsidRDefault="0046233E" w:rsidP="004E20AA">
      <w:pPr>
        <w:pStyle w:val="Heading2"/>
        <w:rPr>
          <w:rFonts w:ascii="Scala" w:hAnsi="Scala"/>
          <w:lang w:val="en-GB"/>
          <w:rPrChange w:id="6498" w:author="Dioguardi, Fabio" w:date="2018-10-23T11:24:00Z">
            <w:rPr>
              <w:rFonts w:ascii="Scala" w:hAnsi="Scala"/>
            </w:rPr>
          </w:rPrChange>
        </w:rPr>
      </w:pPr>
      <w:bookmarkStart w:id="6499" w:name="_Ref482621810"/>
      <w:bookmarkStart w:id="6500" w:name="_Ref482707235"/>
      <w:bookmarkStart w:id="6501" w:name="_Toc528058516"/>
      <w:r w:rsidRPr="000E1A5F">
        <w:rPr>
          <w:lang w:val="en-GB"/>
          <w:rPrChange w:id="6502" w:author="Dioguardi, Fabio" w:date="2018-10-23T11:24:00Z">
            <w:rPr/>
          </w:rPrChange>
        </w:rPr>
        <w:t>Step 5: Constraining the Current Plume Height</w:t>
      </w:r>
      <w:bookmarkEnd w:id="6499"/>
      <w:bookmarkEnd w:id="6500"/>
      <w:bookmarkEnd w:id="6501"/>
    </w:p>
    <w:p w14:paraId="4B009C5A" w14:textId="77777777" w:rsidR="00DB5017" w:rsidRPr="000E1A5F" w:rsidRDefault="00DB5017" w:rsidP="00B14496">
      <w:pPr>
        <w:rPr>
          <w:lang w:val="en-GB"/>
          <w:rPrChange w:id="6503" w:author="Dioguardi, Fabio" w:date="2018-10-23T11:24:00Z">
            <w:rPr/>
          </w:rPrChange>
        </w:rPr>
      </w:pPr>
    </w:p>
    <w:p w14:paraId="19ABECA9" w14:textId="4F37DD2E" w:rsidR="00107989" w:rsidRPr="000E1A5F" w:rsidRDefault="00021B8C" w:rsidP="00B14496">
      <w:pPr>
        <w:rPr>
          <w:lang w:val="en-GB"/>
          <w:rPrChange w:id="6504" w:author="Dioguardi, Fabio" w:date="2018-10-23T11:24:00Z">
            <w:rPr/>
          </w:rPrChange>
        </w:rPr>
      </w:pPr>
      <w:r w:rsidRPr="000E1A5F">
        <w:rPr>
          <w:lang w:val="en-GB"/>
          <w:rPrChange w:id="6505" w:author="Dioguardi, Fabio" w:date="2018-10-23T11:24:00Z">
            <w:rPr/>
          </w:rPrChange>
        </w:rPr>
        <w:t>Within this step, the four stacks are</w:t>
      </w:r>
      <w:r w:rsidR="006419C3" w:rsidRPr="000E1A5F">
        <w:rPr>
          <w:lang w:val="en-GB"/>
          <w:rPrChange w:id="6506" w:author="Dioguardi, Fabio" w:date="2018-10-23T11:24:00Z">
            <w:rPr/>
          </w:rPrChange>
        </w:rPr>
        <w:t xml:space="preserve"> </w:t>
      </w:r>
      <w:r w:rsidRPr="000E1A5F">
        <w:rPr>
          <w:lang w:val="en-GB"/>
          <w:rPrChange w:id="6507" w:author="Dioguardi, Fabio" w:date="2018-10-23T11:24:00Z">
            <w:rPr/>
          </w:rPrChange>
        </w:rPr>
        <w:t>processed</w:t>
      </w:r>
      <w:r w:rsidR="006419C3" w:rsidRPr="000E1A5F">
        <w:rPr>
          <w:lang w:val="en-GB"/>
          <w:rPrChange w:id="6508" w:author="Dioguardi, Fabio" w:date="2018-10-23T11:24:00Z">
            <w:rPr/>
          </w:rPrChange>
        </w:rPr>
        <w:t xml:space="preserve"> sequentially</w:t>
      </w:r>
      <w:r w:rsidRPr="000E1A5F">
        <w:rPr>
          <w:lang w:val="en-GB"/>
          <w:rPrChange w:id="6509" w:author="Dioguardi, Fabio" w:date="2018-10-23T11:24:00Z">
            <w:rPr/>
          </w:rPrChange>
        </w:rPr>
        <w:t xml:space="preserve">, resulting in </w:t>
      </w:r>
      <w:r w:rsidR="00107989" w:rsidRPr="000E1A5F">
        <w:rPr>
          <w:lang w:val="en-GB"/>
          <w:rPrChange w:id="6510" w:author="Dioguardi, Fabio" w:date="2018-10-23T11:24:00Z">
            <w:rPr/>
          </w:rPrChange>
        </w:rPr>
        <w:t xml:space="preserve">best estimates </w:t>
      </w:r>
      <w:r w:rsidR="008A7FDD" w:rsidRPr="000E1A5F">
        <w:rPr>
          <w:lang w:val="en-GB"/>
          <w:rPrChange w:id="6511" w:author="Dioguardi, Fabio" w:date="2018-10-23T11:24:00Z">
            <w:rPr/>
          </w:rPrChange>
        </w:rPr>
        <w:t>for</w:t>
      </w:r>
      <w:r w:rsidR="00107989" w:rsidRPr="000E1A5F">
        <w:rPr>
          <w:lang w:val="en-GB"/>
          <w:rPrChange w:id="6512" w:author="Dioguardi, Fabio" w:date="2018-10-23T11:24:00Z">
            <w:rPr/>
          </w:rPrChange>
        </w:rPr>
        <w:t xml:space="preserve"> plume heights for the past 15, 30, 60 or 180 minutes. </w:t>
      </w:r>
      <w:r w:rsidR="004429DF" w:rsidRPr="000E1A5F">
        <w:rPr>
          <w:lang w:val="en-GB"/>
          <w:rPrChange w:id="6513" w:author="Dioguardi, Fabio" w:date="2018-10-23T11:24:00Z">
            <w:rPr/>
          </w:rPrChange>
        </w:rPr>
        <w:t>In addition to the best estimates</w:t>
      </w:r>
      <w:r w:rsidR="006419C3" w:rsidRPr="000E1A5F">
        <w:rPr>
          <w:lang w:val="en-GB"/>
          <w:rPrChange w:id="6514" w:author="Dioguardi, Fabio" w:date="2018-10-23T11:24:00Z">
            <w:rPr/>
          </w:rPrChange>
        </w:rPr>
        <w:t xml:space="preserve"> of average plume heights</w:t>
      </w:r>
      <w:r w:rsidR="004429DF" w:rsidRPr="000E1A5F">
        <w:rPr>
          <w:lang w:val="en-GB"/>
          <w:rPrChange w:id="6515" w:author="Dioguardi, Fabio" w:date="2018-10-23T11:24:00Z">
            <w:rPr/>
          </w:rPrChange>
        </w:rPr>
        <w:t xml:space="preserve">, the minimum and maximum boundaries are constrained. </w:t>
      </w:r>
    </w:p>
    <w:p w14:paraId="05104FE4" w14:textId="03BA6DD2" w:rsidR="00107989" w:rsidRPr="000E1A5F" w:rsidRDefault="006419C3" w:rsidP="00107989">
      <w:pPr>
        <w:rPr>
          <w:lang w:val="en-GB"/>
          <w:rPrChange w:id="6516" w:author="Dioguardi, Fabio" w:date="2018-10-23T11:24:00Z">
            <w:rPr/>
          </w:rPrChange>
        </w:rPr>
      </w:pPr>
      <w:r w:rsidRPr="000E1A5F">
        <w:rPr>
          <w:lang w:val="en-GB"/>
          <w:rPrChange w:id="6517" w:author="Dioguardi, Fabio" w:date="2018-10-23T11:24:00Z">
            <w:rPr/>
          </w:rPrChange>
        </w:rPr>
        <w:t>In the</w:t>
      </w:r>
      <w:r w:rsidR="006E49CE" w:rsidRPr="000E1A5F">
        <w:rPr>
          <w:lang w:val="en-GB"/>
          <w:rPrChange w:id="6518" w:author="Dioguardi, Fabio" w:date="2018-10-23T11:24:00Z">
            <w:rPr/>
          </w:rPrChange>
        </w:rPr>
        <w:t xml:space="preserve"> first</w:t>
      </w:r>
      <w:r w:rsidRPr="000E1A5F">
        <w:rPr>
          <w:lang w:val="en-GB"/>
          <w:rPrChange w:id="6519" w:author="Dioguardi, Fabio" w:date="2018-10-23T11:24:00Z">
            <w:rPr/>
          </w:rPrChange>
        </w:rPr>
        <w:t xml:space="preserve"> step of processing the plume height data,</w:t>
      </w:r>
      <w:r w:rsidR="006E49CE" w:rsidRPr="000E1A5F">
        <w:rPr>
          <w:lang w:val="en-GB"/>
          <w:rPrChange w:id="6520" w:author="Dioguardi, Fabio" w:date="2018-10-23T11:24:00Z">
            <w:rPr/>
          </w:rPrChange>
        </w:rPr>
        <w:t xml:space="preserve"> the number</w:t>
      </w:r>
      <w:r w:rsidR="00107989" w:rsidRPr="000E1A5F">
        <w:rPr>
          <w:lang w:val="en-GB"/>
          <w:rPrChange w:id="6521" w:author="Dioguardi, Fabio" w:date="2018-10-23T11:24:00Z">
            <w:rPr/>
          </w:rPrChange>
        </w:rPr>
        <w:t xml:space="preserve"> of data sets</w:t>
      </w:r>
      <w:r w:rsidR="006E49CE" w:rsidRPr="000E1A5F">
        <w:rPr>
          <w:lang w:val="en-GB"/>
          <w:rPrChange w:id="6522" w:author="Dioguardi, Fabio" w:date="2018-10-23T11:24:00Z">
            <w:rPr/>
          </w:rPrChange>
        </w:rPr>
        <w:t xml:space="preserve"> </w:t>
      </w:r>
      <w:r w:rsidR="006E49CE" w:rsidRPr="000E1A5F">
        <w:rPr>
          <w:i/>
          <w:lang w:val="en-GB"/>
          <w:rPrChange w:id="6523" w:author="Dioguardi, Fabio" w:date="2018-10-23T11:24:00Z">
            <w:rPr>
              <w:i/>
            </w:rPr>
          </w:rPrChange>
        </w:rPr>
        <w:t>N</w:t>
      </w:r>
      <w:r w:rsidR="006E49CE" w:rsidRPr="000E1A5F">
        <w:rPr>
          <w:lang w:val="en-GB"/>
          <w:rPrChange w:id="6524" w:author="Dioguardi, Fabio" w:date="2018-10-23T11:24:00Z">
            <w:rPr/>
          </w:rPrChange>
        </w:rPr>
        <w:t xml:space="preserve"> within each stack</w:t>
      </w:r>
      <w:r w:rsidR="00107989" w:rsidRPr="000E1A5F">
        <w:rPr>
          <w:lang w:val="en-GB"/>
          <w:rPrChange w:id="6525" w:author="Dioguardi, Fabio" w:date="2018-10-23T11:24:00Z">
            <w:rPr/>
          </w:rPrChange>
        </w:rPr>
        <w:t xml:space="preserve"> </w:t>
      </w:r>
      <w:r w:rsidR="006E49CE" w:rsidRPr="000E1A5F">
        <w:rPr>
          <w:lang w:val="en-GB"/>
          <w:rPrChange w:id="6526" w:author="Dioguardi, Fabio" w:date="2018-10-23T11:24:00Z">
            <w:rPr/>
          </w:rPrChange>
        </w:rPr>
        <w:t>is</w:t>
      </w:r>
      <w:r w:rsidR="00107989" w:rsidRPr="000E1A5F">
        <w:rPr>
          <w:lang w:val="en-GB"/>
          <w:rPrChange w:id="6527" w:author="Dioguardi, Fabio" w:date="2018-10-23T11:24:00Z">
            <w:rPr/>
          </w:rPrChange>
        </w:rPr>
        <w:t xml:space="preserve"> </w:t>
      </w:r>
      <w:r w:rsidR="006E49CE" w:rsidRPr="000E1A5F">
        <w:rPr>
          <w:lang w:val="en-GB"/>
          <w:rPrChange w:id="6528" w:author="Dioguardi, Fabio" w:date="2018-10-23T11:24:00Z">
            <w:rPr/>
          </w:rPrChange>
        </w:rPr>
        <w:t>determined</w:t>
      </w:r>
      <w:r w:rsidR="00107989" w:rsidRPr="000E1A5F">
        <w:rPr>
          <w:lang w:val="en-GB"/>
          <w:rPrChange w:id="6529" w:author="Dioguardi, Fabio" w:date="2018-10-23T11:24:00Z">
            <w:rPr/>
          </w:rPrChange>
        </w:rPr>
        <w:t xml:space="preserve"> and a summary is </w:t>
      </w:r>
      <w:r w:rsidR="006E49CE" w:rsidRPr="000E1A5F">
        <w:rPr>
          <w:lang w:val="en-GB"/>
          <w:rPrChange w:id="6530" w:author="Dioguardi, Fabio" w:date="2018-10-23T11:24:00Z">
            <w:rPr/>
          </w:rPrChange>
        </w:rPr>
        <w:t>provided.</w:t>
      </w:r>
      <w:r w:rsidR="00107989" w:rsidRPr="000E1A5F">
        <w:rPr>
          <w:lang w:val="en-GB"/>
          <w:rPrChange w:id="6531" w:author="Dioguardi, Fabio" w:date="2018-10-23T11:24:00Z">
            <w:rPr/>
          </w:rPrChange>
        </w:rPr>
        <w:t xml:space="preserve"> </w:t>
      </w:r>
      <w:r w:rsidRPr="000E1A5F">
        <w:rPr>
          <w:lang w:val="en-GB"/>
          <w:rPrChange w:id="6532" w:author="Dioguardi, Fabio" w:date="2018-10-23T11:24:00Z">
            <w:rPr/>
          </w:rPrChange>
        </w:rPr>
        <w:t>An</w:t>
      </w:r>
      <w:r w:rsidR="00107989" w:rsidRPr="000E1A5F">
        <w:rPr>
          <w:lang w:val="en-GB"/>
          <w:rPrChange w:id="6533" w:author="Dioguardi, Fabio" w:date="2018-10-23T11:24:00Z">
            <w:rPr/>
          </w:rPrChange>
        </w:rPr>
        <w:t xml:space="preserve"> example</w:t>
      </w:r>
      <w:r w:rsidRPr="000E1A5F">
        <w:rPr>
          <w:lang w:val="en-GB"/>
          <w:rPrChange w:id="6534" w:author="Dioguardi, Fabio" w:date="2018-10-23T11:24:00Z">
            <w:rPr/>
          </w:rPrChange>
        </w:rPr>
        <w:t xml:space="preserve"> summary is shown below.</w:t>
      </w:r>
    </w:p>
    <w:p w14:paraId="550C0C56" w14:textId="51FA2954" w:rsidR="00107989" w:rsidRPr="000E1A5F" w:rsidRDefault="00107989" w:rsidP="006E49CE">
      <w:pPr>
        <w:ind w:firstLine="720"/>
        <w:rPr>
          <w:lang w:val="en-GB"/>
          <w:rPrChange w:id="6535" w:author="Dioguardi, Fabio" w:date="2018-10-23T11:24:00Z">
            <w:rPr/>
          </w:rPrChange>
        </w:rPr>
      </w:pPr>
      <w:proofErr w:type="gramStart"/>
      <w:r w:rsidRPr="000E1A5F">
        <w:rPr>
          <w:rFonts w:ascii="Courier New" w:hAnsi="Courier New" w:cs="Courier New"/>
          <w:color w:val="006600"/>
          <w:lang w:val="en-GB"/>
          <w:rPrChange w:id="6536" w:author="Dioguardi, Fabio" w:date="2018-10-23T11:24:00Z">
            <w:rPr>
              <w:rFonts w:ascii="Courier New" w:hAnsi="Courier New" w:cs="Courier New"/>
              <w:color w:val="006600"/>
            </w:rPr>
          </w:rPrChange>
        </w:rPr>
        <w:t>number</w:t>
      </w:r>
      <w:proofErr w:type="gramEnd"/>
      <w:r w:rsidRPr="000E1A5F">
        <w:rPr>
          <w:rFonts w:ascii="Courier New" w:hAnsi="Courier New" w:cs="Courier New"/>
          <w:color w:val="006600"/>
          <w:lang w:val="en-GB"/>
          <w:rPrChange w:id="6537" w:author="Dioguardi, Fabio" w:date="2018-10-23T11:24:00Z">
            <w:rPr>
              <w:rFonts w:ascii="Courier New" w:hAnsi="Courier New" w:cs="Courier New"/>
              <w:color w:val="006600"/>
            </w:rPr>
          </w:rPrChange>
        </w:rPr>
        <w:t xml:space="preserve"> of plume height data considered by system:</w:t>
      </w:r>
    </w:p>
    <w:p w14:paraId="4A42278B" w14:textId="761EC28A" w:rsidR="00107989" w:rsidRPr="000E1A5F" w:rsidRDefault="00107989" w:rsidP="006E49CE">
      <w:pPr>
        <w:ind w:firstLine="720"/>
        <w:rPr>
          <w:rFonts w:ascii="Courier New" w:hAnsi="Courier New" w:cs="Courier New"/>
          <w:color w:val="006600"/>
          <w:lang w:val="en-GB"/>
          <w:rPrChange w:id="6538"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6539"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6540" w:author="Dioguardi, Fabio" w:date="2018-10-23T11:24:00Z">
            <w:rPr>
              <w:rFonts w:ascii="Courier New" w:hAnsi="Courier New" w:cs="Courier New"/>
              <w:color w:val="006600"/>
            </w:rPr>
          </w:rPrChange>
        </w:rPr>
        <w:t xml:space="preserve"> last 180 min: 27</w:t>
      </w:r>
    </w:p>
    <w:p w14:paraId="66F3D357" w14:textId="41DB9779" w:rsidR="00107989" w:rsidRPr="000E1A5F" w:rsidRDefault="00107989" w:rsidP="006E49CE">
      <w:pPr>
        <w:ind w:firstLine="720"/>
        <w:rPr>
          <w:rFonts w:ascii="Courier New" w:hAnsi="Courier New" w:cs="Courier New"/>
          <w:color w:val="006600"/>
          <w:lang w:val="en-GB"/>
          <w:rPrChange w:id="6541"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6542"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6543" w:author="Dioguardi, Fabio" w:date="2018-10-23T11:24:00Z">
            <w:rPr>
              <w:rFonts w:ascii="Courier New" w:hAnsi="Courier New" w:cs="Courier New"/>
              <w:color w:val="006600"/>
            </w:rPr>
          </w:rPrChange>
        </w:rPr>
        <w:t xml:space="preserve"> last 60 min: 12</w:t>
      </w:r>
    </w:p>
    <w:p w14:paraId="32FF9443" w14:textId="6496F670" w:rsidR="00107989" w:rsidRPr="000E1A5F" w:rsidRDefault="00107989" w:rsidP="006E49CE">
      <w:pPr>
        <w:ind w:firstLine="720"/>
        <w:rPr>
          <w:rFonts w:ascii="Courier New" w:hAnsi="Courier New" w:cs="Courier New"/>
          <w:color w:val="006600"/>
          <w:lang w:val="en-GB"/>
          <w:rPrChange w:id="6544"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6545"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6546" w:author="Dioguardi, Fabio" w:date="2018-10-23T11:24:00Z">
            <w:rPr>
              <w:rFonts w:ascii="Courier New" w:hAnsi="Courier New" w:cs="Courier New"/>
              <w:color w:val="006600"/>
            </w:rPr>
          </w:rPrChange>
        </w:rPr>
        <w:t xml:space="preserve"> last 30 min: 5</w:t>
      </w:r>
    </w:p>
    <w:p w14:paraId="717AF6D8" w14:textId="78C96D30" w:rsidR="00DB5017" w:rsidRPr="000E1A5F" w:rsidRDefault="00107989" w:rsidP="006E49CE">
      <w:pPr>
        <w:ind w:firstLine="720"/>
        <w:rPr>
          <w:lang w:val="en-GB"/>
          <w:rPrChange w:id="6547" w:author="Dioguardi, Fabio" w:date="2018-10-23T11:24:00Z">
            <w:rPr/>
          </w:rPrChange>
        </w:rPr>
      </w:pPr>
      <w:proofErr w:type="gramStart"/>
      <w:r w:rsidRPr="000E1A5F">
        <w:rPr>
          <w:rFonts w:ascii="Courier New" w:hAnsi="Courier New" w:cs="Courier New"/>
          <w:color w:val="006600"/>
          <w:lang w:val="en-GB"/>
          <w:rPrChange w:id="6548" w:author="Dioguardi, Fabio" w:date="2018-10-23T11:24:00Z">
            <w:rPr>
              <w:rFonts w:ascii="Courier New" w:hAnsi="Courier New" w:cs="Courier New"/>
              <w:color w:val="006600"/>
            </w:rPr>
          </w:rPrChange>
        </w:rPr>
        <w:t>within</w:t>
      </w:r>
      <w:proofErr w:type="gramEnd"/>
      <w:r w:rsidRPr="000E1A5F">
        <w:rPr>
          <w:rFonts w:ascii="Courier New" w:hAnsi="Courier New" w:cs="Courier New"/>
          <w:color w:val="006600"/>
          <w:lang w:val="en-GB"/>
          <w:rPrChange w:id="6549" w:author="Dioguardi, Fabio" w:date="2018-10-23T11:24:00Z">
            <w:rPr>
              <w:rFonts w:ascii="Courier New" w:hAnsi="Courier New" w:cs="Courier New"/>
              <w:color w:val="006600"/>
            </w:rPr>
          </w:rPrChange>
        </w:rPr>
        <w:t xml:space="preserve"> last 15 min: 2</w:t>
      </w:r>
    </w:p>
    <w:p w14:paraId="155CA79F" w14:textId="455F667F" w:rsidR="00DB5017" w:rsidRPr="000E1A5F" w:rsidRDefault="006E49CE" w:rsidP="00B14496">
      <w:pPr>
        <w:rPr>
          <w:lang w:val="en-GB"/>
          <w:rPrChange w:id="6550" w:author="Dioguardi, Fabio" w:date="2018-10-23T11:24:00Z">
            <w:rPr/>
          </w:rPrChange>
        </w:rPr>
      </w:pPr>
      <w:r w:rsidRPr="000E1A5F">
        <w:rPr>
          <w:lang w:val="en-GB"/>
          <w:rPrChange w:id="6551" w:author="Dioguardi, Fabio" w:date="2018-10-23T11:24:00Z">
            <w:rPr/>
          </w:rPrChange>
        </w:rPr>
        <w:t xml:space="preserve">This information </w:t>
      </w:r>
      <w:r w:rsidR="006419C3" w:rsidRPr="000E1A5F">
        <w:rPr>
          <w:lang w:val="en-GB"/>
          <w:rPrChange w:id="6552" w:author="Dioguardi, Fabio" w:date="2018-10-23T11:24:00Z">
            <w:rPr/>
          </w:rPrChange>
        </w:rPr>
        <w:t>provides the</w:t>
      </w:r>
      <w:r w:rsidRPr="000E1A5F">
        <w:rPr>
          <w:lang w:val="en-GB"/>
          <w:rPrChange w:id="6553" w:author="Dioguardi, Fabio" w:date="2018-10-23T11:24:00Z">
            <w:rPr/>
          </w:rPrChange>
        </w:rPr>
        <w:t xml:space="preserve"> operator with</w:t>
      </w:r>
      <w:r w:rsidR="006419C3" w:rsidRPr="000E1A5F">
        <w:rPr>
          <w:lang w:val="en-GB"/>
          <w:rPrChange w:id="6554" w:author="Dioguardi, Fabio" w:date="2018-10-23T11:24:00Z">
            <w:rPr/>
          </w:rPrChange>
        </w:rPr>
        <w:t xml:space="preserve"> a</w:t>
      </w:r>
      <w:r w:rsidRPr="000E1A5F">
        <w:rPr>
          <w:lang w:val="en-GB"/>
          <w:rPrChange w:id="6555" w:author="Dioguardi, Fabio" w:date="2018-10-23T11:24:00Z">
            <w:rPr/>
          </w:rPrChange>
        </w:rPr>
        <w:t xml:space="preserve"> useful indication </w:t>
      </w:r>
      <w:r w:rsidR="006419C3" w:rsidRPr="000E1A5F">
        <w:rPr>
          <w:lang w:val="en-GB"/>
          <w:rPrChange w:id="6556" w:author="Dioguardi, Fabio" w:date="2018-10-23T11:24:00Z">
            <w:rPr/>
          </w:rPrChange>
        </w:rPr>
        <w:t>of</w:t>
      </w:r>
      <w:r w:rsidR="00BC0E09" w:rsidRPr="000E1A5F">
        <w:rPr>
          <w:lang w:val="en-GB"/>
          <w:rPrChange w:id="6557" w:author="Dioguardi, Fabio" w:date="2018-10-23T11:24:00Z">
            <w:rPr/>
          </w:rPrChange>
        </w:rPr>
        <w:t xml:space="preserve"> the</w:t>
      </w:r>
      <w:r w:rsidRPr="000E1A5F">
        <w:rPr>
          <w:lang w:val="en-GB"/>
          <w:rPrChange w:id="6558" w:author="Dioguardi, Fabio" w:date="2018-10-23T11:24:00Z">
            <w:rPr/>
          </w:rPrChange>
        </w:rPr>
        <w:t xml:space="preserve"> </w:t>
      </w:r>
      <w:r w:rsidR="00BC0E09" w:rsidRPr="000E1A5F">
        <w:rPr>
          <w:lang w:val="en-GB"/>
          <w:rPrChange w:id="6559" w:author="Dioguardi, Fabio" w:date="2018-10-23T11:24:00Z">
            <w:rPr/>
          </w:rPrChange>
        </w:rPr>
        <w:t xml:space="preserve">optimal </w:t>
      </w:r>
      <w:r w:rsidRPr="000E1A5F">
        <w:rPr>
          <w:lang w:val="en-GB"/>
          <w:rPrChange w:id="6560" w:author="Dioguardi, Fabio" w:date="2018-10-23T11:24:00Z">
            <w:rPr/>
          </w:rPrChange>
        </w:rPr>
        <w:t>time base</w:t>
      </w:r>
      <w:r w:rsidR="00BC0E09" w:rsidRPr="000E1A5F">
        <w:rPr>
          <w:lang w:val="en-GB"/>
          <w:rPrChange w:id="6561" w:author="Dioguardi, Fabio" w:date="2018-10-23T11:24:00Z">
            <w:rPr/>
          </w:rPrChange>
        </w:rPr>
        <w:t xml:space="preserve"> for FOXI. (The larger the number of data, the more reliable the </w:t>
      </w:r>
      <w:r w:rsidR="008A7FDD" w:rsidRPr="000E1A5F">
        <w:rPr>
          <w:lang w:val="en-GB"/>
          <w:rPrChange w:id="6562" w:author="Dioguardi, Fabio" w:date="2018-10-23T11:24:00Z">
            <w:rPr/>
          </w:rPrChange>
        </w:rPr>
        <w:t>resulting best estimate</w:t>
      </w:r>
      <w:r w:rsidR="00BC0E09" w:rsidRPr="000E1A5F">
        <w:rPr>
          <w:lang w:val="en-GB"/>
          <w:rPrChange w:id="6563" w:author="Dioguardi, Fabio" w:date="2018-10-23T11:24:00Z">
            <w:rPr/>
          </w:rPrChange>
        </w:rPr>
        <w:t>. On the other hand, the shorter the time base, the higher the temporal resolution of changes in plume heights and MER.)</w:t>
      </w:r>
    </w:p>
    <w:p w14:paraId="19429BC2" w14:textId="20BC3BA8" w:rsidR="004429DF" w:rsidRPr="000E1A5F" w:rsidRDefault="00BC0E09" w:rsidP="00B14496">
      <w:pPr>
        <w:rPr>
          <w:lang w:val="en-GB"/>
          <w:rPrChange w:id="6564" w:author="Dioguardi, Fabio" w:date="2018-10-23T11:24:00Z">
            <w:rPr/>
          </w:rPrChange>
        </w:rPr>
      </w:pPr>
      <w:r w:rsidRPr="000E1A5F">
        <w:rPr>
          <w:lang w:val="en-GB"/>
          <w:rPrChange w:id="6565" w:author="Dioguardi, Fabio" w:date="2018-10-23T11:24:00Z">
            <w:rPr/>
          </w:rPrChange>
        </w:rPr>
        <w:t xml:space="preserve">The </w:t>
      </w:r>
      <w:r w:rsidR="006419C3" w:rsidRPr="000E1A5F">
        <w:rPr>
          <w:lang w:val="en-GB"/>
          <w:rPrChange w:id="6566" w:author="Dioguardi, Fabio" w:date="2018-10-23T11:24:00Z">
            <w:rPr/>
          </w:rPrChange>
        </w:rPr>
        <w:t xml:space="preserve">subsequent processing </w:t>
      </w:r>
      <w:r w:rsidRPr="000E1A5F">
        <w:rPr>
          <w:lang w:val="en-GB"/>
          <w:rPrChange w:id="6567" w:author="Dioguardi, Fabio" w:date="2018-10-23T11:24:00Z">
            <w:rPr/>
          </w:rPrChange>
        </w:rPr>
        <w:t xml:space="preserve">depends on the data size </w:t>
      </w:r>
      <w:r w:rsidRPr="000E1A5F">
        <w:rPr>
          <w:i/>
          <w:lang w:val="en-GB"/>
          <w:rPrChange w:id="6568" w:author="Dioguardi, Fabio" w:date="2018-10-23T11:24:00Z">
            <w:rPr>
              <w:i/>
            </w:rPr>
          </w:rPrChange>
        </w:rPr>
        <w:t>N</w:t>
      </w:r>
      <w:r w:rsidRPr="000E1A5F">
        <w:rPr>
          <w:lang w:val="en-GB"/>
          <w:rPrChange w:id="6569" w:author="Dioguardi, Fabio" w:date="2018-10-23T11:24:00Z">
            <w:rPr/>
          </w:rPrChange>
        </w:rPr>
        <w:t xml:space="preserve">. </w:t>
      </w:r>
    </w:p>
    <w:p w14:paraId="6A899131" w14:textId="77777777" w:rsidR="008C6596" w:rsidRPr="000E1A5F" w:rsidRDefault="008C6596" w:rsidP="00B14496">
      <w:pPr>
        <w:rPr>
          <w:lang w:val="en-GB"/>
          <w:rPrChange w:id="6570" w:author="Dioguardi, Fabio" w:date="2018-10-23T11:24:00Z">
            <w:rPr/>
          </w:rPrChange>
        </w:rPr>
      </w:pPr>
    </w:p>
    <w:p w14:paraId="07B5CFF8" w14:textId="3761ADCB" w:rsidR="008C6596" w:rsidRPr="000E1A5F" w:rsidRDefault="008C6596" w:rsidP="008C6596">
      <w:pPr>
        <w:pStyle w:val="Heading3"/>
        <w:rPr>
          <w:lang w:val="en-GB"/>
          <w:rPrChange w:id="6571" w:author="Dioguardi, Fabio" w:date="2018-10-23T11:24:00Z">
            <w:rPr/>
          </w:rPrChange>
        </w:rPr>
      </w:pPr>
      <w:bookmarkStart w:id="6572" w:name="_Toc528058517"/>
      <w:r w:rsidRPr="000E1A5F">
        <w:rPr>
          <w:lang w:val="en-GB"/>
          <w:rPrChange w:id="6573" w:author="Dioguardi, Fabio" w:date="2018-10-23T11:24:00Z">
            <w:rPr/>
          </w:rPrChange>
        </w:rPr>
        <w:t>Plume Height Constraining Procedures</w:t>
      </w:r>
      <w:bookmarkEnd w:id="6572"/>
    </w:p>
    <w:p w14:paraId="39E0B6D4" w14:textId="77777777" w:rsidR="00153D60" w:rsidRPr="000E1A5F" w:rsidRDefault="00153D60" w:rsidP="00B14496">
      <w:pPr>
        <w:rPr>
          <w:lang w:val="en-GB"/>
          <w:rPrChange w:id="6574" w:author="Dioguardi, Fabio" w:date="2018-10-23T11:24:00Z">
            <w:rPr/>
          </w:rPrChange>
        </w:rPr>
      </w:pPr>
    </w:p>
    <w:p w14:paraId="62FF1BF9" w14:textId="70494EFB" w:rsidR="00BC0E09" w:rsidRPr="000E1A5F" w:rsidRDefault="00BC0E09" w:rsidP="00B14496">
      <w:pPr>
        <w:rPr>
          <w:lang w:val="en-GB"/>
          <w:rPrChange w:id="6575" w:author="Dioguardi, Fabio" w:date="2018-10-23T11:24:00Z">
            <w:rPr/>
          </w:rPrChange>
        </w:rPr>
      </w:pPr>
      <w:r w:rsidRPr="000E1A5F">
        <w:rPr>
          <w:u w:val="single"/>
          <w:lang w:val="en-GB"/>
          <w:rPrChange w:id="6576" w:author="Dioguardi, Fabio" w:date="2018-10-23T11:24:00Z">
            <w:rPr>
              <w:u w:val="single"/>
            </w:rPr>
          </w:rPrChange>
        </w:rPr>
        <w:t xml:space="preserve">If the stack </w:t>
      </w:r>
      <w:proofErr w:type="spellStart"/>
      <w:r w:rsidRPr="000E1A5F">
        <w:rPr>
          <w:u w:val="single"/>
          <w:lang w:val="en-GB"/>
          <w:rPrChange w:id="6577" w:author="Dioguardi, Fabio" w:date="2018-10-23T11:24:00Z">
            <w:rPr>
              <w:u w:val="single"/>
            </w:rPr>
          </w:rPrChange>
        </w:rPr>
        <w:t>analyzed</w:t>
      </w:r>
      <w:proofErr w:type="spellEnd"/>
      <w:r w:rsidRPr="000E1A5F">
        <w:rPr>
          <w:u w:val="single"/>
          <w:lang w:val="en-GB"/>
          <w:rPrChange w:id="6578" w:author="Dioguardi, Fabio" w:date="2018-10-23T11:24:00Z">
            <w:rPr>
              <w:u w:val="single"/>
            </w:rPr>
          </w:rPrChange>
        </w:rPr>
        <w:t xml:space="preserve"> is empty (</w:t>
      </w:r>
      <w:r w:rsidRPr="000E1A5F">
        <w:rPr>
          <w:i/>
          <w:u w:val="single"/>
          <w:lang w:val="en-GB"/>
          <w:rPrChange w:id="6579" w:author="Dioguardi, Fabio" w:date="2018-10-23T11:24:00Z">
            <w:rPr>
              <w:i/>
              <w:u w:val="single"/>
            </w:rPr>
          </w:rPrChange>
        </w:rPr>
        <w:t>N</w:t>
      </w:r>
      <w:r w:rsidRPr="000E1A5F">
        <w:rPr>
          <w:u w:val="single"/>
          <w:lang w:val="en-GB"/>
          <w:rPrChange w:id="6580" w:author="Dioguardi, Fabio" w:date="2018-10-23T11:24:00Z">
            <w:rPr>
              <w:u w:val="single"/>
            </w:rPr>
          </w:rPrChange>
        </w:rPr>
        <w:t xml:space="preserve"> = 0)</w:t>
      </w:r>
      <w:r w:rsidR="00037D62" w:rsidRPr="000E1A5F">
        <w:rPr>
          <w:lang w:val="en-GB"/>
          <w:rPrChange w:id="6581" w:author="Dioguardi, Fabio" w:date="2018-10-23T11:24:00Z">
            <w:rPr/>
          </w:rPrChange>
        </w:rPr>
        <w:t>,</w:t>
      </w:r>
      <w:r w:rsidRPr="000E1A5F">
        <w:rPr>
          <w:lang w:val="en-GB"/>
          <w:rPrChange w:id="6582" w:author="Dioguardi, Fabio" w:date="2018-10-23T11:24:00Z">
            <w:rPr/>
          </w:rPrChange>
        </w:rPr>
        <w:t xml:space="preserve"> </w:t>
      </w:r>
      <w:r w:rsidR="006419C3" w:rsidRPr="000E1A5F">
        <w:rPr>
          <w:lang w:val="en-GB"/>
          <w:rPrChange w:id="6583" w:author="Dioguardi, Fabio" w:date="2018-10-23T11:24:00Z">
            <w:rPr/>
          </w:rPrChange>
        </w:rPr>
        <w:t xml:space="preserve">the following </w:t>
      </w:r>
      <w:r w:rsidR="004429DF" w:rsidRPr="000E1A5F">
        <w:rPr>
          <w:lang w:val="en-GB"/>
          <w:rPrChange w:id="6584" w:author="Dioguardi, Fabio" w:date="2018-10-23T11:24:00Z">
            <w:rPr/>
          </w:rPrChange>
        </w:rPr>
        <w:t xml:space="preserve">message is </w:t>
      </w:r>
      <w:r w:rsidR="00037D62" w:rsidRPr="000E1A5F">
        <w:rPr>
          <w:lang w:val="en-GB"/>
          <w:rPrChange w:id="6585" w:author="Dioguardi, Fabio" w:date="2018-10-23T11:24:00Z">
            <w:rPr/>
          </w:rPrChange>
        </w:rPr>
        <w:t>returned</w:t>
      </w:r>
      <w:r w:rsidRPr="000E1A5F">
        <w:rPr>
          <w:lang w:val="en-GB"/>
          <w:rPrChange w:id="6586" w:author="Dioguardi, Fabio" w:date="2018-10-23T11:24:00Z">
            <w:rPr/>
          </w:rPrChange>
        </w:rPr>
        <w:t xml:space="preserve">: </w:t>
      </w:r>
    </w:p>
    <w:p w14:paraId="37A187EA" w14:textId="490102C6" w:rsidR="004429DF" w:rsidRPr="000E1A5F" w:rsidRDefault="004429DF" w:rsidP="004429DF">
      <w:pPr>
        <w:ind w:firstLine="720"/>
        <w:rPr>
          <w:lang w:val="en-GB"/>
          <w:rPrChange w:id="6587" w:author="Dioguardi, Fabio" w:date="2018-10-23T11:24:00Z">
            <w:rPr/>
          </w:rPrChange>
        </w:rPr>
      </w:pPr>
      <w:r w:rsidRPr="000E1A5F">
        <w:rPr>
          <w:rFonts w:ascii="Courier New" w:hAnsi="Courier New" w:cs="Courier New"/>
          <w:color w:val="006600"/>
          <w:lang w:val="en-GB"/>
          <w:rPrChange w:id="6588" w:author="Dioguardi, Fabio" w:date="2018-10-23T11:24:00Z">
            <w:rPr>
              <w:rFonts w:ascii="Courier New" w:hAnsi="Courier New" w:cs="Courier New"/>
              <w:color w:val="006600"/>
            </w:rPr>
          </w:rPrChange>
        </w:rPr>
        <w:t>No plume height data - no calculation possible!</w:t>
      </w:r>
      <w:r w:rsidR="00BC0E09" w:rsidRPr="000E1A5F">
        <w:rPr>
          <w:lang w:val="en-GB"/>
          <w:rPrChange w:id="6589" w:author="Dioguardi, Fabio" w:date="2018-10-23T11:24:00Z">
            <w:rPr/>
          </w:rPrChange>
        </w:rPr>
        <w:t xml:space="preserve"> </w:t>
      </w:r>
    </w:p>
    <w:p w14:paraId="46D430C8" w14:textId="77777777" w:rsidR="00153D60" w:rsidRPr="000E1A5F" w:rsidRDefault="00153D60" w:rsidP="004429DF">
      <w:pPr>
        <w:ind w:firstLine="720"/>
        <w:rPr>
          <w:lang w:val="en-GB"/>
          <w:rPrChange w:id="6590" w:author="Dioguardi, Fabio" w:date="2018-10-23T11:24:00Z">
            <w:rPr/>
          </w:rPrChange>
        </w:rPr>
      </w:pPr>
    </w:p>
    <w:p w14:paraId="5757E094" w14:textId="247BD7D7" w:rsidR="00153D60" w:rsidRPr="000E1A5F" w:rsidRDefault="004429DF" w:rsidP="00B14496">
      <w:pPr>
        <w:rPr>
          <w:lang w:val="en-GB"/>
          <w:rPrChange w:id="6591" w:author="Dioguardi, Fabio" w:date="2018-10-23T11:24:00Z">
            <w:rPr/>
          </w:rPrChange>
        </w:rPr>
      </w:pPr>
      <w:r w:rsidRPr="000E1A5F">
        <w:rPr>
          <w:u w:val="single"/>
          <w:lang w:val="en-GB"/>
          <w:rPrChange w:id="6592" w:author="Dioguardi, Fabio" w:date="2018-10-23T11:24:00Z">
            <w:rPr>
              <w:u w:val="single"/>
            </w:rPr>
          </w:rPrChange>
        </w:rPr>
        <w:t xml:space="preserve">If </w:t>
      </w:r>
      <w:r w:rsidR="00114FD8" w:rsidRPr="000E1A5F">
        <w:rPr>
          <w:u w:val="single"/>
          <w:lang w:val="en-GB"/>
          <w:rPrChange w:id="6593" w:author="Dioguardi, Fabio" w:date="2018-10-23T11:24:00Z">
            <w:rPr>
              <w:u w:val="single"/>
            </w:rPr>
          </w:rPrChange>
        </w:rPr>
        <w:t>only one data set is available (</w:t>
      </w:r>
      <w:r w:rsidRPr="000E1A5F">
        <w:rPr>
          <w:i/>
          <w:u w:val="single"/>
          <w:lang w:val="en-GB"/>
          <w:rPrChange w:id="6594" w:author="Dioguardi, Fabio" w:date="2018-10-23T11:24:00Z">
            <w:rPr>
              <w:i/>
              <w:u w:val="single"/>
            </w:rPr>
          </w:rPrChange>
        </w:rPr>
        <w:t>N</w:t>
      </w:r>
      <w:r w:rsidRPr="000E1A5F">
        <w:rPr>
          <w:u w:val="single"/>
          <w:lang w:val="en-GB"/>
          <w:rPrChange w:id="6595" w:author="Dioguardi, Fabio" w:date="2018-10-23T11:24:00Z">
            <w:rPr>
              <w:u w:val="single"/>
            </w:rPr>
          </w:rPrChange>
        </w:rPr>
        <w:t xml:space="preserve"> = 1</w:t>
      </w:r>
      <w:r w:rsidR="00114FD8" w:rsidRPr="000E1A5F">
        <w:rPr>
          <w:u w:val="single"/>
          <w:lang w:val="en-GB"/>
          <w:rPrChange w:id="6596" w:author="Dioguardi, Fabio" w:date="2018-10-23T11:24:00Z">
            <w:rPr>
              <w:u w:val="single"/>
            </w:rPr>
          </w:rPrChange>
        </w:rPr>
        <w:t>)</w:t>
      </w:r>
      <w:r w:rsidR="00114FD8" w:rsidRPr="000E1A5F">
        <w:rPr>
          <w:lang w:val="en-GB"/>
          <w:rPrChange w:id="6597" w:author="Dioguardi, Fabio" w:date="2018-10-23T11:24:00Z">
            <w:rPr/>
          </w:rPrChange>
        </w:rPr>
        <w:t xml:space="preserve">, the best estimate for the range of plume heights cannot be </w:t>
      </w:r>
      <w:r w:rsidR="008A7FDD" w:rsidRPr="000E1A5F">
        <w:rPr>
          <w:lang w:val="en-GB"/>
          <w:rPrChange w:id="6598" w:author="Dioguardi, Fabio" w:date="2018-10-23T11:24:00Z">
            <w:rPr/>
          </w:rPrChange>
        </w:rPr>
        <w:t xml:space="preserve">further </w:t>
      </w:r>
      <w:r w:rsidR="00114FD8" w:rsidRPr="000E1A5F">
        <w:rPr>
          <w:lang w:val="en-GB"/>
          <w:rPrChange w:id="6599" w:author="Dioguardi, Fabio" w:date="2018-10-23T11:24:00Z">
            <w:rPr/>
          </w:rPrChange>
        </w:rPr>
        <w:t>constrained. It is then simply defined by the average, minimum and maximum values of the only available data set.</w:t>
      </w:r>
    </w:p>
    <w:p w14:paraId="4116FD98" w14:textId="079C05F9" w:rsidR="006811AB" w:rsidRPr="000E1A5F" w:rsidRDefault="006811AB" w:rsidP="00B14496">
      <w:pPr>
        <w:rPr>
          <w:lang w:val="en-GB"/>
          <w:rPrChange w:id="6600" w:author="Dioguardi, Fabio" w:date="2018-10-23T11:24:00Z">
            <w:rPr/>
          </w:rPrChange>
        </w:rPr>
      </w:pPr>
      <w:r w:rsidRPr="000E1A5F">
        <w:rPr>
          <w:lang w:val="en-GB"/>
          <w:rPrChange w:id="6601" w:author="Dioguardi, Fabio" w:date="2018-10-23T11:24:00Z">
            <w:rPr/>
          </w:rPrChange>
        </w:rPr>
        <w:t xml:space="preserve">The plume height range constraining procedures applicable for </w:t>
      </w:r>
      <w:r w:rsidRPr="000E1A5F">
        <w:rPr>
          <w:i/>
          <w:lang w:val="en-GB"/>
          <w:rPrChange w:id="6602" w:author="Dioguardi, Fabio" w:date="2018-10-23T11:24:00Z">
            <w:rPr>
              <w:i/>
            </w:rPr>
          </w:rPrChange>
        </w:rPr>
        <w:t>N</w:t>
      </w:r>
      <w:r w:rsidRPr="000E1A5F">
        <w:rPr>
          <w:lang w:val="en-GB"/>
          <w:rPrChange w:id="6603" w:author="Dioguardi, Fabio" w:date="2018-10-23T11:24:00Z">
            <w:rPr/>
          </w:rPrChange>
        </w:rPr>
        <w:t xml:space="preserve"> &gt; 1 are illustrated in </w:t>
      </w:r>
      <w:r w:rsidR="00122DF9" w:rsidRPr="000E1A5F">
        <w:rPr>
          <w:lang w:val="en-GB"/>
          <w:rPrChange w:id="6604" w:author="Dioguardi, Fabio" w:date="2018-10-23T11:24:00Z">
            <w:rPr/>
          </w:rPrChange>
        </w:rPr>
        <w:fldChar w:fldCharType="begin"/>
      </w:r>
      <w:r w:rsidR="00122DF9" w:rsidRPr="000E1A5F">
        <w:rPr>
          <w:lang w:val="en-GB"/>
          <w:rPrChange w:id="6605" w:author="Dioguardi, Fabio" w:date="2018-10-23T11:24:00Z">
            <w:rPr/>
          </w:rPrChange>
        </w:rPr>
        <w:instrText xml:space="preserve"> REF _Ref482449533 \h </w:instrText>
      </w:r>
      <w:r w:rsidR="00122DF9" w:rsidRPr="000E1A5F">
        <w:rPr>
          <w:lang w:val="en-GB"/>
          <w:rPrChange w:id="6606" w:author="Dioguardi, Fabio" w:date="2018-10-23T11:24:00Z">
            <w:rPr/>
          </w:rPrChange>
        </w:rPr>
      </w:r>
      <w:r w:rsidR="00122DF9" w:rsidRPr="000E1A5F">
        <w:rPr>
          <w:lang w:val="en-GB"/>
          <w:rPrChange w:id="6607" w:author="Dioguardi, Fabio" w:date="2018-10-23T11:24:00Z">
            <w:rPr/>
          </w:rPrChange>
        </w:rPr>
        <w:fldChar w:fldCharType="separate"/>
      </w:r>
      <w:r w:rsidR="00DE7C99" w:rsidRPr="000E1A5F">
        <w:rPr>
          <w:lang w:val="en-GB"/>
          <w:rPrChange w:id="6608" w:author="Dioguardi, Fabio" w:date="2018-10-23T11:24:00Z">
            <w:rPr/>
          </w:rPrChange>
        </w:rPr>
        <w:t xml:space="preserve">Figure </w:t>
      </w:r>
      <w:r w:rsidR="00DE7C99" w:rsidRPr="000E1A5F">
        <w:rPr>
          <w:noProof/>
          <w:lang w:val="en-GB"/>
          <w:rPrChange w:id="6609" w:author="Dioguardi, Fabio" w:date="2018-10-23T11:24:00Z">
            <w:rPr>
              <w:noProof/>
            </w:rPr>
          </w:rPrChange>
        </w:rPr>
        <w:t>39</w:t>
      </w:r>
      <w:r w:rsidR="00122DF9" w:rsidRPr="000E1A5F">
        <w:rPr>
          <w:lang w:val="en-GB"/>
          <w:rPrChange w:id="6610" w:author="Dioguardi, Fabio" w:date="2018-10-23T11:24:00Z">
            <w:rPr/>
          </w:rPrChange>
        </w:rPr>
        <w:fldChar w:fldCharType="end"/>
      </w:r>
      <w:r w:rsidRPr="000E1A5F">
        <w:rPr>
          <w:lang w:val="en-GB"/>
          <w:rPrChange w:id="6611" w:author="Dioguardi, Fabio" w:date="2018-10-23T11:24:00Z">
            <w:rPr/>
          </w:rPrChange>
        </w:rPr>
        <w:t xml:space="preserve">. </w:t>
      </w:r>
    </w:p>
    <w:p w14:paraId="6BACE14A" w14:textId="77777777" w:rsidR="005D4C7A" w:rsidRPr="000E1A5F" w:rsidRDefault="005D4C7A" w:rsidP="00B14496">
      <w:pPr>
        <w:rPr>
          <w:lang w:val="en-GB"/>
          <w:rPrChange w:id="6612" w:author="Dioguardi, Fabio" w:date="2018-10-23T11:24:00Z">
            <w:rPr/>
          </w:rPrChange>
        </w:rPr>
      </w:pPr>
    </w:p>
    <w:p w14:paraId="0943201A" w14:textId="77777777" w:rsidR="00122DF9" w:rsidRPr="000E1A5F" w:rsidRDefault="006811AB" w:rsidP="00122DF9">
      <w:pPr>
        <w:keepNext/>
        <w:rPr>
          <w:lang w:val="en-GB"/>
          <w:rPrChange w:id="6613" w:author="Dioguardi, Fabio" w:date="2018-10-23T11:24:00Z">
            <w:rPr/>
          </w:rPrChange>
        </w:rPr>
      </w:pPr>
      <w:r w:rsidRPr="000E1A5F">
        <w:rPr>
          <w:noProof/>
          <w:lang w:val="en-GB" w:eastAsia="en-GB"/>
        </w:rPr>
        <w:lastRenderedPageBreak/>
        <w:drawing>
          <wp:inline distT="0" distB="0" distL="0" distR="0" wp14:anchorId="7D061B69" wp14:editId="13052935">
            <wp:extent cx="5733412" cy="544238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meheight_constraint.png"/>
                    <pic:cNvPicPr/>
                  </pic:nvPicPr>
                  <pic:blipFill>
                    <a:blip r:embed="rId47">
                      <a:extLst>
                        <a:ext uri="{28A0092B-C50C-407E-A947-70E740481C1C}">
                          <a14:useLocalDpi xmlns:a14="http://schemas.microsoft.com/office/drawing/2010/main" val="0"/>
                        </a:ext>
                      </a:extLst>
                    </a:blip>
                    <a:stretch>
                      <a:fillRect/>
                    </a:stretch>
                  </pic:blipFill>
                  <pic:spPr>
                    <a:xfrm>
                      <a:off x="0" y="0"/>
                      <a:ext cx="5733412" cy="5442389"/>
                    </a:xfrm>
                    <a:prstGeom prst="rect">
                      <a:avLst/>
                    </a:prstGeom>
                  </pic:spPr>
                </pic:pic>
              </a:graphicData>
            </a:graphic>
          </wp:inline>
        </w:drawing>
      </w:r>
    </w:p>
    <w:p w14:paraId="5F4D9FD5" w14:textId="17A5A936" w:rsidR="005D4C7A" w:rsidRPr="000E1A5F" w:rsidRDefault="00122DF9" w:rsidP="00122DF9">
      <w:pPr>
        <w:pStyle w:val="Caption"/>
        <w:jc w:val="center"/>
        <w:rPr>
          <w:lang w:val="en-GB"/>
          <w:rPrChange w:id="6614" w:author="Dioguardi, Fabio" w:date="2018-10-23T11:24:00Z">
            <w:rPr/>
          </w:rPrChange>
        </w:rPr>
      </w:pPr>
      <w:bookmarkStart w:id="6615" w:name="_Ref482449533"/>
      <w:r w:rsidRPr="000E1A5F">
        <w:rPr>
          <w:lang w:val="en-GB"/>
          <w:rPrChange w:id="6616" w:author="Dioguardi, Fabio" w:date="2018-10-23T11:24:00Z">
            <w:rPr/>
          </w:rPrChange>
        </w:rPr>
        <w:t xml:space="preserve">Figure </w:t>
      </w:r>
      <w:r w:rsidRPr="000E1A5F">
        <w:rPr>
          <w:lang w:val="en-GB"/>
          <w:rPrChange w:id="6617" w:author="Dioguardi, Fabio" w:date="2018-10-23T11:24:00Z">
            <w:rPr/>
          </w:rPrChange>
        </w:rPr>
        <w:fldChar w:fldCharType="begin"/>
      </w:r>
      <w:r w:rsidRPr="000E1A5F">
        <w:rPr>
          <w:lang w:val="en-GB"/>
          <w:rPrChange w:id="6618" w:author="Dioguardi, Fabio" w:date="2018-10-23T11:24:00Z">
            <w:rPr/>
          </w:rPrChange>
        </w:rPr>
        <w:instrText xml:space="preserve"> SEQ Figure \* ARABIC </w:instrText>
      </w:r>
      <w:r w:rsidRPr="000E1A5F">
        <w:rPr>
          <w:lang w:val="en-GB"/>
          <w:rPrChange w:id="6619" w:author="Dioguardi, Fabio" w:date="2018-10-23T11:24:00Z">
            <w:rPr/>
          </w:rPrChange>
        </w:rPr>
        <w:fldChar w:fldCharType="separate"/>
      </w:r>
      <w:r w:rsidR="00DE7C99" w:rsidRPr="000E1A5F">
        <w:rPr>
          <w:noProof/>
          <w:lang w:val="en-GB"/>
          <w:rPrChange w:id="6620" w:author="Dioguardi, Fabio" w:date="2018-10-23T11:24:00Z">
            <w:rPr>
              <w:noProof/>
            </w:rPr>
          </w:rPrChange>
        </w:rPr>
        <w:t>39</w:t>
      </w:r>
      <w:r w:rsidRPr="000E1A5F">
        <w:rPr>
          <w:lang w:val="en-GB"/>
          <w:rPrChange w:id="6621" w:author="Dioguardi, Fabio" w:date="2018-10-23T11:24:00Z">
            <w:rPr/>
          </w:rPrChange>
        </w:rPr>
        <w:fldChar w:fldCharType="end"/>
      </w:r>
      <w:bookmarkEnd w:id="6615"/>
      <w:r w:rsidRPr="000E1A5F">
        <w:rPr>
          <w:lang w:val="en-GB"/>
          <w:rPrChange w:id="6622" w:author="Dioguardi, Fabio" w:date="2018-10-23T11:24:00Z">
            <w:rPr/>
          </w:rPrChange>
        </w:rPr>
        <w:t>: Procedures for constraining and finding best estimate for plume heights (see text).</w:t>
      </w:r>
    </w:p>
    <w:p w14:paraId="1FD3A69F" w14:textId="07CF7CFC" w:rsidR="00037D62" w:rsidRPr="000E1A5F" w:rsidRDefault="00153D60" w:rsidP="00B14496">
      <w:pPr>
        <w:rPr>
          <w:lang w:val="en-GB"/>
          <w:rPrChange w:id="6623" w:author="Dioguardi, Fabio" w:date="2018-10-23T11:24:00Z">
            <w:rPr>
              <w:lang w:val="is-IS"/>
            </w:rPr>
          </w:rPrChange>
        </w:rPr>
      </w:pPr>
      <w:r w:rsidRPr="000E1A5F">
        <w:rPr>
          <w:u w:val="single"/>
          <w:lang w:val="en-GB"/>
          <w:rPrChange w:id="6624" w:author="Dioguardi, Fabio" w:date="2018-10-23T11:24:00Z">
            <w:rPr>
              <w:u w:val="single"/>
            </w:rPr>
          </w:rPrChange>
        </w:rPr>
        <w:t xml:space="preserve">If </w:t>
      </w:r>
      <w:r w:rsidR="00186DDA" w:rsidRPr="000E1A5F">
        <w:rPr>
          <w:u w:val="single"/>
          <w:lang w:val="en-GB"/>
          <w:rPrChange w:id="6625" w:author="Dioguardi, Fabio" w:date="2018-10-23T11:24:00Z">
            <w:rPr>
              <w:u w:val="single"/>
            </w:rPr>
          </w:rPrChange>
        </w:rPr>
        <w:t xml:space="preserve">the </w:t>
      </w:r>
      <w:proofErr w:type="spellStart"/>
      <w:r w:rsidR="00186DDA" w:rsidRPr="000E1A5F">
        <w:rPr>
          <w:u w:val="single"/>
          <w:lang w:val="en-GB"/>
          <w:rPrChange w:id="6626" w:author="Dioguardi, Fabio" w:date="2018-10-23T11:24:00Z">
            <w:rPr>
              <w:u w:val="single"/>
            </w:rPr>
          </w:rPrChange>
        </w:rPr>
        <w:t>analyzed</w:t>
      </w:r>
      <w:proofErr w:type="spellEnd"/>
      <w:r w:rsidR="00186DDA" w:rsidRPr="000E1A5F">
        <w:rPr>
          <w:u w:val="single"/>
          <w:lang w:val="en-GB"/>
          <w:rPrChange w:id="6627" w:author="Dioguardi, Fabio" w:date="2018-10-23T11:24:00Z">
            <w:rPr>
              <w:u w:val="single"/>
            </w:rPr>
          </w:rPrChange>
        </w:rPr>
        <w:t xml:space="preserve"> stack contains </w:t>
      </w:r>
      <w:r w:rsidRPr="000E1A5F">
        <w:rPr>
          <w:u w:val="single"/>
          <w:lang w:val="en-GB"/>
          <w:rPrChange w:id="6628" w:author="Dioguardi, Fabio" w:date="2018-10-23T11:24:00Z">
            <w:rPr>
              <w:u w:val="single"/>
            </w:rPr>
          </w:rPrChange>
        </w:rPr>
        <w:t>two data sets</w:t>
      </w:r>
      <w:r w:rsidR="00037D62" w:rsidRPr="000E1A5F">
        <w:rPr>
          <w:u w:val="single"/>
          <w:lang w:val="en-GB"/>
          <w:rPrChange w:id="6629" w:author="Dioguardi, Fabio" w:date="2018-10-23T11:24:00Z">
            <w:rPr>
              <w:u w:val="single"/>
            </w:rPr>
          </w:rPrChange>
        </w:rPr>
        <w:t xml:space="preserve"> </w:t>
      </w:r>
      <w:r w:rsidR="00186DDA" w:rsidRPr="000E1A5F">
        <w:rPr>
          <w:u w:val="single"/>
          <w:lang w:val="en-GB"/>
          <w:rPrChange w:id="6630" w:author="Dioguardi, Fabio" w:date="2018-10-23T11:24:00Z">
            <w:rPr>
              <w:u w:val="single"/>
            </w:rPr>
          </w:rPrChange>
        </w:rPr>
        <w:t>(</w:t>
      </w:r>
      <w:r w:rsidR="00037D62" w:rsidRPr="000E1A5F">
        <w:rPr>
          <w:i/>
          <w:u w:val="single"/>
          <w:lang w:val="en-GB"/>
          <w:rPrChange w:id="6631" w:author="Dioguardi, Fabio" w:date="2018-10-23T11:24:00Z">
            <w:rPr>
              <w:i/>
              <w:u w:val="single"/>
            </w:rPr>
          </w:rPrChange>
        </w:rPr>
        <w:t>N</w:t>
      </w:r>
      <w:r w:rsidR="00037D62" w:rsidRPr="000E1A5F">
        <w:rPr>
          <w:u w:val="single"/>
          <w:lang w:val="en-GB"/>
          <w:rPrChange w:id="6632" w:author="Dioguardi, Fabio" w:date="2018-10-23T11:24:00Z">
            <w:rPr>
              <w:u w:val="single"/>
            </w:rPr>
          </w:rPrChange>
        </w:rPr>
        <w:t> = 2</w:t>
      </w:r>
      <w:r w:rsidR="00186DDA" w:rsidRPr="000E1A5F">
        <w:rPr>
          <w:u w:val="single"/>
          <w:lang w:val="en-GB"/>
          <w:rPrChange w:id="6633" w:author="Dioguardi, Fabio" w:date="2018-10-23T11:24:00Z">
            <w:rPr>
              <w:u w:val="single"/>
            </w:rPr>
          </w:rPrChange>
        </w:rPr>
        <w:t>)</w:t>
      </w:r>
      <w:r w:rsidRPr="000E1A5F">
        <w:rPr>
          <w:lang w:val="en-GB"/>
          <w:rPrChange w:id="6634" w:author="Dioguardi, Fabio" w:date="2018-10-23T11:24:00Z">
            <w:rPr/>
          </w:rPrChange>
        </w:rPr>
        <w:t>, FOXI distinguishes</w:t>
      </w:r>
      <w:r w:rsidR="00037D62" w:rsidRPr="000E1A5F">
        <w:rPr>
          <w:lang w:val="en-GB"/>
          <w:rPrChange w:id="6635" w:author="Dioguardi, Fabio" w:date="2018-10-23T11:24:00Z">
            <w:rPr/>
          </w:rPrChange>
        </w:rPr>
        <w:t xml:space="preserve"> </w:t>
      </w:r>
      <w:r w:rsidR="00186DDA" w:rsidRPr="000E1A5F">
        <w:rPr>
          <w:lang w:val="en-GB"/>
          <w:rPrChange w:id="6636" w:author="Dioguardi, Fabio" w:date="2018-10-23T11:24:00Z">
            <w:rPr/>
          </w:rPrChange>
        </w:rPr>
        <w:t xml:space="preserve">between three cases that </w:t>
      </w:r>
      <w:r w:rsidR="00037D62" w:rsidRPr="000E1A5F">
        <w:rPr>
          <w:lang w:val="en-GB"/>
          <w:rPrChange w:id="6637" w:author="Dioguardi, Fabio" w:date="2018-10-23T11:24:00Z">
            <w:rPr/>
          </w:rPrChange>
        </w:rPr>
        <w:t xml:space="preserve">are </w:t>
      </w:r>
      <w:r w:rsidR="00186DDA" w:rsidRPr="000E1A5F">
        <w:rPr>
          <w:lang w:val="en-GB"/>
          <w:rPrChange w:id="6638" w:author="Dioguardi, Fabio" w:date="2018-10-23T11:24:00Z">
            <w:rPr/>
          </w:rPrChange>
        </w:rPr>
        <w:t xml:space="preserve">presented in the upper half of </w:t>
      </w:r>
      <w:r w:rsidR="00122DF9" w:rsidRPr="000E1A5F">
        <w:rPr>
          <w:lang w:val="en-GB"/>
          <w:rPrChange w:id="6639" w:author="Dioguardi, Fabio" w:date="2018-10-23T11:24:00Z">
            <w:rPr/>
          </w:rPrChange>
        </w:rPr>
        <w:fldChar w:fldCharType="begin"/>
      </w:r>
      <w:r w:rsidR="00122DF9" w:rsidRPr="000E1A5F">
        <w:rPr>
          <w:lang w:val="en-GB"/>
          <w:rPrChange w:id="6640" w:author="Dioguardi, Fabio" w:date="2018-10-23T11:24:00Z">
            <w:rPr/>
          </w:rPrChange>
        </w:rPr>
        <w:instrText xml:space="preserve"> REF _Ref482449533 \h </w:instrText>
      </w:r>
      <w:r w:rsidR="00122DF9" w:rsidRPr="000E1A5F">
        <w:rPr>
          <w:lang w:val="en-GB"/>
          <w:rPrChange w:id="6641" w:author="Dioguardi, Fabio" w:date="2018-10-23T11:24:00Z">
            <w:rPr/>
          </w:rPrChange>
        </w:rPr>
      </w:r>
      <w:r w:rsidR="00122DF9" w:rsidRPr="000E1A5F">
        <w:rPr>
          <w:lang w:val="en-GB"/>
          <w:rPrChange w:id="6642" w:author="Dioguardi, Fabio" w:date="2018-10-23T11:24:00Z">
            <w:rPr/>
          </w:rPrChange>
        </w:rPr>
        <w:fldChar w:fldCharType="separate"/>
      </w:r>
      <w:r w:rsidR="00DE7C99" w:rsidRPr="000E1A5F">
        <w:rPr>
          <w:lang w:val="en-GB"/>
          <w:rPrChange w:id="6643" w:author="Dioguardi, Fabio" w:date="2018-10-23T11:24:00Z">
            <w:rPr/>
          </w:rPrChange>
        </w:rPr>
        <w:t xml:space="preserve">Figure </w:t>
      </w:r>
      <w:r w:rsidR="00DE7C99" w:rsidRPr="000E1A5F">
        <w:rPr>
          <w:noProof/>
          <w:lang w:val="en-GB"/>
          <w:rPrChange w:id="6644" w:author="Dioguardi, Fabio" w:date="2018-10-23T11:24:00Z">
            <w:rPr>
              <w:noProof/>
            </w:rPr>
          </w:rPrChange>
        </w:rPr>
        <w:t>39</w:t>
      </w:r>
      <w:r w:rsidR="00122DF9" w:rsidRPr="000E1A5F">
        <w:rPr>
          <w:lang w:val="en-GB"/>
          <w:rPrChange w:id="6645" w:author="Dioguardi, Fabio" w:date="2018-10-23T11:24:00Z">
            <w:rPr/>
          </w:rPrChange>
        </w:rPr>
        <w:fldChar w:fldCharType="end"/>
      </w:r>
      <w:r w:rsidR="00186DDA" w:rsidRPr="000E1A5F">
        <w:rPr>
          <w:lang w:val="en-GB"/>
          <w:rPrChange w:id="6646" w:author="Dioguardi, Fabio" w:date="2018-10-23T11:24:00Z">
            <w:rPr/>
          </w:rPrChange>
        </w:rPr>
        <w:t>:</w:t>
      </w:r>
      <w:r w:rsidR="00037D62" w:rsidRPr="000E1A5F">
        <w:rPr>
          <w:lang w:val="en-GB"/>
          <w:rPrChange w:id="6647" w:author="Dioguardi, Fabio" w:date="2018-10-23T11:24:00Z">
            <w:rPr/>
          </w:rPrChange>
        </w:rPr>
        <w:t xml:space="preserve"> </w:t>
      </w:r>
    </w:p>
    <w:p w14:paraId="0AB41D58" w14:textId="5BA7F1B2" w:rsidR="00114FD8" w:rsidRPr="000E1A5F" w:rsidRDefault="00122DF9" w:rsidP="00B14496">
      <w:pPr>
        <w:rPr>
          <w:lang w:val="en-GB"/>
          <w:rPrChange w:id="6648" w:author="Dioguardi, Fabio" w:date="2018-10-23T11:24:00Z">
            <w:rPr/>
          </w:rPrChange>
        </w:rPr>
      </w:pPr>
      <w:r w:rsidRPr="000E1A5F">
        <w:rPr>
          <w:lang w:val="en-GB"/>
          <w:rPrChange w:id="6649" w:author="Dioguardi, Fabio" w:date="2018-10-23T11:24:00Z">
            <w:rPr/>
          </w:rPrChange>
        </w:rPr>
        <w:fldChar w:fldCharType="begin"/>
      </w:r>
      <w:r w:rsidRPr="000E1A5F">
        <w:rPr>
          <w:lang w:val="en-GB"/>
          <w:rPrChange w:id="6650" w:author="Dioguardi, Fabio" w:date="2018-10-23T11:24:00Z">
            <w:rPr/>
          </w:rPrChange>
        </w:rPr>
        <w:instrText xml:space="preserve"> REF _Ref482449533 \h </w:instrText>
      </w:r>
      <w:r w:rsidRPr="000E1A5F">
        <w:rPr>
          <w:lang w:val="en-GB"/>
          <w:rPrChange w:id="6651" w:author="Dioguardi, Fabio" w:date="2018-10-23T11:24:00Z">
            <w:rPr/>
          </w:rPrChange>
        </w:rPr>
      </w:r>
      <w:r w:rsidRPr="000E1A5F">
        <w:rPr>
          <w:lang w:val="en-GB"/>
          <w:rPrChange w:id="6652" w:author="Dioguardi, Fabio" w:date="2018-10-23T11:24:00Z">
            <w:rPr/>
          </w:rPrChange>
        </w:rPr>
        <w:fldChar w:fldCharType="separate"/>
      </w:r>
      <w:r w:rsidR="00DE7C99" w:rsidRPr="000E1A5F">
        <w:rPr>
          <w:lang w:val="en-GB"/>
          <w:rPrChange w:id="6653" w:author="Dioguardi, Fabio" w:date="2018-10-23T11:24:00Z">
            <w:rPr/>
          </w:rPrChange>
        </w:rPr>
        <w:t xml:space="preserve">Figure </w:t>
      </w:r>
      <w:r w:rsidR="00DE7C99" w:rsidRPr="000E1A5F">
        <w:rPr>
          <w:noProof/>
          <w:lang w:val="en-GB"/>
          <w:rPrChange w:id="6654" w:author="Dioguardi, Fabio" w:date="2018-10-23T11:24:00Z">
            <w:rPr>
              <w:noProof/>
            </w:rPr>
          </w:rPrChange>
        </w:rPr>
        <w:t>39</w:t>
      </w:r>
      <w:r w:rsidRPr="000E1A5F">
        <w:rPr>
          <w:lang w:val="en-GB"/>
          <w:rPrChange w:id="6655" w:author="Dioguardi, Fabio" w:date="2018-10-23T11:24:00Z">
            <w:rPr/>
          </w:rPrChange>
        </w:rPr>
        <w:fldChar w:fldCharType="end"/>
      </w:r>
      <w:r w:rsidRPr="000E1A5F">
        <w:rPr>
          <w:lang w:val="en-GB"/>
          <w:rPrChange w:id="6656" w:author="Dioguardi, Fabio" w:date="2018-10-23T11:24:00Z">
            <w:rPr/>
          </w:rPrChange>
        </w:rPr>
        <w:t>a</w:t>
      </w:r>
      <w:r w:rsidR="00037D62" w:rsidRPr="000E1A5F">
        <w:rPr>
          <w:lang w:val="en-GB"/>
          <w:rPrChange w:id="6657" w:author="Dioguardi, Fabio" w:date="2018-10-23T11:24:00Z">
            <w:rPr/>
          </w:rPrChange>
        </w:rPr>
        <w:t xml:space="preserve"> shows two data </w:t>
      </w:r>
      <w:r w:rsidR="00D006C7" w:rsidRPr="000E1A5F">
        <w:rPr>
          <w:lang w:val="en-GB"/>
          <w:rPrChange w:id="6658" w:author="Dioguardi, Fabio" w:date="2018-10-23T11:24:00Z">
            <w:rPr/>
          </w:rPrChange>
        </w:rPr>
        <w:t xml:space="preserve">sets that </w:t>
      </w:r>
      <w:r w:rsidR="00037D62" w:rsidRPr="000E1A5F">
        <w:rPr>
          <w:lang w:val="en-GB"/>
          <w:rPrChange w:id="6659" w:author="Dioguardi, Fabio" w:date="2018-10-23T11:24:00Z">
            <w:rPr/>
          </w:rPrChange>
        </w:rPr>
        <w:t xml:space="preserve">constrain the plume height well, since the </w:t>
      </w:r>
      <w:r w:rsidR="0084355F" w:rsidRPr="000E1A5F">
        <w:rPr>
          <w:lang w:val="en-GB"/>
          <w:rPrChange w:id="6660" w:author="Dioguardi, Fabio" w:date="2018-10-23T11:24:00Z">
            <w:rPr/>
          </w:rPrChange>
        </w:rPr>
        <w:t>minimum</w:t>
      </w:r>
      <w:r w:rsidR="00037D62" w:rsidRPr="000E1A5F">
        <w:rPr>
          <w:lang w:val="en-GB"/>
          <w:rPrChange w:id="6661" w:author="Dioguardi, Fabio" w:date="2018-10-23T11:24:00Z">
            <w:rPr/>
          </w:rPrChange>
        </w:rPr>
        <w:t xml:space="preserve"> of the </w:t>
      </w:r>
      <w:r w:rsidR="0084355F" w:rsidRPr="000E1A5F">
        <w:rPr>
          <w:lang w:val="en-GB"/>
          <w:rPrChange w:id="6662" w:author="Dioguardi, Fabio" w:date="2018-10-23T11:24:00Z">
            <w:rPr/>
          </w:rPrChange>
        </w:rPr>
        <w:t>upper</w:t>
      </w:r>
      <w:r w:rsidR="00037D62" w:rsidRPr="000E1A5F">
        <w:rPr>
          <w:lang w:val="en-GB"/>
          <w:rPrChange w:id="6663" w:author="Dioguardi, Fabio" w:date="2018-10-23T11:24:00Z">
            <w:rPr/>
          </w:rPrChange>
        </w:rPr>
        <w:t xml:space="preserve"> </w:t>
      </w:r>
      <w:r w:rsidR="00186DDA" w:rsidRPr="000E1A5F">
        <w:rPr>
          <w:lang w:val="en-GB"/>
          <w:rPrChange w:id="6664" w:author="Dioguardi, Fabio" w:date="2018-10-23T11:24:00Z">
            <w:rPr/>
          </w:rPrChange>
        </w:rPr>
        <w:t xml:space="preserve">range of </w:t>
      </w:r>
      <w:r w:rsidR="00037D62" w:rsidRPr="000E1A5F">
        <w:rPr>
          <w:lang w:val="en-GB"/>
          <w:rPrChange w:id="6665" w:author="Dioguardi, Fabio" w:date="2018-10-23T11:24:00Z">
            <w:rPr/>
          </w:rPrChange>
        </w:rPr>
        <w:t>height</w:t>
      </w:r>
      <w:r w:rsidR="00186DDA" w:rsidRPr="000E1A5F">
        <w:rPr>
          <w:lang w:val="en-GB"/>
          <w:rPrChange w:id="6666" w:author="Dioguardi, Fabio" w:date="2018-10-23T11:24:00Z">
            <w:rPr/>
          </w:rPrChange>
        </w:rPr>
        <w:t>s</w:t>
      </w:r>
      <w:r w:rsidR="00037D62" w:rsidRPr="000E1A5F">
        <w:rPr>
          <w:lang w:val="en-GB"/>
          <w:rPrChange w:id="6667" w:author="Dioguardi, Fabio" w:date="2018-10-23T11:24:00Z">
            <w:rPr/>
          </w:rPrChange>
        </w:rPr>
        <w:t xml:space="preserve"> is above the </w:t>
      </w:r>
      <w:r w:rsidR="0084355F" w:rsidRPr="000E1A5F">
        <w:rPr>
          <w:lang w:val="en-GB"/>
          <w:rPrChange w:id="6668" w:author="Dioguardi, Fabio" w:date="2018-10-23T11:24:00Z">
            <w:rPr/>
          </w:rPrChange>
        </w:rPr>
        <w:t>maximum of the lower range of heights</w:t>
      </w:r>
      <w:r w:rsidR="00037D62" w:rsidRPr="000E1A5F">
        <w:rPr>
          <w:lang w:val="en-GB"/>
          <w:rPrChange w:id="6669" w:author="Dioguardi, Fabio" w:date="2018-10-23T11:24:00Z">
            <w:rPr/>
          </w:rPrChange>
        </w:rPr>
        <w:t xml:space="preserve">. If this condition is fulfilled, the average </w:t>
      </w:r>
      <w:r w:rsidR="006D768A" w:rsidRPr="000E1A5F">
        <w:rPr>
          <w:lang w:val="en-GB"/>
          <w:rPrChange w:id="6670" w:author="Dioguardi, Fabio" w:date="2018-10-23T11:24:00Z">
            <w:rPr/>
          </w:rPrChange>
        </w:rPr>
        <w:t>(</w:t>
      </w:r>
      <w:r w:rsidR="005A2B0C" w:rsidRPr="000E1A5F">
        <w:rPr>
          <w:lang w:val="en-GB"/>
          <w:rPrChange w:id="6671" w:author="Dioguardi, Fabio" w:date="2018-10-23T11:24:00Z">
            <w:rPr/>
          </w:rPrChange>
        </w:rPr>
        <w:t>abbreviated</w:t>
      </w:r>
      <w:r w:rsidR="006D768A" w:rsidRPr="000E1A5F">
        <w:rPr>
          <w:lang w:val="en-GB"/>
          <w:rPrChange w:id="6672" w:author="Dioguardi, Fabio" w:date="2018-10-23T11:24:00Z">
            <w:rPr/>
          </w:rPrChange>
        </w:rPr>
        <w:t xml:space="preserve"> “</w:t>
      </w:r>
      <w:proofErr w:type="spellStart"/>
      <w:r w:rsidR="006D768A" w:rsidRPr="000E1A5F">
        <w:rPr>
          <w:i/>
          <w:lang w:val="en-GB"/>
          <w:rPrChange w:id="6673" w:author="Dioguardi, Fabio" w:date="2018-10-23T11:24:00Z">
            <w:rPr>
              <w:i/>
            </w:rPr>
          </w:rPrChange>
        </w:rPr>
        <w:t>Avg</w:t>
      </w:r>
      <w:proofErr w:type="spellEnd"/>
      <w:r w:rsidR="006D768A" w:rsidRPr="000E1A5F">
        <w:rPr>
          <w:lang w:val="en-GB"/>
          <w:rPrChange w:id="6674" w:author="Dioguardi, Fabio" w:date="2018-10-23T11:24:00Z">
            <w:rPr/>
          </w:rPrChange>
        </w:rPr>
        <w:t xml:space="preserve">”) </w:t>
      </w:r>
      <w:r w:rsidR="00037D62" w:rsidRPr="000E1A5F">
        <w:rPr>
          <w:lang w:val="en-GB"/>
          <w:rPrChange w:id="6675" w:author="Dioguardi, Fabio" w:date="2018-10-23T11:24:00Z">
            <w:rPr/>
          </w:rPrChange>
        </w:rPr>
        <w:t>is taken as best estimate</w:t>
      </w:r>
      <w:r w:rsidR="006D768A" w:rsidRPr="000E1A5F">
        <w:rPr>
          <w:lang w:val="en-GB"/>
          <w:rPrChange w:id="6676" w:author="Dioguardi, Fabio" w:date="2018-10-23T11:24:00Z">
            <w:rPr/>
          </w:rPrChange>
        </w:rPr>
        <w:t>.</w:t>
      </w:r>
      <w:r w:rsidR="00037D62" w:rsidRPr="000E1A5F">
        <w:rPr>
          <w:lang w:val="en-GB"/>
          <w:rPrChange w:id="6677" w:author="Dioguardi, Fabio" w:date="2018-10-23T11:24:00Z">
            <w:rPr/>
          </w:rPrChange>
        </w:rPr>
        <w:t xml:space="preserve"> </w:t>
      </w:r>
      <w:r w:rsidR="006D768A" w:rsidRPr="000E1A5F">
        <w:rPr>
          <w:lang w:val="en-GB"/>
          <w:rPrChange w:id="6678" w:author="Dioguardi, Fabio" w:date="2018-10-23T11:24:00Z">
            <w:rPr/>
          </w:rPrChange>
        </w:rPr>
        <w:t>T</w:t>
      </w:r>
      <w:r w:rsidR="00037D62" w:rsidRPr="000E1A5F">
        <w:rPr>
          <w:lang w:val="en-GB"/>
          <w:rPrChange w:id="6679" w:author="Dioguardi, Fabio" w:date="2018-10-23T11:24:00Z">
            <w:rPr/>
          </w:rPrChange>
        </w:rPr>
        <w:t xml:space="preserve">he </w:t>
      </w:r>
      <w:r w:rsidR="006D768A" w:rsidRPr="000E1A5F">
        <w:rPr>
          <w:lang w:val="en-GB"/>
          <w:rPrChange w:id="6680" w:author="Dioguardi, Fabio" w:date="2018-10-23T11:24:00Z">
            <w:rPr/>
          </w:rPrChange>
        </w:rPr>
        <w:t>range [</w:t>
      </w:r>
      <w:proofErr w:type="spellStart"/>
      <w:r w:rsidR="006D768A" w:rsidRPr="000E1A5F">
        <w:rPr>
          <w:i/>
          <w:lang w:val="en-GB"/>
          <w:rPrChange w:id="6681" w:author="Dioguardi, Fabio" w:date="2018-10-23T11:24:00Z">
            <w:rPr>
              <w:i/>
            </w:rPr>
          </w:rPrChange>
        </w:rPr>
        <w:t>Min</w:t>
      </w:r>
      <w:proofErr w:type="gramStart"/>
      <w:r w:rsidR="006D768A" w:rsidRPr="000E1A5F">
        <w:rPr>
          <w:lang w:val="en-GB"/>
          <w:rPrChange w:id="6682" w:author="Dioguardi, Fabio" w:date="2018-10-23T11:24:00Z">
            <w:rPr/>
          </w:rPrChange>
        </w:rPr>
        <w:t>,</w:t>
      </w:r>
      <w:r w:rsidR="006D768A" w:rsidRPr="000E1A5F">
        <w:rPr>
          <w:i/>
          <w:lang w:val="en-GB"/>
          <w:rPrChange w:id="6683" w:author="Dioguardi, Fabio" w:date="2018-10-23T11:24:00Z">
            <w:rPr>
              <w:i/>
            </w:rPr>
          </w:rPrChange>
        </w:rPr>
        <w:t>Max</w:t>
      </w:r>
      <w:proofErr w:type="spellEnd"/>
      <w:proofErr w:type="gramEnd"/>
      <w:r w:rsidR="006D768A" w:rsidRPr="000E1A5F">
        <w:rPr>
          <w:lang w:val="en-GB"/>
          <w:rPrChange w:id="6684" w:author="Dioguardi, Fabio" w:date="2018-10-23T11:24:00Z">
            <w:rPr/>
          </w:rPrChange>
        </w:rPr>
        <w:t>] is</w:t>
      </w:r>
      <w:r w:rsidR="00037D62" w:rsidRPr="000E1A5F">
        <w:rPr>
          <w:lang w:val="en-GB"/>
          <w:rPrChange w:id="6685" w:author="Dioguardi, Fabio" w:date="2018-10-23T11:24:00Z">
            <w:rPr/>
          </w:rPrChange>
        </w:rPr>
        <w:t xml:space="preserve"> determined by the combined error</w:t>
      </w:r>
      <w:r w:rsidR="006D768A" w:rsidRPr="000E1A5F">
        <w:rPr>
          <w:lang w:val="en-GB"/>
          <w:rPrChange w:id="6686" w:author="Dioguardi, Fabio" w:date="2018-10-23T11:24:00Z">
            <w:rPr/>
          </w:rPrChange>
        </w:rPr>
        <w:t xml:space="preserve"> s, according to</w:t>
      </w:r>
      <w:r w:rsidR="00037D62" w:rsidRPr="000E1A5F">
        <w:rPr>
          <w:lang w:val="en-GB"/>
          <w:rPrChange w:id="6687" w:author="Dioguardi, Fabio" w:date="2018-10-23T11:24:00Z">
            <w:rPr/>
          </w:rPrChange>
        </w:rPr>
        <w:t>:</w:t>
      </w:r>
    </w:p>
    <w:p w14:paraId="3B27AC98" w14:textId="4D4EF3AA" w:rsidR="006D768A" w:rsidRPr="000E1A5F" w:rsidRDefault="00952DB0" w:rsidP="006D768A">
      <w:pPr>
        <w:ind w:left="2160" w:firstLine="720"/>
        <w:rPr>
          <w:lang w:val="en-GB"/>
          <w:rPrChange w:id="6688" w:author="Dioguardi, Fabio" w:date="2018-10-23T11:24:00Z">
            <w:rPr/>
          </w:rPrChange>
        </w:rPr>
      </w:pPr>
      <w:r w:rsidRPr="000E1A5F">
        <w:rPr>
          <w:noProof/>
          <w:position w:val="-28"/>
          <w:lang w:val="en-GB" w:eastAsia="en-GB"/>
        </w:rPr>
        <w:drawing>
          <wp:inline distT="0" distB="0" distL="0" distR="0" wp14:anchorId="0D135EC7" wp14:editId="202F6E14">
            <wp:extent cx="935990" cy="42100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5990" cy="421005"/>
                    </a:xfrm>
                    <a:prstGeom prst="rect">
                      <a:avLst/>
                    </a:prstGeom>
                    <a:noFill/>
                    <a:ln>
                      <a:noFill/>
                    </a:ln>
                  </pic:spPr>
                </pic:pic>
              </a:graphicData>
            </a:graphic>
          </wp:inline>
        </w:drawing>
      </w:r>
      <w:r w:rsidR="006D768A" w:rsidRPr="000E1A5F">
        <w:rPr>
          <w:lang w:val="en-GB"/>
          <w:rPrChange w:id="6689" w:author="Dioguardi, Fabio" w:date="2018-10-23T11:24:00Z">
            <w:rPr/>
          </w:rPrChange>
        </w:rPr>
        <w:tab/>
      </w:r>
      <w:r w:rsidR="006D768A" w:rsidRPr="000E1A5F">
        <w:rPr>
          <w:lang w:val="en-GB"/>
          <w:rPrChange w:id="6690" w:author="Dioguardi, Fabio" w:date="2018-10-23T11:24:00Z">
            <w:rPr/>
          </w:rPrChange>
        </w:rPr>
        <w:tab/>
      </w:r>
      <w:r w:rsidR="006D768A" w:rsidRPr="000E1A5F">
        <w:rPr>
          <w:lang w:val="en-GB"/>
          <w:rPrChange w:id="6691" w:author="Dioguardi, Fabio" w:date="2018-10-23T11:24:00Z">
            <w:rPr/>
          </w:rPrChange>
        </w:rPr>
        <w:tab/>
      </w:r>
      <w:r w:rsidR="006D768A" w:rsidRPr="000E1A5F">
        <w:rPr>
          <w:lang w:val="en-GB"/>
          <w:rPrChange w:id="6692" w:author="Dioguardi, Fabio" w:date="2018-10-23T11:24:00Z">
            <w:rPr/>
          </w:rPrChange>
        </w:rPr>
        <w:tab/>
      </w:r>
      <w:r w:rsidR="006D768A" w:rsidRPr="000E1A5F">
        <w:rPr>
          <w:lang w:val="en-GB"/>
          <w:rPrChange w:id="6693" w:author="Dioguardi, Fabio" w:date="2018-10-23T11:24:00Z">
            <w:rPr/>
          </w:rPrChange>
        </w:rPr>
        <w:tab/>
      </w:r>
      <w:r w:rsidR="00754FAB" w:rsidRPr="000E1A5F">
        <w:rPr>
          <w:lang w:val="en-GB"/>
          <w:rPrChange w:id="6694" w:author="Dioguardi, Fabio" w:date="2018-10-23T11:24:00Z">
            <w:rPr/>
          </w:rPrChange>
        </w:rPr>
        <w:t>(3)</w:t>
      </w:r>
    </w:p>
    <w:p w14:paraId="07D031A0" w14:textId="77777777" w:rsidR="006D768A" w:rsidRPr="000E1A5F" w:rsidRDefault="006D768A" w:rsidP="00B14496">
      <w:pPr>
        <w:rPr>
          <w:lang w:val="en-GB"/>
          <w:rPrChange w:id="6695" w:author="Dioguardi, Fabio" w:date="2018-10-23T11:24:00Z">
            <w:rPr/>
          </w:rPrChange>
        </w:rPr>
      </w:pPr>
    </w:p>
    <w:p w14:paraId="0CD20BE2" w14:textId="4CAB4D80" w:rsidR="006D768A" w:rsidRPr="000E1A5F" w:rsidRDefault="006D768A" w:rsidP="00B14496">
      <w:pPr>
        <w:rPr>
          <w:lang w:val="en-GB"/>
          <w:rPrChange w:id="6696" w:author="Dioguardi, Fabio" w:date="2018-10-23T11:24:00Z">
            <w:rPr/>
          </w:rPrChange>
        </w:rPr>
      </w:pPr>
      <w:proofErr w:type="gramStart"/>
      <w:r w:rsidRPr="000E1A5F">
        <w:rPr>
          <w:lang w:val="en-GB"/>
          <w:rPrChange w:id="6697" w:author="Dioguardi, Fabio" w:date="2018-10-23T11:24:00Z">
            <w:rPr/>
          </w:rPrChange>
        </w:rPr>
        <w:t>with</w:t>
      </w:r>
      <w:proofErr w:type="gramEnd"/>
      <w:r w:rsidRPr="000E1A5F">
        <w:rPr>
          <w:lang w:val="en-GB"/>
          <w:rPrChange w:id="6698" w:author="Dioguardi, Fabio" w:date="2018-10-23T11:24:00Z">
            <w:rPr/>
          </w:rPrChange>
        </w:rPr>
        <w:t>:</w:t>
      </w:r>
    </w:p>
    <w:p w14:paraId="6BE9431B" w14:textId="5EFD2BE5" w:rsidR="00037D62" w:rsidRPr="000E1A5F" w:rsidRDefault="00952DB0" w:rsidP="006D768A">
      <w:pPr>
        <w:ind w:left="2160" w:firstLine="720"/>
        <w:rPr>
          <w:lang w:val="en-GB"/>
          <w:rPrChange w:id="6699" w:author="Dioguardi, Fabio" w:date="2018-10-23T11:24:00Z">
            <w:rPr/>
          </w:rPrChange>
        </w:rPr>
      </w:pPr>
      <w:r w:rsidRPr="000E1A5F">
        <w:rPr>
          <w:noProof/>
          <w:position w:val="-12"/>
          <w:lang w:val="en-GB" w:eastAsia="en-GB"/>
        </w:rPr>
        <w:drawing>
          <wp:inline distT="0" distB="0" distL="0" distR="0" wp14:anchorId="0013D33B" wp14:editId="6507854E">
            <wp:extent cx="1284605" cy="29019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4605" cy="290195"/>
                    </a:xfrm>
                    <a:prstGeom prst="rect">
                      <a:avLst/>
                    </a:prstGeom>
                    <a:noFill/>
                    <a:ln>
                      <a:noFill/>
                    </a:ln>
                  </pic:spPr>
                </pic:pic>
              </a:graphicData>
            </a:graphic>
          </wp:inline>
        </w:drawing>
      </w:r>
      <w:r w:rsidR="006D768A" w:rsidRPr="000E1A5F">
        <w:rPr>
          <w:lang w:val="en-GB"/>
          <w:rPrChange w:id="6700" w:author="Dioguardi, Fabio" w:date="2018-10-23T11:24:00Z">
            <w:rPr/>
          </w:rPrChange>
        </w:rPr>
        <w:tab/>
      </w:r>
      <w:r w:rsidR="006D768A" w:rsidRPr="000E1A5F">
        <w:rPr>
          <w:lang w:val="en-GB"/>
          <w:rPrChange w:id="6701" w:author="Dioguardi, Fabio" w:date="2018-10-23T11:24:00Z">
            <w:rPr/>
          </w:rPrChange>
        </w:rPr>
        <w:tab/>
      </w:r>
      <w:r w:rsidR="006D768A" w:rsidRPr="000E1A5F">
        <w:rPr>
          <w:lang w:val="en-GB"/>
          <w:rPrChange w:id="6702" w:author="Dioguardi, Fabio" w:date="2018-10-23T11:24:00Z">
            <w:rPr/>
          </w:rPrChange>
        </w:rPr>
        <w:tab/>
      </w:r>
      <w:r w:rsidR="006D768A" w:rsidRPr="000E1A5F">
        <w:rPr>
          <w:lang w:val="en-GB"/>
          <w:rPrChange w:id="6703" w:author="Dioguardi, Fabio" w:date="2018-10-23T11:24:00Z">
            <w:rPr/>
          </w:rPrChange>
        </w:rPr>
        <w:tab/>
      </w:r>
      <w:r w:rsidR="006D768A" w:rsidRPr="000E1A5F">
        <w:rPr>
          <w:lang w:val="en-GB"/>
          <w:rPrChange w:id="6704" w:author="Dioguardi, Fabio" w:date="2018-10-23T11:24:00Z">
            <w:rPr/>
          </w:rPrChange>
        </w:rPr>
        <w:tab/>
      </w:r>
      <w:r w:rsidR="00754FAB" w:rsidRPr="000E1A5F">
        <w:rPr>
          <w:lang w:val="en-GB"/>
          <w:rPrChange w:id="6705" w:author="Dioguardi, Fabio" w:date="2018-10-23T11:24:00Z">
            <w:rPr/>
          </w:rPrChange>
        </w:rPr>
        <w:t>(4)</w:t>
      </w:r>
    </w:p>
    <w:p w14:paraId="46E3E715" w14:textId="274CE9A9" w:rsidR="006D768A" w:rsidRPr="000E1A5F" w:rsidRDefault="006D768A" w:rsidP="006D768A">
      <w:pPr>
        <w:rPr>
          <w:lang w:val="en-GB"/>
          <w:rPrChange w:id="6706" w:author="Dioguardi, Fabio" w:date="2018-10-23T11:24:00Z">
            <w:rPr/>
          </w:rPrChange>
        </w:rPr>
      </w:pPr>
      <w:proofErr w:type="gramStart"/>
      <w:r w:rsidRPr="000E1A5F">
        <w:rPr>
          <w:lang w:val="en-GB"/>
          <w:rPrChange w:id="6707" w:author="Dioguardi, Fabio" w:date="2018-10-23T11:24:00Z">
            <w:rPr/>
          </w:rPrChange>
        </w:rPr>
        <w:t>where</w:t>
      </w:r>
      <w:proofErr w:type="gramEnd"/>
      <w:r w:rsidRPr="000E1A5F">
        <w:rPr>
          <w:lang w:val="en-GB"/>
          <w:rPrChange w:id="6708" w:author="Dioguardi, Fabio" w:date="2018-10-23T11:24:00Z">
            <w:rPr/>
          </w:rPrChange>
        </w:rPr>
        <w:t xml:space="preserve"> </w:t>
      </w:r>
      <w:r w:rsidRPr="000E1A5F">
        <w:rPr>
          <w:i/>
          <w:lang w:val="en-GB"/>
          <w:rPrChange w:id="6709" w:author="Dioguardi, Fabio" w:date="2018-10-23T11:24:00Z">
            <w:rPr>
              <w:i/>
            </w:rPr>
          </w:rPrChange>
        </w:rPr>
        <w:t>d</w:t>
      </w:r>
      <w:r w:rsidRPr="000E1A5F">
        <w:rPr>
          <w:i/>
          <w:vertAlign w:val="subscript"/>
          <w:lang w:val="en-GB"/>
          <w:rPrChange w:id="6710" w:author="Dioguardi, Fabio" w:date="2018-10-23T11:24:00Z">
            <w:rPr>
              <w:i/>
              <w:vertAlign w:val="subscript"/>
            </w:rPr>
          </w:rPrChange>
        </w:rPr>
        <w:t>1</w:t>
      </w:r>
      <w:r w:rsidRPr="000E1A5F">
        <w:rPr>
          <w:lang w:val="en-GB"/>
          <w:rPrChange w:id="6711" w:author="Dioguardi, Fabio" w:date="2018-10-23T11:24:00Z">
            <w:rPr/>
          </w:rPrChange>
        </w:rPr>
        <w:t xml:space="preserve"> and </w:t>
      </w:r>
      <w:r w:rsidRPr="000E1A5F">
        <w:rPr>
          <w:i/>
          <w:lang w:val="en-GB"/>
          <w:rPrChange w:id="6712" w:author="Dioguardi, Fabio" w:date="2018-10-23T11:24:00Z">
            <w:rPr>
              <w:i/>
            </w:rPr>
          </w:rPrChange>
        </w:rPr>
        <w:t>d</w:t>
      </w:r>
      <w:r w:rsidRPr="000E1A5F">
        <w:rPr>
          <w:i/>
          <w:vertAlign w:val="subscript"/>
          <w:lang w:val="en-GB"/>
          <w:rPrChange w:id="6713" w:author="Dioguardi, Fabio" w:date="2018-10-23T11:24:00Z">
            <w:rPr>
              <w:i/>
              <w:vertAlign w:val="subscript"/>
            </w:rPr>
          </w:rPrChange>
        </w:rPr>
        <w:t>2</w:t>
      </w:r>
      <w:r w:rsidRPr="000E1A5F">
        <w:rPr>
          <w:lang w:val="en-GB"/>
          <w:rPrChange w:id="6714" w:author="Dioguardi, Fabio" w:date="2018-10-23T11:24:00Z">
            <w:rPr/>
          </w:rPrChange>
        </w:rPr>
        <w:t xml:space="preserve"> represent the uncertainties</w:t>
      </w:r>
      <w:r w:rsidR="00D006C7" w:rsidRPr="000E1A5F">
        <w:rPr>
          <w:lang w:val="en-GB"/>
          <w:rPrChange w:id="6715" w:author="Dioguardi, Fabio" w:date="2018-10-23T11:24:00Z">
            <w:rPr/>
          </w:rPrChange>
        </w:rPr>
        <w:t xml:space="preserve"> (here defined as the range of the data in the data sets 1 and 2, respectively)</w:t>
      </w:r>
      <w:r w:rsidRPr="000E1A5F">
        <w:rPr>
          <w:lang w:val="en-GB"/>
          <w:rPrChange w:id="6716" w:author="Dioguardi, Fabio" w:date="2018-10-23T11:24:00Z">
            <w:rPr/>
          </w:rPrChange>
        </w:rPr>
        <w:t>.</w:t>
      </w:r>
    </w:p>
    <w:p w14:paraId="1E9728A6" w14:textId="4D7D1CA6" w:rsidR="00DB5017" w:rsidRPr="000E1A5F" w:rsidRDefault="00114FD8" w:rsidP="00B14496">
      <w:pPr>
        <w:rPr>
          <w:lang w:val="en-GB"/>
          <w:rPrChange w:id="6717" w:author="Dioguardi, Fabio" w:date="2018-10-23T11:24:00Z">
            <w:rPr/>
          </w:rPrChange>
        </w:rPr>
      </w:pPr>
      <w:r w:rsidRPr="000E1A5F">
        <w:rPr>
          <w:lang w:val="en-GB"/>
          <w:rPrChange w:id="6718" w:author="Dioguardi, Fabio" w:date="2018-10-23T11:24:00Z">
            <w:rPr/>
          </w:rPrChange>
        </w:rPr>
        <w:t xml:space="preserve"> </w:t>
      </w:r>
    </w:p>
    <w:p w14:paraId="27FF3063" w14:textId="6C4C0C49" w:rsidR="00DB5017" w:rsidRPr="000E1A5F" w:rsidRDefault="006D768A" w:rsidP="00B14496">
      <w:pPr>
        <w:rPr>
          <w:lang w:val="en-GB"/>
          <w:rPrChange w:id="6719" w:author="Dioguardi, Fabio" w:date="2018-10-23T11:24:00Z">
            <w:rPr/>
          </w:rPrChange>
        </w:rPr>
      </w:pPr>
      <w:r w:rsidRPr="000E1A5F">
        <w:rPr>
          <w:lang w:val="en-GB"/>
          <w:rPrChange w:id="6720" w:author="Dioguardi, Fabio" w:date="2018-10-23T11:24:00Z">
            <w:rPr/>
          </w:rPrChange>
        </w:rPr>
        <w:t xml:space="preserve">If the maximum of the lower height is below the average height, </w:t>
      </w:r>
      <w:r w:rsidR="005C7A2C" w:rsidRPr="000E1A5F">
        <w:rPr>
          <w:lang w:val="en-GB"/>
          <w:rPrChange w:id="6721" w:author="Dioguardi, Fabio" w:date="2018-10-23T11:24:00Z">
            <w:rPr/>
          </w:rPrChange>
        </w:rPr>
        <w:t>FOXI</w:t>
      </w:r>
      <w:r w:rsidRPr="000E1A5F">
        <w:rPr>
          <w:lang w:val="en-GB"/>
          <w:rPrChange w:id="6722" w:author="Dioguardi, Fabio" w:date="2018-10-23T11:24:00Z">
            <w:rPr/>
          </w:rPrChange>
        </w:rPr>
        <w:t xml:space="preserve"> consider</w:t>
      </w:r>
      <w:r w:rsidR="005C7A2C" w:rsidRPr="000E1A5F">
        <w:rPr>
          <w:lang w:val="en-GB"/>
          <w:rPrChange w:id="6723" w:author="Dioguardi, Fabio" w:date="2018-10-23T11:24:00Z">
            <w:rPr/>
          </w:rPrChange>
        </w:rPr>
        <w:t>s the data set as not well</w:t>
      </w:r>
      <w:r w:rsidRPr="000E1A5F">
        <w:rPr>
          <w:lang w:val="en-GB"/>
          <w:rPrChange w:id="6724" w:author="Dioguardi, Fabio" w:date="2018-10-23T11:24:00Z">
            <w:rPr/>
          </w:rPrChange>
        </w:rPr>
        <w:t xml:space="preserve"> constrained</w:t>
      </w:r>
      <w:r w:rsidR="005C7A2C" w:rsidRPr="000E1A5F">
        <w:rPr>
          <w:lang w:val="en-GB"/>
          <w:rPrChange w:id="6725" w:author="Dioguardi, Fabio" w:date="2018-10-23T11:24:00Z">
            <w:rPr/>
          </w:rPrChange>
        </w:rPr>
        <w:t xml:space="preserve"> and </w:t>
      </w:r>
      <w:r w:rsidR="006D2E7F" w:rsidRPr="000E1A5F">
        <w:rPr>
          <w:lang w:val="en-GB"/>
          <w:rPrChange w:id="6726" w:author="Dioguardi, Fabio" w:date="2018-10-23T11:24:00Z">
            <w:rPr/>
          </w:rPrChange>
        </w:rPr>
        <w:t>decides</w:t>
      </w:r>
      <w:r w:rsidR="00D006C7" w:rsidRPr="000E1A5F">
        <w:rPr>
          <w:lang w:val="en-GB"/>
          <w:rPrChange w:id="6727" w:author="Dioguardi, Fabio" w:date="2018-10-23T11:24:00Z">
            <w:rPr/>
          </w:rPrChange>
        </w:rPr>
        <w:t xml:space="preserve"> how to proceed</w:t>
      </w:r>
      <w:r w:rsidR="006D2E7F" w:rsidRPr="000E1A5F">
        <w:rPr>
          <w:lang w:val="en-GB"/>
          <w:rPrChange w:id="6728" w:author="Dioguardi, Fabio" w:date="2018-10-23T11:24:00Z">
            <w:rPr/>
          </w:rPrChange>
        </w:rPr>
        <w:t xml:space="preserve"> on the basis of their source origin.</w:t>
      </w:r>
    </w:p>
    <w:p w14:paraId="012AA2EA" w14:textId="47666AF8" w:rsidR="005C7A2C" w:rsidRPr="000E1A5F" w:rsidRDefault="005C7A2C" w:rsidP="001507E8">
      <w:pPr>
        <w:pStyle w:val="ListParagraph"/>
        <w:numPr>
          <w:ilvl w:val="0"/>
          <w:numId w:val="8"/>
        </w:numPr>
        <w:rPr>
          <w:lang w:val="en-GB"/>
          <w:rPrChange w:id="6729" w:author="Dioguardi, Fabio" w:date="2018-10-23T11:24:00Z">
            <w:rPr/>
          </w:rPrChange>
        </w:rPr>
      </w:pPr>
      <w:r w:rsidRPr="000E1A5F">
        <w:rPr>
          <w:lang w:val="en-GB"/>
          <w:rPrChange w:id="6730" w:author="Dioguardi, Fabio" w:date="2018-10-23T11:24:00Z">
            <w:rPr/>
          </w:rPrChange>
        </w:rPr>
        <w:lastRenderedPageBreak/>
        <w:t>In the case that both data</w:t>
      </w:r>
      <w:r w:rsidR="006D2E7F" w:rsidRPr="000E1A5F">
        <w:rPr>
          <w:lang w:val="en-GB"/>
          <w:rPrChange w:id="6731" w:author="Dioguardi, Fabio" w:date="2018-10-23T11:24:00Z">
            <w:rPr/>
          </w:rPrChange>
        </w:rPr>
        <w:t xml:space="preserve"> points</w:t>
      </w:r>
      <w:r w:rsidRPr="000E1A5F">
        <w:rPr>
          <w:lang w:val="en-GB"/>
          <w:rPrChange w:id="6732" w:author="Dioguardi, Fabio" w:date="2018-10-23T11:24:00Z">
            <w:rPr/>
          </w:rPrChange>
        </w:rPr>
        <w:t xml:space="preserve"> </w:t>
      </w:r>
      <w:r w:rsidR="006D2E7F" w:rsidRPr="000E1A5F">
        <w:rPr>
          <w:lang w:val="en-GB"/>
          <w:rPrChange w:id="6733" w:author="Dioguardi, Fabio" w:date="2018-10-23T11:24:00Z">
            <w:rPr/>
          </w:rPrChange>
        </w:rPr>
        <w:t>originate</w:t>
      </w:r>
      <w:r w:rsidRPr="000E1A5F">
        <w:rPr>
          <w:lang w:val="en-GB"/>
          <w:rPrChange w:id="6734" w:author="Dioguardi, Fabio" w:date="2018-10-23T11:24:00Z">
            <w:rPr/>
          </w:rPrChange>
        </w:rPr>
        <w:t xml:space="preserve"> from radar sensors</w:t>
      </w:r>
      <w:r w:rsidR="0045446B" w:rsidRPr="000E1A5F">
        <w:rPr>
          <w:lang w:val="en-GB"/>
          <w:rPrChange w:id="6735" w:author="Dioguardi, Fabio" w:date="2018-10-23T11:24:00Z">
            <w:rPr/>
          </w:rPrChange>
        </w:rPr>
        <w:t xml:space="preserve"> (see </w:t>
      </w:r>
      <w:r w:rsidR="00122DF9" w:rsidRPr="000E1A5F">
        <w:rPr>
          <w:lang w:val="en-GB"/>
          <w:rPrChange w:id="6736" w:author="Dioguardi, Fabio" w:date="2018-10-23T11:24:00Z">
            <w:rPr/>
          </w:rPrChange>
        </w:rPr>
        <w:fldChar w:fldCharType="begin"/>
      </w:r>
      <w:r w:rsidR="00122DF9" w:rsidRPr="000E1A5F">
        <w:rPr>
          <w:lang w:val="en-GB"/>
          <w:rPrChange w:id="6737" w:author="Dioguardi, Fabio" w:date="2018-10-23T11:24:00Z">
            <w:rPr/>
          </w:rPrChange>
        </w:rPr>
        <w:instrText xml:space="preserve"> REF _Ref482449533 \h </w:instrText>
      </w:r>
      <w:r w:rsidR="00122DF9" w:rsidRPr="000E1A5F">
        <w:rPr>
          <w:lang w:val="en-GB"/>
          <w:rPrChange w:id="6738" w:author="Dioguardi, Fabio" w:date="2018-10-23T11:24:00Z">
            <w:rPr/>
          </w:rPrChange>
        </w:rPr>
      </w:r>
      <w:r w:rsidR="00122DF9" w:rsidRPr="000E1A5F">
        <w:rPr>
          <w:lang w:val="en-GB"/>
          <w:rPrChange w:id="6739" w:author="Dioguardi, Fabio" w:date="2018-10-23T11:24:00Z">
            <w:rPr/>
          </w:rPrChange>
        </w:rPr>
        <w:fldChar w:fldCharType="separate"/>
      </w:r>
      <w:r w:rsidR="00DE7C99" w:rsidRPr="000E1A5F">
        <w:rPr>
          <w:lang w:val="en-GB"/>
          <w:rPrChange w:id="6740" w:author="Dioguardi, Fabio" w:date="2018-10-23T11:24:00Z">
            <w:rPr/>
          </w:rPrChange>
        </w:rPr>
        <w:t xml:space="preserve">Figure </w:t>
      </w:r>
      <w:r w:rsidR="00DE7C99" w:rsidRPr="000E1A5F">
        <w:rPr>
          <w:noProof/>
          <w:lang w:val="en-GB"/>
          <w:rPrChange w:id="6741" w:author="Dioguardi, Fabio" w:date="2018-10-23T11:24:00Z">
            <w:rPr>
              <w:noProof/>
            </w:rPr>
          </w:rPrChange>
        </w:rPr>
        <w:t>39</w:t>
      </w:r>
      <w:r w:rsidR="00122DF9" w:rsidRPr="000E1A5F">
        <w:rPr>
          <w:lang w:val="en-GB"/>
          <w:rPrChange w:id="6742" w:author="Dioguardi, Fabio" w:date="2018-10-23T11:24:00Z">
            <w:rPr/>
          </w:rPrChange>
        </w:rPr>
        <w:fldChar w:fldCharType="end"/>
      </w:r>
      <w:r w:rsidR="0045446B" w:rsidRPr="000E1A5F">
        <w:rPr>
          <w:lang w:val="en-GB"/>
          <w:rPrChange w:id="6743" w:author="Dioguardi, Fabio" w:date="2018-10-23T11:24:00Z">
            <w:rPr/>
          </w:rPrChange>
        </w:rPr>
        <w:t>b)</w:t>
      </w:r>
      <w:r w:rsidRPr="000E1A5F">
        <w:rPr>
          <w:lang w:val="en-GB"/>
          <w:rPrChange w:id="6744" w:author="Dioguardi, Fabio" w:date="2018-10-23T11:24:00Z">
            <w:rPr/>
          </w:rPrChange>
        </w:rPr>
        <w:t xml:space="preserve">, it can be assumed </w:t>
      </w:r>
      <w:r w:rsidR="006D2E7F" w:rsidRPr="000E1A5F">
        <w:rPr>
          <w:lang w:val="en-GB"/>
          <w:rPrChange w:id="6745" w:author="Dioguardi, Fabio" w:date="2018-10-23T11:24:00Z">
            <w:rPr/>
          </w:rPrChange>
        </w:rPr>
        <w:t>that what seems to be contradicting plume height information</w:t>
      </w:r>
      <w:r w:rsidRPr="000E1A5F">
        <w:rPr>
          <w:lang w:val="en-GB"/>
          <w:rPrChange w:id="6746" w:author="Dioguardi, Fabio" w:date="2018-10-23T11:24:00Z">
            <w:rPr/>
          </w:rPrChange>
        </w:rPr>
        <w:t xml:space="preserve"> might </w:t>
      </w:r>
      <w:r w:rsidR="006D2E7F" w:rsidRPr="000E1A5F">
        <w:rPr>
          <w:lang w:val="en-GB"/>
          <w:rPrChange w:id="6747" w:author="Dioguardi, Fabio" w:date="2018-10-23T11:24:00Z">
            <w:rPr/>
          </w:rPrChange>
        </w:rPr>
        <w:t xml:space="preserve">in fact </w:t>
      </w:r>
      <w:r w:rsidRPr="000E1A5F">
        <w:rPr>
          <w:lang w:val="en-GB"/>
          <w:rPrChange w:id="6748" w:author="Dioguardi, Fabio" w:date="2018-10-23T11:24:00Z">
            <w:rPr/>
          </w:rPrChange>
        </w:rPr>
        <w:t xml:space="preserve">be </w:t>
      </w:r>
      <w:r w:rsidR="006D2E7F" w:rsidRPr="000E1A5F">
        <w:rPr>
          <w:lang w:val="en-GB"/>
          <w:rPrChange w:id="6749" w:author="Dioguardi, Fabio" w:date="2018-10-23T11:24:00Z">
            <w:rPr/>
          </w:rPrChange>
        </w:rPr>
        <w:t>resulting from</w:t>
      </w:r>
      <w:r w:rsidRPr="000E1A5F">
        <w:rPr>
          <w:lang w:val="en-GB"/>
          <w:rPrChange w:id="6750" w:author="Dioguardi, Fabio" w:date="2018-10-23T11:24:00Z">
            <w:rPr/>
          </w:rPrChange>
        </w:rPr>
        <w:t xml:space="preserve"> a gap </w:t>
      </w:r>
      <w:r w:rsidR="006D2E7F" w:rsidRPr="000E1A5F">
        <w:rPr>
          <w:lang w:val="en-GB"/>
          <w:rPrChange w:id="6751" w:author="Dioguardi, Fabio" w:date="2018-10-23T11:24:00Z">
            <w:rPr/>
          </w:rPrChange>
        </w:rPr>
        <w:t xml:space="preserve">in the radar coverage, as a consequence </w:t>
      </w:r>
      <w:r w:rsidR="00D006C7" w:rsidRPr="000E1A5F">
        <w:rPr>
          <w:lang w:val="en-GB"/>
          <w:rPrChange w:id="6752" w:author="Dioguardi, Fabio" w:date="2018-10-23T11:24:00Z">
            <w:rPr/>
          </w:rPrChange>
        </w:rPr>
        <w:t xml:space="preserve">of </w:t>
      </w:r>
      <w:r w:rsidR="006D2E7F" w:rsidRPr="000E1A5F">
        <w:rPr>
          <w:lang w:val="en-GB"/>
          <w:rPrChange w:id="6753" w:author="Dioguardi, Fabio" w:date="2018-10-23T11:24:00Z">
            <w:rPr/>
          </w:rPrChange>
        </w:rPr>
        <w:t xml:space="preserve">the step-wise </w:t>
      </w:r>
      <w:r w:rsidRPr="000E1A5F">
        <w:rPr>
          <w:lang w:val="en-GB"/>
          <w:rPrChange w:id="6754" w:author="Dioguardi, Fabio" w:date="2018-10-23T11:24:00Z">
            <w:rPr/>
          </w:rPrChange>
        </w:rPr>
        <w:t xml:space="preserve">radar </w:t>
      </w:r>
      <w:r w:rsidR="006D2E7F" w:rsidRPr="000E1A5F">
        <w:rPr>
          <w:lang w:val="en-GB"/>
          <w:rPrChange w:id="6755" w:author="Dioguardi, Fabio" w:date="2018-10-23T11:24:00Z">
            <w:rPr/>
          </w:rPrChange>
        </w:rPr>
        <w:t>scanning</w:t>
      </w:r>
      <w:r w:rsidRPr="000E1A5F">
        <w:rPr>
          <w:lang w:val="en-GB"/>
          <w:rPrChange w:id="6756" w:author="Dioguardi, Fabio" w:date="2018-10-23T11:24:00Z">
            <w:rPr/>
          </w:rPrChange>
        </w:rPr>
        <w:t>.</w:t>
      </w:r>
      <w:r w:rsidR="006D2E7F" w:rsidRPr="000E1A5F">
        <w:rPr>
          <w:lang w:val="en-GB"/>
          <w:rPrChange w:id="6757" w:author="Dioguardi, Fabio" w:date="2018-10-23T11:24:00Z">
            <w:rPr/>
          </w:rPrChange>
        </w:rPr>
        <w:t xml:space="preserve"> In this case, </w:t>
      </w:r>
      <w:r w:rsidR="007A7A09" w:rsidRPr="000E1A5F">
        <w:rPr>
          <w:lang w:val="en-GB"/>
          <w:rPrChange w:id="6758" w:author="Dioguardi, Fabio" w:date="2018-10-23T11:24:00Z">
            <w:rPr/>
          </w:rPrChange>
        </w:rPr>
        <w:t xml:space="preserve">the </w:t>
      </w:r>
      <w:r w:rsidR="006D2E7F" w:rsidRPr="000E1A5F">
        <w:rPr>
          <w:lang w:val="en-GB"/>
          <w:rPrChange w:id="6759" w:author="Dioguardi, Fabio" w:date="2018-10-23T11:24:00Z">
            <w:rPr/>
          </w:rPrChange>
        </w:rPr>
        <w:t xml:space="preserve">top of the plume height can be expected to be very close to the minimum boundary of the </w:t>
      </w:r>
      <w:r w:rsidR="007A7A09" w:rsidRPr="000E1A5F">
        <w:rPr>
          <w:lang w:val="en-GB"/>
          <w:rPrChange w:id="6760" w:author="Dioguardi, Fabio" w:date="2018-10-23T11:24:00Z">
            <w:rPr/>
          </w:rPrChange>
        </w:rPr>
        <w:t xml:space="preserve">uncertainty range attributed to </w:t>
      </w:r>
      <w:r w:rsidR="006D2E7F" w:rsidRPr="000E1A5F">
        <w:rPr>
          <w:lang w:val="en-GB"/>
          <w:rPrChange w:id="6761" w:author="Dioguardi, Fabio" w:date="2018-10-23T11:24:00Z">
            <w:rPr/>
          </w:rPrChange>
        </w:rPr>
        <w:t>the upper plume height value</w:t>
      </w:r>
      <w:r w:rsidR="007A7A09" w:rsidRPr="000E1A5F">
        <w:rPr>
          <w:lang w:val="en-GB"/>
          <w:rPrChange w:id="6762" w:author="Dioguardi, Fabio" w:date="2018-10-23T11:24:00Z">
            <w:rPr/>
          </w:rPrChange>
        </w:rPr>
        <w:t xml:space="preserve">. This is therefore defined as the best estimate with a range of uncertainty calculated </w:t>
      </w:r>
      <w:r w:rsidR="004A6580" w:rsidRPr="000E1A5F">
        <w:rPr>
          <w:lang w:val="en-GB"/>
          <w:rPrChange w:id="6763" w:author="Dioguardi, Fabio" w:date="2018-10-23T11:24:00Z">
            <w:rPr/>
          </w:rPrChange>
        </w:rPr>
        <w:t>by eq.</w:t>
      </w:r>
      <w:r w:rsidR="007A7A09" w:rsidRPr="000E1A5F">
        <w:rPr>
          <w:lang w:val="en-GB"/>
          <w:rPrChange w:id="6764" w:author="Dioguardi, Fabio" w:date="2018-10-23T11:24:00Z">
            <w:rPr/>
          </w:rPrChange>
        </w:rPr>
        <w:t xml:space="preserve"> </w:t>
      </w:r>
      <w:r w:rsidR="00754FAB" w:rsidRPr="000E1A5F">
        <w:rPr>
          <w:lang w:val="en-GB"/>
          <w:rPrChange w:id="6765" w:author="Dioguardi, Fabio" w:date="2018-10-23T11:24:00Z">
            <w:rPr/>
          </w:rPrChange>
        </w:rPr>
        <w:t>(3)</w:t>
      </w:r>
      <w:r w:rsidR="007A7A09" w:rsidRPr="000E1A5F">
        <w:rPr>
          <w:lang w:val="en-GB"/>
          <w:rPrChange w:id="6766" w:author="Dioguardi, Fabio" w:date="2018-10-23T11:24:00Z">
            <w:rPr/>
          </w:rPrChange>
        </w:rPr>
        <w:t xml:space="preserve"> and </w:t>
      </w:r>
      <w:r w:rsidR="00754FAB" w:rsidRPr="000E1A5F">
        <w:rPr>
          <w:lang w:val="en-GB"/>
          <w:rPrChange w:id="6767" w:author="Dioguardi, Fabio" w:date="2018-10-23T11:24:00Z">
            <w:rPr/>
          </w:rPrChange>
        </w:rPr>
        <w:t>(4)</w:t>
      </w:r>
      <w:r w:rsidR="007A7A09" w:rsidRPr="000E1A5F">
        <w:rPr>
          <w:lang w:val="en-GB"/>
          <w:rPrChange w:id="6768" w:author="Dioguardi, Fabio" w:date="2018-10-23T11:24:00Z">
            <w:rPr/>
          </w:rPrChange>
        </w:rPr>
        <w:t>.</w:t>
      </w:r>
    </w:p>
    <w:p w14:paraId="47C57D2E" w14:textId="77777777" w:rsidR="00052C34" w:rsidRPr="000E1A5F" w:rsidRDefault="00052C34" w:rsidP="00052C34">
      <w:pPr>
        <w:pStyle w:val="ListParagraph"/>
        <w:rPr>
          <w:lang w:val="en-GB"/>
          <w:rPrChange w:id="6769" w:author="Dioguardi, Fabio" w:date="2018-10-23T11:24:00Z">
            <w:rPr/>
          </w:rPrChange>
        </w:rPr>
      </w:pPr>
    </w:p>
    <w:p w14:paraId="4189B086" w14:textId="782028BB" w:rsidR="007A7A09" w:rsidRPr="000E1A5F" w:rsidRDefault="007A7A09" w:rsidP="001507E8">
      <w:pPr>
        <w:pStyle w:val="ListParagraph"/>
        <w:numPr>
          <w:ilvl w:val="0"/>
          <w:numId w:val="8"/>
        </w:numPr>
        <w:rPr>
          <w:lang w:val="en-GB"/>
          <w:rPrChange w:id="6770" w:author="Dioguardi, Fabio" w:date="2018-10-23T11:24:00Z">
            <w:rPr/>
          </w:rPrChange>
        </w:rPr>
      </w:pPr>
      <w:r w:rsidRPr="000E1A5F">
        <w:rPr>
          <w:lang w:val="en-GB"/>
          <w:rPrChange w:id="6771" w:author="Dioguardi, Fabio" w:date="2018-10-23T11:24:00Z">
            <w:rPr/>
          </w:rPrChange>
        </w:rPr>
        <w:t>Otherwise</w:t>
      </w:r>
      <w:r w:rsidR="0045446B" w:rsidRPr="000E1A5F">
        <w:rPr>
          <w:lang w:val="en-GB"/>
          <w:rPrChange w:id="6772" w:author="Dioguardi, Fabio" w:date="2018-10-23T11:24:00Z">
            <w:rPr/>
          </w:rPrChange>
        </w:rPr>
        <w:t xml:space="preserve"> (see also </w:t>
      </w:r>
      <w:r w:rsidR="00122DF9" w:rsidRPr="000E1A5F">
        <w:rPr>
          <w:lang w:val="en-GB"/>
          <w:rPrChange w:id="6773" w:author="Dioguardi, Fabio" w:date="2018-10-23T11:24:00Z">
            <w:rPr/>
          </w:rPrChange>
        </w:rPr>
        <w:fldChar w:fldCharType="begin"/>
      </w:r>
      <w:r w:rsidR="00122DF9" w:rsidRPr="000E1A5F">
        <w:rPr>
          <w:lang w:val="en-GB"/>
          <w:rPrChange w:id="6774" w:author="Dioguardi, Fabio" w:date="2018-10-23T11:24:00Z">
            <w:rPr/>
          </w:rPrChange>
        </w:rPr>
        <w:instrText xml:space="preserve"> REF _Ref482449533 \h </w:instrText>
      </w:r>
      <w:r w:rsidR="00122DF9" w:rsidRPr="000E1A5F">
        <w:rPr>
          <w:lang w:val="en-GB"/>
          <w:rPrChange w:id="6775" w:author="Dioguardi, Fabio" w:date="2018-10-23T11:24:00Z">
            <w:rPr/>
          </w:rPrChange>
        </w:rPr>
      </w:r>
      <w:r w:rsidR="00122DF9" w:rsidRPr="000E1A5F">
        <w:rPr>
          <w:lang w:val="en-GB"/>
          <w:rPrChange w:id="6776" w:author="Dioguardi, Fabio" w:date="2018-10-23T11:24:00Z">
            <w:rPr/>
          </w:rPrChange>
        </w:rPr>
        <w:fldChar w:fldCharType="separate"/>
      </w:r>
      <w:r w:rsidR="00DE7C99" w:rsidRPr="000E1A5F">
        <w:rPr>
          <w:lang w:val="en-GB"/>
          <w:rPrChange w:id="6777" w:author="Dioguardi, Fabio" w:date="2018-10-23T11:24:00Z">
            <w:rPr/>
          </w:rPrChange>
        </w:rPr>
        <w:t xml:space="preserve">Figure </w:t>
      </w:r>
      <w:r w:rsidR="00DE7C99" w:rsidRPr="000E1A5F">
        <w:rPr>
          <w:noProof/>
          <w:lang w:val="en-GB"/>
          <w:rPrChange w:id="6778" w:author="Dioguardi, Fabio" w:date="2018-10-23T11:24:00Z">
            <w:rPr>
              <w:noProof/>
            </w:rPr>
          </w:rPrChange>
        </w:rPr>
        <w:t>39</w:t>
      </w:r>
      <w:r w:rsidR="00122DF9" w:rsidRPr="000E1A5F">
        <w:rPr>
          <w:lang w:val="en-GB"/>
          <w:rPrChange w:id="6779" w:author="Dioguardi, Fabio" w:date="2018-10-23T11:24:00Z">
            <w:rPr/>
          </w:rPrChange>
        </w:rPr>
        <w:fldChar w:fldCharType="end"/>
      </w:r>
      <w:r w:rsidR="0045446B" w:rsidRPr="000E1A5F">
        <w:rPr>
          <w:lang w:val="en-GB"/>
          <w:rPrChange w:id="6780" w:author="Dioguardi, Fabio" w:date="2018-10-23T11:24:00Z">
            <w:rPr/>
          </w:rPrChange>
        </w:rPr>
        <w:t>c)</w:t>
      </w:r>
      <w:r w:rsidRPr="000E1A5F">
        <w:rPr>
          <w:lang w:val="en-GB"/>
          <w:rPrChange w:id="6781" w:author="Dioguardi, Fabio" w:date="2018-10-23T11:24:00Z">
            <w:rPr/>
          </w:rPrChange>
        </w:rPr>
        <w:t xml:space="preserve">, the best estimate is quantified by calculating the weighted average and using the according quality factors as weight factors. For example, </w:t>
      </w:r>
      <w:r w:rsidR="004A6580" w:rsidRPr="000E1A5F">
        <w:rPr>
          <w:lang w:val="en-GB"/>
          <w:rPrChange w:id="6782" w:author="Dioguardi, Fabio" w:date="2018-10-23T11:24:00Z">
            <w:rPr/>
          </w:rPrChange>
        </w:rPr>
        <w:t>let us assume the two data sets originate from a remote C-band radar station located 220km from the vent (quality factor</w:t>
      </w:r>
      <w:r w:rsidR="00334B85" w:rsidRPr="000E1A5F">
        <w:rPr>
          <w:lang w:val="en-GB"/>
          <w:rPrChange w:id="6783" w:author="Dioguardi, Fabio" w:date="2018-10-23T11:24:00Z">
            <w:rPr/>
          </w:rPrChange>
        </w:rPr>
        <w:t>:</w:t>
      </w:r>
      <w:r w:rsidR="004A6580" w:rsidRPr="000E1A5F">
        <w:rPr>
          <w:lang w:val="en-GB"/>
          <w:rPrChange w:id="6784" w:author="Dioguardi, Fabio" w:date="2018-10-23T11:24:00Z">
            <w:rPr/>
          </w:rPrChange>
        </w:rPr>
        <w:t xml:space="preserve"> 1) and from an automatic web cam that </w:t>
      </w:r>
      <w:r w:rsidR="00D006C7" w:rsidRPr="000E1A5F">
        <w:rPr>
          <w:lang w:val="en-GB"/>
          <w:rPrChange w:id="6785" w:author="Dioguardi, Fabio" w:date="2018-10-23T11:24:00Z">
            <w:rPr/>
          </w:rPrChange>
        </w:rPr>
        <w:t xml:space="preserve">observes the plume in </w:t>
      </w:r>
      <w:r w:rsidR="004A6580" w:rsidRPr="000E1A5F">
        <w:rPr>
          <w:lang w:val="en-GB"/>
          <w:rPrChange w:id="6786" w:author="Dioguardi, Fabio" w:date="2018-10-23T11:24:00Z">
            <w:rPr/>
          </w:rPrChange>
        </w:rPr>
        <w:t>perfect visibility conditions (quality factor</w:t>
      </w:r>
      <w:r w:rsidR="00334B85" w:rsidRPr="000E1A5F">
        <w:rPr>
          <w:lang w:val="en-GB"/>
          <w:rPrChange w:id="6787" w:author="Dioguardi, Fabio" w:date="2018-10-23T11:24:00Z">
            <w:rPr/>
          </w:rPrChange>
        </w:rPr>
        <w:t>:</w:t>
      </w:r>
      <w:r w:rsidR="004A6580" w:rsidRPr="000E1A5F">
        <w:rPr>
          <w:lang w:val="en-GB"/>
          <w:rPrChange w:id="6788" w:author="Dioguardi, Fabio" w:date="2018-10-23T11:24:00Z">
            <w:rPr/>
          </w:rPrChange>
        </w:rPr>
        <w:t xml:space="preserve"> 4). The best estimate would then be defined by </w:t>
      </w:r>
      <w:r w:rsidR="00952DB0" w:rsidRPr="000E1A5F">
        <w:rPr>
          <w:noProof/>
          <w:position w:val="-12"/>
          <w:lang w:val="en-GB" w:eastAsia="en-GB"/>
        </w:rPr>
        <w:drawing>
          <wp:inline distT="0" distB="0" distL="0" distR="0" wp14:anchorId="16864DE5" wp14:editId="4AA2F640">
            <wp:extent cx="1117600" cy="239395"/>
            <wp:effectExtent l="0" t="0" r="6350" b="825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17600" cy="239395"/>
                    </a:xfrm>
                    <a:prstGeom prst="rect">
                      <a:avLst/>
                    </a:prstGeom>
                    <a:noFill/>
                    <a:ln>
                      <a:noFill/>
                    </a:ln>
                  </pic:spPr>
                </pic:pic>
              </a:graphicData>
            </a:graphic>
          </wp:inline>
        </w:drawing>
      </w:r>
      <w:r w:rsidR="004A6580" w:rsidRPr="000E1A5F">
        <w:rPr>
          <w:lang w:val="en-GB"/>
          <w:rPrChange w:id="6789" w:author="Dioguardi, Fabio" w:date="2018-10-23T11:24:00Z">
            <w:rPr/>
          </w:rPrChange>
        </w:rPr>
        <w:t xml:space="preserve"> where </w:t>
      </w:r>
      <w:proofErr w:type="spellStart"/>
      <w:r w:rsidR="004A6580" w:rsidRPr="000E1A5F">
        <w:rPr>
          <w:i/>
          <w:lang w:val="en-GB"/>
          <w:rPrChange w:id="6790" w:author="Dioguardi, Fabio" w:date="2018-10-23T11:24:00Z">
            <w:rPr>
              <w:i/>
            </w:rPr>
          </w:rPrChange>
        </w:rPr>
        <w:t>h</w:t>
      </w:r>
      <w:r w:rsidR="004A6580" w:rsidRPr="000E1A5F">
        <w:rPr>
          <w:i/>
          <w:vertAlign w:val="subscript"/>
          <w:lang w:val="en-GB"/>
          <w:rPrChange w:id="6791" w:author="Dioguardi, Fabio" w:date="2018-10-23T11:24:00Z">
            <w:rPr>
              <w:i/>
              <w:vertAlign w:val="subscript"/>
            </w:rPr>
          </w:rPrChange>
        </w:rPr>
        <w:t>C</w:t>
      </w:r>
      <w:proofErr w:type="spellEnd"/>
      <w:r w:rsidR="004A6580" w:rsidRPr="000E1A5F">
        <w:rPr>
          <w:lang w:val="en-GB"/>
          <w:rPrChange w:id="6792" w:author="Dioguardi, Fabio" w:date="2018-10-23T11:24:00Z">
            <w:rPr/>
          </w:rPrChange>
        </w:rPr>
        <w:t xml:space="preserve"> and </w:t>
      </w:r>
      <w:proofErr w:type="spellStart"/>
      <w:r w:rsidR="004A6580" w:rsidRPr="000E1A5F">
        <w:rPr>
          <w:i/>
          <w:lang w:val="en-GB"/>
          <w:rPrChange w:id="6793" w:author="Dioguardi, Fabio" w:date="2018-10-23T11:24:00Z">
            <w:rPr>
              <w:i/>
            </w:rPr>
          </w:rPrChange>
        </w:rPr>
        <w:t>h</w:t>
      </w:r>
      <w:r w:rsidR="004A6580" w:rsidRPr="000E1A5F">
        <w:rPr>
          <w:i/>
          <w:vertAlign w:val="subscript"/>
          <w:lang w:val="en-GB"/>
          <w:rPrChange w:id="6794" w:author="Dioguardi, Fabio" w:date="2018-10-23T11:24:00Z">
            <w:rPr>
              <w:i/>
              <w:vertAlign w:val="subscript"/>
            </w:rPr>
          </w:rPrChange>
        </w:rPr>
        <w:t>GFZ</w:t>
      </w:r>
      <w:proofErr w:type="spellEnd"/>
      <w:r w:rsidR="004A6580" w:rsidRPr="000E1A5F">
        <w:rPr>
          <w:lang w:val="en-GB"/>
          <w:rPrChange w:id="6795" w:author="Dioguardi, Fabio" w:date="2018-10-23T11:24:00Z">
            <w:rPr/>
          </w:rPrChange>
        </w:rPr>
        <w:t xml:space="preserve"> represents the average plume heights provided by the C-band radar and the camera. Also here, the range of uncertainties is determined by eq. </w:t>
      </w:r>
      <w:r w:rsidR="00754FAB" w:rsidRPr="000E1A5F">
        <w:rPr>
          <w:lang w:val="en-GB"/>
          <w:rPrChange w:id="6796" w:author="Dioguardi, Fabio" w:date="2018-10-23T11:24:00Z">
            <w:rPr/>
          </w:rPrChange>
        </w:rPr>
        <w:t>(3)</w:t>
      </w:r>
      <w:r w:rsidR="004A6580" w:rsidRPr="000E1A5F">
        <w:rPr>
          <w:lang w:val="en-GB"/>
          <w:rPrChange w:id="6797" w:author="Dioguardi, Fabio" w:date="2018-10-23T11:24:00Z">
            <w:rPr/>
          </w:rPrChange>
        </w:rPr>
        <w:t xml:space="preserve"> and </w:t>
      </w:r>
      <w:r w:rsidR="00754FAB" w:rsidRPr="000E1A5F">
        <w:rPr>
          <w:lang w:val="en-GB"/>
          <w:rPrChange w:id="6798" w:author="Dioguardi, Fabio" w:date="2018-10-23T11:24:00Z">
            <w:rPr/>
          </w:rPrChange>
        </w:rPr>
        <w:t>(4)</w:t>
      </w:r>
      <w:r w:rsidR="004A6580" w:rsidRPr="000E1A5F">
        <w:rPr>
          <w:lang w:val="en-GB"/>
          <w:rPrChange w:id="6799" w:author="Dioguardi, Fabio" w:date="2018-10-23T11:24:00Z">
            <w:rPr/>
          </w:rPrChange>
        </w:rPr>
        <w:t>.</w:t>
      </w:r>
    </w:p>
    <w:p w14:paraId="2A054DA6" w14:textId="1AFD2CA5" w:rsidR="0045446B" w:rsidRPr="000E1A5F" w:rsidRDefault="00153D60" w:rsidP="0045446B">
      <w:pPr>
        <w:rPr>
          <w:lang w:val="en-GB"/>
          <w:rPrChange w:id="6800" w:author="Dioguardi, Fabio" w:date="2018-10-23T11:24:00Z">
            <w:rPr/>
          </w:rPrChange>
        </w:rPr>
      </w:pPr>
      <w:r w:rsidRPr="000E1A5F">
        <w:rPr>
          <w:u w:val="single"/>
          <w:lang w:val="en-GB"/>
          <w:rPrChange w:id="6801" w:author="Dioguardi, Fabio" w:date="2018-10-23T11:24:00Z">
            <w:rPr>
              <w:u w:val="single"/>
            </w:rPr>
          </w:rPrChange>
        </w:rPr>
        <w:t xml:space="preserve">If the </w:t>
      </w:r>
      <w:proofErr w:type="spellStart"/>
      <w:r w:rsidRPr="000E1A5F">
        <w:rPr>
          <w:u w:val="single"/>
          <w:lang w:val="en-GB"/>
          <w:rPrChange w:id="6802" w:author="Dioguardi, Fabio" w:date="2018-10-23T11:24:00Z">
            <w:rPr>
              <w:u w:val="single"/>
            </w:rPr>
          </w:rPrChange>
        </w:rPr>
        <w:t>analyzed</w:t>
      </w:r>
      <w:proofErr w:type="spellEnd"/>
      <w:r w:rsidRPr="000E1A5F">
        <w:rPr>
          <w:u w:val="single"/>
          <w:lang w:val="en-GB"/>
          <w:rPrChange w:id="6803" w:author="Dioguardi, Fabio" w:date="2018-10-23T11:24:00Z">
            <w:rPr>
              <w:u w:val="single"/>
            </w:rPr>
          </w:rPrChange>
        </w:rPr>
        <w:t xml:space="preserve"> stack contains more than two data sets (N &gt; 2)</w:t>
      </w:r>
      <w:r w:rsidRPr="000E1A5F">
        <w:rPr>
          <w:lang w:val="en-GB"/>
          <w:rPrChange w:id="6804" w:author="Dioguardi, Fabio" w:date="2018-10-23T11:24:00Z">
            <w:rPr/>
          </w:rPrChange>
        </w:rPr>
        <w:t>, only two cases are distinguished:</w:t>
      </w:r>
    </w:p>
    <w:p w14:paraId="03F0833A" w14:textId="77777777" w:rsidR="008A7FDD" w:rsidRPr="000E1A5F" w:rsidRDefault="008A7FDD" w:rsidP="0045446B">
      <w:pPr>
        <w:rPr>
          <w:lang w:val="en-GB"/>
          <w:rPrChange w:id="6805" w:author="Dioguardi, Fabio" w:date="2018-10-23T11:24:00Z">
            <w:rPr/>
          </w:rPrChange>
        </w:rPr>
      </w:pPr>
    </w:p>
    <w:p w14:paraId="6B1F8038" w14:textId="6D70F916" w:rsidR="008A7FDD" w:rsidRPr="000E1A5F" w:rsidRDefault="00D006C7" w:rsidP="001507E8">
      <w:pPr>
        <w:pStyle w:val="ListParagraph"/>
        <w:numPr>
          <w:ilvl w:val="0"/>
          <w:numId w:val="9"/>
        </w:numPr>
        <w:rPr>
          <w:lang w:val="en-GB"/>
          <w:rPrChange w:id="6806" w:author="Dioguardi, Fabio" w:date="2018-10-23T11:24:00Z">
            <w:rPr/>
          </w:rPrChange>
        </w:rPr>
      </w:pPr>
      <w:r w:rsidRPr="000E1A5F">
        <w:rPr>
          <w:lang w:val="en-GB"/>
          <w:rPrChange w:id="6807" w:author="Dioguardi, Fabio" w:date="2018-10-23T11:24:00Z">
            <w:rPr/>
          </w:rPrChange>
        </w:rPr>
        <w:t>If</w:t>
      </w:r>
      <w:r w:rsidR="00186DDA" w:rsidRPr="000E1A5F">
        <w:rPr>
          <w:lang w:val="en-GB"/>
          <w:rPrChange w:id="6808" w:author="Dioguardi, Fabio" w:date="2018-10-23T11:24:00Z">
            <w:rPr/>
          </w:rPrChange>
        </w:rPr>
        <w:t xml:space="preserve"> the maximum of the lowest range of heights is above the </w:t>
      </w:r>
      <w:r w:rsidR="0084355F" w:rsidRPr="000E1A5F">
        <w:rPr>
          <w:lang w:val="en-GB"/>
          <w:rPrChange w:id="6809" w:author="Dioguardi, Fabio" w:date="2018-10-23T11:24:00Z">
            <w:rPr/>
          </w:rPrChange>
        </w:rPr>
        <w:t xml:space="preserve">plume height </w:t>
      </w:r>
      <w:r w:rsidR="00186DDA" w:rsidRPr="000E1A5F">
        <w:rPr>
          <w:lang w:val="en-GB"/>
          <w:rPrChange w:id="6810" w:author="Dioguardi, Fabio" w:date="2018-10-23T11:24:00Z">
            <w:rPr/>
          </w:rPrChange>
        </w:rPr>
        <w:t>average</w:t>
      </w:r>
      <w:r w:rsidR="00052C34" w:rsidRPr="000E1A5F">
        <w:rPr>
          <w:lang w:val="en-GB"/>
          <w:rPrChange w:id="6811" w:author="Dioguardi, Fabio" w:date="2018-10-23T11:24:00Z">
            <w:rPr/>
          </w:rPrChange>
        </w:rPr>
        <w:t xml:space="preserve"> and the minimum of the highest range of data sets is below the plume height average</w:t>
      </w:r>
      <w:r w:rsidR="008A7FDD" w:rsidRPr="000E1A5F">
        <w:rPr>
          <w:lang w:val="en-GB"/>
          <w:rPrChange w:id="6812" w:author="Dioguardi, Fabio" w:date="2018-10-23T11:24:00Z">
            <w:rPr/>
          </w:rPrChange>
        </w:rPr>
        <w:t xml:space="preserve"> </w:t>
      </w:r>
      <w:r w:rsidR="0084355F" w:rsidRPr="000E1A5F">
        <w:rPr>
          <w:lang w:val="en-GB"/>
          <w:rPrChange w:id="6813" w:author="Dioguardi, Fabio" w:date="2018-10-23T11:24:00Z">
            <w:rPr/>
          </w:rPrChange>
        </w:rPr>
        <w:t>(</w:t>
      </w:r>
      <w:r w:rsidR="008A7FDD" w:rsidRPr="000E1A5F">
        <w:rPr>
          <w:lang w:val="en-GB"/>
          <w:rPrChange w:id="6814" w:author="Dioguardi, Fabio" w:date="2018-10-23T11:24:00Z">
            <w:rPr/>
          </w:rPrChange>
        </w:rPr>
        <w:t xml:space="preserve">see </w:t>
      </w:r>
      <w:r w:rsidR="00122DF9" w:rsidRPr="000E1A5F">
        <w:rPr>
          <w:lang w:val="en-GB"/>
          <w:rPrChange w:id="6815" w:author="Dioguardi, Fabio" w:date="2018-10-23T11:24:00Z">
            <w:rPr/>
          </w:rPrChange>
        </w:rPr>
        <w:fldChar w:fldCharType="begin"/>
      </w:r>
      <w:r w:rsidR="00122DF9" w:rsidRPr="000E1A5F">
        <w:rPr>
          <w:lang w:val="en-GB"/>
          <w:rPrChange w:id="6816" w:author="Dioguardi, Fabio" w:date="2018-10-23T11:24:00Z">
            <w:rPr/>
          </w:rPrChange>
        </w:rPr>
        <w:instrText xml:space="preserve"> REF _Ref482449533 \h </w:instrText>
      </w:r>
      <w:r w:rsidR="00122DF9" w:rsidRPr="000E1A5F">
        <w:rPr>
          <w:lang w:val="en-GB"/>
          <w:rPrChange w:id="6817" w:author="Dioguardi, Fabio" w:date="2018-10-23T11:24:00Z">
            <w:rPr/>
          </w:rPrChange>
        </w:rPr>
      </w:r>
      <w:r w:rsidR="00122DF9" w:rsidRPr="000E1A5F">
        <w:rPr>
          <w:lang w:val="en-GB"/>
          <w:rPrChange w:id="6818" w:author="Dioguardi, Fabio" w:date="2018-10-23T11:24:00Z">
            <w:rPr/>
          </w:rPrChange>
        </w:rPr>
        <w:fldChar w:fldCharType="separate"/>
      </w:r>
      <w:r w:rsidR="00DE7C99" w:rsidRPr="000E1A5F">
        <w:rPr>
          <w:lang w:val="en-GB"/>
          <w:rPrChange w:id="6819" w:author="Dioguardi, Fabio" w:date="2018-10-23T11:24:00Z">
            <w:rPr/>
          </w:rPrChange>
        </w:rPr>
        <w:t xml:space="preserve">Figure </w:t>
      </w:r>
      <w:r w:rsidR="00DE7C99" w:rsidRPr="000E1A5F">
        <w:rPr>
          <w:noProof/>
          <w:lang w:val="en-GB"/>
          <w:rPrChange w:id="6820" w:author="Dioguardi, Fabio" w:date="2018-10-23T11:24:00Z">
            <w:rPr>
              <w:noProof/>
            </w:rPr>
          </w:rPrChange>
        </w:rPr>
        <w:t>39</w:t>
      </w:r>
      <w:r w:rsidR="00122DF9" w:rsidRPr="000E1A5F">
        <w:rPr>
          <w:lang w:val="en-GB"/>
          <w:rPrChange w:id="6821" w:author="Dioguardi, Fabio" w:date="2018-10-23T11:24:00Z">
            <w:rPr/>
          </w:rPrChange>
        </w:rPr>
        <w:fldChar w:fldCharType="end"/>
      </w:r>
      <w:r w:rsidR="008A7FDD" w:rsidRPr="000E1A5F">
        <w:rPr>
          <w:lang w:val="en-GB"/>
          <w:rPrChange w:id="6822" w:author="Dioguardi, Fabio" w:date="2018-10-23T11:24:00Z">
            <w:rPr/>
          </w:rPrChange>
        </w:rPr>
        <w:t>d</w:t>
      </w:r>
      <w:r w:rsidRPr="000E1A5F">
        <w:rPr>
          <w:lang w:val="en-GB"/>
          <w:rPrChange w:id="6823" w:author="Dioguardi, Fabio" w:date="2018-10-23T11:24:00Z">
            <w:rPr/>
          </w:rPrChange>
        </w:rPr>
        <w:t>)</w:t>
      </w:r>
      <w:r w:rsidR="00186DDA" w:rsidRPr="000E1A5F">
        <w:rPr>
          <w:lang w:val="en-GB"/>
          <w:rPrChange w:id="6824" w:author="Dioguardi, Fabio" w:date="2018-10-23T11:24:00Z">
            <w:rPr/>
          </w:rPrChange>
        </w:rPr>
        <w:t>,</w:t>
      </w:r>
      <w:r w:rsidRPr="000E1A5F">
        <w:rPr>
          <w:lang w:val="en-GB"/>
          <w:rPrChange w:id="6825" w:author="Dioguardi, Fabio" w:date="2018-10-23T11:24:00Z">
            <w:rPr/>
          </w:rPrChange>
        </w:rPr>
        <w:t xml:space="preserve"> </w:t>
      </w:r>
      <w:r w:rsidR="00186DDA" w:rsidRPr="000E1A5F">
        <w:rPr>
          <w:lang w:val="en-GB"/>
          <w:rPrChange w:id="6826" w:author="Dioguardi, Fabio" w:date="2018-10-23T11:24:00Z">
            <w:rPr/>
          </w:rPrChange>
        </w:rPr>
        <w:t>the mean value of all average plume heights is assumed to be the best estimate</w:t>
      </w:r>
      <w:r w:rsidRPr="000E1A5F">
        <w:rPr>
          <w:lang w:val="en-GB"/>
          <w:rPrChange w:id="6827" w:author="Dioguardi, Fabio" w:date="2018-10-23T11:24:00Z">
            <w:rPr/>
          </w:rPrChange>
        </w:rPr>
        <w:t xml:space="preserve"> of the average plume height</w:t>
      </w:r>
      <w:r w:rsidR="008A7FDD" w:rsidRPr="000E1A5F">
        <w:rPr>
          <w:lang w:val="en-GB"/>
          <w:rPrChange w:id="6828" w:author="Dioguardi, Fabio" w:date="2018-10-23T11:24:00Z">
            <w:rPr/>
          </w:rPrChange>
        </w:rPr>
        <w:t>. Its range is given by</w:t>
      </w:r>
      <w:r w:rsidR="00186DDA" w:rsidRPr="000E1A5F">
        <w:rPr>
          <w:lang w:val="en-GB"/>
          <w:rPrChange w:id="6829" w:author="Dioguardi, Fabio" w:date="2018-10-23T11:24:00Z">
            <w:rPr/>
          </w:rPrChange>
        </w:rPr>
        <w:t xml:space="preserve"> </w:t>
      </w:r>
      <w:r w:rsidR="007C37B1" w:rsidRPr="000E1A5F">
        <w:rPr>
          <w:lang w:val="en-GB"/>
          <w:rPrChange w:id="6830" w:author="Dioguardi, Fabio" w:date="2018-10-23T11:24:00Z">
            <w:rPr/>
          </w:rPrChange>
        </w:rPr>
        <w:t xml:space="preserve">eq. </w:t>
      </w:r>
      <w:r w:rsidR="00754FAB" w:rsidRPr="000E1A5F">
        <w:rPr>
          <w:lang w:val="en-GB"/>
          <w:rPrChange w:id="6831" w:author="Dioguardi, Fabio" w:date="2018-10-23T11:24:00Z">
            <w:rPr/>
          </w:rPrChange>
        </w:rPr>
        <w:t>(3)</w:t>
      </w:r>
      <w:r w:rsidR="007C37B1" w:rsidRPr="000E1A5F">
        <w:rPr>
          <w:lang w:val="en-GB"/>
          <w:rPrChange w:id="6832" w:author="Dioguardi, Fabio" w:date="2018-10-23T11:24:00Z">
            <w:rPr/>
          </w:rPrChange>
        </w:rPr>
        <w:t xml:space="preserve">, </w:t>
      </w:r>
      <w:r w:rsidR="009C7278" w:rsidRPr="000E1A5F">
        <w:rPr>
          <w:lang w:val="en-GB"/>
          <w:rPrChange w:id="6833" w:author="Dioguardi, Fabio" w:date="2018-10-23T11:24:00Z">
            <w:rPr/>
          </w:rPrChange>
        </w:rPr>
        <w:t xml:space="preserve">using </w:t>
      </w:r>
      <w:r w:rsidR="007C37B1" w:rsidRPr="000E1A5F">
        <w:rPr>
          <w:lang w:val="en-GB"/>
          <w:rPrChange w:id="6834" w:author="Dioguardi, Fabio" w:date="2018-10-23T11:24:00Z">
            <w:rPr/>
          </w:rPrChange>
        </w:rPr>
        <w:t xml:space="preserve">for </w:t>
      </w:r>
      <w:r w:rsidR="007C37B1" w:rsidRPr="000E1A5F">
        <w:rPr>
          <w:i/>
          <w:lang w:val="en-GB"/>
          <w:rPrChange w:id="6835" w:author="Dioguardi, Fabio" w:date="2018-10-23T11:24:00Z">
            <w:rPr>
              <w:i/>
            </w:rPr>
          </w:rPrChange>
        </w:rPr>
        <w:t xml:space="preserve">s </w:t>
      </w:r>
      <w:r w:rsidR="009C7278" w:rsidRPr="000E1A5F">
        <w:rPr>
          <w:lang w:val="en-GB"/>
          <w:rPrChange w:id="6836" w:author="Dioguardi, Fabio" w:date="2018-10-23T11:24:00Z">
            <w:rPr/>
          </w:rPrChange>
        </w:rPr>
        <w:t xml:space="preserve">the standard deviation </w:t>
      </w:r>
      <w:r w:rsidR="007C37B1" w:rsidRPr="000E1A5F">
        <w:rPr>
          <w:lang w:val="en-GB"/>
          <w:rPrChange w:id="6837" w:author="Dioguardi, Fabio" w:date="2018-10-23T11:24:00Z">
            <w:rPr/>
          </w:rPrChange>
        </w:rPr>
        <w:t>calculated by the individual uncertainties</w:t>
      </w:r>
      <w:r w:rsidR="008A7FDD" w:rsidRPr="000E1A5F">
        <w:rPr>
          <w:lang w:val="en-GB"/>
          <w:rPrChange w:id="6838" w:author="Dioguardi, Fabio" w:date="2018-10-23T11:24:00Z">
            <w:rPr/>
          </w:rPrChange>
        </w:rPr>
        <w:t>.</w:t>
      </w:r>
      <w:r w:rsidR="00057A9B" w:rsidRPr="000E1A5F">
        <w:rPr>
          <w:lang w:val="en-GB"/>
          <w:rPrChange w:id="6839" w:author="Dioguardi, Fabio" w:date="2018-10-23T11:24:00Z">
            <w:rPr/>
          </w:rPrChange>
        </w:rPr>
        <w:br/>
      </w:r>
    </w:p>
    <w:p w14:paraId="7DA672B4" w14:textId="1BC4CDF4" w:rsidR="00186DDA" w:rsidRPr="000E1A5F" w:rsidRDefault="0084355F" w:rsidP="001507E8">
      <w:pPr>
        <w:pStyle w:val="ListParagraph"/>
        <w:numPr>
          <w:ilvl w:val="0"/>
          <w:numId w:val="9"/>
        </w:numPr>
        <w:rPr>
          <w:rFonts w:ascii="Scala" w:hAnsi="Scala"/>
          <w:lang w:val="en-GB"/>
          <w:rPrChange w:id="6840" w:author="Dioguardi, Fabio" w:date="2018-10-23T11:24:00Z">
            <w:rPr>
              <w:rFonts w:ascii="Scala" w:hAnsi="Scala"/>
            </w:rPr>
          </w:rPrChange>
        </w:rPr>
      </w:pPr>
      <w:r w:rsidRPr="000E1A5F">
        <w:rPr>
          <w:lang w:val="en-GB"/>
          <w:rPrChange w:id="6841" w:author="Dioguardi, Fabio" w:date="2018-10-23T11:24:00Z">
            <w:rPr/>
          </w:rPrChange>
        </w:rPr>
        <w:t xml:space="preserve">Otherwise </w:t>
      </w:r>
      <w:r w:rsidR="008A7FDD" w:rsidRPr="000E1A5F">
        <w:rPr>
          <w:lang w:val="en-GB"/>
          <w:rPrChange w:id="6842" w:author="Dioguardi, Fabio" w:date="2018-10-23T11:24:00Z">
            <w:rPr/>
          </w:rPrChange>
        </w:rPr>
        <w:t>(</w:t>
      </w:r>
      <w:r w:rsidR="00C45B1A" w:rsidRPr="000E1A5F">
        <w:rPr>
          <w:lang w:val="en-GB"/>
          <w:rPrChange w:id="6843" w:author="Dioguardi, Fabio" w:date="2018-10-23T11:24:00Z">
            <w:rPr/>
          </w:rPrChange>
        </w:rPr>
        <w:t>for example</w:t>
      </w:r>
      <w:r w:rsidR="008A7FDD" w:rsidRPr="000E1A5F">
        <w:rPr>
          <w:lang w:val="en-GB"/>
          <w:rPrChange w:id="6844" w:author="Dioguardi, Fabio" w:date="2018-10-23T11:24:00Z">
            <w:rPr/>
          </w:rPrChange>
        </w:rPr>
        <w:t xml:space="preserve"> i</w:t>
      </w:r>
      <w:r w:rsidR="00D006C7" w:rsidRPr="000E1A5F">
        <w:rPr>
          <w:lang w:val="en-GB"/>
          <w:rPrChange w:id="6845" w:author="Dioguardi, Fabio" w:date="2018-10-23T11:24:00Z">
            <w:rPr/>
          </w:rPrChange>
        </w:rPr>
        <w:t>f there is</w:t>
      </w:r>
      <w:r w:rsidR="008A7FDD" w:rsidRPr="000E1A5F">
        <w:rPr>
          <w:lang w:val="en-GB"/>
          <w:rPrChange w:id="6846" w:author="Dioguardi, Fabio" w:date="2018-10-23T11:24:00Z">
            <w:rPr/>
          </w:rPrChange>
        </w:rPr>
        <w:t xml:space="preserve"> an outlier, see </w:t>
      </w:r>
      <w:r w:rsidR="00122DF9" w:rsidRPr="000E1A5F">
        <w:rPr>
          <w:lang w:val="en-GB"/>
          <w:rPrChange w:id="6847" w:author="Dioguardi, Fabio" w:date="2018-10-23T11:24:00Z">
            <w:rPr/>
          </w:rPrChange>
        </w:rPr>
        <w:fldChar w:fldCharType="begin"/>
      </w:r>
      <w:r w:rsidR="00122DF9" w:rsidRPr="000E1A5F">
        <w:rPr>
          <w:lang w:val="en-GB"/>
          <w:rPrChange w:id="6848" w:author="Dioguardi, Fabio" w:date="2018-10-23T11:24:00Z">
            <w:rPr/>
          </w:rPrChange>
        </w:rPr>
        <w:instrText xml:space="preserve"> REF _Ref482449533 \h </w:instrText>
      </w:r>
      <w:r w:rsidR="00122DF9" w:rsidRPr="000E1A5F">
        <w:rPr>
          <w:lang w:val="en-GB"/>
          <w:rPrChange w:id="6849" w:author="Dioguardi, Fabio" w:date="2018-10-23T11:24:00Z">
            <w:rPr/>
          </w:rPrChange>
        </w:rPr>
      </w:r>
      <w:r w:rsidR="00122DF9" w:rsidRPr="000E1A5F">
        <w:rPr>
          <w:lang w:val="en-GB"/>
          <w:rPrChange w:id="6850" w:author="Dioguardi, Fabio" w:date="2018-10-23T11:24:00Z">
            <w:rPr/>
          </w:rPrChange>
        </w:rPr>
        <w:fldChar w:fldCharType="separate"/>
      </w:r>
      <w:r w:rsidR="00DE7C99" w:rsidRPr="000E1A5F">
        <w:rPr>
          <w:lang w:val="en-GB"/>
          <w:rPrChange w:id="6851" w:author="Dioguardi, Fabio" w:date="2018-10-23T11:24:00Z">
            <w:rPr/>
          </w:rPrChange>
        </w:rPr>
        <w:t xml:space="preserve">Figure </w:t>
      </w:r>
      <w:r w:rsidR="00DE7C99" w:rsidRPr="000E1A5F">
        <w:rPr>
          <w:noProof/>
          <w:lang w:val="en-GB"/>
          <w:rPrChange w:id="6852" w:author="Dioguardi, Fabio" w:date="2018-10-23T11:24:00Z">
            <w:rPr>
              <w:noProof/>
            </w:rPr>
          </w:rPrChange>
        </w:rPr>
        <w:t>39</w:t>
      </w:r>
      <w:r w:rsidR="00122DF9" w:rsidRPr="000E1A5F">
        <w:rPr>
          <w:lang w:val="en-GB"/>
          <w:rPrChange w:id="6853" w:author="Dioguardi, Fabio" w:date="2018-10-23T11:24:00Z">
            <w:rPr/>
          </w:rPrChange>
        </w:rPr>
        <w:fldChar w:fldCharType="end"/>
      </w:r>
      <w:r w:rsidR="008A7FDD" w:rsidRPr="000E1A5F">
        <w:rPr>
          <w:lang w:val="en-GB"/>
          <w:rPrChange w:id="6854" w:author="Dioguardi, Fabio" w:date="2018-10-23T11:24:00Z">
            <w:rPr/>
          </w:rPrChange>
        </w:rPr>
        <w:t xml:space="preserve">e), the quality-weighted average is calculated, as </w:t>
      </w:r>
      <w:r w:rsidR="00D006C7" w:rsidRPr="000E1A5F">
        <w:rPr>
          <w:lang w:val="en-GB"/>
          <w:rPrChange w:id="6855" w:author="Dioguardi, Fabio" w:date="2018-10-23T11:24:00Z">
            <w:rPr/>
          </w:rPrChange>
        </w:rPr>
        <w:t xml:space="preserve">described </w:t>
      </w:r>
      <w:r w:rsidR="008A7FDD" w:rsidRPr="000E1A5F">
        <w:rPr>
          <w:lang w:val="en-GB"/>
          <w:rPrChange w:id="6856" w:author="Dioguardi, Fabio" w:date="2018-10-23T11:24:00Z">
            <w:rPr/>
          </w:rPrChange>
        </w:rPr>
        <w:t xml:space="preserve">above. </w:t>
      </w:r>
      <w:r w:rsidR="00D006C7" w:rsidRPr="000E1A5F">
        <w:rPr>
          <w:lang w:val="en-GB"/>
          <w:rPrChange w:id="6857" w:author="Dioguardi, Fabio" w:date="2018-10-23T11:24:00Z">
            <w:rPr/>
          </w:rPrChange>
        </w:rPr>
        <w:t>T</w:t>
      </w:r>
      <w:r w:rsidR="008A7FDD" w:rsidRPr="000E1A5F">
        <w:rPr>
          <w:lang w:val="en-GB"/>
          <w:rPrChange w:id="6858" w:author="Dioguardi, Fabio" w:date="2018-10-23T11:24:00Z">
            <w:rPr/>
          </w:rPrChange>
        </w:rPr>
        <w:t>he range of uncerta</w:t>
      </w:r>
      <w:r w:rsidR="007C37B1" w:rsidRPr="000E1A5F">
        <w:rPr>
          <w:lang w:val="en-GB"/>
          <w:rPrChange w:id="6859" w:author="Dioguardi, Fabio" w:date="2018-10-23T11:24:00Z">
            <w:rPr/>
          </w:rPrChange>
        </w:rPr>
        <w:t xml:space="preserve">inty is defined by the quality-weighted average values of </w:t>
      </w:r>
      <w:r w:rsidR="001E1225" w:rsidRPr="000E1A5F">
        <w:rPr>
          <w:lang w:val="en-GB"/>
          <w:rPrChange w:id="6860" w:author="Dioguardi, Fabio" w:date="2018-10-23T11:24:00Z">
            <w:rPr/>
          </w:rPrChange>
        </w:rPr>
        <w:t xml:space="preserve">the individual </w:t>
      </w:r>
      <w:r w:rsidR="007C37B1" w:rsidRPr="000E1A5F">
        <w:rPr>
          <w:lang w:val="en-GB"/>
          <w:rPrChange w:id="6861" w:author="Dioguardi, Fabio" w:date="2018-10-23T11:24:00Z">
            <w:rPr/>
          </w:rPrChange>
        </w:rPr>
        <w:t>minimum and maximum</w:t>
      </w:r>
      <w:r w:rsidR="001E1225" w:rsidRPr="000E1A5F">
        <w:rPr>
          <w:lang w:val="en-GB"/>
          <w:rPrChange w:id="6862" w:author="Dioguardi, Fabio" w:date="2018-10-23T11:24:00Z">
            <w:rPr/>
          </w:rPrChange>
        </w:rPr>
        <w:t xml:space="preserve"> values</w:t>
      </w:r>
      <w:r w:rsidR="008A7FDD" w:rsidRPr="000E1A5F">
        <w:rPr>
          <w:lang w:val="en-GB"/>
          <w:rPrChange w:id="6863" w:author="Dioguardi, Fabio" w:date="2018-10-23T11:24:00Z">
            <w:rPr/>
          </w:rPrChange>
        </w:rPr>
        <w:t>.</w:t>
      </w:r>
      <w:r w:rsidR="008A7FDD" w:rsidRPr="000E1A5F">
        <w:rPr>
          <w:rFonts w:ascii="Scala" w:hAnsi="Scala"/>
          <w:lang w:val="en-GB"/>
          <w:rPrChange w:id="6864" w:author="Dioguardi, Fabio" w:date="2018-10-23T11:24:00Z">
            <w:rPr>
              <w:rFonts w:ascii="Scala" w:hAnsi="Scala"/>
            </w:rPr>
          </w:rPrChange>
        </w:rPr>
        <w:t xml:space="preserve"> </w:t>
      </w:r>
      <w:r w:rsidR="00186DDA" w:rsidRPr="000E1A5F">
        <w:rPr>
          <w:rFonts w:ascii="Scala" w:hAnsi="Scala"/>
          <w:lang w:val="en-GB"/>
          <w:rPrChange w:id="6865" w:author="Dioguardi, Fabio" w:date="2018-10-23T11:24:00Z">
            <w:rPr>
              <w:rFonts w:ascii="Scala" w:hAnsi="Scala"/>
            </w:rPr>
          </w:rPrChange>
        </w:rPr>
        <w:t xml:space="preserve">   </w:t>
      </w:r>
    </w:p>
    <w:p w14:paraId="278BB48C" w14:textId="4C624703" w:rsidR="008C6596" w:rsidRPr="000E1A5F" w:rsidRDefault="008C6596" w:rsidP="00B14496">
      <w:pPr>
        <w:rPr>
          <w:lang w:val="en-GB"/>
          <w:rPrChange w:id="6866" w:author="Dioguardi, Fabio" w:date="2018-10-23T11:24:00Z">
            <w:rPr/>
          </w:rPrChange>
        </w:rPr>
      </w:pPr>
      <w:r w:rsidRPr="000E1A5F">
        <w:rPr>
          <w:lang w:val="en-GB"/>
          <w:rPrChange w:id="6867" w:author="Dioguardi, Fabio" w:date="2018-10-23T11:24:00Z">
            <w:rPr/>
          </w:rPrChange>
        </w:rPr>
        <w:t>As a result of the</w:t>
      </w:r>
      <w:r w:rsidR="008F2549" w:rsidRPr="000E1A5F">
        <w:rPr>
          <w:lang w:val="en-GB"/>
          <w:rPrChange w:id="6868" w:author="Dioguardi, Fabio" w:date="2018-10-23T11:24:00Z">
            <w:rPr/>
          </w:rPrChange>
        </w:rPr>
        <w:t>se procedures to constrain the</w:t>
      </w:r>
      <w:r w:rsidRPr="000E1A5F">
        <w:rPr>
          <w:lang w:val="en-GB"/>
          <w:rPrChange w:id="6869" w:author="Dioguardi, Fabio" w:date="2018-10-23T11:24:00Z">
            <w:rPr/>
          </w:rPrChange>
        </w:rPr>
        <w:t xml:space="preserve"> plume height, the plume height data contained in the stacks is condensed to 12 key </w:t>
      </w:r>
      <w:r w:rsidR="008F2549" w:rsidRPr="000E1A5F">
        <w:rPr>
          <w:lang w:val="en-GB"/>
          <w:rPrChange w:id="6870" w:author="Dioguardi, Fabio" w:date="2018-10-23T11:24:00Z">
            <w:rPr/>
          </w:rPrChange>
        </w:rPr>
        <w:t>values</w:t>
      </w:r>
      <w:r w:rsidRPr="000E1A5F">
        <w:rPr>
          <w:lang w:val="en-GB"/>
          <w:rPrChange w:id="6871" w:author="Dioguardi, Fabio" w:date="2018-10-23T11:24:00Z">
            <w:rPr/>
          </w:rPrChange>
        </w:rPr>
        <w:t>: minimum, average and maximum best estimate for plume heights</w:t>
      </w:r>
      <w:r w:rsidR="003225A6" w:rsidRPr="000E1A5F">
        <w:rPr>
          <w:lang w:val="en-GB"/>
          <w:rPrChange w:id="6872" w:author="Dioguardi, Fabio" w:date="2018-10-23T11:24:00Z">
            <w:rPr/>
          </w:rPrChange>
        </w:rPr>
        <w:t xml:space="preserve"> each</w:t>
      </w:r>
      <w:r w:rsidRPr="000E1A5F">
        <w:rPr>
          <w:lang w:val="en-GB"/>
          <w:rPrChange w:id="6873" w:author="Dioguardi, Fabio" w:date="2018-10-23T11:24:00Z">
            <w:rPr/>
          </w:rPrChange>
        </w:rPr>
        <w:t xml:space="preserve"> </w:t>
      </w:r>
      <w:r w:rsidR="008F2549" w:rsidRPr="000E1A5F">
        <w:rPr>
          <w:lang w:val="en-GB"/>
          <w:rPrChange w:id="6874" w:author="Dioguardi, Fabio" w:date="2018-10-23T11:24:00Z">
            <w:rPr/>
          </w:rPrChange>
        </w:rPr>
        <w:t>for a</w:t>
      </w:r>
      <w:r w:rsidRPr="000E1A5F">
        <w:rPr>
          <w:lang w:val="en-GB"/>
          <w:rPrChange w:id="6875" w:author="Dioguardi, Fabio" w:date="2018-10-23T11:24:00Z">
            <w:rPr/>
          </w:rPrChange>
        </w:rPr>
        <w:t xml:space="preserve"> time base of 15, 30, 60 and 180 minutes.</w:t>
      </w:r>
    </w:p>
    <w:p w14:paraId="5ECA7A9B" w14:textId="2DAB814A" w:rsidR="007A7A09" w:rsidRPr="000E1A5F" w:rsidRDefault="008C6596" w:rsidP="00B14496">
      <w:pPr>
        <w:rPr>
          <w:lang w:val="en-GB"/>
          <w:rPrChange w:id="6876" w:author="Dioguardi, Fabio" w:date="2018-10-23T11:24:00Z">
            <w:rPr/>
          </w:rPrChange>
        </w:rPr>
      </w:pPr>
      <w:r w:rsidRPr="000E1A5F">
        <w:rPr>
          <w:lang w:val="en-GB"/>
          <w:rPrChange w:id="6877" w:author="Dioguardi, Fabio" w:date="2018-10-23T11:24:00Z">
            <w:rPr/>
          </w:rPrChange>
        </w:rPr>
        <w:t xml:space="preserve">  </w:t>
      </w:r>
    </w:p>
    <w:p w14:paraId="2790E078" w14:textId="395517FE" w:rsidR="008C6596" w:rsidRPr="000E1A5F" w:rsidRDefault="008C6596" w:rsidP="008C6596">
      <w:pPr>
        <w:pStyle w:val="Heading3"/>
        <w:rPr>
          <w:i/>
          <w:lang w:val="en-GB"/>
          <w:rPrChange w:id="6878" w:author="Dioguardi, Fabio" w:date="2018-10-23T11:24:00Z">
            <w:rPr>
              <w:i/>
            </w:rPr>
          </w:rPrChange>
        </w:rPr>
      </w:pPr>
      <w:bookmarkStart w:id="6879" w:name="_Toc528058518"/>
      <w:r w:rsidRPr="000E1A5F">
        <w:rPr>
          <w:lang w:val="en-GB"/>
          <w:rPrChange w:id="6880" w:author="Dioguardi, Fabio" w:date="2018-10-23T11:24:00Z">
            <w:rPr/>
          </w:rPrChange>
        </w:rPr>
        <w:t xml:space="preserve">The Files </w:t>
      </w:r>
      <w:r w:rsidRPr="000E1A5F">
        <w:rPr>
          <w:i/>
          <w:lang w:val="en-GB"/>
          <w:rPrChange w:id="6881" w:author="Dioguardi, Fabio" w:date="2018-10-23T11:24:00Z">
            <w:rPr>
              <w:i/>
            </w:rPr>
          </w:rPrChange>
        </w:rPr>
        <w:t>*_</w:t>
      </w:r>
      <w:r w:rsidR="00251D31" w:rsidRPr="000E1A5F">
        <w:rPr>
          <w:i/>
          <w:lang w:val="en-GB"/>
          <w:rPrChange w:id="6882" w:author="Dioguardi, Fabio" w:date="2018-10-23T11:24:00Z">
            <w:rPr>
              <w:i/>
            </w:rPr>
          </w:rPrChange>
        </w:rPr>
        <w:t>hbe</w:t>
      </w:r>
      <w:r w:rsidRPr="000E1A5F">
        <w:rPr>
          <w:i/>
          <w:lang w:val="en-GB"/>
          <w:rPrChange w:id="6883" w:author="Dioguardi, Fabio" w:date="2018-10-23T11:24:00Z">
            <w:rPr>
              <w:i/>
            </w:rPr>
          </w:rPrChange>
        </w:rPr>
        <w:t>_</w:t>
      </w:r>
      <w:r w:rsidR="00251D31" w:rsidRPr="000E1A5F">
        <w:rPr>
          <w:i/>
          <w:lang w:val="en-GB"/>
          <w:rPrChange w:id="6884" w:author="Dioguardi, Fabio" w:date="2018-10-23T11:24:00Z">
            <w:rPr>
              <w:i/>
            </w:rPr>
          </w:rPrChange>
        </w:rPr>
        <w:t>15</w:t>
      </w:r>
      <w:r w:rsidRPr="000E1A5F">
        <w:rPr>
          <w:i/>
          <w:lang w:val="en-GB"/>
          <w:rPrChange w:id="6885" w:author="Dioguardi, Fabio" w:date="2018-10-23T11:24:00Z">
            <w:rPr>
              <w:i/>
            </w:rPr>
          </w:rPrChange>
        </w:rPr>
        <w:t>.txt</w:t>
      </w:r>
      <w:r w:rsidR="00251D31" w:rsidRPr="000E1A5F">
        <w:rPr>
          <w:i/>
          <w:lang w:val="en-GB"/>
          <w:rPrChange w:id="6886" w:author="Dioguardi, Fabio" w:date="2018-10-23T11:24:00Z">
            <w:rPr>
              <w:i/>
            </w:rPr>
          </w:rPrChange>
        </w:rPr>
        <w:t>,</w:t>
      </w:r>
      <w:r w:rsidRPr="000E1A5F">
        <w:rPr>
          <w:lang w:val="en-GB"/>
          <w:rPrChange w:id="6887" w:author="Dioguardi, Fabio" w:date="2018-10-23T11:24:00Z">
            <w:rPr/>
          </w:rPrChange>
        </w:rPr>
        <w:t xml:space="preserve"> </w:t>
      </w:r>
      <w:r w:rsidR="00251D31" w:rsidRPr="000E1A5F">
        <w:rPr>
          <w:i/>
          <w:lang w:val="en-GB"/>
          <w:rPrChange w:id="6888" w:author="Dioguardi, Fabio" w:date="2018-10-23T11:24:00Z">
            <w:rPr>
              <w:i/>
            </w:rPr>
          </w:rPrChange>
        </w:rPr>
        <w:t>*_hbe_30.txt, *_hbe_60.txt, *_hbe_180.txt</w:t>
      </w:r>
      <w:r w:rsidR="005723AC" w:rsidRPr="000E1A5F">
        <w:rPr>
          <w:i/>
          <w:lang w:val="en-GB"/>
          <w:rPrChange w:id="6889" w:author="Dioguardi, Fabio" w:date="2018-10-23T11:24:00Z">
            <w:rPr>
              <w:i/>
            </w:rPr>
          </w:rPrChange>
        </w:rPr>
        <w:t xml:space="preserve"> </w:t>
      </w:r>
      <w:r w:rsidRPr="000E1A5F">
        <w:rPr>
          <w:lang w:val="en-GB"/>
          <w:rPrChange w:id="6890" w:author="Dioguardi, Fabio" w:date="2018-10-23T11:24:00Z">
            <w:rPr/>
          </w:rPrChange>
        </w:rPr>
        <w:t xml:space="preserve">and </w:t>
      </w:r>
      <w:r w:rsidRPr="000E1A5F">
        <w:rPr>
          <w:i/>
          <w:lang w:val="en-GB"/>
          <w:rPrChange w:id="6891" w:author="Dioguardi, Fabio" w:date="2018-10-23T11:24:00Z">
            <w:rPr>
              <w:i/>
            </w:rPr>
          </w:rPrChange>
        </w:rPr>
        <w:t>*_</w:t>
      </w:r>
      <w:r w:rsidR="00251D31" w:rsidRPr="000E1A5F">
        <w:rPr>
          <w:i/>
          <w:lang w:val="en-GB"/>
          <w:rPrChange w:id="6892" w:author="Dioguardi, Fabio" w:date="2018-10-23T11:24:00Z">
            <w:rPr>
              <w:i/>
            </w:rPr>
          </w:rPrChange>
        </w:rPr>
        <w:t>QUO_LOG</w:t>
      </w:r>
      <w:r w:rsidRPr="000E1A5F">
        <w:rPr>
          <w:i/>
          <w:lang w:val="en-GB"/>
          <w:rPrChange w:id="6893" w:author="Dioguardi, Fabio" w:date="2018-10-23T11:24:00Z">
            <w:rPr>
              <w:i/>
            </w:rPr>
          </w:rPrChange>
        </w:rPr>
        <w:t>.txt</w:t>
      </w:r>
      <w:bookmarkEnd w:id="6879"/>
    </w:p>
    <w:p w14:paraId="766E76F1" w14:textId="428D0173" w:rsidR="00251D31" w:rsidRPr="000E1A5F" w:rsidRDefault="00251D31" w:rsidP="00251D31">
      <w:pPr>
        <w:rPr>
          <w:lang w:val="en-GB"/>
          <w:rPrChange w:id="6894" w:author="Dioguardi, Fabio" w:date="2018-10-23T11:24:00Z">
            <w:rPr/>
          </w:rPrChange>
        </w:rPr>
      </w:pPr>
    </w:p>
    <w:p w14:paraId="367D814E" w14:textId="714B0B7D" w:rsidR="00251D31" w:rsidRPr="000E1A5F" w:rsidRDefault="00251D31" w:rsidP="00251D31">
      <w:pPr>
        <w:rPr>
          <w:lang w:val="en-GB"/>
          <w:rPrChange w:id="6895" w:author="Dioguardi, Fabio" w:date="2018-10-23T11:24:00Z">
            <w:rPr/>
          </w:rPrChange>
        </w:rPr>
      </w:pPr>
      <w:r w:rsidRPr="000E1A5F">
        <w:rPr>
          <w:lang w:val="en-GB"/>
          <w:rPrChange w:id="6896" w:author="Dioguardi, Fabio" w:date="2018-10-23T11:24:00Z">
            <w:rPr/>
          </w:rPrChange>
        </w:rPr>
        <w:t xml:space="preserve">Along with the plume height constraining procedure, the resulting key </w:t>
      </w:r>
      <w:r w:rsidR="00CA7957" w:rsidRPr="000E1A5F">
        <w:rPr>
          <w:lang w:val="en-GB"/>
          <w:rPrChange w:id="6897" w:author="Dioguardi, Fabio" w:date="2018-10-23T11:24:00Z">
            <w:rPr/>
          </w:rPrChange>
        </w:rPr>
        <w:t xml:space="preserve">values </w:t>
      </w:r>
      <w:r w:rsidRPr="000E1A5F">
        <w:rPr>
          <w:lang w:val="en-GB"/>
          <w:rPrChange w:id="6898" w:author="Dioguardi, Fabio" w:date="2018-10-23T11:24:00Z">
            <w:rPr/>
          </w:rPrChange>
        </w:rPr>
        <w:t xml:space="preserve">are exported to text files, which are </w:t>
      </w:r>
      <w:r w:rsidR="009A7E24" w:rsidRPr="000E1A5F">
        <w:rPr>
          <w:lang w:val="en-GB"/>
          <w:rPrChange w:id="6899" w:author="Dioguardi, Fabio" w:date="2018-10-23T11:24:00Z">
            <w:rPr/>
          </w:rPrChange>
        </w:rPr>
        <w:t>marked</w:t>
      </w:r>
      <w:r w:rsidRPr="000E1A5F">
        <w:rPr>
          <w:lang w:val="en-GB"/>
          <w:rPrChange w:id="6900" w:author="Dioguardi, Fabio" w:date="2018-10-23T11:24:00Z">
            <w:rPr/>
          </w:rPrChange>
        </w:rPr>
        <w:t xml:space="preserve"> by the </w:t>
      </w:r>
      <w:r w:rsidR="009A7E24" w:rsidRPr="000E1A5F">
        <w:rPr>
          <w:lang w:val="en-GB"/>
          <w:rPrChange w:id="6901" w:author="Dioguardi, Fabio" w:date="2018-10-23T11:24:00Z">
            <w:rPr/>
          </w:rPrChange>
        </w:rPr>
        <w:t xml:space="preserve">name </w:t>
      </w:r>
      <w:r w:rsidRPr="000E1A5F">
        <w:rPr>
          <w:lang w:val="en-GB"/>
          <w:rPrChange w:id="6902" w:author="Dioguardi, Fabio" w:date="2018-10-23T11:24:00Z">
            <w:rPr/>
          </w:rPrChange>
        </w:rPr>
        <w:t>ending “</w:t>
      </w:r>
      <w:r w:rsidRPr="000E1A5F">
        <w:rPr>
          <w:i/>
          <w:lang w:val="en-GB"/>
          <w:rPrChange w:id="6903" w:author="Dioguardi, Fabio" w:date="2018-10-23T11:24:00Z">
            <w:rPr>
              <w:i/>
            </w:rPr>
          </w:rPrChange>
        </w:rPr>
        <w:t>_</w:t>
      </w:r>
      <w:proofErr w:type="spellStart"/>
      <w:r w:rsidRPr="000E1A5F">
        <w:rPr>
          <w:i/>
          <w:lang w:val="en-GB"/>
          <w:rPrChange w:id="6904" w:author="Dioguardi, Fabio" w:date="2018-10-23T11:24:00Z">
            <w:rPr>
              <w:i/>
            </w:rPr>
          </w:rPrChange>
        </w:rPr>
        <w:t>hbe</w:t>
      </w:r>
      <w:proofErr w:type="spellEnd"/>
      <w:r w:rsidRPr="000E1A5F">
        <w:rPr>
          <w:i/>
          <w:lang w:val="en-GB"/>
          <w:rPrChange w:id="6905" w:author="Dioguardi, Fabio" w:date="2018-10-23T11:24:00Z">
            <w:rPr>
              <w:i/>
            </w:rPr>
          </w:rPrChange>
        </w:rPr>
        <w:t>_</w:t>
      </w:r>
      <w:r w:rsidRPr="000E1A5F">
        <w:rPr>
          <w:lang w:val="en-GB"/>
          <w:rPrChange w:id="6906" w:author="Dioguardi, Fabio" w:date="2018-10-23T11:24:00Z">
            <w:rPr/>
          </w:rPrChange>
        </w:rPr>
        <w:t>” and a number indicating the respective time base</w:t>
      </w:r>
      <w:r w:rsidR="009A7E24" w:rsidRPr="000E1A5F">
        <w:rPr>
          <w:lang w:val="en-GB"/>
          <w:rPrChange w:id="6907" w:author="Dioguardi, Fabio" w:date="2018-10-23T11:24:00Z">
            <w:rPr/>
          </w:rPrChange>
        </w:rPr>
        <w:t xml:space="preserve"> (standing for 15, 30, 60 or 180 minutes)</w:t>
      </w:r>
      <w:r w:rsidRPr="000E1A5F">
        <w:rPr>
          <w:lang w:val="en-GB"/>
          <w:rPrChange w:id="6908" w:author="Dioguardi, Fabio" w:date="2018-10-23T11:24:00Z">
            <w:rPr/>
          </w:rPrChange>
        </w:rPr>
        <w:t>.</w:t>
      </w:r>
    </w:p>
    <w:p w14:paraId="0B6FF2AD" w14:textId="79C1FFC4" w:rsidR="009A7E24" w:rsidRPr="000E1A5F" w:rsidRDefault="00122DF9" w:rsidP="00251D31">
      <w:pPr>
        <w:rPr>
          <w:lang w:val="en-GB"/>
          <w:rPrChange w:id="6909" w:author="Dioguardi, Fabio" w:date="2018-10-23T11:24:00Z">
            <w:rPr/>
          </w:rPrChange>
        </w:rPr>
      </w:pPr>
      <w:r w:rsidRPr="000E1A5F">
        <w:rPr>
          <w:lang w:val="en-GB"/>
          <w:rPrChange w:id="6910" w:author="Dioguardi, Fabio" w:date="2018-10-23T11:24:00Z">
            <w:rPr/>
          </w:rPrChange>
        </w:rPr>
        <w:fldChar w:fldCharType="begin"/>
      </w:r>
      <w:r w:rsidRPr="000E1A5F">
        <w:rPr>
          <w:lang w:val="en-GB"/>
          <w:rPrChange w:id="6911" w:author="Dioguardi, Fabio" w:date="2018-10-23T11:24:00Z">
            <w:rPr/>
          </w:rPrChange>
        </w:rPr>
        <w:instrText xml:space="preserve"> REF _Ref482449849 \h </w:instrText>
      </w:r>
      <w:r w:rsidRPr="000E1A5F">
        <w:rPr>
          <w:lang w:val="en-GB"/>
          <w:rPrChange w:id="6912" w:author="Dioguardi, Fabio" w:date="2018-10-23T11:24:00Z">
            <w:rPr/>
          </w:rPrChange>
        </w:rPr>
      </w:r>
      <w:r w:rsidRPr="000E1A5F">
        <w:rPr>
          <w:lang w:val="en-GB"/>
          <w:rPrChange w:id="6913" w:author="Dioguardi, Fabio" w:date="2018-10-23T11:24:00Z">
            <w:rPr/>
          </w:rPrChange>
        </w:rPr>
        <w:fldChar w:fldCharType="separate"/>
      </w:r>
      <w:r w:rsidR="00DE7C99" w:rsidRPr="000E1A5F">
        <w:rPr>
          <w:lang w:val="en-GB"/>
          <w:rPrChange w:id="6914" w:author="Dioguardi, Fabio" w:date="2018-10-23T11:24:00Z">
            <w:rPr/>
          </w:rPrChange>
        </w:rPr>
        <w:t xml:space="preserve">Figure </w:t>
      </w:r>
      <w:r w:rsidR="00DE7C99" w:rsidRPr="000E1A5F">
        <w:rPr>
          <w:noProof/>
          <w:lang w:val="en-GB"/>
          <w:rPrChange w:id="6915" w:author="Dioguardi, Fabio" w:date="2018-10-23T11:24:00Z">
            <w:rPr>
              <w:noProof/>
            </w:rPr>
          </w:rPrChange>
        </w:rPr>
        <w:t>40</w:t>
      </w:r>
      <w:r w:rsidRPr="000E1A5F">
        <w:rPr>
          <w:lang w:val="en-GB"/>
          <w:rPrChange w:id="6916" w:author="Dioguardi, Fabio" w:date="2018-10-23T11:24:00Z">
            <w:rPr/>
          </w:rPrChange>
        </w:rPr>
        <w:fldChar w:fldCharType="end"/>
      </w:r>
      <w:r w:rsidR="009A7E24" w:rsidRPr="000E1A5F">
        <w:rPr>
          <w:lang w:val="en-GB"/>
          <w:rPrChange w:id="6917" w:author="Dioguardi, Fabio" w:date="2018-10-23T11:24:00Z">
            <w:rPr/>
          </w:rPrChange>
        </w:rPr>
        <w:t xml:space="preserve"> presents an excerpt of such a file with time base 60</w:t>
      </w:r>
      <w:r w:rsidR="0023243E" w:rsidRPr="000E1A5F">
        <w:rPr>
          <w:lang w:val="en-GB"/>
          <w:rPrChange w:id="6918" w:author="Dioguardi, Fabio" w:date="2018-10-23T11:24:00Z">
            <w:rPr/>
          </w:rPrChange>
        </w:rPr>
        <w:t>:</w:t>
      </w:r>
    </w:p>
    <w:p w14:paraId="64458CD1" w14:textId="77777777" w:rsidR="009A7E24" w:rsidRPr="000E1A5F" w:rsidRDefault="009A7E24" w:rsidP="00251D31">
      <w:pPr>
        <w:rPr>
          <w:lang w:val="en-GB"/>
          <w:rPrChange w:id="6919" w:author="Dioguardi, Fabio" w:date="2018-10-23T11:24:00Z">
            <w:rPr/>
          </w:rPrChange>
        </w:rPr>
      </w:pPr>
    </w:p>
    <w:p w14:paraId="44FBC1C9" w14:textId="77777777" w:rsidR="00122DF9" w:rsidRPr="000E1A5F" w:rsidRDefault="001A7588" w:rsidP="00122DF9">
      <w:pPr>
        <w:keepNext/>
        <w:jc w:val="center"/>
        <w:rPr>
          <w:lang w:val="en-GB"/>
          <w:rPrChange w:id="6920" w:author="Dioguardi, Fabio" w:date="2018-10-23T11:24:00Z">
            <w:rPr/>
          </w:rPrChange>
        </w:rPr>
      </w:pPr>
      <w:r w:rsidRPr="000E1A5F">
        <w:rPr>
          <w:noProof/>
          <w:lang w:val="en-GB" w:eastAsia="en-GB"/>
        </w:rPr>
        <w:lastRenderedPageBreak/>
        <w:drawing>
          <wp:inline distT="0" distB="0" distL="0" distR="0" wp14:anchorId="46995D21" wp14:editId="283D1B2B">
            <wp:extent cx="3013364" cy="26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final_hbe_60_txt.jpg"/>
                    <pic:cNvPicPr/>
                  </pic:nvPicPr>
                  <pic:blipFill>
                    <a:blip r:embed="rId51">
                      <a:extLst>
                        <a:ext uri="{28A0092B-C50C-407E-A947-70E740481C1C}">
                          <a14:useLocalDpi xmlns:a14="http://schemas.microsoft.com/office/drawing/2010/main" val="0"/>
                        </a:ext>
                      </a:extLst>
                    </a:blip>
                    <a:stretch>
                      <a:fillRect/>
                    </a:stretch>
                  </pic:blipFill>
                  <pic:spPr>
                    <a:xfrm>
                      <a:off x="0" y="0"/>
                      <a:ext cx="3017005" cy="2681181"/>
                    </a:xfrm>
                    <a:prstGeom prst="rect">
                      <a:avLst/>
                    </a:prstGeom>
                  </pic:spPr>
                </pic:pic>
              </a:graphicData>
            </a:graphic>
          </wp:inline>
        </w:drawing>
      </w:r>
    </w:p>
    <w:p w14:paraId="0A190AA4" w14:textId="4B9A2B03" w:rsidR="009A7E24" w:rsidRPr="000E1A5F" w:rsidRDefault="00122DF9" w:rsidP="00122DF9">
      <w:pPr>
        <w:pStyle w:val="Caption"/>
        <w:jc w:val="center"/>
        <w:rPr>
          <w:lang w:val="en-GB"/>
          <w:rPrChange w:id="6921" w:author="Dioguardi, Fabio" w:date="2018-10-23T11:24:00Z">
            <w:rPr/>
          </w:rPrChange>
        </w:rPr>
      </w:pPr>
      <w:bookmarkStart w:id="6922" w:name="_Ref482449849"/>
      <w:r w:rsidRPr="000E1A5F">
        <w:rPr>
          <w:lang w:val="en-GB"/>
          <w:rPrChange w:id="6923" w:author="Dioguardi, Fabio" w:date="2018-10-23T11:24:00Z">
            <w:rPr/>
          </w:rPrChange>
        </w:rPr>
        <w:t xml:space="preserve">Figure </w:t>
      </w:r>
      <w:r w:rsidRPr="000E1A5F">
        <w:rPr>
          <w:lang w:val="en-GB"/>
          <w:rPrChange w:id="6924" w:author="Dioguardi, Fabio" w:date="2018-10-23T11:24:00Z">
            <w:rPr/>
          </w:rPrChange>
        </w:rPr>
        <w:fldChar w:fldCharType="begin"/>
      </w:r>
      <w:r w:rsidRPr="000E1A5F">
        <w:rPr>
          <w:lang w:val="en-GB"/>
          <w:rPrChange w:id="6925" w:author="Dioguardi, Fabio" w:date="2018-10-23T11:24:00Z">
            <w:rPr/>
          </w:rPrChange>
        </w:rPr>
        <w:instrText xml:space="preserve"> SEQ Figure \* ARABIC </w:instrText>
      </w:r>
      <w:r w:rsidRPr="000E1A5F">
        <w:rPr>
          <w:lang w:val="en-GB"/>
          <w:rPrChange w:id="6926" w:author="Dioguardi, Fabio" w:date="2018-10-23T11:24:00Z">
            <w:rPr/>
          </w:rPrChange>
        </w:rPr>
        <w:fldChar w:fldCharType="separate"/>
      </w:r>
      <w:r w:rsidR="00DE7C99" w:rsidRPr="000E1A5F">
        <w:rPr>
          <w:noProof/>
          <w:lang w:val="en-GB"/>
          <w:rPrChange w:id="6927" w:author="Dioguardi, Fabio" w:date="2018-10-23T11:24:00Z">
            <w:rPr>
              <w:noProof/>
            </w:rPr>
          </w:rPrChange>
        </w:rPr>
        <w:t>40</w:t>
      </w:r>
      <w:r w:rsidRPr="000E1A5F">
        <w:rPr>
          <w:lang w:val="en-GB"/>
          <w:rPrChange w:id="6928" w:author="Dioguardi, Fabio" w:date="2018-10-23T11:24:00Z">
            <w:rPr/>
          </w:rPrChange>
        </w:rPr>
        <w:fldChar w:fldCharType="end"/>
      </w:r>
      <w:bookmarkEnd w:id="6922"/>
      <w:r w:rsidRPr="000E1A5F">
        <w:rPr>
          <w:lang w:val="en-GB"/>
          <w:rPrChange w:id="6929" w:author="Dioguardi, Fabio" w:date="2018-10-23T11:24:00Z">
            <w:rPr/>
          </w:rPrChange>
        </w:rPr>
        <w:t xml:space="preserve">: “_hbe_60” file, recorded during the </w:t>
      </w:r>
      <w:proofErr w:type="spellStart"/>
      <w:r w:rsidRPr="000E1A5F">
        <w:rPr>
          <w:lang w:val="en-GB"/>
          <w:rPrChange w:id="6930" w:author="Dioguardi, Fabio" w:date="2018-10-23T11:24:00Z">
            <w:rPr/>
          </w:rPrChange>
        </w:rPr>
        <w:t>FutureVolc</w:t>
      </w:r>
      <w:proofErr w:type="spellEnd"/>
      <w:r w:rsidRPr="000E1A5F">
        <w:rPr>
          <w:lang w:val="en-GB"/>
          <w:rPrChange w:id="6931" w:author="Dioguardi, Fabio" w:date="2018-10-23T11:24:00Z">
            <w:rPr/>
          </w:rPrChange>
        </w:rPr>
        <w:t xml:space="preserve"> Exercise 2 (2016), Day 2.</w:t>
      </w:r>
    </w:p>
    <w:p w14:paraId="040F4FDC" w14:textId="402F4369" w:rsidR="009A7E24" w:rsidRPr="000E1A5F" w:rsidRDefault="009A7E24" w:rsidP="00251D31">
      <w:pPr>
        <w:rPr>
          <w:lang w:val="en-GB"/>
          <w:rPrChange w:id="6932" w:author="Dioguardi, Fabio" w:date="2018-10-23T11:24:00Z">
            <w:rPr/>
          </w:rPrChange>
        </w:rPr>
      </w:pPr>
      <w:r w:rsidRPr="000E1A5F">
        <w:rPr>
          <w:lang w:val="en-GB"/>
          <w:rPrChange w:id="6933" w:author="Dioguardi, Fabio" w:date="2018-10-23T11:24:00Z">
            <w:rPr/>
          </w:rPrChange>
        </w:rPr>
        <w:t>Each line represents a data set of one run, with the following entries:</w:t>
      </w:r>
    </w:p>
    <w:p w14:paraId="7039F7C5" w14:textId="7D571151" w:rsidR="009A7E24" w:rsidRPr="000E1A5F" w:rsidRDefault="009A7E24" w:rsidP="001507E8">
      <w:pPr>
        <w:pStyle w:val="ListParagraph"/>
        <w:numPr>
          <w:ilvl w:val="0"/>
          <w:numId w:val="10"/>
        </w:numPr>
        <w:rPr>
          <w:lang w:val="en-GB"/>
          <w:rPrChange w:id="6934" w:author="Dioguardi, Fabio" w:date="2018-10-23T11:24:00Z">
            <w:rPr/>
          </w:rPrChange>
        </w:rPr>
      </w:pPr>
      <w:r w:rsidRPr="000E1A5F">
        <w:rPr>
          <w:lang w:val="en-GB"/>
          <w:rPrChange w:id="6935" w:author="Dioguardi, Fabio" w:date="2018-10-23T11:24:00Z">
            <w:rPr/>
          </w:rPrChange>
        </w:rPr>
        <w:t>Column 1: time since onset of eruption (in minutes)</w:t>
      </w:r>
      <w:r w:rsidR="00CA7957" w:rsidRPr="000E1A5F">
        <w:rPr>
          <w:lang w:val="en-GB"/>
          <w:rPrChange w:id="6936" w:author="Dioguardi, Fabio" w:date="2018-10-23T11:24:00Z">
            <w:rPr/>
          </w:rPrChange>
        </w:rPr>
        <w:t>;</w:t>
      </w:r>
    </w:p>
    <w:p w14:paraId="10CCDF09" w14:textId="6704AC99" w:rsidR="009A7E24" w:rsidRPr="000E1A5F" w:rsidRDefault="009A7E24" w:rsidP="001507E8">
      <w:pPr>
        <w:pStyle w:val="ListParagraph"/>
        <w:numPr>
          <w:ilvl w:val="0"/>
          <w:numId w:val="10"/>
        </w:numPr>
        <w:rPr>
          <w:lang w:val="en-GB"/>
          <w:rPrChange w:id="6937" w:author="Dioguardi, Fabio" w:date="2018-10-23T11:24:00Z">
            <w:rPr/>
          </w:rPrChange>
        </w:rPr>
      </w:pPr>
      <w:r w:rsidRPr="000E1A5F">
        <w:rPr>
          <w:lang w:val="en-GB"/>
          <w:rPrChange w:id="6938" w:author="Dioguardi, Fabio" w:date="2018-10-23T11:24:00Z">
            <w:rPr/>
          </w:rPrChange>
        </w:rPr>
        <w:t xml:space="preserve">Column 2: </w:t>
      </w:r>
      <w:r w:rsidRPr="000E1A5F">
        <w:rPr>
          <w:i/>
          <w:lang w:val="en-GB"/>
          <w:rPrChange w:id="6939" w:author="Dioguardi, Fabio" w:date="2018-10-23T11:24:00Z">
            <w:rPr>
              <w:i/>
            </w:rPr>
          </w:rPrChange>
        </w:rPr>
        <w:t>N</w:t>
      </w:r>
      <w:r w:rsidRPr="000E1A5F">
        <w:rPr>
          <w:lang w:val="en-GB"/>
          <w:rPrChange w:id="6940" w:author="Dioguardi, Fabio" w:date="2018-10-23T11:24:00Z">
            <w:rPr/>
          </w:rPrChange>
        </w:rPr>
        <w:t>, i.e. number of plume height data processed</w:t>
      </w:r>
      <w:r w:rsidR="00CA7957" w:rsidRPr="000E1A5F">
        <w:rPr>
          <w:lang w:val="en-GB"/>
          <w:rPrChange w:id="6941" w:author="Dioguardi, Fabio" w:date="2018-10-23T11:24:00Z">
            <w:rPr/>
          </w:rPrChange>
        </w:rPr>
        <w:t>;</w:t>
      </w:r>
    </w:p>
    <w:p w14:paraId="7D49DB8F" w14:textId="0B26277C" w:rsidR="009A7E24" w:rsidRPr="000E1A5F" w:rsidRDefault="009A7E24" w:rsidP="001507E8">
      <w:pPr>
        <w:pStyle w:val="ListParagraph"/>
        <w:numPr>
          <w:ilvl w:val="0"/>
          <w:numId w:val="10"/>
        </w:numPr>
        <w:rPr>
          <w:lang w:val="en-GB"/>
          <w:rPrChange w:id="6942" w:author="Dioguardi, Fabio" w:date="2018-10-23T11:24:00Z">
            <w:rPr/>
          </w:rPrChange>
        </w:rPr>
      </w:pPr>
      <w:r w:rsidRPr="000E1A5F">
        <w:rPr>
          <w:lang w:val="en-GB"/>
          <w:rPrChange w:id="6943" w:author="Dioguardi, Fabio" w:date="2018-10-23T11:24:00Z">
            <w:rPr/>
          </w:rPrChange>
        </w:rPr>
        <w:t>Column 3: minimum best estimate for plume height (in m)</w:t>
      </w:r>
      <w:r w:rsidR="00CA7957" w:rsidRPr="000E1A5F">
        <w:rPr>
          <w:lang w:val="en-GB"/>
          <w:rPrChange w:id="6944" w:author="Dioguardi, Fabio" w:date="2018-10-23T11:24:00Z">
            <w:rPr/>
          </w:rPrChange>
        </w:rPr>
        <w:t>;</w:t>
      </w:r>
    </w:p>
    <w:p w14:paraId="7B92744A" w14:textId="51C577A5" w:rsidR="009A7E24" w:rsidRPr="000E1A5F" w:rsidRDefault="009A7E24" w:rsidP="001507E8">
      <w:pPr>
        <w:pStyle w:val="ListParagraph"/>
        <w:numPr>
          <w:ilvl w:val="0"/>
          <w:numId w:val="10"/>
        </w:numPr>
        <w:rPr>
          <w:lang w:val="en-GB"/>
          <w:rPrChange w:id="6945" w:author="Dioguardi, Fabio" w:date="2018-10-23T11:24:00Z">
            <w:rPr/>
          </w:rPrChange>
        </w:rPr>
      </w:pPr>
      <w:r w:rsidRPr="000E1A5F">
        <w:rPr>
          <w:lang w:val="en-GB"/>
          <w:rPrChange w:id="6946" w:author="Dioguardi, Fabio" w:date="2018-10-23T11:24:00Z">
            <w:rPr/>
          </w:rPrChange>
        </w:rPr>
        <w:t>Column 4: average best estimate for plume height (in m)</w:t>
      </w:r>
      <w:r w:rsidR="00CA7957" w:rsidRPr="000E1A5F">
        <w:rPr>
          <w:lang w:val="en-GB"/>
          <w:rPrChange w:id="6947" w:author="Dioguardi, Fabio" w:date="2018-10-23T11:24:00Z">
            <w:rPr/>
          </w:rPrChange>
        </w:rPr>
        <w:t>;</w:t>
      </w:r>
    </w:p>
    <w:p w14:paraId="1CEC664A" w14:textId="1F8BC63E" w:rsidR="009A7E24" w:rsidRPr="000E1A5F" w:rsidRDefault="009A7E24" w:rsidP="001507E8">
      <w:pPr>
        <w:pStyle w:val="ListParagraph"/>
        <w:numPr>
          <w:ilvl w:val="0"/>
          <w:numId w:val="10"/>
        </w:numPr>
        <w:rPr>
          <w:lang w:val="en-GB"/>
          <w:rPrChange w:id="6948" w:author="Dioguardi, Fabio" w:date="2018-10-23T11:24:00Z">
            <w:rPr/>
          </w:rPrChange>
        </w:rPr>
      </w:pPr>
      <w:r w:rsidRPr="000E1A5F">
        <w:rPr>
          <w:lang w:val="en-GB"/>
          <w:rPrChange w:id="6949" w:author="Dioguardi, Fabio" w:date="2018-10-23T11:24:00Z">
            <w:rPr/>
          </w:rPrChange>
        </w:rPr>
        <w:t>Column 5: maximum best estimate for plume height (in m)</w:t>
      </w:r>
      <w:r w:rsidR="00CA7957" w:rsidRPr="000E1A5F">
        <w:rPr>
          <w:lang w:val="en-GB"/>
          <w:rPrChange w:id="6950" w:author="Dioguardi, Fabio" w:date="2018-10-23T11:24:00Z">
            <w:rPr/>
          </w:rPrChange>
        </w:rPr>
        <w:t>;</w:t>
      </w:r>
    </w:p>
    <w:p w14:paraId="146E078A" w14:textId="5040EF12" w:rsidR="009A7E24" w:rsidRPr="000E1A5F" w:rsidRDefault="009A7E24" w:rsidP="001507E8">
      <w:pPr>
        <w:pStyle w:val="ListParagraph"/>
        <w:numPr>
          <w:ilvl w:val="0"/>
          <w:numId w:val="10"/>
        </w:numPr>
        <w:rPr>
          <w:lang w:val="en-GB"/>
          <w:rPrChange w:id="6951" w:author="Dioguardi, Fabio" w:date="2018-10-23T11:24:00Z">
            <w:rPr/>
          </w:rPrChange>
        </w:rPr>
      </w:pPr>
      <w:r w:rsidRPr="000E1A5F">
        <w:rPr>
          <w:lang w:val="en-GB"/>
          <w:rPrChange w:id="6952" w:author="Dioguardi, Fabio" w:date="2018-10-23T11:24:00Z">
            <w:rPr/>
          </w:rPrChange>
        </w:rPr>
        <w:t>Column 6: time base (in min)</w:t>
      </w:r>
      <w:r w:rsidR="00CA7957" w:rsidRPr="000E1A5F">
        <w:rPr>
          <w:lang w:val="en-GB"/>
          <w:rPrChange w:id="6953" w:author="Dioguardi, Fabio" w:date="2018-10-23T11:24:00Z">
            <w:rPr/>
          </w:rPrChange>
        </w:rPr>
        <w:t>;</w:t>
      </w:r>
    </w:p>
    <w:p w14:paraId="66885C7D" w14:textId="244A1187" w:rsidR="001A7588" w:rsidRPr="000E1A5F" w:rsidRDefault="001A7588" w:rsidP="001A7588">
      <w:pPr>
        <w:rPr>
          <w:lang w:val="en-GB"/>
          <w:rPrChange w:id="6954" w:author="Dioguardi, Fabio" w:date="2018-10-23T11:24:00Z">
            <w:rPr/>
          </w:rPrChange>
        </w:rPr>
      </w:pPr>
      <w:r w:rsidRPr="000E1A5F">
        <w:rPr>
          <w:lang w:val="en-GB"/>
          <w:rPrChange w:id="6955" w:author="Dioguardi, Fabio" w:date="2018-10-23T11:24:00Z">
            <w:rPr/>
          </w:rPrChange>
        </w:rPr>
        <w:t xml:space="preserve">These data are the key input parameters for the system-internal models. Therefore, the information provided by these files can help the operator to </w:t>
      </w:r>
      <w:r w:rsidR="00CA7957" w:rsidRPr="000E1A5F">
        <w:rPr>
          <w:lang w:val="en-GB"/>
          <w:rPrChange w:id="6956" w:author="Dioguardi, Fabio" w:date="2018-10-23T11:24:00Z">
            <w:rPr/>
          </w:rPrChange>
        </w:rPr>
        <w:t xml:space="preserve">trace the causes of unexpected or unusual </w:t>
      </w:r>
      <w:proofErr w:type="spellStart"/>
      <w:r w:rsidR="00CA7957" w:rsidRPr="000E1A5F">
        <w:rPr>
          <w:lang w:val="en-GB"/>
          <w:rPrChange w:id="6957" w:author="Dioguardi, Fabio" w:date="2018-10-23T11:24:00Z">
            <w:rPr/>
          </w:rPrChange>
        </w:rPr>
        <w:t>behavior</w:t>
      </w:r>
      <w:proofErr w:type="spellEnd"/>
      <w:r w:rsidR="00CA7957" w:rsidRPr="000E1A5F">
        <w:rPr>
          <w:lang w:val="en-GB"/>
          <w:rPrChange w:id="6958" w:author="Dioguardi, Fabio" w:date="2018-10-23T11:24:00Z">
            <w:rPr/>
          </w:rPrChange>
        </w:rPr>
        <w:t>, for example</w:t>
      </w:r>
      <w:r w:rsidRPr="000E1A5F">
        <w:rPr>
          <w:lang w:val="en-GB"/>
          <w:rPrChange w:id="6959" w:author="Dioguardi, Fabio" w:date="2018-10-23T11:24:00Z">
            <w:rPr/>
          </w:rPrChange>
        </w:rPr>
        <w:t xml:space="preserve"> sudden changes within </w:t>
      </w:r>
      <w:r w:rsidR="006546D0" w:rsidRPr="000E1A5F">
        <w:rPr>
          <w:lang w:val="en-GB"/>
          <w:rPrChange w:id="6960" w:author="Dioguardi, Fabio" w:date="2018-10-23T11:24:00Z">
            <w:rPr/>
          </w:rPrChange>
        </w:rPr>
        <w:t>MER</w:t>
      </w:r>
      <w:r w:rsidRPr="000E1A5F">
        <w:rPr>
          <w:lang w:val="en-GB"/>
          <w:rPrChange w:id="6961" w:author="Dioguardi, Fabio" w:date="2018-10-23T11:24:00Z">
            <w:rPr/>
          </w:rPrChange>
        </w:rPr>
        <w:t xml:space="preserve"> calculation. Moreover, it is easy to identify data gaps and</w:t>
      </w:r>
      <w:r w:rsidR="00CA7957" w:rsidRPr="000E1A5F">
        <w:rPr>
          <w:lang w:val="en-GB"/>
          <w:rPrChange w:id="6962" w:author="Dioguardi, Fabio" w:date="2018-10-23T11:24:00Z">
            <w:rPr/>
          </w:rPrChange>
        </w:rPr>
        <w:t xml:space="preserve"> to</w:t>
      </w:r>
      <w:r w:rsidRPr="000E1A5F">
        <w:rPr>
          <w:lang w:val="en-GB"/>
          <w:rPrChange w:id="6963" w:author="Dioguardi, Fabio" w:date="2018-10-23T11:24:00Z">
            <w:rPr/>
          </w:rPrChange>
        </w:rPr>
        <w:t xml:space="preserve"> find an optimal time base setting in order to avoid them. (This aspect is also particularly important for post-processing operations</w:t>
      </w:r>
      <w:r w:rsidR="00CA7957" w:rsidRPr="000E1A5F">
        <w:rPr>
          <w:lang w:val="en-GB"/>
          <w:rPrChange w:id="6964" w:author="Dioguardi, Fabio" w:date="2018-10-23T11:24:00Z">
            <w:rPr/>
          </w:rPrChange>
        </w:rPr>
        <w:t>.</w:t>
      </w:r>
      <w:r w:rsidRPr="000E1A5F">
        <w:rPr>
          <w:lang w:val="en-GB"/>
          <w:rPrChange w:id="6965" w:author="Dioguardi, Fabio" w:date="2018-10-23T11:24:00Z">
            <w:rPr/>
          </w:rPrChange>
        </w:rPr>
        <w:t>)</w:t>
      </w:r>
    </w:p>
    <w:p w14:paraId="3B25CB6D" w14:textId="5FBCC45E" w:rsidR="001A7588" w:rsidRPr="000E1A5F" w:rsidRDefault="00E44307" w:rsidP="001A7588">
      <w:pPr>
        <w:rPr>
          <w:lang w:val="en-GB"/>
          <w:rPrChange w:id="6966" w:author="Dioguardi, Fabio" w:date="2018-10-23T11:24:00Z">
            <w:rPr/>
          </w:rPrChange>
        </w:rPr>
      </w:pPr>
      <w:r w:rsidRPr="000E1A5F">
        <w:rPr>
          <w:lang w:val="en-GB"/>
          <w:rPrChange w:id="6967" w:author="Dioguardi, Fabio" w:date="2018-10-23T11:24:00Z">
            <w:rPr/>
          </w:rPrChange>
        </w:rPr>
        <w:t>In addition</w:t>
      </w:r>
      <w:r w:rsidR="001A7588" w:rsidRPr="000E1A5F">
        <w:rPr>
          <w:lang w:val="en-GB"/>
          <w:rPrChange w:id="6968" w:author="Dioguardi, Fabio" w:date="2018-10-23T11:24:00Z">
            <w:rPr/>
          </w:rPrChange>
        </w:rPr>
        <w:t xml:space="preserve"> to the four “</w:t>
      </w:r>
      <w:r w:rsidR="001A7588" w:rsidRPr="000E1A5F">
        <w:rPr>
          <w:i/>
          <w:lang w:val="en-GB"/>
          <w:rPrChange w:id="6969" w:author="Dioguardi, Fabio" w:date="2018-10-23T11:24:00Z">
            <w:rPr>
              <w:i/>
            </w:rPr>
          </w:rPrChange>
        </w:rPr>
        <w:t>_</w:t>
      </w:r>
      <w:proofErr w:type="spellStart"/>
      <w:r w:rsidR="001A7588" w:rsidRPr="000E1A5F">
        <w:rPr>
          <w:i/>
          <w:lang w:val="en-GB"/>
          <w:rPrChange w:id="6970" w:author="Dioguardi, Fabio" w:date="2018-10-23T11:24:00Z">
            <w:rPr>
              <w:i/>
            </w:rPr>
          </w:rPrChange>
        </w:rPr>
        <w:t>hbe</w:t>
      </w:r>
      <w:proofErr w:type="spellEnd"/>
      <w:r w:rsidR="001A7588" w:rsidRPr="000E1A5F">
        <w:rPr>
          <w:i/>
          <w:lang w:val="en-GB"/>
          <w:rPrChange w:id="6971" w:author="Dioguardi, Fabio" w:date="2018-10-23T11:24:00Z">
            <w:rPr>
              <w:i/>
            </w:rPr>
          </w:rPrChange>
        </w:rPr>
        <w:t>_</w:t>
      </w:r>
      <w:r w:rsidR="001A7588" w:rsidRPr="000E1A5F">
        <w:rPr>
          <w:lang w:val="en-GB"/>
          <w:rPrChange w:id="6972" w:author="Dioguardi, Fabio" w:date="2018-10-23T11:24:00Z">
            <w:rPr/>
          </w:rPrChange>
        </w:rPr>
        <w:t xml:space="preserve">” files, also a </w:t>
      </w:r>
      <w:r w:rsidRPr="000E1A5F">
        <w:rPr>
          <w:lang w:val="en-GB"/>
          <w:rPrChange w:id="6973" w:author="Dioguardi, Fabio" w:date="2018-10-23T11:24:00Z">
            <w:rPr/>
          </w:rPrChange>
        </w:rPr>
        <w:t>file named “</w:t>
      </w:r>
      <w:r w:rsidRPr="000E1A5F">
        <w:rPr>
          <w:i/>
          <w:lang w:val="en-GB"/>
          <w:rPrChange w:id="6974" w:author="Dioguardi, Fabio" w:date="2018-10-23T11:24:00Z">
            <w:rPr>
              <w:i/>
            </w:rPr>
          </w:rPrChange>
        </w:rPr>
        <w:t>*_QUO_LOG.txt”</w:t>
      </w:r>
      <w:r w:rsidRPr="000E1A5F">
        <w:rPr>
          <w:lang w:val="en-GB"/>
          <w:rPrChange w:id="6975" w:author="Dioguardi, Fabio" w:date="2018-10-23T11:24:00Z">
            <w:rPr/>
          </w:rPrChange>
        </w:rPr>
        <w:t xml:space="preserve"> is generated which lists just three entries per run:</w:t>
      </w:r>
    </w:p>
    <w:p w14:paraId="22798F61" w14:textId="231AAB61" w:rsidR="00E44307" w:rsidRPr="000E1A5F" w:rsidRDefault="00E44307" w:rsidP="001507E8">
      <w:pPr>
        <w:pStyle w:val="ListParagraph"/>
        <w:numPr>
          <w:ilvl w:val="0"/>
          <w:numId w:val="10"/>
        </w:numPr>
        <w:rPr>
          <w:lang w:val="en-GB"/>
          <w:rPrChange w:id="6976" w:author="Dioguardi, Fabio" w:date="2018-10-23T11:24:00Z">
            <w:rPr/>
          </w:rPrChange>
        </w:rPr>
      </w:pPr>
      <w:r w:rsidRPr="000E1A5F">
        <w:rPr>
          <w:lang w:val="en-GB"/>
          <w:rPrChange w:id="6977" w:author="Dioguardi, Fabio" w:date="2018-10-23T11:24:00Z">
            <w:rPr/>
          </w:rPrChange>
        </w:rPr>
        <w:t>Column 1: time since onset of eruption (in minutes)</w:t>
      </w:r>
    </w:p>
    <w:p w14:paraId="2C7E4A64" w14:textId="0F59B1C8" w:rsidR="00E44307" w:rsidRPr="000E1A5F" w:rsidRDefault="00E44307" w:rsidP="001507E8">
      <w:pPr>
        <w:pStyle w:val="ListParagraph"/>
        <w:numPr>
          <w:ilvl w:val="0"/>
          <w:numId w:val="10"/>
        </w:numPr>
        <w:rPr>
          <w:lang w:val="en-GB"/>
          <w:rPrChange w:id="6978" w:author="Dioguardi, Fabio" w:date="2018-10-23T11:24:00Z">
            <w:rPr/>
          </w:rPrChange>
        </w:rPr>
      </w:pPr>
      <w:r w:rsidRPr="000E1A5F">
        <w:rPr>
          <w:lang w:val="en-GB"/>
          <w:rPrChange w:id="6979" w:author="Dioguardi, Fabio" w:date="2018-10-23T11:24:00Z">
            <w:rPr/>
          </w:rPrChange>
        </w:rPr>
        <w:t xml:space="preserve">Column 2: plume height constraining process code (“PHCP code”)  </w:t>
      </w:r>
    </w:p>
    <w:p w14:paraId="79D53767" w14:textId="77777777" w:rsidR="00E44307" w:rsidRPr="000E1A5F" w:rsidRDefault="00E44307" w:rsidP="001507E8">
      <w:pPr>
        <w:pStyle w:val="ListParagraph"/>
        <w:numPr>
          <w:ilvl w:val="0"/>
          <w:numId w:val="10"/>
        </w:numPr>
        <w:rPr>
          <w:lang w:val="en-GB"/>
          <w:rPrChange w:id="6980" w:author="Dioguardi, Fabio" w:date="2018-10-23T11:24:00Z">
            <w:rPr/>
          </w:rPrChange>
        </w:rPr>
      </w:pPr>
      <w:r w:rsidRPr="000E1A5F">
        <w:rPr>
          <w:lang w:val="en-GB"/>
          <w:rPrChange w:id="6981" w:author="Dioguardi, Fabio" w:date="2018-10-23T11:24:00Z">
            <w:rPr/>
          </w:rPrChange>
        </w:rPr>
        <w:t>Column 3: selected time base during run (in min)</w:t>
      </w:r>
    </w:p>
    <w:p w14:paraId="03F8A31E" w14:textId="1F15B3E4" w:rsidR="00E44307" w:rsidRPr="000E1A5F" w:rsidRDefault="00E44307" w:rsidP="00E44307">
      <w:pPr>
        <w:rPr>
          <w:lang w:val="en-GB"/>
          <w:rPrChange w:id="6982" w:author="Dioguardi, Fabio" w:date="2018-10-23T11:24:00Z">
            <w:rPr/>
          </w:rPrChange>
        </w:rPr>
      </w:pPr>
      <w:r w:rsidRPr="000E1A5F">
        <w:rPr>
          <w:lang w:val="en-GB"/>
          <w:rPrChange w:id="6983" w:author="Dioguardi, Fabio" w:date="2018-10-23T11:24:00Z">
            <w:rPr/>
          </w:rPrChange>
        </w:rPr>
        <w:t xml:space="preserve">The PHCP code (see Table </w:t>
      </w:r>
      <w:r w:rsidR="003A2BE9" w:rsidRPr="000E1A5F">
        <w:rPr>
          <w:lang w:val="en-GB"/>
          <w:rPrChange w:id="6984" w:author="Dioguardi, Fabio" w:date="2018-10-23T11:24:00Z">
            <w:rPr/>
          </w:rPrChange>
        </w:rPr>
        <w:t>9</w:t>
      </w:r>
      <w:r w:rsidRPr="000E1A5F">
        <w:rPr>
          <w:lang w:val="en-GB"/>
          <w:rPrChange w:id="6985" w:author="Dioguardi, Fabio" w:date="2018-10-23T11:24:00Z">
            <w:rPr/>
          </w:rPrChange>
        </w:rPr>
        <w:t xml:space="preserve">) informs the operator which of the plume height constraining procedures described above has been applied for the data set of the selected time base. </w:t>
      </w:r>
    </w:p>
    <w:p w14:paraId="665A9C2E" w14:textId="77777777" w:rsidR="007F358A" w:rsidRPr="000E1A5F" w:rsidRDefault="007F358A" w:rsidP="00E44307">
      <w:pPr>
        <w:rPr>
          <w:lang w:val="en-GB"/>
          <w:rPrChange w:id="6986" w:author="Dioguardi, Fabio" w:date="2018-10-23T11:24:00Z">
            <w:rPr/>
          </w:rPrChange>
        </w:rPr>
      </w:pPr>
    </w:p>
    <w:p w14:paraId="68075FE0" w14:textId="03D6E6A3" w:rsidR="00B53C6D" w:rsidRPr="000E1A5F" w:rsidRDefault="007F358A" w:rsidP="007F358A">
      <w:pPr>
        <w:jc w:val="center"/>
        <w:rPr>
          <w:rFonts w:asciiTheme="minorHAnsi" w:hAnsiTheme="minorHAnsi"/>
          <w:lang w:val="en-GB"/>
          <w:rPrChange w:id="6987" w:author="Dioguardi, Fabio" w:date="2018-10-23T11:24:00Z">
            <w:rPr>
              <w:rFonts w:asciiTheme="minorHAnsi" w:hAnsiTheme="minorHAnsi"/>
            </w:rPr>
          </w:rPrChange>
        </w:rPr>
      </w:pPr>
      <w:r w:rsidRPr="000E1A5F">
        <w:rPr>
          <w:rFonts w:asciiTheme="minorHAnsi" w:hAnsiTheme="minorHAnsi"/>
          <w:lang w:val="en-GB"/>
          <w:rPrChange w:id="6988" w:author="Dioguardi, Fabio" w:date="2018-10-23T11:24:00Z">
            <w:rPr>
              <w:rFonts w:asciiTheme="minorHAnsi" w:hAnsiTheme="minorHAnsi"/>
            </w:rPr>
          </w:rPrChange>
        </w:rPr>
        <w:t>Table 9: Meaning of the PHCP code in the *</w:t>
      </w:r>
      <w:r w:rsidRPr="000E1A5F">
        <w:rPr>
          <w:rFonts w:asciiTheme="minorHAnsi" w:hAnsiTheme="minorHAnsi"/>
          <w:i/>
          <w:lang w:val="en-GB"/>
          <w:rPrChange w:id="6989" w:author="Dioguardi, Fabio" w:date="2018-10-23T11:24:00Z">
            <w:rPr>
              <w:rFonts w:asciiTheme="minorHAnsi" w:hAnsiTheme="minorHAnsi"/>
              <w:i/>
            </w:rPr>
          </w:rPrChange>
        </w:rPr>
        <w:t>_QUO_LOG.txt</w:t>
      </w:r>
      <w:r w:rsidRPr="000E1A5F">
        <w:rPr>
          <w:rFonts w:asciiTheme="minorHAnsi" w:hAnsiTheme="minorHAnsi"/>
          <w:lang w:val="en-GB"/>
          <w:rPrChange w:id="6990" w:author="Dioguardi, Fabio" w:date="2018-10-23T11:24:00Z">
            <w:rPr>
              <w:rFonts w:asciiTheme="minorHAnsi" w:hAnsiTheme="minorHAnsi"/>
            </w:rPr>
          </w:rPrChange>
        </w:rPr>
        <w:t xml:space="preserve"> file.</w:t>
      </w:r>
    </w:p>
    <w:tbl>
      <w:tblPr>
        <w:tblStyle w:val="Heading1Cha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0E1A5F" w:rsidRDefault="009F2182" w:rsidP="004A7FD5">
            <w:pPr>
              <w:jc w:val="center"/>
              <w:rPr>
                <w:b/>
                <w:lang w:val="en-GB"/>
                <w:rPrChange w:id="6991" w:author="Dioguardi, Fabio" w:date="2018-10-23T11:24:00Z">
                  <w:rPr>
                    <w:b/>
                  </w:rPr>
                </w:rPrChange>
              </w:rPr>
            </w:pPr>
            <w:r w:rsidRPr="000E1A5F">
              <w:rPr>
                <w:b/>
                <w:lang w:val="en-GB"/>
                <w:rPrChange w:id="6992" w:author="Dioguardi, Fabio" w:date="2018-10-23T11:24:00Z">
                  <w:rPr>
                    <w:b/>
                  </w:rPr>
                </w:rPrChange>
              </w:rPr>
              <w:t>PHCP code</w:t>
            </w:r>
          </w:p>
        </w:tc>
        <w:tc>
          <w:tcPr>
            <w:tcW w:w="1276" w:type="dxa"/>
            <w:vAlign w:val="center"/>
          </w:tcPr>
          <w:p w14:paraId="08E346D2" w14:textId="023B2026" w:rsidR="009F2182" w:rsidRPr="000E1A5F" w:rsidRDefault="009F2182" w:rsidP="004A7FD5">
            <w:pPr>
              <w:jc w:val="center"/>
              <w:rPr>
                <w:b/>
                <w:i/>
                <w:lang w:val="en-GB"/>
                <w:rPrChange w:id="6993" w:author="Dioguardi, Fabio" w:date="2018-10-23T11:24:00Z">
                  <w:rPr>
                    <w:b/>
                    <w:i/>
                  </w:rPr>
                </w:rPrChange>
              </w:rPr>
            </w:pPr>
            <w:r w:rsidRPr="000E1A5F">
              <w:rPr>
                <w:b/>
                <w:i/>
                <w:lang w:val="en-GB"/>
                <w:rPrChange w:id="6994" w:author="Dioguardi, Fabio" w:date="2018-10-23T11:24:00Z">
                  <w:rPr>
                    <w:b/>
                    <w:i/>
                  </w:rPr>
                </w:rPrChange>
              </w:rPr>
              <w:t>N</w:t>
            </w:r>
          </w:p>
        </w:tc>
        <w:tc>
          <w:tcPr>
            <w:tcW w:w="5386" w:type="dxa"/>
            <w:vAlign w:val="center"/>
          </w:tcPr>
          <w:p w14:paraId="12208995" w14:textId="347D2343" w:rsidR="009F2182" w:rsidRPr="000E1A5F" w:rsidRDefault="007C3F7B" w:rsidP="003E6989">
            <w:pPr>
              <w:rPr>
                <w:b/>
                <w:lang w:val="en-GB"/>
                <w:rPrChange w:id="6995" w:author="Dioguardi, Fabio" w:date="2018-10-23T11:24:00Z">
                  <w:rPr>
                    <w:b/>
                  </w:rPr>
                </w:rPrChange>
              </w:rPr>
            </w:pPr>
            <w:r w:rsidRPr="000E1A5F">
              <w:rPr>
                <w:b/>
                <w:lang w:val="en-GB"/>
                <w:rPrChange w:id="6996" w:author="Dioguardi, Fabio" w:date="2018-10-23T11:24:00Z">
                  <w:rPr>
                    <w:b/>
                  </w:rPr>
                </w:rPrChange>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0E1A5F" w:rsidRDefault="007C3F7B" w:rsidP="004A7FD5">
            <w:pPr>
              <w:jc w:val="center"/>
              <w:rPr>
                <w:b/>
                <w:lang w:val="en-GB"/>
                <w:rPrChange w:id="6997" w:author="Dioguardi, Fabio" w:date="2018-10-23T11:24:00Z">
                  <w:rPr>
                    <w:b/>
                  </w:rPr>
                </w:rPrChange>
              </w:rPr>
            </w:pPr>
            <w:r w:rsidRPr="000E1A5F">
              <w:rPr>
                <w:b/>
                <w:lang w:val="en-GB"/>
                <w:rPrChange w:id="6998" w:author="Dioguardi, Fabio" w:date="2018-10-23T11:24:00Z">
                  <w:rPr>
                    <w:b/>
                  </w:rPr>
                </w:rPrChange>
              </w:rPr>
              <w:t>0</w:t>
            </w:r>
          </w:p>
        </w:tc>
        <w:tc>
          <w:tcPr>
            <w:tcW w:w="1276" w:type="dxa"/>
            <w:vAlign w:val="center"/>
          </w:tcPr>
          <w:p w14:paraId="2BDD40A6" w14:textId="5961235D" w:rsidR="009F2182" w:rsidRPr="000E1A5F" w:rsidRDefault="007C3F7B" w:rsidP="004A7FD5">
            <w:pPr>
              <w:jc w:val="center"/>
              <w:rPr>
                <w:lang w:val="en-GB"/>
                <w:rPrChange w:id="6999" w:author="Dioguardi, Fabio" w:date="2018-10-23T11:24:00Z">
                  <w:rPr/>
                </w:rPrChange>
              </w:rPr>
            </w:pPr>
            <w:r w:rsidRPr="000E1A5F">
              <w:rPr>
                <w:lang w:val="en-GB"/>
                <w:rPrChange w:id="7000" w:author="Dioguardi, Fabio" w:date="2018-10-23T11:24:00Z">
                  <w:rPr/>
                </w:rPrChange>
              </w:rPr>
              <w:t>0</w:t>
            </w:r>
          </w:p>
        </w:tc>
        <w:tc>
          <w:tcPr>
            <w:tcW w:w="5386" w:type="dxa"/>
            <w:vAlign w:val="center"/>
          </w:tcPr>
          <w:p w14:paraId="6205E28A" w14:textId="0A1ED013" w:rsidR="009F2182" w:rsidRPr="000E1A5F" w:rsidRDefault="007C3F7B" w:rsidP="003E6989">
            <w:pPr>
              <w:rPr>
                <w:lang w:val="en-GB"/>
                <w:rPrChange w:id="7001" w:author="Dioguardi, Fabio" w:date="2018-10-23T11:24:00Z">
                  <w:rPr/>
                </w:rPrChange>
              </w:rPr>
            </w:pPr>
            <w:r w:rsidRPr="000E1A5F">
              <w:rPr>
                <w:lang w:val="en-GB"/>
                <w:rPrChange w:id="7002" w:author="Dioguardi, Fabio" w:date="2018-10-23T11:24:00Z">
                  <w:rPr/>
                </w:rPrChange>
              </w:rPr>
              <w:t>-</w:t>
            </w:r>
          </w:p>
        </w:tc>
      </w:tr>
      <w:tr w:rsidR="009F2182" w:rsidRPr="000E1A5F" w14:paraId="7311A791" w14:textId="77777777" w:rsidTr="007C3F7B">
        <w:trPr>
          <w:trHeight w:val="309"/>
          <w:jc w:val="center"/>
        </w:trPr>
        <w:tc>
          <w:tcPr>
            <w:tcW w:w="1413" w:type="dxa"/>
            <w:vAlign w:val="center"/>
          </w:tcPr>
          <w:p w14:paraId="0F0F7E12" w14:textId="1BA4A8E3" w:rsidR="009F2182" w:rsidRPr="000E1A5F" w:rsidRDefault="007C3F7B" w:rsidP="004A7FD5">
            <w:pPr>
              <w:jc w:val="center"/>
              <w:rPr>
                <w:b/>
                <w:lang w:val="en-GB"/>
                <w:rPrChange w:id="7003" w:author="Dioguardi, Fabio" w:date="2018-10-23T11:24:00Z">
                  <w:rPr>
                    <w:b/>
                  </w:rPr>
                </w:rPrChange>
              </w:rPr>
            </w:pPr>
            <w:r w:rsidRPr="000E1A5F">
              <w:rPr>
                <w:b/>
                <w:lang w:val="en-GB"/>
                <w:rPrChange w:id="7004" w:author="Dioguardi, Fabio" w:date="2018-10-23T11:24:00Z">
                  <w:rPr>
                    <w:b/>
                  </w:rPr>
                </w:rPrChange>
              </w:rPr>
              <w:t>1</w:t>
            </w:r>
          </w:p>
        </w:tc>
        <w:tc>
          <w:tcPr>
            <w:tcW w:w="1276" w:type="dxa"/>
            <w:vAlign w:val="center"/>
          </w:tcPr>
          <w:p w14:paraId="606431DC" w14:textId="691E2F05" w:rsidR="009F2182" w:rsidRPr="000E1A5F" w:rsidRDefault="007C3F7B" w:rsidP="004A7FD5">
            <w:pPr>
              <w:jc w:val="center"/>
              <w:rPr>
                <w:lang w:val="en-GB"/>
                <w:rPrChange w:id="7005" w:author="Dioguardi, Fabio" w:date="2018-10-23T11:24:00Z">
                  <w:rPr/>
                </w:rPrChange>
              </w:rPr>
            </w:pPr>
            <w:r w:rsidRPr="000E1A5F">
              <w:rPr>
                <w:lang w:val="en-GB"/>
                <w:rPrChange w:id="7006" w:author="Dioguardi, Fabio" w:date="2018-10-23T11:24:00Z">
                  <w:rPr/>
                </w:rPrChange>
              </w:rPr>
              <w:t>1</w:t>
            </w:r>
          </w:p>
        </w:tc>
        <w:tc>
          <w:tcPr>
            <w:tcW w:w="5386" w:type="dxa"/>
            <w:vAlign w:val="center"/>
          </w:tcPr>
          <w:p w14:paraId="7ED99D09" w14:textId="46877758" w:rsidR="009F2182" w:rsidRPr="000E1A5F" w:rsidRDefault="007C3F7B" w:rsidP="003E6989">
            <w:pPr>
              <w:rPr>
                <w:lang w:val="en-GB"/>
                <w:rPrChange w:id="7007" w:author="Dioguardi, Fabio" w:date="2018-10-23T11:24:00Z">
                  <w:rPr/>
                </w:rPrChange>
              </w:rPr>
            </w:pPr>
            <w:r w:rsidRPr="000E1A5F">
              <w:rPr>
                <w:lang w:val="en-GB"/>
                <w:rPrChange w:id="7008" w:author="Dioguardi, Fabio" w:date="2018-10-23T11:24:00Z">
                  <w:rPr/>
                </w:rPrChange>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0E1A5F" w:rsidRDefault="007C3F7B" w:rsidP="004A7FD5">
            <w:pPr>
              <w:jc w:val="center"/>
              <w:rPr>
                <w:b/>
                <w:lang w:val="en-GB"/>
                <w:rPrChange w:id="7009" w:author="Dioguardi, Fabio" w:date="2018-10-23T11:24:00Z">
                  <w:rPr>
                    <w:b/>
                  </w:rPr>
                </w:rPrChange>
              </w:rPr>
            </w:pPr>
            <w:r w:rsidRPr="000E1A5F">
              <w:rPr>
                <w:b/>
                <w:lang w:val="en-GB"/>
                <w:rPrChange w:id="7010" w:author="Dioguardi, Fabio" w:date="2018-10-23T11:24:00Z">
                  <w:rPr>
                    <w:b/>
                  </w:rPr>
                </w:rPrChange>
              </w:rPr>
              <w:t>2</w:t>
            </w:r>
          </w:p>
        </w:tc>
        <w:tc>
          <w:tcPr>
            <w:tcW w:w="1276" w:type="dxa"/>
            <w:vAlign w:val="center"/>
          </w:tcPr>
          <w:p w14:paraId="47E73C99" w14:textId="64DBB89A" w:rsidR="009F2182" w:rsidRPr="000E1A5F" w:rsidRDefault="007C3F7B" w:rsidP="004A7FD5">
            <w:pPr>
              <w:jc w:val="center"/>
              <w:rPr>
                <w:lang w:val="en-GB"/>
                <w:rPrChange w:id="7011" w:author="Dioguardi, Fabio" w:date="2018-10-23T11:24:00Z">
                  <w:rPr/>
                </w:rPrChange>
              </w:rPr>
            </w:pPr>
            <w:r w:rsidRPr="000E1A5F">
              <w:rPr>
                <w:lang w:val="en-GB"/>
                <w:rPrChange w:id="7012" w:author="Dioguardi, Fabio" w:date="2018-10-23T11:24:00Z">
                  <w:rPr/>
                </w:rPrChange>
              </w:rPr>
              <w:t>2</w:t>
            </w:r>
          </w:p>
        </w:tc>
        <w:tc>
          <w:tcPr>
            <w:tcW w:w="5386" w:type="dxa"/>
            <w:vAlign w:val="center"/>
          </w:tcPr>
          <w:p w14:paraId="0D0C9FB6" w14:textId="4A45B3E0" w:rsidR="009F2182" w:rsidRPr="000E1A5F" w:rsidRDefault="007C3F7B" w:rsidP="003E6989">
            <w:pPr>
              <w:rPr>
                <w:lang w:val="en-GB"/>
                <w:rPrChange w:id="7013" w:author="Dioguardi, Fabio" w:date="2018-10-23T11:24:00Z">
                  <w:rPr/>
                </w:rPrChange>
              </w:rPr>
            </w:pPr>
            <w:r w:rsidRPr="000E1A5F">
              <w:rPr>
                <w:lang w:val="en-GB"/>
                <w:rPrChange w:id="7014" w:author="Dioguardi, Fabio" w:date="2018-10-23T11:24:00Z">
                  <w:rPr/>
                </w:rPrChange>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0E1A5F" w:rsidRDefault="007C3F7B" w:rsidP="004A7FD5">
            <w:pPr>
              <w:jc w:val="center"/>
              <w:rPr>
                <w:b/>
                <w:lang w:val="en-GB"/>
                <w:rPrChange w:id="7015" w:author="Dioguardi, Fabio" w:date="2018-10-23T11:24:00Z">
                  <w:rPr>
                    <w:b/>
                  </w:rPr>
                </w:rPrChange>
              </w:rPr>
            </w:pPr>
            <w:r w:rsidRPr="000E1A5F">
              <w:rPr>
                <w:b/>
                <w:lang w:val="en-GB"/>
                <w:rPrChange w:id="7016" w:author="Dioguardi, Fabio" w:date="2018-10-23T11:24:00Z">
                  <w:rPr>
                    <w:b/>
                  </w:rPr>
                </w:rPrChange>
              </w:rPr>
              <w:t>21</w:t>
            </w:r>
          </w:p>
        </w:tc>
        <w:tc>
          <w:tcPr>
            <w:tcW w:w="1276" w:type="dxa"/>
            <w:vAlign w:val="center"/>
          </w:tcPr>
          <w:p w14:paraId="0F9BE0C5" w14:textId="1E2F6A82" w:rsidR="009F2182" w:rsidRPr="000E1A5F" w:rsidRDefault="007C3F7B" w:rsidP="004A7FD5">
            <w:pPr>
              <w:jc w:val="center"/>
              <w:rPr>
                <w:lang w:val="en-GB"/>
                <w:rPrChange w:id="7017" w:author="Dioguardi, Fabio" w:date="2018-10-23T11:24:00Z">
                  <w:rPr/>
                </w:rPrChange>
              </w:rPr>
            </w:pPr>
            <w:r w:rsidRPr="000E1A5F">
              <w:rPr>
                <w:lang w:val="en-GB"/>
                <w:rPrChange w:id="7018" w:author="Dioguardi, Fabio" w:date="2018-10-23T11:24:00Z">
                  <w:rPr/>
                </w:rPrChange>
              </w:rPr>
              <w:t>2</w:t>
            </w:r>
          </w:p>
        </w:tc>
        <w:tc>
          <w:tcPr>
            <w:tcW w:w="5386" w:type="dxa"/>
            <w:vAlign w:val="center"/>
          </w:tcPr>
          <w:p w14:paraId="6A0A8F00" w14:textId="79F1E212" w:rsidR="009F2182" w:rsidRPr="000E1A5F" w:rsidRDefault="007C3F7B" w:rsidP="003E6989">
            <w:pPr>
              <w:rPr>
                <w:lang w:val="en-GB"/>
                <w:rPrChange w:id="7019" w:author="Dioguardi, Fabio" w:date="2018-10-23T11:24:00Z">
                  <w:rPr/>
                </w:rPrChange>
              </w:rPr>
            </w:pPr>
            <w:r w:rsidRPr="000E1A5F">
              <w:rPr>
                <w:lang w:val="en-GB"/>
                <w:rPrChange w:id="7020" w:author="Dioguardi, Fabio" w:date="2018-10-23T11:24:00Z">
                  <w:rPr/>
                </w:rPrChange>
              </w:rPr>
              <w:t xml:space="preserve">not well constrained data, both data from </w:t>
            </w:r>
            <w:r w:rsidR="00302D3F" w:rsidRPr="000E1A5F">
              <w:rPr>
                <w:lang w:val="en-GB"/>
                <w:rPrChange w:id="7021" w:author="Dioguardi, Fabio" w:date="2018-10-23T11:24:00Z">
                  <w:rPr/>
                </w:rPrChange>
              </w:rPr>
              <w:t xml:space="preserve">horizontally stepping </w:t>
            </w:r>
            <w:r w:rsidRPr="000E1A5F">
              <w:rPr>
                <w:lang w:val="en-GB"/>
                <w:rPrChange w:id="7022" w:author="Dioguardi, Fabio" w:date="2018-10-23T11:24:00Z">
                  <w:rPr/>
                </w:rPrChange>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0E1A5F" w:rsidRDefault="007C3F7B" w:rsidP="004A7FD5">
            <w:pPr>
              <w:jc w:val="center"/>
              <w:rPr>
                <w:b/>
                <w:lang w:val="en-GB"/>
                <w:rPrChange w:id="7023" w:author="Dioguardi, Fabio" w:date="2018-10-23T11:24:00Z">
                  <w:rPr>
                    <w:b/>
                  </w:rPr>
                </w:rPrChange>
              </w:rPr>
            </w:pPr>
            <w:r w:rsidRPr="000E1A5F">
              <w:rPr>
                <w:b/>
                <w:lang w:val="en-GB"/>
                <w:rPrChange w:id="7024" w:author="Dioguardi, Fabio" w:date="2018-10-23T11:24:00Z">
                  <w:rPr>
                    <w:b/>
                  </w:rPr>
                </w:rPrChange>
              </w:rPr>
              <w:t>22</w:t>
            </w:r>
          </w:p>
        </w:tc>
        <w:tc>
          <w:tcPr>
            <w:tcW w:w="1276" w:type="dxa"/>
            <w:vAlign w:val="center"/>
          </w:tcPr>
          <w:p w14:paraId="2426918E" w14:textId="116BA051" w:rsidR="007C3F7B" w:rsidRPr="000E1A5F" w:rsidRDefault="007C3F7B" w:rsidP="004A7FD5">
            <w:pPr>
              <w:jc w:val="center"/>
              <w:rPr>
                <w:lang w:val="en-GB"/>
                <w:rPrChange w:id="7025" w:author="Dioguardi, Fabio" w:date="2018-10-23T11:24:00Z">
                  <w:rPr/>
                </w:rPrChange>
              </w:rPr>
            </w:pPr>
            <w:r w:rsidRPr="000E1A5F">
              <w:rPr>
                <w:lang w:val="en-GB"/>
                <w:rPrChange w:id="7026" w:author="Dioguardi, Fabio" w:date="2018-10-23T11:24:00Z">
                  <w:rPr/>
                </w:rPrChange>
              </w:rPr>
              <w:t>2</w:t>
            </w:r>
          </w:p>
        </w:tc>
        <w:tc>
          <w:tcPr>
            <w:tcW w:w="5386" w:type="dxa"/>
            <w:vAlign w:val="center"/>
          </w:tcPr>
          <w:p w14:paraId="76AAADAE" w14:textId="6B3561B2" w:rsidR="007C3F7B" w:rsidRPr="000E1A5F" w:rsidRDefault="007C3F7B" w:rsidP="003E6989">
            <w:pPr>
              <w:rPr>
                <w:lang w:val="en-GB"/>
                <w:rPrChange w:id="7027" w:author="Dioguardi, Fabio" w:date="2018-10-23T11:24:00Z">
                  <w:rPr/>
                </w:rPrChange>
              </w:rPr>
            </w:pPr>
            <w:r w:rsidRPr="000E1A5F">
              <w:rPr>
                <w:lang w:val="en-GB"/>
                <w:rPrChange w:id="7028" w:author="Dioguardi, Fabio" w:date="2018-10-23T11:24:00Z">
                  <w:rPr/>
                </w:rPrChange>
              </w:rPr>
              <w:t xml:space="preserve">not well constrained data, not all from </w:t>
            </w:r>
            <w:r w:rsidR="00302D3F" w:rsidRPr="000E1A5F">
              <w:rPr>
                <w:lang w:val="en-GB"/>
                <w:rPrChange w:id="7029" w:author="Dioguardi, Fabio" w:date="2018-10-23T11:24:00Z">
                  <w:rPr/>
                </w:rPrChange>
              </w:rPr>
              <w:t xml:space="preserve">horizontally stepping </w:t>
            </w:r>
            <w:r w:rsidRPr="000E1A5F">
              <w:rPr>
                <w:lang w:val="en-GB"/>
                <w:rPrChange w:id="7030" w:author="Dioguardi, Fabio" w:date="2018-10-23T11:24:00Z">
                  <w:rPr/>
                </w:rPrChange>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0E1A5F" w:rsidRDefault="007C3F7B" w:rsidP="004A7FD5">
            <w:pPr>
              <w:jc w:val="center"/>
              <w:rPr>
                <w:b/>
                <w:lang w:val="en-GB"/>
                <w:rPrChange w:id="7031" w:author="Dioguardi, Fabio" w:date="2018-10-23T11:24:00Z">
                  <w:rPr>
                    <w:b/>
                  </w:rPr>
                </w:rPrChange>
              </w:rPr>
            </w:pPr>
            <w:r w:rsidRPr="000E1A5F">
              <w:rPr>
                <w:b/>
                <w:lang w:val="en-GB"/>
                <w:rPrChange w:id="7032" w:author="Dioguardi, Fabio" w:date="2018-10-23T11:24:00Z">
                  <w:rPr>
                    <w:b/>
                  </w:rPr>
                </w:rPrChange>
              </w:rPr>
              <w:t>31</w:t>
            </w:r>
          </w:p>
        </w:tc>
        <w:tc>
          <w:tcPr>
            <w:tcW w:w="1276" w:type="dxa"/>
            <w:vAlign w:val="center"/>
          </w:tcPr>
          <w:p w14:paraId="66D2D59E" w14:textId="5F52F286" w:rsidR="007C3F7B" w:rsidRPr="000E1A5F" w:rsidRDefault="007C3F7B" w:rsidP="004A7FD5">
            <w:pPr>
              <w:jc w:val="center"/>
              <w:rPr>
                <w:lang w:val="en-GB"/>
                <w:rPrChange w:id="7033" w:author="Dioguardi, Fabio" w:date="2018-10-23T11:24:00Z">
                  <w:rPr/>
                </w:rPrChange>
              </w:rPr>
            </w:pPr>
            <w:r w:rsidRPr="000E1A5F">
              <w:rPr>
                <w:lang w:val="en-GB"/>
                <w:rPrChange w:id="7034" w:author="Dioguardi, Fabio" w:date="2018-10-23T11:24:00Z">
                  <w:rPr/>
                </w:rPrChange>
              </w:rPr>
              <w:t>&gt;2</w:t>
            </w:r>
          </w:p>
        </w:tc>
        <w:tc>
          <w:tcPr>
            <w:tcW w:w="5386" w:type="dxa"/>
            <w:vAlign w:val="center"/>
          </w:tcPr>
          <w:p w14:paraId="4159ED09" w14:textId="708A9385" w:rsidR="007C3F7B" w:rsidRPr="000E1A5F" w:rsidRDefault="007C3F7B" w:rsidP="003E6989">
            <w:pPr>
              <w:rPr>
                <w:lang w:val="en-GB"/>
                <w:rPrChange w:id="7035" w:author="Dioguardi, Fabio" w:date="2018-10-23T11:24:00Z">
                  <w:rPr/>
                </w:rPrChange>
              </w:rPr>
            </w:pPr>
            <w:r w:rsidRPr="000E1A5F">
              <w:rPr>
                <w:lang w:val="en-GB"/>
                <w:rPrChange w:id="7036" w:author="Dioguardi, Fabio" w:date="2018-10-23T11:24:00Z">
                  <w:rPr/>
                </w:rPrChange>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0E1A5F" w:rsidRDefault="007C3F7B" w:rsidP="004A7FD5">
            <w:pPr>
              <w:jc w:val="center"/>
              <w:rPr>
                <w:b/>
                <w:lang w:val="en-GB"/>
                <w:rPrChange w:id="7037" w:author="Dioguardi, Fabio" w:date="2018-10-23T11:24:00Z">
                  <w:rPr>
                    <w:b/>
                  </w:rPr>
                </w:rPrChange>
              </w:rPr>
            </w:pPr>
            <w:r w:rsidRPr="000E1A5F">
              <w:rPr>
                <w:b/>
                <w:lang w:val="en-GB"/>
                <w:rPrChange w:id="7038" w:author="Dioguardi, Fabio" w:date="2018-10-23T11:24:00Z">
                  <w:rPr>
                    <w:b/>
                  </w:rPr>
                </w:rPrChange>
              </w:rPr>
              <w:t>32</w:t>
            </w:r>
          </w:p>
        </w:tc>
        <w:tc>
          <w:tcPr>
            <w:tcW w:w="1276" w:type="dxa"/>
            <w:vAlign w:val="center"/>
          </w:tcPr>
          <w:p w14:paraId="13BD01EC" w14:textId="22F6AF38" w:rsidR="007C3F7B" w:rsidRPr="000E1A5F" w:rsidRDefault="007C3F7B" w:rsidP="004A7FD5">
            <w:pPr>
              <w:jc w:val="center"/>
              <w:rPr>
                <w:lang w:val="en-GB"/>
                <w:rPrChange w:id="7039" w:author="Dioguardi, Fabio" w:date="2018-10-23T11:24:00Z">
                  <w:rPr/>
                </w:rPrChange>
              </w:rPr>
            </w:pPr>
            <w:r w:rsidRPr="000E1A5F">
              <w:rPr>
                <w:lang w:val="en-GB"/>
                <w:rPrChange w:id="7040" w:author="Dioguardi, Fabio" w:date="2018-10-23T11:24:00Z">
                  <w:rPr/>
                </w:rPrChange>
              </w:rPr>
              <w:t>&gt;2</w:t>
            </w:r>
          </w:p>
        </w:tc>
        <w:tc>
          <w:tcPr>
            <w:tcW w:w="5386" w:type="dxa"/>
            <w:vAlign w:val="center"/>
          </w:tcPr>
          <w:p w14:paraId="54FF7CAC" w14:textId="73272C57" w:rsidR="007C3F7B" w:rsidRPr="000E1A5F" w:rsidRDefault="007C3F7B" w:rsidP="003E6989">
            <w:pPr>
              <w:rPr>
                <w:lang w:val="en-GB"/>
                <w:rPrChange w:id="7041" w:author="Dioguardi, Fabio" w:date="2018-10-23T11:24:00Z">
                  <w:rPr/>
                </w:rPrChange>
              </w:rPr>
            </w:pPr>
            <w:r w:rsidRPr="000E1A5F">
              <w:rPr>
                <w:lang w:val="en-GB"/>
                <w:rPrChange w:id="7042" w:author="Dioguardi, Fabio" w:date="2018-10-23T11:24:00Z">
                  <w:rPr/>
                </w:rPrChange>
              </w:rPr>
              <w:t>not well constrained data</w:t>
            </w:r>
          </w:p>
        </w:tc>
      </w:tr>
    </w:tbl>
    <w:p w14:paraId="1979EADA" w14:textId="5E46E078" w:rsidR="009F2182" w:rsidRPr="000E1A5F" w:rsidRDefault="009F2182" w:rsidP="00E44307">
      <w:pPr>
        <w:rPr>
          <w:lang w:val="en-GB"/>
          <w:rPrChange w:id="7043" w:author="Dioguardi, Fabio" w:date="2018-10-23T11:24:00Z">
            <w:rPr/>
          </w:rPrChange>
        </w:rPr>
      </w:pPr>
    </w:p>
    <w:p w14:paraId="296952F4" w14:textId="77777777" w:rsidR="00F95D9C" w:rsidRPr="000E1A5F" w:rsidRDefault="00F95D9C" w:rsidP="00F95D9C">
      <w:pPr>
        <w:rPr>
          <w:lang w:val="en-GB"/>
          <w:rPrChange w:id="7044" w:author="Dioguardi, Fabio" w:date="2018-10-23T11:24:00Z">
            <w:rPr/>
          </w:rPrChange>
        </w:rPr>
      </w:pPr>
      <w:r w:rsidRPr="000E1A5F">
        <w:rPr>
          <w:lang w:val="en-GB"/>
          <w:rPrChange w:id="7045" w:author="Dioguardi, Fabio" w:date="2018-10-23T11:24:00Z">
            <w:rPr/>
          </w:rPrChange>
        </w:rPr>
        <w:lastRenderedPageBreak/>
        <w:t xml:space="preserve">  </w:t>
      </w:r>
    </w:p>
    <w:p w14:paraId="58E0F177" w14:textId="102272B1" w:rsidR="00F95D9C" w:rsidRPr="000E1A5F" w:rsidRDefault="00F95D9C" w:rsidP="00F95D9C">
      <w:pPr>
        <w:pStyle w:val="Heading3"/>
        <w:rPr>
          <w:lang w:val="en-GB"/>
          <w:rPrChange w:id="7046" w:author="Dioguardi, Fabio" w:date="2018-10-23T11:24:00Z">
            <w:rPr/>
          </w:rPrChange>
        </w:rPr>
      </w:pPr>
      <w:bookmarkStart w:id="7047" w:name="_Ref482540296"/>
      <w:bookmarkStart w:id="7048" w:name="_Toc528058519"/>
      <w:r w:rsidRPr="000E1A5F">
        <w:rPr>
          <w:lang w:val="en-GB"/>
          <w:rPrChange w:id="7049" w:author="Dioguardi, Fabio" w:date="2018-10-23T11:24:00Z">
            <w:rPr/>
          </w:rPrChange>
        </w:rPr>
        <w:t>The Output File “</w:t>
      </w:r>
      <w:r w:rsidRPr="000E1A5F">
        <w:rPr>
          <w:i/>
          <w:lang w:val="en-GB"/>
          <w:rPrChange w:id="7050" w:author="Dioguardi, Fabio" w:date="2018-10-23T11:24:00Z">
            <w:rPr>
              <w:i/>
            </w:rPr>
          </w:rPrChange>
        </w:rPr>
        <w:t>Foxi_hbe.txt</w:t>
      </w:r>
      <w:r w:rsidRPr="000E1A5F">
        <w:rPr>
          <w:lang w:val="en-GB"/>
          <w:rPrChange w:id="7051" w:author="Dioguardi, Fabio" w:date="2018-10-23T11:24:00Z">
            <w:rPr/>
          </w:rPrChange>
        </w:rPr>
        <w:t>”</w:t>
      </w:r>
      <w:bookmarkEnd w:id="7047"/>
      <w:bookmarkEnd w:id="7048"/>
    </w:p>
    <w:p w14:paraId="5BBFFC35" w14:textId="77777777" w:rsidR="00722917" w:rsidRPr="000E1A5F" w:rsidRDefault="00722917" w:rsidP="00722917">
      <w:pPr>
        <w:rPr>
          <w:lang w:val="en-GB"/>
          <w:rPrChange w:id="7052" w:author="Dioguardi, Fabio" w:date="2018-10-23T11:24:00Z">
            <w:rPr/>
          </w:rPrChange>
        </w:rPr>
      </w:pPr>
    </w:p>
    <w:p w14:paraId="3117DA79" w14:textId="7B251FDB" w:rsidR="00487DA2" w:rsidRPr="000E1A5F" w:rsidRDefault="00F95D9C" w:rsidP="00F95D9C">
      <w:pPr>
        <w:rPr>
          <w:lang w:val="en-GB"/>
          <w:rPrChange w:id="7053" w:author="Dioguardi, Fabio" w:date="2018-10-23T11:24:00Z">
            <w:rPr/>
          </w:rPrChange>
        </w:rPr>
      </w:pPr>
      <w:r w:rsidRPr="000E1A5F">
        <w:rPr>
          <w:lang w:val="en-GB"/>
          <w:rPrChange w:id="7054" w:author="Dioguardi, Fabio" w:date="2018-10-23T11:24:00Z">
            <w:rPr/>
          </w:rPrChange>
        </w:rPr>
        <w:t>An additional file, denoted “</w:t>
      </w:r>
      <w:r w:rsidRPr="000E1A5F">
        <w:rPr>
          <w:i/>
          <w:lang w:val="en-GB"/>
          <w:rPrChange w:id="7055" w:author="Dioguardi, Fabio" w:date="2018-10-23T11:24:00Z">
            <w:rPr>
              <w:i/>
            </w:rPr>
          </w:rPrChange>
        </w:rPr>
        <w:t>Foxi_hbe.txt</w:t>
      </w:r>
      <w:r w:rsidRPr="000E1A5F">
        <w:rPr>
          <w:lang w:val="en-GB"/>
          <w:rPrChange w:id="7056" w:author="Dioguardi, Fabio" w:date="2018-10-23T11:24:00Z">
            <w:rPr/>
          </w:rPrChange>
        </w:rPr>
        <w:t>”, is generated and exported to an online accessible server. It contains the following data:</w:t>
      </w:r>
    </w:p>
    <w:p w14:paraId="73DBB077" w14:textId="46CECB01" w:rsidR="00F95D9C" w:rsidRPr="000E1A5F" w:rsidRDefault="00051106" w:rsidP="001507E8">
      <w:pPr>
        <w:pStyle w:val="ListParagraph"/>
        <w:numPr>
          <w:ilvl w:val="0"/>
          <w:numId w:val="11"/>
        </w:numPr>
        <w:rPr>
          <w:lang w:val="en-GB"/>
          <w:rPrChange w:id="7057" w:author="Dioguardi, Fabio" w:date="2018-10-23T11:24:00Z">
            <w:rPr/>
          </w:rPrChange>
        </w:rPr>
      </w:pPr>
      <w:r w:rsidRPr="000E1A5F">
        <w:rPr>
          <w:lang w:val="en-GB"/>
          <w:rPrChange w:id="7058" w:author="Dioguardi, Fabio" w:date="2018-10-23T11:24:00Z">
            <w:rPr/>
          </w:rPrChange>
        </w:rPr>
        <w:t>Column 1:</w:t>
      </w:r>
      <w:r w:rsidR="00487DA2" w:rsidRPr="000E1A5F">
        <w:rPr>
          <w:lang w:val="en-GB"/>
          <w:rPrChange w:id="7059" w:author="Dioguardi, Fabio" w:date="2018-10-23T11:24:00Z">
            <w:rPr/>
          </w:rPrChange>
        </w:rPr>
        <w:t xml:space="preserve"> time stamp;</w:t>
      </w:r>
    </w:p>
    <w:p w14:paraId="0862B14C" w14:textId="164EFC76" w:rsidR="00F95D9C" w:rsidRPr="000E1A5F" w:rsidRDefault="00051106" w:rsidP="001507E8">
      <w:pPr>
        <w:pStyle w:val="ListParagraph"/>
        <w:numPr>
          <w:ilvl w:val="0"/>
          <w:numId w:val="11"/>
        </w:numPr>
        <w:rPr>
          <w:lang w:val="en-GB"/>
          <w:rPrChange w:id="7060" w:author="Dioguardi, Fabio" w:date="2018-10-23T11:24:00Z">
            <w:rPr/>
          </w:rPrChange>
        </w:rPr>
      </w:pPr>
      <w:r w:rsidRPr="000E1A5F">
        <w:rPr>
          <w:lang w:val="en-GB"/>
          <w:rPrChange w:id="7061" w:author="Dioguardi, Fabio" w:date="2018-10-23T11:24:00Z">
            <w:rPr/>
          </w:rPrChange>
        </w:rPr>
        <w:t>Column 2:</w:t>
      </w:r>
      <w:r w:rsidR="00487DA2" w:rsidRPr="000E1A5F">
        <w:rPr>
          <w:lang w:val="en-GB"/>
          <w:rPrChange w:id="7062" w:author="Dioguardi, Fabio" w:date="2018-10-23T11:24:00Z">
            <w:rPr/>
          </w:rPrChange>
        </w:rPr>
        <w:t xml:space="preserve"> time since eruption (in minutes);</w:t>
      </w:r>
    </w:p>
    <w:p w14:paraId="372236D0" w14:textId="63AF103D" w:rsidR="00051106" w:rsidRPr="000E1A5F" w:rsidRDefault="00051106" w:rsidP="001507E8">
      <w:pPr>
        <w:pStyle w:val="ListParagraph"/>
        <w:numPr>
          <w:ilvl w:val="0"/>
          <w:numId w:val="11"/>
        </w:numPr>
        <w:rPr>
          <w:lang w:val="en-GB"/>
          <w:rPrChange w:id="7063" w:author="Dioguardi, Fabio" w:date="2018-10-23T11:24:00Z">
            <w:rPr/>
          </w:rPrChange>
        </w:rPr>
      </w:pPr>
      <w:r w:rsidRPr="000E1A5F">
        <w:rPr>
          <w:lang w:val="en-GB"/>
          <w:rPrChange w:id="7064" w:author="Dioguardi, Fabio" w:date="2018-10-23T11:24:00Z">
            <w:rPr/>
          </w:rPrChange>
        </w:rPr>
        <w:t>Column 3:</w:t>
      </w:r>
      <w:r w:rsidR="00487DA2" w:rsidRPr="000E1A5F">
        <w:rPr>
          <w:lang w:val="en-GB"/>
          <w:rPrChange w:id="7065" w:author="Dioguardi, Fabio" w:date="2018-10-23T11:24:00Z">
            <w:rPr/>
          </w:rPrChange>
        </w:rPr>
        <w:t xml:space="preserve"> volcano identification number (see Table 4);</w:t>
      </w:r>
    </w:p>
    <w:p w14:paraId="1F35DA8C" w14:textId="213DCD4A" w:rsidR="00F95D9C" w:rsidRPr="000E1A5F" w:rsidRDefault="00051106" w:rsidP="001507E8">
      <w:pPr>
        <w:pStyle w:val="ListParagraph"/>
        <w:numPr>
          <w:ilvl w:val="0"/>
          <w:numId w:val="11"/>
        </w:numPr>
        <w:rPr>
          <w:lang w:val="en-GB"/>
          <w:rPrChange w:id="7066" w:author="Dioguardi, Fabio" w:date="2018-10-23T11:24:00Z">
            <w:rPr/>
          </w:rPrChange>
        </w:rPr>
      </w:pPr>
      <w:r w:rsidRPr="000E1A5F">
        <w:rPr>
          <w:lang w:val="en-GB"/>
          <w:rPrChange w:id="7067" w:author="Dioguardi, Fabio" w:date="2018-10-23T11:24:00Z">
            <w:rPr/>
          </w:rPrChange>
        </w:rPr>
        <w:t>Column 4:</w:t>
      </w:r>
      <w:r w:rsidR="00487DA2" w:rsidRPr="000E1A5F">
        <w:rPr>
          <w:lang w:val="en-GB"/>
          <w:rPrChange w:id="7068" w:author="Dioguardi, Fabio" w:date="2018-10-23T11:24:00Z">
            <w:rPr/>
          </w:rPrChange>
        </w:rPr>
        <w:t xml:space="preserve"> vent height (in m);</w:t>
      </w:r>
    </w:p>
    <w:p w14:paraId="25DCB9D8" w14:textId="2C43F4F2" w:rsidR="00F95D9C" w:rsidRPr="000E1A5F" w:rsidRDefault="00051106" w:rsidP="001507E8">
      <w:pPr>
        <w:pStyle w:val="ListParagraph"/>
        <w:numPr>
          <w:ilvl w:val="0"/>
          <w:numId w:val="11"/>
        </w:numPr>
        <w:rPr>
          <w:lang w:val="en-GB"/>
          <w:rPrChange w:id="7069" w:author="Dioguardi, Fabio" w:date="2018-10-23T11:24:00Z">
            <w:rPr/>
          </w:rPrChange>
        </w:rPr>
      </w:pPr>
      <w:r w:rsidRPr="000E1A5F">
        <w:rPr>
          <w:lang w:val="en-GB"/>
          <w:rPrChange w:id="7070" w:author="Dioguardi, Fabio" w:date="2018-10-23T11:24:00Z">
            <w:rPr/>
          </w:rPrChange>
        </w:rPr>
        <w:t>Column 5:</w:t>
      </w:r>
      <w:r w:rsidR="00487DA2" w:rsidRPr="000E1A5F">
        <w:rPr>
          <w:lang w:val="en-GB"/>
          <w:rPrChange w:id="7071" w:author="Dioguardi, Fabio" w:date="2018-10-23T11:24:00Z">
            <w:rPr/>
          </w:rPrChange>
        </w:rPr>
        <w:t xml:space="preserve"> lower boundary of best plume height estimate;</w:t>
      </w:r>
    </w:p>
    <w:p w14:paraId="43CB16E0" w14:textId="42ADC321" w:rsidR="00F95D9C" w:rsidRPr="000E1A5F" w:rsidRDefault="00051106" w:rsidP="001507E8">
      <w:pPr>
        <w:pStyle w:val="ListParagraph"/>
        <w:numPr>
          <w:ilvl w:val="0"/>
          <w:numId w:val="11"/>
        </w:numPr>
        <w:rPr>
          <w:lang w:val="en-GB"/>
          <w:rPrChange w:id="7072" w:author="Dioguardi, Fabio" w:date="2018-10-23T11:24:00Z">
            <w:rPr/>
          </w:rPrChange>
        </w:rPr>
      </w:pPr>
      <w:r w:rsidRPr="000E1A5F">
        <w:rPr>
          <w:lang w:val="en-GB"/>
          <w:rPrChange w:id="7073" w:author="Dioguardi, Fabio" w:date="2018-10-23T11:24:00Z">
            <w:rPr/>
          </w:rPrChange>
        </w:rPr>
        <w:t xml:space="preserve">Column 6: </w:t>
      </w:r>
      <w:r w:rsidR="00487DA2" w:rsidRPr="000E1A5F">
        <w:rPr>
          <w:lang w:val="en-GB"/>
          <w:rPrChange w:id="7074" w:author="Dioguardi, Fabio" w:date="2018-10-23T11:24:00Z">
            <w:rPr/>
          </w:rPrChange>
        </w:rPr>
        <w:t>average best plume height estimate;</w:t>
      </w:r>
    </w:p>
    <w:p w14:paraId="0DBF4B9E" w14:textId="463ED281" w:rsidR="00487DA2" w:rsidRPr="000E1A5F" w:rsidRDefault="00487DA2" w:rsidP="001507E8">
      <w:pPr>
        <w:pStyle w:val="ListParagraph"/>
        <w:numPr>
          <w:ilvl w:val="0"/>
          <w:numId w:val="11"/>
        </w:numPr>
        <w:rPr>
          <w:lang w:val="en-GB"/>
          <w:rPrChange w:id="7075" w:author="Dioguardi, Fabio" w:date="2018-10-23T11:24:00Z">
            <w:rPr/>
          </w:rPrChange>
        </w:rPr>
      </w:pPr>
      <w:r w:rsidRPr="000E1A5F">
        <w:rPr>
          <w:lang w:val="en-GB"/>
          <w:rPrChange w:id="7076" w:author="Dioguardi, Fabio" w:date="2018-10-23T11:24:00Z">
            <w:rPr/>
          </w:rPrChange>
        </w:rPr>
        <w:t>Column 7: upper boundary of best plume height estimate;</w:t>
      </w:r>
    </w:p>
    <w:p w14:paraId="48A023FF" w14:textId="4B564D39" w:rsidR="00F95D9C" w:rsidRPr="000E1A5F" w:rsidRDefault="00051106" w:rsidP="00F95D9C">
      <w:pPr>
        <w:rPr>
          <w:lang w:val="en-GB"/>
          <w:rPrChange w:id="7077" w:author="Dioguardi, Fabio" w:date="2018-10-23T11:24:00Z">
            <w:rPr/>
          </w:rPrChange>
        </w:rPr>
      </w:pPr>
      <w:r w:rsidRPr="000E1A5F">
        <w:rPr>
          <w:lang w:val="en-GB"/>
          <w:rPrChange w:id="7078" w:author="Dioguardi, Fabio" w:date="2018-10-23T11:24:00Z">
            <w:rPr/>
          </w:rPrChange>
        </w:rPr>
        <w:t xml:space="preserve">This </w:t>
      </w:r>
      <w:r w:rsidR="00F95D9C" w:rsidRPr="000E1A5F">
        <w:rPr>
          <w:lang w:val="en-GB"/>
          <w:rPrChange w:id="7079" w:author="Dioguardi, Fabio" w:date="2018-10-23T11:24:00Z">
            <w:rPr/>
          </w:rPrChange>
        </w:rPr>
        <w:t xml:space="preserve">data is intended to be </w:t>
      </w:r>
      <w:r w:rsidRPr="000E1A5F">
        <w:rPr>
          <w:lang w:val="en-GB"/>
          <w:rPrChange w:id="7080" w:author="Dioguardi, Fabio" w:date="2018-10-23T11:24:00Z">
            <w:rPr/>
          </w:rPrChange>
        </w:rPr>
        <w:t xml:space="preserve">imported by a </w:t>
      </w:r>
      <w:proofErr w:type="spellStart"/>
      <w:r w:rsidRPr="000E1A5F">
        <w:rPr>
          <w:lang w:val="en-GB"/>
          <w:rPrChange w:id="7081" w:author="Dioguardi, Fabio" w:date="2018-10-23T11:24:00Z">
            <w:rPr/>
          </w:rPrChange>
        </w:rPr>
        <w:t>PlumeRise</w:t>
      </w:r>
      <w:proofErr w:type="spellEnd"/>
      <w:r w:rsidRPr="000E1A5F">
        <w:rPr>
          <w:lang w:val="en-GB"/>
          <w:rPrChange w:id="7082" w:author="Dioguardi, Fabio" w:date="2018-10-23T11:24:00Z">
            <w:rPr/>
          </w:rPrChange>
        </w:rPr>
        <w:t>/</w:t>
      </w:r>
      <w:proofErr w:type="spellStart"/>
      <w:r w:rsidRPr="000E1A5F">
        <w:rPr>
          <w:lang w:val="en-GB"/>
          <w:rPrChange w:id="7083" w:author="Dioguardi, Fabio" w:date="2018-10-23T11:24:00Z">
            <w:rPr/>
          </w:rPrChange>
        </w:rPr>
        <w:t>Foxi</w:t>
      </w:r>
      <w:proofErr w:type="spellEnd"/>
      <w:r w:rsidRPr="000E1A5F">
        <w:rPr>
          <w:lang w:val="en-GB"/>
          <w:rPrChange w:id="7084" w:author="Dioguardi, Fabio" w:date="2018-10-23T11:24:00Z">
            <w:rPr/>
          </w:rPrChange>
        </w:rPr>
        <w:t xml:space="preserve"> interface </w:t>
      </w:r>
      <w:r w:rsidR="00F95D9C" w:rsidRPr="000E1A5F">
        <w:rPr>
          <w:lang w:val="en-GB"/>
          <w:rPrChange w:id="7085" w:author="Dioguardi, Fabio" w:date="2018-10-23T11:24:00Z">
            <w:rPr/>
          </w:rPrChange>
        </w:rPr>
        <w:t>located and operated by University of Bristol</w:t>
      </w:r>
      <w:r w:rsidRPr="000E1A5F">
        <w:rPr>
          <w:lang w:val="en-GB"/>
          <w:rPrChange w:id="7086" w:author="Dioguardi, Fabio" w:date="2018-10-23T11:24:00Z">
            <w:rPr/>
          </w:rPrChange>
        </w:rPr>
        <w:t xml:space="preserve">. This system uses the plume height data to determine a best </w:t>
      </w:r>
      <w:r w:rsidR="00B53C6D" w:rsidRPr="000E1A5F">
        <w:rPr>
          <w:lang w:val="en-GB"/>
          <w:rPrChange w:id="7087" w:author="Dioguardi, Fabio" w:date="2018-10-23T11:24:00Z">
            <w:rPr/>
          </w:rPrChange>
        </w:rPr>
        <w:t xml:space="preserve">MER </w:t>
      </w:r>
      <w:r w:rsidRPr="000E1A5F">
        <w:rPr>
          <w:lang w:val="en-GB"/>
          <w:rPrChange w:id="7088" w:author="Dioguardi, Fabio" w:date="2018-10-23T11:24:00Z">
            <w:rPr/>
          </w:rPrChange>
        </w:rPr>
        <w:t xml:space="preserve">estimate on the base of curves </w:t>
      </w:r>
      <w:r w:rsidR="00B53C6D" w:rsidRPr="000E1A5F">
        <w:rPr>
          <w:lang w:val="en-GB"/>
          <w:rPrChange w:id="7089" w:author="Dioguardi, Fabio" w:date="2018-10-23T11:24:00Z">
            <w:rPr/>
          </w:rPrChange>
        </w:rPr>
        <w:t xml:space="preserve">which are computed by the numerical model </w:t>
      </w:r>
      <w:proofErr w:type="spellStart"/>
      <w:r w:rsidR="00B53C6D" w:rsidRPr="000E1A5F">
        <w:rPr>
          <w:lang w:val="en-GB"/>
          <w:rPrChange w:id="7090" w:author="Dioguardi, Fabio" w:date="2018-10-23T11:24:00Z">
            <w:rPr/>
          </w:rPrChange>
        </w:rPr>
        <w:t>PlumeRise</w:t>
      </w:r>
      <w:proofErr w:type="spellEnd"/>
      <w:r w:rsidR="00B53C6D" w:rsidRPr="000E1A5F">
        <w:rPr>
          <w:lang w:val="en-GB"/>
          <w:rPrChange w:id="7091" w:author="Dioguardi, Fabio" w:date="2018-10-23T11:24:00Z">
            <w:rPr/>
          </w:rPrChange>
        </w:rPr>
        <w:t xml:space="preserve"> (</w:t>
      </w:r>
      <w:r w:rsidR="00B53C6D" w:rsidRPr="000E1A5F">
        <w:rPr>
          <w:i/>
          <w:lang w:val="en-GB"/>
          <w:rPrChange w:id="7092" w:author="Dioguardi, Fabio" w:date="2018-10-23T11:24:00Z">
            <w:rPr>
              <w:i/>
            </w:rPr>
          </w:rPrChange>
        </w:rPr>
        <w:t>Woodhouse et al.</w:t>
      </w:r>
      <w:r w:rsidR="00B53C6D" w:rsidRPr="000E1A5F">
        <w:rPr>
          <w:lang w:val="en-GB"/>
          <w:rPrChange w:id="7093" w:author="Dioguardi, Fabio" w:date="2018-10-23T11:24:00Z">
            <w:rPr/>
          </w:rPrChange>
        </w:rPr>
        <w:t>, 2013)</w:t>
      </w:r>
      <w:r w:rsidR="00F95D9C" w:rsidRPr="000E1A5F">
        <w:rPr>
          <w:lang w:val="en-GB"/>
          <w:rPrChange w:id="7094" w:author="Dioguardi, Fabio" w:date="2018-10-23T11:24:00Z">
            <w:rPr/>
          </w:rPrChange>
        </w:rPr>
        <w:t>.</w:t>
      </w:r>
      <w:r w:rsidR="00B53C6D" w:rsidRPr="000E1A5F">
        <w:rPr>
          <w:lang w:val="en-GB"/>
          <w:rPrChange w:id="7095" w:author="Dioguardi, Fabio" w:date="2018-10-23T11:24:00Z">
            <w:rPr/>
          </w:rPrChange>
        </w:rPr>
        <w:t xml:space="preserve"> The resulting MER values are then exported via a text file named “</w:t>
      </w:r>
      <w:r w:rsidR="00B53C6D" w:rsidRPr="000E1A5F">
        <w:rPr>
          <w:i/>
          <w:lang w:val="en-GB"/>
          <w:rPrChange w:id="7096" w:author="Dioguardi, Fabio" w:date="2018-10-23T11:24:00Z">
            <w:rPr>
              <w:i/>
            </w:rPr>
          </w:rPrChange>
        </w:rPr>
        <w:t>PlumeRise_out.txt</w:t>
      </w:r>
      <w:r w:rsidR="00B53C6D" w:rsidRPr="000E1A5F">
        <w:rPr>
          <w:lang w:val="en-GB"/>
          <w:rPrChange w:id="7097" w:author="Dioguardi, Fabio" w:date="2018-10-23T11:24:00Z">
            <w:rPr/>
          </w:rPrChange>
        </w:rPr>
        <w:t>” (see section 5.7).</w:t>
      </w:r>
    </w:p>
    <w:p w14:paraId="6D2BF145" w14:textId="3651574B" w:rsidR="00B53C6D" w:rsidRPr="000E1A5F" w:rsidRDefault="00B53C6D" w:rsidP="00F95D9C">
      <w:pPr>
        <w:rPr>
          <w:lang w:val="en-GB"/>
          <w:rPrChange w:id="7098" w:author="Dioguardi, Fabio" w:date="2018-10-23T11:24:00Z">
            <w:rPr/>
          </w:rPrChange>
        </w:rPr>
      </w:pPr>
      <w:r w:rsidRPr="000E1A5F">
        <w:rPr>
          <w:lang w:val="en-GB"/>
          <w:rPrChange w:id="7099" w:author="Dioguardi, Fabio" w:date="2018-10-23T11:24:00Z">
            <w:rPr/>
          </w:rPrChange>
        </w:rPr>
        <w:t xml:space="preserve">Table </w:t>
      </w:r>
      <w:r w:rsidR="008B309E" w:rsidRPr="000E1A5F">
        <w:rPr>
          <w:lang w:val="en-GB"/>
          <w:rPrChange w:id="7100" w:author="Dioguardi, Fabio" w:date="2018-10-23T11:24:00Z">
            <w:rPr/>
          </w:rPrChange>
        </w:rPr>
        <w:t>4</w:t>
      </w:r>
      <w:r w:rsidRPr="000E1A5F">
        <w:rPr>
          <w:lang w:val="en-GB"/>
          <w:rPrChange w:id="7101" w:author="Dioguardi, Fabio" w:date="2018-10-23T11:24:00Z">
            <w:rPr/>
          </w:rPrChange>
        </w:rPr>
        <w:t xml:space="preserve"> </w:t>
      </w:r>
      <w:r w:rsidR="003A2BE9" w:rsidRPr="000E1A5F">
        <w:rPr>
          <w:lang w:val="en-GB"/>
          <w:rPrChange w:id="7102" w:author="Dioguardi, Fabio" w:date="2018-10-23T11:24:00Z">
            <w:rPr/>
          </w:rPrChange>
        </w:rPr>
        <w:t xml:space="preserve">in section 4.4 </w:t>
      </w:r>
      <w:r w:rsidRPr="000E1A5F">
        <w:rPr>
          <w:lang w:val="en-GB"/>
          <w:rPrChange w:id="7103" w:author="Dioguardi, Fabio" w:date="2018-10-23T11:24:00Z">
            <w:rPr/>
          </w:rPrChange>
        </w:rPr>
        <w:t xml:space="preserve">lists the </w:t>
      </w:r>
      <w:r w:rsidR="00747C57" w:rsidRPr="000E1A5F">
        <w:rPr>
          <w:lang w:val="en-GB"/>
          <w:rPrChange w:id="7104" w:author="Dioguardi, Fabio" w:date="2018-10-23T11:24:00Z">
            <w:rPr/>
          </w:rPrChange>
        </w:rPr>
        <w:t>ID numbers</w:t>
      </w:r>
      <w:r w:rsidRPr="000E1A5F">
        <w:rPr>
          <w:lang w:val="en-GB"/>
          <w:rPrChange w:id="7105" w:author="Dioguardi, Fabio" w:date="2018-10-23T11:24:00Z">
            <w:rPr/>
          </w:rPrChange>
        </w:rPr>
        <w:t xml:space="preserve"> for volcanos </w:t>
      </w:r>
      <w:r w:rsidR="00747C57" w:rsidRPr="000E1A5F">
        <w:rPr>
          <w:lang w:val="en-GB"/>
          <w:rPrChange w:id="7106" w:author="Dioguardi, Fabio" w:date="2018-10-23T11:24:00Z">
            <w:rPr/>
          </w:rPrChange>
        </w:rPr>
        <w:t xml:space="preserve">as </w:t>
      </w:r>
      <w:r w:rsidRPr="000E1A5F">
        <w:rPr>
          <w:lang w:val="en-GB"/>
          <w:rPrChange w:id="7107" w:author="Dioguardi, Fabio" w:date="2018-10-23T11:24:00Z">
            <w:rPr/>
          </w:rPrChange>
        </w:rPr>
        <w:t xml:space="preserve">communicated via </w:t>
      </w:r>
      <w:r w:rsidRPr="000E1A5F">
        <w:rPr>
          <w:i/>
          <w:lang w:val="en-GB"/>
          <w:rPrChange w:id="7108" w:author="Dioguardi, Fabio" w:date="2018-10-23T11:24:00Z">
            <w:rPr>
              <w:i/>
            </w:rPr>
          </w:rPrChange>
        </w:rPr>
        <w:t>Foxi_hbe.txt</w:t>
      </w:r>
      <w:r w:rsidRPr="000E1A5F">
        <w:rPr>
          <w:lang w:val="en-GB"/>
          <w:rPrChange w:id="7109" w:author="Dioguardi, Fabio" w:date="2018-10-23T11:24:00Z">
            <w:rPr/>
          </w:rPrChange>
        </w:rPr>
        <w:t>.</w:t>
      </w:r>
    </w:p>
    <w:p w14:paraId="528ABA06" w14:textId="77777777" w:rsidR="00815645" w:rsidRPr="000E1A5F" w:rsidRDefault="00815645" w:rsidP="00F95D9C">
      <w:pPr>
        <w:rPr>
          <w:lang w:val="en-GB"/>
          <w:rPrChange w:id="7110" w:author="Dioguardi, Fabio" w:date="2018-10-23T11:24:00Z">
            <w:rPr/>
          </w:rPrChange>
        </w:rPr>
      </w:pPr>
    </w:p>
    <w:p w14:paraId="7CE3B7CA" w14:textId="149698B1" w:rsidR="00815645" w:rsidRPr="000E1A5F" w:rsidRDefault="00815645" w:rsidP="00815645">
      <w:pPr>
        <w:pStyle w:val="Heading3"/>
        <w:rPr>
          <w:lang w:val="en-GB"/>
          <w:rPrChange w:id="7111" w:author="Dioguardi, Fabio" w:date="2018-10-23T11:24:00Z">
            <w:rPr/>
          </w:rPrChange>
        </w:rPr>
      </w:pPr>
      <w:bookmarkStart w:id="7112" w:name="_Ref482277176"/>
      <w:bookmarkStart w:id="7113" w:name="_Toc528058520"/>
      <w:r w:rsidRPr="000E1A5F">
        <w:rPr>
          <w:lang w:val="en-GB"/>
          <w:rPrChange w:id="7114" w:author="Dioguardi, Fabio" w:date="2018-10-23T11:24:00Z">
            <w:rPr/>
          </w:rPrChange>
        </w:rPr>
        <w:t>The “Auto30” Setting</w:t>
      </w:r>
      <w:bookmarkEnd w:id="7112"/>
      <w:bookmarkEnd w:id="7113"/>
    </w:p>
    <w:p w14:paraId="470ECD9F" w14:textId="77777777" w:rsidR="00815645" w:rsidRPr="000E1A5F" w:rsidRDefault="00815645" w:rsidP="00815645">
      <w:pPr>
        <w:rPr>
          <w:lang w:val="en-GB"/>
          <w:rPrChange w:id="7115" w:author="Dioguardi, Fabio" w:date="2018-10-23T11:24:00Z">
            <w:rPr/>
          </w:rPrChange>
        </w:rPr>
      </w:pPr>
    </w:p>
    <w:p w14:paraId="43916369" w14:textId="2897DE96" w:rsidR="00AA1790" w:rsidRPr="000E1A5F" w:rsidRDefault="001E35F6" w:rsidP="00815645">
      <w:pPr>
        <w:rPr>
          <w:lang w:val="en-GB"/>
          <w:rPrChange w:id="7116" w:author="Dioguardi, Fabio" w:date="2018-10-23T11:24:00Z">
            <w:rPr/>
          </w:rPrChange>
        </w:rPr>
      </w:pPr>
      <w:r w:rsidRPr="000E1A5F">
        <w:rPr>
          <w:lang w:val="en-GB"/>
          <w:rPrChange w:id="7117" w:author="Dioguardi, Fabio" w:date="2018-10-23T11:24:00Z">
            <w:rPr/>
          </w:rPrChange>
        </w:rPr>
        <w:t>If</w:t>
      </w:r>
      <w:r w:rsidR="000B4C42" w:rsidRPr="000E1A5F">
        <w:rPr>
          <w:lang w:val="en-GB"/>
          <w:rPrChange w:id="7118" w:author="Dioguardi, Fabio" w:date="2018-10-23T11:24:00Z">
            <w:rPr/>
          </w:rPrChange>
        </w:rPr>
        <w:t xml:space="preserve"> the “Auto30”</w:t>
      </w:r>
      <w:r w:rsidR="00AA1790" w:rsidRPr="000E1A5F">
        <w:rPr>
          <w:lang w:val="en-GB"/>
          <w:rPrChange w:id="7119" w:author="Dioguardi, Fabio" w:date="2018-10-23T11:24:00Z">
            <w:rPr/>
          </w:rPrChange>
        </w:rPr>
        <w:t xml:space="preserve"> setting</w:t>
      </w:r>
      <w:r w:rsidR="000B4C42" w:rsidRPr="000E1A5F">
        <w:rPr>
          <w:lang w:val="en-GB"/>
          <w:rPrChange w:id="7120" w:author="Dioguardi, Fabio" w:date="2018-10-23T11:24:00Z">
            <w:rPr/>
          </w:rPrChange>
        </w:rPr>
        <w:t xml:space="preserve"> has been selected</w:t>
      </w:r>
      <w:r w:rsidR="00126574" w:rsidRPr="000E1A5F">
        <w:rPr>
          <w:lang w:val="en-GB"/>
          <w:rPrChange w:id="7121" w:author="Dioguardi, Fabio" w:date="2018-10-23T11:24:00Z">
            <w:rPr/>
          </w:rPrChange>
        </w:rPr>
        <w:t xml:space="preserve"> as time base</w:t>
      </w:r>
      <w:r w:rsidR="000B4C42" w:rsidRPr="000E1A5F">
        <w:rPr>
          <w:lang w:val="en-GB"/>
          <w:rPrChange w:id="7122" w:author="Dioguardi, Fabio" w:date="2018-10-23T11:24:00Z">
            <w:rPr/>
          </w:rPrChange>
        </w:rPr>
        <w:t xml:space="preserve">, FOXI compares the </w:t>
      </w:r>
      <w:r w:rsidR="00AA1790" w:rsidRPr="000E1A5F">
        <w:rPr>
          <w:lang w:val="en-GB"/>
          <w:rPrChange w:id="7123" w:author="Dioguardi, Fabio" w:date="2018-10-23T11:24:00Z">
            <w:rPr/>
          </w:rPrChange>
        </w:rPr>
        <w:t>average value of</w:t>
      </w:r>
      <w:r w:rsidRPr="000E1A5F">
        <w:rPr>
          <w:lang w:val="en-GB"/>
          <w:rPrChange w:id="7124" w:author="Dioguardi, Fabio" w:date="2018-10-23T11:24:00Z">
            <w:rPr/>
          </w:rPrChange>
        </w:rPr>
        <w:t xml:space="preserve"> the</w:t>
      </w:r>
      <w:r w:rsidR="00AA1790" w:rsidRPr="000E1A5F">
        <w:rPr>
          <w:lang w:val="en-GB"/>
          <w:rPrChange w:id="7125" w:author="Dioguardi, Fabio" w:date="2018-10-23T11:24:00Z">
            <w:rPr/>
          </w:rPrChange>
        </w:rPr>
        <w:t xml:space="preserve"> best </w:t>
      </w:r>
      <w:r w:rsidR="00126574" w:rsidRPr="000E1A5F">
        <w:rPr>
          <w:lang w:val="en-GB"/>
          <w:rPrChange w:id="7126" w:author="Dioguardi, Fabio" w:date="2018-10-23T11:24:00Z">
            <w:rPr/>
          </w:rPrChange>
        </w:rPr>
        <w:t>plume height</w:t>
      </w:r>
      <w:r w:rsidR="000B4C42" w:rsidRPr="000E1A5F">
        <w:rPr>
          <w:lang w:val="en-GB"/>
          <w:rPrChange w:id="7127" w:author="Dioguardi, Fabio" w:date="2018-10-23T11:24:00Z">
            <w:rPr/>
          </w:rPrChange>
        </w:rPr>
        <w:t xml:space="preserve"> estimate</w:t>
      </w:r>
      <w:r w:rsidR="00126574" w:rsidRPr="000E1A5F">
        <w:rPr>
          <w:lang w:val="en-GB"/>
          <w:rPrChange w:id="7128" w:author="Dioguardi, Fabio" w:date="2018-10-23T11:24:00Z">
            <w:rPr/>
          </w:rPrChange>
        </w:rPr>
        <w:t>s</w:t>
      </w:r>
      <w:r w:rsidR="000B4C42" w:rsidRPr="000E1A5F">
        <w:rPr>
          <w:lang w:val="en-GB"/>
          <w:rPrChange w:id="7129" w:author="Dioguardi, Fabio" w:date="2018-10-23T11:24:00Z">
            <w:rPr/>
          </w:rPrChange>
        </w:rPr>
        <w:t xml:space="preserve"> </w:t>
      </w:r>
      <w:proofErr w:type="spellStart"/>
      <w:r w:rsidR="00126574" w:rsidRPr="000E1A5F">
        <w:rPr>
          <w:i/>
          <w:lang w:val="en-GB"/>
          <w:rPrChange w:id="7130" w:author="Dioguardi, Fabio" w:date="2018-10-23T11:24:00Z">
            <w:rPr>
              <w:i/>
            </w:rPr>
          </w:rPrChange>
        </w:rPr>
        <w:t>h</w:t>
      </w:r>
      <w:r w:rsidR="00126574" w:rsidRPr="000E1A5F">
        <w:rPr>
          <w:i/>
          <w:vertAlign w:val="subscript"/>
          <w:lang w:val="en-GB"/>
          <w:rPrChange w:id="7131" w:author="Dioguardi, Fabio" w:date="2018-10-23T11:24:00Z">
            <w:rPr>
              <w:i/>
              <w:vertAlign w:val="subscript"/>
            </w:rPr>
          </w:rPrChange>
        </w:rPr>
        <w:t>avg</w:t>
      </w:r>
      <w:proofErr w:type="spellEnd"/>
      <w:r w:rsidR="00126574" w:rsidRPr="000E1A5F">
        <w:rPr>
          <w:lang w:val="en-GB"/>
          <w:rPrChange w:id="7132" w:author="Dioguardi, Fabio" w:date="2018-10-23T11:24:00Z">
            <w:rPr/>
          </w:rPrChange>
        </w:rPr>
        <w:t xml:space="preserve"> </w:t>
      </w:r>
      <w:r w:rsidR="00AA1790" w:rsidRPr="000E1A5F">
        <w:rPr>
          <w:lang w:val="en-GB"/>
          <w:rPrChange w:id="7133" w:author="Dioguardi, Fabio" w:date="2018-10-23T11:24:00Z">
            <w:rPr/>
          </w:rPrChange>
        </w:rPr>
        <w:t>calculated on a 30 minutes time base with that based on 15 minutes. If no significant change in plume height has occur</w:t>
      </w:r>
      <w:r w:rsidRPr="000E1A5F">
        <w:rPr>
          <w:lang w:val="en-GB"/>
          <w:rPrChange w:id="7134" w:author="Dioguardi, Fabio" w:date="2018-10-23T11:24:00Z">
            <w:rPr/>
          </w:rPrChange>
        </w:rPr>
        <w:t>r</w:t>
      </w:r>
      <w:r w:rsidR="00AA1790" w:rsidRPr="000E1A5F">
        <w:rPr>
          <w:lang w:val="en-GB"/>
          <w:rPrChange w:id="7135" w:author="Dioguardi, Fabio" w:date="2018-10-23T11:24:00Z">
            <w:rPr/>
          </w:rPrChange>
        </w:rPr>
        <w:t>ed, FOXI uses the larger time base.</w:t>
      </w:r>
    </w:p>
    <w:p w14:paraId="1661597F" w14:textId="14B485C9" w:rsidR="00815645" w:rsidRPr="000E1A5F" w:rsidRDefault="00AA1790" w:rsidP="00815645">
      <w:pPr>
        <w:rPr>
          <w:lang w:val="en-GB"/>
          <w:rPrChange w:id="7136" w:author="Dioguardi, Fabio" w:date="2018-10-23T11:24:00Z">
            <w:rPr/>
          </w:rPrChange>
        </w:rPr>
      </w:pPr>
      <w:r w:rsidRPr="000E1A5F">
        <w:rPr>
          <w:lang w:val="en-GB"/>
          <w:rPrChange w:id="7137" w:author="Dioguardi, Fabio" w:date="2018-10-23T11:24:00Z">
            <w:rPr/>
          </w:rPrChange>
        </w:rPr>
        <w:t>If however, the difference between both average values exceeds a certain threshold</w:t>
      </w:r>
      <w:r w:rsidR="0023243E" w:rsidRPr="000E1A5F">
        <w:rPr>
          <w:lang w:val="en-GB"/>
          <w:rPrChange w:id="7138" w:author="Dioguardi, Fabio" w:date="2018-10-23T11:24:00Z">
            <w:rPr/>
          </w:rPrChange>
        </w:rPr>
        <w:t xml:space="preserve"> (currently a threshold value of 1 km is used)</w:t>
      </w:r>
      <w:r w:rsidRPr="000E1A5F">
        <w:rPr>
          <w:lang w:val="en-GB"/>
          <w:rPrChange w:id="7139" w:author="Dioguardi, Fabio" w:date="2018-10-23T11:24:00Z">
            <w:rPr/>
          </w:rPrChange>
        </w:rPr>
        <w:t xml:space="preserve">, FOXI automatically selects a time base of 15 minutes in order to monitor the mass flux changes with high temporal resolution. In that case </w:t>
      </w:r>
      <w:r w:rsidR="00965853" w:rsidRPr="000E1A5F">
        <w:rPr>
          <w:lang w:val="en-GB"/>
          <w:rPrChange w:id="7140" w:author="Dioguardi, Fabio" w:date="2018-10-23T11:24:00Z">
            <w:rPr/>
          </w:rPrChange>
        </w:rPr>
        <w:t xml:space="preserve">the operator is informed </w:t>
      </w:r>
      <w:r w:rsidRPr="000E1A5F">
        <w:rPr>
          <w:lang w:val="en-GB"/>
          <w:rPrChange w:id="7141" w:author="Dioguardi, Fabio" w:date="2018-10-23T11:24:00Z">
            <w:rPr/>
          </w:rPrChange>
        </w:rPr>
        <w:t>by</w:t>
      </w:r>
      <w:r w:rsidR="00965853" w:rsidRPr="000E1A5F">
        <w:rPr>
          <w:lang w:val="en-GB"/>
          <w:rPrChange w:id="7142" w:author="Dioguardi, Fabio" w:date="2018-10-23T11:24:00Z">
            <w:rPr/>
          </w:rPrChange>
        </w:rPr>
        <w:t xml:space="preserve"> </w:t>
      </w:r>
      <w:r w:rsidR="001E35F6" w:rsidRPr="000E1A5F">
        <w:rPr>
          <w:lang w:val="en-GB"/>
          <w:rPrChange w:id="7143" w:author="Dioguardi, Fabio" w:date="2018-10-23T11:24:00Z">
            <w:rPr/>
          </w:rPrChange>
        </w:rPr>
        <w:t>a message such as</w:t>
      </w:r>
    </w:p>
    <w:p w14:paraId="2E8C0382" w14:textId="77777777" w:rsidR="00965853" w:rsidRPr="000E1A5F" w:rsidRDefault="00965853" w:rsidP="00965853">
      <w:pPr>
        <w:ind w:firstLine="720"/>
        <w:rPr>
          <w:rFonts w:ascii="Courier New" w:hAnsi="Courier New" w:cs="Courier New"/>
          <w:color w:val="006600"/>
          <w:lang w:val="en-GB"/>
          <w:rPrChange w:id="7144" w:author="Dioguardi, Fabio" w:date="2018-10-23T11:24:00Z">
            <w:rPr>
              <w:rFonts w:ascii="Courier New" w:hAnsi="Courier New" w:cs="Courier New"/>
              <w:color w:val="006600"/>
            </w:rPr>
          </w:rPrChange>
        </w:rPr>
      </w:pPr>
      <w:proofErr w:type="gramStart"/>
      <w:r w:rsidRPr="000E1A5F">
        <w:rPr>
          <w:rFonts w:ascii="Courier New" w:hAnsi="Courier New" w:cs="Courier New"/>
          <w:color w:val="006600"/>
          <w:lang w:val="en-GB"/>
          <w:rPrChange w:id="7145" w:author="Dioguardi, Fabio" w:date="2018-10-23T11:24:00Z">
            <w:rPr>
              <w:rFonts w:ascii="Courier New" w:hAnsi="Courier New" w:cs="Courier New"/>
              <w:color w:val="006600"/>
            </w:rPr>
          </w:rPrChange>
        </w:rPr>
        <w:t>change</w:t>
      </w:r>
      <w:proofErr w:type="gramEnd"/>
      <w:r w:rsidRPr="000E1A5F">
        <w:rPr>
          <w:rFonts w:ascii="Courier New" w:hAnsi="Courier New" w:cs="Courier New"/>
          <w:color w:val="006600"/>
          <w:lang w:val="en-GB"/>
          <w:rPrChange w:id="7146" w:author="Dioguardi, Fabio" w:date="2018-10-23T11:24:00Z">
            <w:rPr>
              <w:rFonts w:ascii="Courier New" w:hAnsi="Courier New" w:cs="Courier New"/>
              <w:color w:val="006600"/>
            </w:rPr>
          </w:rPrChange>
        </w:rPr>
        <w:t xml:space="preserve"> in plume height is: 1.1km</w:t>
      </w:r>
    </w:p>
    <w:p w14:paraId="153B6E36" w14:textId="66447FDE" w:rsidR="00AA1790" w:rsidRPr="000E1A5F" w:rsidRDefault="00965853" w:rsidP="00965853">
      <w:pPr>
        <w:ind w:firstLine="720"/>
        <w:rPr>
          <w:lang w:val="en-GB"/>
          <w:rPrChange w:id="7147" w:author="Dioguardi, Fabio" w:date="2018-10-23T11:24:00Z">
            <w:rPr/>
          </w:rPrChange>
        </w:rPr>
      </w:pPr>
      <w:r w:rsidRPr="000E1A5F">
        <w:rPr>
          <w:rFonts w:ascii="Courier New" w:hAnsi="Courier New" w:cs="Courier New"/>
          <w:color w:val="006600"/>
          <w:lang w:val="en-GB"/>
          <w:rPrChange w:id="7148" w:author="Dioguardi, Fabio" w:date="2018-10-23T11:24:00Z">
            <w:rPr>
              <w:rFonts w:ascii="Courier New" w:hAnsi="Courier New" w:cs="Courier New"/>
              <w:color w:val="006600"/>
            </w:rPr>
          </w:rPrChange>
        </w:rPr>
        <w:t>NOTE: automatically switched to time base mode 15MIN!</w:t>
      </w:r>
    </w:p>
    <w:p w14:paraId="2F0F66B3" w14:textId="77777777" w:rsidR="00815645" w:rsidRPr="000E1A5F" w:rsidRDefault="00815645" w:rsidP="00F95D9C">
      <w:pPr>
        <w:rPr>
          <w:lang w:val="en-GB"/>
          <w:rPrChange w:id="7149" w:author="Dioguardi, Fabio" w:date="2018-10-23T11:24:00Z">
            <w:rPr/>
          </w:rPrChange>
        </w:rPr>
      </w:pPr>
    </w:p>
    <w:p w14:paraId="77934693" w14:textId="6859CA98" w:rsidR="00B53C6D" w:rsidRPr="000E1A5F" w:rsidRDefault="00B53C6D">
      <w:pPr>
        <w:rPr>
          <w:lang w:val="en-GB"/>
          <w:rPrChange w:id="7150" w:author="Dioguardi, Fabio" w:date="2018-10-23T11:24:00Z">
            <w:rPr/>
          </w:rPrChange>
        </w:rPr>
      </w:pPr>
      <w:r w:rsidRPr="000E1A5F">
        <w:rPr>
          <w:lang w:val="en-GB"/>
          <w:rPrChange w:id="7151" w:author="Dioguardi, Fabio" w:date="2018-10-23T11:24:00Z">
            <w:rPr/>
          </w:rPrChange>
        </w:rPr>
        <w:br w:type="page"/>
      </w:r>
    </w:p>
    <w:p w14:paraId="4291C0CF" w14:textId="77777777" w:rsidR="00F95D9C" w:rsidRPr="000E1A5F" w:rsidRDefault="00F95D9C" w:rsidP="00F95D9C">
      <w:pPr>
        <w:rPr>
          <w:lang w:val="en-GB"/>
          <w:rPrChange w:id="7152" w:author="Dioguardi, Fabio" w:date="2018-10-23T11:24:00Z">
            <w:rPr/>
          </w:rPrChange>
        </w:rPr>
      </w:pPr>
    </w:p>
    <w:p w14:paraId="1E9F26A0" w14:textId="706C6E1A" w:rsidR="004A7FD5" w:rsidRPr="000E1A5F" w:rsidRDefault="004A7FD5" w:rsidP="004E20AA">
      <w:pPr>
        <w:pStyle w:val="Heading2"/>
        <w:rPr>
          <w:rFonts w:ascii="Scala" w:hAnsi="Scala"/>
          <w:lang w:val="en-GB"/>
          <w:rPrChange w:id="7153" w:author="Dioguardi, Fabio" w:date="2018-10-23T11:24:00Z">
            <w:rPr>
              <w:rFonts w:ascii="Scala" w:hAnsi="Scala"/>
            </w:rPr>
          </w:rPrChange>
        </w:rPr>
      </w:pPr>
      <w:bookmarkStart w:id="7154" w:name="_Toc528058521"/>
      <w:r w:rsidRPr="000E1A5F">
        <w:rPr>
          <w:lang w:val="en-GB"/>
          <w:rPrChange w:id="7155" w:author="Dioguardi, Fabio" w:date="2018-10-23T11:24:00Z">
            <w:rPr/>
          </w:rPrChange>
        </w:rPr>
        <w:t>Step 6: Computing Interim Mass Flux (RMER)</w:t>
      </w:r>
      <w:bookmarkEnd w:id="7154"/>
    </w:p>
    <w:p w14:paraId="601E5593" w14:textId="77777777" w:rsidR="004A7FD5" w:rsidRPr="000E1A5F" w:rsidRDefault="004A7FD5" w:rsidP="00E44307">
      <w:pPr>
        <w:rPr>
          <w:lang w:val="en-GB"/>
          <w:rPrChange w:id="7156" w:author="Dioguardi, Fabio" w:date="2018-10-23T11:24:00Z">
            <w:rPr/>
          </w:rPrChange>
        </w:rPr>
      </w:pPr>
    </w:p>
    <w:p w14:paraId="53B2A14C" w14:textId="0AC8D74E" w:rsidR="004A7FD5" w:rsidRPr="000E1A5F" w:rsidRDefault="00466C6A" w:rsidP="004A7FD5">
      <w:pPr>
        <w:pStyle w:val="Heading3"/>
        <w:rPr>
          <w:i/>
          <w:lang w:val="en-GB"/>
          <w:rPrChange w:id="7157" w:author="Dioguardi, Fabio" w:date="2018-10-23T11:24:00Z">
            <w:rPr>
              <w:i/>
            </w:rPr>
          </w:rPrChange>
        </w:rPr>
      </w:pPr>
      <w:bookmarkStart w:id="7158" w:name="_Ref482272266"/>
      <w:bookmarkStart w:id="7159" w:name="_Toc528058522"/>
      <w:r w:rsidRPr="000E1A5F">
        <w:rPr>
          <w:lang w:val="en-GB"/>
          <w:rPrChange w:id="7160" w:author="Dioguardi, Fabio" w:date="2018-10-23T11:24:00Z">
            <w:rPr/>
          </w:rPrChange>
        </w:rPr>
        <w:t>FOXI-</w:t>
      </w:r>
      <w:r w:rsidR="004A7FD5" w:rsidRPr="000E1A5F">
        <w:rPr>
          <w:lang w:val="en-GB"/>
          <w:rPrChange w:id="7161" w:author="Dioguardi, Fabio" w:date="2018-10-23T11:24:00Z">
            <w:rPr/>
          </w:rPrChange>
        </w:rPr>
        <w:t>Internal Plume Models</w:t>
      </w:r>
      <w:bookmarkEnd w:id="7158"/>
      <w:bookmarkEnd w:id="7159"/>
    </w:p>
    <w:p w14:paraId="06E2C6D1" w14:textId="77777777" w:rsidR="004A7FD5" w:rsidRPr="000E1A5F" w:rsidRDefault="004A7FD5" w:rsidP="004A7FD5">
      <w:pPr>
        <w:rPr>
          <w:lang w:val="en-GB"/>
          <w:rPrChange w:id="7162" w:author="Dioguardi, Fabio" w:date="2018-10-23T11:24:00Z">
            <w:rPr/>
          </w:rPrChange>
        </w:rPr>
      </w:pPr>
    </w:p>
    <w:p w14:paraId="62A98962" w14:textId="21EF8111" w:rsidR="004A7FD5" w:rsidRPr="000E1A5F" w:rsidRDefault="004A7FD5" w:rsidP="001A7588">
      <w:pPr>
        <w:rPr>
          <w:szCs w:val="22"/>
          <w:lang w:val="en-GB"/>
          <w:rPrChange w:id="7163" w:author="Dioguardi, Fabio" w:date="2018-10-23T11:24:00Z">
            <w:rPr>
              <w:szCs w:val="22"/>
            </w:rPr>
          </w:rPrChange>
        </w:rPr>
      </w:pPr>
      <w:r w:rsidRPr="000E1A5F">
        <w:rPr>
          <w:lang w:val="en-GB"/>
          <w:rPrChange w:id="7164" w:author="Dioguardi, Fabio" w:date="2018-10-23T11:24:00Z">
            <w:rPr/>
          </w:rPrChange>
        </w:rPr>
        <w:t xml:space="preserve">Within FOXI, five </w:t>
      </w:r>
      <w:r w:rsidR="0023243E" w:rsidRPr="000E1A5F">
        <w:rPr>
          <w:lang w:val="en-GB"/>
          <w:rPrChange w:id="7165" w:author="Dioguardi, Fabio" w:date="2018-10-23T11:24:00Z">
            <w:rPr/>
          </w:rPrChange>
        </w:rPr>
        <w:t xml:space="preserve">0D single </w:t>
      </w:r>
      <w:proofErr w:type="gramStart"/>
      <w:r w:rsidR="0023243E" w:rsidRPr="000E1A5F">
        <w:rPr>
          <w:lang w:val="en-GB"/>
          <w:rPrChange w:id="7166" w:author="Dioguardi, Fabio" w:date="2018-10-23T11:24:00Z">
            <w:rPr/>
          </w:rPrChange>
        </w:rPr>
        <w:t xml:space="preserve">equation </w:t>
      </w:r>
      <w:r w:rsidRPr="000E1A5F">
        <w:rPr>
          <w:lang w:val="en-GB"/>
          <w:rPrChange w:id="7167" w:author="Dioguardi, Fabio" w:date="2018-10-23T11:24:00Z">
            <w:rPr/>
          </w:rPrChange>
        </w:rPr>
        <w:t xml:space="preserve"> plume</w:t>
      </w:r>
      <w:proofErr w:type="gramEnd"/>
      <w:r w:rsidRPr="000E1A5F">
        <w:rPr>
          <w:lang w:val="en-GB"/>
          <w:rPrChange w:id="7168" w:author="Dioguardi, Fabio" w:date="2018-10-23T11:24:00Z">
            <w:rPr/>
          </w:rPrChange>
        </w:rPr>
        <w:t xml:space="preserve"> models are implemented, which are either based on</w:t>
      </w:r>
      <w:r w:rsidR="0023243E" w:rsidRPr="000E1A5F">
        <w:rPr>
          <w:lang w:val="en-GB"/>
          <w:rPrChange w:id="7169" w:author="Dioguardi, Fabio" w:date="2018-10-23T11:24:00Z">
            <w:rPr/>
          </w:rPrChange>
        </w:rPr>
        <w:t xml:space="preserve"> the Morton</w:t>
      </w:r>
      <w:r w:rsidRPr="000E1A5F">
        <w:rPr>
          <w:lang w:val="en-GB"/>
          <w:rPrChange w:id="7170" w:author="Dioguardi, Fabio" w:date="2018-10-23T11:24:00Z">
            <w:rPr/>
          </w:rPrChange>
        </w:rPr>
        <w:t xml:space="preserve"> buoya</w:t>
      </w:r>
      <w:r w:rsidR="0023243E" w:rsidRPr="000E1A5F">
        <w:rPr>
          <w:lang w:val="en-GB"/>
          <w:rPrChange w:id="7171" w:author="Dioguardi, Fabio" w:date="2018-10-23T11:24:00Z">
            <w:rPr/>
          </w:rPrChange>
        </w:rPr>
        <w:t>nt plume</w:t>
      </w:r>
      <w:r w:rsidRPr="000E1A5F">
        <w:rPr>
          <w:lang w:val="en-GB"/>
          <w:rPrChange w:id="7172" w:author="Dioguardi, Fabio" w:date="2018-10-23T11:24:00Z">
            <w:rPr/>
          </w:rPrChange>
        </w:rPr>
        <w:t xml:space="preserve"> theory (</w:t>
      </w:r>
      <w:r w:rsidRPr="000E1A5F">
        <w:rPr>
          <w:i/>
          <w:lang w:val="en-GB"/>
          <w:rPrChange w:id="7173" w:author="Dioguardi, Fabio" w:date="2018-10-23T11:24:00Z">
            <w:rPr>
              <w:i/>
            </w:rPr>
          </w:rPrChange>
        </w:rPr>
        <w:t>Morton et al</w:t>
      </w:r>
      <w:r w:rsidRPr="000E1A5F">
        <w:rPr>
          <w:lang w:val="en-GB"/>
          <w:rPrChange w:id="7174" w:author="Dioguardi, Fabio" w:date="2018-10-23T11:24:00Z">
            <w:rPr/>
          </w:rPrChange>
        </w:rPr>
        <w:t>., 1956) or empirical correlations between</w:t>
      </w:r>
      <w:r w:rsidR="0023243E" w:rsidRPr="000E1A5F">
        <w:rPr>
          <w:lang w:val="en-GB"/>
          <w:rPrChange w:id="7175" w:author="Dioguardi, Fabio" w:date="2018-10-23T11:24:00Z">
            <w:rPr/>
          </w:rPrChange>
        </w:rPr>
        <w:t xml:space="preserve"> observed</w:t>
      </w:r>
      <w:r w:rsidRPr="000E1A5F">
        <w:rPr>
          <w:lang w:val="en-GB"/>
          <w:rPrChange w:id="7176" w:author="Dioguardi, Fabio" w:date="2018-10-23T11:24:00Z">
            <w:rPr/>
          </w:rPrChange>
        </w:rPr>
        <w:t xml:space="preserve"> plume height</w:t>
      </w:r>
      <w:r w:rsidR="0023243E" w:rsidRPr="000E1A5F">
        <w:rPr>
          <w:lang w:val="en-GB"/>
          <w:rPrChange w:id="7177" w:author="Dioguardi, Fabio" w:date="2018-10-23T11:24:00Z">
            <w:rPr/>
          </w:rPrChange>
        </w:rPr>
        <w:t>s</w:t>
      </w:r>
      <w:r w:rsidRPr="000E1A5F">
        <w:rPr>
          <w:lang w:val="en-GB"/>
          <w:rPrChange w:id="7178" w:author="Dioguardi, Fabio" w:date="2018-10-23T11:24:00Z">
            <w:rPr/>
          </w:rPrChange>
        </w:rPr>
        <w:t xml:space="preserve"> and </w:t>
      </w:r>
      <w:r w:rsidR="0023243E" w:rsidRPr="000E1A5F">
        <w:rPr>
          <w:lang w:val="en-GB"/>
          <w:rPrChange w:id="7179" w:author="Dioguardi, Fabio" w:date="2018-10-23T11:24:00Z">
            <w:rPr/>
          </w:rPrChange>
        </w:rPr>
        <w:t>measured volumes</w:t>
      </w:r>
      <w:r w:rsidRPr="000E1A5F">
        <w:rPr>
          <w:lang w:val="en-GB"/>
          <w:rPrChange w:id="7180" w:author="Dioguardi, Fabio" w:date="2018-10-23T11:24:00Z">
            <w:rPr/>
          </w:rPrChange>
        </w:rPr>
        <w:t xml:space="preserve"> tephra deposits formed</w:t>
      </w:r>
      <w:r w:rsidR="0023243E" w:rsidRPr="000E1A5F">
        <w:rPr>
          <w:lang w:val="en-GB"/>
          <w:rPrChange w:id="7181" w:author="Dioguardi, Fabio" w:date="2018-10-23T11:24:00Z">
            <w:rPr/>
          </w:rPrChange>
        </w:rPr>
        <w:t xml:space="preserve"> of past </w:t>
      </w:r>
      <w:r w:rsidR="00841092" w:rsidRPr="000E1A5F">
        <w:rPr>
          <w:lang w:val="en-GB"/>
          <w:rPrChange w:id="7182" w:author="Dioguardi, Fabio" w:date="2018-10-23T11:24:00Z">
            <w:rPr/>
          </w:rPrChange>
        </w:rPr>
        <w:t>eruptions</w:t>
      </w:r>
      <w:r w:rsidRPr="000E1A5F">
        <w:rPr>
          <w:lang w:val="en-GB"/>
          <w:rPrChange w:id="7183" w:author="Dioguardi, Fabio" w:date="2018-10-23T11:24:00Z">
            <w:rPr/>
          </w:rPrChange>
        </w:rPr>
        <w:t xml:space="preserve"> (</w:t>
      </w:r>
      <w:r w:rsidRPr="000E1A5F">
        <w:rPr>
          <w:i/>
          <w:lang w:val="en-GB"/>
          <w:rPrChange w:id="7184" w:author="Dioguardi, Fabio" w:date="2018-10-23T11:24:00Z">
            <w:rPr>
              <w:i/>
            </w:rPr>
          </w:rPrChange>
        </w:rPr>
        <w:t>Sparks et al</w:t>
      </w:r>
      <w:r w:rsidRPr="000E1A5F">
        <w:rPr>
          <w:lang w:val="en-GB"/>
          <w:rPrChange w:id="7185" w:author="Dioguardi, Fabio" w:date="2018-10-23T11:24:00Z">
            <w:rPr/>
          </w:rPrChange>
        </w:rPr>
        <w:t xml:space="preserve">., 1997; </w:t>
      </w:r>
      <w:r w:rsidRPr="000E1A5F">
        <w:rPr>
          <w:i/>
          <w:lang w:val="en-GB"/>
          <w:rPrChange w:id="7186" w:author="Dioguardi, Fabio" w:date="2018-10-23T11:24:00Z">
            <w:rPr>
              <w:i/>
            </w:rPr>
          </w:rPrChange>
        </w:rPr>
        <w:t>Mastin et al</w:t>
      </w:r>
      <w:r w:rsidRPr="000E1A5F">
        <w:rPr>
          <w:lang w:val="en-GB"/>
          <w:rPrChange w:id="7187" w:author="Dioguardi, Fabio" w:date="2018-10-23T11:24:00Z">
            <w:rPr/>
          </w:rPrChange>
        </w:rPr>
        <w:t xml:space="preserve">., 2009). </w:t>
      </w:r>
    </w:p>
    <w:p w14:paraId="7B431220" w14:textId="77777777" w:rsidR="00984D43" w:rsidRPr="000E1A5F" w:rsidRDefault="00984D43" w:rsidP="004A7FD5">
      <w:pPr>
        <w:rPr>
          <w:szCs w:val="22"/>
          <w:lang w:val="en-GB"/>
          <w:rPrChange w:id="7188" w:author="Dioguardi, Fabio" w:date="2018-10-23T11:24:00Z">
            <w:rPr>
              <w:szCs w:val="22"/>
            </w:rPr>
          </w:rPrChange>
        </w:rPr>
      </w:pPr>
    </w:p>
    <w:p w14:paraId="7D221D1F" w14:textId="77777777" w:rsidR="00A96B91" w:rsidRPr="000E1A5F" w:rsidRDefault="00A96B91" w:rsidP="00984D43">
      <w:pPr>
        <w:rPr>
          <w:szCs w:val="22"/>
          <w:lang w:val="en-GB"/>
          <w:rPrChange w:id="7189" w:author="Dioguardi, Fabio" w:date="2018-10-23T11:24:00Z">
            <w:rPr>
              <w:szCs w:val="22"/>
            </w:rPr>
          </w:rPrChange>
        </w:rPr>
      </w:pPr>
      <w:r w:rsidRPr="000E1A5F">
        <w:rPr>
          <w:szCs w:val="22"/>
          <w:lang w:val="en-GB"/>
          <w:rPrChange w:id="7190" w:author="Dioguardi, Fabio" w:date="2018-10-23T11:24:00Z">
            <w:rPr>
              <w:szCs w:val="22"/>
            </w:rPr>
          </w:rPrChange>
        </w:rPr>
        <w:t>-</w:t>
      </w:r>
      <w:r w:rsidRPr="000E1A5F">
        <w:rPr>
          <w:b/>
          <w:szCs w:val="22"/>
          <w:lang w:val="en-GB"/>
          <w:rPrChange w:id="7191" w:author="Dioguardi, Fabio" w:date="2018-10-23T11:24:00Z">
            <w:rPr>
              <w:b/>
              <w:szCs w:val="22"/>
            </w:rPr>
          </w:rPrChange>
        </w:rPr>
        <w:t xml:space="preserve"> </w:t>
      </w:r>
      <w:r w:rsidR="004A7FD5" w:rsidRPr="000E1A5F">
        <w:rPr>
          <w:b/>
          <w:szCs w:val="22"/>
          <w:u w:val="single"/>
          <w:lang w:val="en-GB"/>
          <w:rPrChange w:id="7192" w:author="Dioguardi, Fabio" w:date="2018-10-23T11:24:00Z">
            <w:rPr>
              <w:b/>
              <w:szCs w:val="22"/>
              <w:u w:val="single"/>
            </w:rPr>
          </w:rPrChange>
        </w:rPr>
        <w:t>“Wilson</w:t>
      </w:r>
      <w:r w:rsidR="00984D43" w:rsidRPr="000E1A5F">
        <w:rPr>
          <w:b/>
          <w:szCs w:val="22"/>
          <w:u w:val="single"/>
          <w:lang w:val="en-GB"/>
          <w:rPrChange w:id="7193" w:author="Dioguardi, Fabio" w:date="2018-10-23T11:24:00Z">
            <w:rPr>
              <w:b/>
              <w:szCs w:val="22"/>
              <w:u w:val="single"/>
            </w:rPr>
          </w:rPrChange>
        </w:rPr>
        <w:t xml:space="preserve"> Walker</w:t>
      </w:r>
      <w:r w:rsidR="004A7FD5" w:rsidRPr="000E1A5F">
        <w:rPr>
          <w:b/>
          <w:szCs w:val="22"/>
          <w:u w:val="single"/>
          <w:lang w:val="en-GB"/>
          <w:rPrChange w:id="7194" w:author="Dioguardi, Fabio" w:date="2018-10-23T11:24:00Z">
            <w:rPr>
              <w:b/>
              <w:szCs w:val="22"/>
              <w:u w:val="single"/>
            </w:rPr>
          </w:rPrChange>
        </w:rPr>
        <w:t>”</w:t>
      </w:r>
      <w:r w:rsidR="00984D43" w:rsidRPr="000E1A5F">
        <w:rPr>
          <w:b/>
          <w:szCs w:val="22"/>
          <w:lang w:val="en-GB"/>
          <w:rPrChange w:id="7195" w:author="Dioguardi, Fabio" w:date="2018-10-23T11:24:00Z">
            <w:rPr>
              <w:b/>
              <w:szCs w:val="22"/>
            </w:rPr>
          </w:rPrChange>
        </w:rPr>
        <w:t>:</w:t>
      </w:r>
      <w:r w:rsidR="004A7FD5" w:rsidRPr="000E1A5F">
        <w:rPr>
          <w:szCs w:val="22"/>
          <w:lang w:val="en-GB"/>
          <w:rPrChange w:id="7196" w:author="Dioguardi, Fabio" w:date="2018-10-23T11:24:00Z">
            <w:rPr>
              <w:szCs w:val="22"/>
            </w:rPr>
          </w:rPrChange>
        </w:rPr>
        <w:t xml:space="preserve"> </w:t>
      </w:r>
      <w:r w:rsidR="00984D43" w:rsidRPr="000E1A5F">
        <w:rPr>
          <w:szCs w:val="22"/>
          <w:lang w:val="en-GB"/>
          <w:rPrChange w:id="7197" w:author="Dioguardi, Fabio" w:date="2018-10-23T11:24:00Z">
            <w:rPr>
              <w:szCs w:val="22"/>
            </w:rPr>
          </w:rPrChange>
        </w:rPr>
        <w:t>a</w:t>
      </w:r>
      <w:r w:rsidR="004A7FD5" w:rsidRPr="000E1A5F">
        <w:rPr>
          <w:szCs w:val="22"/>
          <w:lang w:val="en-GB"/>
          <w:rPrChange w:id="7198" w:author="Dioguardi, Fabio" w:date="2018-10-23T11:24:00Z">
            <w:rPr>
              <w:szCs w:val="22"/>
            </w:rPr>
          </w:rPrChange>
        </w:rPr>
        <w:t xml:space="preserve"> theoretical model </w:t>
      </w:r>
      <w:r w:rsidR="00984D43" w:rsidRPr="000E1A5F">
        <w:rPr>
          <w:szCs w:val="22"/>
          <w:lang w:val="en-GB"/>
          <w:rPrChange w:id="7199" w:author="Dioguardi, Fabio" w:date="2018-10-23T11:24:00Z">
            <w:rPr>
              <w:szCs w:val="22"/>
            </w:rPr>
          </w:rPrChange>
        </w:rPr>
        <w:t xml:space="preserve">by </w:t>
      </w:r>
      <w:r w:rsidR="00984D43" w:rsidRPr="000E1A5F">
        <w:rPr>
          <w:i/>
          <w:szCs w:val="22"/>
          <w:lang w:val="en-GB"/>
          <w:rPrChange w:id="7200" w:author="Dioguardi, Fabio" w:date="2018-10-23T11:24:00Z">
            <w:rPr>
              <w:i/>
              <w:szCs w:val="22"/>
            </w:rPr>
          </w:rPrChange>
        </w:rPr>
        <w:t>Wilson and Walker</w:t>
      </w:r>
      <w:r w:rsidR="00984D43" w:rsidRPr="000E1A5F">
        <w:rPr>
          <w:szCs w:val="22"/>
          <w:lang w:val="en-GB"/>
          <w:rPrChange w:id="7201" w:author="Dioguardi, Fabio" w:date="2018-10-23T11:24:00Z">
            <w:rPr>
              <w:szCs w:val="22"/>
            </w:rPr>
          </w:rPrChange>
        </w:rPr>
        <w:t xml:space="preserve"> (1987) </w:t>
      </w:r>
      <w:r w:rsidR="004A7FD5" w:rsidRPr="000E1A5F">
        <w:rPr>
          <w:szCs w:val="22"/>
          <w:lang w:val="en-GB"/>
          <w:rPrChange w:id="7202" w:author="Dioguardi, Fabio" w:date="2018-10-23T11:24:00Z">
            <w:rPr>
              <w:szCs w:val="22"/>
            </w:rPr>
          </w:rPrChange>
        </w:rPr>
        <w:t>which estimates the</w:t>
      </w:r>
    </w:p>
    <w:p w14:paraId="7D539EAC" w14:textId="35BA29A3" w:rsidR="00984D43" w:rsidRPr="000E1A5F" w:rsidRDefault="004A7FD5" w:rsidP="00A96B91">
      <w:pPr>
        <w:ind w:firstLine="720"/>
        <w:rPr>
          <w:szCs w:val="22"/>
          <w:lang w:val="en-GB"/>
          <w:rPrChange w:id="7203" w:author="Dioguardi, Fabio" w:date="2018-10-23T11:24:00Z">
            <w:rPr>
              <w:szCs w:val="22"/>
            </w:rPr>
          </w:rPrChange>
        </w:rPr>
      </w:pPr>
      <w:proofErr w:type="gramStart"/>
      <w:r w:rsidRPr="000E1A5F">
        <w:rPr>
          <w:szCs w:val="22"/>
          <w:lang w:val="en-GB"/>
          <w:rPrChange w:id="7204" w:author="Dioguardi, Fabio" w:date="2018-10-23T11:24:00Z">
            <w:rPr>
              <w:szCs w:val="22"/>
            </w:rPr>
          </w:rPrChange>
        </w:rPr>
        <w:t>mass</w:t>
      </w:r>
      <w:proofErr w:type="gramEnd"/>
      <w:r w:rsidRPr="000E1A5F">
        <w:rPr>
          <w:szCs w:val="22"/>
          <w:lang w:val="en-GB"/>
          <w:rPrChange w:id="7205" w:author="Dioguardi, Fabio" w:date="2018-10-23T11:24:00Z">
            <w:rPr>
              <w:szCs w:val="22"/>
            </w:rPr>
          </w:rPrChange>
        </w:rPr>
        <w:t xml:space="preserve"> flux </w:t>
      </w:r>
      <w:r w:rsidRPr="000E1A5F">
        <w:rPr>
          <w:i/>
          <w:szCs w:val="22"/>
          <w:lang w:val="en-GB"/>
          <w:rPrChange w:id="7206" w:author="Dioguardi, Fabio" w:date="2018-10-23T11:24:00Z">
            <w:rPr>
              <w:i/>
              <w:szCs w:val="22"/>
            </w:rPr>
          </w:rPrChange>
        </w:rPr>
        <w:t>Q</w:t>
      </w:r>
      <w:r w:rsidRPr="000E1A5F">
        <w:rPr>
          <w:szCs w:val="22"/>
          <w:lang w:val="en-GB"/>
          <w:rPrChange w:id="7207" w:author="Dioguardi, Fabio" w:date="2018-10-23T11:24:00Z">
            <w:rPr>
              <w:szCs w:val="22"/>
            </w:rPr>
          </w:rPrChange>
        </w:rPr>
        <w:t xml:space="preserve"> by</w:t>
      </w:r>
    </w:p>
    <w:p w14:paraId="0F505647" w14:textId="57A4F1EC" w:rsidR="004A7FD5" w:rsidRPr="000E1A5F" w:rsidRDefault="00F86A5D" w:rsidP="00984D43">
      <w:pPr>
        <w:ind w:left="2880" w:firstLine="720"/>
        <w:rPr>
          <w:lang w:val="en-GB"/>
          <w:rPrChange w:id="7208" w:author="Dioguardi, Fabio" w:date="2018-10-23T11:24:00Z">
            <w:rPr/>
          </w:rPrChange>
        </w:rPr>
      </w:pPr>
      <m:oMath>
        <m:sSub>
          <m:sSubPr>
            <m:ctrlPr>
              <w:rPr>
                <w:rFonts w:ascii="Cambria Math" w:hAnsi="Cambria Math"/>
                <w:i/>
                <w:sz w:val="20"/>
                <w:szCs w:val="20"/>
                <w:lang w:val="en-GB"/>
                <w:rPrChange w:id="7209" w:author="Dioguardi, Fabio" w:date="2018-10-23T11:24:00Z">
                  <w:rPr>
                    <w:rFonts w:ascii="Cambria Math" w:hAnsi="Cambria Math"/>
                    <w:i/>
                    <w:sz w:val="20"/>
                    <w:szCs w:val="20"/>
                  </w:rPr>
                </w:rPrChange>
              </w:rPr>
            </m:ctrlPr>
          </m:sSubPr>
          <m:e>
            <m:r>
              <w:rPr>
                <w:rFonts w:ascii="Cambria Math" w:hAnsi="Cambria Math"/>
                <w:sz w:val="20"/>
                <w:szCs w:val="20"/>
                <w:lang w:val="en-GB"/>
                <w:rPrChange w:id="7210" w:author="Dioguardi, Fabio" w:date="2018-10-23T11:24:00Z">
                  <w:rPr>
                    <w:rFonts w:ascii="Cambria Math" w:hAnsi="Cambria Math"/>
                    <w:sz w:val="20"/>
                    <w:szCs w:val="20"/>
                  </w:rPr>
                </w:rPrChange>
              </w:rPr>
              <m:t>Q</m:t>
            </m:r>
          </m:e>
          <m:sub>
            <m:r>
              <w:rPr>
                <w:rFonts w:ascii="Cambria Math" w:hAnsi="Cambria Math"/>
                <w:sz w:val="20"/>
                <w:szCs w:val="20"/>
                <w:lang w:val="en-GB"/>
                <w:rPrChange w:id="7211" w:author="Dioguardi, Fabio" w:date="2018-10-23T11:24:00Z">
                  <w:rPr>
                    <w:rFonts w:ascii="Cambria Math" w:hAnsi="Cambria Math"/>
                    <w:sz w:val="20"/>
                    <w:szCs w:val="20"/>
                  </w:rPr>
                </w:rPrChange>
              </w:rPr>
              <m:t>Wilson Walker</m:t>
            </m:r>
          </m:sub>
        </m:sSub>
        <m:r>
          <w:rPr>
            <w:rFonts w:ascii="Cambria Math" w:hAnsi="Cambria Math"/>
            <w:sz w:val="20"/>
            <w:szCs w:val="20"/>
            <w:lang w:val="en-GB"/>
            <w:rPrChange w:id="7212" w:author="Dioguardi, Fabio" w:date="2018-10-23T11:24:00Z">
              <w:rPr>
                <w:rFonts w:ascii="Cambria Math" w:hAnsi="Cambria Math"/>
                <w:sz w:val="20"/>
                <w:szCs w:val="20"/>
              </w:rPr>
            </w:rPrChange>
          </w:rPr>
          <m:t>=</m:t>
        </m:r>
        <m:sSup>
          <m:sSupPr>
            <m:ctrlPr>
              <w:rPr>
                <w:rFonts w:ascii="Cambria Math" w:hAnsi="Cambria Math"/>
                <w:i/>
                <w:sz w:val="20"/>
                <w:szCs w:val="20"/>
                <w:lang w:val="en-GB"/>
                <w:rPrChange w:id="7213" w:author="Dioguardi, Fabio" w:date="2018-10-23T11:24:00Z">
                  <w:rPr>
                    <w:rFonts w:ascii="Cambria Math" w:hAnsi="Cambria Math"/>
                    <w:i/>
                    <w:sz w:val="20"/>
                    <w:szCs w:val="20"/>
                  </w:rPr>
                </w:rPrChange>
              </w:rPr>
            </m:ctrlPr>
          </m:sSupPr>
          <m:e>
            <m:d>
              <m:dPr>
                <m:ctrlPr>
                  <w:rPr>
                    <w:rFonts w:ascii="Cambria Math" w:hAnsi="Cambria Math"/>
                    <w:i/>
                    <w:sz w:val="20"/>
                    <w:szCs w:val="20"/>
                    <w:lang w:val="en-GB"/>
                    <w:rPrChange w:id="7214" w:author="Dioguardi, Fabio" w:date="2018-10-23T11:24:00Z">
                      <w:rPr>
                        <w:rFonts w:ascii="Cambria Math" w:hAnsi="Cambria Math"/>
                        <w:i/>
                        <w:sz w:val="20"/>
                        <w:szCs w:val="20"/>
                      </w:rPr>
                    </w:rPrChange>
                  </w:rPr>
                </m:ctrlPr>
              </m:dPr>
              <m:e>
                <m:r>
                  <w:rPr>
                    <w:rFonts w:ascii="Cambria Math" w:hAnsi="Cambria Math"/>
                    <w:sz w:val="20"/>
                    <w:szCs w:val="20"/>
                    <w:lang w:val="en-GB"/>
                    <w:rPrChange w:id="7215" w:author="Dioguardi, Fabio" w:date="2018-10-23T11:24:00Z">
                      <w:rPr>
                        <w:rFonts w:ascii="Cambria Math" w:hAnsi="Cambria Math"/>
                        <w:sz w:val="20"/>
                        <w:szCs w:val="20"/>
                      </w:rPr>
                    </w:rPrChange>
                  </w:rPr>
                  <m:t>h/c</m:t>
                </m:r>
              </m:e>
            </m:d>
          </m:e>
          <m:sup>
            <m:r>
              <w:rPr>
                <w:rFonts w:ascii="Cambria Math" w:hAnsi="Cambria Math"/>
                <w:sz w:val="20"/>
                <w:szCs w:val="20"/>
                <w:lang w:val="en-GB"/>
                <w:rPrChange w:id="7216" w:author="Dioguardi, Fabio" w:date="2018-10-23T11:24:00Z">
                  <w:rPr>
                    <w:rFonts w:ascii="Cambria Math" w:hAnsi="Cambria Math"/>
                    <w:sz w:val="20"/>
                    <w:szCs w:val="20"/>
                  </w:rPr>
                </w:rPrChange>
              </w:rPr>
              <m:t>4</m:t>
            </m:r>
          </m:sup>
        </m:sSup>
      </m:oMath>
      <w:r w:rsidR="00984D43" w:rsidRPr="000E1A5F">
        <w:rPr>
          <w:rFonts w:ascii="Verdana" w:eastAsiaTheme="minorEastAsia" w:hAnsi="Verdana"/>
          <w:sz w:val="20"/>
          <w:szCs w:val="20"/>
          <w:lang w:val="en-GB"/>
          <w:rPrChange w:id="7217" w:author="Dioguardi, Fabio" w:date="2018-10-23T11:24:00Z">
            <w:rPr>
              <w:rFonts w:ascii="Verdana" w:eastAsiaTheme="minorEastAsia" w:hAnsi="Verdana"/>
              <w:sz w:val="20"/>
              <w:szCs w:val="20"/>
            </w:rPr>
          </w:rPrChange>
        </w:rPr>
        <w:tab/>
      </w:r>
      <w:r w:rsidR="00984D43" w:rsidRPr="000E1A5F">
        <w:rPr>
          <w:lang w:val="en-GB"/>
          <w:rPrChange w:id="7218" w:author="Dioguardi, Fabio" w:date="2018-10-23T11:24:00Z">
            <w:rPr/>
          </w:rPrChange>
        </w:rPr>
        <w:tab/>
      </w:r>
      <w:r w:rsidR="00984D43" w:rsidRPr="000E1A5F">
        <w:rPr>
          <w:lang w:val="en-GB"/>
          <w:rPrChange w:id="7219" w:author="Dioguardi, Fabio" w:date="2018-10-23T11:24:00Z">
            <w:rPr/>
          </w:rPrChange>
        </w:rPr>
        <w:tab/>
      </w:r>
      <w:r w:rsidR="00984D43" w:rsidRPr="000E1A5F">
        <w:rPr>
          <w:lang w:val="en-GB"/>
          <w:rPrChange w:id="7220" w:author="Dioguardi, Fabio" w:date="2018-10-23T11:24:00Z">
            <w:rPr/>
          </w:rPrChange>
        </w:rPr>
        <w:tab/>
      </w:r>
      <w:r w:rsidR="00754FAB" w:rsidRPr="000E1A5F">
        <w:rPr>
          <w:lang w:val="en-GB"/>
          <w:rPrChange w:id="7221" w:author="Dioguardi, Fabio" w:date="2018-10-23T11:24:00Z">
            <w:rPr/>
          </w:rPrChange>
        </w:rPr>
        <w:t>(5)</w:t>
      </w:r>
    </w:p>
    <w:p w14:paraId="13BF499D" w14:textId="3580C901" w:rsidR="00A96B91" w:rsidRPr="000E1A5F" w:rsidRDefault="004A7FD5" w:rsidP="00A96B91">
      <w:pPr>
        <w:ind w:firstLine="720"/>
        <w:rPr>
          <w:lang w:val="en-GB"/>
          <w:rPrChange w:id="7222" w:author="Dioguardi, Fabio" w:date="2018-10-23T11:24:00Z">
            <w:rPr/>
          </w:rPrChange>
        </w:rPr>
      </w:pPr>
      <w:proofErr w:type="gramStart"/>
      <w:r w:rsidRPr="000E1A5F">
        <w:rPr>
          <w:lang w:val="en-GB"/>
          <w:rPrChange w:id="7223" w:author="Dioguardi, Fabio" w:date="2018-10-23T11:24:00Z">
            <w:rPr/>
          </w:rPrChange>
        </w:rPr>
        <w:t>where</w:t>
      </w:r>
      <w:proofErr w:type="gramEnd"/>
      <w:r w:rsidRPr="000E1A5F">
        <w:rPr>
          <w:lang w:val="en-GB"/>
          <w:rPrChange w:id="7224" w:author="Dioguardi, Fabio" w:date="2018-10-23T11:24:00Z">
            <w:rPr/>
          </w:rPrChange>
        </w:rPr>
        <w:t xml:space="preserve"> </w:t>
      </w:r>
      <w:r w:rsidRPr="000E1A5F">
        <w:rPr>
          <w:i/>
          <w:lang w:val="en-GB"/>
          <w:rPrChange w:id="7225" w:author="Dioguardi, Fabio" w:date="2018-10-23T11:24:00Z">
            <w:rPr>
              <w:i/>
            </w:rPr>
          </w:rPrChange>
        </w:rPr>
        <w:t>h</w:t>
      </w:r>
      <w:r w:rsidRPr="000E1A5F">
        <w:rPr>
          <w:lang w:val="en-GB"/>
          <w:rPrChange w:id="7226" w:author="Dioguardi, Fabio" w:date="2018-10-23T11:24:00Z">
            <w:rPr/>
          </w:rPrChange>
        </w:rPr>
        <w:t xml:space="preserve"> denotes the plume height (in m) and </w:t>
      </w:r>
      <w:r w:rsidRPr="000E1A5F">
        <w:rPr>
          <w:i/>
          <w:lang w:val="en-GB"/>
          <w:rPrChange w:id="7227" w:author="Dioguardi, Fabio" w:date="2018-10-23T11:24:00Z">
            <w:rPr>
              <w:i/>
            </w:rPr>
          </w:rPrChange>
        </w:rPr>
        <w:t>c</w:t>
      </w:r>
      <w:r w:rsidRPr="000E1A5F">
        <w:rPr>
          <w:lang w:val="en-GB"/>
          <w:rPrChange w:id="7228" w:author="Dioguardi, Fabio" w:date="2018-10-23T11:24:00Z">
            <w:rPr/>
          </w:rPrChange>
        </w:rPr>
        <w:t xml:space="preserve"> is a c</w:t>
      </w:r>
      <w:r w:rsidR="00A96B91" w:rsidRPr="000E1A5F">
        <w:rPr>
          <w:lang w:val="en-GB"/>
          <w:rPrChange w:id="7229" w:author="Dioguardi, Fabio" w:date="2018-10-23T11:24:00Z">
            <w:rPr/>
          </w:rPrChange>
        </w:rPr>
        <w:t>onstant which is</w:t>
      </w:r>
      <w:r w:rsidR="001E35F6" w:rsidRPr="000E1A5F">
        <w:rPr>
          <w:lang w:val="en-GB"/>
          <w:rPrChange w:id="7230" w:author="Dioguardi, Fabio" w:date="2018-10-23T11:24:00Z">
            <w:rPr/>
          </w:rPrChange>
        </w:rPr>
        <w:t xml:space="preserve"> calibrated to be</w:t>
      </w:r>
    </w:p>
    <w:p w14:paraId="180A9B1E" w14:textId="1783BD29" w:rsidR="004A7FD5" w:rsidRPr="000E1A5F" w:rsidRDefault="00A96B91" w:rsidP="00A96B91">
      <w:pPr>
        <w:ind w:firstLine="720"/>
        <w:rPr>
          <w:lang w:val="en-GB"/>
          <w:rPrChange w:id="7231" w:author="Dioguardi, Fabio" w:date="2018-10-23T11:24:00Z">
            <w:rPr/>
          </w:rPrChange>
        </w:rPr>
      </w:pPr>
      <w:r w:rsidRPr="000E1A5F">
        <w:rPr>
          <w:rFonts w:eastAsiaTheme="minorEastAsia"/>
          <w:szCs w:val="22"/>
          <w:lang w:val="en-GB"/>
          <w:rPrChange w:id="7232" w:author="Dioguardi, Fabio" w:date="2018-10-23T11:24:00Z">
            <w:rPr>
              <w:rFonts w:eastAsiaTheme="minorEastAsia"/>
              <w:szCs w:val="22"/>
            </w:rPr>
          </w:rPrChange>
        </w:rPr>
        <w:t>236m(s/kg</w:t>
      </w:r>
      <w:proofErr w:type="gramStart"/>
      <w:r w:rsidRPr="000E1A5F">
        <w:rPr>
          <w:rFonts w:eastAsiaTheme="minorEastAsia"/>
          <w:szCs w:val="22"/>
          <w:lang w:val="en-GB"/>
          <w:rPrChange w:id="7233" w:author="Dioguardi, Fabio" w:date="2018-10-23T11:24:00Z">
            <w:rPr>
              <w:rFonts w:eastAsiaTheme="minorEastAsia"/>
              <w:szCs w:val="22"/>
            </w:rPr>
          </w:rPrChange>
        </w:rPr>
        <w:t>)</w:t>
      </w:r>
      <w:r w:rsidRPr="000E1A5F">
        <w:rPr>
          <w:rFonts w:eastAsiaTheme="minorEastAsia"/>
          <w:szCs w:val="22"/>
          <w:vertAlign w:val="superscript"/>
          <w:lang w:val="en-GB"/>
          <w:rPrChange w:id="7234" w:author="Dioguardi, Fabio" w:date="2018-10-23T11:24:00Z">
            <w:rPr>
              <w:rFonts w:eastAsiaTheme="minorEastAsia"/>
              <w:szCs w:val="22"/>
              <w:vertAlign w:val="superscript"/>
            </w:rPr>
          </w:rPrChange>
        </w:rPr>
        <w:t>1</w:t>
      </w:r>
      <w:proofErr w:type="gramEnd"/>
      <w:r w:rsidRPr="000E1A5F">
        <w:rPr>
          <w:rFonts w:eastAsiaTheme="minorEastAsia"/>
          <w:szCs w:val="22"/>
          <w:vertAlign w:val="superscript"/>
          <w:lang w:val="en-GB"/>
          <w:rPrChange w:id="7235" w:author="Dioguardi, Fabio" w:date="2018-10-23T11:24:00Z">
            <w:rPr>
              <w:rFonts w:eastAsiaTheme="minorEastAsia"/>
              <w:szCs w:val="22"/>
              <w:vertAlign w:val="superscript"/>
            </w:rPr>
          </w:rPrChange>
        </w:rPr>
        <w:t>/4</w:t>
      </w:r>
      <w:r w:rsidR="004A7FD5" w:rsidRPr="000E1A5F">
        <w:rPr>
          <w:lang w:val="en-GB"/>
          <w:rPrChange w:id="7236" w:author="Dioguardi, Fabio" w:date="2018-10-23T11:24:00Z">
            <w:rPr/>
          </w:rPrChange>
        </w:rPr>
        <w:t>.</w:t>
      </w:r>
    </w:p>
    <w:p w14:paraId="5DD4AB66" w14:textId="77777777" w:rsidR="00984D43" w:rsidRPr="000E1A5F" w:rsidRDefault="00984D43" w:rsidP="004A7FD5">
      <w:pPr>
        <w:rPr>
          <w:lang w:val="en-GB"/>
          <w:rPrChange w:id="7237" w:author="Dioguardi, Fabio" w:date="2018-10-23T11:24:00Z">
            <w:rPr/>
          </w:rPrChange>
        </w:rPr>
      </w:pPr>
    </w:p>
    <w:p w14:paraId="69ED7FA6" w14:textId="41DC2529" w:rsidR="004A7FD5" w:rsidRPr="000E1A5F" w:rsidRDefault="00A96B91" w:rsidP="004A7FD5">
      <w:pPr>
        <w:rPr>
          <w:lang w:val="en-GB"/>
          <w:rPrChange w:id="7238" w:author="Dioguardi, Fabio" w:date="2018-10-23T11:24:00Z">
            <w:rPr/>
          </w:rPrChange>
        </w:rPr>
      </w:pPr>
      <w:r w:rsidRPr="000E1A5F">
        <w:rPr>
          <w:lang w:val="en-GB"/>
          <w:rPrChange w:id="7239" w:author="Dioguardi, Fabio" w:date="2018-10-23T11:24:00Z">
            <w:rPr/>
          </w:rPrChange>
        </w:rPr>
        <w:t xml:space="preserve">- </w:t>
      </w:r>
      <w:r w:rsidRPr="000E1A5F">
        <w:rPr>
          <w:b/>
          <w:u w:val="single"/>
          <w:lang w:val="en-GB"/>
          <w:rPrChange w:id="7240" w:author="Dioguardi, Fabio" w:date="2018-10-23T11:24:00Z">
            <w:rPr>
              <w:b/>
              <w:u w:val="single"/>
            </w:rPr>
          </w:rPrChange>
        </w:rPr>
        <w:t>“Sparks”</w:t>
      </w:r>
      <w:r w:rsidRPr="000E1A5F">
        <w:rPr>
          <w:lang w:val="en-GB"/>
          <w:rPrChange w:id="7241" w:author="Dioguardi, Fabio" w:date="2018-10-23T11:24:00Z">
            <w:rPr/>
          </w:rPrChange>
        </w:rPr>
        <w:t>: a</w:t>
      </w:r>
      <w:r w:rsidR="004A7FD5" w:rsidRPr="000E1A5F">
        <w:rPr>
          <w:lang w:val="en-GB"/>
          <w:rPrChange w:id="7242" w:author="Dioguardi, Fabio" w:date="2018-10-23T11:24:00Z">
            <w:rPr/>
          </w:rPrChange>
        </w:rPr>
        <w:t>n empirical model</w:t>
      </w:r>
      <w:r w:rsidRPr="000E1A5F">
        <w:rPr>
          <w:lang w:val="en-GB"/>
          <w:rPrChange w:id="7243" w:author="Dioguardi, Fabio" w:date="2018-10-23T11:24:00Z">
            <w:rPr/>
          </w:rPrChange>
        </w:rPr>
        <w:t xml:space="preserve"> by </w:t>
      </w:r>
      <w:r w:rsidRPr="000E1A5F">
        <w:rPr>
          <w:i/>
          <w:lang w:val="en-GB"/>
          <w:rPrChange w:id="7244" w:author="Dioguardi, Fabio" w:date="2018-10-23T11:24:00Z">
            <w:rPr>
              <w:i/>
            </w:rPr>
          </w:rPrChange>
        </w:rPr>
        <w:t>Sparks et al</w:t>
      </w:r>
      <w:r w:rsidRPr="000E1A5F">
        <w:rPr>
          <w:lang w:val="en-GB"/>
          <w:rPrChange w:id="7245" w:author="Dioguardi, Fabio" w:date="2018-10-23T11:24:00Z">
            <w:rPr/>
          </w:rPrChange>
        </w:rPr>
        <w:t>. (1997)</w:t>
      </w:r>
      <w:r w:rsidR="004A7FD5" w:rsidRPr="000E1A5F">
        <w:rPr>
          <w:lang w:val="en-GB"/>
          <w:rPrChange w:id="7246" w:author="Dioguardi, Fabio" w:date="2018-10-23T11:24:00Z">
            <w:rPr/>
          </w:rPrChange>
        </w:rPr>
        <w:t xml:space="preserve"> which approximates Q by </w:t>
      </w:r>
    </w:p>
    <w:p w14:paraId="5746F485" w14:textId="4A32DAF7" w:rsidR="004A7FD5" w:rsidRPr="000E1A5F" w:rsidRDefault="00F86A5D" w:rsidP="00A96B91">
      <w:pPr>
        <w:ind w:left="2880" w:firstLine="720"/>
        <w:rPr>
          <w:lang w:val="en-GB"/>
          <w:rPrChange w:id="7247" w:author="Dioguardi, Fabio" w:date="2018-10-23T11:24:00Z">
            <w:rPr/>
          </w:rPrChange>
        </w:rPr>
      </w:pPr>
      <m:oMath>
        <m:sSub>
          <m:sSubPr>
            <m:ctrlPr>
              <w:rPr>
                <w:rFonts w:ascii="Cambria Math" w:hAnsi="Cambria Math"/>
                <w:i/>
                <w:sz w:val="20"/>
                <w:szCs w:val="20"/>
                <w:lang w:val="en-GB"/>
                <w:rPrChange w:id="7248" w:author="Dioguardi, Fabio" w:date="2018-10-23T11:24:00Z">
                  <w:rPr>
                    <w:rFonts w:ascii="Cambria Math" w:hAnsi="Cambria Math"/>
                    <w:i/>
                    <w:sz w:val="20"/>
                    <w:szCs w:val="20"/>
                  </w:rPr>
                </w:rPrChange>
              </w:rPr>
            </m:ctrlPr>
          </m:sSubPr>
          <m:e>
            <m:r>
              <w:rPr>
                <w:rFonts w:ascii="Cambria Math" w:hAnsi="Cambria Math"/>
                <w:sz w:val="20"/>
                <w:szCs w:val="20"/>
                <w:lang w:val="en-GB"/>
                <w:rPrChange w:id="7249" w:author="Dioguardi, Fabio" w:date="2018-10-23T11:24:00Z">
                  <w:rPr>
                    <w:rFonts w:ascii="Cambria Math" w:hAnsi="Cambria Math"/>
                    <w:sz w:val="20"/>
                    <w:szCs w:val="20"/>
                  </w:rPr>
                </w:rPrChange>
              </w:rPr>
              <m:t>Q</m:t>
            </m:r>
          </m:e>
          <m:sub>
            <m:r>
              <w:rPr>
                <w:rFonts w:ascii="Cambria Math" w:hAnsi="Cambria Math"/>
                <w:sz w:val="20"/>
                <w:szCs w:val="20"/>
                <w:lang w:val="en-GB"/>
                <w:rPrChange w:id="7250" w:author="Dioguardi, Fabio" w:date="2018-10-23T11:24:00Z">
                  <w:rPr>
                    <w:rFonts w:ascii="Cambria Math" w:hAnsi="Cambria Math"/>
                    <w:sz w:val="20"/>
                    <w:szCs w:val="20"/>
                  </w:rPr>
                </w:rPrChange>
              </w:rPr>
              <m:t>Sparks</m:t>
            </m:r>
          </m:sub>
        </m:sSub>
        <m:r>
          <w:rPr>
            <w:rFonts w:ascii="Cambria Math" w:hAnsi="Cambria Math"/>
            <w:sz w:val="20"/>
            <w:szCs w:val="20"/>
            <w:lang w:val="en-GB"/>
            <w:rPrChange w:id="7251" w:author="Dioguardi, Fabio" w:date="2018-10-23T11:24:00Z">
              <w:rPr>
                <w:rFonts w:ascii="Cambria Math" w:hAnsi="Cambria Math"/>
                <w:sz w:val="20"/>
                <w:szCs w:val="20"/>
              </w:rPr>
            </w:rPrChange>
          </w:rPr>
          <m:t>=</m:t>
        </m:r>
        <m:sSup>
          <m:sSupPr>
            <m:ctrlPr>
              <w:rPr>
                <w:rFonts w:ascii="Cambria Math" w:hAnsi="Cambria Math"/>
                <w:i/>
                <w:sz w:val="20"/>
                <w:szCs w:val="20"/>
                <w:lang w:val="en-GB"/>
                <w:rPrChange w:id="7252" w:author="Dioguardi, Fabio" w:date="2018-10-23T11:24:00Z">
                  <w:rPr>
                    <w:rFonts w:ascii="Cambria Math" w:hAnsi="Cambria Math"/>
                    <w:i/>
                    <w:sz w:val="20"/>
                    <w:szCs w:val="20"/>
                  </w:rPr>
                </w:rPrChange>
              </w:rPr>
            </m:ctrlPr>
          </m:sSupPr>
          <m:e>
            <m:r>
              <w:rPr>
                <w:rFonts w:ascii="Cambria Math" w:hAnsi="Cambria Math"/>
                <w:sz w:val="20"/>
                <w:szCs w:val="20"/>
                <w:lang w:val="en-GB"/>
                <w:rPrChange w:id="7253" w:author="Dioguardi, Fabio" w:date="2018-10-23T11:24:00Z">
                  <w:rPr>
                    <w:rFonts w:ascii="Cambria Math" w:hAnsi="Cambria Math"/>
                    <w:sz w:val="20"/>
                    <w:szCs w:val="20"/>
                  </w:rPr>
                </w:rPrChange>
              </w:rPr>
              <m:t>ρ∙</m:t>
            </m:r>
            <m:d>
              <m:dPr>
                <m:ctrlPr>
                  <w:rPr>
                    <w:rFonts w:ascii="Cambria Math" w:hAnsi="Cambria Math"/>
                    <w:i/>
                    <w:sz w:val="20"/>
                    <w:szCs w:val="20"/>
                    <w:lang w:val="en-GB"/>
                    <w:rPrChange w:id="7254" w:author="Dioguardi, Fabio" w:date="2018-10-23T11:24:00Z">
                      <w:rPr>
                        <w:rFonts w:ascii="Cambria Math" w:hAnsi="Cambria Math"/>
                        <w:i/>
                        <w:sz w:val="20"/>
                        <w:szCs w:val="20"/>
                      </w:rPr>
                    </w:rPrChange>
                  </w:rPr>
                </m:ctrlPr>
              </m:dPr>
              <m:e>
                <m:r>
                  <w:rPr>
                    <w:rFonts w:ascii="Cambria Math" w:hAnsi="Cambria Math"/>
                    <w:sz w:val="20"/>
                    <w:szCs w:val="20"/>
                    <w:lang w:val="en-GB"/>
                    <w:rPrChange w:id="7255" w:author="Dioguardi, Fabio" w:date="2018-10-23T11:24:00Z">
                      <w:rPr>
                        <w:rFonts w:ascii="Cambria Math" w:hAnsi="Cambria Math"/>
                        <w:sz w:val="20"/>
                        <w:szCs w:val="20"/>
                      </w:rPr>
                    </w:rPrChange>
                  </w:rPr>
                  <m:t>h/c</m:t>
                </m:r>
              </m:e>
            </m:d>
          </m:e>
          <m:sup>
            <m:r>
              <w:rPr>
                <w:rFonts w:ascii="Cambria Math" w:hAnsi="Cambria Math"/>
                <w:sz w:val="20"/>
                <w:szCs w:val="20"/>
                <w:lang w:val="en-GB"/>
                <w:rPrChange w:id="7256" w:author="Dioguardi, Fabio" w:date="2018-10-23T11:24:00Z">
                  <w:rPr>
                    <w:rFonts w:ascii="Cambria Math" w:hAnsi="Cambria Math"/>
                    <w:sz w:val="20"/>
                    <w:szCs w:val="20"/>
                  </w:rPr>
                </w:rPrChange>
              </w:rPr>
              <m:t>3.86</m:t>
            </m:r>
          </m:sup>
        </m:sSup>
      </m:oMath>
      <w:r w:rsidR="00A96B91" w:rsidRPr="000E1A5F">
        <w:rPr>
          <w:lang w:val="en-GB"/>
          <w:rPrChange w:id="7257" w:author="Dioguardi, Fabio" w:date="2018-10-23T11:24:00Z">
            <w:rPr/>
          </w:rPrChange>
        </w:rPr>
        <w:tab/>
      </w:r>
      <w:r w:rsidR="00A96B91" w:rsidRPr="000E1A5F">
        <w:rPr>
          <w:lang w:val="en-GB"/>
          <w:rPrChange w:id="7258" w:author="Dioguardi, Fabio" w:date="2018-10-23T11:24:00Z">
            <w:rPr/>
          </w:rPrChange>
        </w:rPr>
        <w:tab/>
      </w:r>
      <w:r w:rsidR="00A96B91" w:rsidRPr="000E1A5F">
        <w:rPr>
          <w:lang w:val="en-GB"/>
          <w:rPrChange w:id="7259" w:author="Dioguardi, Fabio" w:date="2018-10-23T11:24:00Z">
            <w:rPr/>
          </w:rPrChange>
        </w:rPr>
        <w:tab/>
      </w:r>
      <w:r w:rsidR="00A96B91" w:rsidRPr="000E1A5F">
        <w:rPr>
          <w:lang w:val="en-GB"/>
          <w:rPrChange w:id="7260" w:author="Dioguardi, Fabio" w:date="2018-10-23T11:24:00Z">
            <w:rPr/>
          </w:rPrChange>
        </w:rPr>
        <w:tab/>
      </w:r>
      <w:r w:rsidR="00754FAB" w:rsidRPr="000E1A5F">
        <w:rPr>
          <w:lang w:val="en-GB"/>
          <w:rPrChange w:id="7261" w:author="Dioguardi, Fabio" w:date="2018-10-23T11:24:00Z">
            <w:rPr/>
          </w:rPrChange>
        </w:rPr>
        <w:t>(6)</w:t>
      </w:r>
    </w:p>
    <w:p w14:paraId="498CA315" w14:textId="77777777" w:rsidR="00A96B91" w:rsidRPr="000E1A5F" w:rsidRDefault="004A7FD5" w:rsidP="00A96B91">
      <w:pPr>
        <w:ind w:firstLine="720"/>
        <w:rPr>
          <w:lang w:val="en-GB"/>
          <w:rPrChange w:id="7262" w:author="Dioguardi, Fabio" w:date="2018-10-23T11:24:00Z">
            <w:rPr/>
          </w:rPrChange>
        </w:rPr>
      </w:pPr>
      <w:proofErr w:type="gramStart"/>
      <w:r w:rsidRPr="000E1A5F">
        <w:rPr>
          <w:lang w:val="en-GB"/>
          <w:rPrChange w:id="7263" w:author="Dioguardi, Fabio" w:date="2018-10-23T11:24:00Z">
            <w:rPr/>
          </w:rPrChange>
        </w:rPr>
        <w:t>where</w:t>
      </w:r>
      <w:proofErr w:type="gramEnd"/>
      <w:r w:rsidRPr="000E1A5F">
        <w:rPr>
          <w:lang w:val="en-GB"/>
          <w:rPrChange w:id="7264" w:author="Dioguardi, Fabio" w:date="2018-10-23T11:24:00Z">
            <w:rPr/>
          </w:rPrChange>
        </w:rPr>
        <w:t xml:space="preserve"> </w:t>
      </w:r>
      <w:r w:rsidRPr="000E1A5F">
        <w:rPr>
          <w:rFonts w:ascii="Calibri" w:hAnsi="Calibri" w:cs="Calibri"/>
          <w:i/>
          <w:lang w:val="en-GB"/>
          <w:rPrChange w:id="7265" w:author="Dioguardi, Fabio" w:date="2018-10-23T11:24:00Z">
            <w:rPr>
              <w:rFonts w:ascii="Calibri" w:hAnsi="Calibri" w:cs="Calibri"/>
              <w:i/>
            </w:rPr>
          </w:rPrChange>
        </w:rPr>
        <w:t>ρ</w:t>
      </w:r>
      <w:r w:rsidRPr="000E1A5F">
        <w:rPr>
          <w:lang w:val="en-GB"/>
          <w:rPrChange w:id="7266" w:author="Dioguardi, Fabio" w:date="2018-10-23T11:24:00Z">
            <w:rPr/>
          </w:rPrChange>
        </w:rPr>
        <w:t xml:space="preserve"> is the DRE of the magma erupted and forming the plume, </w:t>
      </w:r>
    </w:p>
    <w:p w14:paraId="581F7DC3" w14:textId="1B5D6BED" w:rsidR="004A7FD5" w:rsidRPr="000E1A5F" w:rsidRDefault="00A96B91" w:rsidP="00A96B91">
      <w:pPr>
        <w:ind w:firstLine="720"/>
        <w:rPr>
          <w:szCs w:val="22"/>
          <w:lang w:val="en-GB"/>
          <w:rPrChange w:id="7267" w:author="Dioguardi, Fabio" w:date="2018-10-23T11:24:00Z">
            <w:rPr>
              <w:szCs w:val="22"/>
            </w:rPr>
          </w:rPrChange>
        </w:rPr>
      </w:pPr>
      <w:proofErr w:type="gramStart"/>
      <w:r w:rsidRPr="000E1A5F">
        <w:rPr>
          <w:lang w:val="en-GB"/>
          <w:rPrChange w:id="7268" w:author="Dioguardi, Fabio" w:date="2018-10-23T11:24:00Z">
            <w:rPr/>
          </w:rPrChange>
        </w:rPr>
        <w:t>and</w:t>
      </w:r>
      <w:proofErr w:type="gramEnd"/>
      <w:r w:rsidRPr="000E1A5F">
        <w:rPr>
          <w:lang w:val="en-GB"/>
          <w:rPrChange w:id="7269" w:author="Dioguardi, Fabio" w:date="2018-10-23T11:24:00Z">
            <w:rPr/>
          </w:rPrChange>
        </w:rPr>
        <w:t xml:space="preserve"> </w:t>
      </w:r>
      <w:r w:rsidRPr="000E1A5F">
        <w:rPr>
          <w:i/>
          <w:lang w:val="en-GB"/>
          <w:rPrChange w:id="7270" w:author="Dioguardi, Fabio" w:date="2018-10-23T11:24:00Z">
            <w:rPr>
              <w:i/>
            </w:rPr>
          </w:rPrChange>
        </w:rPr>
        <w:t>c</w:t>
      </w:r>
      <w:r w:rsidRPr="000E1A5F">
        <w:rPr>
          <w:rFonts w:ascii="Verdana" w:eastAsiaTheme="minorEastAsia" w:hAnsi="Verdana"/>
          <w:sz w:val="20"/>
          <w:szCs w:val="20"/>
          <w:lang w:val="en-GB"/>
          <w:rPrChange w:id="7271" w:author="Dioguardi, Fabio" w:date="2018-10-23T11:24:00Z">
            <w:rPr>
              <w:rFonts w:ascii="Verdana" w:eastAsiaTheme="minorEastAsia" w:hAnsi="Verdana"/>
              <w:sz w:val="20"/>
              <w:szCs w:val="20"/>
            </w:rPr>
          </w:rPrChange>
        </w:rPr>
        <w:t xml:space="preserve"> </w:t>
      </w:r>
      <w:r w:rsidRPr="000E1A5F">
        <w:rPr>
          <w:rFonts w:eastAsiaTheme="minorEastAsia"/>
          <w:szCs w:val="22"/>
          <w:lang w:val="en-GB"/>
          <w:rPrChange w:id="7272" w:author="Dioguardi, Fabio" w:date="2018-10-23T11:24:00Z">
            <w:rPr>
              <w:rFonts w:eastAsiaTheme="minorEastAsia"/>
              <w:szCs w:val="22"/>
            </w:rPr>
          </w:rPrChange>
        </w:rPr>
        <w:t xml:space="preserve">is </w:t>
      </w:r>
      <w:r w:rsidR="001E35F6" w:rsidRPr="000E1A5F">
        <w:rPr>
          <w:lang w:val="en-GB"/>
          <w:rPrChange w:id="7273" w:author="Dioguardi, Fabio" w:date="2018-10-23T11:24:00Z">
            <w:rPr/>
          </w:rPrChange>
        </w:rPr>
        <w:t xml:space="preserve">calibrated to </w:t>
      </w:r>
      <w:r w:rsidRPr="000E1A5F">
        <w:rPr>
          <w:lang w:val="en-GB"/>
          <w:rPrChange w:id="7274" w:author="Dioguardi, Fabio" w:date="2018-10-23T11:24:00Z">
            <w:rPr/>
          </w:rPrChange>
        </w:rPr>
        <w:t>b</w:t>
      </w:r>
      <w:r w:rsidR="001E35F6" w:rsidRPr="000E1A5F">
        <w:rPr>
          <w:lang w:val="en-GB"/>
          <w:rPrChange w:id="7275" w:author="Dioguardi, Fabio" w:date="2018-10-23T11:24:00Z">
            <w:rPr/>
          </w:rPrChange>
        </w:rPr>
        <w:t>e</w:t>
      </w:r>
      <w:r w:rsidRPr="000E1A5F">
        <w:rPr>
          <w:lang w:val="en-GB"/>
          <w:rPrChange w:id="7276" w:author="Dioguardi, Fabio" w:date="2018-10-23T11:24:00Z">
            <w:rPr/>
          </w:rPrChange>
        </w:rPr>
        <w:t xml:space="preserve"> </w:t>
      </w:r>
      <w:r w:rsidRPr="000E1A5F">
        <w:rPr>
          <w:rFonts w:eastAsiaTheme="minorEastAsia"/>
          <w:szCs w:val="22"/>
          <w:lang w:val="en-GB"/>
          <w:rPrChange w:id="7277" w:author="Dioguardi, Fabio" w:date="2018-10-23T11:24:00Z">
            <w:rPr>
              <w:rFonts w:eastAsiaTheme="minorEastAsia"/>
              <w:szCs w:val="22"/>
            </w:rPr>
          </w:rPrChange>
        </w:rPr>
        <w:t>1670m(s/m</w:t>
      </w:r>
      <w:r w:rsidRPr="000E1A5F">
        <w:rPr>
          <w:rFonts w:eastAsiaTheme="minorEastAsia"/>
          <w:szCs w:val="22"/>
          <w:vertAlign w:val="superscript"/>
          <w:lang w:val="en-GB"/>
          <w:rPrChange w:id="7278" w:author="Dioguardi, Fabio" w:date="2018-10-23T11:24:00Z">
            <w:rPr>
              <w:rFonts w:eastAsiaTheme="minorEastAsia"/>
              <w:szCs w:val="22"/>
              <w:vertAlign w:val="superscript"/>
            </w:rPr>
          </w:rPrChange>
        </w:rPr>
        <w:t>3</w:t>
      </w:r>
      <w:r w:rsidRPr="000E1A5F">
        <w:rPr>
          <w:rFonts w:eastAsiaTheme="minorEastAsia"/>
          <w:szCs w:val="22"/>
          <w:lang w:val="en-GB"/>
          <w:rPrChange w:id="7279" w:author="Dioguardi, Fabio" w:date="2018-10-23T11:24:00Z">
            <w:rPr>
              <w:rFonts w:eastAsiaTheme="minorEastAsia"/>
              <w:szCs w:val="22"/>
            </w:rPr>
          </w:rPrChange>
        </w:rPr>
        <w:t>)</w:t>
      </w:r>
      <w:r w:rsidRPr="000E1A5F">
        <w:rPr>
          <w:rFonts w:eastAsiaTheme="minorEastAsia"/>
          <w:szCs w:val="22"/>
          <w:vertAlign w:val="superscript"/>
          <w:lang w:val="en-GB"/>
          <w:rPrChange w:id="7280" w:author="Dioguardi, Fabio" w:date="2018-10-23T11:24:00Z">
            <w:rPr>
              <w:rFonts w:eastAsiaTheme="minorEastAsia"/>
              <w:szCs w:val="22"/>
              <w:vertAlign w:val="superscript"/>
            </w:rPr>
          </w:rPrChange>
        </w:rPr>
        <w:t>1/3.86</w:t>
      </w:r>
      <w:r w:rsidR="004A7FD5" w:rsidRPr="000E1A5F">
        <w:rPr>
          <w:szCs w:val="22"/>
          <w:lang w:val="en-GB"/>
          <w:rPrChange w:id="7281" w:author="Dioguardi, Fabio" w:date="2018-10-23T11:24:00Z">
            <w:rPr>
              <w:szCs w:val="22"/>
            </w:rPr>
          </w:rPrChange>
        </w:rPr>
        <w:t>.</w:t>
      </w:r>
    </w:p>
    <w:p w14:paraId="07E4978E" w14:textId="77777777" w:rsidR="00A96B91" w:rsidRPr="000E1A5F" w:rsidRDefault="00A96B91" w:rsidP="004A7FD5">
      <w:pPr>
        <w:rPr>
          <w:lang w:val="en-GB"/>
          <w:rPrChange w:id="7282" w:author="Dioguardi, Fabio" w:date="2018-10-23T11:24:00Z">
            <w:rPr/>
          </w:rPrChange>
        </w:rPr>
      </w:pPr>
    </w:p>
    <w:p w14:paraId="21C1DD38" w14:textId="77777777" w:rsidR="00466C6A" w:rsidRPr="000E1A5F" w:rsidRDefault="00A96B91" w:rsidP="004A7FD5">
      <w:pPr>
        <w:rPr>
          <w:lang w:val="en-GB"/>
          <w:rPrChange w:id="7283" w:author="Dioguardi, Fabio" w:date="2018-10-23T11:24:00Z">
            <w:rPr/>
          </w:rPrChange>
        </w:rPr>
      </w:pPr>
      <w:r w:rsidRPr="000E1A5F">
        <w:rPr>
          <w:lang w:val="en-GB"/>
          <w:rPrChange w:id="7284" w:author="Dioguardi, Fabio" w:date="2018-10-23T11:24:00Z">
            <w:rPr/>
          </w:rPrChange>
        </w:rPr>
        <w:t xml:space="preserve">- </w:t>
      </w:r>
      <w:r w:rsidR="004A7FD5" w:rsidRPr="000E1A5F">
        <w:rPr>
          <w:b/>
          <w:u w:val="single"/>
          <w:lang w:val="en-GB"/>
          <w:rPrChange w:id="7285" w:author="Dioguardi, Fabio" w:date="2018-10-23T11:24:00Z">
            <w:rPr>
              <w:b/>
              <w:u w:val="single"/>
            </w:rPr>
          </w:rPrChange>
        </w:rPr>
        <w:t>“Mastin”</w:t>
      </w:r>
      <w:r w:rsidRPr="000E1A5F">
        <w:rPr>
          <w:lang w:val="en-GB"/>
          <w:rPrChange w:id="7286" w:author="Dioguardi, Fabio" w:date="2018-10-23T11:24:00Z">
            <w:rPr/>
          </w:rPrChange>
        </w:rPr>
        <w:t>: A</w:t>
      </w:r>
      <w:r w:rsidR="004A7FD5" w:rsidRPr="000E1A5F">
        <w:rPr>
          <w:lang w:val="en-GB"/>
          <w:rPrChange w:id="7287" w:author="Dioguardi, Fabio" w:date="2018-10-23T11:24:00Z">
            <w:rPr/>
          </w:rPrChange>
        </w:rPr>
        <w:t xml:space="preserve">n empirical model </w:t>
      </w:r>
      <w:r w:rsidRPr="000E1A5F">
        <w:rPr>
          <w:lang w:val="en-GB"/>
          <w:rPrChange w:id="7288" w:author="Dioguardi, Fabio" w:date="2018-10-23T11:24:00Z">
            <w:rPr/>
          </w:rPrChange>
        </w:rPr>
        <w:t xml:space="preserve">by </w:t>
      </w:r>
      <w:r w:rsidRPr="000E1A5F">
        <w:rPr>
          <w:i/>
          <w:lang w:val="en-GB"/>
          <w:rPrChange w:id="7289" w:author="Dioguardi, Fabio" w:date="2018-10-23T11:24:00Z">
            <w:rPr>
              <w:i/>
            </w:rPr>
          </w:rPrChange>
        </w:rPr>
        <w:t>Mastin et al</w:t>
      </w:r>
      <w:r w:rsidRPr="000E1A5F">
        <w:rPr>
          <w:lang w:val="en-GB"/>
          <w:rPrChange w:id="7290" w:author="Dioguardi, Fabio" w:date="2018-10-23T11:24:00Z">
            <w:rPr/>
          </w:rPrChange>
        </w:rPr>
        <w:t xml:space="preserve">. (2009) </w:t>
      </w:r>
      <w:r w:rsidR="004A7FD5" w:rsidRPr="000E1A5F">
        <w:rPr>
          <w:lang w:val="en-GB"/>
          <w:rPrChange w:id="7291" w:author="Dioguardi, Fabio" w:date="2018-10-23T11:24:00Z">
            <w:rPr/>
          </w:rPrChange>
        </w:rPr>
        <w:t>which estimates the mass flux</w:t>
      </w:r>
    </w:p>
    <w:p w14:paraId="4B288DD0" w14:textId="6A023538" w:rsidR="004A7FD5" w:rsidRPr="000E1A5F" w:rsidRDefault="004A7FD5" w:rsidP="004A7FD5">
      <w:pPr>
        <w:rPr>
          <w:lang w:val="en-GB"/>
          <w:rPrChange w:id="7292" w:author="Dioguardi, Fabio" w:date="2018-10-23T11:24:00Z">
            <w:rPr/>
          </w:rPrChange>
        </w:rPr>
      </w:pPr>
      <w:r w:rsidRPr="000E1A5F">
        <w:rPr>
          <w:lang w:val="en-GB"/>
          <w:rPrChange w:id="7293" w:author="Dioguardi, Fabio" w:date="2018-10-23T11:24:00Z">
            <w:rPr/>
          </w:rPrChange>
        </w:rPr>
        <w:t xml:space="preserve"> </w:t>
      </w:r>
      <w:r w:rsidR="00466C6A" w:rsidRPr="000E1A5F">
        <w:rPr>
          <w:lang w:val="en-GB"/>
          <w:rPrChange w:id="7294" w:author="Dioguardi, Fabio" w:date="2018-10-23T11:24:00Z">
            <w:rPr/>
          </w:rPrChange>
        </w:rPr>
        <w:tab/>
      </w:r>
      <w:proofErr w:type="gramStart"/>
      <w:r w:rsidRPr="000E1A5F">
        <w:rPr>
          <w:lang w:val="en-GB"/>
          <w:rPrChange w:id="7295" w:author="Dioguardi, Fabio" w:date="2018-10-23T11:24:00Z">
            <w:rPr/>
          </w:rPrChange>
        </w:rPr>
        <w:t>by</w:t>
      </w:r>
      <w:proofErr w:type="gramEnd"/>
      <w:r w:rsidRPr="000E1A5F">
        <w:rPr>
          <w:lang w:val="en-GB"/>
          <w:rPrChange w:id="7296" w:author="Dioguardi, Fabio" w:date="2018-10-23T11:24:00Z">
            <w:rPr/>
          </w:rPrChange>
        </w:rPr>
        <w:t xml:space="preserve"> </w:t>
      </w:r>
    </w:p>
    <w:p w14:paraId="6DD53495" w14:textId="17AC4F20" w:rsidR="004A7FD5" w:rsidRPr="000E1A5F" w:rsidRDefault="00F86A5D" w:rsidP="00A96B91">
      <w:pPr>
        <w:ind w:left="3600"/>
        <w:rPr>
          <w:lang w:val="en-GB"/>
          <w:rPrChange w:id="7297" w:author="Dioguardi, Fabio" w:date="2018-10-23T11:24:00Z">
            <w:rPr/>
          </w:rPrChange>
        </w:rPr>
      </w:pPr>
      <m:oMath>
        <m:sSub>
          <m:sSubPr>
            <m:ctrlPr>
              <w:rPr>
                <w:rFonts w:ascii="Cambria Math" w:hAnsi="Cambria Math"/>
                <w:i/>
                <w:sz w:val="20"/>
                <w:szCs w:val="20"/>
                <w:lang w:val="en-GB"/>
                <w:rPrChange w:id="7298" w:author="Dioguardi, Fabio" w:date="2018-10-23T11:24:00Z">
                  <w:rPr>
                    <w:rFonts w:ascii="Cambria Math" w:hAnsi="Cambria Math"/>
                    <w:i/>
                    <w:sz w:val="20"/>
                    <w:szCs w:val="20"/>
                  </w:rPr>
                </w:rPrChange>
              </w:rPr>
            </m:ctrlPr>
          </m:sSubPr>
          <m:e>
            <m:r>
              <w:rPr>
                <w:rFonts w:ascii="Cambria Math" w:hAnsi="Cambria Math"/>
                <w:sz w:val="20"/>
                <w:szCs w:val="20"/>
                <w:lang w:val="en-GB"/>
                <w:rPrChange w:id="7299" w:author="Dioguardi, Fabio" w:date="2018-10-23T11:24:00Z">
                  <w:rPr>
                    <w:rFonts w:ascii="Cambria Math" w:hAnsi="Cambria Math"/>
                    <w:sz w:val="20"/>
                    <w:szCs w:val="20"/>
                  </w:rPr>
                </w:rPrChange>
              </w:rPr>
              <m:t>Q</m:t>
            </m:r>
          </m:e>
          <m:sub>
            <m:r>
              <w:rPr>
                <w:rFonts w:ascii="Cambria Math" w:hAnsi="Cambria Math"/>
                <w:sz w:val="20"/>
                <w:szCs w:val="20"/>
                <w:lang w:val="en-GB"/>
                <w:rPrChange w:id="7300" w:author="Dioguardi, Fabio" w:date="2018-10-23T11:24:00Z">
                  <w:rPr>
                    <w:rFonts w:ascii="Cambria Math" w:hAnsi="Cambria Math"/>
                    <w:sz w:val="20"/>
                    <w:szCs w:val="20"/>
                  </w:rPr>
                </w:rPrChange>
              </w:rPr>
              <m:t>Mastin</m:t>
            </m:r>
          </m:sub>
        </m:sSub>
        <m:r>
          <w:rPr>
            <w:rFonts w:ascii="Cambria Math" w:hAnsi="Cambria Math"/>
            <w:sz w:val="20"/>
            <w:szCs w:val="20"/>
            <w:lang w:val="en-GB"/>
            <w:rPrChange w:id="7301" w:author="Dioguardi, Fabio" w:date="2018-10-23T11:24:00Z">
              <w:rPr>
                <w:rFonts w:ascii="Cambria Math" w:hAnsi="Cambria Math"/>
                <w:sz w:val="20"/>
                <w:szCs w:val="20"/>
              </w:rPr>
            </w:rPrChange>
          </w:rPr>
          <m:t>=</m:t>
        </m:r>
        <m:sSup>
          <m:sSupPr>
            <m:ctrlPr>
              <w:rPr>
                <w:rFonts w:ascii="Cambria Math" w:hAnsi="Cambria Math"/>
                <w:i/>
                <w:sz w:val="20"/>
                <w:szCs w:val="20"/>
                <w:lang w:val="en-GB"/>
                <w:rPrChange w:id="7302" w:author="Dioguardi, Fabio" w:date="2018-10-23T11:24:00Z">
                  <w:rPr>
                    <w:rFonts w:ascii="Cambria Math" w:hAnsi="Cambria Math"/>
                    <w:i/>
                    <w:sz w:val="20"/>
                    <w:szCs w:val="20"/>
                  </w:rPr>
                </w:rPrChange>
              </w:rPr>
            </m:ctrlPr>
          </m:sSupPr>
          <m:e>
            <m:r>
              <w:rPr>
                <w:rFonts w:ascii="Cambria Math" w:hAnsi="Cambria Math"/>
                <w:sz w:val="20"/>
                <w:szCs w:val="20"/>
                <w:lang w:val="en-GB"/>
                <w:rPrChange w:id="7303" w:author="Dioguardi, Fabio" w:date="2018-10-23T11:24:00Z">
                  <w:rPr>
                    <w:rFonts w:ascii="Cambria Math" w:hAnsi="Cambria Math"/>
                    <w:sz w:val="20"/>
                    <w:szCs w:val="20"/>
                  </w:rPr>
                </w:rPrChange>
              </w:rPr>
              <m:t>ρ∙</m:t>
            </m:r>
            <m:d>
              <m:dPr>
                <m:ctrlPr>
                  <w:rPr>
                    <w:rFonts w:ascii="Cambria Math" w:hAnsi="Cambria Math"/>
                    <w:i/>
                    <w:sz w:val="20"/>
                    <w:szCs w:val="20"/>
                    <w:lang w:val="en-GB"/>
                    <w:rPrChange w:id="7304" w:author="Dioguardi, Fabio" w:date="2018-10-23T11:24:00Z">
                      <w:rPr>
                        <w:rFonts w:ascii="Cambria Math" w:hAnsi="Cambria Math"/>
                        <w:i/>
                        <w:sz w:val="20"/>
                        <w:szCs w:val="20"/>
                      </w:rPr>
                    </w:rPrChange>
                  </w:rPr>
                </m:ctrlPr>
              </m:dPr>
              <m:e>
                <m:r>
                  <w:rPr>
                    <w:rFonts w:ascii="Cambria Math" w:hAnsi="Cambria Math"/>
                    <w:sz w:val="20"/>
                    <w:szCs w:val="20"/>
                    <w:lang w:val="en-GB"/>
                    <w:rPrChange w:id="7305" w:author="Dioguardi, Fabio" w:date="2018-10-23T11:24:00Z">
                      <w:rPr>
                        <w:rFonts w:ascii="Cambria Math" w:hAnsi="Cambria Math"/>
                        <w:sz w:val="20"/>
                        <w:szCs w:val="20"/>
                      </w:rPr>
                    </w:rPrChange>
                  </w:rPr>
                  <m:t>h/c</m:t>
                </m:r>
              </m:e>
            </m:d>
          </m:e>
          <m:sup>
            <m:r>
              <w:rPr>
                <w:rFonts w:ascii="Cambria Math" w:hAnsi="Cambria Math"/>
                <w:sz w:val="20"/>
                <w:szCs w:val="20"/>
                <w:lang w:val="en-GB"/>
                <w:rPrChange w:id="7306" w:author="Dioguardi, Fabio" w:date="2018-10-23T11:24:00Z">
                  <w:rPr>
                    <w:rFonts w:ascii="Cambria Math" w:hAnsi="Cambria Math"/>
                    <w:sz w:val="20"/>
                    <w:szCs w:val="20"/>
                  </w:rPr>
                </w:rPrChange>
              </w:rPr>
              <m:t>4.15</m:t>
            </m:r>
          </m:sup>
        </m:sSup>
      </m:oMath>
      <w:r w:rsidR="004A7FD5" w:rsidRPr="000E1A5F">
        <w:rPr>
          <w:lang w:val="en-GB"/>
          <w:rPrChange w:id="7307" w:author="Dioguardi, Fabio" w:date="2018-10-23T11:24:00Z">
            <w:rPr/>
          </w:rPrChange>
        </w:rPr>
        <w:tab/>
      </w:r>
      <w:r w:rsidR="00A96B91" w:rsidRPr="000E1A5F">
        <w:rPr>
          <w:lang w:val="en-GB"/>
          <w:rPrChange w:id="7308" w:author="Dioguardi, Fabio" w:date="2018-10-23T11:24:00Z">
            <w:rPr/>
          </w:rPrChange>
        </w:rPr>
        <w:tab/>
      </w:r>
      <w:r w:rsidR="004A7FD5" w:rsidRPr="000E1A5F">
        <w:rPr>
          <w:lang w:val="en-GB"/>
          <w:rPrChange w:id="7309" w:author="Dioguardi, Fabio" w:date="2018-10-23T11:24:00Z">
            <w:rPr/>
          </w:rPrChange>
        </w:rPr>
        <w:tab/>
      </w:r>
      <w:r w:rsidR="004A7FD5" w:rsidRPr="000E1A5F">
        <w:rPr>
          <w:lang w:val="en-GB"/>
          <w:rPrChange w:id="7310" w:author="Dioguardi, Fabio" w:date="2018-10-23T11:24:00Z">
            <w:rPr/>
          </w:rPrChange>
        </w:rPr>
        <w:tab/>
      </w:r>
      <w:r w:rsidR="00754FAB" w:rsidRPr="000E1A5F">
        <w:rPr>
          <w:lang w:val="en-GB"/>
          <w:rPrChange w:id="7311" w:author="Dioguardi, Fabio" w:date="2018-10-23T11:24:00Z">
            <w:rPr/>
          </w:rPrChange>
        </w:rPr>
        <w:t>(7)</w:t>
      </w:r>
    </w:p>
    <w:p w14:paraId="39FA9ACC" w14:textId="10400DEA" w:rsidR="004A7FD5" w:rsidRPr="000E1A5F" w:rsidRDefault="00F44D56" w:rsidP="00466C6A">
      <w:pPr>
        <w:ind w:firstLine="720"/>
        <w:rPr>
          <w:lang w:val="en-GB"/>
          <w:rPrChange w:id="7312" w:author="Dioguardi, Fabio" w:date="2018-10-23T11:24:00Z">
            <w:rPr/>
          </w:rPrChange>
        </w:rPr>
      </w:pPr>
      <w:proofErr w:type="gramStart"/>
      <w:r w:rsidRPr="000E1A5F">
        <w:rPr>
          <w:lang w:val="en-GB"/>
          <w:rPrChange w:id="7313" w:author="Dioguardi, Fabio" w:date="2018-10-23T11:24:00Z">
            <w:rPr/>
          </w:rPrChange>
        </w:rPr>
        <w:t>with</w:t>
      </w:r>
      <w:proofErr w:type="gramEnd"/>
      <w:r w:rsidRPr="000E1A5F">
        <w:rPr>
          <w:lang w:val="en-GB"/>
          <w:rPrChange w:id="7314" w:author="Dioguardi, Fabio" w:date="2018-10-23T11:24:00Z">
            <w:rPr/>
          </w:rPrChange>
        </w:rPr>
        <w:t xml:space="preserve"> </w:t>
      </w:r>
      <w:r w:rsidRPr="000E1A5F">
        <w:rPr>
          <w:i/>
          <w:lang w:val="en-GB"/>
          <w:rPrChange w:id="7315" w:author="Dioguardi, Fabio" w:date="2018-10-23T11:24:00Z">
            <w:rPr>
              <w:i/>
            </w:rPr>
          </w:rPrChange>
        </w:rPr>
        <w:sym w:font="Symbol" w:char="F072"/>
      </w:r>
      <w:r w:rsidRPr="000E1A5F">
        <w:rPr>
          <w:lang w:val="en-GB"/>
          <w:rPrChange w:id="7316" w:author="Dioguardi, Fabio" w:date="2018-10-23T11:24:00Z">
            <w:rPr/>
          </w:rPrChange>
        </w:rPr>
        <w:t xml:space="preserve"> being 2500 kg/m</w:t>
      </w:r>
      <w:r w:rsidRPr="000E1A5F">
        <w:rPr>
          <w:vertAlign w:val="superscript"/>
          <w:lang w:val="en-GB"/>
          <w:rPrChange w:id="7317" w:author="Dioguardi, Fabio" w:date="2018-10-23T11:24:00Z">
            <w:rPr>
              <w:vertAlign w:val="superscript"/>
            </w:rPr>
          </w:rPrChange>
        </w:rPr>
        <w:t>3</w:t>
      </w:r>
      <w:r w:rsidRPr="000E1A5F">
        <w:rPr>
          <w:lang w:val="en-GB"/>
          <w:rPrChange w:id="7318" w:author="Dioguardi, Fabio" w:date="2018-10-23T11:24:00Z">
            <w:rPr/>
          </w:rPrChange>
        </w:rPr>
        <w:t xml:space="preserve"> and</w:t>
      </w:r>
      <w:r w:rsidR="004A7FD5" w:rsidRPr="000E1A5F">
        <w:rPr>
          <w:lang w:val="en-GB"/>
          <w:rPrChange w:id="7319" w:author="Dioguardi, Fabio" w:date="2018-10-23T11:24:00Z">
            <w:rPr/>
          </w:rPrChange>
        </w:rPr>
        <w:t xml:space="preserve"> </w:t>
      </w:r>
      <w:r w:rsidR="004A7FD5" w:rsidRPr="000E1A5F">
        <w:rPr>
          <w:i/>
          <w:lang w:val="en-GB"/>
          <w:rPrChange w:id="7320" w:author="Dioguardi, Fabio" w:date="2018-10-23T11:24:00Z">
            <w:rPr>
              <w:i/>
            </w:rPr>
          </w:rPrChange>
        </w:rPr>
        <w:t>c</w:t>
      </w:r>
      <w:r w:rsidR="004A7FD5" w:rsidRPr="000E1A5F">
        <w:rPr>
          <w:lang w:val="en-GB"/>
          <w:rPrChange w:id="7321" w:author="Dioguardi, Fabio" w:date="2018-10-23T11:24:00Z">
            <w:rPr/>
          </w:rPrChange>
        </w:rPr>
        <w:t xml:space="preserve"> </w:t>
      </w:r>
      <w:r w:rsidR="00FB208D" w:rsidRPr="000E1A5F">
        <w:rPr>
          <w:lang w:val="en-GB"/>
          <w:rPrChange w:id="7322" w:author="Dioguardi, Fabio" w:date="2018-10-23T11:24:00Z">
            <w:rPr/>
          </w:rPrChange>
        </w:rPr>
        <w:t>calibrated to be</w:t>
      </w:r>
      <w:r w:rsidR="004A7FD5" w:rsidRPr="000E1A5F">
        <w:rPr>
          <w:lang w:val="en-GB"/>
          <w:rPrChange w:id="7323" w:author="Dioguardi, Fabio" w:date="2018-10-23T11:24:00Z">
            <w:rPr/>
          </w:rPrChange>
        </w:rPr>
        <w:t xml:space="preserve"> 2000</w:t>
      </w:r>
      <w:r w:rsidR="00A96B91" w:rsidRPr="000E1A5F">
        <w:rPr>
          <w:rFonts w:eastAsiaTheme="minorEastAsia"/>
          <w:szCs w:val="22"/>
          <w:lang w:val="en-GB"/>
          <w:rPrChange w:id="7324" w:author="Dioguardi, Fabio" w:date="2018-10-23T11:24:00Z">
            <w:rPr>
              <w:rFonts w:eastAsiaTheme="minorEastAsia"/>
              <w:szCs w:val="22"/>
            </w:rPr>
          </w:rPrChange>
        </w:rPr>
        <w:t>m(s/m</w:t>
      </w:r>
      <w:r w:rsidR="00A96B91" w:rsidRPr="000E1A5F">
        <w:rPr>
          <w:rFonts w:eastAsiaTheme="minorEastAsia"/>
          <w:szCs w:val="22"/>
          <w:vertAlign w:val="superscript"/>
          <w:lang w:val="en-GB"/>
          <w:rPrChange w:id="7325" w:author="Dioguardi, Fabio" w:date="2018-10-23T11:24:00Z">
            <w:rPr>
              <w:rFonts w:eastAsiaTheme="minorEastAsia"/>
              <w:szCs w:val="22"/>
              <w:vertAlign w:val="superscript"/>
            </w:rPr>
          </w:rPrChange>
        </w:rPr>
        <w:t>3</w:t>
      </w:r>
      <w:r w:rsidR="00A96B91" w:rsidRPr="000E1A5F">
        <w:rPr>
          <w:rFonts w:eastAsiaTheme="minorEastAsia"/>
          <w:szCs w:val="22"/>
          <w:lang w:val="en-GB"/>
          <w:rPrChange w:id="7326" w:author="Dioguardi, Fabio" w:date="2018-10-23T11:24:00Z">
            <w:rPr>
              <w:rFonts w:eastAsiaTheme="minorEastAsia"/>
              <w:szCs w:val="22"/>
            </w:rPr>
          </w:rPrChange>
        </w:rPr>
        <w:t>)</w:t>
      </w:r>
      <w:r w:rsidR="00A96B91" w:rsidRPr="000E1A5F">
        <w:rPr>
          <w:rFonts w:eastAsiaTheme="minorEastAsia"/>
          <w:szCs w:val="22"/>
          <w:vertAlign w:val="superscript"/>
          <w:lang w:val="en-GB"/>
          <w:rPrChange w:id="7327" w:author="Dioguardi, Fabio" w:date="2018-10-23T11:24:00Z">
            <w:rPr>
              <w:rFonts w:eastAsiaTheme="minorEastAsia"/>
              <w:szCs w:val="22"/>
              <w:vertAlign w:val="superscript"/>
            </w:rPr>
          </w:rPrChange>
        </w:rPr>
        <w:t>1/4.15</w:t>
      </w:r>
      <w:r w:rsidR="004A7FD5" w:rsidRPr="000E1A5F">
        <w:rPr>
          <w:lang w:val="en-GB"/>
          <w:rPrChange w:id="7328" w:author="Dioguardi, Fabio" w:date="2018-10-23T11:24:00Z">
            <w:rPr/>
          </w:rPrChange>
        </w:rPr>
        <w:t>.</w:t>
      </w:r>
    </w:p>
    <w:p w14:paraId="4920F6CD" w14:textId="77777777" w:rsidR="00466C6A" w:rsidRPr="000E1A5F" w:rsidRDefault="00466C6A" w:rsidP="00466C6A">
      <w:pPr>
        <w:ind w:firstLine="720"/>
        <w:rPr>
          <w:lang w:val="en-GB"/>
          <w:rPrChange w:id="7329" w:author="Dioguardi, Fabio" w:date="2018-10-23T11:24:00Z">
            <w:rPr/>
          </w:rPrChange>
        </w:rPr>
      </w:pPr>
    </w:p>
    <w:p w14:paraId="214B42D9" w14:textId="77777777" w:rsidR="00797794" w:rsidRPr="000E1A5F" w:rsidRDefault="00466C6A" w:rsidP="00797794">
      <w:pPr>
        <w:rPr>
          <w:lang w:val="en-GB"/>
          <w:rPrChange w:id="7330" w:author="Dioguardi, Fabio" w:date="2018-10-23T11:24:00Z">
            <w:rPr/>
          </w:rPrChange>
        </w:rPr>
      </w:pPr>
      <w:r w:rsidRPr="000E1A5F">
        <w:rPr>
          <w:lang w:val="en-GB"/>
          <w:rPrChange w:id="7331" w:author="Dioguardi, Fabio" w:date="2018-10-23T11:24:00Z">
            <w:rPr/>
          </w:rPrChange>
        </w:rPr>
        <w:t xml:space="preserve">- </w:t>
      </w:r>
      <w:r w:rsidRPr="000E1A5F">
        <w:rPr>
          <w:b/>
          <w:u w:val="single"/>
          <w:lang w:val="en-GB"/>
          <w:rPrChange w:id="7332" w:author="Dioguardi, Fabio" w:date="2018-10-23T11:24:00Z">
            <w:rPr>
              <w:b/>
              <w:u w:val="single"/>
            </w:rPr>
          </w:rPrChange>
        </w:rPr>
        <w:t>“</w:t>
      </w:r>
      <w:proofErr w:type="spellStart"/>
      <w:r w:rsidRPr="000E1A5F">
        <w:rPr>
          <w:b/>
          <w:u w:val="single"/>
          <w:lang w:val="en-GB"/>
          <w:rPrChange w:id="7333" w:author="Dioguardi, Fabio" w:date="2018-10-23T11:24:00Z">
            <w:rPr>
              <w:b/>
              <w:u w:val="single"/>
            </w:rPr>
          </w:rPrChange>
        </w:rPr>
        <w:t>Gudmundsson</w:t>
      </w:r>
      <w:proofErr w:type="spellEnd"/>
      <w:r w:rsidRPr="000E1A5F">
        <w:rPr>
          <w:b/>
          <w:u w:val="single"/>
          <w:lang w:val="en-GB"/>
          <w:rPrChange w:id="7334" w:author="Dioguardi, Fabio" w:date="2018-10-23T11:24:00Z">
            <w:rPr>
              <w:b/>
              <w:u w:val="single"/>
            </w:rPr>
          </w:rPrChange>
        </w:rPr>
        <w:t>”</w:t>
      </w:r>
      <w:r w:rsidRPr="000E1A5F">
        <w:rPr>
          <w:lang w:val="en-GB"/>
          <w:rPrChange w:id="7335" w:author="Dioguardi, Fabio" w:date="2018-10-23T11:24:00Z">
            <w:rPr/>
          </w:rPrChange>
        </w:rPr>
        <w:t xml:space="preserve">: </w:t>
      </w:r>
      <w:r w:rsidR="00830EB6" w:rsidRPr="000E1A5F">
        <w:rPr>
          <w:lang w:val="en-GB"/>
          <w:rPrChange w:id="7336" w:author="Dioguardi, Fabio" w:date="2018-10-23T11:24:00Z">
            <w:rPr/>
          </w:rPrChange>
        </w:rPr>
        <w:t>a</w:t>
      </w:r>
      <w:r w:rsidR="00797794" w:rsidRPr="000E1A5F">
        <w:rPr>
          <w:lang w:val="en-GB"/>
          <w:rPrChange w:id="7337" w:author="Dioguardi, Fabio" w:date="2018-10-23T11:24:00Z">
            <w:rPr/>
          </w:rPrChange>
        </w:rPr>
        <w:t>n empirical</w:t>
      </w:r>
      <w:r w:rsidR="00830EB6" w:rsidRPr="000E1A5F">
        <w:rPr>
          <w:lang w:val="en-GB"/>
          <w:rPrChange w:id="7338" w:author="Dioguardi, Fabio" w:date="2018-10-23T11:24:00Z">
            <w:rPr/>
          </w:rPrChange>
        </w:rPr>
        <w:t xml:space="preserve"> </w:t>
      </w:r>
      <w:r w:rsidRPr="000E1A5F">
        <w:rPr>
          <w:lang w:val="en-GB"/>
          <w:rPrChange w:id="7339" w:author="Dioguardi, Fabio" w:date="2018-10-23T11:24:00Z">
            <w:rPr/>
          </w:rPrChange>
        </w:rPr>
        <w:t xml:space="preserve">model </w:t>
      </w:r>
      <w:r w:rsidR="00797794" w:rsidRPr="000E1A5F">
        <w:rPr>
          <w:lang w:val="en-GB"/>
          <w:rPrChange w:id="7340" w:author="Dioguardi, Fabio" w:date="2018-10-23T11:24:00Z">
            <w:rPr/>
          </w:rPrChange>
        </w:rPr>
        <w:t xml:space="preserve">by </w:t>
      </w:r>
      <w:proofErr w:type="spellStart"/>
      <w:r w:rsidR="00797794" w:rsidRPr="000E1A5F">
        <w:rPr>
          <w:i/>
          <w:lang w:val="en-GB"/>
          <w:rPrChange w:id="7341" w:author="Dioguardi, Fabio" w:date="2018-10-23T11:24:00Z">
            <w:rPr>
              <w:i/>
            </w:rPr>
          </w:rPrChange>
        </w:rPr>
        <w:t>Gudmundsson</w:t>
      </w:r>
      <w:proofErr w:type="spellEnd"/>
      <w:r w:rsidR="00797794" w:rsidRPr="000E1A5F">
        <w:rPr>
          <w:i/>
          <w:lang w:val="en-GB"/>
          <w:rPrChange w:id="7342" w:author="Dioguardi, Fabio" w:date="2018-10-23T11:24:00Z">
            <w:rPr>
              <w:i/>
            </w:rPr>
          </w:rPrChange>
        </w:rPr>
        <w:t xml:space="preserve"> </w:t>
      </w:r>
      <w:proofErr w:type="gramStart"/>
      <w:r w:rsidR="00797794" w:rsidRPr="000E1A5F">
        <w:rPr>
          <w:i/>
          <w:lang w:val="en-GB"/>
          <w:rPrChange w:id="7343" w:author="Dioguardi, Fabio" w:date="2018-10-23T11:24:00Z">
            <w:rPr>
              <w:i/>
            </w:rPr>
          </w:rPrChange>
        </w:rPr>
        <w:t>et</w:t>
      </w:r>
      <w:proofErr w:type="gramEnd"/>
      <w:r w:rsidR="00797794" w:rsidRPr="000E1A5F">
        <w:rPr>
          <w:i/>
          <w:lang w:val="en-GB"/>
          <w:rPrChange w:id="7344" w:author="Dioguardi, Fabio" w:date="2018-10-23T11:24:00Z">
            <w:rPr>
              <w:i/>
            </w:rPr>
          </w:rPrChange>
        </w:rPr>
        <w:t>. al</w:t>
      </w:r>
      <w:r w:rsidR="00797794" w:rsidRPr="000E1A5F">
        <w:rPr>
          <w:lang w:val="en-GB"/>
          <w:rPrChange w:id="7345" w:author="Dioguardi, Fabio" w:date="2018-10-23T11:24:00Z">
            <w:rPr/>
          </w:rPrChange>
        </w:rPr>
        <w:t xml:space="preserve">. (2012) </w:t>
      </w:r>
      <w:r w:rsidRPr="000E1A5F">
        <w:rPr>
          <w:lang w:val="en-GB"/>
          <w:rPrChange w:id="7346" w:author="Dioguardi, Fabio" w:date="2018-10-23T11:24:00Z">
            <w:rPr/>
          </w:rPrChange>
        </w:rPr>
        <w:t>that</w:t>
      </w:r>
      <w:r w:rsidR="00797794" w:rsidRPr="000E1A5F">
        <w:rPr>
          <w:lang w:val="en-GB"/>
          <w:rPrChange w:id="7347" w:author="Dioguardi, Fabio" w:date="2018-10-23T11:24:00Z">
            <w:rPr/>
          </w:rPrChange>
        </w:rPr>
        <w:t xml:space="preserve"> makes it</w:t>
      </w:r>
    </w:p>
    <w:p w14:paraId="2E52E3D2" w14:textId="77777777" w:rsidR="00797794" w:rsidRPr="000E1A5F" w:rsidRDefault="00797794" w:rsidP="00797794">
      <w:pPr>
        <w:ind w:firstLine="720"/>
        <w:rPr>
          <w:lang w:val="en-GB"/>
          <w:rPrChange w:id="7348" w:author="Dioguardi, Fabio" w:date="2018-10-23T11:24:00Z">
            <w:rPr/>
          </w:rPrChange>
        </w:rPr>
      </w:pPr>
      <w:proofErr w:type="gramStart"/>
      <w:r w:rsidRPr="000E1A5F">
        <w:rPr>
          <w:lang w:val="en-GB"/>
          <w:rPrChange w:id="7349" w:author="Dioguardi, Fabio" w:date="2018-10-23T11:24:00Z">
            <w:rPr/>
          </w:rPrChange>
        </w:rPr>
        <w:t>possible</w:t>
      </w:r>
      <w:proofErr w:type="gramEnd"/>
      <w:r w:rsidRPr="000E1A5F">
        <w:rPr>
          <w:lang w:val="en-GB"/>
          <w:rPrChange w:id="7350" w:author="Dioguardi, Fabio" w:date="2018-10-23T11:24:00Z">
            <w:rPr/>
          </w:rPrChange>
        </w:rPr>
        <w:t xml:space="preserve"> to </w:t>
      </w:r>
      <w:r w:rsidR="00466C6A" w:rsidRPr="000E1A5F">
        <w:rPr>
          <w:lang w:val="en-GB"/>
          <w:rPrChange w:id="7351" w:author="Dioguardi, Fabio" w:date="2018-10-23T11:24:00Z">
            <w:rPr/>
          </w:rPrChange>
        </w:rPr>
        <w:t>adj</w:t>
      </w:r>
      <w:r w:rsidRPr="000E1A5F">
        <w:rPr>
          <w:lang w:val="en-GB"/>
          <w:rPrChange w:id="7352" w:author="Dioguardi, Fabio" w:date="2018-10-23T11:24:00Z">
            <w:rPr/>
          </w:rPrChange>
        </w:rPr>
        <w:t>ust the</w:t>
      </w:r>
      <w:r w:rsidR="00466C6A" w:rsidRPr="000E1A5F">
        <w:rPr>
          <w:lang w:val="en-GB"/>
          <w:rPrChange w:id="7353" w:author="Dioguardi, Fabio" w:date="2018-10-23T11:24:00Z">
            <w:rPr/>
          </w:rPrChange>
        </w:rPr>
        <w:t xml:space="preserve"> </w:t>
      </w:r>
      <w:r w:rsidRPr="000E1A5F">
        <w:rPr>
          <w:lang w:val="en-GB"/>
          <w:rPrChange w:id="7354" w:author="Dioguardi, Fabio" w:date="2018-10-23T11:24:00Z">
            <w:rPr/>
          </w:rPrChange>
        </w:rPr>
        <w:t xml:space="preserve">Mastin model </w:t>
      </w:r>
      <w:r w:rsidR="00466C6A" w:rsidRPr="000E1A5F">
        <w:rPr>
          <w:lang w:val="en-GB"/>
          <w:rPrChange w:id="7355" w:author="Dioguardi, Fabio" w:date="2018-10-23T11:24:00Z">
            <w:rPr/>
          </w:rPrChange>
        </w:rPr>
        <w:t>to</w:t>
      </w:r>
      <w:r w:rsidRPr="000E1A5F">
        <w:rPr>
          <w:lang w:val="en-GB"/>
          <w:rPrChange w:id="7356" w:author="Dioguardi, Fabio" w:date="2018-10-23T11:24:00Z">
            <w:rPr/>
          </w:rPrChange>
        </w:rPr>
        <w:t xml:space="preserve"> </w:t>
      </w:r>
      <w:r w:rsidR="00466C6A" w:rsidRPr="000E1A5F">
        <w:rPr>
          <w:lang w:val="en-GB"/>
          <w:rPrChange w:id="7357" w:author="Dioguardi, Fabio" w:date="2018-10-23T11:24:00Z">
            <w:rPr/>
          </w:rPrChange>
        </w:rPr>
        <w:t>the mapped fallout</w:t>
      </w:r>
      <w:r w:rsidRPr="000E1A5F">
        <w:rPr>
          <w:lang w:val="en-GB"/>
          <w:rPrChange w:id="7358" w:author="Dioguardi, Fabio" w:date="2018-10-23T11:24:00Z">
            <w:rPr/>
          </w:rPrChange>
        </w:rPr>
        <w:t>. In practice this was</w:t>
      </w:r>
    </w:p>
    <w:p w14:paraId="3BBEF6B4" w14:textId="63807400" w:rsidR="00797794" w:rsidRPr="000E1A5F" w:rsidRDefault="00797794" w:rsidP="00797794">
      <w:pPr>
        <w:ind w:firstLine="720"/>
        <w:rPr>
          <w:lang w:val="en-GB"/>
          <w:rPrChange w:id="7359" w:author="Dioguardi, Fabio" w:date="2018-10-23T11:24:00Z">
            <w:rPr/>
          </w:rPrChange>
        </w:rPr>
      </w:pPr>
      <w:proofErr w:type="gramStart"/>
      <w:r w:rsidRPr="000E1A5F">
        <w:rPr>
          <w:lang w:val="en-GB"/>
          <w:rPrChange w:id="7360" w:author="Dioguardi, Fabio" w:date="2018-10-23T11:24:00Z">
            <w:rPr/>
          </w:rPrChange>
        </w:rPr>
        <w:t>done</w:t>
      </w:r>
      <w:proofErr w:type="gramEnd"/>
      <w:r w:rsidRPr="000E1A5F">
        <w:rPr>
          <w:lang w:val="en-GB"/>
          <w:rPrChange w:id="7361" w:author="Dioguardi, Fabio" w:date="2018-10-23T11:24:00Z">
            <w:rPr/>
          </w:rPrChange>
        </w:rPr>
        <w:t xml:space="preserve"> for</w:t>
      </w:r>
      <w:r w:rsidR="00830EB6" w:rsidRPr="000E1A5F">
        <w:rPr>
          <w:lang w:val="en-GB"/>
          <w:rPrChange w:id="7362" w:author="Dioguardi, Fabio" w:date="2018-10-23T11:24:00Z">
            <w:rPr/>
          </w:rPrChange>
        </w:rPr>
        <w:t xml:space="preserve"> the </w:t>
      </w:r>
      <w:r w:rsidR="00841092" w:rsidRPr="000E1A5F">
        <w:rPr>
          <w:lang w:val="en-GB"/>
          <w:rPrChange w:id="7363" w:author="Dioguardi, Fabio" w:date="2018-10-23T11:24:00Z">
            <w:rPr/>
          </w:rPrChange>
        </w:rPr>
        <w:t xml:space="preserve">2010 </w:t>
      </w:r>
      <w:r w:rsidR="00830EB6" w:rsidRPr="000E1A5F">
        <w:rPr>
          <w:lang w:val="en-GB"/>
          <w:rPrChange w:id="7364" w:author="Dioguardi, Fabio" w:date="2018-10-23T11:24:00Z">
            <w:rPr/>
          </w:rPrChange>
        </w:rPr>
        <w:t>Eyjafjallajökull eruption.</w:t>
      </w:r>
      <w:r w:rsidR="00466C6A" w:rsidRPr="000E1A5F">
        <w:rPr>
          <w:lang w:val="en-GB"/>
          <w:rPrChange w:id="7365" w:author="Dioguardi, Fabio" w:date="2018-10-23T11:24:00Z">
            <w:rPr/>
          </w:rPrChange>
        </w:rPr>
        <w:t xml:space="preserve"> </w:t>
      </w:r>
      <w:r w:rsidR="00830EB6" w:rsidRPr="000E1A5F">
        <w:rPr>
          <w:lang w:val="en-GB"/>
          <w:rPrChange w:id="7366" w:author="Dioguardi, Fabio" w:date="2018-10-23T11:24:00Z">
            <w:rPr/>
          </w:rPrChange>
        </w:rPr>
        <w:t xml:space="preserve">In contrast to the first three models, </w:t>
      </w:r>
    </w:p>
    <w:p w14:paraId="0F58D8E3" w14:textId="21BD707B" w:rsidR="00830EB6" w:rsidRPr="000E1A5F" w:rsidRDefault="00830EB6" w:rsidP="009C7278">
      <w:pPr>
        <w:ind w:left="720"/>
        <w:rPr>
          <w:lang w:val="en-GB"/>
          <w:rPrChange w:id="7367" w:author="Dioguardi, Fabio" w:date="2018-10-23T11:24:00Z">
            <w:rPr/>
          </w:rPrChange>
        </w:rPr>
      </w:pPr>
      <w:proofErr w:type="gramStart"/>
      <w:r w:rsidRPr="000E1A5F">
        <w:rPr>
          <w:lang w:val="en-GB"/>
          <w:rPrChange w:id="7368" w:author="Dioguardi, Fabio" w:date="2018-10-23T11:24:00Z">
            <w:rPr/>
          </w:rPrChange>
        </w:rPr>
        <w:t>this</w:t>
      </w:r>
      <w:proofErr w:type="gramEnd"/>
      <w:r w:rsidRPr="000E1A5F">
        <w:rPr>
          <w:lang w:val="en-GB"/>
          <w:rPrChange w:id="7369" w:author="Dioguardi, Fabio" w:date="2018-10-23T11:24:00Z">
            <w:rPr/>
          </w:rPrChange>
        </w:rPr>
        <w:t xml:space="preserve"> model </w:t>
      </w:r>
      <w:r w:rsidR="00FB208D" w:rsidRPr="000E1A5F">
        <w:rPr>
          <w:lang w:val="en-GB"/>
          <w:rPrChange w:id="7370" w:author="Dioguardi, Fabio" w:date="2018-10-23T11:24:00Z">
            <w:rPr/>
          </w:rPrChange>
        </w:rPr>
        <w:t xml:space="preserve">requires </w:t>
      </w:r>
      <w:r w:rsidRPr="000E1A5F">
        <w:rPr>
          <w:lang w:val="en-GB"/>
          <w:rPrChange w:id="7371" w:author="Dioguardi, Fabio" w:date="2018-10-23T11:24:00Z">
            <w:rPr/>
          </w:rPrChange>
        </w:rPr>
        <w:t>both</w:t>
      </w:r>
      <w:r w:rsidR="00FB208D" w:rsidRPr="000E1A5F">
        <w:rPr>
          <w:lang w:val="en-GB"/>
          <w:rPrChange w:id="7372" w:author="Dioguardi, Fabio" w:date="2018-10-23T11:24:00Z">
            <w:rPr/>
          </w:rPrChange>
        </w:rPr>
        <w:t xml:space="preserve"> the</w:t>
      </w:r>
      <w:r w:rsidRPr="000E1A5F">
        <w:rPr>
          <w:lang w:val="en-GB"/>
          <w:rPrChange w:id="7373" w:author="Dioguardi, Fabio" w:date="2018-10-23T11:24:00Z">
            <w:rPr/>
          </w:rPrChange>
        </w:rPr>
        <w:t xml:space="preserve"> average and maximum</w:t>
      </w:r>
      <w:r w:rsidR="00797794" w:rsidRPr="000E1A5F">
        <w:rPr>
          <w:lang w:val="en-GB"/>
          <w:rPrChange w:id="7374" w:author="Dioguardi, Fabio" w:date="2018-10-23T11:24:00Z">
            <w:rPr/>
          </w:rPrChange>
        </w:rPr>
        <w:t xml:space="preserve"> </w:t>
      </w:r>
      <w:r w:rsidRPr="000E1A5F">
        <w:rPr>
          <w:lang w:val="en-GB"/>
          <w:rPrChange w:id="7375" w:author="Dioguardi, Fabio" w:date="2018-10-23T11:24:00Z">
            <w:rPr/>
          </w:rPrChange>
        </w:rPr>
        <w:t>plume heights</w:t>
      </w:r>
      <w:r w:rsidR="00797794" w:rsidRPr="000E1A5F">
        <w:rPr>
          <w:lang w:val="en-GB"/>
          <w:rPrChange w:id="7376" w:author="Dioguardi, Fabio" w:date="2018-10-23T11:24:00Z">
            <w:rPr/>
          </w:rPrChange>
        </w:rPr>
        <w:t>,</w:t>
      </w:r>
      <w:r w:rsidR="00FB208D" w:rsidRPr="000E1A5F">
        <w:rPr>
          <w:lang w:val="en-GB"/>
          <w:rPrChange w:id="7377" w:author="Dioguardi, Fabio" w:date="2018-10-23T11:24:00Z">
            <w:rPr/>
          </w:rPrChange>
        </w:rPr>
        <w:t xml:space="preserve"> den</w:t>
      </w:r>
      <w:r w:rsidR="009C7278" w:rsidRPr="000E1A5F">
        <w:rPr>
          <w:lang w:val="en-GB"/>
          <w:rPrChange w:id="7378" w:author="Dioguardi, Fabio" w:date="2018-10-23T11:24:00Z">
            <w:rPr/>
          </w:rPrChange>
        </w:rPr>
        <w:t>o</w:t>
      </w:r>
      <w:r w:rsidR="00FB208D" w:rsidRPr="000E1A5F">
        <w:rPr>
          <w:lang w:val="en-GB"/>
          <w:rPrChange w:id="7379" w:author="Dioguardi, Fabio" w:date="2018-10-23T11:24:00Z">
            <w:rPr/>
          </w:rPrChange>
        </w:rPr>
        <w:t xml:space="preserve">ted by </w:t>
      </w:r>
      <w:proofErr w:type="spellStart"/>
      <w:r w:rsidRPr="000E1A5F">
        <w:rPr>
          <w:i/>
          <w:lang w:val="en-GB"/>
          <w:rPrChange w:id="7380" w:author="Dioguardi, Fabio" w:date="2018-10-23T11:24:00Z">
            <w:rPr>
              <w:i/>
            </w:rPr>
          </w:rPrChange>
        </w:rPr>
        <w:t>h</w:t>
      </w:r>
      <w:r w:rsidRPr="000E1A5F">
        <w:rPr>
          <w:i/>
          <w:vertAlign w:val="subscript"/>
          <w:lang w:val="en-GB"/>
          <w:rPrChange w:id="7381" w:author="Dioguardi, Fabio" w:date="2018-10-23T11:24:00Z">
            <w:rPr>
              <w:i/>
              <w:vertAlign w:val="subscript"/>
            </w:rPr>
          </w:rPrChange>
        </w:rPr>
        <w:t>avg</w:t>
      </w:r>
      <w:proofErr w:type="spellEnd"/>
      <w:r w:rsidRPr="000E1A5F">
        <w:rPr>
          <w:lang w:val="en-GB"/>
          <w:rPrChange w:id="7382" w:author="Dioguardi, Fabio" w:date="2018-10-23T11:24:00Z">
            <w:rPr/>
          </w:rPrChange>
        </w:rPr>
        <w:t xml:space="preserve"> and </w:t>
      </w:r>
      <w:proofErr w:type="spellStart"/>
      <w:r w:rsidRPr="000E1A5F">
        <w:rPr>
          <w:i/>
          <w:lang w:val="en-GB"/>
          <w:rPrChange w:id="7383" w:author="Dioguardi, Fabio" w:date="2018-10-23T11:24:00Z">
            <w:rPr>
              <w:i/>
            </w:rPr>
          </w:rPrChange>
        </w:rPr>
        <w:t>h</w:t>
      </w:r>
      <w:r w:rsidRPr="000E1A5F">
        <w:rPr>
          <w:i/>
          <w:vertAlign w:val="subscript"/>
          <w:lang w:val="en-GB"/>
          <w:rPrChange w:id="7384" w:author="Dioguardi, Fabio" w:date="2018-10-23T11:24:00Z">
            <w:rPr>
              <w:i/>
              <w:vertAlign w:val="subscript"/>
            </w:rPr>
          </w:rPrChange>
        </w:rPr>
        <w:t>max</w:t>
      </w:r>
      <w:proofErr w:type="spellEnd"/>
      <w:r w:rsidR="00797794" w:rsidRPr="000E1A5F">
        <w:rPr>
          <w:lang w:val="en-GB"/>
          <w:rPrChange w:id="7385" w:author="Dioguardi, Fabio" w:date="2018-10-23T11:24:00Z">
            <w:rPr/>
          </w:rPrChange>
        </w:rPr>
        <w:t xml:space="preserve"> </w:t>
      </w:r>
      <w:r w:rsidR="00FB208D" w:rsidRPr="000E1A5F">
        <w:rPr>
          <w:lang w:val="en-GB"/>
          <w:rPrChange w:id="7386" w:author="Dioguardi, Fabio" w:date="2018-10-23T11:24:00Z">
            <w:rPr/>
          </w:rPrChange>
        </w:rPr>
        <w:t xml:space="preserve">respectively, </w:t>
      </w:r>
      <w:r w:rsidR="00797794" w:rsidRPr="000E1A5F">
        <w:rPr>
          <w:lang w:val="en-GB"/>
          <w:rPrChange w:id="7387" w:author="Dioguardi, Fabio" w:date="2018-10-23T11:24:00Z">
            <w:rPr/>
          </w:rPrChange>
        </w:rPr>
        <w:t xml:space="preserve">and provides a MER estimate </w:t>
      </w:r>
      <w:r w:rsidR="00FB208D" w:rsidRPr="000E1A5F">
        <w:rPr>
          <w:lang w:val="en-GB"/>
          <w:rPrChange w:id="7388" w:author="Dioguardi, Fabio" w:date="2018-10-23T11:24:00Z">
            <w:rPr/>
          </w:rPrChange>
        </w:rPr>
        <w:t>as</w:t>
      </w:r>
    </w:p>
    <w:p w14:paraId="0DB6E48F" w14:textId="0CBFBA12" w:rsidR="00C91640" w:rsidRPr="000E1A5F" w:rsidRDefault="00F86A5D" w:rsidP="00C91640">
      <w:pPr>
        <w:ind w:left="2160" w:firstLine="720"/>
        <w:rPr>
          <w:szCs w:val="22"/>
          <w:lang w:val="en-GB"/>
          <w:rPrChange w:id="7389" w:author="Dioguardi, Fabio" w:date="2018-10-23T11:24:00Z">
            <w:rPr>
              <w:szCs w:val="22"/>
            </w:rPr>
          </w:rPrChange>
        </w:rPr>
      </w:pPr>
      <m:oMath>
        <m:sSub>
          <m:sSubPr>
            <m:ctrlPr>
              <w:rPr>
                <w:rFonts w:ascii="Cambria Math" w:hAnsi="Cambria Math"/>
                <w:i/>
                <w:sz w:val="20"/>
                <w:szCs w:val="20"/>
                <w:lang w:val="en-GB"/>
                <w:rPrChange w:id="7390" w:author="Dioguardi, Fabio" w:date="2018-10-23T11:24:00Z">
                  <w:rPr>
                    <w:rFonts w:ascii="Cambria Math" w:hAnsi="Cambria Math"/>
                    <w:i/>
                    <w:sz w:val="20"/>
                    <w:szCs w:val="20"/>
                  </w:rPr>
                </w:rPrChange>
              </w:rPr>
            </m:ctrlPr>
          </m:sSubPr>
          <m:e>
            <m:r>
              <w:rPr>
                <w:rFonts w:ascii="Cambria Math" w:hAnsi="Cambria Math"/>
                <w:sz w:val="20"/>
                <w:szCs w:val="20"/>
                <w:lang w:val="en-GB"/>
                <w:rPrChange w:id="7391" w:author="Dioguardi, Fabio" w:date="2018-10-23T11:24:00Z">
                  <w:rPr>
                    <w:rFonts w:ascii="Cambria Math" w:hAnsi="Cambria Math"/>
                    <w:sz w:val="20"/>
                    <w:szCs w:val="20"/>
                  </w:rPr>
                </w:rPrChange>
              </w:rPr>
              <m:t>Q</m:t>
            </m:r>
          </m:e>
          <m:sub>
            <m:r>
              <w:rPr>
                <w:rFonts w:ascii="Cambria Math" w:hAnsi="Cambria Math"/>
                <w:sz w:val="20"/>
                <w:szCs w:val="20"/>
                <w:lang w:val="en-GB"/>
                <w:rPrChange w:id="7392" w:author="Dioguardi, Fabio" w:date="2018-10-23T11:24:00Z">
                  <w:rPr>
                    <w:rFonts w:ascii="Cambria Math" w:hAnsi="Cambria Math"/>
                    <w:sz w:val="20"/>
                    <w:szCs w:val="20"/>
                  </w:rPr>
                </w:rPrChange>
              </w:rPr>
              <m:t>Gudmundsson</m:t>
            </m:r>
          </m:sub>
        </m:sSub>
        <m:r>
          <w:rPr>
            <w:rFonts w:ascii="Cambria Math" w:hAnsi="Cambria Math"/>
            <w:sz w:val="20"/>
            <w:szCs w:val="20"/>
            <w:lang w:val="en-GB"/>
            <w:rPrChange w:id="7393" w:author="Dioguardi, Fabio" w:date="2018-10-23T11:24:00Z">
              <w:rPr>
                <w:rFonts w:ascii="Cambria Math" w:hAnsi="Cambria Math"/>
                <w:sz w:val="20"/>
                <w:szCs w:val="20"/>
              </w:rPr>
            </w:rPrChange>
          </w:rPr>
          <m:t>=</m:t>
        </m:r>
        <m:sSup>
          <m:sSupPr>
            <m:ctrlPr>
              <w:rPr>
                <w:rFonts w:ascii="Cambria Math" w:hAnsi="Cambria Math"/>
                <w:i/>
                <w:sz w:val="20"/>
                <w:szCs w:val="20"/>
                <w:lang w:val="en-GB"/>
                <w:rPrChange w:id="7394" w:author="Dioguardi, Fabio" w:date="2018-10-23T11:24:00Z">
                  <w:rPr>
                    <w:rFonts w:ascii="Cambria Math" w:hAnsi="Cambria Math"/>
                    <w:i/>
                    <w:sz w:val="20"/>
                    <w:szCs w:val="20"/>
                  </w:rPr>
                </w:rPrChange>
              </w:rPr>
            </m:ctrlPr>
          </m:sSupPr>
          <m:e>
            <m:r>
              <w:rPr>
                <w:rFonts w:ascii="Cambria Math" w:hAnsi="Cambria Math"/>
                <w:sz w:val="20"/>
                <w:szCs w:val="20"/>
                <w:lang w:val="en-GB"/>
                <w:rPrChange w:id="7395" w:author="Dioguardi, Fabio" w:date="2018-10-23T11:24:00Z">
                  <w:rPr>
                    <w:rFonts w:ascii="Cambria Math" w:hAnsi="Cambria Math"/>
                    <w:sz w:val="20"/>
                    <w:szCs w:val="20"/>
                  </w:rPr>
                </w:rPrChange>
              </w:rPr>
              <m:t>ρ∙a∙</m:t>
            </m:r>
            <m:sSub>
              <m:sSubPr>
                <m:ctrlPr>
                  <w:rPr>
                    <w:rFonts w:ascii="Cambria Math" w:hAnsi="Cambria Math"/>
                    <w:i/>
                    <w:sz w:val="20"/>
                    <w:szCs w:val="20"/>
                    <w:lang w:val="en-GB"/>
                    <w:rPrChange w:id="7396" w:author="Dioguardi, Fabio" w:date="2018-10-23T11:24:00Z">
                      <w:rPr>
                        <w:rFonts w:ascii="Cambria Math" w:hAnsi="Cambria Math"/>
                        <w:i/>
                        <w:sz w:val="20"/>
                        <w:szCs w:val="20"/>
                      </w:rPr>
                    </w:rPrChange>
                  </w:rPr>
                </m:ctrlPr>
              </m:sSubPr>
              <m:e>
                <m:r>
                  <w:rPr>
                    <w:rFonts w:ascii="Cambria Math" w:hAnsi="Cambria Math"/>
                    <w:sz w:val="20"/>
                    <w:szCs w:val="20"/>
                    <w:lang w:val="en-GB"/>
                    <w:rPrChange w:id="7397" w:author="Dioguardi, Fabio" w:date="2018-10-23T11:24:00Z">
                      <w:rPr>
                        <w:rFonts w:ascii="Cambria Math" w:hAnsi="Cambria Math"/>
                        <w:sz w:val="20"/>
                        <w:szCs w:val="20"/>
                      </w:rPr>
                    </w:rPrChange>
                  </w:rPr>
                  <m:t>k</m:t>
                </m:r>
              </m:e>
              <m:sub>
                <m:r>
                  <w:rPr>
                    <w:rFonts w:ascii="Cambria Math" w:hAnsi="Cambria Math"/>
                    <w:sz w:val="20"/>
                    <w:szCs w:val="20"/>
                    <w:lang w:val="en-GB"/>
                    <w:rPrChange w:id="7398" w:author="Dioguardi, Fabio" w:date="2018-10-23T11:24:00Z">
                      <w:rPr>
                        <w:rFonts w:ascii="Cambria Math" w:hAnsi="Cambria Math"/>
                        <w:sz w:val="20"/>
                        <w:szCs w:val="20"/>
                      </w:rPr>
                    </w:rPrChange>
                  </w:rPr>
                  <m:t>I</m:t>
                </m:r>
              </m:sub>
            </m:sSub>
            <m:r>
              <w:rPr>
                <w:rFonts w:ascii="Cambria Math" w:hAnsi="Cambria Math"/>
                <w:sz w:val="20"/>
                <w:szCs w:val="20"/>
                <w:lang w:val="en-GB"/>
                <w:rPrChange w:id="7399" w:author="Dioguardi, Fabio" w:date="2018-10-23T11:24:00Z">
                  <w:rPr>
                    <w:rFonts w:ascii="Cambria Math" w:hAnsi="Cambria Math"/>
                    <w:sz w:val="20"/>
                    <w:szCs w:val="20"/>
                  </w:rPr>
                </w:rPrChange>
              </w:rPr>
              <m:t>∙</m:t>
            </m:r>
            <m:d>
              <m:dPr>
                <m:ctrlPr>
                  <w:rPr>
                    <w:rFonts w:ascii="Cambria Math" w:hAnsi="Cambria Math"/>
                    <w:i/>
                    <w:sz w:val="20"/>
                    <w:szCs w:val="20"/>
                    <w:lang w:val="en-GB"/>
                    <w:rPrChange w:id="7400" w:author="Dioguardi, Fabio" w:date="2018-10-23T11:24:00Z">
                      <w:rPr>
                        <w:rFonts w:ascii="Cambria Math" w:hAnsi="Cambria Math"/>
                        <w:i/>
                        <w:sz w:val="20"/>
                        <w:szCs w:val="20"/>
                      </w:rPr>
                    </w:rPrChange>
                  </w:rPr>
                </m:ctrlPr>
              </m:dPr>
              <m:e>
                <m:d>
                  <m:dPr>
                    <m:ctrlPr>
                      <w:rPr>
                        <w:rFonts w:ascii="Cambria Math" w:hAnsi="Cambria Math"/>
                        <w:i/>
                        <w:sz w:val="20"/>
                        <w:szCs w:val="20"/>
                        <w:lang w:val="en-GB"/>
                        <w:rPrChange w:id="7401" w:author="Dioguardi, Fabio" w:date="2018-10-23T11:24:00Z">
                          <w:rPr>
                            <w:rFonts w:ascii="Cambria Math" w:hAnsi="Cambria Math"/>
                            <w:i/>
                            <w:sz w:val="20"/>
                            <w:szCs w:val="20"/>
                          </w:rPr>
                        </w:rPrChange>
                      </w:rPr>
                    </m:ctrlPr>
                  </m:dPr>
                  <m:e>
                    <m:sSub>
                      <m:sSubPr>
                        <m:ctrlPr>
                          <w:rPr>
                            <w:rFonts w:ascii="Cambria Math" w:hAnsi="Cambria Math"/>
                            <w:i/>
                            <w:sz w:val="20"/>
                            <w:szCs w:val="20"/>
                            <w:lang w:val="en-GB"/>
                            <w:rPrChange w:id="7402" w:author="Dioguardi, Fabio" w:date="2018-10-23T11:24:00Z">
                              <w:rPr>
                                <w:rFonts w:ascii="Cambria Math" w:hAnsi="Cambria Math"/>
                                <w:i/>
                                <w:sz w:val="20"/>
                                <w:szCs w:val="20"/>
                              </w:rPr>
                            </w:rPrChange>
                          </w:rPr>
                        </m:ctrlPr>
                      </m:sSubPr>
                      <m:e>
                        <m:r>
                          <w:rPr>
                            <w:rFonts w:ascii="Cambria Math" w:hAnsi="Cambria Math"/>
                            <w:sz w:val="20"/>
                            <w:szCs w:val="20"/>
                            <w:lang w:val="en-GB"/>
                            <w:rPrChange w:id="7403" w:author="Dioguardi, Fabio" w:date="2018-10-23T11:24:00Z">
                              <w:rPr>
                                <w:rFonts w:ascii="Cambria Math" w:hAnsi="Cambria Math"/>
                                <w:sz w:val="20"/>
                                <w:szCs w:val="20"/>
                              </w:rPr>
                            </w:rPrChange>
                          </w:rPr>
                          <m:t>h</m:t>
                        </m:r>
                      </m:e>
                      <m:sub>
                        <m:r>
                          <w:rPr>
                            <w:rFonts w:ascii="Cambria Math" w:hAnsi="Cambria Math"/>
                            <w:sz w:val="20"/>
                            <w:szCs w:val="20"/>
                            <w:lang w:val="en-GB"/>
                            <w:rPrChange w:id="7404" w:author="Dioguardi, Fabio" w:date="2018-10-23T11:24:00Z">
                              <w:rPr>
                                <w:rFonts w:ascii="Cambria Math" w:hAnsi="Cambria Math"/>
                                <w:sz w:val="20"/>
                                <w:szCs w:val="20"/>
                              </w:rPr>
                            </w:rPrChange>
                          </w:rPr>
                          <m:t>avg</m:t>
                        </m:r>
                      </m:sub>
                    </m:sSub>
                    <m:r>
                      <w:rPr>
                        <w:rFonts w:ascii="Cambria Math" w:hAnsi="Cambria Math"/>
                        <w:sz w:val="20"/>
                        <w:szCs w:val="20"/>
                        <w:lang w:val="en-GB"/>
                        <w:rPrChange w:id="7405" w:author="Dioguardi, Fabio" w:date="2018-10-23T11:24:00Z">
                          <w:rPr>
                            <w:rFonts w:ascii="Cambria Math" w:hAnsi="Cambria Math"/>
                            <w:sz w:val="20"/>
                            <w:szCs w:val="20"/>
                          </w:rPr>
                        </w:rPrChange>
                      </w:rPr>
                      <m:t>+</m:t>
                    </m:r>
                    <m:sSub>
                      <m:sSubPr>
                        <m:ctrlPr>
                          <w:rPr>
                            <w:rFonts w:ascii="Cambria Math" w:hAnsi="Cambria Math"/>
                            <w:i/>
                            <w:sz w:val="20"/>
                            <w:szCs w:val="20"/>
                            <w:lang w:val="en-GB"/>
                            <w:rPrChange w:id="7406" w:author="Dioguardi, Fabio" w:date="2018-10-23T11:24:00Z">
                              <w:rPr>
                                <w:rFonts w:ascii="Cambria Math" w:hAnsi="Cambria Math"/>
                                <w:i/>
                                <w:sz w:val="20"/>
                                <w:szCs w:val="20"/>
                              </w:rPr>
                            </w:rPrChange>
                          </w:rPr>
                        </m:ctrlPr>
                      </m:sSubPr>
                      <m:e>
                        <m:r>
                          <w:rPr>
                            <w:rFonts w:ascii="Cambria Math" w:hAnsi="Cambria Math"/>
                            <w:sz w:val="20"/>
                            <w:szCs w:val="20"/>
                            <w:lang w:val="en-GB"/>
                            <w:rPrChange w:id="7407" w:author="Dioguardi, Fabio" w:date="2018-10-23T11:24:00Z">
                              <w:rPr>
                                <w:rFonts w:ascii="Cambria Math" w:hAnsi="Cambria Math"/>
                                <w:sz w:val="20"/>
                                <w:szCs w:val="20"/>
                              </w:rPr>
                            </w:rPrChange>
                          </w:rPr>
                          <m:t>h</m:t>
                        </m:r>
                      </m:e>
                      <m:sub>
                        <m:r>
                          <w:rPr>
                            <w:rFonts w:ascii="Cambria Math" w:hAnsi="Cambria Math"/>
                            <w:sz w:val="20"/>
                            <w:szCs w:val="20"/>
                            <w:lang w:val="en-GB"/>
                            <w:rPrChange w:id="7408" w:author="Dioguardi, Fabio" w:date="2018-10-23T11:24:00Z">
                              <w:rPr>
                                <w:rFonts w:ascii="Cambria Math" w:hAnsi="Cambria Math"/>
                                <w:sz w:val="20"/>
                                <w:szCs w:val="20"/>
                              </w:rPr>
                            </w:rPrChange>
                          </w:rPr>
                          <m:t>max</m:t>
                        </m:r>
                      </m:sub>
                    </m:sSub>
                  </m:e>
                </m:d>
                <m:r>
                  <w:rPr>
                    <w:rFonts w:ascii="Cambria Math" w:hAnsi="Cambria Math"/>
                    <w:sz w:val="20"/>
                    <w:szCs w:val="20"/>
                    <w:lang w:val="en-GB"/>
                    <w:rPrChange w:id="7409" w:author="Dioguardi, Fabio" w:date="2018-10-23T11:24:00Z">
                      <w:rPr>
                        <w:rFonts w:ascii="Cambria Math" w:hAnsi="Cambria Math"/>
                        <w:sz w:val="20"/>
                        <w:szCs w:val="20"/>
                      </w:rPr>
                    </w:rPrChange>
                  </w:rPr>
                  <m:t>/c</m:t>
                </m:r>
              </m:e>
            </m:d>
          </m:e>
          <m:sup>
            <m:r>
              <w:rPr>
                <w:rFonts w:ascii="Cambria Math" w:hAnsi="Cambria Math"/>
                <w:sz w:val="20"/>
                <w:szCs w:val="20"/>
                <w:lang w:val="en-GB"/>
                <w:rPrChange w:id="7410" w:author="Dioguardi, Fabio" w:date="2018-10-23T11:24:00Z">
                  <w:rPr>
                    <w:rFonts w:ascii="Cambria Math" w:hAnsi="Cambria Math"/>
                    <w:sz w:val="20"/>
                    <w:szCs w:val="20"/>
                  </w:rPr>
                </w:rPrChange>
              </w:rPr>
              <m:t>4.15</m:t>
            </m:r>
          </m:sup>
        </m:sSup>
      </m:oMath>
      <w:r w:rsidR="00C91640" w:rsidRPr="000E1A5F">
        <w:rPr>
          <w:sz w:val="20"/>
          <w:szCs w:val="20"/>
          <w:lang w:val="en-GB"/>
          <w:rPrChange w:id="7411" w:author="Dioguardi, Fabio" w:date="2018-10-23T11:24:00Z">
            <w:rPr>
              <w:sz w:val="20"/>
              <w:szCs w:val="20"/>
            </w:rPr>
          </w:rPrChange>
        </w:rPr>
        <w:tab/>
      </w:r>
      <w:r w:rsidR="00C91640" w:rsidRPr="000E1A5F">
        <w:rPr>
          <w:szCs w:val="22"/>
          <w:lang w:val="en-GB"/>
          <w:rPrChange w:id="7412" w:author="Dioguardi, Fabio" w:date="2018-10-23T11:24:00Z">
            <w:rPr>
              <w:szCs w:val="22"/>
            </w:rPr>
          </w:rPrChange>
        </w:rPr>
        <w:tab/>
      </w:r>
      <w:r w:rsidR="00754FAB" w:rsidRPr="000E1A5F">
        <w:rPr>
          <w:szCs w:val="22"/>
          <w:lang w:val="en-GB"/>
          <w:rPrChange w:id="7413" w:author="Dioguardi, Fabio" w:date="2018-10-23T11:24:00Z">
            <w:rPr>
              <w:szCs w:val="22"/>
            </w:rPr>
          </w:rPrChange>
        </w:rPr>
        <w:t>(8)</w:t>
      </w:r>
    </w:p>
    <w:p w14:paraId="6D6C3B2C" w14:textId="4335188B" w:rsidR="005A2B0C" w:rsidRPr="000E1A5F" w:rsidRDefault="00C91640" w:rsidP="00C91640">
      <w:pPr>
        <w:ind w:firstLine="720"/>
        <w:rPr>
          <w:rFonts w:eastAsiaTheme="minorEastAsia"/>
          <w:szCs w:val="22"/>
          <w:lang w:val="en-GB"/>
          <w:rPrChange w:id="7414" w:author="Dioguardi, Fabio" w:date="2018-10-23T11:24:00Z">
            <w:rPr>
              <w:rFonts w:eastAsiaTheme="minorEastAsia"/>
              <w:szCs w:val="22"/>
            </w:rPr>
          </w:rPrChange>
        </w:rPr>
      </w:pPr>
      <w:proofErr w:type="gramStart"/>
      <w:r w:rsidRPr="000E1A5F">
        <w:rPr>
          <w:szCs w:val="22"/>
          <w:lang w:val="en-GB"/>
          <w:rPrChange w:id="7415" w:author="Dioguardi, Fabio" w:date="2018-10-23T11:24:00Z">
            <w:rPr>
              <w:szCs w:val="22"/>
            </w:rPr>
          </w:rPrChange>
        </w:rPr>
        <w:t>where</w:t>
      </w:r>
      <w:proofErr w:type="gramEnd"/>
      <w:r w:rsidRPr="000E1A5F">
        <w:rPr>
          <w:szCs w:val="22"/>
          <w:lang w:val="en-GB"/>
          <w:rPrChange w:id="7416" w:author="Dioguardi, Fabio" w:date="2018-10-23T11:24:00Z">
            <w:rPr>
              <w:szCs w:val="22"/>
            </w:rPr>
          </w:rPrChange>
        </w:rPr>
        <w:t xml:space="preserve"> </w:t>
      </w:r>
      <w:r w:rsidRPr="000E1A5F">
        <w:rPr>
          <w:i/>
          <w:lang w:val="en-GB"/>
          <w:rPrChange w:id="7417" w:author="Dioguardi, Fabio" w:date="2018-10-23T11:24:00Z">
            <w:rPr>
              <w:i/>
            </w:rPr>
          </w:rPrChange>
        </w:rPr>
        <w:t>c</w:t>
      </w:r>
      <w:r w:rsidRPr="000E1A5F">
        <w:rPr>
          <w:lang w:val="en-GB"/>
          <w:rPrChange w:id="7418" w:author="Dioguardi, Fabio" w:date="2018-10-23T11:24:00Z">
            <w:rPr/>
          </w:rPrChange>
        </w:rPr>
        <w:t xml:space="preserve"> is the constant from Mastin, 2000</w:t>
      </w:r>
      <w:r w:rsidRPr="000E1A5F">
        <w:rPr>
          <w:rFonts w:eastAsiaTheme="minorEastAsia"/>
          <w:szCs w:val="22"/>
          <w:lang w:val="en-GB"/>
          <w:rPrChange w:id="7419" w:author="Dioguardi, Fabio" w:date="2018-10-23T11:24:00Z">
            <w:rPr>
              <w:rFonts w:eastAsiaTheme="minorEastAsia"/>
              <w:szCs w:val="22"/>
            </w:rPr>
          </w:rPrChange>
        </w:rPr>
        <w:t>m(s/m</w:t>
      </w:r>
      <w:r w:rsidRPr="000E1A5F">
        <w:rPr>
          <w:rFonts w:eastAsiaTheme="minorEastAsia"/>
          <w:szCs w:val="22"/>
          <w:vertAlign w:val="superscript"/>
          <w:lang w:val="en-GB"/>
          <w:rPrChange w:id="7420" w:author="Dioguardi, Fabio" w:date="2018-10-23T11:24:00Z">
            <w:rPr>
              <w:rFonts w:eastAsiaTheme="minorEastAsia"/>
              <w:szCs w:val="22"/>
              <w:vertAlign w:val="superscript"/>
            </w:rPr>
          </w:rPrChange>
        </w:rPr>
        <w:t>3</w:t>
      </w:r>
      <w:r w:rsidRPr="000E1A5F">
        <w:rPr>
          <w:rFonts w:eastAsiaTheme="minorEastAsia"/>
          <w:szCs w:val="22"/>
          <w:lang w:val="en-GB"/>
          <w:rPrChange w:id="7421" w:author="Dioguardi, Fabio" w:date="2018-10-23T11:24:00Z">
            <w:rPr>
              <w:rFonts w:eastAsiaTheme="minorEastAsia"/>
              <w:szCs w:val="22"/>
            </w:rPr>
          </w:rPrChange>
        </w:rPr>
        <w:t>)</w:t>
      </w:r>
      <w:r w:rsidRPr="000E1A5F">
        <w:rPr>
          <w:rFonts w:eastAsiaTheme="minorEastAsia"/>
          <w:szCs w:val="22"/>
          <w:vertAlign w:val="superscript"/>
          <w:lang w:val="en-GB"/>
          <w:rPrChange w:id="7422" w:author="Dioguardi, Fabio" w:date="2018-10-23T11:24:00Z">
            <w:rPr>
              <w:rFonts w:eastAsiaTheme="minorEastAsia"/>
              <w:szCs w:val="22"/>
              <w:vertAlign w:val="superscript"/>
            </w:rPr>
          </w:rPrChange>
        </w:rPr>
        <w:t>1/4.15</w:t>
      </w:r>
      <w:r w:rsidR="00FB208D" w:rsidRPr="000E1A5F">
        <w:rPr>
          <w:rFonts w:eastAsiaTheme="minorEastAsia"/>
          <w:szCs w:val="22"/>
          <w:lang w:val="en-GB"/>
          <w:rPrChange w:id="7423" w:author="Dioguardi, Fabio" w:date="2018-10-23T11:24:00Z">
            <w:rPr>
              <w:rFonts w:eastAsiaTheme="minorEastAsia"/>
              <w:szCs w:val="22"/>
            </w:rPr>
          </w:rPrChange>
        </w:rPr>
        <w:t>,</w:t>
      </w:r>
      <w:r w:rsidRPr="000E1A5F">
        <w:rPr>
          <w:rFonts w:eastAsiaTheme="minorEastAsia"/>
          <w:szCs w:val="22"/>
          <w:lang w:val="en-GB"/>
          <w:rPrChange w:id="7424" w:author="Dioguardi, Fabio" w:date="2018-10-23T11:24:00Z">
            <w:rPr>
              <w:rFonts w:eastAsiaTheme="minorEastAsia"/>
              <w:szCs w:val="22"/>
            </w:rPr>
          </w:rPrChange>
        </w:rPr>
        <w:t xml:space="preserve"> </w:t>
      </w:r>
      <w:r w:rsidRPr="000E1A5F">
        <w:rPr>
          <w:rFonts w:eastAsiaTheme="minorEastAsia"/>
          <w:i/>
          <w:szCs w:val="22"/>
          <w:lang w:val="en-GB"/>
          <w:rPrChange w:id="7425" w:author="Dioguardi, Fabio" w:date="2018-10-23T11:24:00Z">
            <w:rPr>
              <w:rFonts w:eastAsiaTheme="minorEastAsia"/>
              <w:i/>
              <w:szCs w:val="22"/>
            </w:rPr>
          </w:rPrChange>
        </w:rPr>
        <w:t>a</w:t>
      </w:r>
      <w:r w:rsidRPr="000E1A5F">
        <w:rPr>
          <w:rFonts w:eastAsiaTheme="minorEastAsia"/>
          <w:szCs w:val="22"/>
          <w:lang w:val="en-GB"/>
          <w:rPrChange w:id="7426" w:author="Dioguardi, Fabio" w:date="2018-10-23T11:24:00Z">
            <w:rPr>
              <w:rFonts w:eastAsiaTheme="minorEastAsia"/>
              <w:szCs w:val="22"/>
            </w:rPr>
          </w:rPrChange>
        </w:rPr>
        <w:t xml:space="preserve"> represents a </w:t>
      </w:r>
    </w:p>
    <w:p w14:paraId="30DAC7FA" w14:textId="54E26ACD" w:rsidR="00797794" w:rsidRPr="000E1A5F" w:rsidRDefault="00C91640" w:rsidP="00C91640">
      <w:pPr>
        <w:ind w:firstLine="720"/>
        <w:rPr>
          <w:rFonts w:eastAsiaTheme="minorEastAsia"/>
          <w:szCs w:val="22"/>
          <w:lang w:val="en-GB"/>
          <w:rPrChange w:id="7427" w:author="Dioguardi, Fabio" w:date="2018-10-23T11:24:00Z">
            <w:rPr>
              <w:rFonts w:eastAsiaTheme="minorEastAsia"/>
              <w:szCs w:val="22"/>
            </w:rPr>
          </w:rPrChange>
        </w:rPr>
      </w:pPr>
      <w:proofErr w:type="gramStart"/>
      <w:r w:rsidRPr="000E1A5F">
        <w:rPr>
          <w:rFonts w:eastAsiaTheme="minorEastAsia"/>
          <w:szCs w:val="22"/>
          <w:lang w:val="en-GB"/>
          <w:rPrChange w:id="7428" w:author="Dioguardi, Fabio" w:date="2018-10-23T11:24:00Z">
            <w:rPr>
              <w:rFonts w:eastAsiaTheme="minorEastAsia"/>
              <w:szCs w:val="22"/>
            </w:rPr>
          </w:rPrChange>
        </w:rPr>
        <w:t>dimensionless</w:t>
      </w:r>
      <w:proofErr w:type="gramEnd"/>
      <w:r w:rsidRPr="000E1A5F">
        <w:rPr>
          <w:rFonts w:eastAsiaTheme="minorEastAsia"/>
          <w:szCs w:val="22"/>
          <w:lang w:val="en-GB"/>
          <w:rPrChange w:id="7429" w:author="Dioguardi, Fabio" w:date="2018-10-23T11:24:00Z">
            <w:rPr>
              <w:rFonts w:eastAsiaTheme="minorEastAsia"/>
              <w:szCs w:val="22"/>
            </w:rPr>
          </w:rPrChange>
        </w:rPr>
        <w:t xml:space="preserve"> constant which </w:t>
      </w:r>
      <w:r w:rsidR="00FB208D" w:rsidRPr="000E1A5F">
        <w:rPr>
          <w:rFonts w:eastAsiaTheme="minorEastAsia"/>
          <w:szCs w:val="22"/>
          <w:lang w:val="en-GB"/>
          <w:rPrChange w:id="7430" w:author="Dioguardi, Fabio" w:date="2018-10-23T11:24:00Z">
            <w:rPr>
              <w:rFonts w:eastAsiaTheme="minorEastAsia"/>
              <w:szCs w:val="22"/>
            </w:rPr>
          </w:rPrChange>
        </w:rPr>
        <w:t>is calibrated to be</w:t>
      </w:r>
      <w:r w:rsidRPr="000E1A5F">
        <w:rPr>
          <w:rFonts w:eastAsiaTheme="minorEastAsia"/>
          <w:szCs w:val="22"/>
          <w:lang w:val="en-GB"/>
          <w:rPrChange w:id="7431" w:author="Dioguardi, Fabio" w:date="2018-10-23T11:24:00Z">
            <w:rPr>
              <w:rFonts w:eastAsiaTheme="minorEastAsia"/>
              <w:szCs w:val="22"/>
            </w:rPr>
          </w:rPrChange>
        </w:rPr>
        <w:t xml:space="preserve"> 0.0564</w:t>
      </w:r>
      <w:r w:rsidR="00FB208D" w:rsidRPr="000E1A5F">
        <w:rPr>
          <w:rFonts w:eastAsiaTheme="minorEastAsia"/>
          <w:szCs w:val="22"/>
          <w:lang w:val="en-GB"/>
          <w:rPrChange w:id="7432" w:author="Dioguardi, Fabio" w:date="2018-10-23T11:24:00Z">
            <w:rPr>
              <w:rFonts w:eastAsiaTheme="minorEastAsia"/>
              <w:szCs w:val="22"/>
            </w:rPr>
          </w:rPrChange>
        </w:rPr>
        <w:t>.</w:t>
      </w:r>
      <w:r w:rsidRPr="000E1A5F">
        <w:rPr>
          <w:rFonts w:eastAsiaTheme="minorEastAsia"/>
          <w:szCs w:val="22"/>
          <w:lang w:val="en-GB"/>
          <w:rPrChange w:id="7433" w:author="Dioguardi, Fabio" w:date="2018-10-23T11:24:00Z">
            <w:rPr>
              <w:rFonts w:eastAsiaTheme="minorEastAsia"/>
              <w:szCs w:val="22"/>
            </w:rPr>
          </w:rPrChange>
        </w:rPr>
        <w:t xml:space="preserve"> </w:t>
      </w:r>
      <w:proofErr w:type="spellStart"/>
      <w:proofErr w:type="gramStart"/>
      <w:r w:rsidRPr="000E1A5F">
        <w:rPr>
          <w:rFonts w:eastAsiaTheme="minorEastAsia"/>
          <w:i/>
          <w:szCs w:val="22"/>
          <w:lang w:val="en-GB"/>
          <w:rPrChange w:id="7434" w:author="Dioguardi, Fabio" w:date="2018-10-23T11:24:00Z">
            <w:rPr>
              <w:rFonts w:eastAsiaTheme="minorEastAsia"/>
              <w:i/>
              <w:szCs w:val="22"/>
            </w:rPr>
          </w:rPrChange>
        </w:rPr>
        <w:t>k</w:t>
      </w:r>
      <w:r w:rsidRPr="000E1A5F">
        <w:rPr>
          <w:rFonts w:eastAsiaTheme="minorEastAsia"/>
          <w:i/>
          <w:szCs w:val="22"/>
          <w:vertAlign w:val="subscript"/>
          <w:lang w:val="en-GB"/>
          <w:rPrChange w:id="7435" w:author="Dioguardi, Fabio" w:date="2018-10-23T11:24:00Z">
            <w:rPr>
              <w:rFonts w:eastAsiaTheme="minorEastAsia"/>
              <w:i/>
              <w:szCs w:val="22"/>
              <w:vertAlign w:val="subscript"/>
            </w:rPr>
          </w:rPrChange>
        </w:rPr>
        <w:t>I</w:t>
      </w:r>
      <w:proofErr w:type="spellEnd"/>
      <w:proofErr w:type="gramEnd"/>
      <w:r w:rsidR="00797794" w:rsidRPr="000E1A5F">
        <w:rPr>
          <w:rFonts w:eastAsiaTheme="minorEastAsia"/>
          <w:szCs w:val="22"/>
          <w:lang w:val="en-GB"/>
          <w:rPrChange w:id="7436" w:author="Dioguardi, Fabio" w:date="2018-10-23T11:24:00Z">
            <w:rPr>
              <w:rFonts w:eastAsiaTheme="minorEastAsia"/>
              <w:szCs w:val="22"/>
            </w:rPr>
          </w:rPrChange>
        </w:rPr>
        <w:t xml:space="preserve"> is a scaling factor which</w:t>
      </w:r>
    </w:p>
    <w:p w14:paraId="7E2085B3" w14:textId="6FB119AB" w:rsidR="00C91640" w:rsidRPr="000E1A5F" w:rsidRDefault="00C91640" w:rsidP="009C7278">
      <w:pPr>
        <w:ind w:left="720"/>
        <w:rPr>
          <w:rFonts w:eastAsiaTheme="minorEastAsia"/>
          <w:szCs w:val="22"/>
          <w:lang w:val="en-GB"/>
          <w:rPrChange w:id="7437" w:author="Dioguardi, Fabio" w:date="2018-10-23T11:24:00Z">
            <w:rPr>
              <w:rFonts w:eastAsiaTheme="minorEastAsia"/>
              <w:szCs w:val="22"/>
            </w:rPr>
          </w:rPrChange>
        </w:rPr>
      </w:pPr>
      <w:proofErr w:type="gramStart"/>
      <w:r w:rsidRPr="000E1A5F">
        <w:rPr>
          <w:rFonts w:eastAsiaTheme="minorEastAsia"/>
          <w:szCs w:val="22"/>
          <w:lang w:val="en-GB"/>
          <w:rPrChange w:id="7438" w:author="Dioguardi, Fabio" w:date="2018-10-23T11:24:00Z">
            <w:rPr>
              <w:rFonts w:eastAsiaTheme="minorEastAsia"/>
              <w:szCs w:val="22"/>
            </w:rPr>
          </w:rPrChange>
        </w:rPr>
        <w:t>was</w:t>
      </w:r>
      <w:proofErr w:type="gramEnd"/>
      <w:r w:rsidR="00797794" w:rsidRPr="000E1A5F">
        <w:rPr>
          <w:rFonts w:eastAsiaTheme="minorEastAsia"/>
          <w:szCs w:val="22"/>
          <w:lang w:val="en-GB"/>
          <w:rPrChange w:id="7439" w:author="Dioguardi, Fabio" w:date="2018-10-23T11:24:00Z">
            <w:rPr>
              <w:rFonts w:eastAsiaTheme="minorEastAsia"/>
              <w:szCs w:val="22"/>
            </w:rPr>
          </w:rPrChange>
        </w:rPr>
        <w:t xml:space="preserve"> </w:t>
      </w:r>
      <w:r w:rsidRPr="000E1A5F">
        <w:rPr>
          <w:rFonts w:eastAsiaTheme="minorEastAsia"/>
          <w:szCs w:val="22"/>
          <w:lang w:val="en-GB"/>
          <w:rPrChange w:id="7440" w:author="Dioguardi, Fabio" w:date="2018-10-23T11:24:00Z">
            <w:rPr>
              <w:rFonts w:eastAsiaTheme="minorEastAsia"/>
              <w:szCs w:val="22"/>
            </w:rPr>
          </w:rPrChange>
        </w:rPr>
        <w:t>found to</w:t>
      </w:r>
      <w:r w:rsidR="00797794" w:rsidRPr="000E1A5F">
        <w:rPr>
          <w:rFonts w:eastAsiaTheme="minorEastAsia"/>
          <w:szCs w:val="22"/>
          <w:lang w:val="en-GB"/>
          <w:rPrChange w:id="7441" w:author="Dioguardi, Fabio" w:date="2018-10-23T11:24:00Z">
            <w:rPr>
              <w:rFonts w:eastAsiaTheme="minorEastAsia"/>
              <w:szCs w:val="22"/>
            </w:rPr>
          </w:rPrChange>
        </w:rPr>
        <w:t xml:space="preserve"> be 2.15</w:t>
      </w:r>
      <w:r w:rsidR="00FB208D" w:rsidRPr="000E1A5F">
        <w:rPr>
          <w:rFonts w:eastAsiaTheme="minorEastAsia"/>
          <w:szCs w:val="22"/>
          <w:lang w:val="en-GB"/>
          <w:rPrChange w:id="7442" w:author="Dioguardi, Fabio" w:date="2018-10-23T11:24:00Z">
            <w:rPr>
              <w:rFonts w:eastAsiaTheme="minorEastAsia"/>
              <w:szCs w:val="22"/>
            </w:rPr>
          </w:rPrChange>
        </w:rPr>
        <w:t xml:space="preserve"> for the first (phreatomagmatic) stage (14 – 16 April) of the Eyjafjallajökull 2010 eruption</w:t>
      </w:r>
      <w:r w:rsidR="009C7278" w:rsidRPr="000E1A5F">
        <w:rPr>
          <w:rFonts w:eastAsiaTheme="minorEastAsia"/>
          <w:szCs w:val="22"/>
          <w:lang w:val="en-GB"/>
          <w:rPrChange w:id="7443" w:author="Dioguardi, Fabio" w:date="2018-10-23T11:24:00Z">
            <w:rPr>
              <w:rFonts w:eastAsiaTheme="minorEastAsia"/>
              <w:szCs w:val="22"/>
            </w:rPr>
          </w:rPrChange>
        </w:rPr>
        <w:t xml:space="preserve">. </w:t>
      </w:r>
      <w:r w:rsidR="00797794" w:rsidRPr="000E1A5F">
        <w:rPr>
          <w:rFonts w:eastAsiaTheme="minorEastAsia"/>
          <w:szCs w:val="22"/>
          <w:lang w:val="en-GB"/>
          <w:rPrChange w:id="7444" w:author="Dioguardi, Fabio" w:date="2018-10-23T11:24:00Z">
            <w:rPr>
              <w:rFonts w:eastAsiaTheme="minorEastAsia"/>
              <w:szCs w:val="22"/>
            </w:rPr>
          </w:rPrChange>
        </w:rPr>
        <w:t>For the subsequent magmatic</w:t>
      </w:r>
      <w:r w:rsidR="009C7278" w:rsidRPr="000E1A5F">
        <w:rPr>
          <w:rFonts w:eastAsiaTheme="minorEastAsia"/>
          <w:szCs w:val="22"/>
          <w:lang w:val="en-GB"/>
          <w:rPrChange w:id="7445" w:author="Dioguardi, Fabio" w:date="2018-10-23T11:24:00Z">
            <w:rPr>
              <w:rFonts w:eastAsiaTheme="minorEastAsia"/>
              <w:szCs w:val="22"/>
            </w:rPr>
          </w:rPrChange>
        </w:rPr>
        <w:t xml:space="preserve"> </w:t>
      </w:r>
      <w:r w:rsidR="00797794" w:rsidRPr="000E1A5F">
        <w:rPr>
          <w:rFonts w:eastAsiaTheme="minorEastAsia"/>
          <w:szCs w:val="22"/>
          <w:lang w:val="en-GB"/>
          <w:rPrChange w:id="7446" w:author="Dioguardi, Fabio" w:date="2018-10-23T11:24:00Z">
            <w:rPr>
              <w:rFonts w:eastAsiaTheme="minorEastAsia"/>
              <w:szCs w:val="22"/>
            </w:rPr>
          </w:rPrChange>
        </w:rPr>
        <w:t xml:space="preserve">eruption phases </w:t>
      </w:r>
      <w:proofErr w:type="spellStart"/>
      <w:r w:rsidR="00797794" w:rsidRPr="000E1A5F">
        <w:rPr>
          <w:rFonts w:eastAsiaTheme="minorEastAsia"/>
          <w:i/>
          <w:szCs w:val="22"/>
          <w:lang w:val="en-GB"/>
          <w:rPrChange w:id="7447" w:author="Dioguardi, Fabio" w:date="2018-10-23T11:24:00Z">
            <w:rPr>
              <w:rFonts w:eastAsiaTheme="minorEastAsia"/>
              <w:i/>
              <w:szCs w:val="22"/>
            </w:rPr>
          </w:rPrChange>
        </w:rPr>
        <w:t>k</w:t>
      </w:r>
      <w:r w:rsidR="00797794" w:rsidRPr="000E1A5F">
        <w:rPr>
          <w:rFonts w:eastAsiaTheme="minorEastAsia"/>
          <w:i/>
          <w:szCs w:val="22"/>
          <w:vertAlign w:val="subscript"/>
          <w:lang w:val="en-GB"/>
          <w:rPrChange w:id="7448" w:author="Dioguardi, Fabio" w:date="2018-10-23T11:24:00Z">
            <w:rPr>
              <w:rFonts w:eastAsiaTheme="minorEastAsia"/>
              <w:i/>
              <w:szCs w:val="22"/>
              <w:vertAlign w:val="subscript"/>
            </w:rPr>
          </w:rPrChange>
        </w:rPr>
        <w:t>I</w:t>
      </w:r>
      <w:proofErr w:type="spellEnd"/>
      <w:r w:rsidR="00797794" w:rsidRPr="000E1A5F">
        <w:rPr>
          <w:rFonts w:eastAsiaTheme="minorEastAsia"/>
          <w:szCs w:val="22"/>
          <w:lang w:val="en-GB"/>
          <w:rPrChange w:id="7449" w:author="Dioguardi, Fabio" w:date="2018-10-23T11:24:00Z">
            <w:rPr>
              <w:rFonts w:eastAsiaTheme="minorEastAsia"/>
              <w:szCs w:val="22"/>
            </w:rPr>
          </w:rPrChange>
        </w:rPr>
        <w:t xml:space="preserve"> dropped to 1.58 for 17 April and 1.59 for 18 April – 22 May</w:t>
      </w:r>
      <w:r w:rsidR="009C7278" w:rsidRPr="000E1A5F">
        <w:rPr>
          <w:rFonts w:eastAsiaTheme="minorEastAsia"/>
          <w:szCs w:val="22"/>
          <w:lang w:val="en-GB"/>
          <w:rPrChange w:id="7450" w:author="Dioguardi, Fabio" w:date="2018-10-23T11:24:00Z">
            <w:rPr>
              <w:rFonts w:eastAsiaTheme="minorEastAsia"/>
              <w:szCs w:val="22"/>
            </w:rPr>
          </w:rPrChange>
        </w:rPr>
        <w:t xml:space="preserve"> </w:t>
      </w:r>
      <w:r w:rsidRPr="000E1A5F">
        <w:rPr>
          <w:rFonts w:eastAsiaTheme="minorEastAsia"/>
          <w:szCs w:val="22"/>
          <w:lang w:val="en-GB"/>
          <w:rPrChange w:id="7451" w:author="Dioguardi, Fabio" w:date="2018-10-23T11:24:00Z">
            <w:rPr>
              <w:rFonts w:eastAsiaTheme="minorEastAsia"/>
              <w:szCs w:val="22"/>
            </w:rPr>
          </w:rPrChange>
        </w:rPr>
        <w:t xml:space="preserve">(see </w:t>
      </w:r>
      <w:proofErr w:type="spellStart"/>
      <w:r w:rsidRPr="000E1A5F">
        <w:rPr>
          <w:rFonts w:eastAsiaTheme="minorEastAsia"/>
          <w:i/>
          <w:szCs w:val="22"/>
          <w:lang w:val="en-GB"/>
          <w:rPrChange w:id="7452" w:author="Dioguardi, Fabio" w:date="2018-10-23T11:24:00Z">
            <w:rPr>
              <w:rFonts w:eastAsiaTheme="minorEastAsia"/>
              <w:i/>
              <w:szCs w:val="22"/>
            </w:rPr>
          </w:rPrChange>
        </w:rPr>
        <w:t>Gudmundsson</w:t>
      </w:r>
      <w:proofErr w:type="spellEnd"/>
      <w:r w:rsidRPr="000E1A5F">
        <w:rPr>
          <w:rFonts w:eastAsiaTheme="minorEastAsia"/>
          <w:i/>
          <w:szCs w:val="22"/>
          <w:lang w:val="en-GB"/>
          <w:rPrChange w:id="7453" w:author="Dioguardi, Fabio" w:date="2018-10-23T11:24:00Z">
            <w:rPr>
              <w:rFonts w:eastAsiaTheme="minorEastAsia"/>
              <w:i/>
              <w:szCs w:val="22"/>
            </w:rPr>
          </w:rPrChange>
        </w:rPr>
        <w:t xml:space="preserve"> et al</w:t>
      </w:r>
      <w:r w:rsidRPr="000E1A5F">
        <w:rPr>
          <w:rFonts w:eastAsiaTheme="minorEastAsia"/>
          <w:szCs w:val="22"/>
          <w:lang w:val="en-GB"/>
          <w:rPrChange w:id="7454" w:author="Dioguardi, Fabio" w:date="2018-10-23T11:24:00Z">
            <w:rPr>
              <w:rFonts w:eastAsiaTheme="minorEastAsia"/>
              <w:szCs w:val="22"/>
            </w:rPr>
          </w:rPrChange>
        </w:rPr>
        <w:t>. 2012).</w:t>
      </w:r>
    </w:p>
    <w:p w14:paraId="4F3D3FBE" w14:textId="77777777" w:rsidR="001578C4" w:rsidRPr="000E1A5F" w:rsidRDefault="001578C4" w:rsidP="00797794">
      <w:pPr>
        <w:ind w:firstLine="720"/>
        <w:rPr>
          <w:rFonts w:eastAsiaTheme="minorEastAsia"/>
          <w:szCs w:val="22"/>
          <w:lang w:val="en-GB"/>
          <w:rPrChange w:id="7455" w:author="Dioguardi, Fabio" w:date="2018-10-23T11:24:00Z">
            <w:rPr>
              <w:rFonts w:eastAsiaTheme="minorEastAsia"/>
              <w:szCs w:val="22"/>
            </w:rPr>
          </w:rPrChange>
        </w:rPr>
      </w:pPr>
    </w:p>
    <w:p w14:paraId="06611153" w14:textId="5982B805" w:rsidR="00413DC9" w:rsidRPr="000E1A5F" w:rsidRDefault="001578C4" w:rsidP="00D625F7">
      <w:pPr>
        <w:ind w:left="720" w:hanging="720"/>
        <w:rPr>
          <w:lang w:val="en-GB"/>
          <w:rPrChange w:id="7456" w:author="Dioguardi, Fabio" w:date="2018-10-23T11:24:00Z">
            <w:rPr/>
          </w:rPrChange>
        </w:rPr>
      </w:pPr>
      <w:r w:rsidRPr="000E1A5F">
        <w:rPr>
          <w:lang w:val="en-GB"/>
          <w:rPrChange w:id="7457" w:author="Dioguardi, Fabio" w:date="2018-10-23T11:24:00Z">
            <w:rPr/>
          </w:rPrChange>
        </w:rPr>
        <w:t xml:space="preserve">- </w:t>
      </w:r>
      <w:r w:rsidRPr="000E1A5F">
        <w:rPr>
          <w:b/>
          <w:u w:val="single"/>
          <w:lang w:val="en-GB"/>
          <w:rPrChange w:id="7458" w:author="Dioguardi, Fabio" w:date="2018-10-23T11:24:00Z">
            <w:rPr>
              <w:b/>
              <w:u w:val="single"/>
            </w:rPr>
          </w:rPrChange>
        </w:rPr>
        <w:t>“</w:t>
      </w:r>
      <w:r w:rsidR="007309E9" w:rsidRPr="000E1A5F">
        <w:rPr>
          <w:b/>
          <w:u w:val="single"/>
          <w:lang w:val="en-GB"/>
          <w:rPrChange w:id="7459" w:author="Dioguardi, Fabio" w:date="2018-10-23T11:24:00Z">
            <w:rPr>
              <w:b/>
              <w:u w:val="single"/>
            </w:rPr>
          </w:rPrChange>
        </w:rPr>
        <w:t xml:space="preserve">mod. </w:t>
      </w:r>
      <w:proofErr w:type="spellStart"/>
      <w:r w:rsidRPr="000E1A5F">
        <w:rPr>
          <w:b/>
          <w:u w:val="single"/>
          <w:lang w:val="en-GB"/>
          <w:rPrChange w:id="7460" w:author="Dioguardi, Fabio" w:date="2018-10-23T11:24:00Z">
            <w:rPr>
              <w:b/>
              <w:u w:val="single"/>
            </w:rPr>
          </w:rPrChange>
        </w:rPr>
        <w:t>D</w:t>
      </w:r>
      <w:r w:rsidR="00D625F7" w:rsidRPr="000E1A5F">
        <w:rPr>
          <w:b/>
          <w:u w:val="single"/>
          <w:lang w:val="en-GB"/>
          <w:rPrChange w:id="7461" w:author="Dioguardi, Fabio" w:date="2018-10-23T11:24:00Z">
            <w:rPr>
              <w:b/>
              <w:u w:val="single"/>
            </w:rPr>
          </w:rPrChange>
        </w:rPr>
        <w:t>egruyter</w:t>
      </w:r>
      <w:proofErr w:type="spellEnd"/>
      <w:r w:rsidRPr="000E1A5F">
        <w:rPr>
          <w:b/>
          <w:u w:val="single"/>
          <w:lang w:val="en-GB"/>
          <w:rPrChange w:id="7462" w:author="Dioguardi, Fabio" w:date="2018-10-23T11:24:00Z">
            <w:rPr>
              <w:b/>
              <w:u w:val="single"/>
            </w:rPr>
          </w:rPrChange>
        </w:rPr>
        <w:t xml:space="preserve"> B</w:t>
      </w:r>
      <w:r w:rsidR="00D625F7" w:rsidRPr="000E1A5F">
        <w:rPr>
          <w:b/>
          <w:u w:val="single"/>
          <w:lang w:val="en-GB"/>
          <w:rPrChange w:id="7463" w:author="Dioguardi, Fabio" w:date="2018-10-23T11:24:00Z">
            <w:rPr>
              <w:b/>
              <w:u w:val="single"/>
            </w:rPr>
          </w:rPrChange>
        </w:rPr>
        <w:t>onadonna</w:t>
      </w:r>
      <w:r w:rsidRPr="000E1A5F">
        <w:rPr>
          <w:b/>
          <w:u w:val="single"/>
          <w:lang w:val="en-GB"/>
          <w:rPrChange w:id="7464" w:author="Dioguardi, Fabio" w:date="2018-10-23T11:24:00Z">
            <w:rPr>
              <w:b/>
              <w:u w:val="single"/>
            </w:rPr>
          </w:rPrChange>
        </w:rPr>
        <w:t>”</w:t>
      </w:r>
      <w:r w:rsidRPr="000E1A5F">
        <w:rPr>
          <w:lang w:val="en-GB"/>
          <w:rPrChange w:id="7465" w:author="Dioguardi, Fabio" w:date="2018-10-23T11:24:00Z">
            <w:rPr/>
          </w:rPrChange>
        </w:rPr>
        <w:t xml:space="preserve">: </w:t>
      </w:r>
      <w:r w:rsidR="007309E9" w:rsidRPr="000E1A5F">
        <w:rPr>
          <w:lang w:val="en-GB"/>
          <w:rPrChange w:id="7466" w:author="Dioguardi, Fabio" w:date="2018-10-23T11:24:00Z">
            <w:rPr/>
          </w:rPrChange>
        </w:rPr>
        <w:t xml:space="preserve">this approach is based on </w:t>
      </w:r>
      <w:r w:rsidRPr="000E1A5F">
        <w:rPr>
          <w:lang w:val="en-GB"/>
          <w:rPrChange w:id="7467" w:author="Dioguardi, Fabio" w:date="2018-10-23T11:24:00Z">
            <w:rPr/>
          </w:rPrChange>
        </w:rPr>
        <w:t>a</w:t>
      </w:r>
      <w:r w:rsidR="00FB208D" w:rsidRPr="000E1A5F">
        <w:rPr>
          <w:lang w:val="en-GB"/>
          <w:rPrChange w:id="7468" w:author="Dioguardi, Fabio" w:date="2018-10-23T11:24:00Z">
            <w:rPr/>
          </w:rPrChange>
        </w:rPr>
        <w:t xml:space="preserve">n algebraic relationship that is calibrated </w:t>
      </w:r>
      <w:r w:rsidR="00D625F7" w:rsidRPr="000E1A5F">
        <w:rPr>
          <w:lang w:val="en-GB"/>
          <w:rPrChange w:id="7469" w:author="Dioguardi, Fabio" w:date="2018-10-23T11:24:00Z">
            <w:rPr/>
          </w:rPrChange>
        </w:rPr>
        <w:t>applying</w:t>
      </w:r>
      <w:r w:rsidR="00FB208D" w:rsidRPr="000E1A5F">
        <w:rPr>
          <w:lang w:val="en-GB"/>
          <w:rPrChange w:id="7470" w:author="Dioguardi, Fabio" w:date="2018-10-23T11:24:00Z">
            <w:rPr/>
          </w:rPrChange>
        </w:rPr>
        <w:t xml:space="preserve"> a</w:t>
      </w:r>
      <w:r w:rsidR="007309E9" w:rsidRPr="000E1A5F">
        <w:rPr>
          <w:lang w:val="en-GB"/>
          <w:rPrChange w:id="7471" w:author="Dioguardi, Fabio" w:date="2018-10-23T11:24:00Z">
            <w:rPr/>
          </w:rPrChange>
        </w:rPr>
        <w:t xml:space="preserve"> </w:t>
      </w:r>
      <w:r w:rsidR="006F78EC" w:rsidRPr="000E1A5F">
        <w:rPr>
          <w:lang w:val="en-GB"/>
          <w:rPrChange w:id="7472" w:author="Dioguardi, Fabio" w:date="2018-10-23T11:24:00Z">
            <w:rPr/>
          </w:rPrChange>
        </w:rPr>
        <w:t>numerical</w:t>
      </w:r>
      <w:r w:rsidR="009C7278" w:rsidRPr="000E1A5F">
        <w:rPr>
          <w:lang w:val="en-GB"/>
          <w:rPrChange w:id="7473" w:author="Dioguardi, Fabio" w:date="2018-10-23T11:24:00Z">
            <w:rPr/>
          </w:rPrChange>
        </w:rPr>
        <w:t xml:space="preserve"> model by </w:t>
      </w:r>
      <w:proofErr w:type="spellStart"/>
      <w:r w:rsidRPr="000E1A5F">
        <w:rPr>
          <w:i/>
          <w:lang w:val="en-GB"/>
          <w:rPrChange w:id="7474" w:author="Dioguardi, Fabio" w:date="2018-10-23T11:24:00Z">
            <w:rPr>
              <w:i/>
            </w:rPr>
          </w:rPrChange>
        </w:rPr>
        <w:t>Degruyter</w:t>
      </w:r>
      <w:proofErr w:type="spellEnd"/>
      <w:r w:rsidRPr="000E1A5F">
        <w:rPr>
          <w:i/>
          <w:lang w:val="en-GB"/>
          <w:rPrChange w:id="7475" w:author="Dioguardi, Fabio" w:date="2018-10-23T11:24:00Z">
            <w:rPr>
              <w:i/>
            </w:rPr>
          </w:rPrChange>
        </w:rPr>
        <w:t xml:space="preserve"> and Bonadonna</w:t>
      </w:r>
      <w:r w:rsidRPr="000E1A5F">
        <w:rPr>
          <w:lang w:val="en-GB"/>
          <w:rPrChange w:id="7476" w:author="Dioguardi, Fabio" w:date="2018-10-23T11:24:00Z">
            <w:rPr/>
          </w:rPrChange>
        </w:rPr>
        <w:t xml:space="preserve"> (2012),</w:t>
      </w:r>
      <w:r w:rsidR="009C7278" w:rsidRPr="000E1A5F">
        <w:rPr>
          <w:lang w:val="en-GB"/>
          <w:rPrChange w:id="7477" w:author="Dioguardi, Fabio" w:date="2018-10-23T11:24:00Z">
            <w:rPr/>
          </w:rPrChange>
        </w:rPr>
        <w:t xml:space="preserve"> </w:t>
      </w:r>
      <w:r w:rsidRPr="000E1A5F">
        <w:rPr>
          <w:lang w:val="en-GB"/>
          <w:rPrChange w:id="7478" w:author="Dioguardi, Fabio" w:date="2018-10-23T11:24:00Z">
            <w:rPr/>
          </w:rPrChange>
        </w:rPr>
        <w:t xml:space="preserve">which is </w:t>
      </w:r>
      <w:r w:rsidR="006F78EC" w:rsidRPr="000E1A5F">
        <w:rPr>
          <w:lang w:val="en-GB"/>
          <w:rPrChange w:id="7479" w:author="Dioguardi, Fabio" w:date="2018-10-23T11:24:00Z">
            <w:rPr/>
          </w:rPrChange>
        </w:rPr>
        <w:t xml:space="preserve">based on </w:t>
      </w:r>
      <w:r w:rsidR="007309E9" w:rsidRPr="000E1A5F">
        <w:rPr>
          <w:lang w:val="en-GB"/>
          <w:rPrChange w:id="7480" w:author="Dioguardi, Fabio" w:date="2018-10-23T11:24:00Z">
            <w:rPr/>
          </w:rPrChange>
        </w:rPr>
        <w:t xml:space="preserve">a combination of </w:t>
      </w:r>
      <w:r w:rsidR="00FB208D" w:rsidRPr="000E1A5F">
        <w:rPr>
          <w:lang w:val="en-GB"/>
          <w:rPrChange w:id="7481" w:author="Dioguardi, Fabio" w:date="2018-10-23T11:24:00Z">
            <w:rPr/>
          </w:rPrChange>
        </w:rPr>
        <w:t>the models</w:t>
      </w:r>
      <w:r w:rsidRPr="000E1A5F">
        <w:rPr>
          <w:lang w:val="en-GB"/>
          <w:rPrChange w:id="7482" w:author="Dioguardi, Fabio" w:date="2018-10-23T11:24:00Z">
            <w:rPr/>
          </w:rPrChange>
        </w:rPr>
        <w:t xml:space="preserve"> of </w:t>
      </w:r>
      <w:r w:rsidR="006F78EC" w:rsidRPr="000E1A5F">
        <w:rPr>
          <w:i/>
          <w:lang w:val="en-GB"/>
          <w:rPrChange w:id="7483" w:author="Dioguardi, Fabio" w:date="2018-10-23T11:24:00Z">
            <w:rPr>
              <w:i/>
            </w:rPr>
          </w:rPrChange>
        </w:rPr>
        <w:t>Morton et al</w:t>
      </w:r>
      <w:r w:rsidR="006F78EC" w:rsidRPr="000E1A5F">
        <w:rPr>
          <w:lang w:val="en-GB"/>
          <w:rPrChange w:id="7484" w:author="Dioguardi, Fabio" w:date="2018-10-23T11:24:00Z">
            <w:rPr/>
          </w:rPrChange>
        </w:rPr>
        <w:t>. (1954) and</w:t>
      </w:r>
      <w:r w:rsidRPr="000E1A5F">
        <w:rPr>
          <w:lang w:val="en-GB"/>
          <w:rPrChange w:id="7485" w:author="Dioguardi, Fabio" w:date="2018-10-23T11:24:00Z">
            <w:rPr/>
          </w:rPrChange>
        </w:rPr>
        <w:t xml:space="preserve"> </w:t>
      </w:r>
      <w:r w:rsidRPr="000E1A5F">
        <w:rPr>
          <w:i/>
          <w:lang w:val="en-GB"/>
          <w:rPrChange w:id="7486" w:author="Dioguardi, Fabio" w:date="2018-10-23T11:24:00Z">
            <w:rPr>
              <w:i/>
            </w:rPr>
          </w:rPrChange>
        </w:rPr>
        <w:t>Hewett</w:t>
      </w:r>
      <w:r w:rsidR="006F78EC" w:rsidRPr="000E1A5F">
        <w:rPr>
          <w:lang w:val="en-GB"/>
          <w:rPrChange w:id="7487" w:author="Dioguardi, Fabio" w:date="2018-10-23T11:24:00Z">
            <w:rPr/>
          </w:rPrChange>
        </w:rPr>
        <w:t xml:space="preserve"> et al.</w:t>
      </w:r>
      <w:r w:rsidRPr="000E1A5F">
        <w:rPr>
          <w:lang w:val="en-GB"/>
          <w:rPrChange w:id="7488" w:author="Dioguardi, Fabio" w:date="2018-10-23T11:24:00Z">
            <w:rPr/>
          </w:rPrChange>
        </w:rPr>
        <w:t xml:space="preserve"> </w:t>
      </w:r>
      <w:r w:rsidR="006F78EC" w:rsidRPr="000E1A5F">
        <w:rPr>
          <w:lang w:val="en-GB"/>
          <w:rPrChange w:id="7489" w:author="Dioguardi, Fabio" w:date="2018-10-23T11:24:00Z">
            <w:rPr/>
          </w:rPrChange>
        </w:rPr>
        <w:t>(1971)</w:t>
      </w:r>
      <w:r w:rsidR="00841092" w:rsidRPr="000E1A5F">
        <w:rPr>
          <w:lang w:val="en-GB"/>
          <w:rPrChange w:id="7490" w:author="Dioguardi, Fabio" w:date="2018-10-23T11:24:00Z">
            <w:rPr/>
          </w:rPrChange>
        </w:rPr>
        <w:t xml:space="preserve"> and is designed for wind-affected bent-over plumes</w:t>
      </w:r>
      <w:r w:rsidR="006F78EC" w:rsidRPr="000E1A5F">
        <w:rPr>
          <w:lang w:val="en-GB"/>
          <w:rPrChange w:id="7491" w:author="Dioguardi, Fabio" w:date="2018-10-23T11:24:00Z">
            <w:rPr/>
          </w:rPrChange>
        </w:rPr>
        <w:t xml:space="preserve"> It links atmospheric parameters with plume height</w:t>
      </w:r>
      <w:r w:rsidR="000C2463" w:rsidRPr="000E1A5F">
        <w:rPr>
          <w:lang w:val="en-GB"/>
          <w:rPrChange w:id="7492" w:author="Dioguardi, Fabio" w:date="2018-10-23T11:24:00Z">
            <w:rPr/>
          </w:rPrChange>
        </w:rPr>
        <w:t xml:space="preserve"> </w:t>
      </w:r>
      <w:r w:rsidR="000C2463" w:rsidRPr="000E1A5F">
        <w:rPr>
          <w:i/>
          <w:lang w:val="en-GB"/>
          <w:rPrChange w:id="7493" w:author="Dioguardi, Fabio" w:date="2018-10-23T11:24:00Z">
            <w:rPr>
              <w:i/>
            </w:rPr>
          </w:rPrChange>
        </w:rPr>
        <w:t>H</w:t>
      </w:r>
      <w:r w:rsidR="006F78EC" w:rsidRPr="000E1A5F">
        <w:rPr>
          <w:lang w:val="en-GB"/>
          <w:rPrChange w:id="7494" w:author="Dioguardi, Fabio" w:date="2018-10-23T11:24:00Z">
            <w:rPr/>
          </w:rPrChange>
        </w:rPr>
        <w:t xml:space="preserve"> and the</w:t>
      </w:r>
      <w:r w:rsidR="009C7278" w:rsidRPr="000E1A5F">
        <w:rPr>
          <w:lang w:val="en-GB"/>
          <w:rPrChange w:id="7495" w:author="Dioguardi, Fabio" w:date="2018-10-23T11:24:00Z">
            <w:rPr/>
          </w:rPrChange>
        </w:rPr>
        <w:t xml:space="preserve"> </w:t>
      </w:r>
      <w:r w:rsidR="006F78EC" w:rsidRPr="000E1A5F">
        <w:rPr>
          <w:lang w:val="en-GB"/>
          <w:rPrChange w:id="7496" w:author="Dioguardi, Fabio" w:date="2018-10-23T11:24:00Z">
            <w:rPr/>
          </w:rPrChange>
        </w:rPr>
        <w:t>derived mass eruption rate</w:t>
      </w:r>
      <w:r w:rsidR="000C2463" w:rsidRPr="000E1A5F">
        <w:rPr>
          <w:lang w:val="en-GB"/>
          <w:rPrChange w:id="7497" w:author="Dioguardi, Fabio" w:date="2018-10-23T11:24:00Z">
            <w:rPr/>
          </w:rPrChange>
        </w:rPr>
        <w:t xml:space="preserve"> </w:t>
      </w:r>
      <w:r w:rsidR="000C2463" w:rsidRPr="000E1A5F">
        <w:rPr>
          <w:i/>
          <w:lang w:val="en-GB"/>
          <w:rPrChange w:id="7498" w:author="Dioguardi, Fabio" w:date="2018-10-23T11:24:00Z">
            <w:rPr>
              <w:i/>
            </w:rPr>
          </w:rPrChange>
        </w:rPr>
        <w:t>Q</w:t>
      </w:r>
      <w:r w:rsidR="00AC7525" w:rsidRPr="000E1A5F">
        <w:rPr>
          <w:lang w:val="en-GB"/>
          <w:rPrChange w:id="7499" w:author="Dioguardi, Fabio" w:date="2018-10-23T11:24:00Z">
            <w:rPr/>
          </w:rPrChange>
        </w:rPr>
        <w:t xml:space="preserve">, using </w:t>
      </w:r>
    </w:p>
    <w:p w14:paraId="2754CC48" w14:textId="5FCCE082" w:rsidR="00BB6BBB" w:rsidRPr="000E1A5F" w:rsidRDefault="00F86A5D" w:rsidP="00AC7525">
      <w:pPr>
        <w:ind w:left="1440" w:firstLine="720"/>
        <w:rPr>
          <w:lang w:val="en-GB"/>
          <w:rPrChange w:id="7500" w:author="Dioguardi, Fabio" w:date="2018-10-23T11:24:00Z">
            <w:rPr/>
          </w:rPrChange>
        </w:rPr>
      </w:pPr>
      <m:oMath>
        <m:sSub>
          <m:sSubPr>
            <m:ctrlPr>
              <w:rPr>
                <w:rFonts w:ascii="Cambria Math" w:hAnsi="Cambria Math"/>
                <w:i/>
                <w:lang w:val="en-GB"/>
                <w:rPrChange w:id="7501" w:author="Dioguardi, Fabio" w:date="2018-10-23T11:24:00Z">
                  <w:rPr>
                    <w:rFonts w:ascii="Cambria Math" w:hAnsi="Cambria Math"/>
                    <w:i/>
                  </w:rPr>
                </w:rPrChange>
              </w:rPr>
            </m:ctrlPr>
          </m:sSubPr>
          <m:e>
            <m:r>
              <w:rPr>
                <w:rFonts w:ascii="Cambria Math" w:hAnsi="Cambria Math"/>
                <w:lang w:val="en-GB"/>
                <w:rPrChange w:id="7502" w:author="Dioguardi, Fabio" w:date="2018-10-23T11:24:00Z">
                  <w:rPr>
                    <w:rFonts w:ascii="Cambria Math" w:hAnsi="Cambria Math"/>
                  </w:rPr>
                </w:rPrChange>
              </w:rPr>
              <m:t>Q</m:t>
            </m:r>
          </m:e>
          <m:sub>
            <m:r>
              <w:rPr>
                <w:rFonts w:ascii="Cambria Math" w:hAnsi="Cambria Math"/>
                <w:lang w:val="en-GB"/>
                <w:rPrChange w:id="7503" w:author="Dioguardi, Fabio" w:date="2018-10-23T11:24:00Z">
                  <w:rPr>
                    <w:rFonts w:ascii="Cambria Math" w:hAnsi="Cambria Math"/>
                  </w:rPr>
                </w:rPrChange>
              </w:rPr>
              <m:t>DegruyterBonadonna</m:t>
            </m:r>
          </m:sub>
        </m:sSub>
        <m:r>
          <w:rPr>
            <w:rFonts w:ascii="Cambria Math" w:hAnsi="Cambria Math"/>
            <w:lang w:val="en-GB"/>
            <w:rPrChange w:id="7504" w:author="Dioguardi, Fabio" w:date="2018-10-23T11:24:00Z">
              <w:rPr>
                <w:rFonts w:ascii="Cambria Math" w:hAnsi="Cambria Math"/>
              </w:rPr>
            </w:rPrChange>
          </w:rPr>
          <m:t>=π</m:t>
        </m:r>
        <m:f>
          <m:fPr>
            <m:ctrlPr>
              <w:rPr>
                <w:rFonts w:ascii="Cambria Math" w:hAnsi="Cambria Math"/>
                <w:i/>
                <w:lang w:val="en-GB"/>
                <w:rPrChange w:id="7505" w:author="Dioguardi, Fabio" w:date="2018-10-23T11:24:00Z">
                  <w:rPr>
                    <w:rFonts w:ascii="Cambria Math" w:hAnsi="Cambria Math"/>
                    <w:i/>
                  </w:rPr>
                </w:rPrChange>
              </w:rPr>
            </m:ctrlPr>
          </m:fPr>
          <m:num>
            <m:sSub>
              <m:sSubPr>
                <m:ctrlPr>
                  <w:rPr>
                    <w:rFonts w:ascii="Cambria Math" w:hAnsi="Cambria Math"/>
                    <w:i/>
                    <w:lang w:val="en-GB"/>
                    <w:rPrChange w:id="7506" w:author="Dioguardi, Fabio" w:date="2018-10-23T11:24:00Z">
                      <w:rPr>
                        <w:rFonts w:ascii="Cambria Math" w:hAnsi="Cambria Math"/>
                        <w:i/>
                      </w:rPr>
                    </w:rPrChange>
                  </w:rPr>
                </m:ctrlPr>
              </m:sSubPr>
              <m:e>
                <m:r>
                  <w:rPr>
                    <w:rFonts w:ascii="Cambria Math" w:hAnsi="Cambria Math"/>
                    <w:lang w:val="en-GB"/>
                    <w:rPrChange w:id="7507" w:author="Dioguardi, Fabio" w:date="2018-10-23T11:24:00Z">
                      <w:rPr>
                        <w:rFonts w:ascii="Cambria Math" w:hAnsi="Cambria Math"/>
                      </w:rPr>
                    </w:rPrChange>
                  </w:rPr>
                  <m:t>ρ</m:t>
                </m:r>
              </m:e>
              <m:sub>
                <m:r>
                  <w:rPr>
                    <w:rFonts w:ascii="Cambria Math" w:hAnsi="Cambria Math"/>
                    <w:lang w:val="en-GB"/>
                    <w:rPrChange w:id="7508" w:author="Dioguardi, Fabio" w:date="2018-10-23T11:24:00Z">
                      <w:rPr>
                        <w:rFonts w:ascii="Cambria Math" w:hAnsi="Cambria Math"/>
                      </w:rPr>
                    </w:rPrChange>
                  </w:rPr>
                  <m:t>a0</m:t>
                </m:r>
              </m:sub>
            </m:sSub>
          </m:num>
          <m:den>
            <m:r>
              <w:rPr>
                <w:rFonts w:ascii="Cambria Math" w:hAnsi="Cambria Math"/>
                <w:lang w:val="en-GB"/>
                <w:rPrChange w:id="7509" w:author="Dioguardi, Fabio" w:date="2018-10-23T11:24:00Z">
                  <w:rPr>
                    <w:rFonts w:ascii="Cambria Math" w:hAnsi="Cambria Math"/>
                  </w:rPr>
                </w:rPrChange>
              </w:rPr>
              <m:t>g'</m:t>
            </m:r>
          </m:den>
        </m:f>
        <m:d>
          <m:dPr>
            <m:ctrlPr>
              <w:rPr>
                <w:rFonts w:ascii="Cambria Math" w:hAnsi="Cambria Math"/>
                <w:i/>
                <w:lang w:val="en-GB"/>
                <w:rPrChange w:id="7510" w:author="Dioguardi, Fabio" w:date="2018-10-23T11:24:00Z">
                  <w:rPr>
                    <w:rFonts w:ascii="Cambria Math" w:hAnsi="Cambria Math"/>
                    <w:i/>
                  </w:rPr>
                </w:rPrChange>
              </w:rPr>
            </m:ctrlPr>
          </m:dPr>
          <m:e>
            <m:f>
              <m:fPr>
                <m:ctrlPr>
                  <w:rPr>
                    <w:rFonts w:ascii="Cambria Math" w:hAnsi="Cambria Math"/>
                    <w:i/>
                    <w:lang w:val="en-GB"/>
                    <w:rPrChange w:id="7511" w:author="Dioguardi, Fabio" w:date="2018-10-23T11:24:00Z">
                      <w:rPr>
                        <w:rFonts w:ascii="Cambria Math" w:hAnsi="Cambria Math"/>
                        <w:i/>
                      </w:rPr>
                    </w:rPrChange>
                  </w:rPr>
                </m:ctrlPr>
              </m:fPr>
              <m:num>
                <m:sSup>
                  <m:sSupPr>
                    <m:ctrlPr>
                      <w:rPr>
                        <w:rFonts w:ascii="Cambria Math" w:hAnsi="Cambria Math"/>
                        <w:i/>
                        <w:lang w:val="en-GB"/>
                        <w:rPrChange w:id="7512" w:author="Dioguardi, Fabio" w:date="2018-10-23T11:24:00Z">
                          <w:rPr>
                            <w:rFonts w:ascii="Cambria Math" w:hAnsi="Cambria Math"/>
                            <w:i/>
                          </w:rPr>
                        </w:rPrChange>
                      </w:rPr>
                    </m:ctrlPr>
                  </m:sSupPr>
                  <m:e>
                    <m:r>
                      <w:rPr>
                        <w:rFonts w:ascii="Cambria Math" w:hAnsi="Cambria Math"/>
                        <w:lang w:val="en-GB"/>
                        <w:rPrChange w:id="7513" w:author="Dioguardi, Fabio" w:date="2018-10-23T11:24:00Z">
                          <w:rPr>
                            <w:rFonts w:ascii="Cambria Math" w:hAnsi="Cambria Math"/>
                          </w:rPr>
                        </w:rPrChange>
                      </w:rPr>
                      <m:t>2</m:t>
                    </m:r>
                  </m:e>
                  <m:sup>
                    <m:f>
                      <m:fPr>
                        <m:type m:val="lin"/>
                        <m:ctrlPr>
                          <w:rPr>
                            <w:rFonts w:ascii="Cambria Math" w:hAnsi="Cambria Math"/>
                            <w:i/>
                            <w:lang w:val="en-GB"/>
                            <w:rPrChange w:id="7514" w:author="Dioguardi, Fabio" w:date="2018-10-23T11:24:00Z">
                              <w:rPr>
                                <w:rFonts w:ascii="Cambria Math" w:hAnsi="Cambria Math"/>
                                <w:i/>
                              </w:rPr>
                            </w:rPrChange>
                          </w:rPr>
                        </m:ctrlPr>
                      </m:fPr>
                      <m:num>
                        <m:r>
                          <w:rPr>
                            <w:rFonts w:ascii="Cambria Math" w:hAnsi="Cambria Math"/>
                            <w:lang w:val="en-GB"/>
                            <w:rPrChange w:id="7515" w:author="Dioguardi, Fabio" w:date="2018-10-23T11:24:00Z">
                              <w:rPr>
                                <w:rFonts w:ascii="Cambria Math" w:hAnsi="Cambria Math"/>
                              </w:rPr>
                            </w:rPrChange>
                          </w:rPr>
                          <m:t>5</m:t>
                        </m:r>
                      </m:num>
                      <m:den>
                        <m:r>
                          <w:rPr>
                            <w:rFonts w:ascii="Cambria Math" w:hAnsi="Cambria Math"/>
                            <w:lang w:val="en-GB"/>
                            <w:rPrChange w:id="7516" w:author="Dioguardi, Fabio" w:date="2018-10-23T11:24:00Z">
                              <w:rPr>
                                <w:rFonts w:ascii="Cambria Math" w:hAnsi="Cambria Math"/>
                              </w:rPr>
                            </w:rPrChange>
                          </w:rPr>
                          <m:t>2</m:t>
                        </m:r>
                      </m:den>
                    </m:f>
                  </m:sup>
                </m:sSup>
                <m:sSup>
                  <m:sSupPr>
                    <m:ctrlPr>
                      <w:rPr>
                        <w:rFonts w:ascii="Cambria Math" w:hAnsi="Cambria Math"/>
                        <w:i/>
                        <w:lang w:val="en-GB"/>
                        <w:rPrChange w:id="7517" w:author="Dioguardi, Fabio" w:date="2018-10-23T11:24:00Z">
                          <w:rPr>
                            <w:rFonts w:ascii="Cambria Math" w:hAnsi="Cambria Math"/>
                            <w:i/>
                          </w:rPr>
                        </w:rPrChange>
                      </w:rPr>
                    </m:ctrlPr>
                  </m:sSupPr>
                  <m:e>
                    <m:r>
                      <w:rPr>
                        <w:rFonts w:ascii="Cambria Math" w:hAnsi="Cambria Math"/>
                        <w:lang w:val="en-GB"/>
                        <w:rPrChange w:id="7518" w:author="Dioguardi, Fabio" w:date="2018-10-23T11:24:00Z">
                          <w:rPr>
                            <w:rFonts w:ascii="Cambria Math" w:hAnsi="Cambria Math"/>
                          </w:rPr>
                        </w:rPrChange>
                      </w:rPr>
                      <m:t>α</m:t>
                    </m:r>
                  </m:e>
                  <m:sup>
                    <m:r>
                      <w:rPr>
                        <w:rFonts w:ascii="Cambria Math" w:hAnsi="Cambria Math"/>
                        <w:lang w:val="en-GB"/>
                        <w:rPrChange w:id="7519" w:author="Dioguardi, Fabio" w:date="2018-10-23T11:24:00Z">
                          <w:rPr>
                            <w:rFonts w:ascii="Cambria Math" w:hAnsi="Cambria Math"/>
                          </w:rPr>
                        </w:rPrChange>
                      </w:rPr>
                      <m:t>2</m:t>
                    </m:r>
                  </m:sup>
                </m:sSup>
                <m:sSup>
                  <m:sSupPr>
                    <m:ctrlPr>
                      <w:rPr>
                        <w:rFonts w:ascii="Cambria Math" w:hAnsi="Cambria Math"/>
                        <w:i/>
                        <w:lang w:val="en-GB"/>
                        <w:rPrChange w:id="7520" w:author="Dioguardi, Fabio" w:date="2018-10-23T11:24:00Z">
                          <w:rPr>
                            <w:rFonts w:ascii="Cambria Math" w:hAnsi="Cambria Math"/>
                            <w:i/>
                          </w:rPr>
                        </w:rPrChange>
                      </w:rPr>
                    </m:ctrlPr>
                  </m:sSupPr>
                  <m:e>
                    <m:acc>
                      <m:accPr>
                        <m:chr m:val="̅"/>
                        <m:ctrlPr>
                          <w:rPr>
                            <w:rFonts w:ascii="Cambria Math" w:hAnsi="Cambria Math"/>
                            <w:i/>
                            <w:lang w:val="en-GB"/>
                            <w:rPrChange w:id="7521" w:author="Dioguardi, Fabio" w:date="2018-10-23T11:24:00Z">
                              <w:rPr>
                                <w:rFonts w:ascii="Cambria Math" w:hAnsi="Cambria Math"/>
                                <w:i/>
                              </w:rPr>
                            </w:rPrChange>
                          </w:rPr>
                        </m:ctrlPr>
                      </m:accPr>
                      <m:e>
                        <m:r>
                          <w:rPr>
                            <w:rFonts w:ascii="Cambria Math" w:hAnsi="Cambria Math"/>
                            <w:lang w:val="en-GB"/>
                            <w:rPrChange w:id="7522" w:author="Dioguardi, Fabio" w:date="2018-10-23T11:24:00Z">
                              <w:rPr>
                                <w:rFonts w:ascii="Cambria Math" w:hAnsi="Cambria Math"/>
                              </w:rPr>
                            </w:rPrChange>
                          </w:rPr>
                          <m:t>N</m:t>
                        </m:r>
                      </m:e>
                    </m:acc>
                  </m:e>
                  <m:sup>
                    <m:r>
                      <w:rPr>
                        <w:rFonts w:ascii="Cambria Math" w:hAnsi="Cambria Math"/>
                        <w:lang w:val="en-GB"/>
                        <w:rPrChange w:id="7523" w:author="Dioguardi, Fabio" w:date="2018-10-23T11:24:00Z">
                          <w:rPr>
                            <w:rFonts w:ascii="Cambria Math" w:hAnsi="Cambria Math"/>
                          </w:rPr>
                        </w:rPrChange>
                      </w:rPr>
                      <m:t>3</m:t>
                    </m:r>
                  </m:sup>
                </m:sSup>
              </m:num>
              <m:den>
                <m:sSubSup>
                  <m:sSubSupPr>
                    <m:ctrlPr>
                      <w:rPr>
                        <w:rFonts w:ascii="Cambria Math" w:hAnsi="Cambria Math"/>
                        <w:i/>
                        <w:lang w:val="en-GB"/>
                        <w:rPrChange w:id="7524" w:author="Dioguardi, Fabio" w:date="2018-10-23T11:24:00Z">
                          <w:rPr>
                            <w:rFonts w:ascii="Cambria Math" w:hAnsi="Cambria Math"/>
                            <w:i/>
                          </w:rPr>
                        </w:rPrChange>
                      </w:rPr>
                    </m:ctrlPr>
                  </m:sSubSupPr>
                  <m:e>
                    <m:r>
                      <w:rPr>
                        <w:rFonts w:ascii="Cambria Math" w:hAnsi="Cambria Math"/>
                        <w:lang w:val="en-GB"/>
                        <w:rPrChange w:id="7525" w:author="Dioguardi, Fabio" w:date="2018-10-23T11:24:00Z">
                          <w:rPr>
                            <w:rFonts w:ascii="Cambria Math" w:hAnsi="Cambria Math"/>
                          </w:rPr>
                        </w:rPrChange>
                      </w:rPr>
                      <m:t>z</m:t>
                    </m:r>
                  </m:e>
                  <m:sub>
                    <m:r>
                      <w:rPr>
                        <w:rFonts w:ascii="Cambria Math" w:hAnsi="Cambria Math"/>
                        <w:lang w:val="en-GB"/>
                        <w:rPrChange w:id="7526" w:author="Dioguardi, Fabio" w:date="2018-10-23T11:24:00Z">
                          <w:rPr>
                            <w:rFonts w:ascii="Cambria Math" w:hAnsi="Cambria Math"/>
                          </w:rPr>
                        </w:rPrChange>
                      </w:rPr>
                      <m:t>1</m:t>
                    </m:r>
                  </m:sub>
                  <m:sup>
                    <m:r>
                      <w:rPr>
                        <w:rFonts w:ascii="Cambria Math" w:hAnsi="Cambria Math"/>
                        <w:lang w:val="en-GB"/>
                        <w:rPrChange w:id="7527" w:author="Dioguardi, Fabio" w:date="2018-10-23T11:24:00Z">
                          <w:rPr>
                            <w:rFonts w:ascii="Cambria Math" w:hAnsi="Cambria Math"/>
                          </w:rPr>
                        </w:rPrChange>
                      </w:rPr>
                      <m:t>4</m:t>
                    </m:r>
                  </m:sup>
                </m:sSubSup>
              </m:den>
            </m:f>
            <m:sSup>
              <m:sSupPr>
                <m:ctrlPr>
                  <w:rPr>
                    <w:rFonts w:ascii="Cambria Math" w:hAnsi="Cambria Math"/>
                    <w:i/>
                    <w:lang w:val="en-GB"/>
                    <w:rPrChange w:id="7528" w:author="Dioguardi, Fabio" w:date="2018-10-23T11:24:00Z">
                      <w:rPr>
                        <w:rFonts w:ascii="Cambria Math" w:hAnsi="Cambria Math"/>
                        <w:i/>
                      </w:rPr>
                    </w:rPrChange>
                  </w:rPr>
                </m:ctrlPr>
              </m:sSupPr>
              <m:e>
                <m:r>
                  <w:rPr>
                    <w:rFonts w:ascii="Cambria Math" w:hAnsi="Cambria Math"/>
                    <w:lang w:val="en-GB"/>
                    <w:rPrChange w:id="7529" w:author="Dioguardi, Fabio" w:date="2018-10-23T11:24:00Z">
                      <w:rPr>
                        <w:rFonts w:ascii="Cambria Math" w:hAnsi="Cambria Math"/>
                      </w:rPr>
                    </w:rPrChange>
                  </w:rPr>
                  <m:t>H</m:t>
                </m:r>
              </m:e>
              <m:sup>
                <m:r>
                  <w:rPr>
                    <w:rFonts w:ascii="Cambria Math" w:hAnsi="Cambria Math"/>
                    <w:lang w:val="en-GB"/>
                    <w:rPrChange w:id="7530" w:author="Dioguardi, Fabio" w:date="2018-10-23T11:24:00Z">
                      <w:rPr>
                        <w:rFonts w:ascii="Cambria Math" w:hAnsi="Cambria Math"/>
                      </w:rPr>
                    </w:rPrChange>
                  </w:rPr>
                  <m:t>4</m:t>
                </m:r>
              </m:sup>
            </m:sSup>
            <m:r>
              <w:rPr>
                <w:rFonts w:ascii="Cambria Math" w:hAnsi="Cambria Math"/>
                <w:lang w:val="en-GB"/>
                <w:rPrChange w:id="7531" w:author="Dioguardi, Fabio" w:date="2018-10-23T11:24:00Z">
                  <w:rPr>
                    <w:rFonts w:ascii="Cambria Math" w:hAnsi="Cambria Math"/>
                  </w:rPr>
                </w:rPrChange>
              </w:rPr>
              <m:t>+</m:t>
            </m:r>
            <m:f>
              <m:fPr>
                <m:ctrlPr>
                  <w:rPr>
                    <w:rFonts w:ascii="Cambria Math" w:hAnsi="Cambria Math"/>
                    <w:i/>
                    <w:lang w:val="en-GB"/>
                    <w:rPrChange w:id="7532" w:author="Dioguardi, Fabio" w:date="2018-10-23T11:24:00Z">
                      <w:rPr>
                        <w:rFonts w:ascii="Cambria Math" w:hAnsi="Cambria Math"/>
                        <w:i/>
                      </w:rPr>
                    </w:rPrChange>
                  </w:rPr>
                </m:ctrlPr>
              </m:fPr>
              <m:num>
                <m:sSup>
                  <m:sSupPr>
                    <m:ctrlPr>
                      <w:rPr>
                        <w:rFonts w:ascii="Cambria Math" w:hAnsi="Cambria Math"/>
                        <w:i/>
                        <w:lang w:val="en-GB"/>
                        <w:rPrChange w:id="7533" w:author="Dioguardi, Fabio" w:date="2018-10-23T11:24:00Z">
                          <w:rPr>
                            <w:rFonts w:ascii="Cambria Math" w:hAnsi="Cambria Math"/>
                            <w:i/>
                          </w:rPr>
                        </w:rPrChange>
                      </w:rPr>
                    </m:ctrlPr>
                  </m:sSupPr>
                  <m:e>
                    <m:r>
                      <w:rPr>
                        <w:rFonts w:ascii="Cambria Math" w:hAnsi="Cambria Math"/>
                        <w:lang w:val="en-GB"/>
                        <w:rPrChange w:id="7534" w:author="Dioguardi, Fabio" w:date="2018-10-23T11:24:00Z">
                          <w:rPr>
                            <w:rFonts w:ascii="Cambria Math" w:hAnsi="Cambria Math"/>
                          </w:rPr>
                        </w:rPrChange>
                      </w:rPr>
                      <m:t>β</m:t>
                    </m:r>
                  </m:e>
                  <m:sup>
                    <m:r>
                      <w:rPr>
                        <w:rFonts w:ascii="Cambria Math" w:hAnsi="Cambria Math"/>
                        <w:lang w:val="en-GB"/>
                        <w:rPrChange w:id="7535" w:author="Dioguardi, Fabio" w:date="2018-10-23T11:24:00Z">
                          <w:rPr>
                            <w:rFonts w:ascii="Cambria Math" w:hAnsi="Cambria Math"/>
                          </w:rPr>
                        </w:rPrChange>
                      </w:rPr>
                      <m:t>2</m:t>
                    </m:r>
                  </m:sup>
                </m:sSup>
                <m:sSup>
                  <m:sSupPr>
                    <m:ctrlPr>
                      <w:rPr>
                        <w:rFonts w:ascii="Cambria Math" w:hAnsi="Cambria Math"/>
                        <w:i/>
                        <w:lang w:val="en-GB"/>
                        <w:rPrChange w:id="7536" w:author="Dioguardi, Fabio" w:date="2018-10-23T11:24:00Z">
                          <w:rPr>
                            <w:rFonts w:ascii="Cambria Math" w:hAnsi="Cambria Math"/>
                            <w:i/>
                          </w:rPr>
                        </w:rPrChange>
                      </w:rPr>
                    </m:ctrlPr>
                  </m:sSupPr>
                  <m:e>
                    <m:acc>
                      <m:accPr>
                        <m:chr m:val="̅"/>
                        <m:ctrlPr>
                          <w:rPr>
                            <w:rFonts w:ascii="Cambria Math" w:hAnsi="Cambria Math"/>
                            <w:i/>
                            <w:lang w:val="en-GB"/>
                            <w:rPrChange w:id="7537" w:author="Dioguardi, Fabio" w:date="2018-10-23T11:24:00Z">
                              <w:rPr>
                                <w:rFonts w:ascii="Cambria Math" w:hAnsi="Cambria Math"/>
                                <w:i/>
                              </w:rPr>
                            </w:rPrChange>
                          </w:rPr>
                        </m:ctrlPr>
                      </m:accPr>
                      <m:e>
                        <m:r>
                          <w:rPr>
                            <w:rFonts w:ascii="Cambria Math" w:hAnsi="Cambria Math"/>
                            <w:lang w:val="en-GB"/>
                            <w:rPrChange w:id="7538" w:author="Dioguardi, Fabio" w:date="2018-10-23T11:24:00Z">
                              <w:rPr>
                                <w:rFonts w:ascii="Cambria Math" w:hAnsi="Cambria Math"/>
                              </w:rPr>
                            </w:rPrChange>
                          </w:rPr>
                          <m:t>N</m:t>
                        </m:r>
                      </m:e>
                    </m:acc>
                  </m:e>
                  <m:sup>
                    <m:r>
                      <w:rPr>
                        <w:rFonts w:ascii="Cambria Math" w:hAnsi="Cambria Math"/>
                        <w:lang w:val="en-GB"/>
                        <w:rPrChange w:id="7539" w:author="Dioguardi, Fabio" w:date="2018-10-23T11:24:00Z">
                          <w:rPr>
                            <w:rFonts w:ascii="Cambria Math" w:hAnsi="Cambria Math"/>
                          </w:rPr>
                        </w:rPrChange>
                      </w:rPr>
                      <m:t>2</m:t>
                    </m:r>
                  </m:sup>
                </m:sSup>
                <m:acc>
                  <m:accPr>
                    <m:chr m:val="̅"/>
                    <m:ctrlPr>
                      <w:rPr>
                        <w:rFonts w:ascii="Cambria Math" w:hAnsi="Cambria Math"/>
                        <w:i/>
                        <w:lang w:val="en-GB"/>
                        <w:rPrChange w:id="7540" w:author="Dioguardi, Fabio" w:date="2018-10-23T11:24:00Z">
                          <w:rPr>
                            <w:rFonts w:ascii="Cambria Math" w:hAnsi="Cambria Math"/>
                            <w:i/>
                          </w:rPr>
                        </w:rPrChange>
                      </w:rPr>
                    </m:ctrlPr>
                  </m:accPr>
                  <m:e>
                    <m:r>
                      <w:rPr>
                        <w:rFonts w:ascii="Cambria Math" w:hAnsi="Cambria Math"/>
                        <w:lang w:val="en-GB"/>
                        <w:rPrChange w:id="7541" w:author="Dioguardi, Fabio" w:date="2018-10-23T11:24:00Z">
                          <w:rPr>
                            <w:rFonts w:ascii="Cambria Math" w:hAnsi="Cambria Math"/>
                          </w:rPr>
                        </w:rPrChange>
                      </w:rPr>
                      <m:t>v</m:t>
                    </m:r>
                  </m:e>
                </m:acc>
              </m:num>
              <m:den>
                <m:r>
                  <w:rPr>
                    <w:rFonts w:ascii="Cambria Math" w:hAnsi="Cambria Math"/>
                    <w:lang w:val="en-GB"/>
                    <w:rPrChange w:id="7542" w:author="Dioguardi, Fabio" w:date="2018-10-23T11:24:00Z">
                      <w:rPr>
                        <w:rFonts w:ascii="Cambria Math" w:hAnsi="Cambria Math"/>
                      </w:rPr>
                    </w:rPrChange>
                  </w:rPr>
                  <m:t>6</m:t>
                </m:r>
              </m:den>
            </m:f>
            <m:sSup>
              <m:sSupPr>
                <m:ctrlPr>
                  <w:rPr>
                    <w:rFonts w:ascii="Cambria Math" w:hAnsi="Cambria Math"/>
                    <w:i/>
                    <w:lang w:val="en-GB"/>
                    <w:rPrChange w:id="7543" w:author="Dioguardi, Fabio" w:date="2018-10-23T11:24:00Z">
                      <w:rPr>
                        <w:rFonts w:ascii="Cambria Math" w:hAnsi="Cambria Math"/>
                        <w:i/>
                      </w:rPr>
                    </w:rPrChange>
                  </w:rPr>
                </m:ctrlPr>
              </m:sSupPr>
              <m:e>
                <m:r>
                  <w:rPr>
                    <w:rFonts w:ascii="Cambria Math" w:hAnsi="Cambria Math"/>
                    <w:lang w:val="en-GB"/>
                    <w:rPrChange w:id="7544" w:author="Dioguardi, Fabio" w:date="2018-10-23T11:24:00Z">
                      <w:rPr>
                        <w:rFonts w:ascii="Cambria Math" w:hAnsi="Cambria Math"/>
                      </w:rPr>
                    </w:rPrChange>
                  </w:rPr>
                  <m:t>H</m:t>
                </m:r>
              </m:e>
              <m:sup>
                <m:r>
                  <w:rPr>
                    <w:rFonts w:ascii="Cambria Math" w:hAnsi="Cambria Math"/>
                    <w:lang w:val="en-GB"/>
                    <w:rPrChange w:id="7545" w:author="Dioguardi, Fabio" w:date="2018-10-23T11:24:00Z">
                      <w:rPr>
                        <w:rFonts w:ascii="Cambria Math" w:hAnsi="Cambria Math"/>
                      </w:rPr>
                    </w:rPrChange>
                  </w:rPr>
                  <m:t>3</m:t>
                </m:r>
              </m:sup>
            </m:sSup>
          </m:e>
        </m:d>
      </m:oMath>
      <w:r w:rsidR="00AC7525" w:rsidRPr="000E1A5F">
        <w:rPr>
          <w:lang w:val="en-GB"/>
          <w:rPrChange w:id="7546" w:author="Dioguardi, Fabio" w:date="2018-10-23T11:24:00Z">
            <w:rPr/>
          </w:rPrChange>
        </w:rPr>
        <w:tab/>
      </w:r>
      <w:r w:rsidR="00AC7525" w:rsidRPr="000E1A5F">
        <w:rPr>
          <w:lang w:val="en-GB"/>
          <w:rPrChange w:id="7547" w:author="Dioguardi, Fabio" w:date="2018-10-23T11:24:00Z">
            <w:rPr/>
          </w:rPrChange>
        </w:rPr>
        <w:tab/>
      </w:r>
      <w:r w:rsidR="00754FAB" w:rsidRPr="000E1A5F">
        <w:rPr>
          <w:rFonts w:eastAsiaTheme="minorEastAsia"/>
          <w:szCs w:val="22"/>
          <w:lang w:val="en-GB"/>
          <w:rPrChange w:id="7548" w:author="Dioguardi, Fabio" w:date="2018-10-23T11:24:00Z">
            <w:rPr>
              <w:rFonts w:eastAsiaTheme="minorEastAsia"/>
              <w:szCs w:val="22"/>
            </w:rPr>
          </w:rPrChange>
        </w:rPr>
        <w:t>(9)</w:t>
      </w:r>
    </w:p>
    <w:p w14:paraId="7FD2BF1F" w14:textId="733139F5" w:rsidR="000676DB" w:rsidRPr="000E1A5F" w:rsidRDefault="000C2463" w:rsidP="00910C95">
      <w:pPr>
        <w:ind w:left="720"/>
        <w:rPr>
          <w:rFonts w:eastAsiaTheme="minorEastAsia"/>
          <w:szCs w:val="22"/>
          <w:lang w:val="en-GB"/>
          <w:rPrChange w:id="7549" w:author="Dioguardi, Fabio" w:date="2018-10-23T11:24:00Z">
            <w:rPr>
              <w:rFonts w:eastAsiaTheme="minorEastAsia"/>
              <w:szCs w:val="22"/>
            </w:rPr>
          </w:rPrChange>
        </w:rPr>
      </w:pPr>
      <w:r w:rsidRPr="000E1A5F">
        <w:rPr>
          <w:rFonts w:eastAsiaTheme="minorEastAsia"/>
          <w:szCs w:val="22"/>
          <w:lang w:val="en-GB"/>
          <w:rPrChange w:id="7550" w:author="Dioguardi, Fabio" w:date="2018-10-23T11:24:00Z">
            <w:rPr>
              <w:rFonts w:eastAsiaTheme="minorEastAsia"/>
              <w:szCs w:val="22"/>
            </w:rPr>
          </w:rPrChange>
        </w:rPr>
        <w:t>wh</w:t>
      </w:r>
      <w:r w:rsidR="00FB208D" w:rsidRPr="000E1A5F">
        <w:rPr>
          <w:rFonts w:eastAsiaTheme="minorEastAsia"/>
          <w:szCs w:val="22"/>
          <w:lang w:val="en-GB"/>
          <w:rPrChange w:id="7551" w:author="Dioguardi, Fabio" w:date="2018-10-23T11:24:00Z">
            <w:rPr>
              <w:rFonts w:eastAsiaTheme="minorEastAsia"/>
              <w:szCs w:val="22"/>
            </w:rPr>
          </w:rPrChange>
        </w:rPr>
        <w:t xml:space="preserve">ere </w:t>
      </w:r>
      <m:oMath>
        <m:acc>
          <m:accPr>
            <m:chr m:val="̅"/>
            <m:ctrlPr>
              <w:rPr>
                <w:rFonts w:ascii="Cambria Math" w:eastAsiaTheme="minorEastAsia" w:hAnsi="Cambria Math"/>
                <w:i/>
                <w:szCs w:val="22"/>
                <w:lang w:val="en-GB"/>
                <w:rPrChange w:id="7552" w:author="Dioguardi, Fabio" w:date="2018-10-23T11:24:00Z">
                  <w:rPr>
                    <w:rFonts w:ascii="Cambria Math" w:eastAsiaTheme="minorEastAsia" w:hAnsi="Cambria Math"/>
                    <w:i/>
                    <w:szCs w:val="22"/>
                  </w:rPr>
                </w:rPrChange>
              </w:rPr>
            </m:ctrlPr>
          </m:accPr>
          <m:e>
            <m:r>
              <w:rPr>
                <w:rFonts w:ascii="Cambria Math" w:eastAsiaTheme="minorEastAsia" w:hAnsi="Cambria Math"/>
                <w:szCs w:val="22"/>
                <w:lang w:val="en-GB"/>
                <w:rPrChange w:id="7553" w:author="Dioguardi, Fabio" w:date="2018-10-23T11:24:00Z">
                  <w:rPr>
                    <w:rFonts w:ascii="Cambria Math" w:eastAsiaTheme="minorEastAsia" w:hAnsi="Cambria Math"/>
                    <w:szCs w:val="22"/>
                  </w:rPr>
                </w:rPrChange>
              </w:rPr>
              <m:t>N</m:t>
            </m:r>
          </m:e>
        </m:acc>
      </m:oMath>
      <w:r w:rsidR="00FB208D" w:rsidRPr="000E1A5F">
        <w:rPr>
          <w:rFonts w:eastAsiaTheme="minorEastAsia"/>
          <w:szCs w:val="22"/>
          <w:lang w:val="en-GB"/>
          <w:rPrChange w:id="7554" w:author="Dioguardi, Fabio" w:date="2018-10-23T11:24:00Z">
            <w:rPr>
              <w:rFonts w:eastAsiaTheme="minorEastAsia"/>
              <w:szCs w:val="22"/>
            </w:rPr>
          </w:rPrChange>
        </w:rPr>
        <w:t xml:space="preserve"> is</w:t>
      </w:r>
      <w:r w:rsidR="00833298" w:rsidRPr="000E1A5F">
        <w:rPr>
          <w:rFonts w:eastAsiaTheme="minorEastAsia"/>
          <w:szCs w:val="22"/>
          <w:lang w:val="en-GB"/>
          <w:rPrChange w:id="7555" w:author="Dioguardi, Fabio" w:date="2018-10-23T11:24:00Z">
            <w:rPr>
              <w:rFonts w:eastAsiaTheme="minorEastAsia"/>
              <w:szCs w:val="22"/>
            </w:rPr>
          </w:rPrChange>
        </w:rPr>
        <w:t xml:space="preserve"> the average buoyancy frequency</w:t>
      </w:r>
      <w:r w:rsidR="005723AC" w:rsidRPr="000E1A5F">
        <w:rPr>
          <w:rFonts w:eastAsiaTheme="minorEastAsia"/>
          <w:szCs w:val="22"/>
          <w:lang w:val="en-GB"/>
          <w:rPrChange w:id="7556" w:author="Dioguardi, Fabio" w:date="2018-10-23T11:24:00Z">
            <w:rPr>
              <w:rFonts w:eastAsiaTheme="minorEastAsia"/>
              <w:szCs w:val="22"/>
            </w:rPr>
          </w:rPrChange>
        </w:rPr>
        <w:t xml:space="preserve"> </w:t>
      </w:r>
      <w:r w:rsidR="00833298" w:rsidRPr="000E1A5F">
        <w:rPr>
          <w:rFonts w:eastAsiaTheme="minorEastAsia"/>
          <w:szCs w:val="22"/>
          <w:lang w:val="en-GB"/>
          <w:rPrChange w:id="7557" w:author="Dioguardi, Fabio" w:date="2018-10-23T11:24:00Z">
            <w:rPr>
              <w:rFonts w:eastAsiaTheme="minorEastAsia"/>
              <w:szCs w:val="22"/>
            </w:rPr>
          </w:rPrChange>
        </w:rPr>
        <w:t>and</w:t>
      </w:r>
      <w:r w:rsidR="00FB208D" w:rsidRPr="000E1A5F">
        <w:rPr>
          <w:rFonts w:eastAsiaTheme="minorEastAsia"/>
          <w:szCs w:val="22"/>
          <w:lang w:val="en-GB"/>
          <w:rPrChange w:id="7558" w:author="Dioguardi, Fabio" w:date="2018-10-23T11:24:00Z">
            <w:rPr>
              <w:rFonts w:eastAsiaTheme="minorEastAsia"/>
              <w:szCs w:val="22"/>
            </w:rPr>
          </w:rPrChange>
        </w:rPr>
        <w:t xml:space="preserve"> </w:t>
      </w:r>
      <m:oMath>
        <m:acc>
          <m:accPr>
            <m:chr m:val="̅"/>
            <m:ctrlPr>
              <w:rPr>
                <w:rFonts w:ascii="Cambria Math" w:eastAsiaTheme="minorEastAsia" w:hAnsi="Cambria Math"/>
                <w:i/>
                <w:szCs w:val="22"/>
                <w:lang w:val="en-GB"/>
                <w:rPrChange w:id="7559" w:author="Dioguardi, Fabio" w:date="2018-10-23T11:24:00Z">
                  <w:rPr>
                    <w:rFonts w:ascii="Cambria Math" w:eastAsiaTheme="minorEastAsia" w:hAnsi="Cambria Math"/>
                    <w:i/>
                    <w:szCs w:val="22"/>
                  </w:rPr>
                </w:rPrChange>
              </w:rPr>
            </m:ctrlPr>
          </m:accPr>
          <m:e>
            <m:r>
              <w:rPr>
                <w:rFonts w:ascii="Cambria Math" w:eastAsiaTheme="minorEastAsia" w:hAnsi="Cambria Math"/>
                <w:szCs w:val="22"/>
                <w:lang w:val="en-GB"/>
                <w:rPrChange w:id="7560" w:author="Dioguardi, Fabio" w:date="2018-10-23T11:24:00Z">
                  <w:rPr>
                    <w:rFonts w:ascii="Cambria Math" w:eastAsiaTheme="minorEastAsia" w:hAnsi="Cambria Math"/>
                    <w:szCs w:val="22"/>
                  </w:rPr>
                </w:rPrChange>
              </w:rPr>
              <m:t>v</m:t>
            </m:r>
          </m:e>
        </m:acc>
      </m:oMath>
      <w:r w:rsidR="00FB208D" w:rsidRPr="000E1A5F">
        <w:rPr>
          <w:rFonts w:eastAsiaTheme="minorEastAsia"/>
          <w:szCs w:val="22"/>
          <w:lang w:val="en-GB"/>
          <w:rPrChange w:id="7561" w:author="Dioguardi, Fabio" w:date="2018-10-23T11:24:00Z">
            <w:rPr>
              <w:rFonts w:eastAsiaTheme="minorEastAsia"/>
              <w:szCs w:val="22"/>
            </w:rPr>
          </w:rPrChange>
        </w:rPr>
        <w:t xml:space="preserve"> the average</w:t>
      </w:r>
      <w:r w:rsidR="00833298" w:rsidRPr="000E1A5F">
        <w:rPr>
          <w:rFonts w:eastAsiaTheme="minorEastAsia"/>
          <w:szCs w:val="22"/>
          <w:lang w:val="en-GB"/>
          <w:rPrChange w:id="7562" w:author="Dioguardi, Fabio" w:date="2018-10-23T11:24:00Z">
            <w:rPr>
              <w:rFonts w:eastAsiaTheme="minorEastAsia"/>
              <w:szCs w:val="22"/>
            </w:rPr>
          </w:rPrChange>
        </w:rPr>
        <w:t xml:space="preserve"> wind velocity across the plume heigh</w:t>
      </w:r>
      <w:r w:rsidR="00FB208D" w:rsidRPr="000E1A5F">
        <w:rPr>
          <w:rFonts w:eastAsiaTheme="minorEastAsia"/>
          <w:szCs w:val="22"/>
          <w:lang w:val="en-GB"/>
          <w:rPrChange w:id="7563" w:author="Dioguardi, Fabio" w:date="2018-10-23T11:24:00Z">
            <w:rPr>
              <w:rFonts w:eastAsiaTheme="minorEastAsia"/>
              <w:szCs w:val="22"/>
            </w:rPr>
          </w:rPrChange>
        </w:rPr>
        <w:t xml:space="preserve">t, and where </w:t>
      </w:r>
      <w:r w:rsidR="00833298" w:rsidRPr="000E1A5F">
        <w:rPr>
          <w:rFonts w:eastAsiaTheme="minorEastAsia"/>
          <w:i/>
          <w:szCs w:val="22"/>
          <w:lang w:val="en-GB"/>
          <w:rPrChange w:id="7564" w:author="Dioguardi, Fabio" w:date="2018-10-23T11:24:00Z">
            <w:rPr>
              <w:rFonts w:eastAsiaTheme="minorEastAsia"/>
              <w:i/>
              <w:szCs w:val="22"/>
            </w:rPr>
          </w:rPrChange>
        </w:rPr>
        <w:sym w:font="Symbol" w:char="F072"/>
      </w:r>
      <w:r w:rsidR="00833298" w:rsidRPr="000E1A5F">
        <w:rPr>
          <w:rFonts w:eastAsiaTheme="minorEastAsia"/>
          <w:i/>
          <w:szCs w:val="22"/>
          <w:vertAlign w:val="subscript"/>
          <w:lang w:val="en-GB"/>
          <w:rPrChange w:id="7565" w:author="Dioguardi, Fabio" w:date="2018-10-23T11:24:00Z">
            <w:rPr>
              <w:rFonts w:eastAsiaTheme="minorEastAsia"/>
              <w:i/>
              <w:szCs w:val="22"/>
              <w:vertAlign w:val="subscript"/>
            </w:rPr>
          </w:rPrChange>
        </w:rPr>
        <w:t>a0</w:t>
      </w:r>
      <w:r w:rsidRPr="000E1A5F">
        <w:rPr>
          <w:rFonts w:eastAsiaTheme="minorEastAsia"/>
          <w:szCs w:val="22"/>
          <w:lang w:val="en-GB"/>
          <w:rPrChange w:id="7566" w:author="Dioguardi, Fabio" w:date="2018-10-23T11:24:00Z">
            <w:rPr>
              <w:rFonts w:eastAsiaTheme="minorEastAsia"/>
              <w:szCs w:val="22"/>
            </w:rPr>
          </w:rPrChange>
        </w:rPr>
        <w:t xml:space="preserve"> </w:t>
      </w:r>
      <w:r w:rsidR="00FB208D" w:rsidRPr="000E1A5F">
        <w:rPr>
          <w:rFonts w:eastAsiaTheme="minorEastAsia"/>
          <w:szCs w:val="22"/>
          <w:lang w:val="en-GB"/>
          <w:rPrChange w:id="7567" w:author="Dioguardi, Fabio" w:date="2018-10-23T11:24:00Z">
            <w:rPr>
              <w:rFonts w:eastAsiaTheme="minorEastAsia"/>
              <w:szCs w:val="22"/>
            </w:rPr>
          </w:rPrChange>
        </w:rPr>
        <w:t>is a</w:t>
      </w:r>
      <w:r w:rsidR="00833298" w:rsidRPr="000E1A5F">
        <w:rPr>
          <w:rFonts w:eastAsiaTheme="minorEastAsia"/>
          <w:szCs w:val="22"/>
          <w:lang w:val="en-GB"/>
          <w:rPrChange w:id="7568" w:author="Dioguardi, Fabio" w:date="2018-10-23T11:24:00Z">
            <w:rPr>
              <w:rFonts w:eastAsiaTheme="minorEastAsia"/>
              <w:szCs w:val="22"/>
            </w:rPr>
          </w:rPrChange>
        </w:rPr>
        <w:t xml:space="preserve"> reference density </w:t>
      </w:r>
      <w:r w:rsidR="00FB208D" w:rsidRPr="000E1A5F">
        <w:rPr>
          <w:rFonts w:eastAsiaTheme="minorEastAsia"/>
          <w:szCs w:val="22"/>
          <w:lang w:val="en-GB"/>
          <w:rPrChange w:id="7569" w:author="Dioguardi, Fabio" w:date="2018-10-23T11:24:00Z">
            <w:rPr>
              <w:rFonts w:eastAsiaTheme="minorEastAsia"/>
              <w:szCs w:val="22"/>
            </w:rPr>
          </w:rPrChange>
        </w:rPr>
        <w:t>for</w:t>
      </w:r>
      <w:r w:rsidR="00833298" w:rsidRPr="000E1A5F">
        <w:rPr>
          <w:rFonts w:eastAsiaTheme="minorEastAsia"/>
          <w:szCs w:val="22"/>
          <w:lang w:val="en-GB"/>
          <w:rPrChange w:id="7570" w:author="Dioguardi, Fabio" w:date="2018-10-23T11:24:00Z">
            <w:rPr>
              <w:rFonts w:eastAsiaTheme="minorEastAsia"/>
              <w:szCs w:val="22"/>
            </w:rPr>
          </w:rPrChange>
        </w:rPr>
        <w:t xml:space="preserve"> the surrounding atmosphere, </w:t>
      </w:r>
      <w:r w:rsidR="00910C95" w:rsidRPr="000E1A5F">
        <w:rPr>
          <w:i/>
          <w:lang w:val="en-GB"/>
          <w:rPrChange w:id="7571" w:author="Dioguardi, Fabio" w:date="2018-10-23T11:24:00Z">
            <w:rPr>
              <w:i/>
            </w:rPr>
          </w:rPrChange>
        </w:rPr>
        <w:t>g’</w:t>
      </w:r>
      <w:r w:rsidR="00910C95" w:rsidRPr="000E1A5F">
        <w:rPr>
          <w:lang w:val="en-GB"/>
          <w:rPrChange w:id="7572" w:author="Dioguardi, Fabio" w:date="2018-10-23T11:24:00Z">
            <w:rPr/>
          </w:rPrChange>
        </w:rPr>
        <w:t xml:space="preserve"> is measured in m/s</w:t>
      </w:r>
      <w:r w:rsidR="00910C95" w:rsidRPr="000E1A5F">
        <w:rPr>
          <w:vertAlign w:val="superscript"/>
          <w:lang w:val="en-GB"/>
          <w:rPrChange w:id="7573" w:author="Dioguardi, Fabio" w:date="2018-10-23T11:24:00Z">
            <w:rPr>
              <w:vertAlign w:val="superscript"/>
            </w:rPr>
          </w:rPrChange>
        </w:rPr>
        <w:t>2</w:t>
      </w:r>
      <w:r w:rsidR="00910C95" w:rsidRPr="000E1A5F">
        <w:rPr>
          <w:lang w:val="en-GB"/>
          <w:rPrChange w:id="7574" w:author="Dioguardi, Fabio" w:date="2018-10-23T11:24:00Z">
            <w:rPr/>
          </w:rPrChange>
        </w:rPr>
        <w:t xml:space="preserve"> and defined as </w:t>
      </w:r>
      <m:oMath>
        <m:r>
          <w:rPr>
            <w:rFonts w:ascii="Cambria Math" w:hAnsi="Cambria Math"/>
            <w:lang w:val="en-GB"/>
            <w:rPrChange w:id="7575" w:author="Dioguardi, Fabio" w:date="2018-10-23T11:24:00Z">
              <w:rPr>
                <w:rFonts w:ascii="Cambria Math" w:hAnsi="Cambria Math"/>
              </w:rPr>
            </w:rPrChange>
          </w:rPr>
          <m:t>g∙</m:t>
        </m:r>
        <m:d>
          <m:dPr>
            <m:ctrlPr>
              <w:rPr>
                <w:rFonts w:ascii="Cambria Math" w:hAnsi="Cambria Math"/>
                <w:i/>
                <w:lang w:val="en-GB"/>
                <w:rPrChange w:id="7576" w:author="Dioguardi, Fabio" w:date="2018-10-23T11:24:00Z">
                  <w:rPr>
                    <w:rFonts w:ascii="Cambria Math" w:hAnsi="Cambria Math"/>
                    <w:i/>
                  </w:rPr>
                </w:rPrChange>
              </w:rPr>
            </m:ctrlPr>
          </m:dPr>
          <m:e>
            <m:d>
              <m:dPr>
                <m:ctrlPr>
                  <w:rPr>
                    <w:rFonts w:ascii="Cambria Math" w:hAnsi="Cambria Math"/>
                    <w:i/>
                    <w:lang w:val="en-GB"/>
                    <w:rPrChange w:id="7577" w:author="Dioguardi, Fabio" w:date="2018-10-23T11:24:00Z">
                      <w:rPr>
                        <w:rFonts w:ascii="Cambria Math" w:hAnsi="Cambria Math"/>
                        <w:i/>
                      </w:rPr>
                    </w:rPrChange>
                  </w:rPr>
                </m:ctrlPr>
              </m:dPr>
              <m:e>
                <m:sSub>
                  <m:sSubPr>
                    <m:ctrlPr>
                      <w:rPr>
                        <w:rFonts w:ascii="Cambria Math" w:hAnsi="Cambria Math"/>
                        <w:i/>
                        <w:lang w:val="en-GB"/>
                        <w:rPrChange w:id="7578" w:author="Dioguardi, Fabio" w:date="2018-10-23T11:24:00Z">
                          <w:rPr>
                            <w:rFonts w:ascii="Cambria Math" w:hAnsi="Cambria Math"/>
                            <w:i/>
                          </w:rPr>
                        </w:rPrChange>
                      </w:rPr>
                    </m:ctrlPr>
                  </m:sSubPr>
                  <m:e>
                    <m:r>
                      <w:rPr>
                        <w:rFonts w:ascii="Cambria Math" w:hAnsi="Cambria Math"/>
                        <w:lang w:val="en-GB"/>
                        <w:rPrChange w:id="7579" w:author="Dioguardi, Fabio" w:date="2018-10-23T11:24:00Z">
                          <w:rPr>
                            <w:rFonts w:ascii="Cambria Math" w:hAnsi="Cambria Math"/>
                          </w:rPr>
                        </w:rPrChange>
                      </w:rPr>
                      <m:t>c</m:t>
                    </m:r>
                  </m:e>
                  <m:sub>
                    <m:r>
                      <w:rPr>
                        <w:rFonts w:ascii="Cambria Math" w:hAnsi="Cambria Math"/>
                        <w:lang w:val="en-GB"/>
                        <w:rPrChange w:id="7580" w:author="Dioguardi, Fabio" w:date="2018-10-23T11:24:00Z">
                          <w:rPr>
                            <w:rFonts w:ascii="Cambria Math" w:hAnsi="Cambria Math"/>
                          </w:rPr>
                        </w:rPrChange>
                      </w:rPr>
                      <m:t>0</m:t>
                    </m:r>
                  </m:sub>
                </m:sSub>
                <m:sSub>
                  <m:sSubPr>
                    <m:ctrlPr>
                      <w:rPr>
                        <w:rFonts w:ascii="Cambria Math" w:hAnsi="Cambria Math"/>
                        <w:i/>
                        <w:lang w:val="en-GB"/>
                        <w:rPrChange w:id="7581" w:author="Dioguardi, Fabio" w:date="2018-10-23T11:24:00Z">
                          <w:rPr>
                            <w:rFonts w:ascii="Cambria Math" w:hAnsi="Cambria Math"/>
                            <w:i/>
                          </w:rPr>
                        </w:rPrChange>
                      </w:rPr>
                    </m:ctrlPr>
                  </m:sSubPr>
                  <m:e>
                    <m:r>
                      <w:rPr>
                        <w:rFonts w:ascii="Cambria Math" w:hAnsi="Cambria Math"/>
                        <w:lang w:val="en-GB"/>
                        <w:rPrChange w:id="7582" w:author="Dioguardi, Fabio" w:date="2018-10-23T11:24:00Z">
                          <w:rPr>
                            <w:rFonts w:ascii="Cambria Math" w:hAnsi="Cambria Math"/>
                          </w:rPr>
                        </w:rPrChange>
                      </w:rPr>
                      <m:t>θ</m:t>
                    </m:r>
                  </m:e>
                  <m:sub>
                    <m:r>
                      <w:rPr>
                        <w:rFonts w:ascii="Cambria Math" w:hAnsi="Cambria Math"/>
                        <w:lang w:val="en-GB"/>
                        <w:rPrChange w:id="7583" w:author="Dioguardi, Fabio" w:date="2018-10-23T11:24:00Z">
                          <w:rPr>
                            <w:rFonts w:ascii="Cambria Math" w:hAnsi="Cambria Math"/>
                          </w:rPr>
                        </w:rPrChange>
                      </w:rPr>
                      <m:t>0</m:t>
                    </m:r>
                  </m:sub>
                </m:sSub>
                <m:r>
                  <w:rPr>
                    <w:rFonts w:ascii="Cambria Math" w:hAnsi="Cambria Math"/>
                    <w:lang w:val="en-GB"/>
                    <w:rPrChange w:id="7584" w:author="Dioguardi, Fabio" w:date="2018-10-23T11:24:00Z">
                      <w:rPr>
                        <w:rFonts w:ascii="Cambria Math" w:hAnsi="Cambria Math"/>
                      </w:rPr>
                    </w:rPrChange>
                  </w:rPr>
                  <m:t>-</m:t>
                </m:r>
                <m:sSub>
                  <m:sSubPr>
                    <m:ctrlPr>
                      <w:rPr>
                        <w:rFonts w:ascii="Cambria Math" w:hAnsi="Cambria Math"/>
                        <w:i/>
                        <w:lang w:val="en-GB"/>
                        <w:rPrChange w:id="7585" w:author="Dioguardi, Fabio" w:date="2018-10-23T11:24:00Z">
                          <w:rPr>
                            <w:rFonts w:ascii="Cambria Math" w:hAnsi="Cambria Math"/>
                            <w:i/>
                          </w:rPr>
                        </w:rPrChange>
                      </w:rPr>
                    </m:ctrlPr>
                  </m:sSubPr>
                  <m:e>
                    <m:r>
                      <w:rPr>
                        <w:rFonts w:ascii="Cambria Math" w:hAnsi="Cambria Math"/>
                        <w:lang w:val="en-GB"/>
                        <w:rPrChange w:id="7586" w:author="Dioguardi, Fabio" w:date="2018-10-23T11:24:00Z">
                          <w:rPr>
                            <w:rFonts w:ascii="Cambria Math" w:hAnsi="Cambria Math"/>
                          </w:rPr>
                        </w:rPrChange>
                      </w:rPr>
                      <m:t>c</m:t>
                    </m:r>
                  </m:e>
                  <m:sub>
                    <m:r>
                      <w:rPr>
                        <w:rFonts w:ascii="Cambria Math" w:hAnsi="Cambria Math"/>
                        <w:lang w:val="en-GB"/>
                        <w:rPrChange w:id="7587" w:author="Dioguardi, Fabio" w:date="2018-10-23T11:24:00Z">
                          <w:rPr>
                            <w:rFonts w:ascii="Cambria Math" w:hAnsi="Cambria Math"/>
                          </w:rPr>
                        </w:rPrChange>
                      </w:rPr>
                      <m:t>a0</m:t>
                    </m:r>
                  </m:sub>
                </m:sSub>
                <m:sSub>
                  <m:sSubPr>
                    <m:ctrlPr>
                      <w:rPr>
                        <w:rFonts w:ascii="Cambria Math" w:hAnsi="Cambria Math"/>
                        <w:i/>
                        <w:lang w:val="en-GB"/>
                        <w:rPrChange w:id="7588" w:author="Dioguardi, Fabio" w:date="2018-10-23T11:24:00Z">
                          <w:rPr>
                            <w:rFonts w:ascii="Cambria Math" w:hAnsi="Cambria Math"/>
                            <w:i/>
                          </w:rPr>
                        </w:rPrChange>
                      </w:rPr>
                    </m:ctrlPr>
                  </m:sSubPr>
                  <m:e>
                    <m:r>
                      <w:rPr>
                        <w:rFonts w:ascii="Cambria Math" w:hAnsi="Cambria Math"/>
                        <w:lang w:val="en-GB"/>
                        <w:rPrChange w:id="7589" w:author="Dioguardi, Fabio" w:date="2018-10-23T11:24:00Z">
                          <w:rPr>
                            <w:rFonts w:ascii="Cambria Math" w:hAnsi="Cambria Math"/>
                          </w:rPr>
                        </w:rPrChange>
                      </w:rPr>
                      <m:t>θ</m:t>
                    </m:r>
                  </m:e>
                  <m:sub>
                    <m:r>
                      <w:rPr>
                        <w:rFonts w:ascii="Cambria Math" w:hAnsi="Cambria Math"/>
                        <w:lang w:val="en-GB"/>
                        <w:rPrChange w:id="7590" w:author="Dioguardi, Fabio" w:date="2018-10-23T11:24:00Z">
                          <w:rPr>
                            <w:rFonts w:ascii="Cambria Math" w:hAnsi="Cambria Math"/>
                          </w:rPr>
                        </w:rPrChange>
                      </w:rPr>
                      <m:t>a0</m:t>
                    </m:r>
                  </m:sub>
                </m:sSub>
              </m:e>
            </m:d>
            <m:r>
              <w:rPr>
                <w:rFonts w:ascii="Cambria Math" w:hAnsi="Cambria Math"/>
                <w:lang w:val="en-GB"/>
                <w:rPrChange w:id="7591" w:author="Dioguardi, Fabio" w:date="2018-10-23T11:24:00Z">
                  <w:rPr>
                    <w:rFonts w:ascii="Cambria Math" w:hAnsi="Cambria Math"/>
                  </w:rPr>
                </w:rPrChange>
              </w:rPr>
              <m:t>/</m:t>
            </m:r>
            <m:sSub>
              <m:sSubPr>
                <m:ctrlPr>
                  <w:rPr>
                    <w:rFonts w:ascii="Cambria Math" w:hAnsi="Cambria Math"/>
                    <w:i/>
                    <w:lang w:val="en-GB"/>
                    <w:rPrChange w:id="7592" w:author="Dioguardi, Fabio" w:date="2018-10-23T11:24:00Z">
                      <w:rPr>
                        <w:rFonts w:ascii="Cambria Math" w:hAnsi="Cambria Math"/>
                        <w:i/>
                      </w:rPr>
                    </w:rPrChange>
                  </w:rPr>
                </m:ctrlPr>
              </m:sSubPr>
              <m:e>
                <m:r>
                  <w:rPr>
                    <w:rFonts w:ascii="Cambria Math" w:hAnsi="Cambria Math"/>
                    <w:lang w:val="en-GB"/>
                    <w:rPrChange w:id="7593" w:author="Dioguardi, Fabio" w:date="2018-10-23T11:24:00Z">
                      <w:rPr>
                        <w:rFonts w:ascii="Cambria Math" w:hAnsi="Cambria Math"/>
                      </w:rPr>
                    </w:rPrChange>
                  </w:rPr>
                  <m:t>c</m:t>
                </m:r>
              </m:e>
              <m:sub>
                <m:r>
                  <w:rPr>
                    <w:rFonts w:ascii="Cambria Math" w:hAnsi="Cambria Math"/>
                    <w:lang w:val="en-GB"/>
                    <w:rPrChange w:id="7594" w:author="Dioguardi, Fabio" w:date="2018-10-23T11:24:00Z">
                      <w:rPr>
                        <w:rFonts w:ascii="Cambria Math" w:hAnsi="Cambria Math"/>
                      </w:rPr>
                    </w:rPrChange>
                  </w:rPr>
                  <m:t>a0</m:t>
                </m:r>
              </m:sub>
            </m:sSub>
            <m:sSub>
              <m:sSubPr>
                <m:ctrlPr>
                  <w:rPr>
                    <w:rFonts w:ascii="Cambria Math" w:hAnsi="Cambria Math"/>
                    <w:i/>
                    <w:lang w:val="en-GB"/>
                    <w:rPrChange w:id="7595" w:author="Dioguardi, Fabio" w:date="2018-10-23T11:24:00Z">
                      <w:rPr>
                        <w:rFonts w:ascii="Cambria Math" w:hAnsi="Cambria Math"/>
                        <w:i/>
                      </w:rPr>
                    </w:rPrChange>
                  </w:rPr>
                </m:ctrlPr>
              </m:sSubPr>
              <m:e>
                <m:r>
                  <w:rPr>
                    <w:rFonts w:ascii="Cambria Math" w:hAnsi="Cambria Math"/>
                    <w:lang w:val="en-GB"/>
                    <w:rPrChange w:id="7596" w:author="Dioguardi, Fabio" w:date="2018-10-23T11:24:00Z">
                      <w:rPr>
                        <w:rFonts w:ascii="Cambria Math" w:hAnsi="Cambria Math"/>
                      </w:rPr>
                    </w:rPrChange>
                  </w:rPr>
                  <m:t>θ</m:t>
                </m:r>
              </m:e>
              <m:sub>
                <m:r>
                  <w:rPr>
                    <w:rFonts w:ascii="Cambria Math" w:hAnsi="Cambria Math"/>
                    <w:lang w:val="en-GB"/>
                    <w:rPrChange w:id="7597" w:author="Dioguardi, Fabio" w:date="2018-10-23T11:24:00Z">
                      <w:rPr>
                        <w:rFonts w:ascii="Cambria Math" w:hAnsi="Cambria Math"/>
                      </w:rPr>
                    </w:rPrChange>
                  </w:rPr>
                  <m:t>a0</m:t>
                </m:r>
              </m:sub>
            </m:sSub>
          </m:e>
        </m:d>
      </m:oMath>
      <w:r w:rsidR="00910C95" w:rsidRPr="000E1A5F">
        <w:rPr>
          <w:lang w:val="en-GB"/>
          <w:rPrChange w:id="7598" w:author="Dioguardi, Fabio" w:date="2018-10-23T11:24:00Z">
            <w:rPr/>
          </w:rPrChange>
        </w:rPr>
        <w:t xml:space="preserve"> with g being the gravitational acceleration, </w:t>
      </w:r>
      <w:r w:rsidR="00910C95" w:rsidRPr="000E1A5F">
        <w:rPr>
          <w:i/>
          <w:lang w:val="en-GB"/>
          <w:rPrChange w:id="7599" w:author="Dioguardi, Fabio" w:date="2018-10-23T11:24:00Z">
            <w:rPr>
              <w:i/>
            </w:rPr>
          </w:rPrChange>
        </w:rPr>
        <w:t>c</w:t>
      </w:r>
      <w:r w:rsidR="00910C95" w:rsidRPr="000E1A5F">
        <w:rPr>
          <w:i/>
          <w:vertAlign w:val="subscript"/>
          <w:lang w:val="en-GB"/>
          <w:rPrChange w:id="7600" w:author="Dioguardi, Fabio" w:date="2018-10-23T11:24:00Z">
            <w:rPr>
              <w:i/>
              <w:vertAlign w:val="subscript"/>
            </w:rPr>
          </w:rPrChange>
        </w:rPr>
        <w:t>0</w:t>
      </w:r>
      <w:r w:rsidR="00910C95" w:rsidRPr="000E1A5F">
        <w:rPr>
          <w:lang w:val="en-GB"/>
          <w:rPrChange w:id="7601" w:author="Dioguardi, Fabio" w:date="2018-10-23T11:24:00Z">
            <w:rPr/>
          </w:rPrChange>
        </w:rPr>
        <w:t xml:space="preserve"> and </w:t>
      </w:r>
      <w:r w:rsidR="00910C95" w:rsidRPr="000E1A5F">
        <w:rPr>
          <w:i/>
          <w:lang w:val="en-GB"/>
          <w:rPrChange w:id="7602" w:author="Dioguardi, Fabio" w:date="2018-10-23T11:24:00Z">
            <w:rPr>
              <w:i/>
            </w:rPr>
          </w:rPrChange>
        </w:rPr>
        <w:t>θ</w:t>
      </w:r>
      <w:r w:rsidR="00910C95" w:rsidRPr="000E1A5F">
        <w:rPr>
          <w:i/>
          <w:vertAlign w:val="subscript"/>
          <w:lang w:val="en-GB"/>
          <w:rPrChange w:id="7603" w:author="Dioguardi, Fabio" w:date="2018-10-23T11:24:00Z">
            <w:rPr>
              <w:i/>
              <w:vertAlign w:val="subscript"/>
            </w:rPr>
          </w:rPrChange>
        </w:rPr>
        <w:t>0</w:t>
      </w:r>
      <w:r w:rsidR="00910C95" w:rsidRPr="000E1A5F">
        <w:rPr>
          <w:lang w:val="en-GB"/>
          <w:rPrChange w:id="7604" w:author="Dioguardi, Fabio" w:date="2018-10-23T11:24:00Z">
            <w:rPr/>
          </w:rPrChange>
        </w:rPr>
        <w:t xml:space="preserve"> being the source specific heat capacity and temperature and </w:t>
      </w:r>
      <w:r w:rsidR="00910C95" w:rsidRPr="000E1A5F">
        <w:rPr>
          <w:i/>
          <w:lang w:val="en-GB"/>
          <w:rPrChange w:id="7605" w:author="Dioguardi, Fabio" w:date="2018-10-23T11:24:00Z">
            <w:rPr>
              <w:i/>
            </w:rPr>
          </w:rPrChange>
        </w:rPr>
        <w:t>c</w:t>
      </w:r>
      <w:r w:rsidR="00910C95" w:rsidRPr="000E1A5F">
        <w:rPr>
          <w:i/>
          <w:vertAlign w:val="subscript"/>
          <w:lang w:val="en-GB"/>
          <w:rPrChange w:id="7606" w:author="Dioguardi, Fabio" w:date="2018-10-23T11:24:00Z">
            <w:rPr>
              <w:i/>
              <w:vertAlign w:val="subscript"/>
            </w:rPr>
          </w:rPrChange>
        </w:rPr>
        <w:t>a0</w:t>
      </w:r>
      <w:r w:rsidR="00910C95" w:rsidRPr="000E1A5F">
        <w:rPr>
          <w:lang w:val="en-GB"/>
          <w:rPrChange w:id="7607" w:author="Dioguardi, Fabio" w:date="2018-10-23T11:24:00Z">
            <w:rPr/>
          </w:rPrChange>
        </w:rPr>
        <w:t xml:space="preserve"> and </w:t>
      </w:r>
      <w:r w:rsidR="00910C95" w:rsidRPr="000E1A5F">
        <w:rPr>
          <w:i/>
          <w:lang w:val="en-GB"/>
          <w:rPrChange w:id="7608" w:author="Dioguardi, Fabio" w:date="2018-10-23T11:24:00Z">
            <w:rPr>
              <w:i/>
            </w:rPr>
          </w:rPrChange>
        </w:rPr>
        <w:t>θ</w:t>
      </w:r>
      <w:r w:rsidR="00910C95" w:rsidRPr="000E1A5F">
        <w:rPr>
          <w:i/>
          <w:vertAlign w:val="subscript"/>
          <w:lang w:val="en-GB"/>
          <w:rPrChange w:id="7609" w:author="Dioguardi, Fabio" w:date="2018-10-23T11:24:00Z">
            <w:rPr>
              <w:i/>
              <w:vertAlign w:val="subscript"/>
            </w:rPr>
          </w:rPrChange>
        </w:rPr>
        <w:t xml:space="preserve"> a0</w:t>
      </w:r>
      <w:r w:rsidR="00910C95" w:rsidRPr="000E1A5F">
        <w:rPr>
          <w:lang w:val="en-GB"/>
          <w:rPrChange w:id="7610" w:author="Dioguardi, Fabio" w:date="2018-10-23T11:24:00Z">
            <w:rPr/>
          </w:rPrChange>
        </w:rPr>
        <w:t xml:space="preserve"> being the heat capacity and temperature of the surrounding atmosphere</w:t>
      </w:r>
      <w:r w:rsidR="00833298" w:rsidRPr="000E1A5F">
        <w:rPr>
          <w:rFonts w:eastAsiaTheme="minorEastAsia"/>
          <w:szCs w:val="22"/>
          <w:lang w:val="en-GB"/>
          <w:rPrChange w:id="7611" w:author="Dioguardi, Fabio" w:date="2018-10-23T11:24:00Z">
            <w:rPr>
              <w:rFonts w:eastAsiaTheme="minorEastAsia"/>
              <w:szCs w:val="22"/>
            </w:rPr>
          </w:rPrChange>
        </w:rPr>
        <w:t xml:space="preserve">, </w:t>
      </w:r>
      <w:r w:rsidRPr="000E1A5F">
        <w:rPr>
          <w:rFonts w:eastAsiaTheme="minorEastAsia"/>
          <w:i/>
          <w:szCs w:val="22"/>
          <w:lang w:val="en-GB"/>
          <w:rPrChange w:id="7612" w:author="Dioguardi, Fabio" w:date="2018-10-23T11:24:00Z">
            <w:rPr>
              <w:rFonts w:eastAsiaTheme="minorEastAsia"/>
              <w:i/>
              <w:szCs w:val="22"/>
            </w:rPr>
          </w:rPrChange>
        </w:rPr>
        <w:t>α</w:t>
      </w:r>
      <w:r w:rsidRPr="000E1A5F">
        <w:rPr>
          <w:rFonts w:eastAsiaTheme="minorEastAsia"/>
          <w:szCs w:val="22"/>
          <w:lang w:val="en-GB"/>
          <w:rPrChange w:id="7613" w:author="Dioguardi, Fabio" w:date="2018-10-23T11:24:00Z">
            <w:rPr>
              <w:rFonts w:eastAsiaTheme="minorEastAsia"/>
              <w:szCs w:val="22"/>
            </w:rPr>
          </w:rPrChange>
        </w:rPr>
        <w:t xml:space="preserve"> </w:t>
      </w:r>
      <w:r w:rsidR="00833298" w:rsidRPr="000E1A5F">
        <w:rPr>
          <w:rFonts w:eastAsiaTheme="minorEastAsia"/>
          <w:szCs w:val="22"/>
          <w:lang w:val="en-GB"/>
          <w:rPrChange w:id="7614" w:author="Dioguardi, Fabio" w:date="2018-10-23T11:24:00Z">
            <w:rPr>
              <w:rFonts w:eastAsiaTheme="minorEastAsia"/>
              <w:szCs w:val="22"/>
            </w:rPr>
          </w:rPrChange>
        </w:rPr>
        <w:t xml:space="preserve">and </w:t>
      </w:r>
      <w:r w:rsidRPr="000E1A5F">
        <w:rPr>
          <w:rFonts w:eastAsiaTheme="minorEastAsia"/>
          <w:i/>
          <w:szCs w:val="22"/>
          <w:lang w:val="en-GB"/>
          <w:rPrChange w:id="7615" w:author="Dioguardi, Fabio" w:date="2018-10-23T11:24:00Z">
            <w:rPr>
              <w:rFonts w:eastAsiaTheme="minorEastAsia"/>
              <w:i/>
              <w:szCs w:val="22"/>
            </w:rPr>
          </w:rPrChange>
        </w:rPr>
        <w:t>β</w:t>
      </w:r>
      <w:r w:rsidRPr="000E1A5F">
        <w:rPr>
          <w:rFonts w:eastAsiaTheme="minorEastAsia"/>
          <w:szCs w:val="22"/>
          <w:lang w:val="en-GB"/>
          <w:rPrChange w:id="7616" w:author="Dioguardi, Fabio" w:date="2018-10-23T11:24:00Z">
            <w:rPr>
              <w:rFonts w:eastAsiaTheme="minorEastAsia"/>
              <w:szCs w:val="22"/>
            </w:rPr>
          </w:rPrChange>
        </w:rPr>
        <w:t xml:space="preserve"> </w:t>
      </w:r>
      <w:r w:rsidR="00FB208D" w:rsidRPr="000E1A5F">
        <w:rPr>
          <w:rFonts w:eastAsiaTheme="minorEastAsia"/>
          <w:szCs w:val="22"/>
          <w:lang w:val="en-GB"/>
          <w:rPrChange w:id="7617" w:author="Dioguardi, Fabio" w:date="2018-10-23T11:24:00Z">
            <w:rPr>
              <w:rFonts w:eastAsiaTheme="minorEastAsia"/>
              <w:szCs w:val="22"/>
            </w:rPr>
          </w:rPrChange>
        </w:rPr>
        <w:t xml:space="preserve">are </w:t>
      </w:r>
      <w:r w:rsidR="00833298" w:rsidRPr="000E1A5F">
        <w:rPr>
          <w:rFonts w:eastAsiaTheme="minorEastAsia"/>
          <w:szCs w:val="22"/>
          <w:lang w:val="en-GB"/>
          <w:rPrChange w:id="7618" w:author="Dioguardi, Fabio" w:date="2018-10-23T11:24:00Z">
            <w:rPr>
              <w:rFonts w:eastAsiaTheme="minorEastAsia"/>
              <w:szCs w:val="22"/>
            </w:rPr>
          </w:rPrChange>
        </w:rPr>
        <w:t>the radial and the wind entrainment coefficients</w:t>
      </w:r>
      <w:r w:rsidR="008404F0" w:rsidRPr="000E1A5F">
        <w:rPr>
          <w:rFonts w:eastAsiaTheme="minorEastAsia"/>
          <w:szCs w:val="22"/>
          <w:lang w:val="en-GB"/>
          <w:rPrChange w:id="7619" w:author="Dioguardi, Fabio" w:date="2018-10-23T11:24:00Z">
            <w:rPr>
              <w:rFonts w:eastAsiaTheme="minorEastAsia"/>
              <w:szCs w:val="22"/>
            </w:rPr>
          </w:rPrChange>
        </w:rPr>
        <w:t>, and</w:t>
      </w:r>
      <w:r w:rsidR="00833298" w:rsidRPr="000E1A5F">
        <w:rPr>
          <w:rFonts w:eastAsiaTheme="minorEastAsia"/>
          <w:szCs w:val="22"/>
          <w:lang w:val="en-GB"/>
          <w:rPrChange w:id="7620" w:author="Dioguardi, Fabio" w:date="2018-10-23T11:24:00Z">
            <w:rPr>
              <w:rFonts w:eastAsiaTheme="minorEastAsia"/>
              <w:szCs w:val="22"/>
            </w:rPr>
          </w:rPrChange>
        </w:rPr>
        <w:t xml:space="preserve"> </w:t>
      </w:r>
      <w:r w:rsidR="008404F0" w:rsidRPr="000E1A5F">
        <w:rPr>
          <w:rFonts w:eastAsiaTheme="minorEastAsia"/>
          <w:i/>
          <w:szCs w:val="22"/>
          <w:lang w:val="en-GB"/>
          <w:rPrChange w:id="7621" w:author="Dioguardi, Fabio" w:date="2018-10-23T11:24:00Z">
            <w:rPr>
              <w:rFonts w:eastAsiaTheme="minorEastAsia"/>
              <w:i/>
              <w:szCs w:val="22"/>
            </w:rPr>
          </w:rPrChange>
        </w:rPr>
        <w:t>z</w:t>
      </w:r>
      <w:r w:rsidR="008404F0" w:rsidRPr="000E1A5F">
        <w:rPr>
          <w:rFonts w:eastAsiaTheme="minorEastAsia"/>
          <w:i/>
          <w:szCs w:val="22"/>
          <w:vertAlign w:val="subscript"/>
          <w:lang w:val="en-GB"/>
          <w:rPrChange w:id="7622" w:author="Dioguardi, Fabio" w:date="2018-10-23T11:24:00Z">
            <w:rPr>
              <w:rFonts w:eastAsiaTheme="minorEastAsia"/>
              <w:i/>
              <w:szCs w:val="22"/>
              <w:vertAlign w:val="subscript"/>
            </w:rPr>
          </w:rPrChange>
        </w:rPr>
        <w:t>1</w:t>
      </w:r>
      <w:r w:rsidR="008404F0" w:rsidRPr="000E1A5F">
        <w:rPr>
          <w:rFonts w:eastAsiaTheme="minorEastAsia"/>
          <w:szCs w:val="22"/>
          <w:lang w:val="en-GB"/>
          <w:rPrChange w:id="7623" w:author="Dioguardi, Fabio" w:date="2018-10-23T11:24:00Z">
            <w:rPr>
              <w:rFonts w:eastAsiaTheme="minorEastAsia"/>
              <w:szCs w:val="22"/>
            </w:rPr>
          </w:rPrChange>
        </w:rPr>
        <w:t xml:space="preserve"> </w:t>
      </w:r>
      <w:r w:rsidR="00FB208D" w:rsidRPr="000E1A5F">
        <w:rPr>
          <w:rFonts w:eastAsiaTheme="minorEastAsia"/>
          <w:szCs w:val="22"/>
          <w:lang w:val="en-GB"/>
          <w:rPrChange w:id="7624" w:author="Dioguardi, Fabio" w:date="2018-10-23T11:24:00Z">
            <w:rPr>
              <w:rFonts w:eastAsiaTheme="minorEastAsia"/>
              <w:szCs w:val="22"/>
            </w:rPr>
          </w:rPrChange>
        </w:rPr>
        <w:t xml:space="preserve">is </w:t>
      </w:r>
      <w:r w:rsidR="008404F0" w:rsidRPr="000E1A5F">
        <w:rPr>
          <w:rFonts w:eastAsiaTheme="minorEastAsia"/>
          <w:szCs w:val="22"/>
          <w:lang w:val="en-GB"/>
          <w:rPrChange w:id="7625" w:author="Dioguardi, Fabio" w:date="2018-10-23T11:24:00Z">
            <w:rPr>
              <w:rFonts w:eastAsiaTheme="minorEastAsia"/>
              <w:szCs w:val="22"/>
            </w:rPr>
          </w:rPrChange>
        </w:rPr>
        <w:t xml:space="preserve">the maximum non-dimensional height determined by numerical integration of the non-dimensional governing equations described in </w:t>
      </w:r>
      <w:r w:rsidR="008404F0" w:rsidRPr="000E1A5F">
        <w:rPr>
          <w:rFonts w:eastAsiaTheme="minorEastAsia"/>
          <w:i/>
          <w:szCs w:val="22"/>
          <w:lang w:val="en-GB"/>
          <w:rPrChange w:id="7626" w:author="Dioguardi, Fabio" w:date="2018-10-23T11:24:00Z">
            <w:rPr>
              <w:rFonts w:eastAsiaTheme="minorEastAsia"/>
              <w:i/>
              <w:szCs w:val="22"/>
            </w:rPr>
          </w:rPrChange>
        </w:rPr>
        <w:t>Morton et al</w:t>
      </w:r>
      <w:r w:rsidR="008404F0" w:rsidRPr="000E1A5F">
        <w:rPr>
          <w:rFonts w:eastAsiaTheme="minorEastAsia"/>
          <w:szCs w:val="22"/>
          <w:lang w:val="en-GB"/>
          <w:rPrChange w:id="7627" w:author="Dioguardi, Fabio" w:date="2018-10-23T11:24:00Z">
            <w:rPr>
              <w:rFonts w:eastAsiaTheme="minorEastAsia"/>
              <w:szCs w:val="22"/>
            </w:rPr>
          </w:rPrChange>
        </w:rPr>
        <w:t xml:space="preserve">. (1954) (for details see </w:t>
      </w:r>
      <w:proofErr w:type="spellStart"/>
      <w:r w:rsidR="008404F0" w:rsidRPr="000E1A5F">
        <w:rPr>
          <w:i/>
          <w:lang w:val="en-GB"/>
          <w:rPrChange w:id="7628" w:author="Dioguardi, Fabio" w:date="2018-10-23T11:24:00Z">
            <w:rPr>
              <w:i/>
            </w:rPr>
          </w:rPrChange>
        </w:rPr>
        <w:t>Degruyter</w:t>
      </w:r>
      <w:proofErr w:type="spellEnd"/>
      <w:r w:rsidR="008404F0" w:rsidRPr="000E1A5F">
        <w:rPr>
          <w:i/>
          <w:lang w:val="en-GB"/>
          <w:rPrChange w:id="7629" w:author="Dioguardi, Fabio" w:date="2018-10-23T11:24:00Z">
            <w:rPr>
              <w:i/>
            </w:rPr>
          </w:rPrChange>
        </w:rPr>
        <w:t xml:space="preserve"> and Bonadonna </w:t>
      </w:r>
      <w:r w:rsidR="008404F0" w:rsidRPr="000E1A5F">
        <w:rPr>
          <w:lang w:val="en-GB"/>
          <w:rPrChange w:id="7630" w:author="Dioguardi, Fabio" w:date="2018-10-23T11:24:00Z">
            <w:rPr/>
          </w:rPrChange>
        </w:rPr>
        <w:t>2012</w:t>
      </w:r>
      <w:r w:rsidR="008404F0" w:rsidRPr="000E1A5F">
        <w:rPr>
          <w:rFonts w:eastAsiaTheme="minorEastAsia"/>
          <w:szCs w:val="22"/>
          <w:lang w:val="en-GB"/>
          <w:rPrChange w:id="7631" w:author="Dioguardi, Fabio" w:date="2018-10-23T11:24:00Z">
            <w:rPr>
              <w:rFonts w:eastAsiaTheme="minorEastAsia"/>
              <w:szCs w:val="22"/>
            </w:rPr>
          </w:rPrChange>
        </w:rPr>
        <w:t xml:space="preserve">). </w:t>
      </w:r>
    </w:p>
    <w:p w14:paraId="221A3761" w14:textId="77777777" w:rsidR="00FF7AB7" w:rsidRPr="000E1A5F" w:rsidRDefault="00FF7AB7" w:rsidP="001B5ADD">
      <w:pPr>
        <w:rPr>
          <w:rFonts w:eastAsiaTheme="minorEastAsia"/>
          <w:szCs w:val="22"/>
          <w:lang w:val="en-GB"/>
          <w:rPrChange w:id="7632" w:author="Dioguardi, Fabio" w:date="2018-10-23T11:24:00Z">
            <w:rPr>
              <w:rFonts w:eastAsiaTheme="minorEastAsia"/>
              <w:szCs w:val="22"/>
            </w:rPr>
          </w:rPrChange>
        </w:rPr>
      </w:pPr>
    </w:p>
    <w:p w14:paraId="382E8CA5" w14:textId="55F8888D" w:rsidR="00FF7AB7" w:rsidRPr="000E1A5F" w:rsidRDefault="0089789B" w:rsidP="00FF7AB7">
      <w:pPr>
        <w:pStyle w:val="Heading3"/>
        <w:rPr>
          <w:i/>
          <w:lang w:val="en-GB"/>
          <w:rPrChange w:id="7633" w:author="Dioguardi, Fabio" w:date="2018-10-23T11:24:00Z">
            <w:rPr>
              <w:i/>
            </w:rPr>
          </w:rPrChange>
        </w:rPr>
      </w:pPr>
      <w:bookmarkStart w:id="7634" w:name="_Ref482537392"/>
      <w:bookmarkStart w:id="7635" w:name="_Toc528058523"/>
      <w:r w:rsidRPr="000E1A5F">
        <w:rPr>
          <w:lang w:val="en-GB"/>
          <w:rPrChange w:id="7636" w:author="Dioguardi, Fabio" w:date="2018-10-23T11:24:00Z">
            <w:rPr/>
          </w:rPrChange>
        </w:rPr>
        <w:t xml:space="preserve">Situational </w:t>
      </w:r>
      <w:r w:rsidR="00FF7AB7" w:rsidRPr="000E1A5F">
        <w:rPr>
          <w:lang w:val="en-GB"/>
          <w:rPrChange w:id="7637" w:author="Dioguardi, Fabio" w:date="2018-10-23T11:24:00Z">
            <w:rPr/>
          </w:rPrChange>
        </w:rPr>
        <w:t>Accuracy of Models</w:t>
      </w:r>
      <w:bookmarkEnd w:id="7634"/>
      <w:bookmarkEnd w:id="7635"/>
    </w:p>
    <w:p w14:paraId="62CB4473" w14:textId="77777777" w:rsidR="00FF7AB7" w:rsidRPr="000E1A5F" w:rsidRDefault="00FF7AB7" w:rsidP="001B5ADD">
      <w:pPr>
        <w:rPr>
          <w:rFonts w:eastAsiaTheme="minorEastAsia"/>
          <w:szCs w:val="22"/>
          <w:lang w:val="en-GB"/>
          <w:rPrChange w:id="7638" w:author="Dioguardi, Fabio" w:date="2018-10-23T11:24:00Z">
            <w:rPr>
              <w:rFonts w:eastAsiaTheme="minorEastAsia"/>
              <w:szCs w:val="22"/>
            </w:rPr>
          </w:rPrChange>
        </w:rPr>
      </w:pPr>
    </w:p>
    <w:p w14:paraId="0A86560D" w14:textId="1AC25F94" w:rsidR="00503B44" w:rsidRPr="000E1A5F" w:rsidRDefault="008404F0" w:rsidP="001B5ADD">
      <w:pPr>
        <w:rPr>
          <w:rFonts w:eastAsiaTheme="minorEastAsia"/>
          <w:szCs w:val="22"/>
          <w:lang w:val="en-GB"/>
          <w:rPrChange w:id="7639" w:author="Dioguardi, Fabio" w:date="2018-10-23T11:24:00Z">
            <w:rPr>
              <w:rFonts w:eastAsiaTheme="minorEastAsia"/>
              <w:szCs w:val="22"/>
            </w:rPr>
          </w:rPrChange>
        </w:rPr>
      </w:pPr>
      <w:r w:rsidRPr="000E1A5F">
        <w:rPr>
          <w:rFonts w:eastAsiaTheme="minorEastAsia"/>
          <w:szCs w:val="22"/>
          <w:lang w:val="en-GB"/>
          <w:rPrChange w:id="7640" w:author="Dioguardi, Fabio" w:date="2018-10-23T11:24:00Z">
            <w:rPr>
              <w:rFonts w:eastAsiaTheme="minorEastAsia"/>
              <w:szCs w:val="22"/>
            </w:rPr>
          </w:rPrChange>
        </w:rPr>
        <w:t xml:space="preserve">Importantly, </w:t>
      </w:r>
      <w:r w:rsidRPr="000E1A5F">
        <w:rPr>
          <w:rFonts w:eastAsiaTheme="minorEastAsia"/>
          <w:i/>
          <w:szCs w:val="22"/>
          <w:lang w:val="en-GB"/>
          <w:rPrChange w:id="7641" w:author="Dioguardi, Fabio" w:date="2018-10-23T11:24:00Z">
            <w:rPr>
              <w:rFonts w:eastAsiaTheme="minorEastAsia"/>
              <w:i/>
              <w:szCs w:val="22"/>
            </w:rPr>
          </w:rPrChange>
        </w:rPr>
        <w:t>H</w:t>
      </w:r>
      <w:r w:rsidRPr="000E1A5F">
        <w:rPr>
          <w:rFonts w:eastAsiaTheme="minorEastAsia"/>
          <w:szCs w:val="22"/>
          <w:lang w:val="en-GB"/>
          <w:rPrChange w:id="7642" w:author="Dioguardi, Fabio" w:date="2018-10-23T11:24:00Z">
            <w:rPr>
              <w:rFonts w:eastAsiaTheme="minorEastAsia"/>
              <w:szCs w:val="22"/>
            </w:rPr>
          </w:rPrChange>
        </w:rPr>
        <w:t xml:space="preserve"> </w:t>
      </w:r>
      <w:r w:rsidR="000676DB" w:rsidRPr="000E1A5F">
        <w:rPr>
          <w:rFonts w:eastAsiaTheme="minorEastAsia"/>
          <w:szCs w:val="22"/>
          <w:lang w:val="en-GB"/>
          <w:rPrChange w:id="7643" w:author="Dioguardi, Fabio" w:date="2018-10-23T11:24:00Z">
            <w:rPr>
              <w:rFonts w:eastAsiaTheme="minorEastAsia"/>
              <w:szCs w:val="22"/>
            </w:rPr>
          </w:rPrChange>
        </w:rPr>
        <w:t xml:space="preserve">in eq. </w:t>
      </w:r>
      <w:r w:rsidR="00754FAB" w:rsidRPr="000E1A5F">
        <w:rPr>
          <w:rFonts w:eastAsiaTheme="minorEastAsia"/>
          <w:szCs w:val="22"/>
          <w:lang w:val="en-GB"/>
          <w:rPrChange w:id="7644" w:author="Dioguardi, Fabio" w:date="2018-10-23T11:24:00Z">
            <w:rPr>
              <w:rFonts w:eastAsiaTheme="minorEastAsia"/>
              <w:szCs w:val="22"/>
            </w:rPr>
          </w:rPrChange>
        </w:rPr>
        <w:t>(9)</w:t>
      </w:r>
      <w:r w:rsidR="000676DB" w:rsidRPr="000E1A5F">
        <w:rPr>
          <w:rFonts w:eastAsiaTheme="minorEastAsia"/>
          <w:szCs w:val="22"/>
          <w:lang w:val="en-GB"/>
          <w:rPrChange w:id="7645" w:author="Dioguardi, Fabio" w:date="2018-10-23T11:24:00Z">
            <w:rPr>
              <w:rFonts w:eastAsiaTheme="minorEastAsia"/>
              <w:szCs w:val="22"/>
            </w:rPr>
          </w:rPrChange>
        </w:rPr>
        <w:t xml:space="preserve"> </w:t>
      </w:r>
      <w:r w:rsidRPr="000E1A5F">
        <w:rPr>
          <w:rFonts w:eastAsiaTheme="minorEastAsia"/>
          <w:szCs w:val="22"/>
          <w:lang w:val="en-GB"/>
          <w:rPrChange w:id="7646" w:author="Dioguardi, Fabio" w:date="2018-10-23T11:24:00Z">
            <w:rPr>
              <w:rFonts w:eastAsiaTheme="minorEastAsia"/>
              <w:szCs w:val="22"/>
            </w:rPr>
          </w:rPrChange>
        </w:rPr>
        <w:t xml:space="preserve">describes the height of the </w:t>
      </w:r>
      <w:proofErr w:type="spellStart"/>
      <w:r w:rsidRPr="000E1A5F">
        <w:rPr>
          <w:rFonts w:eastAsiaTheme="minorEastAsia"/>
          <w:szCs w:val="22"/>
          <w:lang w:val="en-GB"/>
          <w:rPrChange w:id="7647" w:author="Dioguardi, Fabio" w:date="2018-10-23T11:24:00Z">
            <w:rPr>
              <w:rFonts w:eastAsiaTheme="minorEastAsia"/>
              <w:szCs w:val="22"/>
            </w:rPr>
          </w:rPrChange>
        </w:rPr>
        <w:t>centerline</w:t>
      </w:r>
      <w:proofErr w:type="spellEnd"/>
      <w:r w:rsidRPr="000E1A5F">
        <w:rPr>
          <w:rFonts w:eastAsiaTheme="minorEastAsia"/>
          <w:szCs w:val="22"/>
          <w:lang w:val="en-GB"/>
          <w:rPrChange w:id="7648" w:author="Dioguardi, Fabio" w:date="2018-10-23T11:24:00Z">
            <w:rPr>
              <w:rFonts w:eastAsiaTheme="minorEastAsia"/>
              <w:szCs w:val="22"/>
            </w:rPr>
          </w:rPrChange>
        </w:rPr>
        <w:t xml:space="preserve"> of the plume</w:t>
      </w:r>
      <w:r w:rsidR="00287E00" w:rsidRPr="000E1A5F">
        <w:rPr>
          <w:rFonts w:eastAsiaTheme="minorEastAsia"/>
          <w:szCs w:val="22"/>
          <w:lang w:val="en-GB"/>
          <w:rPrChange w:id="7649" w:author="Dioguardi, Fabio" w:date="2018-10-23T11:24:00Z">
            <w:rPr>
              <w:rFonts w:eastAsiaTheme="minorEastAsia"/>
              <w:szCs w:val="22"/>
            </w:rPr>
          </w:rPrChange>
        </w:rPr>
        <w:t xml:space="preserve"> which</w:t>
      </w:r>
      <w:r w:rsidR="00FB208D" w:rsidRPr="000E1A5F">
        <w:rPr>
          <w:rFonts w:eastAsiaTheme="minorEastAsia"/>
          <w:szCs w:val="22"/>
          <w:lang w:val="en-GB"/>
          <w:rPrChange w:id="7650" w:author="Dioguardi, Fabio" w:date="2018-10-23T11:24:00Z">
            <w:rPr>
              <w:rFonts w:eastAsiaTheme="minorEastAsia"/>
              <w:szCs w:val="22"/>
            </w:rPr>
          </w:rPrChange>
        </w:rPr>
        <w:t>,</w:t>
      </w:r>
      <w:r w:rsidR="00287E00" w:rsidRPr="000E1A5F">
        <w:rPr>
          <w:rFonts w:eastAsiaTheme="minorEastAsia"/>
          <w:szCs w:val="22"/>
          <w:lang w:val="en-GB"/>
          <w:rPrChange w:id="7651" w:author="Dioguardi, Fabio" w:date="2018-10-23T11:24:00Z">
            <w:rPr>
              <w:rFonts w:eastAsiaTheme="minorEastAsia"/>
              <w:szCs w:val="22"/>
            </w:rPr>
          </w:rPrChange>
        </w:rPr>
        <w:t xml:space="preserve"> in the case of a wind-distorted plume</w:t>
      </w:r>
      <w:r w:rsidR="00FB208D" w:rsidRPr="000E1A5F">
        <w:rPr>
          <w:rFonts w:eastAsiaTheme="minorEastAsia"/>
          <w:szCs w:val="22"/>
          <w:lang w:val="en-GB"/>
          <w:rPrChange w:id="7652" w:author="Dioguardi, Fabio" w:date="2018-10-23T11:24:00Z">
            <w:rPr>
              <w:rFonts w:eastAsiaTheme="minorEastAsia"/>
              <w:szCs w:val="22"/>
            </w:rPr>
          </w:rPrChange>
        </w:rPr>
        <w:t>, is</w:t>
      </w:r>
      <w:r w:rsidR="00287E00" w:rsidRPr="000E1A5F">
        <w:rPr>
          <w:rFonts w:eastAsiaTheme="minorEastAsia"/>
          <w:szCs w:val="22"/>
          <w:lang w:val="en-GB"/>
          <w:rPrChange w:id="7653" w:author="Dioguardi, Fabio" w:date="2018-10-23T11:24:00Z">
            <w:rPr>
              <w:rFonts w:eastAsiaTheme="minorEastAsia"/>
              <w:szCs w:val="22"/>
            </w:rPr>
          </w:rPrChange>
        </w:rPr>
        <w:t xml:space="preserve"> not identical to the top of the plume height</w:t>
      </w:r>
      <w:r w:rsidR="00503B44" w:rsidRPr="000E1A5F">
        <w:rPr>
          <w:rFonts w:eastAsiaTheme="minorEastAsia"/>
          <w:szCs w:val="22"/>
          <w:lang w:val="en-GB"/>
          <w:rPrChange w:id="7654" w:author="Dioguardi, Fabio" w:date="2018-10-23T11:24:00Z">
            <w:rPr>
              <w:rFonts w:eastAsiaTheme="minorEastAsia"/>
              <w:szCs w:val="22"/>
            </w:rPr>
          </w:rPrChange>
        </w:rPr>
        <w:t xml:space="preserve"> (see</w:t>
      </w:r>
      <w:r w:rsidR="0061105C" w:rsidRPr="000E1A5F">
        <w:rPr>
          <w:rFonts w:eastAsiaTheme="minorEastAsia"/>
          <w:szCs w:val="22"/>
          <w:lang w:val="en-GB"/>
          <w:rPrChange w:id="7655" w:author="Dioguardi, Fabio" w:date="2018-10-23T11:24:00Z">
            <w:rPr>
              <w:rFonts w:eastAsiaTheme="minorEastAsia"/>
              <w:szCs w:val="22"/>
            </w:rPr>
          </w:rPrChange>
        </w:rPr>
        <w:t xml:space="preserve"> </w:t>
      </w:r>
      <w:r w:rsidR="0061105C" w:rsidRPr="000E1A5F">
        <w:rPr>
          <w:rFonts w:eastAsiaTheme="minorEastAsia"/>
          <w:szCs w:val="22"/>
          <w:lang w:val="en-GB"/>
          <w:rPrChange w:id="7656" w:author="Dioguardi, Fabio" w:date="2018-10-23T11:24:00Z">
            <w:rPr>
              <w:rFonts w:eastAsiaTheme="minorEastAsia"/>
              <w:szCs w:val="22"/>
            </w:rPr>
          </w:rPrChange>
        </w:rPr>
        <w:fldChar w:fldCharType="begin"/>
      </w:r>
      <w:r w:rsidR="0061105C" w:rsidRPr="000E1A5F">
        <w:rPr>
          <w:rFonts w:eastAsiaTheme="minorEastAsia"/>
          <w:szCs w:val="22"/>
          <w:lang w:val="en-GB"/>
          <w:rPrChange w:id="7657" w:author="Dioguardi, Fabio" w:date="2018-10-23T11:24:00Z">
            <w:rPr>
              <w:rFonts w:eastAsiaTheme="minorEastAsia"/>
              <w:szCs w:val="22"/>
            </w:rPr>
          </w:rPrChange>
        </w:rPr>
        <w:instrText xml:space="preserve"> REF _Ref482808882 \h </w:instrText>
      </w:r>
      <w:r w:rsidR="0061105C" w:rsidRPr="000E1A5F">
        <w:rPr>
          <w:rFonts w:eastAsiaTheme="minorEastAsia"/>
          <w:szCs w:val="22"/>
          <w:lang w:val="en-GB"/>
          <w:rPrChange w:id="7658" w:author="Dioguardi, Fabio" w:date="2018-10-23T11:24:00Z">
            <w:rPr>
              <w:rFonts w:eastAsiaTheme="minorEastAsia"/>
              <w:szCs w:val="22"/>
            </w:rPr>
          </w:rPrChange>
        </w:rPr>
      </w:r>
      <w:r w:rsidR="0061105C" w:rsidRPr="000E1A5F">
        <w:rPr>
          <w:rFonts w:eastAsiaTheme="minorEastAsia"/>
          <w:szCs w:val="22"/>
          <w:lang w:val="en-GB"/>
          <w:rPrChange w:id="7659" w:author="Dioguardi, Fabio" w:date="2018-10-23T11:24:00Z">
            <w:rPr>
              <w:rFonts w:eastAsiaTheme="minorEastAsia"/>
              <w:szCs w:val="22"/>
            </w:rPr>
          </w:rPrChange>
        </w:rPr>
        <w:fldChar w:fldCharType="separate"/>
      </w:r>
      <w:r w:rsidR="00DE7C99" w:rsidRPr="000E1A5F">
        <w:rPr>
          <w:lang w:val="en-GB"/>
          <w:rPrChange w:id="7660" w:author="Dioguardi, Fabio" w:date="2018-10-23T11:24:00Z">
            <w:rPr/>
          </w:rPrChange>
        </w:rPr>
        <w:t xml:space="preserve">Figure </w:t>
      </w:r>
      <w:r w:rsidR="00DE7C99" w:rsidRPr="000E1A5F">
        <w:rPr>
          <w:noProof/>
          <w:lang w:val="en-GB"/>
          <w:rPrChange w:id="7661" w:author="Dioguardi, Fabio" w:date="2018-10-23T11:24:00Z">
            <w:rPr>
              <w:noProof/>
            </w:rPr>
          </w:rPrChange>
        </w:rPr>
        <w:t>41</w:t>
      </w:r>
      <w:r w:rsidR="0061105C" w:rsidRPr="000E1A5F">
        <w:rPr>
          <w:rFonts w:eastAsiaTheme="minorEastAsia"/>
          <w:szCs w:val="22"/>
          <w:lang w:val="en-GB"/>
          <w:rPrChange w:id="7662" w:author="Dioguardi, Fabio" w:date="2018-10-23T11:24:00Z">
            <w:rPr>
              <w:rFonts w:eastAsiaTheme="minorEastAsia"/>
              <w:szCs w:val="22"/>
            </w:rPr>
          </w:rPrChange>
        </w:rPr>
        <w:fldChar w:fldCharType="end"/>
      </w:r>
      <w:r w:rsidR="00503B44" w:rsidRPr="000E1A5F">
        <w:rPr>
          <w:rFonts w:eastAsiaTheme="minorEastAsia"/>
          <w:szCs w:val="22"/>
          <w:lang w:val="en-GB"/>
          <w:rPrChange w:id="7663" w:author="Dioguardi, Fabio" w:date="2018-10-23T11:24:00Z">
            <w:rPr>
              <w:rFonts w:eastAsiaTheme="minorEastAsia"/>
              <w:szCs w:val="22"/>
            </w:rPr>
          </w:rPrChange>
        </w:rPr>
        <w:t>)</w:t>
      </w:r>
      <w:r w:rsidR="00287E00" w:rsidRPr="000E1A5F">
        <w:rPr>
          <w:rFonts w:eastAsiaTheme="minorEastAsia"/>
          <w:szCs w:val="22"/>
          <w:lang w:val="en-GB"/>
          <w:rPrChange w:id="7664" w:author="Dioguardi, Fabio" w:date="2018-10-23T11:24:00Z">
            <w:rPr>
              <w:rFonts w:eastAsiaTheme="minorEastAsia"/>
              <w:szCs w:val="22"/>
            </w:rPr>
          </w:rPrChange>
        </w:rPr>
        <w:t>.</w:t>
      </w:r>
    </w:p>
    <w:p w14:paraId="508A3019" w14:textId="77777777" w:rsidR="0061105C" w:rsidRPr="000E1A5F" w:rsidRDefault="00503B44" w:rsidP="0061105C">
      <w:pPr>
        <w:keepNext/>
        <w:jc w:val="center"/>
        <w:rPr>
          <w:lang w:val="en-GB"/>
          <w:rPrChange w:id="7665" w:author="Dioguardi, Fabio" w:date="2018-10-23T11:24:00Z">
            <w:rPr/>
          </w:rPrChange>
        </w:rPr>
      </w:pPr>
      <w:r w:rsidRPr="000E1A5F">
        <w:rPr>
          <w:noProof/>
          <w:lang w:val="en-GB" w:eastAsia="en-GB"/>
        </w:rPr>
        <w:drawing>
          <wp:inline distT="0" distB="0" distL="0" distR="0" wp14:anchorId="3730434F" wp14:editId="43338171">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7245F4F6" w14:textId="70105A5C" w:rsidR="007447F4" w:rsidRPr="000E1A5F" w:rsidRDefault="0061105C" w:rsidP="0061105C">
      <w:pPr>
        <w:pStyle w:val="Caption"/>
        <w:rPr>
          <w:rFonts w:eastAsiaTheme="minorEastAsia"/>
          <w:szCs w:val="22"/>
          <w:lang w:val="en-GB"/>
          <w:rPrChange w:id="7666" w:author="Dioguardi, Fabio" w:date="2018-10-23T11:24:00Z">
            <w:rPr>
              <w:rFonts w:eastAsiaTheme="minorEastAsia"/>
              <w:szCs w:val="22"/>
            </w:rPr>
          </w:rPrChange>
        </w:rPr>
      </w:pPr>
      <w:bookmarkStart w:id="7667" w:name="_Ref482808882"/>
      <w:bookmarkStart w:id="7668" w:name="_Ref482808859"/>
      <w:r w:rsidRPr="000E1A5F">
        <w:rPr>
          <w:lang w:val="en-GB"/>
          <w:rPrChange w:id="7669" w:author="Dioguardi, Fabio" w:date="2018-10-23T11:24:00Z">
            <w:rPr/>
          </w:rPrChange>
        </w:rPr>
        <w:t xml:space="preserve">Figure </w:t>
      </w:r>
      <w:r w:rsidRPr="000E1A5F">
        <w:rPr>
          <w:lang w:val="en-GB"/>
          <w:rPrChange w:id="7670" w:author="Dioguardi, Fabio" w:date="2018-10-23T11:24:00Z">
            <w:rPr/>
          </w:rPrChange>
        </w:rPr>
        <w:fldChar w:fldCharType="begin"/>
      </w:r>
      <w:r w:rsidRPr="000E1A5F">
        <w:rPr>
          <w:lang w:val="en-GB"/>
          <w:rPrChange w:id="7671" w:author="Dioguardi, Fabio" w:date="2018-10-23T11:24:00Z">
            <w:rPr/>
          </w:rPrChange>
        </w:rPr>
        <w:instrText xml:space="preserve"> SEQ Figure \* ARABIC </w:instrText>
      </w:r>
      <w:r w:rsidRPr="000E1A5F">
        <w:rPr>
          <w:lang w:val="en-GB"/>
          <w:rPrChange w:id="7672" w:author="Dioguardi, Fabio" w:date="2018-10-23T11:24:00Z">
            <w:rPr/>
          </w:rPrChange>
        </w:rPr>
        <w:fldChar w:fldCharType="separate"/>
      </w:r>
      <w:r w:rsidR="00DE7C99" w:rsidRPr="000E1A5F">
        <w:rPr>
          <w:noProof/>
          <w:lang w:val="en-GB"/>
          <w:rPrChange w:id="7673" w:author="Dioguardi, Fabio" w:date="2018-10-23T11:24:00Z">
            <w:rPr>
              <w:noProof/>
            </w:rPr>
          </w:rPrChange>
        </w:rPr>
        <w:t>41</w:t>
      </w:r>
      <w:r w:rsidRPr="000E1A5F">
        <w:rPr>
          <w:lang w:val="en-GB"/>
          <w:rPrChange w:id="7674" w:author="Dioguardi, Fabio" w:date="2018-10-23T11:24:00Z">
            <w:rPr/>
          </w:rPrChange>
        </w:rPr>
        <w:fldChar w:fldCharType="end"/>
      </w:r>
      <w:bookmarkEnd w:id="7667"/>
      <w:r w:rsidRPr="000E1A5F">
        <w:rPr>
          <w:lang w:val="en-GB"/>
          <w:rPrChange w:id="7675" w:author="Dioguardi, Fabio" w:date="2018-10-23T11:24:00Z">
            <w:rPr/>
          </w:rPrChange>
        </w:rPr>
        <w:t xml:space="preserve">: Difference between plume top and </w:t>
      </w:r>
      <w:proofErr w:type="spellStart"/>
      <w:r w:rsidRPr="000E1A5F">
        <w:rPr>
          <w:lang w:val="en-GB"/>
          <w:rPrChange w:id="7676" w:author="Dioguardi, Fabio" w:date="2018-10-23T11:24:00Z">
            <w:rPr/>
          </w:rPrChange>
        </w:rPr>
        <w:t>centerline</w:t>
      </w:r>
      <w:proofErr w:type="spellEnd"/>
      <w:r w:rsidRPr="000E1A5F">
        <w:rPr>
          <w:lang w:val="en-GB"/>
          <w:rPrChange w:id="7677" w:author="Dioguardi, Fabio" w:date="2018-10-23T11:24:00Z">
            <w:rPr/>
          </w:rPrChange>
        </w:rPr>
        <w:t xml:space="preserve"> plume heights. With the width of the plume in the umbrella region and the top heights known, FOXI is able to compute the according </w:t>
      </w:r>
      <w:proofErr w:type="spellStart"/>
      <w:r w:rsidRPr="000E1A5F">
        <w:rPr>
          <w:lang w:val="en-GB"/>
          <w:rPrChange w:id="7678" w:author="Dioguardi, Fabio" w:date="2018-10-23T11:24:00Z">
            <w:rPr/>
          </w:rPrChange>
        </w:rPr>
        <w:t>centerline</w:t>
      </w:r>
      <w:proofErr w:type="spellEnd"/>
      <w:r w:rsidRPr="000E1A5F">
        <w:rPr>
          <w:lang w:val="en-GB"/>
          <w:rPrChange w:id="7679" w:author="Dioguardi, Fabio" w:date="2018-10-23T11:24:00Z">
            <w:rPr/>
          </w:rPrChange>
        </w:rPr>
        <w:t xml:space="preserve"> heights assuming a cylindrical plume symmetry.</w:t>
      </w:r>
      <w:bookmarkEnd w:id="7668"/>
    </w:p>
    <w:p w14:paraId="3AA60BCF" w14:textId="53FB3838" w:rsidR="000C2463" w:rsidRPr="000E1A5F" w:rsidRDefault="00287E00" w:rsidP="001B5ADD">
      <w:pPr>
        <w:rPr>
          <w:rFonts w:eastAsiaTheme="minorEastAsia"/>
          <w:szCs w:val="22"/>
          <w:lang w:val="en-GB"/>
          <w:rPrChange w:id="7680" w:author="Dioguardi, Fabio" w:date="2018-10-23T11:24:00Z">
            <w:rPr>
              <w:rFonts w:eastAsiaTheme="minorEastAsia"/>
              <w:szCs w:val="22"/>
            </w:rPr>
          </w:rPrChange>
        </w:rPr>
      </w:pPr>
      <w:r w:rsidRPr="000E1A5F">
        <w:rPr>
          <w:rFonts w:eastAsiaTheme="minorEastAsia"/>
          <w:szCs w:val="22"/>
          <w:lang w:val="en-GB"/>
          <w:rPrChange w:id="7681" w:author="Dioguardi, Fabio" w:date="2018-10-23T11:24:00Z">
            <w:rPr>
              <w:rFonts w:eastAsiaTheme="minorEastAsia"/>
              <w:szCs w:val="22"/>
            </w:rPr>
          </w:rPrChange>
        </w:rPr>
        <w:t xml:space="preserve">It </w:t>
      </w:r>
      <w:r w:rsidR="00E8372D" w:rsidRPr="000E1A5F">
        <w:rPr>
          <w:rFonts w:eastAsiaTheme="minorEastAsia"/>
          <w:szCs w:val="22"/>
          <w:lang w:val="en-GB"/>
          <w:rPrChange w:id="7682" w:author="Dioguardi, Fabio" w:date="2018-10-23T11:24:00Z">
            <w:rPr>
              <w:rFonts w:eastAsiaTheme="minorEastAsia"/>
              <w:szCs w:val="22"/>
            </w:rPr>
          </w:rPrChange>
        </w:rPr>
        <w:t>is</w:t>
      </w:r>
      <w:r w:rsidRPr="000E1A5F">
        <w:rPr>
          <w:rFonts w:eastAsiaTheme="minorEastAsia"/>
          <w:szCs w:val="22"/>
          <w:lang w:val="en-GB"/>
          <w:rPrChange w:id="7683" w:author="Dioguardi, Fabio" w:date="2018-10-23T11:24:00Z">
            <w:rPr>
              <w:rFonts w:eastAsiaTheme="minorEastAsia"/>
              <w:szCs w:val="22"/>
            </w:rPr>
          </w:rPrChange>
        </w:rPr>
        <w:t xml:space="preserve"> a matter of debate which of the heights is detected by the radar systems: the height level of </w:t>
      </w:r>
      <w:r w:rsidR="003F1A43" w:rsidRPr="000E1A5F">
        <w:rPr>
          <w:rFonts w:eastAsiaTheme="minorEastAsia"/>
          <w:szCs w:val="22"/>
          <w:lang w:val="en-GB"/>
          <w:rPrChange w:id="7684" w:author="Dioguardi, Fabio" w:date="2018-10-23T11:24:00Z">
            <w:rPr>
              <w:rFonts w:eastAsiaTheme="minorEastAsia"/>
              <w:szCs w:val="22"/>
            </w:rPr>
          </w:rPrChange>
        </w:rPr>
        <w:t xml:space="preserve">the </w:t>
      </w:r>
      <w:r w:rsidRPr="000E1A5F">
        <w:rPr>
          <w:rFonts w:eastAsiaTheme="minorEastAsia"/>
          <w:szCs w:val="22"/>
          <w:lang w:val="en-GB"/>
          <w:rPrChange w:id="7685" w:author="Dioguardi, Fabio" w:date="2018-10-23T11:24:00Z">
            <w:rPr>
              <w:rFonts w:eastAsiaTheme="minorEastAsia"/>
              <w:szCs w:val="22"/>
            </w:rPr>
          </w:rPrChange>
        </w:rPr>
        <w:t xml:space="preserve">highest ash concentration (being the </w:t>
      </w:r>
      <w:proofErr w:type="spellStart"/>
      <w:r w:rsidRPr="000E1A5F">
        <w:rPr>
          <w:rFonts w:eastAsiaTheme="minorEastAsia"/>
          <w:szCs w:val="22"/>
          <w:lang w:val="en-GB"/>
          <w:rPrChange w:id="7686" w:author="Dioguardi, Fabio" w:date="2018-10-23T11:24:00Z">
            <w:rPr>
              <w:rFonts w:eastAsiaTheme="minorEastAsia"/>
              <w:szCs w:val="22"/>
            </w:rPr>
          </w:rPrChange>
        </w:rPr>
        <w:t>centerline</w:t>
      </w:r>
      <w:proofErr w:type="spellEnd"/>
      <w:r w:rsidRPr="000E1A5F">
        <w:rPr>
          <w:rFonts w:eastAsiaTheme="minorEastAsia"/>
          <w:szCs w:val="22"/>
          <w:lang w:val="en-GB"/>
          <w:rPrChange w:id="7687" w:author="Dioguardi, Fabio" w:date="2018-10-23T11:24:00Z">
            <w:rPr>
              <w:rFonts w:eastAsiaTheme="minorEastAsia"/>
              <w:szCs w:val="22"/>
            </w:rPr>
          </w:rPrChange>
        </w:rPr>
        <w:t xml:space="preserve">), or the actual top level of the plume. </w:t>
      </w:r>
      <w:r w:rsidR="0089019A" w:rsidRPr="000E1A5F">
        <w:rPr>
          <w:rFonts w:eastAsiaTheme="minorEastAsia"/>
          <w:szCs w:val="22"/>
          <w:lang w:val="en-GB"/>
          <w:rPrChange w:id="7688" w:author="Dioguardi, Fabio" w:date="2018-10-23T11:24:00Z">
            <w:rPr>
              <w:rFonts w:eastAsiaTheme="minorEastAsia"/>
              <w:szCs w:val="22"/>
            </w:rPr>
          </w:rPrChange>
        </w:rPr>
        <w:t>S</w:t>
      </w:r>
      <w:r w:rsidRPr="000E1A5F">
        <w:rPr>
          <w:rFonts w:eastAsiaTheme="minorEastAsia"/>
          <w:szCs w:val="22"/>
          <w:lang w:val="en-GB"/>
          <w:rPrChange w:id="7689" w:author="Dioguardi, Fabio" w:date="2018-10-23T11:24:00Z">
            <w:rPr>
              <w:rFonts w:eastAsiaTheme="minorEastAsia"/>
              <w:szCs w:val="22"/>
            </w:rPr>
          </w:rPrChange>
        </w:rPr>
        <w:t xml:space="preserve">tudies on the plumes of </w:t>
      </w:r>
      <w:r w:rsidR="003F1A43" w:rsidRPr="000E1A5F">
        <w:rPr>
          <w:rFonts w:eastAsiaTheme="minorEastAsia"/>
          <w:szCs w:val="22"/>
          <w:lang w:val="en-GB"/>
          <w:rPrChange w:id="7690" w:author="Dioguardi, Fabio" w:date="2018-10-23T11:24:00Z">
            <w:rPr>
              <w:rFonts w:eastAsiaTheme="minorEastAsia"/>
              <w:szCs w:val="22"/>
            </w:rPr>
          </w:rPrChange>
        </w:rPr>
        <w:t xml:space="preserve">the </w:t>
      </w:r>
      <w:r w:rsidR="00AC7525" w:rsidRPr="000E1A5F">
        <w:rPr>
          <w:rFonts w:eastAsiaTheme="minorEastAsia"/>
          <w:szCs w:val="22"/>
          <w:lang w:val="en-GB"/>
          <w:rPrChange w:id="7691" w:author="Dioguardi, Fabio" w:date="2018-10-23T11:24:00Z">
            <w:rPr>
              <w:rFonts w:eastAsiaTheme="minorEastAsia"/>
              <w:szCs w:val="22"/>
            </w:rPr>
          </w:rPrChange>
        </w:rPr>
        <w:t>2004</w:t>
      </w:r>
      <w:r w:rsidR="003F1A43" w:rsidRPr="000E1A5F">
        <w:rPr>
          <w:rFonts w:eastAsiaTheme="minorEastAsia"/>
          <w:szCs w:val="22"/>
          <w:lang w:val="en-GB"/>
          <w:rPrChange w:id="7692" w:author="Dioguardi, Fabio" w:date="2018-10-23T11:24:00Z">
            <w:rPr>
              <w:rFonts w:eastAsiaTheme="minorEastAsia"/>
              <w:szCs w:val="22"/>
            </w:rPr>
          </w:rPrChange>
        </w:rPr>
        <w:t xml:space="preserve"> </w:t>
      </w:r>
      <w:proofErr w:type="spellStart"/>
      <w:r w:rsidRPr="000E1A5F">
        <w:rPr>
          <w:rFonts w:eastAsiaTheme="minorEastAsia"/>
          <w:szCs w:val="22"/>
          <w:lang w:val="en-GB"/>
          <w:rPrChange w:id="7693" w:author="Dioguardi, Fabio" w:date="2018-10-23T11:24:00Z">
            <w:rPr>
              <w:rFonts w:eastAsiaTheme="minorEastAsia"/>
              <w:szCs w:val="22"/>
            </w:rPr>
          </w:rPrChange>
        </w:rPr>
        <w:t>Grímsvötn</w:t>
      </w:r>
      <w:proofErr w:type="spellEnd"/>
      <w:r w:rsidR="003F1A43" w:rsidRPr="000E1A5F">
        <w:rPr>
          <w:rFonts w:eastAsiaTheme="minorEastAsia"/>
          <w:szCs w:val="22"/>
          <w:lang w:val="en-GB"/>
          <w:rPrChange w:id="7694" w:author="Dioguardi, Fabio" w:date="2018-10-23T11:24:00Z">
            <w:rPr>
              <w:rFonts w:eastAsiaTheme="minorEastAsia"/>
              <w:szCs w:val="22"/>
            </w:rPr>
          </w:rPrChange>
        </w:rPr>
        <w:t xml:space="preserve"> eruption</w:t>
      </w:r>
      <w:r w:rsidRPr="000E1A5F">
        <w:rPr>
          <w:rFonts w:eastAsiaTheme="minorEastAsia"/>
          <w:szCs w:val="22"/>
          <w:lang w:val="en-GB"/>
          <w:rPrChange w:id="7695" w:author="Dioguardi, Fabio" w:date="2018-10-23T11:24:00Z">
            <w:rPr>
              <w:rFonts w:eastAsiaTheme="minorEastAsia"/>
              <w:szCs w:val="22"/>
            </w:rPr>
          </w:rPrChange>
        </w:rPr>
        <w:t xml:space="preserve"> (</w:t>
      </w:r>
      <w:r w:rsidRPr="000E1A5F">
        <w:rPr>
          <w:rFonts w:eastAsiaTheme="minorEastAsia"/>
          <w:i/>
          <w:szCs w:val="22"/>
          <w:lang w:val="en-GB"/>
          <w:rPrChange w:id="7696" w:author="Dioguardi, Fabio" w:date="2018-10-23T11:24:00Z">
            <w:rPr>
              <w:rFonts w:eastAsiaTheme="minorEastAsia"/>
              <w:i/>
              <w:szCs w:val="22"/>
            </w:rPr>
          </w:rPrChange>
        </w:rPr>
        <w:t>O</w:t>
      </w:r>
      <w:r w:rsidR="001B5ADD" w:rsidRPr="000E1A5F">
        <w:rPr>
          <w:rFonts w:eastAsiaTheme="minorEastAsia"/>
          <w:i/>
          <w:szCs w:val="22"/>
          <w:lang w:val="en-GB"/>
          <w:rPrChange w:id="7697" w:author="Dioguardi, Fabio" w:date="2018-10-23T11:24:00Z">
            <w:rPr>
              <w:rFonts w:eastAsiaTheme="minorEastAsia"/>
              <w:i/>
              <w:szCs w:val="22"/>
            </w:rPr>
          </w:rPrChange>
        </w:rPr>
        <w:t>d</w:t>
      </w:r>
      <w:r w:rsidRPr="000E1A5F">
        <w:rPr>
          <w:rFonts w:eastAsiaTheme="minorEastAsia"/>
          <w:i/>
          <w:szCs w:val="22"/>
          <w:lang w:val="en-GB"/>
          <w:rPrChange w:id="7698" w:author="Dioguardi, Fabio" w:date="2018-10-23T11:24:00Z">
            <w:rPr>
              <w:rFonts w:eastAsiaTheme="minorEastAsia"/>
              <w:i/>
              <w:szCs w:val="22"/>
            </w:rPr>
          </w:rPrChange>
        </w:rPr>
        <w:t>dsson et al</w:t>
      </w:r>
      <w:r w:rsidRPr="000E1A5F">
        <w:rPr>
          <w:rFonts w:eastAsiaTheme="minorEastAsia"/>
          <w:szCs w:val="22"/>
          <w:lang w:val="en-GB"/>
          <w:rPrChange w:id="7699" w:author="Dioguardi, Fabio" w:date="2018-10-23T11:24:00Z">
            <w:rPr>
              <w:rFonts w:eastAsiaTheme="minorEastAsia"/>
              <w:szCs w:val="22"/>
            </w:rPr>
          </w:rPrChange>
        </w:rPr>
        <w:t>., 201</w:t>
      </w:r>
      <w:r w:rsidR="001B5ADD" w:rsidRPr="000E1A5F">
        <w:rPr>
          <w:rFonts w:eastAsiaTheme="minorEastAsia"/>
          <w:szCs w:val="22"/>
          <w:lang w:val="en-GB"/>
          <w:rPrChange w:id="7700" w:author="Dioguardi, Fabio" w:date="2018-10-23T11:24:00Z">
            <w:rPr>
              <w:rFonts w:eastAsiaTheme="minorEastAsia"/>
              <w:szCs w:val="22"/>
            </w:rPr>
          </w:rPrChange>
        </w:rPr>
        <w:t>2</w:t>
      </w:r>
      <w:r w:rsidRPr="000E1A5F">
        <w:rPr>
          <w:rFonts w:eastAsiaTheme="minorEastAsia"/>
          <w:szCs w:val="22"/>
          <w:lang w:val="en-GB"/>
          <w:rPrChange w:id="7701" w:author="Dioguardi, Fabio" w:date="2018-10-23T11:24:00Z">
            <w:rPr>
              <w:rFonts w:eastAsiaTheme="minorEastAsia"/>
              <w:szCs w:val="22"/>
            </w:rPr>
          </w:rPrChange>
        </w:rPr>
        <w:t>) and on</w:t>
      </w:r>
      <w:r w:rsidR="003F1A43" w:rsidRPr="000E1A5F">
        <w:rPr>
          <w:rFonts w:eastAsiaTheme="minorEastAsia"/>
          <w:szCs w:val="22"/>
          <w:lang w:val="en-GB"/>
          <w:rPrChange w:id="7702" w:author="Dioguardi, Fabio" w:date="2018-10-23T11:24:00Z">
            <w:rPr>
              <w:rFonts w:eastAsiaTheme="minorEastAsia"/>
              <w:szCs w:val="22"/>
            </w:rPr>
          </w:rPrChange>
        </w:rPr>
        <w:t xml:space="preserve"> the 2010</w:t>
      </w:r>
      <w:r w:rsidRPr="000E1A5F">
        <w:rPr>
          <w:rFonts w:eastAsiaTheme="minorEastAsia"/>
          <w:szCs w:val="22"/>
          <w:lang w:val="en-GB"/>
          <w:rPrChange w:id="7703" w:author="Dioguardi, Fabio" w:date="2018-10-23T11:24:00Z">
            <w:rPr>
              <w:rFonts w:eastAsiaTheme="minorEastAsia"/>
              <w:szCs w:val="22"/>
            </w:rPr>
          </w:rPrChange>
        </w:rPr>
        <w:t xml:space="preserve"> Eyjafjallajökull</w:t>
      </w:r>
      <w:r w:rsidR="003F1A43" w:rsidRPr="000E1A5F">
        <w:rPr>
          <w:rFonts w:eastAsiaTheme="minorEastAsia"/>
          <w:szCs w:val="22"/>
          <w:lang w:val="en-GB"/>
          <w:rPrChange w:id="7704" w:author="Dioguardi, Fabio" w:date="2018-10-23T11:24:00Z">
            <w:rPr>
              <w:rFonts w:eastAsiaTheme="minorEastAsia"/>
              <w:szCs w:val="22"/>
            </w:rPr>
          </w:rPrChange>
        </w:rPr>
        <w:t xml:space="preserve"> eruption</w:t>
      </w:r>
      <w:r w:rsidRPr="000E1A5F">
        <w:rPr>
          <w:rFonts w:eastAsiaTheme="minorEastAsia"/>
          <w:szCs w:val="22"/>
          <w:lang w:val="en-GB"/>
          <w:rPrChange w:id="7705" w:author="Dioguardi, Fabio" w:date="2018-10-23T11:24:00Z">
            <w:rPr>
              <w:rFonts w:eastAsiaTheme="minorEastAsia"/>
              <w:szCs w:val="22"/>
            </w:rPr>
          </w:rPrChange>
        </w:rPr>
        <w:t xml:space="preserve"> (</w:t>
      </w:r>
      <w:proofErr w:type="spellStart"/>
      <w:r w:rsidRPr="000E1A5F">
        <w:rPr>
          <w:rFonts w:eastAsiaTheme="minorEastAsia"/>
          <w:i/>
          <w:szCs w:val="22"/>
          <w:lang w:val="en-GB"/>
          <w:rPrChange w:id="7706" w:author="Dioguardi, Fabio" w:date="2018-10-23T11:24:00Z">
            <w:rPr>
              <w:rFonts w:eastAsiaTheme="minorEastAsia"/>
              <w:i/>
              <w:szCs w:val="22"/>
            </w:rPr>
          </w:rPrChange>
        </w:rPr>
        <w:t>Gudmundsson</w:t>
      </w:r>
      <w:proofErr w:type="spellEnd"/>
      <w:r w:rsidRPr="000E1A5F">
        <w:rPr>
          <w:rFonts w:eastAsiaTheme="minorEastAsia"/>
          <w:i/>
          <w:szCs w:val="22"/>
          <w:lang w:val="en-GB"/>
          <w:rPrChange w:id="7707" w:author="Dioguardi, Fabio" w:date="2018-10-23T11:24:00Z">
            <w:rPr>
              <w:rFonts w:eastAsiaTheme="minorEastAsia"/>
              <w:i/>
              <w:szCs w:val="22"/>
            </w:rPr>
          </w:rPrChange>
        </w:rPr>
        <w:t xml:space="preserve"> et al</w:t>
      </w:r>
      <w:r w:rsidRPr="000E1A5F">
        <w:rPr>
          <w:rFonts w:eastAsiaTheme="minorEastAsia"/>
          <w:szCs w:val="22"/>
          <w:lang w:val="en-GB"/>
          <w:rPrChange w:id="7708" w:author="Dioguardi, Fabio" w:date="2018-10-23T11:24:00Z">
            <w:rPr>
              <w:rFonts w:eastAsiaTheme="minorEastAsia"/>
              <w:szCs w:val="22"/>
            </w:rPr>
          </w:rPrChange>
        </w:rPr>
        <w:t>. 2015)</w:t>
      </w:r>
      <w:r w:rsidR="001B5ADD" w:rsidRPr="000E1A5F">
        <w:rPr>
          <w:rFonts w:eastAsiaTheme="minorEastAsia"/>
          <w:szCs w:val="22"/>
          <w:lang w:val="en-GB"/>
          <w:rPrChange w:id="7709" w:author="Dioguardi, Fabio" w:date="2018-10-23T11:24:00Z">
            <w:rPr>
              <w:rFonts w:eastAsiaTheme="minorEastAsia"/>
              <w:szCs w:val="22"/>
            </w:rPr>
          </w:rPrChange>
        </w:rPr>
        <w:t xml:space="preserve">, which compared photos taken </w:t>
      </w:r>
      <w:r w:rsidR="003F1A43" w:rsidRPr="000E1A5F">
        <w:rPr>
          <w:rFonts w:eastAsiaTheme="minorEastAsia"/>
          <w:szCs w:val="22"/>
          <w:lang w:val="en-GB"/>
          <w:rPrChange w:id="7710" w:author="Dioguardi, Fabio" w:date="2018-10-23T11:24:00Z">
            <w:rPr>
              <w:rFonts w:eastAsiaTheme="minorEastAsia"/>
              <w:szCs w:val="22"/>
            </w:rPr>
          </w:rPrChange>
        </w:rPr>
        <w:t>from the</w:t>
      </w:r>
      <w:r w:rsidR="001B5ADD" w:rsidRPr="000E1A5F">
        <w:rPr>
          <w:rFonts w:eastAsiaTheme="minorEastAsia"/>
          <w:szCs w:val="22"/>
          <w:lang w:val="en-GB"/>
          <w:rPrChange w:id="7711" w:author="Dioguardi, Fabio" w:date="2018-10-23T11:24:00Z">
            <w:rPr>
              <w:rFonts w:eastAsiaTheme="minorEastAsia"/>
              <w:szCs w:val="22"/>
            </w:rPr>
          </w:rPrChange>
        </w:rPr>
        <w:t xml:space="preserve"> ground and aircrafts with radar signals at th</w:t>
      </w:r>
      <w:r w:rsidR="003F1A43" w:rsidRPr="000E1A5F">
        <w:rPr>
          <w:rFonts w:eastAsiaTheme="minorEastAsia"/>
          <w:szCs w:val="22"/>
          <w:lang w:val="en-GB"/>
          <w:rPrChange w:id="7712" w:author="Dioguardi, Fabio" w:date="2018-10-23T11:24:00Z">
            <w:rPr>
              <w:rFonts w:eastAsiaTheme="minorEastAsia"/>
              <w:szCs w:val="22"/>
            </w:rPr>
          </w:rPrChange>
        </w:rPr>
        <w:t>e same</w:t>
      </w:r>
      <w:r w:rsidR="001B5ADD" w:rsidRPr="000E1A5F">
        <w:rPr>
          <w:rFonts w:eastAsiaTheme="minorEastAsia"/>
          <w:szCs w:val="22"/>
          <w:lang w:val="en-GB"/>
          <w:rPrChange w:id="7713" w:author="Dioguardi, Fabio" w:date="2018-10-23T11:24:00Z">
            <w:rPr>
              <w:rFonts w:eastAsiaTheme="minorEastAsia"/>
              <w:szCs w:val="22"/>
            </w:rPr>
          </w:rPrChange>
        </w:rPr>
        <w:t xml:space="preserve"> time,</w:t>
      </w:r>
      <w:r w:rsidRPr="000E1A5F">
        <w:rPr>
          <w:rFonts w:eastAsiaTheme="minorEastAsia"/>
          <w:szCs w:val="22"/>
          <w:lang w:val="en-GB"/>
          <w:rPrChange w:id="7714" w:author="Dioguardi, Fabio" w:date="2018-10-23T11:24:00Z">
            <w:rPr>
              <w:rFonts w:eastAsiaTheme="minorEastAsia"/>
              <w:szCs w:val="22"/>
            </w:rPr>
          </w:rPrChange>
        </w:rPr>
        <w:t xml:space="preserve"> suggest that</w:t>
      </w:r>
      <w:r w:rsidR="003F1A43" w:rsidRPr="000E1A5F">
        <w:rPr>
          <w:rFonts w:eastAsiaTheme="minorEastAsia"/>
          <w:szCs w:val="22"/>
          <w:lang w:val="en-GB"/>
          <w:rPrChange w:id="7715" w:author="Dioguardi, Fabio" w:date="2018-10-23T11:24:00Z">
            <w:rPr>
              <w:rFonts w:eastAsiaTheme="minorEastAsia"/>
              <w:szCs w:val="22"/>
            </w:rPr>
          </w:rPrChange>
        </w:rPr>
        <w:t xml:space="preserve"> radar sensors capture the top rather than the </w:t>
      </w:r>
      <w:proofErr w:type="spellStart"/>
      <w:r w:rsidR="003F1A43" w:rsidRPr="000E1A5F">
        <w:rPr>
          <w:rFonts w:eastAsiaTheme="minorEastAsia"/>
          <w:szCs w:val="22"/>
          <w:lang w:val="en-GB"/>
          <w:rPrChange w:id="7716" w:author="Dioguardi, Fabio" w:date="2018-10-23T11:24:00Z">
            <w:rPr>
              <w:rFonts w:eastAsiaTheme="minorEastAsia"/>
              <w:szCs w:val="22"/>
            </w:rPr>
          </w:rPrChange>
        </w:rPr>
        <w:t>centerline</w:t>
      </w:r>
      <w:proofErr w:type="spellEnd"/>
      <w:r w:rsidR="003F1A43" w:rsidRPr="000E1A5F">
        <w:rPr>
          <w:rFonts w:eastAsiaTheme="minorEastAsia"/>
          <w:szCs w:val="22"/>
          <w:lang w:val="en-GB"/>
          <w:rPrChange w:id="7717" w:author="Dioguardi, Fabio" w:date="2018-10-23T11:24:00Z">
            <w:rPr>
              <w:rFonts w:eastAsiaTheme="minorEastAsia"/>
              <w:szCs w:val="22"/>
            </w:rPr>
          </w:rPrChange>
        </w:rPr>
        <w:t xml:space="preserve"> of the plume.</w:t>
      </w:r>
      <w:r w:rsidRPr="000E1A5F">
        <w:rPr>
          <w:rFonts w:eastAsiaTheme="minorEastAsia"/>
          <w:szCs w:val="22"/>
          <w:lang w:val="en-GB"/>
          <w:rPrChange w:id="7718" w:author="Dioguardi, Fabio" w:date="2018-10-23T11:24:00Z">
            <w:rPr>
              <w:rFonts w:eastAsiaTheme="minorEastAsia"/>
              <w:szCs w:val="22"/>
            </w:rPr>
          </w:rPrChange>
        </w:rPr>
        <w:t xml:space="preserve"> </w:t>
      </w:r>
    </w:p>
    <w:p w14:paraId="4FAB432B" w14:textId="2AB32D1C" w:rsidR="00AC7525" w:rsidRPr="000E1A5F" w:rsidRDefault="00287E00" w:rsidP="001B5ADD">
      <w:pPr>
        <w:rPr>
          <w:rFonts w:eastAsiaTheme="minorEastAsia"/>
          <w:szCs w:val="22"/>
          <w:lang w:val="en-GB"/>
          <w:rPrChange w:id="7719" w:author="Dioguardi, Fabio" w:date="2018-10-23T11:24:00Z">
            <w:rPr>
              <w:rFonts w:eastAsiaTheme="minorEastAsia"/>
              <w:szCs w:val="22"/>
            </w:rPr>
          </w:rPrChange>
        </w:rPr>
      </w:pPr>
      <w:r w:rsidRPr="000E1A5F">
        <w:rPr>
          <w:rFonts w:eastAsiaTheme="minorEastAsia"/>
          <w:szCs w:val="22"/>
          <w:lang w:val="en-GB"/>
          <w:rPrChange w:id="7720" w:author="Dioguardi, Fabio" w:date="2018-10-23T11:24:00Z">
            <w:rPr>
              <w:rFonts w:eastAsiaTheme="minorEastAsia"/>
              <w:szCs w:val="22"/>
            </w:rPr>
          </w:rPrChange>
        </w:rPr>
        <w:t xml:space="preserve">This implies that if </w:t>
      </w:r>
      <w:r w:rsidR="000676DB" w:rsidRPr="000E1A5F">
        <w:rPr>
          <w:rFonts w:eastAsiaTheme="minorEastAsia"/>
          <w:szCs w:val="22"/>
          <w:lang w:val="en-GB"/>
          <w:rPrChange w:id="7721" w:author="Dioguardi, Fabio" w:date="2018-10-23T11:24:00Z">
            <w:rPr>
              <w:rFonts w:eastAsiaTheme="minorEastAsia"/>
              <w:szCs w:val="22"/>
            </w:rPr>
          </w:rPrChange>
        </w:rPr>
        <w:t>a best estimate for the</w:t>
      </w:r>
      <w:r w:rsidRPr="000E1A5F">
        <w:rPr>
          <w:rFonts w:eastAsiaTheme="minorEastAsia"/>
          <w:szCs w:val="22"/>
          <w:lang w:val="en-GB"/>
          <w:rPrChange w:id="7722" w:author="Dioguardi, Fabio" w:date="2018-10-23T11:24:00Z">
            <w:rPr>
              <w:rFonts w:eastAsiaTheme="minorEastAsia"/>
              <w:szCs w:val="22"/>
            </w:rPr>
          </w:rPrChange>
        </w:rPr>
        <w:t xml:space="preserve"> plume height is</w:t>
      </w:r>
      <w:r w:rsidR="000676DB" w:rsidRPr="000E1A5F">
        <w:rPr>
          <w:rFonts w:eastAsiaTheme="minorEastAsia"/>
          <w:szCs w:val="22"/>
          <w:lang w:val="en-GB"/>
          <w:rPrChange w:id="7723" w:author="Dioguardi, Fabio" w:date="2018-10-23T11:24:00Z">
            <w:rPr>
              <w:rFonts w:eastAsiaTheme="minorEastAsia"/>
              <w:szCs w:val="22"/>
            </w:rPr>
          </w:rPrChange>
        </w:rPr>
        <w:t xml:space="preserve"> obtained and used as input parameter for all 5 models listed above, </w:t>
      </w:r>
      <w:proofErr w:type="spellStart"/>
      <w:r w:rsidR="000676DB" w:rsidRPr="000E1A5F">
        <w:rPr>
          <w:rFonts w:eastAsiaTheme="minorEastAsia"/>
          <w:szCs w:val="22"/>
          <w:lang w:val="en-GB"/>
          <w:rPrChange w:id="7724" w:author="Dioguardi, Fabio" w:date="2018-10-23T11:24:00Z">
            <w:rPr>
              <w:rFonts w:eastAsiaTheme="minorEastAsia"/>
              <w:szCs w:val="22"/>
            </w:rPr>
          </w:rPrChange>
        </w:rPr>
        <w:t>Degruyter</w:t>
      </w:r>
      <w:proofErr w:type="spellEnd"/>
      <w:r w:rsidR="000676DB" w:rsidRPr="000E1A5F">
        <w:rPr>
          <w:rFonts w:eastAsiaTheme="minorEastAsia"/>
          <w:szCs w:val="22"/>
          <w:lang w:val="en-GB"/>
          <w:rPrChange w:id="7725" w:author="Dioguardi, Fabio" w:date="2018-10-23T11:24:00Z">
            <w:rPr>
              <w:rFonts w:eastAsiaTheme="minorEastAsia"/>
              <w:szCs w:val="22"/>
            </w:rPr>
          </w:rPrChange>
        </w:rPr>
        <w:t xml:space="preserve"> </w:t>
      </w:r>
      <w:r w:rsidR="00B22B60" w:rsidRPr="000E1A5F">
        <w:rPr>
          <w:rFonts w:eastAsiaTheme="minorEastAsia"/>
          <w:szCs w:val="22"/>
          <w:lang w:val="en-GB"/>
          <w:rPrChange w:id="7726" w:author="Dioguardi, Fabio" w:date="2018-10-23T11:24:00Z">
            <w:rPr>
              <w:rFonts w:eastAsiaTheme="minorEastAsia"/>
              <w:szCs w:val="22"/>
            </w:rPr>
          </w:rPrChange>
        </w:rPr>
        <w:t xml:space="preserve">&amp; </w:t>
      </w:r>
      <w:r w:rsidR="000676DB" w:rsidRPr="000E1A5F">
        <w:rPr>
          <w:rFonts w:eastAsiaTheme="minorEastAsia"/>
          <w:szCs w:val="22"/>
          <w:lang w:val="en-GB"/>
          <w:rPrChange w:id="7727" w:author="Dioguardi, Fabio" w:date="2018-10-23T11:24:00Z">
            <w:rPr>
              <w:rFonts w:eastAsiaTheme="minorEastAsia"/>
              <w:szCs w:val="22"/>
            </w:rPr>
          </w:rPrChange>
        </w:rPr>
        <w:t>Bonadonna</w:t>
      </w:r>
      <w:r w:rsidR="00B22B60" w:rsidRPr="000E1A5F">
        <w:rPr>
          <w:rFonts w:eastAsiaTheme="minorEastAsia"/>
          <w:szCs w:val="22"/>
          <w:lang w:val="en-GB"/>
          <w:rPrChange w:id="7728" w:author="Dioguardi, Fabio" w:date="2018-10-23T11:24:00Z">
            <w:rPr>
              <w:rFonts w:eastAsiaTheme="minorEastAsia"/>
              <w:szCs w:val="22"/>
            </w:rPr>
          </w:rPrChange>
        </w:rPr>
        <w:t xml:space="preserve"> model</w:t>
      </w:r>
      <w:r w:rsidR="000676DB" w:rsidRPr="000E1A5F">
        <w:rPr>
          <w:rFonts w:eastAsiaTheme="minorEastAsia"/>
          <w:szCs w:val="22"/>
          <w:lang w:val="en-GB"/>
          <w:rPrChange w:id="7729" w:author="Dioguardi, Fabio" w:date="2018-10-23T11:24:00Z">
            <w:rPr>
              <w:rFonts w:eastAsiaTheme="minorEastAsia"/>
              <w:szCs w:val="22"/>
            </w:rPr>
          </w:rPrChange>
        </w:rPr>
        <w:t xml:space="preserve"> </w:t>
      </w:r>
      <w:r w:rsidR="00AC7525" w:rsidRPr="000E1A5F">
        <w:rPr>
          <w:rFonts w:eastAsiaTheme="minorEastAsia"/>
          <w:szCs w:val="22"/>
          <w:lang w:val="en-GB"/>
          <w:rPrChange w:id="7730" w:author="Dioguardi, Fabio" w:date="2018-10-23T11:24:00Z">
            <w:rPr>
              <w:rFonts w:eastAsiaTheme="minorEastAsia"/>
              <w:szCs w:val="22"/>
            </w:rPr>
          </w:rPrChange>
        </w:rPr>
        <w:t>would be</w:t>
      </w:r>
      <w:r w:rsidR="000676DB" w:rsidRPr="000E1A5F">
        <w:rPr>
          <w:rFonts w:eastAsiaTheme="minorEastAsia"/>
          <w:szCs w:val="22"/>
          <w:lang w:val="en-GB"/>
          <w:rPrChange w:id="7731" w:author="Dioguardi, Fabio" w:date="2018-10-23T11:24:00Z">
            <w:rPr>
              <w:rFonts w:eastAsiaTheme="minorEastAsia"/>
              <w:szCs w:val="22"/>
            </w:rPr>
          </w:rPrChange>
        </w:rPr>
        <w:t xml:space="preserve"> expected to provide an overestimate in the case of </w:t>
      </w:r>
      <w:r w:rsidR="00FF7AB7" w:rsidRPr="000E1A5F">
        <w:rPr>
          <w:rFonts w:eastAsiaTheme="minorEastAsia"/>
          <w:szCs w:val="22"/>
          <w:lang w:val="en-GB"/>
          <w:rPrChange w:id="7732" w:author="Dioguardi, Fabio" w:date="2018-10-23T11:24:00Z">
            <w:rPr>
              <w:rFonts w:eastAsiaTheme="minorEastAsia"/>
              <w:szCs w:val="22"/>
            </w:rPr>
          </w:rPrChange>
        </w:rPr>
        <w:t>weak or medium eruptions under strong wind conditions (resulting in “bent-over” plumes).</w:t>
      </w:r>
      <w:r w:rsidR="00AC7525" w:rsidRPr="000E1A5F">
        <w:rPr>
          <w:rFonts w:eastAsiaTheme="minorEastAsia"/>
          <w:szCs w:val="22"/>
          <w:lang w:val="en-GB"/>
          <w:rPrChange w:id="7733" w:author="Dioguardi, Fabio" w:date="2018-10-23T11:24:00Z">
            <w:rPr>
              <w:rFonts w:eastAsiaTheme="minorEastAsia"/>
              <w:szCs w:val="22"/>
            </w:rPr>
          </w:rPrChange>
        </w:rPr>
        <w:t xml:space="preserve"> In order to avoid this potential source of </w:t>
      </w:r>
      <w:r w:rsidR="0045312E" w:rsidRPr="000E1A5F">
        <w:rPr>
          <w:rFonts w:eastAsiaTheme="minorEastAsia"/>
          <w:szCs w:val="22"/>
          <w:lang w:val="en-GB"/>
          <w:rPrChange w:id="7734" w:author="Dioguardi, Fabio" w:date="2018-10-23T11:24:00Z">
            <w:rPr>
              <w:rFonts w:eastAsiaTheme="minorEastAsia"/>
              <w:szCs w:val="22"/>
            </w:rPr>
          </w:rPrChange>
        </w:rPr>
        <w:t xml:space="preserve">error, FOXI converts top plume height values into </w:t>
      </w:r>
      <w:proofErr w:type="spellStart"/>
      <w:r w:rsidR="0045312E" w:rsidRPr="000E1A5F">
        <w:rPr>
          <w:rFonts w:eastAsiaTheme="minorEastAsia"/>
          <w:szCs w:val="22"/>
          <w:lang w:val="en-GB"/>
          <w:rPrChange w:id="7735" w:author="Dioguardi, Fabio" w:date="2018-10-23T11:24:00Z">
            <w:rPr>
              <w:rFonts w:eastAsiaTheme="minorEastAsia"/>
              <w:szCs w:val="22"/>
            </w:rPr>
          </w:rPrChange>
        </w:rPr>
        <w:t>centerline</w:t>
      </w:r>
      <w:proofErr w:type="spellEnd"/>
      <w:r w:rsidR="0045312E" w:rsidRPr="000E1A5F">
        <w:rPr>
          <w:rFonts w:eastAsiaTheme="minorEastAsia"/>
          <w:szCs w:val="22"/>
          <w:lang w:val="en-GB"/>
          <w:rPrChange w:id="7736" w:author="Dioguardi, Fabio" w:date="2018-10-23T11:24:00Z">
            <w:rPr>
              <w:rFonts w:eastAsiaTheme="minorEastAsia"/>
              <w:szCs w:val="22"/>
            </w:rPr>
          </w:rPrChange>
        </w:rPr>
        <w:t xml:space="preserve"> heights, by following a routine described in </w:t>
      </w:r>
      <w:r w:rsidR="000A1FA1" w:rsidRPr="000E1A5F">
        <w:rPr>
          <w:rFonts w:eastAsiaTheme="minorEastAsia"/>
          <w:szCs w:val="22"/>
          <w:lang w:val="en-GB"/>
          <w:rPrChange w:id="7737" w:author="Dioguardi, Fabio" w:date="2018-10-23T11:24:00Z">
            <w:rPr>
              <w:rFonts w:eastAsiaTheme="minorEastAsia"/>
              <w:szCs w:val="22"/>
            </w:rPr>
          </w:rPrChange>
        </w:rPr>
        <w:fldChar w:fldCharType="begin"/>
      </w:r>
      <w:r w:rsidR="000A1FA1" w:rsidRPr="000E1A5F">
        <w:rPr>
          <w:rFonts w:eastAsiaTheme="minorEastAsia"/>
          <w:szCs w:val="22"/>
          <w:lang w:val="en-GB"/>
          <w:rPrChange w:id="7738" w:author="Dioguardi, Fabio" w:date="2018-10-23T11:24:00Z">
            <w:rPr>
              <w:rFonts w:eastAsiaTheme="minorEastAsia"/>
              <w:szCs w:val="22"/>
            </w:rPr>
          </w:rPrChange>
        </w:rPr>
        <w:instrText xml:space="preserve"> REF _Ref482452408 \h </w:instrText>
      </w:r>
      <w:r w:rsidR="000A1FA1" w:rsidRPr="000E1A5F">
        <w:rPr>
          <w:rFonts w:eastAsiaTheme="minorEastAsia"/>
          <w:szCs w:val="22"/>
          <w:lang w:val="en-GB"/>
          <w:rPrChange w:id="7739" w:author="Dioguardi, Fabio" w:date="2018-10-23T11:24:00Z">
            <w:rPr>
              <w:rFonts w:eastAsiaTheme="minorEastAsia"/>
              <w:szCs w:val="22"/>
            </w:rPr>
          </w:rPrChange>
        </w:rPr>
      </w:r>
      <w:r w:rsidR="000A1FA1" w:rsidRPr="000E1A5F">
        <w:rPr>
          <w:rFonts w:eastAsiaTheme="minorEastAsia"/>
          <w:szCs w:val="22"/>
          <w:lang w:val="en-GB"/>
          <w:rPrChange w:id="7740" w:author="Dioguardi, Fabio" w:date="2018-10-23T11:24:00Z">
            <w:rPr>
              <w:rFonts w:eastAsiaTheme="minorEastAsia"/>
              <w:szCs w:val="22"/>
            </w:rPr>
          </w:rPrChange>
        </w:rPr>
        <w:fldChar w:fldCharType="separate"/>
      </w:r>
      <w:r w:rsidR="00DE7C99" w:rsidRPr="000E1A5F">
        <w:rPr>
          <w:lang w:val="en-GB"/>
          <w:rPrChange w:id="7741" w:author="Dioguardi, Fabio" w:date="2018-10-23T11:24:00Z">
            <w:rPr/>
          </w:rPrChange>
        </w:rPr>
        <w:t xml:space="preserve">Figure </w:t>
      </w:r>
      <w:r w:rsidR="00DE7C99" w:rsidRPr="000E1A5F">
        <w:rPr>
          <w:noProof/>
          <w:lang w:val="en-GB"/>
          <w:rPrChange w:id="7742" w:author="Dioguardi, Fabio" w:date="2018-10-23T11:24:00Z">
            <w:rPr>
              <w:noProof/>
            </w:rPr>
          </w:rPrChange>
        </w:rPr>
        <w:t>42</w:t>
      </w:r>
      <w:r w:rsidR="000A1FA1" w:rsidRPr="000E1A5F">
        <w:rPr>
          <w:rFonts w:eastAsiaTheme="minorEastAsia"/>
          <w:szCs w:val="22"/>
          <w:lang w:val="en-GB"/>
          <w:rPrChange w:id="7743" w:author="Dioguardi, Fabio" w:date="2018-10-23T11:24:00Z">
            <w:rPr>
              <w:rFonts w:eastAsiaTheme="minorEastAsia"/>
              <w:szCs w:val="22"/>
            </w:rPr>
          </w:rPrChange>
        </w:rPr>
        <w:fldChar w:fldCharType="end"/>
      </w:r>
      <w:r w:rsidR="0045312E" w:rsidRPr="000E1A5F">
        <w:rPr>
          <w:rFonts w:eastAsiaTheme="minorEastAsia"/>
          <w:szCs w:val="22"/>
          <w:lang w:val="en-GB"/>
          <w:rPrChange w:id="7744" w:author="Dioguardi, Fabio" w:date="2018-10-23T11:24:00Z">
            <w:rPr>
              <w:rFonts w:eastAsiaTheme="minorEastAsia"/>
              <w:szCs w:val="22"/>
            </w:rPr>
          </w:rPrChange>
        </w:rPr>
        <w:t>.</w:t>
      </w:r>
    </w:p>
    <w:p w14:paraId="698C6030" w14:textId="31C63FB7" w:rsidR="0045312E" w:rsidRPr="000E1A5F" w:rsidRDefault="000A1FA1" w:rsidP="0045312E">
      <w:pPr>
        <w:keepNext/>
        <w:jc w:val="center"/>
        <w:rPr>
          <w:lang w:val="en-GB"/>
          <w:rPrChange w:id="7745" w:author="Dioguardi, Fabio" w:date="2018-10-23T11:24:00Z">
            <w:rPr/>
          </w:rPrChange>
        </w:rPr>
      </w:pPr>
      <w:r w:rsidRPr="000E1A5F">
        <w:rPr>
          <w:noProof/>
          <w:lang w:val="en-GB" w:eastAsia="en-GB"/>
        </w:rPr>
        <w:drawing>
          <wp:inline distT="0" distB="0" distL="0" distR="0" wp14:anchorId="1D871A43" wp14:editId="3DB71A8C">
            <wp:extent cx="3904210" cy="30755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3">
                      <a:extLst>
                        <a:ext uri="{28A0092B-C50C-407E-A947-70E740481C1C}">
                          <a14:useLocalDpi xmlns:a14="http://schemas.microsoft.com/office/drawing/2010/main" val="0"/>
                        </a:ext>
                      </a:extLst>
                    </a:blip>
                    <a:stretch>
                      <a:fillRect/>
                    </a:stretch>
                  </pic:blipFill>
                  <pic:spPr>
                    <a:xfrm>
                      <a:off x="0" y="0"/>
                      <a:ext cx="3904210" cy="3075538"/>
                    </a:xfrm>
                    <a:prstGeom prst="rect">
                      <a:avLst/>
                    </a:prstGeom>
                  </pic:spPr>
                </pic:pic>
              </a:graphicData>
            </a:graphic>
          </wp:inline>
        </w:drawing>
      </w:r>
    </w:p>
    <w:p w14:paraId="6CE50B13" w14:textId="0F1D43D8" w:rsidR="0045312E" w:rsidRPr="000E1A5F" w:rsidRDefault="0045312E" w:rsidP="000A1FA1">
      <w:pPr>
        <w:pStyle w:val="Caption"/>
        <w:rPr>
          <w:rFonts w:eastAsiaTheme="minorEastAsia"/>
          <w:szCs w:val="22"/>
          <w:lang w:val="en-GB"/>
          <w:rPrChange w:id="7746" w:author="Dioguardi, Fabio" w:date="2018-10-23T11:24:00Z">
            <w:rPr>
              <w:rFonts w:eastAsiaTheme="minorEastAsia"/>
              <w:szCs w:val="22"/>
            </w:rPr>
          </w:rPrChange>
        </w:rPr>
      </w:pPr>
      <w:bookmarkStart w:id="7747" w:name="_Ref482452408"/>
      <w:r w:rsidRPr="000E1A5F">
        <w:rPr>
          <w:lang w:val="en-GB"/>
          <w:rPrChange w:id="7748" w:author="Dioguardi, Fabio" w:date="2018-10-23T11:24:00Z">
            <w:rPr/>
          </w:rPrChange>
        </w:rPr>
        <w:t xml:space="preserve">Figure </w:t>
      </w:r>
      <w:r w:rsidRPr="000E1A5F">
        <w:rPr>
          <w:lang w:val="en-GB"/>
          <w:rPrChange w:id="7749" w:author="Dioguardi, Fabio" w:date="2018-10-23T11:24:00Z">
            <w:rPr/>
          </w:rPrChange>
        </w:rPr>
        <w:fldChar w:fldCharType="begin"/>
      </w:r>
      <w:r w:rsidRPr="000E1A5F">
        <w:rPr>
          <w:lang w:val="en-GB"/>
          <w:rPrChange w:id="7750" w:author="Dioguardi, Fabio" w:date="2018-10-23T11:24:00Z">
            <w:rPr/>
          </w:rPrChange>
        </w:rPr>
        <w:instrText xml:space="preserve"> SEQ Figure \* ARABIC </w:instrText>
      </w:r>
      <w:r w:rsidRPr="000E1A5F">
        <w:rPr>
          <w:lang w:val="en-GB"/>
          <w:rPrChange w:id="7751" w:author="Dioguardi, Fabio" w:date="2018-10-23T11:24:00Z">
            <w:rPr/>
          </w:rPrChange>
        </w:rPr>
        <w:fldChar w:fldCharType="separate"/>
      </w:r>
      <w:r w:rsidR="00DE7C99" w:rsidRPr="000E1A5F">
        <w:rPr>
          <w:noProof/>
          <w:lang w:val="en-GB"/>
          <w:rPrChange w:id="7752" w:author="Dioguardi, Fabio" w:date="2018-10-23T11:24:00Z">
            <w:rPr>
              <w:noProof/>
            </w:rPr>
          </w:rPrChange>
        </w:rPr>
        <w:t>42</w:t>
      </w:r>
      <w:r w:rsidRPr="000E1A5F">
        <w:rPr>
          <w:lang w:val="en-GB"/>
          <w:rPrChange w:id="7753" w:author="Dioguardi, Fabio" w:date="2018-10-23T11:24:00Z">
            <w:rPr/>
          </w:rPrChange>
        </w:rPr>
        <w:fldChar w:fldCharType="end"/>
      </w:r>
      <w:bookmarkEnd w:id="7747"/>
      <w:r w:rsidRPr="000E1A5F">
        <w:rPr>
          <w:lang w:val="en-GB"/>
          <w:rPrChange w:id="7754" w:author="Dioguardi, Fabio" w:date="2018-10-23T11:24:00Z">
            <w:rPr/>
          </w:rPrChange>
        </w:rPr>
        <w:t xml:space="preserve">: </w:t>
      </w:r>
      <w:r w:rsidR="00A70C55" w:rsidRPr="000E1A5F">
        <w:rPr>
          <w:lang w:val="en-GB"/>
          <w:rPrChange w:id="7755" w:author="Dioguardi, Fabio" w:date="2018-10-23T11:24:00Z">
            <w:rPr/>
          </w:rPrChange>
        </w:rPr>
        <w:t>REFIR strategy for using</w:t>
      </w:r>
      <w:r w:rsidR="000A1FA1" w:rsidRPr="000E1A5F">
        <w:rPr>
          <w:lang w:val="en-GB"/>
          <w:rPrChange w:id="7756" w:author="Dioguardi, Fabio" w:date="2018-10-23T11:24:00Z">
            <w:rPr/>
          </w:rPrChange>
        </w:rPr>
        <w:t xml:space="preserve"> the </w:t>
      </w:r>
      <w:proofErr w:type="spellStart"/>
      <w:r w:rsidR="000A1FA1" w:rsidRPr="000E1A5F">
        <w:rPr>
          <w:lang w:val="en-GB"/>
          <w:rPrChange w:id="7757" w:author="Dioguardi, Fabio" w:date="2018-10-23T11:24:00Z">
            <w:rPr/>
          </w:rPrChange>
        </w:rPr>
        <w:t>Degruyter</w:t>
      </w:r>
      <w:proofErr w:type="spellEnd"/>
      <w:r w:rsidR="003747D5" w:rsidRPr="000E1A5F">
        <w:rPr>
          <w:lang w:val="en-GB"/>
          <w:rPrChange w:id="7758" w:author="Dioguardi, Fabio" w:date="2018-10-23T11:24:00Z">
            <w:rPr/>
          </w:rPrChange>
        </w:rPr>
        <w:t xml:space="preserve"> </w:t>
      </w:r>
      <w:r w:rsidR="000A1FA1" w:rsidRPr="000E1A5F">
        <w:rPr>
          <w:lang w:val="en-GB"/>
          <w:rPrChange w:id="7759" w:author="Dioguardi, Fabio" w:date="2018-10-23T11:24:00Z">
            <w:rPr/>
          </w:rPrChange>
        </w:rPr>
        <w:t>&amp;</w:t>
      </w:r>
      <w:r w:rsidR="003747D5" w:rsidRPr="000E1A5F">
        <w:rPr>
          <w:lang w:val="en-GB"/>
          <w:rPrChange w:id="7760" w:author="Dioguardi, Fabio" w:date="2018-10-23T11:24:00Z">
            <w:rPr/>
          </w:rPrChange>
        </w:rPr>
        <w:t xml:space="preserve"> </w:t>
      </w:r>
      <w:r w:rsidR="000A1FA1" w:rsidRPr="000E1A5F">
        <w:rPr>
          <w:lang w:val="en-GB"/>
          <w:rPrChange w:id="7761" w:author="Dioguardi, Fabio" w:date="2018-10-23T11:24:00Z">
            <w:rPr/>
          </w:rPrChange>
        </w:rPr>
        <w:t xml:space="preserve">Bonadonna model within FOXI. Since this model requires </w:t>
      </w:r>
      <w:proofErr w:type="spellStart"/>
      <w:r w:rsidR="000A1FA1" w:rsidRPr="000E1A5F">
        <w:rPr>
          <w:lang w:val="en-GB"/>
          <w:rPrChange w:id="7762" w:author="Dioguardi, Fabio" w:date="2018-10-23T11:24:00Z">
            <w:rPr/>
          </w:rPrChange>
        </w:rPr>
        <w:t>centerline</w:t>
      </w:r>
      <w:proofErr w:type="spellEnd"/>
      <w:r w:rsidR="000A1FA1" w:rsidRPr="000E1A5F">
        <w:rPr>
          <w:lang w:val="en-GB"/>
          <w:rPrChange w:id="7763" w:author="Dioguardi, Fabio" w:date="2018-10-23T11:24:00Z">
            <w:rPr/>
          </w:rPrChange>
        </w:rPr>
        <w:t xml:space="preserve"> heights rather than plume top heights, FOXI checks for available plume width data, with which this input parameter can be computed. If no plume width data is available, the model is discarded.</w:t>
      </w:r>
    </w:p>
    <w:p w14:paraId="489061C8" w14:textId="77777777" w:rsidR="00AC7525" w:rsidRPr="000E1A5F" w:rsidRDefault="00AC7525" w:rsidP="001B5ADD">
      <w:pPr>
        <w:rPr>
          <w:rFonts w:eastAsiaTheme="minorEastAsia"/>
          <w:szCs w:val="22"/>
          <w:lang w:val="en-GB"/>
          <w:rPrChange w:id="7764" w:author="Dioguardi, Fabio" w:date="2018-10-23T11:24:00Z">
            <w:rPr>
              <w:rFonts w:eastAsiaTheme="minorEastAsia"/>
              <w:szCs w:val="22"/>
            </w:rPr>
          </w:rPrChange>
        </w:rPr>
      </w:pPr>
    </w:p>
    <w:p w14:paraId="3A1C332D" w14:textId="19EBBDEE" w:rsidR="003747D5" w:rsidRPr="000E1A5F" w:rsidRDefault="005F22CD" w:rsidP="001B5ADD">
      <w:pPr>
        <w:rPr>
          <w:rFonts w:eastAsiaTheme="minorEastAsia"/>
          <w:szCs w:val="22"/>
          <w:lang w:val="en-GB"/>
          <w:rPrChange w:id="7765" w:author="Dioguardi, Fabio" w:date="2018-10-23T11:24:00Z">
            <w:rPr>
              <w:rFonts w:eastAsiaTheme="minorEastAsia"/>
              <w:szCs w:val="22"/>
            </w:rPr>
          </w:rPrChange>
        </w:rPr>
      </w:pPr>
      <w:r w:rsidRPr="000E1A5F">
        <w:rPr>
          <w:rFonts w:eastAsiaTheme="minorEastAsia"/>
          <w:szCs w:val="22"/>
          <w:lang w:val="en-GB"/>
          <w:rPrChange w:id="7766" w:author="Dioguardi, Fabio" w:date="2018-10-23T11:24:00Z">
            <w:rPr>
              <w:rFonts w:eastAsiaTheme="minorEastAsia"/>
              <w:szCs w:val="22"/>
            </w:rPr>
          </w:rPrChange>
        </w:rPr>
        <w:t>First, FOXI</w:t>
      </w:r>
      <w:r w:rsidR="003747D5" w:rsidRPr="000E1A5F">
        <w:rPr>
          <w:rFonts w:eastAsiaTheme="minorEastAsia"/>
          <w:szCs w:val="22"/>
          <w:lang w:val="en-GB"/>
          <w:rPrChange w:id="7767" w:author="Dioguardi, Fabio" w:date="2018-10-23T11:24:00Z">
            <w:rPr>
              <w:rFonts w:eastAsiaTheme="minorEastAsia"/>
              <w:szCs w:val="22"/>
            </w:rPr>
          </w:rPrChange>
        </w:rPr>
        <w:t xml:space="preserve"> checks if observed plume width data is available. The observed plume width can be provided by</w:t>
      </w:r>
      <w:r w:rsidR="00B22B60" w:rsidRPr="000E1A5F">
        <w:rPr>
          <w:rFonts w:eastAsiaTheme="minorEastAsia"/>
          <w:szCs w:val="22"/>
          <w:lang w:val="en-GB"/>
          <w:rPrChange w:id="7768" w:author="Dioguardi, Fabio" w:date="2018-10-23T11:24:00Z">
            <w:rPr>
              <w:rFonts w:eastAsiaTheme="minorEastAsia"/>
              <w:szCs w:val="22"/>
            </w:rPr>
          </w:rPrChange>
        </w:rPr>
        <w:t xml:space="preserve"> the </w:t>
      </w:r>
      <w:r w:rsidR="003747D5" w:rsidRPr="000E1A5F">
        <w:rPr>
          <w:rFonts w:eastAsiaTheme="minorEastAsia"/>
          <w:szCs w:val="22"/>
          <w:lang w:val="en-GB"/>
          <w:rPrChange w:id="7769" w:author="Dioguardi, Fabio" w:date="2018-10-23T11:24:00Z">
            <w:rPr>
              <w:rFonts w:eastAsiaTheme="minorEastAsia"/>
              <w:szCs w:val="22"/>
            </w:rPr>
          </w:rPrChange>
        </w:rPr>
        <w:t>operator using</w:t>
      </w:r>
      <w:r w:rsidR="00B22B60" w:rsidRPr="000E1A5F">
        <w:rPr>
          <w:rFonts w:eastAsiaTheme="minorEastAsia"/>
          <w:szCs w:val="22"/>
          <w:lang w:val="en-GB"/>
          <w:rPrChange w:id="7770" w:author="Dioguardi, Fabio" w:date="2018-10-23T11:24:00Z">
            <w:rPr>
              <w:rFonts w:eastAsiaTheme="minorEastAsia"/>
              <w:szCs w:val="22"/>
            </w:rPr>
          </w:rPrChange>
        </w:rPr>
        <w:t xml:space="preserve"> the control panel </w:t>
      </w:r>
      <w:r w:rsidR="003747D5" w:rsidRPr="000E1A5F">
        <w:rPr>
          <w:rFonts w:eastAsiaTheme="minorEastAsia"/>
          <w:szCs w:val="22"/>
          <w:lang w:val="en-GB"/>
          <w:rPrChange w:id="7771" w:author="Dioguardi, Fabio" w:date="2018-10-23T11:24:00Z">
            <w:rPr>
              <w:rFonts w:eastAsiaTheme="minorEastAsia"/>
              <w:szCs w:val="22"/>
            </w:rPr>
          </w:rPrChange>
        </w:rPr>
        <w:t xml:space="preserve">shown </w:t>
      </w:r>
      <w:r w:rsidR="00B22B60" w:rsidRPr="000E1A5F">
        <w:rPr>
          <w:rFonts w:eastAsiaTheme="minorEastAsia"/>
          <w:szCs w:val="22"/>
          <w:lang w:val="en-GB"/>
          <w:rPrChange w:id="7772" w:author="Dioguardi, Fabio" w:date="2018-10-23T11:24:00Z">
            <w:rPr>
              <w:rFonts w:eastAsiaTheme="minorEastAsia"/>
              <w:szCs w:val="22"/>
            </w:rPr>
          </w:rPrChange>
        </w:rPr>
        <w:t xml:space="preserve">in </w:t>
      </w:r>
      <w:r w:rsidR="003747D5" w:rsidRPr="000E1A5F">
        <w:rPr>
          <w:rFonts w:eastAsiaTheme="minorEastAsia"/>
          <w:szCs w:val="22"/>
          <w:lang w:val="en-GB"/>
          <w:rPrChange w:id="7773" w:author="Dioguardi, Fabio" w:date="2018-10-23T11:24:00Z">
            <w:rPr>
              <w:rFonts w:eastAsiaTheme="minorEastAsia"/>
              <w:szCs w:val="22"/>
            </w:rPr>
          </w:rPrChange>
        </w:rPr>
        <w:fldChar w:fldCharType="begin"/>
      </w:r>
      <w:r w:rsidR="003747D5" w:rsidRPr="000E1A5F">
        <w:rPr>
          <w:rFonts w:eastAsiaTheme="minorEastAsia"/>
          <w:szCs w:val="22"/>
          <w:lang w:val="en-GB"/>
          <w:rPrChange w:id="7774" w:author="Dioguardi, Fabio" w:date="2018-10-23T11:24:00Z">
            <w:rPr>
              <w:rFonts w:eastAsiaTheme="minorEastAsia"/>
              <w:szCs w:val="22"/>
            </w:rPr>
          </w:rPrChange>
        </w:rPr>
        <w:instrText xml:space="preserve"> REF _Ref482280753 \h </w:instrText>
      </w:r>
      <w:r w:rsidR="003747D5" w:rsidRPr="000E1A5F">
        <w:rPr>
          <w:rFonts w:eastAsiaTheme="minorEastAsia"/>
          <w:szCs w:val="22"/>
          <w:lang w:val="en-GB"/>
          <w:rPrChange w:id="7775" w:author="Dioguardi, Fabio" w:date="2018-10-23T11:24:00Z">
            <w:rPr>
              <w:rFonts w:eastAsiaTheme="minorEastAsia"/>
              <w:szCs w:val="22"/>
            </w:rPr>
          </w:rPrChange>
        </w:rPr>
      </w:r>
      <w:r w:rsidR="003747D5" w:rsidRPr="000E1A5F">
        <w:rPr>
          <w:rFonts w:eastAsiaTheme="minorEastAsia"/>
          <w:szCs w:val="22"/>
          <w:lang w:val="en-GB"/>
          <w:rPrChange w:id="7776" w:author="Dioguardi, Fabio" w:date="2018-10-23T11:24:00Z">
            <w:rPr>
              <w:rFonts w:eastAsiaTheme="minorEastAsia"/>
              <w:szCs w:val="22"/>
            </w:rPr>
          </w:rPrChange>
        </w:rPr>
        <w:fldChar w:fldCharType="separate"/>
      </w:r>
      <w:r w:rsidR="00DE7C99" w:rsidRPr="000E1A5F">
        <w:rPr>
          <w:lang w:val="en-GB"/>
          <w:rPrChange w:id="7777" w:author="Dioguardi, Fabio" w:date="2018-10-23T11:24:00Z">
            <w:rPr/>
          </w:rPrChange>
        </w:rPr>
        <w:t xml:space="preserve">Figure </w:t>
      </w:r>
      <w:r w:rsidR="00DE7C99" w:rsidRPr="000E1A5F">
        <w:rPr>
          <w:noProof/>
          <w:lang w:val="en-GB"/>
          <w:rPrChange w:id="7778" w:author="Dioguardi, Fabio" w:date="2018-10-23T11:24:00Z">
            <w:rPr>
              <w:noProof/>
            </w:rPr>
          </w:rPrChange>
        </w:rPr>
        <w:t>23</w:t>
      </w:r>
      <w:r w:rsidR="003747D5" w:rsidRPr="000E1A5F">
        <w:rPr>
          <w:rFonts w:eastAsiaTheme="minorEastAsia"/>
          <w:szCs w:val="22"/>
          <w:lang w:val="en-GB"/>
          <w:rPrChange w:id="7779" w:author="Dioguardi, Fabio" w:date="2018-10-23T11:24:00Z">
            <w:rPr>
              <w:rFonts w:eastAsiaTheme="minorEastAsia"/>
              <w:szCs w:val="22"/>
            </w:rPr>
          </w:rPrChange>
        </w:rPr>
        <w:fldChar w:fldCharType="end"/>
      </w:r>
      <w:r w:rsidR="003747D5" w:rsidRPr="000E1A5F">
        <w:rPr>
          <w:rFonts w:eastAsiaTheme="minorEastAsia"/>
          <w:szCs w:val="22"/>
          <w:lang w:val="en-GB"/>
          <w:rPrChange w:id="7780" w:author="Dioguardi, Fabio" w:date="2018-10-23T11:24:00Z">
            <w:rPr>
              <w:rFonts w:eastAsiaTheme="minorEastAsia"/>
              <w:szCs w:val="22"/>
            </w:rPr>
          </w:rPrChange>
        </w:rPr>
        <w:t xml:space="preserve"> </w:t>
      </w:r>
      <w:r w:rsidR="00B22B60" w:rsidRPr="000E1A5F">
        <w:rPr>
          <w:rFonts w:eastAsiaTheme="minorEastAsia"/>
          <w:szCs w:val="22"/>
          <w:lang w:val="en-GB"/>
          <w:rPrChange w:id="7781" w:author="Dioguardi, Fabio" w:date="2018-10-23T11:24:00Z">
            <w:rPr>
              <w:rFonts w:eastAsiaTheme="minorEastAsia"/>
              <w:szCs w:val="22"/>
            </w:rPr>
          </w:rPrChange>
        </w:rPr>
        <w:t xml:space="preserve">(see </w:t>
      </w:r>
      <w:r w:rsidR="003747D5" w:rsidRPr="000E1A5F">
        <w:rPr>
          <w:lang w:val="en-GB"/>
          <w:rPrChange w:id="7782" w:author="Dioguardi, Fabio" w:date="2018-10-23T11:24:00Z">
            <w:rPr/>
          </w:rPrChange>
        </w:rPr>
        <w:t xml:space="preserve">section </w:t>
      </w:r>
      <w:r w:rsidR="008E4BF3" w:rsidRPr="000E1A5F">
        <w:rPr>
          <w:lang w:val="en-GB"/>
          <w:rPrChange w:id="7783" w:author="Dioguardi, Fabio" w:date="2018-10-23T11:24:00Z">
            <w:rPr/>
          </w:rPrChange>
        </w:rPr>
        <w:fldChar w:fldCharType="begin"/>
      </w:r>
      <w:r w:rsidR="008E4BF3" w:rsidRPr="000E1A5F">
        <w:rPr>
          <w:lang w:val="en-GB"/>
          <w:rPrChange w:id="7784" w:author="Dioguardi, Fabio" w:date="2018-10-23T11:24:00Z">
            <w:rPr/>
          </w:rPrChange>
        </w:rPr>
        <w:instrText xml:space="preserve"> REF _Ref483234538 \r \h </w:instrText>
      </w:r>
      <w:r w:rsidR="008E4BF3" w:rsidRPr="000E1A5F">
        <w:rPr>
          <w:lang w:val="en-GB"/>
          <w:rPrChange w:id="7785" w:author="Dioguardi, Fabio" w:date="2018-10-23T11:24:00Z">
            <w:rPr/>
          </w:rPrChange>
        </w:rPr>
      </w:r>
      <w:r w:rsidR="008E4BF3" w:rsidRPr="000E1A5F">
        <w:rPr>
          <w:lang w:val="en-GB"/>
          <w:rPrChange w:id="7786" w:author="Dioguardi, Fabio" w:date="2018-10-23T11:24:00Z">
            <w:rPr/>
          </w:rPrChange>
        </w:rPr>
        <w:fldChar w:fldCharType="separate"/>
      </w:r>
      <w:r w:rsidR="00DE7C99" w:rsidRPr="000E1A5F">
        <w:rPr>
          <w:lang w:val="en-GB"/>
          <w:rPrChange w:id="7787" w:author="Dioguardi, Fabio" w:date="2018-10-23T11:24:00Z">
            <w:rPr/>
          </w:rPrChange>
        </w:rPr>
        <w:t>4.8</w:t>
      </w:r>
      <w:r w:rsidR="008E4BF3" w:rsidRPr="000E1A5F">
        <w:rPr>
          <w:lang w:val="en-GB"/>
          <w:rPrChange w:id="7788" w:author="Dioguardi, Fabio" w:date="2018-10-23T11:24:00Z">
            <w:rPr/>
          </w:rPrChange>
        </w:rPr>
        <w:fldChar w:fldCharType="end"/>
      </w:r>
      <w:r w:rsidR="00B22B60" w:rsidRPr="000E1A5F">
        <w:rPr>
          <w:rFonts w:eastAsiaTheme="minorEastAsia"/>
          <w:szCs w:val="22"/>
          <w:lang w:val="en-GB"/>
          <w:rPrChange w:id="7789" w:author="Dioguardi, Fabio" w:date="2018-10-23T11:24:00Z">
            <w:rPr>
              <w:rFonts w:eastAsiaTheme="minorEastAsia"/>
              <w:szCs w:val="22"/>
            </w:rPr>
          </w:rPrChange>
        </w:rPr>
        <w:t xml:space="preserve">). </w:t>
      </w:r>
    </w:p>
    <w:p w14:paraId="30F934EC" w14:textId="15D9E131" w:rsidR="00C23E3E" w:rsidRPr="000E1A5F" w:rsidRDefault="00B22B60" w:rsidP="001C1668">
      <w:pPr>
        <w:rPr>
          <w:lang w:val="en-GB"/>
          <w:rPrChange w:id="7790" w:author="Dioguardi, Fabio" w:date="2018-10-23T11:24:00Z">
            <w:rPr/>
          </w:rPrChange>
        </w:rPr>
      </w:pPr>
      <w:r w:rsidRPr="000E1A5F">
        <w:rPr>
          <w:rFonts w:eastAsiaTheme="minorEastAsia"/>
          <w:szCs w:val="22"/>
          <w:lang w:val="en-GB"/>
          <w:rPrChange w:id="7791" w:author="Dioguardi, Fabio" w:date="2018-10-23T11:24:00Z">
            <w:rPr>
              <w:rFonts w:eastAsiaTheme="minorEastAsia"/>
              <w:szCs w:val="22"/>
            </w:rPr>
          </w:rPrChange>
        </w:rPr>
        <w:lastRenderedPageBreak/>
        <w:t xml:space="preserve">If this data </w:t>
      </w:r>
      <w:r w:rsidR="00C23E3E" w:rsidRPr="000E1A5F">
        <w:rPr>
          <w:rFonts w:eastAsiaTheme="minorEastAsia"/>
          <w:szCs w:val="22"/>
          <w:lang w:val="en-GB"/>
          <w:rPrChange w:id="7792" w:author="Dioguardi, Fabio" w:date="2018-10-23T11:24:00Z">
            <w:rPr>
              <w:rFonts w:eastAsiaTheme="minorEastAsia"/>
              <w:szCs w:val="22"/>
            </w:rPr>
          </w:rPrChange>
        </w:rPr>
        <w:t>has</w:t>
      </w:r>
      <w:r w:rsidRPr="000E1A5F">
        <w:rPr>
          <w:rFonts w:eastAsiaTheme="minorEastAsia"/>
          <w:szCs w:val="22"/>
          <w:lang w:val="en-GB"/>
          <w:rPrChange w:id="7793" w:author="Dioguardi, Fabio" w:date="2018-10-23T11:24:00Z">
            <w:rPr>
              <w:rFonts w:eastAsiaTheme="minorEastAsia"/>
              <w:szCs w:val="22"/>
            </w:rPr>
          </w:rPrChange>
        </w:rPr>
        <w:t xml:space="preserve"> </w:t>
      </w:r>
      <w:r w:rsidR="003747D5" w:rsidRPr="000E1A5F">
        <w:rPr>
          <w:rFonts w:eastAsiaTheme="minorEastAsia"/>
          <w:szCs w:val="22"/>
          <w:lang w:val="en-GB"/>
          <w:rPrChange w:id="7794" w:author="Dioguardi, Fabio" w:date="2018-10-23T11:24:00Z">
            <w:rPr>
              <w:rFonts w:eastAsiaTheme="minorEastAsia"/>
              <w:szCs w:val="22"/>
            </w:rPr>
          </w:rPrChange>
        </w:rPr>
        <w:t>not</w:t>
      </w:r>
      <w:r w:rsidR="00C23E3E" w:rsidRPr="000E1A5F">
        <w:rPr>
          <w:rFonts w:eastAsiaTheme="minorEastAsia"/>
          <w:szCs w:val="22"/>
          <w:lang w:val="en-GB"/>
          <w:rPrChange w:id="7795" w:author="Dioguardi, Fabio" w:date="2018-10-23T11:24:00Z">
            <w:rPr>
              <w:rFonts w:eastAsiaTheme="minorEastAsia"/>
              <w:szCs w:val="22"/>
            </w:rPr>
          </w:rPrChange>
        </w:rPr>
        <w:t xml:space="preserve"> been</w:t>
      </w:r>
      <w:r w:rsidR="003747D5" w:rsidRPr="000E1A5F">
        <w:rPr>
          <w:rFonts w:eastAsiaTheme="minorEastAsia"/>
          <w:szCs w:val="22"/>
          <w:lang w:val="en-GB"/>
          <w:rPrChange w:id="7796" w:author="Dioguardi, Fabio" w:date="2018-10-23T11:24:00Z">
            <w:rPr>
              <w:rFonts w:eastAsiaTheme="minorEastAsia"/>
              <w:szCs w:val="22"/>
            </w:rPr>
          </w:rPrChange>
        </w:rPr>
        <w:t xml:space="preserve"> </w:t>
      </w:r>
      <w:r w:rsidRPr="000E1A5F">
        <w:rPr>
          <w:rFonts w:eastAsiaTheme="minorEastAsia"/>
          <w:szCs w:val="22"/>
          <w:lang w:val="en-GB"/>
          <w:rPrChange w:id="7797" w:author="Dioguardi, Fabio" w:date="2018-10-23T11:24:00Z">
            <w:rPr>
              <w:rFonts w:eastAsiaTheme="minorEastAsia"/>
              <w:szCs w:val="22"/>
            </w:rPr>
          </w:rPrChange>
        </w:rPr>
        <w:t xml:space="preserve">provided, </w:t>
      </w:r>
      <w:r w:rsidR="003747D5" w:rsidRPr="000E1A5F">
        <w:rPr>
          <w:rFonts w:eastAsiaTheme="minorEastAsia"/>
          <w:szCs w:val="22"/>
          <w:lang w:val="en-GB"/>
          <w:rPrChange w:id="7798" w:author="Dioguardi, Fabio" w:date="2018-10-23T11:24:00Z">
            <w:rPr>
              <w:rFonts w:eastAsiaTheme="minorEastAsia"/>
              <w:szCs w:val="22"/>
            </w:rPr>
          </w:rPrChange>
        </w:rPr>
        <w:t xml:space="preserve">FOXI uses </w:t>
      </w:r>
      <w:r w:rsidR="005F22CD" w:rsidRPr="000E1A5F">
        <w:rPr>
          <w:rFonts w:eastAsiaTheme="minorEastAsia"/>
          <w:szCs w:val="22"/>
          <w:lang w:val="en-GB"/>
          <w:rPrChange w:id="7799" w:author="Dioguardi, Fabio" w:date="2018-10-23T11:24:00Z">
            <w:rPr>
              <w:rFonts w:eastAsiaTheme="minorEastAsia"/>
              <w:szCs w:val="22"/>
            </w:rPr>
          </w:rPrChange>
        </w:rPr>
        <w:t>estimated</w:t>
      </w:r>
      <w:r w:rsidR="003747D5" w:rsidRPr="000E1A5F">
        <w:rPr>
          <w:rFonts w:eastAsiaTheme="minorEastAsia"/>
          <w:szCs w:val="22"/>
          <w:lang w:val="en-GB"/>
          <w:rPrChange w:id="7800" w:author="Dioguardi, Fabio" w:date="2018-10-23T11:24:00Z">
            <w:rPr>
              <w:rFonts w:eastAsiaTheme="minorEastAsia"/>
              <w:szCs w:val="22"/>
            </w:rPr>
          </w:rPrChange>
        </w:rPr>
        <w:t xml:space="preserve"> plume width data modelled by </w:t>
      </w:r>
      <w:proofErr w:type="spellStart"/>
      <w:r w:rsidR="003747D5" w:rsidRPr="000E1A5F">
        <w:rPr>
          <w:rFonts w:eastAsiaTheme="minorEastAsia"/>
          <w:szCs w:val="22"/>
          <w:lang w:val="en-GB"/>
          <w:rPrChange w:id="7801" w:author="Dioguardi, Fabio" w:date="2018-10-23T11:24:00Z">
            <w:rPr>
              <w:rFonts w:eastAsiaTheme="minorEastAsia"/>
              <w:szCs w:val="22"/>
            </w:rPr>
          </w:rPrChange>
        </w:rPr>
        <w:t>PlumeRise</w:t>
      </w:r>
      <w:proofErr w:type="spellEnd"/>
      <w:r w:rsidR="003747D5" w:rsidRPr="000E1A5F">
        <w:rPr>
          <w:rFonts w:eastAsiaTheme="minorEastAsia"/>
          <w:szCs w:val="22"/>
          <w:lang w:val="en-GB"/>
          <w:rPrChange w:id="7802" w:author="Dioguardi, Fabio" w:date="2018-10-23T11:24:00Z">
            <w:rPr>
              <w:rFonts w:eastAsiaTheme="minorEastAsia"/>
              <w:szCs w:val="22"/>
            </w:rPr>
          </w:rPrChange>
        </w:rPr>
        <w:t xml:space="preserve"> and communicated via </w:t>
      </w:r>
      <w:r w:rsidR="005F22CD" w:rsidRPr="000E1A5F">
        <w:rPr>
          <w:lang w:val="en-GB"/>
          <w:rPrChange w:id="7803" w:author="Dioguardi, Fabio" w:date="2018-10-23T11:24:00Z">
            <w:rPr/>
          </w:rPrChange>
        </w:rPr>
        <w:t>the</w:t>
      </w:r>
      <w:r w:rsidR="003747D5" w:rsidRPr="000E1A5F">
        <w:rPr>
          <w:lang w:val="en-GB"/>
          <w:rPrChange w:id="7804" w:author="Dioguardi, Fabio" w:date="2018-10-23T11:24:00Z">
            <w:rPr/>
          </w:rPrChange>
        </w:rPr>
        <w:t xml:space="preserve"> text file</w:t>
      </w:r>
      <w:r w:rsidR="005F22CD" w:rsidRPr="000E1A5F">
        <w:rPr>
          <w:lang w:val="en-GB"/>
          <w:rPrChange w:id="7805" w:author="Dioguardi, Fabio" w:date="2018-10-23T11:24:00Z">
            <w:rPr/>
          </w:rPrChange>
        </w:rPr>
        <w:t xml:space="preserve"> ”</w:t>
      </w:r>
      <w:r w:rsidR="003747D5" w:rsidRPr="000E1A5F">
        <w:rPr>
          <w:i/>
          <w:lang w:val="en-GB"/>
          <w:rPrChange w:id="7806" w:author="Dioguardi, Fabio" w:date="2018-10-23T11:24:00Z">
            <w:rPr>
              <w:i/>
            </w:rPr>
          </w:rPrChange>
        </w:rPr>
        <w:t>PlumeRise_out.txt</w:t>
      </w:r>
      <w:r w:rsidR="003747D5" w:rsidRPr="000E1A5F">
        <w:rPr>
          <w:lang w:val="en-GB"/>
          <w:rPrChange w:id="7807" w:author="Dioguardi, Fabio" w:date="2018-10-23T11:24:00Z">
            <w:rPr/>
          </w:rPrChange>
        </w:rPr>
        <w:t xml:space="preserve">” (see section </w:t>
      </w:r>
      <w:r w:rsidR="008E4BF3" w:rsidRPr="000E1A5F">
        <w:rPr>
          <w:lang w:val="en-GB"/>
          <w:rPrChange w:id="7808" w:author="Dioguardi, Fabio" w:date="2018-10-23T11:24:00Z">
            <w:rPr/>
          </w:rPrChange>
        </w:rPr>
        <w:fldChar w:fldCharType="begin"/>
      </w:r>
      <w:r w:rsidR="008E4BF3" w:rsidRPr="000E1A5F">
        <w:rPr>
          <w:lang w:val="en-GB"/>
          <w:rPrChange w:id="7809" w:author="Dioguardi, Fabio" w:date="2018-10-23T11:24:00Z">
            <w:rPr/>
          </w:rPrChange>
        </w:rPr>
        <w:instrText xml:space="preserve"> REF _Ref482453155 \r \h </w:instrText>
      </w:r>
      <w:r w:rsidR="008E4BF3" w:rsidRPr="000E1A5F">
        <w:rPr>
          <w:lang w:val="en-GB"/>
          <w:rPrChange w:id="7810" w:author="Dioguardi, Fabio" w:date="2018-10-23T11:24:00Z">
            <w:rPr/>
          </w:rPrChange>
        </w:rPr>
      </w:r>
      <w:r w:rsidR="008E4BF3" w:rsidRPr="000E1A5F">
        <w:rPr>
          <w:lang w:val="en-GB"/>
          <w:rPrChange w:id="7811" w:author="Dioguardi, Fabio" w:date="2018-10-23T11:24:00Z">
            <w:rPr/>
          </w:rPrChange>
        </w:rPr>
        <w:fldChar w:fldCharType="separate"/>
      </w:r>
      <w:r w:rsidR="00DE7C99" w:rsidRPr="000E1A5F">
        <w:rPr>
          <w:lang w:val="en-GB"/>
          <w:rPrChange w:id="7812" w:author="Dioguardi, Fabio" w:date="2018-10-23T11:24:00Z">
            <w:rPr/>
          </w:rPrChange>
        </w:rPr>
        <w:t>5.7</w:t>
      </w:r>
      <w:r w:rsidR="008E4BF3" w:rsidRPr="000E1A5F">
        <w:rPr>
          <w:lang w:val="en-GB"/>
          <w:rPrChange w:id="7813" w:author="Dioguardi, Fabio" w:date="2018-10-23T11:24:00Z">
            <w:rPr/>
          </w:rPrChange>
        </w:rPr>
        <w:fldChar w:fldCharType="end"/>
      </w:r>
      <w:r w:rsidR="003747D5" w:rsidRPr="000E1A5F">
        <w:rPr>
          <w:lang w:val="en-GB"/>
          <w:rPrChange w:id="7814" w:author="Dioguardi, Fabio" w:date="2018-10-23T11:24:00Z">
            <w:rPr/>
          </w:rPrChange>
        </w:rPr>
        <w:t xml:space="preserve">). </w:t>
      </w:r>
    </w:p>
    <w:p w14:paraId="6AE64417" w14:textId="4F88E26F" w:rsidR="003747D5" w:rsidRPr="000E1A5F" w:rsidRDefault="003747D5" w:rsidP="001B5ADD">
      <w:pPr>
        <w:rPr>
          <w:lang w:val="en-GB"/>
          <w:rPrChange w:id="7815" w:author="Dioguardi, Fabio" w:date="2018-10-23T11:24:00Z">
            <w:rPr/>
          </w:rPrChange>
        </w:rPr>
      </w:pPr>
      <w:r w:rsidRPr="000E1A5F">
        <w:rPr>
          <w:lang w:val="en-GB"/>
          <w:rPrChange w:id="7816" w:author="Dioguardi, Fabio" w:date="2018-10-23T11:24:00Z">
            <w:rPr/>
          </w:rPrChange>
        </w:rPr>
        <w:t xml:space="preserve">If </w:t>
      </w:r>
      <w:r w:rsidR="005F22CD" w:rsidRPr="000E1A5F">
        <w:rPr>
          <w:lang w:val="en-GB"/>
          <w:rPrChange w:id="7817" w:author="Dioguardi, Fabio" w:date="2018-10-23T11:24:00Z">
            <w:rPr/>
          </w:rPrChange>
        </w:rPr>
        <w:t xml:space="preserve">also </w:t>
      </w:r>
      <w:r w:rsidRPr="000E1A5F">
        <w:rPr>
          <w:lang w:val="en-GB"/>
          <w:rPrChange w:id="7818" w:author="Dioguardi, Fabio" w:date="2018-10-23T11:24:00Z">
            <w:rPr/>
          </w:rPrChange>
        </w:rPr>
        <w:t xml:space="preserve">this </w:t>
      </w:r>
      <w:r w:rsidR="005F22CD" w:rsidRPr="000E1A5F">
        <w:rPr>
          <w:lang w:val="en-GB"/>
          <w:rPrChange w:id="7819" w:author="Dioguardi, Fabio" w:date="2018-10-23T11:24:00Z">
            <w:rPr/>
          </w:rPrChange>
        </w:rPr>
        <w:t>data</w:t>
      </w:r>
      <w:r w:rsidRPr="000E1A5F">
        <w:rPr>
          <w:lang w:val="en-GB"/>
          <w:rPrChange w:id="7820" w:author="Dioguardi, Fabio" w:date="2018-10-23T11:24:00Z">
            <w:rPr/>
          </w:rPrChange>
        </w:rPr>
        <w:t xml:space="preserve"> is not </w:t>
      </w:r>
      <w:r w:rsidR="005F22CD" w:rsidRPr="000E1A5F">
        <w:rPr>
          <w:lang w:val="en-GB"/>
          <w:rPrChange w:id="7821" w:author="Dioguardi, Fabio" w:date="2018-10-23T11:24:00Z">
            <w:rPr/>
          </w:rPrChange>
        </w:rPr>
        <w:t>retriev</w:t>
      </w:r>
      <w:r w:rsidRPr="000E1A5F">
        <w:rPr>
          <w:lang w:val="en-GB"/>
          <w:rPrChange w:id="7822" w:author="Dioguardi, Fabio" w:date="2018-10-23T11:24:00Z">
            <w:rPr/>
          </w:rPrChange>
        </w:rPr>
        <w:t>able (e.g.</w:t>
      </w:r>
      <w:r w:rsidR="00AF11C2" w:rsidRPr="000E1A5F">
        <w:rPr>
          <w:lang w:val="en-GB"/>
          <w:rPrChange w:id="7823" w:author="Dioguardi, Fabio" w:date="2018-10-23T11:24:00Z">
            <w:rPr/>
          </w:rPrChange>
        </w:rPr>
        <w:t>,</w:t>
      </w:r>
      <w:r w:rsidRPr="000E1A5F">
        <w:rPr>
          <w:lang w:val="en-GB"/>
          <w:rPrChange w:id="7824" w:author="Dioguardi, Fabio" w:date="2018-10-23T11:24:00Z">
            <w:rPr/>
          </w:rPrChange>
        </w:rPr>
        <w:t xml:space="preserve"> because the </w:t>
      </w:r>
      <w:proofErr w:type="spellStart"/>
      <w:r w:rsidR="007C4632" w:rsidRPr="000E1A5F">
        <w:rPr>
          <w:b/>
          <w:lang w:val="en-GB"/>
          <w:rPrChange w:id="7825" w:author="Dioguardi, Fabio" w:date="2018-10-23T11:24:00Z">
            <w:rPr>
              <w:b/>
            </w:rPr>
          </w:rPrChange>
        </w:rPr>
        <w:t>PlumeRise</w:t>
      </w:r>
      <w:proofErr w:type="spellEnd"/>
      <w:r w:rsidRPr="000E1A5F">
        <w:rPr>
          <w:lang w:val="en-GB"/>
          <w:rPrChange w:id="7826" w:author="Dioguardi, Fabio" w:date="2018-10-23T11:24:00Z">
            <w:rPr/>
          </w:rPrChange>
        </w:rPr>
        <w:t xml:space="preserve"> model has been switched off, see section </w:t>
      </w:r>
      <w:r w:rsidR="008E4BF3" w:rsidRPr="000E1A5F">
        <w:rPr>
          <w:lang w:val="en-GB"/>
          <w:rPrChange w:id="7827" w:author="Dioguardi, Fabio" w:date="2018-10-23T11:24:00Z">
            <w:rPr/>
          </w:rPrChange>
        </w:rPr>
        <w:fldChar w:fldCharType="begin"/>
      </w:r>
      <w:r w:rsidR="008E4BF3" w:rsidRPr="000E1A5F">
        <w:rPr>
          <w:lang w:val="en-GB"/>
          <w:rPrChange w:id="7828" w:author="Dioguardi, Fabio" w:date="2018-10-23T11:24:00Z">
            <w:rPr/>
          </w:rPrChange>
        </w:rPr>
        <w:instrText xml:space="preserve"> REF _Ref483234723 \r \h </w:instrText>
      </w:r>
      <w:r w:rsidR="008E4BF3" w:rsidRPr="000E1A5F">
        <w:rPr>
          <w:lang w:val="en-GB"/>
          <w:rPrChange w:id="7829" w:author="Dioguardi, Fabio" w:date="2018-10-23T11:24:00Z">
            <w:rPr/>
          </w:rPrChange>
        </w:rPr>
      </w:r>
      <w:r w:rsidR="008E4BF3" w:rsidRPr="000E1A5F">
        <w:rPr>
          <w:lang w:val="en-GB"/>
          <w:rPrChange w:id="7830" w:author="Dioguardi, Fabio" w:date="2018-10-23T11:24:00Z">
            <w:rPr/>
          </w:rPrChange>
        </w:rPr>
        <w:fldChar w:fldCharType="separate"/>
      </w:r>
      <w:r w:rsidR="00DE7C99" w:rsidRPr="000E1A5F">
        <w:rPr>
          <w:lang w:val="en-GB"/>
          <w:rPrChange w:id="7831" w:author="Dioguardi, Fabio" w:date="2018-10-23T11:24:00Z">
            <w:rPr/>
          </w:rPrChange>
        </w:rPr>
        <w:t>4.9</w:t>
      </w:r>
      <w:r w:rsidR="008E4BF3" w:rsidRPr="000E1A5F">
        <w:rPr>
          <w:lang w:val="en-GB"/>
          <w:rPrChange w:id="7832" w:author="Dioguardi, Fabio" w:date="2018-10-23T11:24:00Z">
            <w:rPr/>
          </w:rPrChange>
        </w:rPr>
        <w:fldChar w:fldCharType="end"/>
      </w:r>
      <w:r w:rsidRPr="000E1A5F">
        <w:rPr>
          <w:lang w:val="en-GB"/>
          <w:rPrChange w:id="7833" w:author="Dioguardi, Fabio" w:date="2018-10-23T11:24:00Z">
            <w:rPr/>
          </w:rPrChange>
        </w:rPr>
        <w:t>)</w:t>
      </w:r>
      <w:r w:rsidR="005F22CD" w:rsidRPr="000E1A5F">
        <w:rPr>
          <w:lang w:val="en-GB"/>
          <w:rPrChange w:id="7834" w:author="Dioguardi, Fabio" w:date="2018-10-23T11:24:00Z">
            <w:rPr/>
          </w:rPrChange>
        </w:rPr>
        <w:t xml:space="preserve">, a conversion from plume top heights to plume </w:t>
      </w:r>
      <w:proofErr w:type="spellStart"/>
      <w:r w:rsidR="005F22CD" w:rsidRPr="000E1A5F">
        <w:rPr>
          <w:lang w:val="en-GB"/>
          <w:rPrChange w:id="7835" w:author="Dioguardi, Fabio" w:date="2018-10-23T11:24:00Z">
            <w:rPr/>
          </w:rPrChange>
        </w:rPr>
        <w:t>centerlines</w:t>
      </w:r>
      <w:proofErr w:type="spellEnd"/>
      <w:r w:rsidR="005F22CD" w:rsidRPr="000E1A5F">
        <w:rPr>
          <w:lang w:val="en-GB"/>
          <w:rPrChange w:id="7836" w:author="Dioguardi, Fabio" w:date="2018-10-23T11:24:00Z">
            <w:rPr/>
          </w:rPrChange>
        </w:rPr>
        <w:t xml:space="preserve"> is not possible. In this case the </w:t>
      </w:r>
      <w:r w:rsidR="00AF11C2" w:rsidRPr="000E1A5F">
        <w:rPr>
          <w:lang w:val="en-GB"/>
          <w:rPrChange w:id="7837" w:author="Dioguardi, Fabio" w:date="2018-10-23T11:24:00Z">
            <w:rPr/>
          </w:rPrChange>
        </w:rPr>
        <w:t xml:space="preserve">model weight factor for </w:t>
      </w:r>
      <w:r w:rsidR="004F4DC3" w:rsidRPr="000E1A5F">
        <w:rPr>
          <w:b/>
          <w:lang w:val="en-GB"/>
          <w:rPrChange w:id="7838" w:author="Dioguardi, Fabio" w:date="2018-10-23T11:24:00Z">
            <w:rPr>
              <w:b/>
            </w:rPr>
          </w:rPrChange>
        </w:rPr>
        <w:t xml:space="preserve">mod. </w:t>
      </w:r>
      <w:proofErr w:type="spellStart"/>
      <w:r w:rsidR="004F4DC3" w:rsidRPr="000E1A5F">
        <w:rPr>
          <w:b/>
          <w:lang w:val="en-GB"/>
          <w:rPrChange w:id="7839" w:author="Dioguardi, Fabio" w:date="2018-10-23T11:24:00Z">
            <w:rPr>
              <w:b/>
            </w:rPr>
          </w:rPrChange>
        </w:rPr>
        <w:t>D</w:t>
      </w:r>
      <w:r w:rsidR="00D625F7" w:rsidRPr="000E1A5F">
        <w:rPr>
          <w:b/>
          <w:lang w:val="en-GB"/>
          <w:rPrChange w:id="7840" w:author="Dioguardi, Fabio" w:date="2018-10-23T11:24:00Z">
            <w:rPr>
              <w:b/>
            </w:rPr>
          </w:rPrChange>
        </w:rPr>
        <w:t>egruyter</w:t>
      </w:r>
      <w:proofErr w:type="spellEnd"/>
      <w:r w:rsidR="00D625F7" w:rsidRPr="000E1A5F">
        <w:rPr>
          <w:b/>
          <w:lang w:val="en-GB"/>
          <w:rPrChange w:id="7841" w:author="Dioguardi, Fabio" w:date="2018-10-23T11:24:00Z">
            <w:rPr>
              <w:b/>
            </w:rPr>
          </w:rPrChange>
        </w:rPr>
        <w:t xml:space="preserve"> </w:t>
      </w:r>
      <w:r w:rsidR="004F4DC3" w:rsidRPr="000E1A5F">
        <w:rPr>
          <w:b/>
          <w:lang w:val="en-GB"/>
          <w:rPrChange w:id="7842" w:author="Dioguardi, Fabio" w:date="2018-10-23T11:24:00Z">
            <w:rPr>
              <w:b/>
            </w:rPr>
          </w:rPrChange>
        </w:rPr>
        <w:t>B</w:t>
      </w:r>
      <w:r w:rsidR="00D625F7" w:rsidRPr="000E1A5F">
        <w:rPr>
          <w:b/>
          <w:lang w:val="en-GB"/>
          <w:rPrChange w:id="7843" w:author="Dioguardi, Fabio" w:date="2018-10-23T11:24:00Z">
            <w:rPr>
              <w:b/>
            </w:rPr>
          </w:rPrChange>
        </w:rPr>
        <w:t>onadonna</w:t>
      </w:r>
      <w:r w:rsidR="00AF11C2" w:rsidRPr="000E1A5F">
        <w:rPr>
          <w:lang w:val="en-GB"/>
          <w:rPrChange w:id="7844" w:author="Dioguardi, Fabio" w:date="2018-10-23T11:24:00Z">
            <w:rPr/>
          </w:rPrChange>
        </w:rPr>
        <w:t xml:space="preserve"> is </w:t>
      </w:r>
      <w:r w:rsidR="005F22CD" w:rsidRPr="000E1A5F">
        <w:rPr>
          <w:lang w:val="en-GB"/>
          <w:rPrChange w:id="7845" w:author="Dioguardi, Fabio" w:date="2018-10-23T11:24:00Z">
            <w:rPr/>
          </w:rPrChange>
        </w:rPr>
        <w:t xml:space="preserve">automatically </w:t>
      </w:r>
      <w:r w:rsidR="00D53B09" w:rsidRPr="000E1A5F">
        <w:rPr>
          <w:lang w:val="en-GB"/>
          <w:rPrChange w:id="7846" w:author="Dioguardi, Fabio" w:date="2018-10-23T11:24:00Z">
            <w:rPr/>
          </w:rPrChange>
        </w:rPr>
        <w:t>set to</w:t>
      </w:r>
      <w:r w:rsidR="00AF11C2" w:rsidRPr="000E1A5F">
        <w:rPr>
          <w:lang w:val="en-GB"/>
          <w:rPrChange w:id="7847" w:author="Dioguardi, Fabio" w:date="2018-10-23T11:24:00Z">
            <w:rPr/>
          </w:rPrChange>
        </w:rPr>
        <w:t xml:space="preserve"> zero (regardless </w:t>
      </w:r>
      <w:r w:rsidR="00D53B09" w:rsidRPr="000E1A5F">
        <w:rPr>
          <w:lang w:val="en-GB"/>
          <w:rPrChange w:id="7848" w:author="Dioguardi, Fabio" w:date="2018-10-23T11:24:00Z">
            <w:rPr/>
          </w:rPrChange>
        </w:rPr>
        <w:t xml:space="preserve">of </w:t>
      </w:r>
      <w:r w:rsidR="00AF11C2" w:rsidRPr="000E1A5F">
        <w:rPr>
          <w:lang w:val="en-GB"/>
          <w:rPrChange w:id="7849" w:author="Dioguardi, Fabio" w:date="2018-10-23T11:24:00Z">
            <w:rPr/>
          </w:rPrChange>
        </w:rPr>
        <w:t xml:space="preserve">the original setting), </w:t>
      </w:r>
      <w:r w:rsidR="00D53B09" w:rsidRPr="000E1A5F">
        <w:rPr>
          <w:lang w:val="en-GB"/>
          <w:rPrChange w:id="7850" w:author="Dioguardi, Fabio" w:date="2018-10-23T11:24:00Z">
            <w:rPr/>
          </w:rPrChange>
        </w:rPr>
        <w:t xml:space="preserve">which means that </w:t>
      </w:r>
      <w:r w:rsidR="00AF11C2" w:rsidRPr="000E1A5F">
        <w:rPr>
          <w:lang w:val="en-GB"/>
          <w:rPrChange w:id="7851" w:author="Dioguardi, Fabio" w:date="2018-10-23T11:24:00Z">
            <w:rPr/>
          </w:rPrChange>
        </w:rPr>
        <w:t xml:space="preserve">the model is not considered for the </w:t>
      </w:r>
      <w:r w:rsidR="005F22CD" w:rsidRPr="000E1A5F">
        <w:rPr>
          <w:lang w:val="en-GB"/>
          <w:rPrChange w:id="7852" w:author="Dioguardi, Fabio" w:date="2018-10-23T11:24:00Z">
            <w:rPr/>
          </w:rPrChange>
        </w:rPr>
        <w:t xml:space="preserve">subsequent </w:t>
      </w:r>
      <w:r w:rsidR="00AF11C2" w:rsidRPr="000E1A5F">
        <w:rPr>
          <w:lang w:val="en-GB"/>
          <w:rPrChange w:id="7853" w:author="Dioguardi, Fabio" w:date="2018-10-23T11:24:00Z">
            <w:rPr/>
          </w:rPrChange>
        </w:rPr>
        <w:t>estimation</w:t>
      </w:r>
      <w:r w:rsidR="005F22CD" w:rsidRPr="000E1A5F">
        <w:rPr>
          <w:lang w:val="en-GB"/>
          <w:rPrChange w:id="7854" w:author="Dioguardi, Fabio" w:date="2018-10-23T11:24:00Z">
            <w:rPr/>
          </w:rPrChange>
        </w:rPr>
        <w:t>s</w:t>
      </w:r>
      <w:r w:rsidR="00AF11C2" w:rsidRPr="000E1A5F">
        <w:rPr>
          <w:lang w:val="en-GB"/>
          <w:rPrChange w:id="7855" w:author="Dioguardi, Fabio" w:date="2018-10-23T11:24:00Z">
            <w:rPr/>
          </w:rPrChange>
        </w:rPr>
        <w:t xml:space="preserve"> of </w:t>
      </w:r>
      <w:r w:rsidR="005F22CD" w:rsidRPr="000E1A5F">
        <w:rPr>
          <w:lang w:val="en-GB"/>
          <w:rPrChange w:id="7856" w:author="Dioguardi, Fabio" w:date="2018-10-23T11:24:00Z">
            <w:rPr/>
          </w:rPrChange>
        </w:rPr>
        <w:t>CMER and FMER</w:t>
      </w:r>
      <w:r w:rsidR="00AF11C2" w:rsidRPr="000E1A5F">
        <w:rPr>
          <w:lang w:val="en-GB"/>
          <w:rPrChange w:id="7857" w:author="Dioguardi, Fabio" w:date="2018-10-23T11:24:00Z">
            <w:rPr/>
          </w:rPrChange>
        </w:rPr>
        <w:t>.</w:t>
      </w:r>
    </w:p>
    <w:p w14:paraId="6E865896" w14:textId="2FCB5379" w:rsidR="00336E02" w:rsidRPr="000E1A5F" w:rsidRDefault="00336E02" w:rsidP="00336E02">
      <w:pPr>
        <w:rPr>
          <w:lang w:val="en-GB"/>
          <w:rPrChange w:id="7858" w:author="Dioguardi, Fabio" w:date="2018-10-23T11:24:00Z">
            <w:rPr/>
          </w:rPrChange>
        </w:rPr>
      </w:pPr>
      <w:r w:rsidRPr="000E1A5F">
        <w:rPr>
          <w:lang w:val="en-GB"/>
          <w:rPrChange w:id="7859" w:author="Dioguardi, Fabio" w:date="2018-10-23T11:24:00Z">
            <w:rPr/>
          </w:rPrChange>
        </w:rPr>
        <w:t>FOXI then informs the operator by returning the message:</w:t>
      </w:r>
    </w:p>
    <w:p w14:paraId="3DC2FE30" w14:textId="50367055" w:rsidR="00336E02" w:rsidRPr="000E1A5F" w:rsidRDefault="00336E02" w:rsidP="001B5ADD">
      <w:pPr>
        <w:rPr>
          <w:rFonts w:ascii="Courier New" w:hAnsi="Courier New" w:cs="Courier New"/>
          <w:color w:val="006600"/>
          <w:lang w:val="en-GB"/>
          <w:rPrChange w:id="786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7861" w:author="Dioguardi, Fabio" w:date="2018-10-23T11:24:00Z">
            <w:rPr>
              <w:rFonts w:ascii="Courier New" w:hAnsi="Courier New" w:cs="Courier New"/>
              <w:color w:val="006600"/>
            </w:rPr>
          </w:rPrChange>
        </w:rPr>
        <w:t xml:space="preserve">** No </w:t>
      </w:r>
      <w:proofErr w:type="spellStart"/>
      <w:r w:rsidRPr="000E1A5F">
        <w:rPr>
          <w:rFonts w:ascii="Courier New" w:hAnsi="Courier New" w:cs="Courier New"/>
          <w:color w:val="006600"/>
          <w:lang w:val="en-GB"/>
          <w:rPrChange w:id="7862" w:author="Dioguardi, Fabio" w:date="2018-10-23T11:24:00Z">
            <w:rPr>
              <w:rFonts w:ascii="Courier New" w:hAnsi="Courier New" w:cs="Courier New"/>
              <w:color w:val="006600"/>
            </w:rPr>
          </w:rPrChange>
        </w:rPr>
        <w:t>centerline</w:t>
      </w:r>
      <w:proofErr w:type="spellEnd"/>
      <w:r w:rsidRPr="000E1A5F">
        <w:rPr>
          <w:rFonts w:ascii="Courier New" w:hAnsi="Courier New" w:cs="Courier New"/>
          <w:color w:val="006600"/>
          <w:lang w:val="en-GB"/>
          <w:rPrChange w:id="7863" w:author="Dioguardi, Fabio" w:date="2018-10-23T11:24:00Z">
            <w:rPr>
              <w:rFonts w:ascii="Courier New" w:hAnsi="Courier New" w:cs="Courier New"/>
              <w:color w:val="006600"/>
            </w:rPr>
          </w:rPrChange>
        </w:rPr>
        <w:t xml:space="preserve"> height available =&gt; </w:t>
      </w:r>
      <w:proofErr w:type="spellStart"/>
      <w:r w:rsidRPr="000E1A5F">
        <w:rPr>
          <w:rFonts w:ascii="Courier New" w:hAnsi="Courier New" w:cs="Courier New"/>
          <w:color w:val="006600"/>
          <w:lang w:val="en-GB"/>
          <w:rPrChange w:id="7864" w:author="Dioguardi, Fabio" w:date="2018-10-23T11:24:00Z">
            <w:rPr>
              <w:rFonts w:ascii="Courier New" w:hAnsi="Courier New" w:cs="Courier New"/>
              <w:color w:val="006600"/>
            </w:rPr>
          </w:rPrChange>
        </w:rPr>
        <w:t>Deg</w:t>
      </w:r>
      <w:proofErr w:type="spellEnd"/>
      <w:r w:rsidRPr="000E1A5F">
        <w:rPr>
          <w:rFonts w:ascii="Courier New" w:hAnsi="Courier New" w:cs="Courier New"/>
          <w:color w:val="006600"/>
          <w:lang w:val="en-GB"/>
          <w:rPrChange w:id="7865" w:author="Dioguardi, Fabio" w:date="2018-10-23T11:24:00Z">
            <w:rPr>
              <w:rFonts w:ascii="Courier New" w:hAnsi="Courier New" w:cs="Courier New"/>
              <w:color w:val="006600"/>
            </w:rPr>
          </w:rPrChange>
        </w:rPr>
        <w:t xml:space="preserve"> Bona model is not supported! **</w:t>
      </w:r>
    </w:p>
    <w:p w14:paraId="184E5FD6" w14:textId="77777777" w:rsidR="00336E02" w:rsidRPr="000E1A5F" w:rsidRDefault="00336E02" w:rsidP="001B5ADD">
      <w:pPr>
        <w:rPr>
          <w:rFonts w:ascii="Courier New" w:hAnsi="Courier New" w:cs="Courier New"/>
          <w:color w:val="006600"/>
          <w:lang w:val="en-GB"/>
          <w:rPrChange w:id="7866" w:author="Dioguardi, Fabio" w:date="2018-10-23T11:24:00Z">
            <w:rPr>
              <w:rFonts w:ascii="Courier New" w:hAnsi="Courier New" w:cs="Courier New"/>
              <w:color w:val="006600"/>
            </w:rPr>
          </w:rPrChange>
        </w:rPr>
      </w:pPr>
    </w:p>
    <w:p w14:paraId="1BA4A0EA" w14:textId="593AB129" w:rsidR="00592001" w:rsidRPr="000E1A5F" w:rsidRDefault="00592001" w:rsidP="00592001">
      <w:pPr>
        <w:rPr>
          <w:lang w:val="en-GB"/>
          <w:rPrChange w:id="7867" w:author="Dioguardi, Fabio" w:date="2018-10-23T11:24:00Z">
            <w:rPr/>
          </w:rPrChange>
        </w:rPr>
      </w:pPr>
      <w:r w:rsidRPr="000E1A5F">
        <w:rPr>
          <w:lang w:val="en-GB"/>
          <w:rPrChange w:id="7868" w:author="Dioguardi, Fabio" w:date="2018-10-23T11:24:00Z">
            <w:rPr/>
          </w:rPrChange>
        </w:rPr>
        <w:t xml:space="preserve">In </w:t>
      </w:r>
      <w:r w:rsidR="00336E02" w:rsidRPr="000E1A5F">
        <w:rPr>
          <w:lang w:val="en-GB"/>
          <w:rPrChange w:id="7869" w:author="Dioguardi, Fabio" w:date="2018-10-23T11:24:00Z">
            <w:rPr/>
          </w:rPrChange>
        </w:rPr>
        <w:t>case</w:t>
      </w:r>
      <w:r w:rsidR="001C1668" w:rsidRPr="000E1A5F">
        <w:rPr>
          <w:lang w:val="en-GB"/>
          <w:rPrChange w:id="7870" w:author="Dioguardi, Fabio" w:date="2018-10-23T11:24:00Z">
            <w:rPr/>
          </w:rPrChange>
        </w:rPr>
        <w:t xml:space="preserve"> plume width data is provided, the code </w:t>
      </w:r>
      <w:r w:rsidR="00336E02" w:rsidRPr="000E1A5F">
        <w:rPr>
          <w:lang w:val="en-GB"/>
          <w:rPrChange w:id="7871" w:author="Dioguardi, Fabio" w:date="2018-10-23T11:24:00Z">
            <w:rPr/>
          </w:rPrChange>
        </w:rPr>
        <w:t xml:space="preserve">proceeds by </w:t>
      </w:r>
      <w:r w:rsidRPr="000E1A5F">
        <w:rPr>
          <w:lang w:val="en-GB"/>
          <w:rPrChange w:id="7872" w:author="Dioguardi, Fabio" w:date="2018-10-23T11:24:00Z">
            <w:rPr/>
          </w:rPrChange>
        </w:rPr>
        <w:t>check</w:t>
      </w:r>
      <w:r w:rsidR="00336E02" w:rsidRPr="000E1A5F">
        <w:rPr>
          <w:lang w:val="en-GB"/>
          <w:rPrChange w:id="7873" w:author="Dioguardi, Fabio" w:date="2018-10-23T11:24:00Z">
            <w:rPr/>
          </w:rPrChange>
        </w:rPr>
        <w:t>ing</w:t>
      </w:r>
      <w:r w:rsidRPr="000E1A5F">
        <w:rPr>
          <w:lang w:val="en-GB"/>
          <w:rPrChange w:id="7874" w:author="Dioguardi, Fabio" w:date="2018-10-23T11:24:00Z">
            <w:rPr/>
          </w:rPrChange>
        </w:rPr>
        <w:t xml:space="preserve"> </w:t>
      </w:r>
      <w:r w:rsidR="001C1668" w:rsidRPr="000E1A5F">
        <w:rPr>
          <w:lang w:val="en-GB"/>
          <w:rPrChange w:id="7875" w:author="Dioguardi, Fabio" w:date="2018-10-23T11:24:00Z">
            <w:rPr/>
          </w:rPrChange>
        </w:rPr>
        <w:t>if the monitored ash plume is wind dominated or not</w:t>
      </w:r>
      <w:r w:rsidR="00336E02" w:rsidRPr="000E1A5F">
        <w:rPr>
          <w:lang w:val="en-GB"/>
          <w:rPrChange w:id="7876" w:author="Dioguardi, Fabio" w:date="2018-10-23T11:24:00Z">
            <w:rPr/>
          </w:rPrChange>
        </w:rPr>
        <w:t xml:space="preserve"> (see </w:t>
      </w:r>
      <w:r w:rsidR="00336E02" w:rsidRPr="000E1A5F">
        <w:rPr>
          <w:rFonts w:eastAsiaTheme="minorEastAsia"/>
          <w:szCs w:val="22"/>
          <w:lang w:val="en-GB"/>
          <w:rPrChange w:id="7877" w:author="Dioguardi, Fabio" w:date="2018-10-23T11:24:00Z">
            <w:rPr>
              <w:rFonts w:eastAsiaTheme="minorEastAsia"/>
              <w:szCs w:val="22"/>
            </w:rPr>
          </w:rPrChange>
        </w:rPr>
        <w:fldChar w:fldCharType="begin"/>
      </w:r>
      <w:r w:rsidR="00336E02" w:rsidRPr="000E1A5F">
        <w:rPr>
          <w:rFonts w:eastAsiaTheme="minorEastAsia"/>
          <w:szCs w:val="22"/>
          <w:lang w:val="en-GB"/>
          <w:rPrChange w:id="7878" w:author="Dioguardi, Fabio" w:date="2018-10-23T11:24:00Z">
            <w:rPr>
              <w:rFonts w:eastAsiaTheme="minorEastAsia"/>
              <w:szCs w:val="22"/>
            </w:rPr>
          </w:rPrChange>
        </w:rPr>
        <w:instrText xml:space="preserve"> REF _Ref482452408 \h </w:instrText>
      </w:r>
      <w:r w:rsidR="00336E02" w:rsidRPr="000E1A5F">
        <w:rPr>
          <w:rFonts w:eastAsiaTheme="minorEastAsia"/>
          <w:szCs w:val="22"/>
          <w:lang w:val="en-GB"/>
          <w:rPrChange w:id="7879" w:author="Dioguardi, Fabio" w:date="2018-10-23T11:24:00Z">
            <w:rPr>
              <w:rFonts w:eastAsiaTheme="minorEastAsia"/>
              <w:szCs w:val="22"/>
            </w:rPr>
          </w:rPrChange>
        </w:rPr>
      </w:r>
      <w:r w:rsidR="00336E02" w:rsidRPr="000E1A5F">
        <w:rPr>
          <w:rFonts w:eastAsiaTheme="minorEastAsia"/>
          <w:szCs w:val="22"/>
          <w:lang w:val="en-GB"/>
          <w:rPrChange w:id="7880" w:author="Dioguardi, Fabio" w:date="2018-10-23T11:24:00Z">
            <w:rPr>
              <w:rFonts w:eastAsiaTheme="minorEastAsia"/>
              <w:szCs w:val="22"/>
            </w:rPr>
          </w:rPrChange>
        </w:rPr>
        <w:fldChar w:fldCharType="separate"/>
      </w:r>
      <w:r w:rsidR="00DE7C99" w:rsidRPr="000E1A5F">
        <w:rPr>
          <w:lang w:val="en-GB"/>
          <w:rPrChange w:id="7881" w:author="Dioguardi, Fabio" w:date="2018-10-23T11:24:00Z">
            <w:rPr/>
          </w:rPrChange>
        </w:rPr>
        <w:t xml:space="preserve">Figure </w:t>
      </w:r>
      <w:r w:rsidR="00DE7C99" w:rsidRPr="000E1A5F">
        <w:rPr>
          <w:noProof/>
          <w:lang w:val="en-GB"/>
          <w:rPrChange w:id="7882" w:author="Dioguardi, Fabio" w:date="2018-10-23T11:24:00Z">
            <w:rPr>
              <w:noProof/>
            </w:rPr>
          </w:rPrChange>
        </w:rPr>
        <w:t>42</w:t>
      </w:r>
      <w:r w:rsidR="00336E02" w:rsidRPr="000E1A5F">
        <w:rPr>
          <w:rFonts w:eastAsiaTheme="minorEastAsia"/>
          <w:szCs w:val="22"/>
          <w:lang w:val="en-GB"/>
          <w:rPrChange w:id="7883" w:author="Dioguardi, Fabio" w:date="2018-10-23T11:24:00Z">
            <w:rPr>
              <w:rFonts w:eastAsiaTheme="minorEastAsia"/>
              <w:szCs w:val="22"/>
            </w:rPr>
          </w:rPrChange>
        </w:rPr>
        <w:fldChar w:fldCharType="end"/>
      </w:r>
      <w:r w:rsidR="00336E02" w:rsidRPr="000E1A5F">
        <w:rPr>
          <w:rFonts w:eastAsiaTheme="minorEastAsia"/>
          <w:szCs w:val="22"/>
          <w:lang w:val="en-GB"/>
          <w:rPrChange w:id="7884" w:author="Dioguardi, Fabio" w:date="2018-10-23T11:24:00Z">
            <w:rPr>
              <w:rFonts w:eastAsiaTheme="minorEastAsia"/>
              <w:szCs w:val="22"/>
            </w:rPr>
          </w:rPrChange>
        </w:rPr>
        <w:t>)</w:t>
      </w:r>
      <w:r w:rsidRPr="000E1A5F">
        <w:rPr>
          <w:lang w:val="en-GB"/>
          <w:rPrChange w:id="7885" w:author="Dioguardi, Fabio" w:date="2018-10-23T11:24:00Z">
            <w:rPr/>
          </w:rPrChange>
        </w:rPr>
        <w:t xml:space="preserve">. </w:t>
      </w:r>
    </w:p>
    <w:p w14:paraId="30095028" w14:textId="25700C51" w:rsidR="001C1668" w:rsidRPr="000E1A5F" w:rsidRDefault="00592001" w:rsidP="00592001">
      <w:pPr>
        <w:rPr>
          <w:lang w:val="en-GB"/>
          <w:rPrChange w:id="7886" w:author="Dioguardi, Fabio" w:date="2018-10-23T11:24:00Z">
            <w:rPr/>
          </w:rPrChange>
        </w:rPr>
      </w:pPr>
      <w:r w:rsidRPr="000E1A5F">
        <w:rPr>
          <w:lang w:val="en-GB"/>
          <w:rPrChange w:id="7887" w:author="Dioguardi, Fabio" w:date="2018-10-23T11:24:00Z">
            <w:rPr/>
          </w:rPrChange>
        </w:rPr>
        <w:t>Following the approach</w:t>
      </w:r>
      <w:r w:rsidRPr="000E1A5F">
        <w:rPr>
          <w:i/>
          <w:lang w:val="en-GB"/>
          <w:rPrChange w:id="7888" w:author="Dioguardi, Fabio" w:date="2018-10-23T11:24:00Z">
            <w:rPr>
              <w:i/>
            </w:rPr>
          </w:rPrChange>
        </w:rPr>
        <w:t xml:space="preserve"> </w:t>
      </w:r>
      <w:r w:rsidRPr="000E1A5F">
        <w:rPr>
          <w:lang w:val="en-GB"/>
          <w:rPrChange w:id="7889" w:author="Dioguardi, Fabio" w:date="2018-10-23T11:24:00Z">
            <w:rPr/>
          </w:rPrChange>
        </w:rPr>
        <w:t xml:space="preserve">of </w:t>
      </w:r>
      <w:proofErr w:type="spellStart"/>
      <w:r w:rsidRPr="000E1A5F">
        <w:rPr>
          <w:i/>
          <w:lang w:val="en-GB"/>
          <w:rPrChange w:id="7890" w:author="Dioguardi, Fabio" w:date="2018-10-23T11:24:00Z">
            <w:rPr>
              <w:i/>
            </w:rPr>
          </w:rPrChange>
        </w:rPr>
        <w:t>Degruyter</w:t>
      </w:r>
      <w:proofErr w:type="spellEnd"/>
      <w:r w:rsidRPr="000E1A5F">
        <w:rPr>
          <w:i/>
          <w:lang w:val="en-GB"/>
          <w:rPrChange w:id="7891" w:author="Dioguardi, Fabio" w:date="2018-10-23T11:24:00Z">
            <w:rPr>
              <w:i/>
            </w:rPr>
          </w:rPrChange>
        </w:rPr>
        <w:t xml:space="preserve"> </w:t>
      </w:r>
      <w:r w:rsidR="00FD379D" w:rsidRPr="000E1A5F">
        <w:rPr>
          <w:i/>
          <w:lang w:val="en-GB"/>
          <w:rPrChange w:id="7892" w:author="Dioguardi, Fabio" w:date="2018-10-23T11:24:00Z">
            <w:rPr>
              <w:i/>
            </w:rPr>
          </w:rPrChange>
        </w:rPr>
        <w:t>&amp;</w:t>
      </w:r>
      <w:r w:rsidRPr="000E1A5F">
        <w:rPr>
          <w:i/>
          <w:lang w:val="en-GB"/>
          <w:rPrChange w:id="7893" w:author="Dioguardi, Fabio" w:date="2018-10-23T11:24:00Z">
            <w:rPr>
              <w:i/>
            </w:rPr>
          </w:rPrChange>
        </w:rPr>
        <w:t xml:space="preserve"> Bonadonna</w:t>
      </w:r>
      <w:r w:rsidRPr="000E1A5F">
        <w:rPr>
          <w:lang w:val="en-GB"/>
          <w:rPrChange w:id="7894" w:author="Dioguardi, Fabio" w:date="2018-10-23T11:24:00Z">
            <w:rPr/>
          </w:rPrChange>
        </w:rPr>
        <w:t xml:space="preserve"> (2012), FOXI computes the parameter </w:t>
      </w:r>
      <w:r w:rsidRPr="000E1A5F">
        <w:rPr>
          <w:lang w:val="en-GB"/>
          <w:rPrChange w:id="7895" w:author="Dioguardi, Fabio" w:date="2018-10-23T11:24:00Z">
            <w:rPr/>
          </w:rPrChange>
        </w:rPr>
        <w:sym w:font="Symbol" w:char="F050"/>
      </w:r>
      <w:r w:rsidR="0020132F" w:rsidRPr="000E1A5F">
        <w:rPr>
          <w:lang w:val="en-GB"/>
          <w:rPrChange w:id="7896" w:author="Dioguardi, Fabio" w:date="2018-10-23T11:24:00Z">
            <w:rPr/>
          </w:rPrChange>
        </w:rPr>
        <w:t xml:space="preserve"> of eq. 8</w:t>
      </w:r>
      <w:r w:rsidRPr="000E1A5F">
        <w:rPr>
          <w:lang w:val="en-GB"/>
          <w:rPrChange w:id="7897" w:author="Dioguardi, Fabio" w:date="2018-10-23T11:24:00Z">
            <w:rPr/>
          </w:rPrChange>
        </w:rPr>
        <w:t xml:space="preserve"> </w:t>
      </w:r>
      <w:r w:rsidR="001C1668" w:rsidRPr="000E1A5F">
        <w:rPr>
          <w:lang w:val="en-GB"/>
          <w:rPrChange w:id="7898" w:author="Dioguardi, Fabio" w:date="2018-10-23T11:24:00Z">
            <w:rPr/>
          </w:rPrChange>
        </w:rPr>
        <w:t>by:</w:t>
      </w:r>
    </w:p>
    <w:p w14:paraId="7054D616" w14:textId="3EF973FB" w:rsidR="001C1668" w:rsidRPr="000E1A5F" w:rsidRDefault="001C1668" w:rsidP="001C1668">
      <w:pPr>
        <w:ind w:left="2160" w:firstLine="720"/>
        <w:rPr>
          <w:lang w:val="en-GB"/>
          <w:rPrChange w:id="7899" w:author="Dioguardi, Fabio" w:date="2018-10-23T11:24:00Z">
            <w:rPr/>
          </w:rPrChange>
        </w:rPr>
      </w:pPr>
      <m:oMath>
        <m:r>
          <m:rPr>
            <m:sty m:val="p"/>
          </m:rPr>
          <w:rPr>
            <w:rFonts w:ascii="Cambria Math" w:hAnsi="Cambria Math"/>
            <w:lang w:val="en-GB"/>
            <w:rPrChange w:id="7900" w:author="Dioguardi, Fabio" w:date="2018-10-23T11:24:00Z">
              <w:rPr>
                <w:rFonts w:ascii="Cambria Math" w:hAnsi="Cambria Math"/>
              </w:rPr>
            </w:rPrChange>
          </w:rPr>
          <m:t>Π</m:t>
        </m:r>
        <m:r>
          <w:rPr>
            <w:rFonts w:ascii="Cambria Math" w:hAnsi="Cambria Math"/>
            <w:lang w:val="en-GB"/>
            <w:rPrChange w:id="7901" w:author="Dioguardi, Fabio" w:date="2018-10-23T11:24:00Z">
              <w:rPr>
                <w:rFonts w:ascii="Cambria Math" w:hAnsi="Cambria Math"/>
              </w:rPr>
            </w:rPrChange>
          </w:rPr>
          <m:t>=6</m:t>
        </m:r>
        <m:f>
          <m:fPr>
            <m:ctrlPr>
              <w:rPr>
                <w:rFonts w:ascii="Cambria Math" w:hAnsi="Cambria Math"/>
                <w:i/>
                <w:lang w:val="en-GB"/>
                <w:rPrChange w:id="7902" w:author="Dioguardi, Fabio" w:date="2018-10-23T11:24:00Z">
                  <w:rPr>
                    <w:rFonts w:ascii="Cambria Math" w:hAnsi="Cambria Math"/>
                    <w:i/>
                  </w:rPr>
                </w:rPrChange>
              </w:rPr>
            </m:ctrlPr>
          </m:fPr>
          <m:num>
            <m:sSup>
              <m:sSupPr>
                <m:ctrlPr>
                  <w:rPr>
                    <w:rFonts w:ascii="Cambria Math" w:hAnsi="Cambria Math"/>
                    <w:i/>
                    <w:lang w:val="en-GB"/>
                    <w:rPrChange w:id="7903" w:author="Dioguardi, Fabio" w:date="2018-10-23T11:24:00Z">
                      <w:rPr>
                        <w:rFonts w:ascii="Cambria Math" w:hAnsi="Cambria Math"/>
                        <w:i/>
                      </w:rPr>
                    </w:rPrChange>
                  </w:rPr>
                </m:ctrlPr>
              </m:sSupPr>
              <m:e>
                <m:r>
                  <w:rPr>
                    <w:rFonts w:ascii="Cambria Math" w:hAnsi="Cambria Math"/>
                    <w:lang w:val="en-GB"/>
                    <w:rPrChange w:id="7904" w:author="Dioguardi, Fabio" w:date="2018-10-23T11:24:00Z">
                      <w:rPr>
                        <w:rFonts w:ascii="Cambria Math" w:hAnsi="Cambria Math"/>
                      </w:rPr>
                    </w:rPrChange>
                  </w:rPr>
                  <m:t>2</m:t>
                </m:r>
              </m:e>
              <m:sup>
                <m:f>
                  <m:fPr>
                    <m:type m:val="lin"/>
                    <m:ctrlPr>
                      <w:rPr>
                        <w:rFonts w:ascii="Cambria Math" w:hAnsi="Cambria Math"/>
                        <w:i/>
                        <w:lang w:val="en-GB"/>
                        <w:rPrChange w:id="7905" w:author="Dioguardi, Fabio" w:date="2018-10-23T11:24:00Z">
                          <w:rPr>
                            <w:rFonts w:ascii="Cambria Math" w:hAnsi="Cambria Math"/>
                            <w:i/>
                          </w:rPr>
                        </w:rPrChange>
                      </w:rPr>
                    </m:ctrlPr>
                  </m:fPr>
                  <m:num>
                    <m:r>
                      <w:rPr>
                        <w:rFonts w:ascii="Cambria Math" w:hAnsi="Cambria Math"/>
                        <w:lang w:val="en-GB"/>
                        <w:rPrChange w:id="7906" w:author="Dioguardi, Fabio" w:date="2018-10-23T11:24:00Z">
                          <w:rPr>
                            <w:rFonts w:ascii="Cambria Math" w:hAnsi="Cambria Math"/>
                          </w:rPr>
                        </w:rPrChange>
                      </w:rPr>
                      <m:t>5</m:t>
                    </m:r>
                  </m:num>
                  <m:den>
                    <m:r>
                      <w:rPr>
                        <w:rFonts w:ascii="Cambria Math" w:hAnsi="Cambria Math"/>
                        <w:lang w:val="en-GB"/>
                        <w:rPrChange w:id="7907" w:author="Dioguardi, Fabio" w:date="2018-10-23T11:24:00Z">
                          <w:rPr>
                            <w:rFonts w:ascii="Cambria Math" w:hAnsi="Cambria Math"/>
                          </w:rPr>
                        </w:rPrChange>
                      </w:rPr>
                      <m:t>2</m:t>
                    </m:r>
                  </m:den>
                </m:f>
              </m:sup>
            </m:sSup>
          </m:num>
          <m:den>
            <m:sSubSup>
              <m:sSubSupPr>
                <m:ctrlPr>
                  <w:rPr>
                    <w:rFonts w:ascii="Cambria Math" w:hAnsi="Cambria Math"/>
                    <w:i/>
                    <w:lang w:val="en-GB"/>
                    <w:rPrChange w:id="7908" w:author="Dioguardi, Fabio" w:date="2018-10-23T11:24:00Z">
                      <w:rPr>
                        <w:rFonts w:ascii="Cambria Math" w:hAnsi="Cambria Math"/>
                        <w:i/>
                      </w:rPr>
                    </w:rPrChange>
                  </w:rPr>
                </m:ctrlPr>
              </m:sSubSupPr>
              <m:e>
                <m:r>
                  <w:rPr>
                    <w:rFonts w:ascii="Cambria Math" w:hAnsi="Cambria Math"/>
                    <w:lang w:val="en-GB"/>
                    <w:rPrChange w:id="7909" w:author="Dioguardi, Fabio" w:date="2018-10-23T11:24:00Z">
                      <w:rPr>
                        <w:rFonts w:ascii="Cambria Math" w:hAnsi="Cambria Math"/>
                      </w:rPr>
                    </w:rPrChange>
                  </w:rPr>
                  <m:t>z</m:t>
                </m:r>
              </m:e>
              <m:sub>
                <m:r>
                  <w:rPr>
                    <w:rFonts w:ascii="Cambria Math" w:hAnsi="Cambria Math"/>
                    <w:lang w:val="en-GB"/>
                    <w:rPrChange w:id="7910" w:author="Dioguardi, Fabio" w:date="2018-10-23T11:24:00Z">
                      <w:rPr>
                        <w:rFonts w:ascii="Cambria Math" w:hAnsi="Cambria Math"/>
                      </w:rPr>
                    </w:rPrChange>
                  </w:rPr>
                  <m:t>1</m:t>
                </m:r>
              </m:sub>
              <m:sup>
                <m:r>
                  <w:rPr>
                    <w:rFonts w:ascii="Cambria Math" w:hAnsi="Cambria Math"/>
                    <w:lang w:val="en-GB"/>
                    <w:rPrChange w:id="7911" w:author="Dioguardi, Fabio" w:date="2018-10-23T11:24:00Z">
                      <w:rPr>
                        <w:rFonts w:ascii="Cambria Math" w:hAnsi="Cambria Math"/>
                      </w:rPr>
                    </w:rPrChange>
                  </w:rPr>
                  <m:t>4</m:t>
                </m:r>
              </m:sup>
            </m:sSubSup>
          </m:den>
        </m:f>
        <m:f>
          <m:fPr>
            <m:ctrlPr>
              <w:rPr>
                <w:rFonts w:ascii="Cambria Math" w:hAnsi="Cambria Math"/>
                <w:i/>
                <w:lang w:val="en-GB"/>
                <w:rPrChange w:id="7912" w:author="Dioguardi, Fabio" w:date="2018-10-23T11:24:00Z">
                  <w:rPr>
                    <w:rFonts w:ascii="Cambria Math" w:hAnsi="Cambria Math"/>
                    <w:i/>
                  </w:rPr>
                </w:rPrChange>
              </w:rPr>
            </m:ctrlPr>
          </m:fPr>
          <m:num>
            <m:acc>
              <m:accPr>
                <m:chr m:val="̅"/>
                <m:ctrlPr>
                  <w:rPr>
                    <w:rFonts w:ascii="Cambria Math" w:hAnsi="Cambria Math"/>
                    <w:i/>
                    <w:lang w:val="en-GB"/>
                    <w:rPrChange w:id="7913" w:author="Dioguardi, Fabio" w:date="2018-10-23T11:24:00Z">
                      <w:rPr>
                        <w:rFonts w:ascii="Cambria Math" w:hAnsi="Cambria Math"/>
                        <w:i/>
                      </w:rPr>
                    </w:rPrChange>
                  </w:rPr>
                </m:ctrlPr>
              </m:accPr>
              <m:e>
                <m:r>
                  <w:rPr>
                    <w:rFonts w:ascii="Cambria Math" w:hAnsi="Cambria Math"/>
                    <w:lang w:val="en-GB"/>
                    <w:rPrChange w:id="7914" w:author="Dioguardi, Fabio" w:date="2018-10-23T11:24:00Z">
                      <w:rPr>
                        <w:rFonts w:ascii="Cambria Math" w:hAnsi="Cambria Math"/>
                      </w:rPr>
                    </w:rPrChange>
                  </w:rPr>
                  <m:t>N</m:t>
                </m:r>
              </m:e>
            </m:acc>
            <m:acc>
              <m:accPr>
                <m:chr m:val="̌"/>
                <m:ctrlPr>
                  <w:rPr>
                    <w:rFonts w:ascii="Cambria Math" w:hAnsi="Cambria Math"/>
                    <w:i/>
                    <w:lang w:val="en-GB"/>
                    <w:rPrChange w:id="7915" w:author="Dioguardi, Fabio" w:date="2018-10-23T11:24:00Z">
                      <w:rPr>
                        <w:rFonts w:ascii="Cambria Math" w:hAnsi="Cambria Math"/>
                        <w:i/>
                      </w:rPr>
                    </w:rPrChange>
                  </w:rPr>
                </m:ctrlPr>
              </m:accPr>
              <m:e>
                <m:r>
                  <w:rPr>
                    <w:rFonts w:ascii="Cambria Math" w:hAnsi="Cambria Math"/>
                    <w:lang w:val="en-GB"/>
                    <w:rPrChange w:id="7916" w:author="Dioguardi, Fabio" w:date="2018-10-23T11:24:00Z">
                      <w:rPr>
                        <w:rFonts w:ascii="Cambria Math" w:hAnsi="Cambria Math"/>
                      </w:rPr>
                    </w:rPrChange>
                  </w:rPr>
                  <m:t>H</m:t>
                </m:r>
              </m:e>
            </m:acc>
          </m:num>
          <m:den>
            <m:acc>
              <m:accPr>
                <m:chr m:val="̅"/>
                <m:ctrlPr>
                  <w:rPr>
                    <w:rFonts w:ascii="Cambria Math" w:hAnsi="Cambria Math"/>
                    <w:i/>
                    <w:lang w:val="en-GB"/>
                    <w:rPrChange w:id="7917" w:author="Dioguardi, Fabio" w:date="2018-10-23T11:24:00Z">
                      <w:rPr>
                        <w:rFonts w:ascii="Cambria Math" w:hAnsi="Cambria Math"/>
                        <w:i/>
                      </w:rPr>
                    </w:rPrChange>
                  </w:rPr>
                </m:ctrlPr>
              </m:accPr>
              <m:e>
                <m:r>
                  <w:rPr>
                    <w:rFonts w:ascii="Cambria Math" w:hAnsi="Cambria Math"/>
                    <w:lang w:val="en-GB"/>
                    <w:rPrChange w:id="7918" w:author="Dioguardi, Fabio" w:date="2018-10-23T11:24:00Z">
                      <w:rPr>
                        <w:rFonts w:ascii="Cambria Math" w:hAnsi="Cambria Math"/>
                      </w:rPr>
                    </w:rPrChange>
                  </w:rPr>
                  <m:t>ν</m:t>
                </m:r>
              </m:e>
            </m:acc>
          </m:den>
        </m:f>
        <m:sSup>
          <m:sSupPr>
            <m:ctrlPr>
              <w:rPr>
                <w:rFonts w:ascii="Cambria Math" w:hAnsi="Cambria Math"/>
                <w:i/>
                <w:lang w:val="en-GB"/>
                <w:rPrChange w:id="7919" w:author="Dioguardi, Fabio" w:date="2018-10-23T11:24:00Z">
                  <w:rPr>
                    <w:rFonts w:ascii="Cambria Math" w:hAnsi="Cambria Math"/>
                    <w:i/>
                  </w:rPr>
                </w:rPrChange>
              </w:rPr>
            </m:ctrlPr>
          </m:sSupPr>
          <m:e>
            <m:d>
              <m:dPr>
                <m:ctrlPr>
                  <w:rPr>
                    <w:rFonts w:ascii="Cambria Math" w:hAnsi="Cambria Math"/>
                    <w:i/>
                    <w:lang w:val="en-GB"/>
                    <w:rPrChange w:id="7920" w:author="Dioguardi, Fabio" w:date="2018-10-23T11:24:00Z">
                      <w:rPr>
                        <w:rFonts w:ascii="Cambria Math" w:hAnsi="Cambria Math"/>
                        <w:i/>
                      </w:rPr>
                    </w:rPrChange>
                  </w:rPr>
                </m:ctrlPr>
              </m:dPr>
              <m:e>
                <m:f>
                  <m:fPr>
                    <m:ctrlPr>
                      <w:rPr>
                        <w:rFonts w:ascii="Cambria Math" w:hAnsi="Cambria Math"/>
                        <w:i/>
                        <w:lang w:val="en-GB"/>
                        <w:rPrChange w:id="7921" w:author="Dioguardi, Fabio" w:date="2018-10-23T11:24:00Z">
                          <w:rPr>
                            <w:rFonts w:ascii="Cambria Math" w:hAnsi="Cambria Math"/>
                            <w:i/>
                          </w:rPr>
                        </w:rPrChange>
                      </w:rPr>
                    </m:ctrlPr>
                  </m:fPr>
                  <m:num>
                    <m:r>
                      <w:rPr>
                        <w:rFonts w:ascii="Cambria Math" w:hAnsi="Cambria Math"/>
                        <w:lang w:val="en-GB"/>
                        <w:rPrChange w:id="7922" w:author="Dioguardi, Fabio" w:date="2018-10-23T11:24:00Z">
                          <w:rPr>
                            <w:rFonts w:ascii="Cambria Math" w:hAnsi="Cambria Math"/>
                          </w:rPr>
                        </w:rPrChange>
                      </w:rPr>
                      <m:t>α</m:t>
                    </m:r>
                  </m:num>
                  <m:den>
                    <m:r>
                      <w:rPr>
                        <w:rFonts w:ascii="Cambria Math" w:hAnsi="Cambria Math"/>
                        <w:lang w:val="en-GB"/>
                        <w:rPrChange w:id="7923" w:author="Dioguardi, Fabio" w:date="2018-10-23T11:24:00Z">
                          <w:rPr>
                            <w:rFonts w:ascii="Cambria Math" w:hAnsi="Cambria Math"/>
                          </w:rPr>
                        </w:rPrChange>
                      </w:rPr>
                      <m:t>β</m:t>
                    </m:r>
                  </m:den>
                </m:f>
              </m:e>
            </m:d>
          </m:e>
          <m:sup>
            <m:r>
              <w:rPr>
                <w:rFonts w:ascii="Cambria Math" w:hAnsi="Cambria Math"/>
                <w:lang w:val="en-GB"/>
                <w:rPrChange w:id="7924" w:author="Dioguardi, Fabio" w:date="2018-10-23T11:24:00Z">
                  <w:rPr>
                    <w:rFonts w:ascii="Cambria Math" w:hAnsi="Cambria Math"/>
                  </w:rPr>
                </w:rPrChange>
              </w:rPr>
              <m:t>2</m:t>
            </m:r>
          </m:sup>
        </m:sSup>
      </m:oMath>
      <w:r w:rsidRPr="000E1A5F">
        <w:rPr>
          <w:lang w:val="en-GB"/>
          <w:rPrChange w:id="7925" w:author="Dioguardi, Fabio" w:date="2018-10-23T11:24:00Z">
            <w:rPr/>
          </w:rPrChange>
        </w:rPr>
        <w:tab/>
      </w:r>
      <w:r w:rsidRPr="000E1A5F">
        <w:rPr>
          <w:lang w:val="en-GB"/>
          <w:rPrChange w:id="7926" w:author="Dioguardi, Fabio" w:date="2018-10-23T11:24:00Z">
            <w:rPr/>
          </w:rPrChange>
        </w:rPr>
        <w:tab/>
      </w:r>
      <w:r w:rsidRPr="000E1A5F">
        <w:rPr>
          <w:lang w:val="en-GB"/>
          <w:rPrChange w:id="7927" w:author="Dioguardi, Fabio" w:date="2018-10-23T11:24:00Z">
            <w:rPr/>
          </w:rPrChange>
        </w:rPr>
        <w:tab/>
      </w:r>
      <w:r w:rsidRPr="000E1A5F">
        <w:rPr>
          <w:lang w:val="en-GB"/>
          <w:rPrChange w:id="7928" w:author="Dioguardi, Fabio" w:date="2018-10-23T11:24:00Z">
            <w:rPr/>
          </w:rPrChange>
        </w:rPr>
        <w:tab/>
      </w:r>
      <w:r w:rsidRPr="000E1A5F">
        <w:rPr>
          <w:lang w:val="en-GB"/>
          <w:rPrChange w:id="7929" w:author="Dioguardi, Fabio" w:date="2018-10-23T11:24:00Z">
            <w:rPr/>
          </w:rPrChange>
        </w:rPr>
        <w:tab/>
      </w:r>
      <w:r w:rsidR="00754FAB" w:rsidRPr="000E1A5F">
        <w:rPr>
          <w:lang w:val="en-GB"/>
          <w:rPrChange w:id="7930" w:author="Dioguardi, Fabio" w:date="2018-10-23T11:24:00Z">
            <w:rPr/>
          </w:rPrChange>
        </w:rPr>
        <w:t>(10)</w:t>
      </w:r>
    </w:p>
    <w:p w14:paraId="3A365A46" w14:textId="2AE53A48" w:rsidR="00A1458D" w:rsidRPr="000E1A5F" w:rsidRDefault="00592001" w:rsidP="001B5ADD">
      <w:pPr>
        <w:rPr>
          <w:rFonts w:eastAsiaTheme="minorEastAsia"/>
          <w:szCs w:val="22"/>
          <w:lang w:val="en-GB"/>
          <w:rPrChange w:id="7931" w:author="Dioguardi, Fabio" w:date="2018-10-23T11:24:00Z">
            <w:rPr>
              <w:rFonts w:eastAsiaTheme="minorEastAsia"/>
              <w:szCs w:val="22"/>
            </w:rPr>
          </w:rPrChange>
        </w:rPr>
      </w:pPr>
      <w:proofErr w:type="gramStart"/>
      <w:r w:rsidRPr="000E1A5F">
        <w:rPr>
          <w:rFonts w:eastAsiaTheme="minorEastAsia"/>
          <w:szCs w:val="22"/>
          <w:lang w:val="en-GB"/>
          <w:rPrChange w:id="7932" w:author="Dioguardi, Fabio" w:date="2018-10-23T11:24:00Z">
            <w:rPr>
              <w:rFonts w:eastAsiaTheme="minorEastAsia"/>
              <w:szCs w:val="22"/>
            </w:rPr>
          </w:rPrChange>
        </w:rPr>
        <w:t>with</w:t>
      </w:r>
      <w:proofErr w:type="gramEnd"/>
      <w:r w:rsidRPr="000E1A5F">
        <w:rPr>
          <w:rFonts w:eastAsiaTheme="minorEastAsia"/>
          <w:szCs w:val="22"/>
          <w:lang w:val="en-GB"/>
          <w:rPrChange w:id="7933" w:author="Dioguardi, Fabio" w:date="2018-10-23T11:24:00Z">
            <w:rPr>
              <w:rFonts w:eastAsiaTheme="minorEastAsia"/>
              <w:szCs w:val="22"/>
            </w:rPr>
          </w:rPrChange>
        </w:rPr>
        <w:t xml:space="preserve"> </w:t>
      </w:r>
      <m:oMath>
        <m:acc>
          <m:accPr>
            <m:chr m:val="̅"/>
            <m:ctrlPr>
              <w:rPr>
                <w:rFonts w:ascii="Cambria Math" w:eastAsiaTheme="minorEastAsia" w:hAnsi="Cambria Math"/>
                <w:i/>
                <w:szCs w:val="22"/>
                <w:lang w:val="en-GB"/>
                <w:rPrChange w:id="7934" w:author="Dioguardi, Fabio" w:date="2018-10-23T11:24:00Z">
                  <w:rPr>
                    <w:rFonts w:ascii="Cambria Math" w:eastAsiaTheme="minorEastAsia" w:hAnsi="Cambria Math"/>
                    <w:i/>
                    <w:szCs w:val="22"/>
                  </w:rPr>
                </w:rPrChange>
              </w:rPr>
            </m:ctrlPr>
          </m:accPr>
          <m:e>
            <m:r>
              <w:rPr>
                <w:rFonts w:ascii="Cambria Math" w:eastAsiaTheme="minorEastAsia" w:hAnsi="Cambria Math"/>
                <w:szCs w:val="22"/>
                <w:lang w:val="en-GB"/>
                <w:rPrChange w:id="7935" w:author="Dioguardi, Fabio" w:date="2018-10-23T11:24:00Z">
                  <w:rPr>
                    <w:rFonts w:ascii="Cambria Math" w:eastAsiaTheme="minorEastAsia" w:hAnsi="Cambria Math"/>
                    <w:szCs w:val="22"/>
                  </w:rPr>
                </w:rPrChange>
              </w:rPr>
              <m:t>N</m:t>
            </m:r>
          </m:e>
        </m:acc>
      </m:oMath>
      <w:r w:rsidRPr="000E1A5F">
        <w:rPr>
          <w:rFonts w:eastAsiaTheme="minorEastAsia"/>
          <w:szCs w:val="22"/>
          <w:lang w:val="en-GB"/>
          <w:rPrChange w:id="7936" w:author="Dioguardi, Fabio" w:date="2018-10-23T11:24:00Z">
            <w:rPr>
              <w:rFonts w:eastAsiaTheme="minorEastAsia"/>
              <w:szCs w:val="22"/>
            </w:rPr>
          </w:rPrChange>
        </w:rPr>
        <w:t xml:space="preserve"> being the average buoyancy frequency, </w:t>
      </w:r>
      <m:oMath>
        <m:acc>
          <m:accPr>
            <m:chr m:val="̅"/>
            <m:ctrlPr>
              <w:rPr>
                <w:rFonts w:ascii="Cambria Math" w:hAnsi="Cambria Math"/>
                <w:i/>
                <w:lang w:val="en-GB"/>
                <w:rPrChange w:id="7937" w:author="Dioguardi, Fabio" w:date="2018-10-23T11:24:00Z">
                  <w:rPr>
                    <w:rFonts w:ascii="Cambria Math" w:hAnsi="Cambria Math"/>
                    <w:i/>
                  </w:rPr>
                </w:rPrChange>
              </w:rPr>
            </m:ctrlPr>
          </m:accPr>
          <m:e>
            <m:r>
              <w:rPr>
                <w:rFonts w:ascii="Cambria Math" w:hAnsi="Cambria Math"/>
                <w:lang w:val="en-GB"/>
                <w:rPrChange w:id="7938" w:author="Dioguardi, Fabio" w:date="2018-10-23T11:24:00Z">
                  <w:rPr>
                    <w:rFonts w:ascii="Cambria Math" w:hAnsi="Cambria Math"/>
                  </w:rPr>
                </w:rPrChange>
              </w:rPr>
              <m:t>ν</m:t>
            </m:r>
          </m:e>
        </m:acc>
      </m:oMath>
      <w:r w:rsidRPr="000E1A5F">
        <w:rPr>
          <w:rFonts w:eastAsiaTheme="minorEastAsia"/>
          <w:lang w:val="en-GB"/>
          <w:rPrChange w:id="7939" w:author="Dioguardi, Fabio" w:date="2018-10-23T11:24:00Z">
            <w:rPr>
              <w:rFonts w:eastAsiaTheme="minorEastAsia"/>
            </w:rPr>
          </w:rPrChange>
        </w:rPr>
        <w:t xml:space="preserve"> the average wind velocity across the plume height, </w:t>
      </w:r>
      <w:r w:rsidRPr="000E1A5F">
        <w:rPr>
          <w:rFonts w:eastAsiaTheme="minorEastAsia"/>
          <w:i/>
          <w:lang w:val="en-GB"/>
          <w:rPrChange w:id="7940" w:author="Dioguardi, Fabio" w:date="2018-10-23T11:24:00Z">
            <w:rPr>
              <w:rFonts w:eastAsiaTheme="minorEastAsia"/>
              <w:i/>
            </w:rPr>
          </w:rPrChange>
        </w:rPr>
        <w:t>α</w:t>
      </w:r>
      <w:r w:rsidRPr="000E1A5F">
        <w:rPr>
          <w:rFonts w:eastAsiaTheme="minorEastAsia"/>
          <w:lang w:val="en-GB"/>
          <w:rPrChange w:id="7941" w:author="Dioguardi, Fabio" w:date="2018-10-23T11:24:00Z">
            <w:rPr>
              <w:rFonts w:eastAsiaTheme="minorEastAsia"/>
            </w:rPr>
          </w:rPrChange>
        </w:rPr>
        <w:t xml:space="preserve"> the radial and </w:t>
      </w:r>
      <w:r w:rsidRPr="000E1A5F">
        <w:rPr>
          <w:rFonts w:eastAsiaTheme="minorEastAsia"/>
          <w:i/>
          <w:lang w:val="en-GB"/>
          <w:rPrChange w:id="7942" w:author="Dioguardi, Fabio" w:date="2018-10-23T11:24:00Z">
            <w:rPr>
              <w:rFonts w:eastAsiaTheme="minorEastAsia"/>
              <w:i/>
            </w:rPr>
          </w:rPrChange>
        </w:rPr>
        <w:sym w:font="Symbol" w:char="F062"/>
      </w:r>
      <w:r w:rsidRPr="000E1A5F">
        <w:rPr>
          <w:rFonts w:eastAsiaTheme="minorEastAsia"/>
          <w:lang w:val="en-GB"/>
          <w:rPrChange w:id="7943" w:author="Dioguardi, Fabio" w:date="2018-10-23T11:24:00Z">
            <w:rPr>
              <w:rFonts w:eastAsiaTheme="minorEastAsia"/>
            </w:rPr>
          </w:rPrChange>
        </w:rPr>
        <w:t xml:space="preserve"> the wind entrainment coefficient, and </w:t>
      </w:r>
      <w:r w:rsidRPr="000E1A5F">
        <w:rPr>
          <w:rFonts w:eastAsiaTheme="minorEastAsia"/>
          <w:i/>
          <w:szCs w:val="22"/>
          <w:lang w:val="en-GB"/>
          <w:rPrChange w:id="7944" w:author="Dioguardi, Fabio" w:date="2018-10-23T11:24:00Z">
            <w:rPr>
              <w:rFonts w:eastAsiaTheme="minorEastAsia"/>
              <w:i/>
              <w:szCs w:val="22"/>
            </w:rPr>
          </w:rPrChange>
        </w:rPr>
        <w:t>z</w:t>
      </w:r>
      <w:r w:rsidRPr="000E1A5F">
        <w:rPr>
          <w:rFonts w:eastAsiaTheme="minorEastAsia"/>
          <w:i/>
          <w:szCs w:val="22"/>
          <w:vertAlign w:val="subscript"/>
          <w:lang w:val="en-GB"/>
          <w:rPrChange w:id="7945" w:author="Dioguardi, Fabio" w:date="2018-10-23T11:24:00Z">
            <w:rPr>
              <w:rFonts w:eastAsiaTheme="minorEastAsia"/>
              <w:i/>
              <w:szCs w:val="22"/>
              <w:vertAlign w:val="subscript"/>
            </w:rPr>
          </w:rPrChange>
        </w:rPr>
        <w:t>1</w:t>
      </w:r>
      <w:r w:rsidRPr="000E1A5F">
        <w:rPr>
          <w:rFonts w:eastAsiaTheme="minorEastAsia"/>
          <w:szCs w:val="22"/>
          <w:lang w:val="en-GB"/>
          <w:rPrChange w:id="7946" w:author="Dioguardi, Fabio" w:date="2018-10-23T11:24:00Z">
            <w:rPr>
              <w:rFonts w:eastAsiaTheme="minorEastAsia"/>
              <w:szCs w:val="22"/>
            </w:rPr>
          </w:rPrChange>
        </w:rPr>
        <w:t xml:space="preserve"> is the maximum non-</w:t>
      </w:r>
      <w:proofErr w:type="spellStart"/>
      <w:r w:rsidRPr="000E1A5F">
        <w:rPr>
          <w:rFonts w:eastAsiaTheme="minorEastAsia"/>
          <w:szCs w:val="22"/>
          <w:lang w:val="en-GB"/>
          <w:rPrChange w:id="7947" w:author="Dioguardi, Fabio" w:date="2018-10-23T11:24:00Z">
            <w:rPr>
              <w:rFonts w:eastAsiaTheme="minorEastAsia"/>
              <w:szCs w:val="22"/>
            </w:rPr>
          </w:rPrChange>
        </w:rPr>
        <w:t>dmensional</w:t>
      </w:r>
      <w:proofErr w:type="spellEnd"/>
      <w:r w:rsidRPr="000E1A5F">
        <w:rPr>
          <w:rFonts w:eastAsiaTheme="minorEastAsia"/>
          <w:szCs w:val="22"/>
          <w:lang w:val="en-GB"/>
          <w:rPrChange w:id="7948" w:author="Dioguardi, Fabio" w:date="2018-10-23T11:24:00Z">
            <w:rPr>
              <w:rFonts w:eastAsiaTheme="minorEastAsia"/>
              <w:szCs w:val="22"/>
            </w:rPr>
          </w:rPrChange>
        </w:rPr>
        <w:t xml:space="preserve"> height of </w:t>
      </w:r>
      <w:r w:rsidRPr="000E1A5F">
        <w:rPr>
          <w:rFonts w:eastAsiaTheme="minorEastAsia"/>
          <w:i/>
          <w:szCs w:val="22"/>
          <w:lang w:val="en-GB"/>
          <w:rPrChange w:id="7949" w:author="Dioguardi, Fabio" w:date="2018-10-23T11:24:00Z">
            <w:rPr>
              <w:rFonts w:eastAsiaTheme="minorEastAsia"/>
              <w:i/>
              <w:szCs w:val="22"/>
            </w:rPr>
          </w:rPrChange>
        </w:rPr>
        <w:t>Morton et al</w:t>
      </w:r>
      <w:r w:rsidRPr="000E1A5F">
        <w:rPr>
          <w:rFonts w:eastAsiaTheme="minorEastAsia"/>
          <w:szCs w:val="22"/>
          <w:lang w:val="en-GB"/>
          <w:rPrChange w:id="7950" w:author="Dioguardi, Fabio" w:date="2018-10-23T11:24:00Z">
            <w:rPr>
              <w:rFonts w:eastAsiaTheme="minorEastAsia"/>
              <w:szCs w:val="22"/>
            </w:rPr>
          </w:rPrChange>
        </w:rPr>
        <w:t>. (1956)</w:t>
      </w:r>
      <w:r w:rsidR="00FD379D" w:rsidRPr="000E1A5F">
        <w:rPr>
          <w:rFonts w:eastAsiaTheme="minorEastAsia"/>
          <w:szCs w:val="22"/>
          <w:lang w:val="en-GB"/>
          <w:rPrChange w:id="7951" w:author="Dioguardi, Fabio" w:date="2018-10-23T11:24:00Z">
            <w:rPr>
              <w:rFonts w:eastAsiaTheme="minorEastAsia"/>
              <w:szCs w:val="22"/>
            </w:rPr>
          </w:rPrChange>
        </w:rPr>
        <w:t xml:space="preserve">. </w:t>
      </w:r>
      <w:r w:rsidR="00A1458D" w:rsidRPr="000E1A5F">
        <w:rPr>
          <w:rFonts w:eastAsiaTheme="minorEastAsia"/>
          <w:szCs w:val="22"/>
          <w:lang w:val="en-GB"/>
          <w:rPrChange w:id="7952" w:author="Dioguardi, Fabio" w:date="2018-10-23T11:24:00Z">
            <w:rPr>
              <w:rFonts w:eastAsiaTheme="minorEastAsia"/>
              <w:szCs w:val="22"/>
            </w:rPr>
          </w:rPrChange>
        </w:rPr>
        <w:t>T</w:t>
      </w:r>
      <w:r w:rsidR="00FD379D" w:rsidRPr="000E1A5F">
        <w:rPr>
          <w:rFonts w:eastAsiaTheme="minorEastAsia"/>
          <w:szCs w:val="22"/>
          <w:lang w:val="en-GB"/>
          <w:rPrChange w:id="7953" w:author="Dioguardi, Fabio" w:date="2018-10-23T11:24:00Z">
            <w:rPr>
              <w:rFonts w:eastAsiaTheme="minorEastAsia"/>
              <w:szCs w:val="22"/>
            </w:rPr>
          </w:rPrChange>
        </w:rPr>
        <w:t>he current version of FOXI (v.</w:t>
      </w:r>
      <w:r w:rsidR="00A70C55" w:rsidRPr="000E1A5F">
        <w:rPr>
          <w:rFonts w:eastAsiaTheme="minorEastAsia"/>
          <w:szCs w:val="22"/>
          <w:lang w:val="en-GB"/>
          <w:rPrChange w:id="7954" w:author="Dioguardi, Fabio" w:date="2018-10-23T11:24:00Z">
            <w:rPr>
              <w:rFonts w:eastAsiaTheme="minorEastAsia"/>
              <w:szCs w:val="22"/>
            </w:rPr>
          </w:rPrChange>
        </w:rPr>
        <w:t>18.1</w:t>
      </w:r>
      <w:r w:rsidR="00FD379D" w:rsidRPr="000E1A5F">
        <w:rPr>
          <w:rFonts w:eastAsiaTheme="minorEastAsia"/>
          <w:szCs w:val="22"/>
          <w:lang w:val="en-GB"/>
          <w:rPrChange w:id="7955" w:author="Dioguardi, Fabio" w:date="2018-10-23T11:24:00Z">
            <w:rPr>
              <w:rFonts w:eastAsiaTheme="minorEastAsia"/>
              <w:szCs w:val="22"/>
            </w:rPr>
          </w:rPrChange>
        </w:rPr>
        <w:t xml:space="preserve">) </w:t>
      </w:r>
      <w:r w:rsidR="00FD379D" w:rsidRPr="000E1A5F">
        <w:rPr>
          <w:lang w:val="en-GB"/>
          <w:rPrChange w:id="7956" w:author="Dioguardi, Fabio" w:date="2018-10-23T11:24:00Z">
            <w:rPr/>
          </w:rPrChange>
        </w:rPr>
        <w:t xml:space="preserve">uses </w:t>
      </w:r>
      <w:r w:rsidR="00FD379D" w:rsidRPr="000E1A5F">
        <w:rPr>
          <w:rFonts w:eastAsiaTheme="minorEastAsia"/>
          <w:szCs w:val="22"/>
          <w:lang w:val="en-GB"/>
          <w:rPrChange w:id="7957" w:author="Dioguardi, Fabio" w:date="2018-10-23T11:24:00Z">
            <w:rPr>
              <w:rFonts w:eastAsiaTheme="minorEastAsia"/>
              <w:szCs w:val="22"/>
            </w:rPr>
          </w:rPrChange>
        </w:rPr>
        <w:t xml:space="preserve">the best estimate of the plume top height (instead of the </w:t>
      </w:r>
      <w:proofErr w:type="spellStart"/>
      <w:r w:rsidR="00FD379D" w:rsidRPr="000E1A5F">
        <w:rPr>
          <w:rFonts w:eastAsiaTheme="minorEastAsia"/>
          <w:szCs w:val="22"/>
          <w:lang w:val="en-GB"/>
          <w:rPrChange w:id="7958" w:author="Dioguardi, Fabio" w:date="2018-10-23T11:24:00Z">
            <w:rPr>
              <w:rFonts w:eastAsiaTheme="minorEastAsia"/>
              <w:szCs w:val="22"/>
            </w:rPr>
          </w:rPrChange>
        </w:rPr>
        <w:t>centerline</w:t>
      </w:r>
      <w:proofErr w:type="spellEnd"/>
      <w:r w:rsidR="00A1458D" w:rsidRPr="000E1A5F">
        <w:rPr>
          <w:rFonts w:eastAsiaTheme="minorEastAsia"/>
          <w:szCs w:val="22"/>
          <w:lang w:val="en-GB"/>
          <w:rPrChange w:id="7959" w:author="Dioguardi, Fabio" w:date="2018-10-23T11:24:00Z">
            <w:rPr>
              <w:rFonts w:eastAsiaTheme="minorEastAsia"/>
              <w:szCs w:val="22"/>
            </w:rPr>
          </w:rPrChange>
        </w:rPr>
        <w:t xml:space="preserve"> plume height</w:t>
      </w:r>
      <w:r w:rsidR="00FD379D" w:rsidRPr="000E1A5F">
        <w:rPr>
          <w:rFonts w:eastAsiaTheme="minorEastAsia"/>
          <w:szCs w:val="22"/>
          <w:lang w:val="en-GB"/>
          <w:rPrChange w:id="7960" w:author="Dioguardi, Fabio" w:date="2018-10-23T11:24:00Z">
            <w:rPr>
              <w:rFonts w:eastAsiaTheme="minorEastAsia"/>
              <w:szCs w:val="22"/>
            </w:rPr>
          </w:rPrChange>
        </w:rPr>
        <w:t xml:space="preserve">) </w:t>
      </w:r>
      <w:r w:rsidR="00A1458D" w:rsidRPr="000E1A5F">
        <w:rPr>
          <w:rFonts w:eastAsiaTheme="minorEastAsia"/>
          <w:szCs w:val="22"/>
          <w:lang w:val="en-GB"/>
          <w:rPrChange w:id="7961" w:author="Dioguardi, Fabio" w:date="2018-10-23T11:24:00Z">
            <w:rPr>
              <w:rFonts w:eastAsiaTheme="minorEastAsia"/>
              <w:szCs w:val="22"/>
            </w:rPr>
          </w:rPrChange>
        </w:rPr>
        <w:t xml:space="preserve">for the input </w:t>
      </w:r>
      <w:proofErr w:type="gramStart"/>
      <w:r w:rsidR="00A1458D" w:rsidRPr="000E1A5F">
        <w:rPr>
          <w:rFonts w:eastAsiaTheme="minorEastAsia"/>
          <w:szCs w:val="22"/>
          <w:lang w:val="en-GB"/>
          <w:rPrChange w:id="7962" w:author="Dioguardi, Fabio" w:date="2018-10-23T11:24:00Z">
            <w:rPr>
              <w:rFonts w:eastAsiaTheme="minorEastAsia"/>
              <w:szCs w:val="22"/>
            </w:rPr>
          </w:rPrChange>
        </w:rPr>
        <w:t xml:space="preserve">parameter </w:t>
      </w:r>
      <w:proofErr w:type="gramEnd"/>
      <m:oMath>
        <m:acc>
          <m:accPr>
            <m:chr m:val="̌"/>
            <m:ctrlPr>
              <w:rPr>
                <w:rFonts w:ascii="Cambria Math" w:hAnsi="Cambria Math"/>
                <w:i/>
                <w:lang w:val="en-GB"/>
                <w:rPrChange w:id="7963" w:author="Dioguardi, Fabio" w:date="2018-10-23T11:24:00Z">
                  <w:rPr>
                    <w:rFonts w:ascii="Cambria Math" w:hAnsi="Cambria Math"/>
                    <w:i/>
                  </w:rPr>
                </w:rPrChange>
              </w:rPr>
            </m:ctrlPr>
          </m:accPr>
          <m:e>
            <m:r>
              <w:rPr>
                <w:rFonts w:ascii="Cambria Math" w:hAnsi="Cambria Math"/>
                <w:lang w:val="en-GB"/>
                <w:rPrChange w:id="7964" w:author="Dioguardi, Fabio" w:date="2018-10-23T11:24:00Z">
                  <w:rPr>
                    <w:rFonts w:ascii="Cambria Math" w:hAnsi="Cambria Math"/>
                  </w:rPr>
                </w:rPrChange>
              </w:rPr>
              <m:t>H</m:t>
            </m:r>
          </m:e>
        </m:acc>
      </m:oMath>
      <w:r w:rsidR="00A1458D" w:rsidRPr="000E1A5F">
        <w:rPr>
          <w:rFonts w:eastAsiaTheme="minorEastAsia"/>
          <w:lang w:val="en-GB"/>
          <w:rPrChange w:id="7965" w:author="Dioguardi, Fabio" w:date="2018-10-23T11:24:00Z">
            <w:rPr>
              <w:rFonts w:eastAsiaTheme="minorEastAsia"/>
            </w:rPr>
          </w:rPrChange>
        </w:rPr>
        <w:t>.</w:t>
      </w:r>
      <w:r w:rsidR="00A1458D" w:rsidRPr="000E1A5F">
        <w:rPr>
          <w:rFonts w:eastAsiaTheme="minorEastAsia"/>
          <w:szCs w:val="22"/>
          <w:lang w:val="en-GB"/>
          <w:rPrChange w:id="7966" w:author="Dioguardi, Fabio" w:date="2018-10-23T11:24:00Z">
            <w:rPr>
              <w:rFonts w:eastAsiaTheme="minorEastAsia"/>
              <w:szCs w:val="22"/>
            </w:rPr>
          </w:rPrChange>
        </w:rPr>
        <w:t xml:space="preserve"> </w:t>
      </w:r>
    </w:p>
    <w:p w14:paraId="3B5342ED" w14:textId="6760815A" w:rsidR="005F22CD" w:rsidRPr="000E1A5F" w:rsidRDefault="00A1458D" w:rsidP="001507E8">
      <w:pPr>
        <w:pStyle w:val="ListParagraph"/>
        <w:numPr>
          <w:ilvl w:val="0"/>
          <w:numId w:val="36"/>
        </w:numPr>
        <w:rPr>
          <w:lang w:val="en-GB"/>
          <w:rPrChange w:id="7967" w:author="Dioguardi, Fabio" w:date="2018-10-23T11:24:00Z">
            <w:rPr/>
          </w:rPrChange>
        </w:rPr>
      </w:pPr>
      <w:r w:rsidRPr="000E1A5F">
        <w:rPr>
          <w:rFonts w:eastAsiaTheme="minorEastAsia"/>
          <w:lang w:val="en-GB"/>
          <w:rPrChange w:id="7968" w:author="Dioguardi, Fabio" w:date="2018-10-23T11:24:00Z">
            <w:rPr>
              <w:rFonts w:eastAsiaTheme="minorEastAsia"/>
            </w:rPr>
          </w:rPrChange>
        </w:rPr>
        <w:t xml:space="preserve">If </w:t>
      </w:r>
      <w:r w:rsidR="00FD379D" w:rsidRPr="000E1A5F">
        <w:rPr>
          <w:lang w:val="en-GB"/>
          <w:rPrChange w:id="7969" w:author="Dioguardi, Fabio" w:date="2018-10-23T11:24:00Z">
            <w:rPr/>
          </w:rPrChange>
        </w:rPr>
        <w:sym w:font="Symbol" w:char="F050"/>
      </w:r>
      <w:r w:rsidR="00FD379D" w:rsidRPr="000E1A5F">
        <w:rPr>
          <w:rFonts w:eastAsiaTheme="minorEastAsia"/>
          <w:lang w:val="en-GB"/>
          <w:rPrChange w:id="7970" w:author="Dioguardi, Fabio" w:date="2018-10-23T11:24:00Z">
            <w:rPr>
              <w:rFonts w:eastAsiaTheme="minorEastAsia"/>
            </w:rPr>
          </w:rPrChange>
        </w:rPr>
        <w:t xml:space="preserve"> </w:t>
      </w:r>
      <w:r w:rsidR="00FD379D" w:rsidRPr="000E1A5F">
        <w:rPr>
          <w:lang w:val="en-GB"/>
          <w:rPrChange w:id="7971" w:author="Dioguardi, Fabio" w:date="2018-10-23T11:24:00Z">
            <w:rPr/>
          </w:rPrChange>
        </w:rPr>
        <w:t xml:space="preserve">is larger than </w:t>
      </w:r>
      <w:r w:rsidR="00B776D2" w:rsidRPr="000E1A5F">
        <w:rPr>
          <w:lang w:val="en-GB"/>
          <w:rPrChange w:id="7972" w:author="Dioguardi, Fabio" w:date="2018-10-23T11:24:00Z">
            <w:rPr/>
          </w:rPrChange>
        </w:rPr>
        <w:t xml:space="preserve">a threshold value </w:t>
      </w:r>
      <w:r w:rsidR="006F5F01" w:rsidRPr="000E1A5F">
        <w:rPr>
          <w:lang w:val="en-GB"/>
          <w:rPrChange w:id="7973" w:author="Dioguardi, Fabio" w:date="2018-10-23T11:24:00Z">
            <w:rPr/>
          </w:rPrChange>
        </w:rPr>
        <w:t xml:space="preserve">(denoted </w:t>
      </w:r>
      <w:r w:rsidR="00B776D2" w:rsidRPr="000E1A5F">
        <w:rPr>
          <w:lang w:val="en-GB"/>
          <w:rPrChange w:id="7974" w:author="Dioguardi, Fabio" w:date="2018-10-23T11:24:00Z">
            <w:rPr/>
          </w:rPrChange>
        </w:rPr>
        <w:t>PI_THRESH</w:t>
      </w:r>
      <w:r w:rsidR="006F5F01" w:rsidRPr="000E1A5F">
        <w:rPr>
          <w:lang w:val="en-GB"/>
          <w:rPrChange w:id="7975" w:author="Dioguardi, Fabio" w:date="2018-10-23T11:24:00Z">
            <w:rPr/>
          </w:rPrChange>
        </w:rPr>
        <w:t xml:space="preserve"> in FOXI)</w:t>
      </w:r>
      <w:r w:rsidRPr="000E1A5F">
        <w:rPr>
          <w:lang w:val="en-GB"/>
          <w:rPrChange w:id="7976" w:author="Dioguardi, Fabio" w:date="2018-10-23T11:24:00Z">
            <w:rPr/>
          </w:rPrChange>
        </w:rPr>
        <w:t xml:space="preserve">, the plume is considered to be </w:t>
      </w:r>
      <w:r w:rsidR="00B776D2" w:rsidRPr="000E1A5F">
        <w:rPr>
          <w:lang w:val="en-GB"/>
          <w:rPrChange w:id="7977" w:author="Dioguardi, Fabio" w:date="2018-10-23T11:24:00Z">
            <w:rPr/>
          </w:rPrChange>
        </w:rPr>
        <w:t>vertically rising</w:t>
      </w:r>
      <w:r w:rsidRPr="000E1A5F">
        <w:rPr>
          <w:lang w:val="en-GB"/>
          <w:rPrChange w:id="7978" w:author="Dioguardi, Fabio" w:date="2018-10-23T11:24:00Z">
            <w:rPr/>
          </w:rPrChange>
        </w:rPr>
        <w:t xml:space="preserve">. In this case FOXI simply assumes the </w:t>
      </w:r>
      <w:proofErr w:type="spellStart"/>
      <w:r w:rsidRPr="000E1A5F">
        <w:rPr>
          <w:lang w:val="en-GB"/>
          <w:rPrChange w:id="7979" w:author="Dioguardi, Fabio" w:date="2018-10-23T11:24:00Z">
            <w:rPr/>
          </w:rPrChange>
        </w:rPr>
        <w:t>centerline</w:t>
      </w:r>
      <w:proofErr w:type="spellEnd"/>
      <w:r w:rsidRPr="000E1A5F">
        <w:rPr>
          <w:lang w:val="en-GB"/>
          <w:rPrChange w:id="7980" w:author="Dioguardi, Fabio" w:date="2018-10-23T11:24:00Z">
            <w:rPr/>
          </w:rPrChange>
        </w:rPr>
        <w:t xml:space="preserve"> height </w:t>
      </w:r>
      <w:r w:rsidRPr="000E1A5F">
        <w:rPr>
          <w:i/>
          <w:lang w:val="en-GB"/>
          <w:rPrChange w:id="7981" w:author="Dioguardi, Fabio" w:date="2018-10-23T11:24:00Z">
            <w:rPr>
              <w:i/>
            </w:rPr>
          </w:rPrChange>
        </w:rPr>
        <w:t>H</w:t>
      </w:r>
      <w:r w:rsidRPr="000E1A5F">
        <w:rPr>
          <w:lang w:val="en-GB"/>
          <w:rPrChange w:id="7982" w:author="Dioguardi, Fabio" w:date="2018-10-23T11:24:00Z">
            <w:rPr/>
          </w:rPrChange>
        </w:rPr>
        <w:t xml:space="preserve"> to be identical to the plume top height </w:t>
      </w:r>
      <w:r w:rsidRPr="000E1A5F">
        <w:rPr>
          <w:i/>
          <w:lang w:val="en-GB"/>
          <w:rPrChange w:id="7983" w:author="Dioguardi, Fabio" w:date="2018-10-23T11:24:00Z">
            <w:rPr>
              <w:i/>
            </w:rPr>
          </w:rPrChange>
        </w:rPr>
        <w:t>h</w:t>
      </w:r>
      <w:r w:rsidRPr="000E1A5F">
        <w:rPr>
          <w:lang w:val="en-GB"/>
          <w:rPrChange w:id="7984" w:author="Dioguardi, Fabio" w:date="2018-10-23T11:24:00Z">
            <w:rPr/>
          </w:rPrChange>
        </w:rPr>
        <w:t xml:space="preserve"> and computes the model of </w:t>
      </w:r>
      <w:proofErr w:type="spellStart"/>
      <w:r w:rsidRPr="000E1A5F">
        <w:rPr>
          <w:lang w:val="en-GB"/>
          <w:rPrChange w:id="7985" w:author="Dioguardi, Fabio" w:date="2018-10-23T11:24:00Z">
            <w:rPr/>
          </w:rPrChange>
        </w:rPr>
        <w:t>Degruyter</w:t>
      </w:r>
      <w:proofErr w:type="spellEnd"/>
      <w:r w:rsidRPr="000E1A5F">
        <w:rPr>
          <w:lang w:val="en-GB"/>
          <w:rPrChange w:id="7986" w:author="Dioguardi, Fabio" w:date="2018-10-23T11:24:00Z">
            <w:rPr/>
          </w:rPrChange>
        </w:rPr>
        <w:t xml:space="preserve"> and Bonadonna</w:t>
      </w:r>
      <w:r w:rsidR="00FD379D" w:rsidRPr="000E1A5F">
        <w:rPr>
          <w:lang w:val="en-GB"/>
          <w:rPrChange w:id="7987" w:author="Dioguardi, Fabio" w:date="2018-10-23T11:24:00Z">
            <w:rPr/>
          </w:rPrChange>
        </w:rPr>
        <w:t xml:space="preserve"> </w:t>
      </w:r>
      <w:r w:rsidRPr="000E1A5F">
        <w:rPr>
          <w:lang w:val="en-GB"/>
          <w:rPrChange w:id="7988" w:author="Dioguardi, Fabio" w:date="2018-10-23T11:24:00Z">
            <w:rPr/>
          </w:rPrChange>
        </w:rPr>
        <w:t xml:space="preserve">accordingly with using </w:t>
      </w:r>
      <w:r w:rsidRPr="000E1A5F">
        <w:rPr>
          <w:i/>
          <w:lang w:val="en-GB"/>
          <w:rPrChange w:id="7989" w:author="Dioguardi, Fabio" w:date="2018-10-23T11:24:00Z">
            <w:rPr>
              <w:i/>
            </w:rPr>
          </w:rPrChange>
        </w:rPr>
        <w:t>h</w:t>
      </w:r>
      <w:r w:rsidRPr="000E1A5F">
        <w:rPr>
          <w:lang w:val="en-GB"/>
          <w:rPrChange w:id="7990" w:author="Dioguardi, Fabio" w:date="2018-10-23T11:24:00Z">
            <w:rPr/>
          </w:rPrChange>
        </w:rPr>
        <w:t>.</w:t>
      </w:r>
    </w:p>
    <w:p w14:paraId="28EFFC30" w14:textId="387126CB" w:rsidR="001C1668" w:rsidRPr="000E1A5F" w:rsidRDefault="00A1458D" w:rsidP="001507E8">
      <w:pPr>
        <w:pStyle w:val="ListParagraph"/>
        <w:numPr>
          <w:ilvl w:val="0"/>
          <w:numId w:val="37"/>
        </w:numPr>
        <w:rPr>
          <w:rFonts w:eastAsiaTheme="minorEastAsia"/>
          <w:lang w:val="en-GB"/>
          <w:rPrChange w:id="7991" w:author="Dioguardi, Fabio" w:date="2018-10-23T11:24:00Z">
            <w:rPr>
              <w:rFonts w:eastAsiaTheme="minorEastAsia"/>
            </w:rPr>
          </w:rPrChange>
        </w:rPr>
      </w:pPr>
      <w:r w:rsidRPr="000E1A5F">
        <w:rPr>
          <w:lang w:val="en-GB"/>
          <w:rPrChange w:id="7992" w:author="Dioguardi, Fabio" w:date="2018-10-23T11:24:00Z">
            <w:rPr/>
          </w:rPrChange>
        </w:rPr>
        <w:t xml:space="preserve">If </w:t>
      </w:r>
      <w:r w:rsidRPr="000E1A5F">
        <w:rPr>
          <w:lang w:val="en-GB"/>
          <w:rPrChange w:id="7993" w:author="Dioguardi, Fabio" w:date="2018-10-23T11:24:00Z">
            <w:rPr/>
          </w:rPrChange>
        </w:rPr>
        <w:sym w:font="Symbol" w:char="F050"/>
      </w:r>
      <w:r w:rsidRPr="000E1A5F">
        <w:rPr>
          <w:rFonts w:eastAsiaTheme="minorEastAsia"/>
          <w:lang w:val="en-GB"/>
          <w:rPrChange w:id="7994" w:author="Dioguardi, Fabio" w:date="2018-10-23T11:24:00Z">
            <w:rPr>
              <w:rFonts w:eastAsiaTheme="minorEastAsia"/>
            </w:rPr>
          </w:rPrChange>
        </w:rPr>
        <w:t xml:space="preserve"> </w:t>
      </w:r>
      <w:r w:rsidRPr="000E1A5F">
        <w:rPr>
          <w:lang w:val="en-GB"/>
          <w:rPrChange w:id="7995" w:author="Dioguardi, Fabio" w:date="2018-10-23T11:24:00Z">
            <w:rPr/>
          </w:rPrChange>
        </w:rPr>
        <w:t xml:space="preserve">is smaller than </w:t>
      </w:r>
      <w:r w:rsidR="00B776D2" w:rsidRPr="000E1A5F">
        <w:rPr>
          <w:lang w:val="en-GB"/>
          <w:rPrChange w:id="7996" w:author="Dioguardi, Fabio" w:date="2018-10-23T11:24:00Z">
            <w:rPr/>
          </w:rPrChange>
        </w:rPr>
        <w:t>PI_THRESH</w:t>
      </w:r>
      <w:r w:rsidR="007B5148" w:rsidRPr="000E1A5F">
        <w:rPr>
          <w:lang w:val="en-GB"/>
          <w:rPrChange w:id="7997" w:author="Dioguardi, Fabio" w:date="2018-10-23T11:24:00Z">
            <w:rPr/>
          </w:rPrChange>
        </w:rPr>
        <w:t>, the monitored ash column</w:t>
      </w:r>
      <w:r w:rsidRPr="000E1A5F">
        <w:rPr>
          <w:lang w:val="en-GB"/>
          <w:rPrChange w:id="7998" w:author="Dioguardi, Fabio" w:date="2018-10-23T11:24:00Z">
            <w:rPr/>
          </w:rPrChange>
        </w:rPr>
        <w:t xml:space="preserve"> is considered to be a wind dominated bent-over plume. </w:t>
      </w:r>
      <w:r w:rsidR="007B5148" w:rsidRPr="000E1A5F">
        <w:rPr>
          <w:lang w:val="en-GB"/>
          <w:rPrChange w:id="7999" w:author="Dioguardi, Fabio" w:date="2018-10-23T11:24:00Z">
            <w:rPr/>
          </w:rPrChange>
        </w:rPr>
        <w:t xml:space="preserve">The centreline heights </w:t>
      </w:r>
      <w:r w:rsidR="007B5148" w:rsidRPr="000E1A5F">
        <w:rPr>
          <w:i/>
          <w:lang w:val="en-GB"/>
          <w:rPrChange w:id="8000" w:author="Dioguardi, Fabio" w:date="2018-10-23T11:24:00Z">
            <w:rPr>
              <w:i/>
            </w:rPr>
          </w:rPrChange>
        </w:rPr>
        <w:t>H</w:t>
      </w:r>
      <w:r w:rsidR="007B5148" w:rsidRPr="000E1A5F">
        <w:rPr>
          <w:lang w:val="en-GB"/>
          <w:rPrChange w:id="8001" w:author="Dioguardi, Fabio" w:date="2018-10-23T11:24:00Z">
            <w:rPr/>
          </w:rPrChange>
        </w:rPr>
        <w:t xml:space="preserve"> are then estimated by subtracting half of the plume width from the plume top heights </w:t>
      </w:r>
      <w:r w:rsidR="007B5148" w:rsidRPr="000E1A5F">
        <w:rPr>
          <w:i/>
          <w:lang w:val="en-GB"/>
          <w:rPrChange w:id="8002" w:author="Dioguardi, Fabio" w:date="2018-10-23T11:24:00Z">
            <w:rPr>
              <w:i/>
            </w:rPr>
          </w:rPrChange>
        </w:rPr>
        <w:t>h</w:t>
      </w:r>
      <w:r w:rsidR="007B5148" w:rsidRPr="000E1A5F">
        <w:rPr>
          <w:lang w:val="en-GB"/>
          <w:rPrChange w:id="8003" w:author="Dioguardi, Fabio" w:date="2018-10-23T11:24:00Z">
            <w:rPr/>
          </w:rPrChange>
        </w:rPr>
        <w:t>.</w:t>
      </w:r>
    </w:p>
    <w:p w14:paraId="308969FA" w14:textId="148C9310" w:rsidR="00B776D2" w:rsidRPr="000E1A5F" w:rsidRDefault="00B776D2" w:rsidP="001B5ADD">
      <w:pPr>
        <w:rPr>
          <w:rFonts w:eastAsiaTheme="minorEastAsia"/>
          <w:szCs w:val="22"/>
          <w:lang w:val="en-GB"/>
          <w:rPrChange w:id="8004" w:author="Dioguardi, Fabio" w:date="2018-10-23T11:24:00Z">
            <w:rPr>
              <w:rFonts w:eastAsiaTheme="minorEastAsia"/>
              <w:szCs w:val="22"/>
            </w:rPr>
          </w:rPrChange>
        </w:rPr>
      </w:pPr>
      <w:r w:rsidRPr="000E1A5F">
        <w:rPr>
          <w:rFonts w:eastAsiaTheme="minorEastAsia"/>
          <w:szCs w:val="22"/>
          <w:lang w:val="en-GB"/>
          <w:rPrChange w:id="8005" w:author="Dioguardi, Fabio" w:date="2018-10-23T11:24:00Z">
            <w:rPr>
              <w:rFonts w:eastAsiaTheme="minorEastAsia"/>
              <w:szCs w:val="22"/>
            </w:rPr>
          </w:rPrChange>
        </w:rPr>
        <w:t>By default, PI_THRESH is se</w:t>
      </w:r>
      <w:r w:rsidR="006F5F01" w:rsidRPr="000E1A5F">
        <w:rPr>
          <w:rFonts w:eastAsiaTheme="minorEastAsia"/>
          <w:szCs w:val="22"/>
          <w:lang w:val="en-GB"/>
          <w:rPrChange w:id="8006" w:author="Dioguardi, Fabio" w:date="2018-10-23T11:24:00Z">
            <w:rPr>
              <w:rFonts w:eastAsiaTheme="minorEastAsia"/>
              <w:szCs w:val="22"/>
            </w:rPr>
          </w:rPrChange>
        </w:rPr>
        <w:t>t to be 5. T</w:t>
      </w:r>
      <w:r w:rsidRPr="000E1A5F">
        <w:rPr>
          <w:rFonts w:eastAsiaTheme="minorEastAsia"/>
          <w:szCs w:val="22"/>
          <w:lang w:val="en-GB"/>
          <w:rPrChange w:id="8007" w:author="Dioguardi, Fabio" w:date="2018-10-23T11:24:00Z">
            <w:rPr>
              <w:rFonts w:eastAsiaTheme="minorEastAsia"/>
              <w:szCs w:val="22"/>
            </w:rPr>
          </w:rPrChange>
        </w:rPr>
        <w:t>his value can be easily changed in the code of FOXI</w:t>
      </w:r>
      <w:r w:rsidR="006F5F01" w:rsidRPr="000E1A5F">
        <w:rPr>
          <w:rFonts w:eastAsiaTheme="minorEastAsia"/>
          <w:szCs w:val="22"/>
          <w:lang w:val="en-GB"/>
          <w:rPrChange w:id="8008" w:author="Dioguardi, Fabio" w:date="2018-10-23T11:24:00Z">
            <w:rPr>
              <w:rFonts w:eastAsiaTheme="minorEastAsia"/>
              <w:szCs w:val="22"/>
            </w:rPr>
          </w:rPrChange>
        </w:rPr>
        <w:t xml:space="preserve"> in the “settings” section at </w:t>
      </w:r>
      <w:proofErr w:type="gramStart"/>
      <w:r w:rsidR="006F5F01" w:rsidRPr="000E1A5F">
        <w:rPr>
          <w:rFonts w:eastAsiaTheme="minorEastAsia"/>
          <w:szCs w:val="22"/>
          <w:lang w:val="en-GB"/>
          <w:rPrChange w:id="8009" w:author="Dioguardi, Fabio" w:date="2018-10-23T11:24:00Z">
            <w:rPr>
              <w:rFonts w:eastAsiaTheme="minorEastAsia"/>
              <w:szCs w:val="22"/>
            </w:rPr>
          </w:rPrChange>
        </w:rPr>
        <w:t>the begin</w:t>
      </w:r>
      <w:proofErr w:type="gramEnd"/>
      <w:r w:rsidR="006F5F01" w:rsidRPr="000E1A5F">
        <w:rPr>
          <w:rFonts w:eastAsiaTheme="minorEastAsia"/>
          <w:szCs w:val="22"/>
          <w:lang w:val="en-GB"/>
          <w:rPrChange w:id="8010" w:author="Dioguardi, Fabio" w:date="2018-10-23T11:24:00Z">
            <w:rPr>
              <w:rFonts w:eastAsiaTheme="minorEastAsia"/>
              <w:szCs w:val="22"/>
            </w:rPr>
          </w:rPrChange>
        </w:rPr>
        <w:t xml:space="preserve"> of the code</w:t>
      </w:r>
      <w:r w:rsidRPr="000E1A5F">
        <w:rPr>
          <w:rFonts w:eastAsiaTheme="minorEastAsia"/>
          <w:szCs w:val="22"/>
          <w:lang w:val="en-GB"/>
          <w:rPrChange w:id="8011" w:author="Dioguardi, Fabio" w:date="2018-10-23T11:24:00Z">
            <w:rPr>
              <w:rFonts w:eastAsiaTheme="minorEastAsia"/>
              <w:szCs w:val="22"/>
            </w:rPr>
          </w:rPrChange>
        </w:rPr>
        <w:t xml:space="preserve">. It </w:t>
      </w:r>
      <w:r w:rsidR="006F5F01" w:rsidRPr="000E1A5F">
        <w:rPr>
          <w:rFonts w:eastAsiaTheme="minorEastAsia"/>
          <w:szCs w:val="22"/>
          <w:lang w:val="en-GB"/>
          <w:rPrChange w:id="8012" w:author="Dioguardi, Fabio" w:date="2018-10-23T11:24:00Z">
            <w:rPr>
              <w:rFonts w:eastAsiaTheme="minorEastAsia"/>
              <w:szCs w:val="22"/>
            </w:rPr>
          </w:rPrChange>
        </w:rPr>
        <w:t xml:space="preserve">has to be noted that the exact value of PI_THRESH </w:t>
      </w:r>
      <w:r w:rsidRPr="000E1A5F">
        <w:rPr>
          <w:rFonts w:eastAsiaTheme="minorEastAsia"/>
          <w:szCs w:val="22"/>
          <w:lang w:val="en-GB"/>
          <w:rPrChange w:id="8013" w:author="Dioguardi, Fabio" w:date="2018-10-23T11:24:00Z">
            <w:rPr>
              <w:rFonts w:eastAsiaTheme="minorEastAsia"/>
              <w:szCs w:val="22"/>
            </w:rPr>
          </w:rPrChange>
        </w:rPr>
        <w:t xml:space="preserve">is </w:t>
      </w:r>
      <w:r w:rsidR="006F5F01" w:rsidRPr="000E1A5F">
        <w:rPr>
          <w:rFonts w:eastAsiaTheme="minorEastAsia"/>
          <w:szCs w:val="22"/>
          <w:lang w:val="en-GB"/>
          <w:rPrChange w:id="8014" w:author="Dioguardi, Fabio" w:date="2018-10-23T11:24:00Z">
            <w:rPr>
              <w:rFonts w:eastAsiaTheme="minorEastAsia"/>
              <w:szCs w:val="22"/>
            </w:rPr>
          </w:rPrChange>
        </w:rPr>
        <w:t xml:space="preserve">probably </w:t>
      </w:r>
      <w:r w:rsidRPr="000E1A5F">
        <w:rPr>
          <w:rFonts w:eastAsiaTheme="minorEastAsia"/>
          <w:szCs w:val="22"/>
          <w:lang w:val="en-GB"/>
          <w:rPrChange w:id="8015" w:author="Dioguardi, Fabio" w:date="2018-10-23T11:24:00Z">
            <w:rPr>
              <w:rFonts w:eastAsiaTheme="minorEastAsia"/>
              <w:szCs w:val="22"/>
            </w:rPr>
          </w:rPrChange>
        </w:rPr>
        <w:t xml:space="preserve">location dependent, and has to be calibrated for the specific eruption site. </w:t>
      </w:r>
      <w:r w:rsidR="005E20A1" w:rsidRPr="000E1A5F">
        <w:rPr>
          <w:rFonts w:eastAsiaTheme="minorEastAsia"/>
          <w:szCs w:val="22"/>
          <w:lang w:val="en-GB"/>
          <w:rPrChange w:id="8016" w:author="Dioguardi, Fabio" w:date="2018-10-23T11:24:00Z">
            <w:rPr>
              <w:rFonts w:eastAsiaTheme="minorEastAsia"/>
              <w:szCs w:val="22"/>
            </w:rPr>
          </w:rPrChange>
        </w:rPr>
        <w:t>R</w:t>
      </w:r>
      <w:r w:rsidR="006F5F01" w:rsidRPr="000E1A5F">
        <w:rPr>
          <w:rFonts w:eastAsiaTheme="minorEastAsia"/>
          <w:szCs w:val="22"/>
          <w:lang w:val="en-GB"/>
          <w:rPrChange w:id="8017" w:author="Dioguardi, Fabio" w:date="2018-10-23T11:24:00Z">
            <w:rPr>
              <w:rFonts w:eastAsiaTheme="minorEastAsia"/>
              <w:szCs w:val="22"/>
            </w:rPr>
          </w:rPrChange>
        </w:rPr>
        <w:t xml:space="preserve">esults with the </w:t>
      </w:r>
      <w:r w:rsidR="006F5F01" w:rsidRPr="000E1A5F">
        <w:rPr>
          <w:rFonts w:eastAsiaTheme="minorEastAsia"/>
          <w:b/>
          <w:szCs w:val="22"/>
          <w:lang w:val="en-GB"/>
          <w:rPrChange w:id="8018" w:author="Dioguardi, Fabio" w:date="2018-10-23T11:24:00Z">
            <w:rPr>
              <w:rFonts w:eastAsiaTheme="minorEastAsia"/>
              <w:b/>
              <w:szCs w:val="22"/>
            </w:rPr>
          </w:rPrChange>
        </w:rPr>
        <w:t>mod</w:t>
      </w:r>
      <w:r w:rsidR="00D625F7" w:rsidRPr="000E1A5F">
        <w:rPr>
          <w:rFonts w:eastAsiaTheme="minorEastAsia"/>
          <w:b/>
          <w:szCs w:val="22"/>
          <w:lang w:val="en-GB"/>
          <w:rPrChange w:id="8019" w:author="Dioguardi, Fabio" w:date="2018-10-23T11:24:00Z">
            <w:rPr>
              <w:rFonts w:eastAsiaTheme="minorEastAsia"/>
              <w:b/>
              <w:szCs w:val="22"/>
            </w:rPr>
          </w:rPrChange>
        </w:rPr>
        <w:t>ified</w:t>
      </w:r>
      <w:r w:rsidR="006F5F01" w:rsidRPr="000E1A5F">
        <w:rPr>
          <w:rFonts w:eastAsiaTheme="minorEastAsia"/>
          <w:b/>
          <w:szCs w:val="22"/>
          <w:lang w:val="en-GB"/>
          <w:rPrChange w:id="8020" w:author="Dioguardi, Fabio" w:date="2018-10-23T11:24:00Z">
            <w:rPr>
              <w:rFonts w:eastAsiaTheme="minorEastAsia"/>
              <w:b/>
              <w:szCs w:val="22"/>
            </w:rPr>
          </w:rPrChange>
        </w:rPr>
        <w:t xml:space="preserve"> </w:t>
      </w:r>
      <w:proofErr w:type="spellStart"/>
      <w:r w:rsidR="006F5F01" w:rsidRPr="000E1A5F">
        <w:rPr>
          <w:rFonts w:eastAsiaTheme="minorEastAsia"/>
          <w:b/>
          <w:szCs w:val="22"/>
          <w:lang w:val="en-GB"/>
          <w:rPrChange w:id="8021" w:author="Dioguardi, Fabio" w:date="2018-10-23T11:24:00Z">
            <w:rPr>
              <w:rFonts w:eastAsiaTheme="minorEastAsia"/>
              <w:b/>
              <w:szCs w:val="22"/>
            </w:rPr>
          </w:rPrChange>
        </w:rPr>
        <w:t>D</w:t>
      </w:r>
      <w:r w:rsidR="00D625F7" w:rsidRPr="000E1A5F">
        <w:rPr>
          <w:rFonts w:eastAsiaTheme="minorEastAsia"/>
          <w:b/>
          <w:szCs w:val="22"/>
          <w:lang w:val="en-GB"/>
          <w:rPrChange w:id="8022" w:author="Dioguardi, Fabio" w:date="2018-10-23T11:24:00Z">
            <w:rPr>
              <w:rFonts w:eastAsiaTheme="minorEastAsia"/>
              <w:b/>
              <w:szCs w:val="22"/>
            </w:rPr>
          </w:rPrChange>
        </w:rPr>
        <w:t>egruyter</w:t>
      </w:r>
      <w:proofErr w:type="spellEnd"/>
      <w:r w:rsidR="00D625F7" w:rsidRPr="000E1A5F">
        <w:rPr>
          <w:rFonts w:eastAsiaTheme="minorEastAsia"/>
          <w:b/>
          <w:szCs w:val="22"/>
          <w:lang w:val="en-GB"/>
          <w:rPrChange w:id="8023" w:author="Dioguardi, Fabio" w:date="2018-10-23T11:24:00Z">
            <w:rPr>
              <w:rFonts w:eastAsiaTheme="minorEastAsia"/>
              <w:b/>
              <w:szCs w:val="22"/>
            </w:rPr>
          </w:rPrChange>
        </w:rPr>
        <w:t xml:space="preserve"> </w:t>
      </w:r>
      <w:r w:rsidR="006F5F01" w:rsidRPr="000E1A5F">
        <w:rPr>
          <w:rFonts w:eastAsiaTheme="minorEastAsia"/>
          <w:b/>
          <w:szCs w:val="22"/>
          <w:lang w:val="en-GB"/>
          <w:rPrChange w:id="8024" w:author="Dioguardi, Fabio" w:date="2018-10-23T11:24:00Z">
            <w:rPr>
              <w:rFonts w:eastAsiaTheme="minorEastAsia"/>
              <w:b/>
              <w:szCs w:val="22"/>
            </w:rPr>
          </w:rPrChange>
        </w:rPr>
        <w:t>B</w:t>
      </w:r>
      <w:r w:rsidR="00D625F7" w:rsidRPr="000E1A5F">
        <w:rPr>
          <w:rFonts w:eastAsiaTheme="minorEastAsia"/>
          <w:b/>
          <w:szCs w:val="22"/>
          <w:lang w:val="en-GB"/>
          <w:rPrChange w:id="8025" w:author="Dioguardi, Fabio" w:date="2018-10-23T11:24:00Z">
            <w:rPr>
              <w:rFonts w:eastAsiaTheme="minorEastAsia"/>
              <w:b/>
              <w:szCs w:val="22"/>
            </w:rPr>
          </w:rPrChange>
        </w:rPr>
        <w:t>onadonna</w:t>
      </w:r>
      <w:r w:rsidR="006F5F01" w:rsidRPr="000E1A5F">
        <w:rPr>
          <w:rFonts w:eastAsiaTheme="minorEastAsia"/>
          <w:szCs w:val="22"/>
          <w:lang w:val="en-GB"/>
          <w:rPrChange w:id="8026" w:author="Dioguardi, Fabio" w:date="2018-10-23T11:24:00Z">
            <w:rPr>
              <w:rFonts w:eastAsiaTheme="minorEastAsia"/>
              <w:szCs w:val="22"/>
            </w:rPr>
          </w:rPrChange>
        </w:rPr>
        <w:t xml:space="preserve"> approach are expected to be most reliable for cases where </w:t>
      </w:r>
      <w:r w:rsidR="006F5F01" w:rsidRPr="000E1A5F">
        <w:rPr>
          <w:lang w:val="en-GB"/>
          <w:rPrChange w:id="8027" w:author="Dioguardi, Fabio" w:date="2018-10-23T11:24:00Z">
            <w:rPr/>
          </w:rPrChange>
        </w:rPr>
        <w:sym w:font="Symbol" w:char="F050"/>
      </w:r>
      <w:r w:rsidR="00D625F7" w:rsidRPr="000E1A5F">
        <w:rPr>
          <w:lang w:val="en-GB"/>
          <w:rPrChange w:id="8028" w:author="Dioguardi, Fabio" w:date="2018-10-23T11:24:00Z">
            <w:rPr/>
          </w:rPrChange>
        </w:rPr>
        <w:t> </w:t>
      </w:r>
      <w:r w:rsidR="006F5F01" w:rsidRPr="000E1A5F">
        <w:rPr>
          <w:lang w:val="en-GB"/>
          <w:rPrChange w:id="8029" w:author="Dioguardi, Fabio" w:date="2018-10-23T11:24:00Z">
            <w:rPr/>
          </w:rPrChange>
        </w:rPr>
        <w:t>&lt;&lt;</w:t>
      </w:r>
      <w:r w:rsidR="00D625F7" w:rsidRPr="000E1A5F">
        <w:rPr>
          <w:lang w:val="en-GB"/>
          <w:rPrChange w:id="8030" w:author="Dioguardi, Fabio" w:date="2018-10-23T11:24:00Z">
            <w:rPr/>
          </w:rPrChange>
        </w:rPr>
        <w:t> </w:t>
      </w:r>
      <w:r w:rsidR="006F5F01" w:rsidRPr="000E1A5F">
        <w:rPr>
          <w:lang w:val="en-GB"/>
          <w:rPrChange w:id="8031" w:author="Dioguardi, Fabio" w:date="2018-10-23T11:24:00Z">
            <w:rPr/>
          </w:rPrChange>
        </w:rPr>
        <w:t xml:space="preserve">1 or </w:t>
      </w:r>
      <w:r w:rsidR="006F5F01" w:rsidRPr="000E1A5F">
        <w:rPr>
          <w:lang w:val="en-GB"/>
          <w:rPrChange w:id="8032" w:author="Dioguardi, Fabio" w:date="2018-10-23T11:24:00Z">
            <w:rPr/>
          </w:rPrChange>
        </w:rPr>
        <w:sym w:font="Symbol" w:char="F050"/>
      </w:r>
      <w:r w:rsidR="006F5F01" w:rsidRPr="000E1A5F">
        <w:rPr>
          <w:lang w:val="en-GB"/>
          <w:rPrChange w:id="8033" w:author="Dioguardi, Fabio" w:date="2018-10-23T11:24:00Z">
            <w:rPr/>
          </w:rPrChange>
        </w:rPr>
        <w:t xml:space="preserve"> &gt;&gt; 1.</w:t>
      </w:r>
    </w:p>
    <w:p w14:paraId="2D2735BC" w14:textId="63EDB018" w:rsidR="007B5148" w:rsidRPr="000E1A5F" w:rsidRDefault="00B22B60" w:rsidP="001B5ADD">
      <w:pPr>
        <w:rPr>
          <w:rFonts w:eastAsiaTheme="minorEastAsia"/>
          <w:szCs w:val="22"/>
          <w:lang w:val="en-GB"/>
          <w:rPrChange w:id="8034" w:author="Dioguardi, Fabio" w:date="2018-10-23T11:24:00Z">
            <w:rPr>
              <w:rFonts w:eastAsiaTheme="minorEastAsia"/>
              <w:szCs w:val="22"/>
            </w:rPr>
          </w:rPrChange>
        </w:rPr>
      </w:pPr>
      <w:r w:rsidRPr="000E1A5F">
        <w:rPr>
          <w:rFonts w:eastAsiaTheme="minorEastAsia"/>
          <w:szCs w:val="22"/>
          <w:lang w:val="en-GB"/>
          <w:rPrChange w:id="8035" w:author="Dioguardi, Fabio" w:date="2018-10-23T11:24:00Z">
            <w:rPr>
              <w:rFonts w:eastAsiaTheme="minorEastAsia"/>
              <w:szCs w:val="22"/>
            </w:rPr>
          </w:rPrChange>
        </w:rPr>
        <w:t>Focusing o</w:t>
      </w:r>
      <w:r w:rsidR="000676DB" w:rsidRPr="000E1A5F">
        <w:rPr>
          <w:rFonts w:eastAsiaTheme="minorEastAsia"/>
          <w:szCs w:val="22"/>
          <w:lang w:val="en-GB"/>
          <w:rPrChange w:id="8036" w:author="Dioguardi, Fabio" w:date="2018-10-23T11:24:00Z">
            <w:rPr>
              <w:rFonts w:eastAsiaTheme="minorEastAsia"/>
              <w:szCs w:val="22"/>
            </w:rPr>
          </w:rPrChange>
        </w:rPr>
        <w:t xml:space="preserve">n the other </w:t>
      </w:r>
      <w:r w:rsidRPr="000E1A5F">
        <w:rPr>
          <w:rFonts w:eastAsiaTheme="minorEastAsia"/>
          <w:szCs w:val="22"/>
          <w:lang w:val="en-GB"/>
          <w:rPrChange w:id="8037" w:author="Dioguardi, Fabio" w:date="2018-10-23T11:24:00Z">
            <w:rPr>
              <w:rFonts w:eastAsiaTheme="minorEastAsia"/>
              <w:szCs w:val="22"/>
            </w:rPr>
          </w:rPrChange>
        </w:rPr>
        <w:t>0D models, in the situation of bent-over plume</w:t>
      </w:r>
      <w:r w:rsidR="00FF7AB7" w:rsidRPr="000E1A5F">
        <w:rPr>
          <w:rFonts w:eastAsiaTheme="minorEastAsia"/>
          <w:szCs w:val="22"/>
          <w:lang w:val="en-GB"/>
          <w:rPrChange w:id="8038" w:author="Dioguardi, Fabio" w:date="2018-10-23T11:24:00Z">
            <w:rPr>
              <w:rFonts w:eastAsiaTheme="minorEastAsia"/>
              <w:szCs w:val="22"/>
            </w:rPr>
          </w:rPrChange>
        </w:rPr>
        <w:t xml:space="preserve"> </w:t>
      </w:r>
      <w:r w:rsidR="000676DB" w:rsidRPr="000E1A5F">
        <w:rPr>
          <w:rFonts w:eastAsiaTheme="minorEastAsia"/>
          <w:szCs w:val="22"/>
          <w:lang w:val="en-GB"/>
          <w:rPrChange w:id="8039" w:author="Dioguardi, Fabio" w:date="2018-10-23T11:24:00Z">
            <w:rPr>
              <w:rFonts w:eastAsiaTheme="minorEastAsia"/>
              <w:szCs w:val="22"/>
            </w:rPr>
          </w:rPrChange>
        </w:rPr>
        <w:t xml:space="preserve">Wilson Walker, which does not consider wind effects, </w:t>
      </w:r>
      <w:r w:rsidR="00FF7AB7" w:rsidRPr="000E1A5F">
        <w:rPr>
          <w:rFonts w:eastAsiaTheme="minorEastAsia"/>
          <w:szCs w:val="22"/>
          <w:lang w:val="en-GB"/>
          <w:rPrChange w:id="8040" w:author="Dioguardi, Fabio" w:date="2018-10-23T11:24:00Z">
            <w:rPr>
              <w:rFonts w:eastAsiaTheme="minorEastAsia"/>
              <w:szCs w:val="22"/>
            </w:rPr>
          </w:rPrChange>
        </w:rPr>
        <w:t>might</w:t>
      </w:r>
      <w:r w:rsidR="000676DB" w:rsidRPr="000E1A5F">
        <w:rPr>
          <w:rFonts w:eastAsiaTheme="minorEastAsia"/>
          <w:szCs w:val="22"/>
          <w:lang w:val="en-GB"/>
          <w:rPrChange w:id="8041" w:author="Dioguardi, Fabio" w:date="2018-10-23T11:24:00Z">
            <w:rPr>
              <w:rFonts w:eastAsiaTheme="minorEastAsia"/>
              <w:szCs w:val="22"/>
            </w:rPr>
          </w:rPrChange>
        </w:rPr>
        <w:t xml:space="preserve"> underestimate</w:t>
      </w:r>
      <w:r w:rsidR="00FF7AB7" w:rsidRPr="000E1A5F">
        <w:rPr>
          <w:rFonts w:eastAsiaTheme="minorEastAsia"/>
          <w:szCs w:val="22"/>
          <w:lang w:val="en-GB"/>
          <w:rPrChange w:id="8042" w:author="Dioguardi, Fabio" w:date="2018-10-23T11:24:00Z">
            <w:rPr>
              <w:rFonts w:eastAsiaTheme="minorEastAsia"/>
              <w:szCs w:val="22"/>
            </w:rPr>
          </w:rPrChange>
        </w:rPr>
        <w:t xml:space="preserve"> the current MER</w:t>
      </w:r>
      <w:r w:rsidR="000676DB" w:rsidRPr="000E1A5F">
        <w:rPr>
          <w:rFonts w:eastAsiaTheme="minorEastAsia"/>
          <w:szCs w:val="22"/>
          <w:lang w:val="en-GB"/>
          <w:rPrChange w:id="8043" w:author="Dioguardi, Fabio" w:date="2018-10-23T11:24:00Z">
            <w:rPr>
              <w:rFonts w:eastAsiaTheme="minorEastAsia"/>
              <w:szCs w:val="22"/>
            </w:rPr>
          </w:rPrChange>
        </w:rPr>
        <w:t xml:space="preserve">. Mastin and Sparks models are basically both based on the same data set of </w:t>
      </w:r>
      <w:r w:rsidR="00FF7AB7" w:rsidRPr="000E1A5F">
        <w:rPr>
          <w:rFonts w:eastAsiaTheme="minorEastAsia"/>
          <w:szCs w:val="22"/>
          <w:lang w:val="en-GB"/>
          <w:rPrChange w:id="8044" w:author="Dioguardi, Fabio" w:date="2018-10-23T11:24:00Z">
            <w:rPr>
              <w:rFonts w:eastAsiaTheme="minorEastAsia"/>
              <w:szCs w:val="22"/>
            </w:rPr>
          </w:rPrChange>
        </w:rPr>
        <w:t>recorded</w:t>
      </w:r>
      <w:r w:rsidR="000676DB" w:rsidRPr="000E1A5F">
        <w:rPr>
          <w:rFonts w:eastAsiaTheme="minorEastAsia"/>
          <w:szCs w:val="22"/>
          <w:lang w:val="en-GB"/>
          <w:rPrChange w:id="8045" w:author="Dioguardi, Fabio" w:date="2018-10-23T11:24:00Z">
            <w:rPr>
              <w:rFonts w:eastAsiaTheme="minorEastAsia"/>
              <w:szCs w:val="22"/>
            </w:rPr>
          </w:rPrChange>
        </w:rPr>
        <w:t xml:space="preserve"> eruptions, representing the range of uncertainties</w:t>
      </w:r>
      <w:r w:rsidR="00FF7AB7" w:rsidRPr="000E1A5F">
        <w:rPr>
          <w:rFonts w:eastAsiaTheme="minorEastAsia"/>
          <w:szCs w:val="22"/>
          <w:lang w:val="en-GB"/>
          <w:rPrChange w:id="8046" w:author="Dioguardi, Fabio" w:date="2018-10-23T11:24:00Z">
            <w:rPr>
              <w:rFonts w:eastAsiaTheme="minorEastAsia"/>
              <w:szCs w:val="22"/>
            </w:rPr>
          </w:rPrChange>
        </w:rPr>
        <w:t xml:space="preserve"> within the historical data set used</w:t>
      </w:r>
      <w:r w:rsidR="000676DB" w:rsidRPr="000E1A5F">
        <w:rPr>
          <w:rFonts w:eastAsiaTheme="minorEastAsia"/>
          <w:szCs w:val="22"/>
          <w:lang w:val="en-GB"/>
          <w:rPrChange w:id="8047" w:author="Dioguardi, Fabio" w:date="2018-10-23T11:24:00Z">
            <w:rPr>
              <w:rFonts w:eastAsiaTheme="minorEastAsia"/>
              <w:szCs w:val="22"/>
            </w:rPr>
          </w:rPrChange>
        </w:rPr>
        <w:t xml:space="preserve">. </w:t>
      </w:r>
      <w:r w:rsidRPr="000E1A5F">
        <w:rPr>
          <w:rFonts w:eastAsiaTheme="minorEastAsia"/>
          <w:szCs w:val="22"/>
          <w:lang w:val="en-GB"/>
          <w:rPrChange w:id="8048" w:author="Dioguardi, Fabio" w:date="2018-10-23T11:24:00Z">
            <w:rPr>
              <w:rFonts w:eastAsiaTheme="minorEastAsia"/>
              <w:szCs w:val="22"/>
            </w:rPr>
          </w:rPrChange>
        </w:rPr>
        <w:t>In general t</w:t>
      </w:r>
      <w:r w:rsidR="00FF7AB7" w:rsidRPr="000E1A5F">
        <w:rPr>
          <w:rFonts w:eastAsiaTheme="minorEastAsia"/>
          <w:szCs w:val="22"/>
          <w:lang w:val="en-GB"/>
          <w:rPrChange w:id="8049" w:author="Dioguardi, Fabio" w:date="2018-10-23T11:24:00Z">
            <w:rPr>
              <w:rFonts w:eastAsiaTheme="minorEastAsia"/>
              <w:szCs w:val="22"/>
            </w:rPr>
          </w:rPrChange>
        </w:rPr>
        <w:t xml:space="preserve">he predictions of </w:t>
      </w:r>
      <w:r w:rsidR="000676DB" w:rsidRPr="000E1A5F">
        <w:rPr>
          <w:rFonts w:eastAsiaTheme="minorEastAsia"/>
          <w:szCs w:val="22"/>
          <w:lang w:val="en-GB"/>
          <w:rPrChange w:id="8050" w:author="Dioguardi, Fabio" w:date="2018-10-23T11:24:00Z">
            <w:rPr>
              <w:rFonts w:eastAsiaTheme="minorEastAsia"/>
              <w:szCs w:val="22"/>
            </w:rPr>
          </w:rPrChange>
        </w:rPr>
        <w:t xml:space="preserve">Mastin </w:t>
      </w:r>
      <w:r w:rsidR="00FF7AB7" w:rsidRPr="000E1A5F">
        <w:rPr>
          <w:rFonts w:eastAsiaTheme="minorEastAsia"/>
          <w:szCs w:val="22"/>
          <w:lang w:val="en-GB"/>
          <w:rPrChange w:id="8051" w:author="Dioguardi, Fabio" w:date="2018-10-23T11:24:00Z">
            <w:rPr>
              <w:rFonts w:eastAsiaTheme="minorEastAsia"/>
              <w:szCs w:val="22"/>
            </w:rPr>
          </w:rPrChange>
        </w:rPr>
        <w:t>are always lower than those of Sparks</w:t>
      </w:r>
      <w:r w:rsidR="00AE788E" w:rsidRPr="000E1A5F">
        <w:rPr>
          <w:rFonts w:eastAsiaTheme="minorEastAsia"/>
          <w:szCs w:val="22"/>
          <w:lang w:val="en-GB"/>
          <w:rPrChange w:id="8052" w:author="Dioguardi, Fabio" w:date="2018-10-23T11:24:00Z">
            <w:rPr>
              <w:rFonts w:eastAsiaTheme="minorEastAsia"/>
              <w:szCs w:val="22"/>
            </w:rPr>
          </w:rPrChange>
        </w:rPr>
        <w:t xml:space="preserve"> and are</w:t>
      </w:r>
      <w:r w:rsidR="00FF7AB7" w:rsidRPr="000E1A5F">
        <w:rPr>
          <w:rFonts w:eastAsiaTheme="minorEastAsia"/>
          <w:szCs w:val="22"/>
          <w:lang w:val="en-GB"/>
          <w:rPrChange w:id="8053" w:author="Dioguardi, Fabio" w:date="2018-10-23T11:24:00Z">
            <w:rPr>
              <w:rFonts w:eastAsiaTheme="minorEastAsia"/>
              <w:szCs w:val="22"/>
            </w:rPr>
          </w:rPrChange>
        </w:rPr>
        <w:t xml:space="preserve"> therefore expected to provide an underestimate of</w:t>
      </w:r>
      <w:r w:rsidR="00AE788E" w:rsidRPr="000E1A5F">
        <w:rPr>
          <w:rFonts w:eastAsiaTheme="minorEastAsia"/>
          <w:szCs w:val="22"/>
          <w:lang w:val="en-GB"/>
          <w:rPrChange w:id="8054" w:author="Dioguardi, Fabio" w:date="2018-10-23T11:24:00Z">
            <w:rPr>
              <w:rFonts w:eastAsiaTheme="minorEastAsia"/>
              <w:szCs w:val="22"/>
            </w:rPr>
          </w:rPrChange>
        </w:rPr>
        <w:t xml:space="preserve"> </w:t>
      </w:r>
      <w:r w:rsidR="006546D0" w:rsidRPr="000E1A5F">
        <w:rPr>
          <w:rFonts w:eastAsiaTheme="minorEastAsia"/>
          <w:szCs w:val="22"/>
          <w:lang w:val="en-GB"/>
          <w:rPrChange w:id="8055" w:author="Dioguardi, Fabio" w:date="2018-10-23T11:24:00Z">
            <w:rPr>
              <w:rFonts w:eastAsiaTheme="minorEastAsia"/>
              <w:szCs w:val="22"/>
            </w:rPr>
          </w:rPrChange>
        </w:rPr>
        <w:t>MER</w:t>
      </w:r>
      <w:r w:rsidR="00AE788E" w:rsidRPr="000E1A5F">
        <w:rPr>
          <w:rFonts w:eastAsiaTheme="minorEastAsia"/>
          <w:szCs w:val="22"/>
          <w:lang w:val="en-GB"/>
          <w:rPrChange w:id="8056" w:author="Dioguardi, Fabio" w:date="2018-10-23T11:24:00Z">
            <w:rPr>
              <w:rFonts w:eastAsiaTheme="minorEastAsia"/>
              <w:szCs w:val="22"/>
            </w:rPr>
          </w:rPrChange>
        </w:rPr>
        <w:t xml:space="preserve"> for such bent-over plumes</w:t>
      </w:r>
      <w:r w:rsidR="00FF7AB7" w:rsidRPr="000E1A5F">
        <w:rPr>
          <w:rFonts w:eastAsiaTheme="minorEastAsia"/>
          <w:szCs w:val="22"/>
          <w:lang w:val="en-GB"/>
          <w:rPrChange w:id="8057" w:author="Dioguardi, Fabio" w:date="2018-10-23T11:24:00Z">
            <w:rPr>
              <w:rFonts w:eastAsiaTheme="minorEastAsia"/>
              <w:szCs w:val="22"/>
            </w:rPr>
          </w:rPrChange>
        </w:rPr>
        <w:t>.</w:t>
      </w:r>
      <w:r w:rsidR="00AE788E" w:rsidRPr="000E1A5F">
        <w:rPr>
          <w:rFonts w:eastAsiaTheme="minorEastAsia"/>
          <w:szCs w:val="22"/>
          <w:lang w:val="en-GB"/>
          <w:rPrChange w:id="8058" w:author="Dioguardi, Fabio" w:date="2018-10-23T11:24:00Z">
            <w:rPr>
              <w:rFonts w:eastAsiaTheme="minorEastAsia"/>
              <w:szCs w:val="22"/>
            </w:rPr>
          </w:rPrChange>
        </w:rPr>
        <w:t xml:space="preserve"> The </w:t>
      </w:r>
      <w:proofErr w:type="spellStart"/>
      <w:r w:rsidR="00AE788E" w:rsidRPr="000E1A5F">
        <w:rPr>
          <w:rFonts w:eastAsiaTheme="minorEastAsia"/>
          <w:szCs w:val="22"/>
          <w:lang w:val="en-GB"/>
          <w:rPrChange w:id="8059" w:author="Dioguardi, Fabio" w:date="2018-10-23T11:24:00Z">
            <w:rPr>
              <w:rFonts w:eastAsiaTheme="minorEastAsia"/>
              <w:szCs w:val="22"/>
            </w:rPr>
          </w:rPrChange>
        </w:rPr>
        <w:t>Gudmundsson</w:t>
      </w:r>
      <w:proofErr w:type="spellEnd"/>
      <w:r w:rsidR="00AE788E" w:rsidRPr="000E1A5F">
        <w:rPr>
          <w:rFonts w:eastAsiaTheme="minorEastAsia"/>
          <w:szCs w:val="22"/>
          <w:lang w:val="en-GB"/>
          <w:rPrChange w:id="8060" w:author="Dioguardi, Fabio" w:date="2018-10-23T11:24:00Z">
            <w:rPr>
              <w:rFonts w:eastAsiaTheme="minorEastAsia"/>
              <w:szCs w:val="22"/>
            </w:rPr>
          </w:rPrChange>
        </w:rPr>
        <w:t xml:space="preserve"> model, </w:t>
      </w:r>
      <w:r w:rsidRPr="000E1A5F">
        <w:rPr>
          <w:rFonts w:eastAsiaTheme="minorEastAsia"/>
          <w:szCs w:val="22"/>
          <w:lang w:val="en-GB"/>
          <w:rPrChange w:id="8061" w:author="Dioguardi, Fabio" w:date="2018-10-23T11:24:00Z">
            <w:rPr>
              <w:rFonts w:eastAsiaTheme="minorEastAsia"/>
              <w:szCs w:val="22"/>
            </w:rPr>
          </w:rPrChange>
        </w:rPr>
        <w:t>on the other hand</w:t>
      </w:r>
      <w:r w:rsidR="00AE788E" w:rsidRPr="000E1A5F">
        <w:rPr>
          <w:rFonts w:eastAsiaTheme="minorEastAsia"/>
          <w:szCs w:val="22"/>
          <w:lang w:val="en-GB"/>
          <w:rPrChange w:id="8062" w:author="Dioguardi, Fabio" w:date="2018-10-23T11:24:00Z">
            <w:rPr>
              <w:rFonts w:eastAsiaTheme="minorEastAsia"/>
              <w:szCs w:val="22"/>
            </w:rPr>
          </w:rPrChange>
        </w:rPr>
        <w:t xml:space="preserve">, was </w:t>
      </w:r>
      <w:r w:rsidRPr="000E1A5F">
        <w:rPr>
          <w:rFonts w:eastAsiaTheme="minorEastAsia"/>
          <w:szCs w:val="22"/>
          <w:lang w:val="en-GB"/>
          <w:rPrChange w:id="8063" w:author="Dioguardi, Fabio" w:date="2018-10-23T11:24:00Z">
            <w:rPr>
              <w:rFonts w:eastAsiaTheme="minorEastAsia"/>
              <w:szCs w:val="22"/>
            </w:rPr>
          </w:rPrChange>
        </w:rPr>
        <w:t>calibrated</w:t>
      </w:r>
      <w:r w:rsidR="00AE788E" w:rsidRPr="000E1A5F">
        <w:rPr>
          <w:rFonts w:eastAsiaTheme="minorEastAsia"/>
          <w:szCs w:val="22"/>
          <w:lang w:val="en-GB"/>
          <w:rPrChange w:id="8064" w:author="Dioguardi, Fabio" w:date="2018-10-23T11:24:00Z">
            <w:rPr>
              <w:rFonts w:eastAsiaTheme="minorEastAsia"/>
              <w:szCs w:val="22"/>
            </w:rPr>
          </w:rPrChange>
        </w:rPr>
        <w:t xml:space="preserve"> to </w:t>
      </w:r>
      <w:r w:rsidRPr="000E1A5F">
        <w:rPr>
          <w:rFonts w:eastAsiaTheme="minorEastAsia"/>
          <w:szCs w:val="22"/>
          <w:lang w:val="en-GB"/>
          <w:rPrChange w:id="8065" w:author="Dioguardi, Fabio" w:date="2018-10-23T11:24:00Z">
            <w:rPr>
              <w:rFonts w:eastAsiaTheme="minorEastAsia"/>
              <w:szCs w:val="22"/>
            </w:rPr>
          </w:rPrChange>
        </w:rPr>
        <w:t xml:space="preserve">the </w:t>
      </w:r>
      <w:r w:rsidR="00AE788E" w:rsidRPr="000E1A5F">
        <w:rPr>
          <w:rFonts w:eastAsiaTheme="minorEastAsia"/>
          <w:szCs w:val="22"/>
          <w:lang w:val="en-GB"/>
          <w:rPrChange w:id="8066" w:author="Dioguardi, Fabio" w:date="2018-10-23T11:24:00Z">
            <w:rPr>
              <w:rFonts w:eastAsiaTheme="minorEastAsia"/>
              <w:szCs w:val="22"/>
            </w:rPr>
          </w:rPrChange>
        </w:rPr>
        <w:t>Eyjafjallajökull 2010</w:t>
      </w:r>
      <w:r w:rsidRPr="000E1A5F">
        <w:rPr>
          <w:rFonts w:eastAsiaTheme="minorEastAsia"/>
          <w:szCs w:val="22"/>
          <w:lang w:val="en-GB"/>
          <w:rPrChange w:id="8067" w:author="Dioguardi, Fabio" w:date="2018-10-23T11:24:00Z">
            <w:rPr>
              <w:rFonts w:eastAsiaTheme="minorEastAsia"/>
              <w:szCs w:val="22"/>
            </w:rPr>
          </w:rPrChange>
        </w:rPr>
        <w:t xml:space="preserve"> plume</w:t>
      </w:r>
      <w:r w:rsidR="00AE788E" w:rsidRPr="000E1A5F">
        <w:rPr>
          <w:rFonts w:eastAsiaTheme="minorEastAsia"/>
          <w:szCs w:val="22"/>
          <w:lang w:val="en-GB"/>
          <w:rPrChange w:id="8068" w:author="Dioguardi, Fabio" w:date="2018-10-23T11:24:00Z">
            <w:rPr>
              <w:rFonts w:eastAsiaTheme="minorEastAsia"/>
              <w:szCs w:val="22"/>
            </w:rPr>
          </w:rPrChange>
        </w:rPr>
        <w:t xml:space="preserve">, which represents </w:t>
      </w:r>
      <w:r w:rsidRPr="000E1A5F">
        <w:rPr>
          <w:rFonts w:eastAsiaTheme="minorEastAsia"/>
          <w:szCs w:val="22"/>
          <w:lang w:val="en-GB"/>
          <w:rPrChange w:id="8069" w:author="Dioguardi, Fabio" w:date="2018-10-23T11:24:00Z">
            <w:rPr>
              <w:rFonts w:eastAsiaTheme="minorEastAsia"/>
              <w:szCs w:val="22"/>
            </w:rPr>
          </w:rPrChange>
        </w:rPr>
        <w:t xml:space="preserve">a very good example of </w:t>
      </w:r>
      <w:r w:rsidR="00BC22D8" w:rsidRPr="000E1A5F">
        <w:rPr>
          <w:rFonts w:eastAsiaTheme="minorEastAsia"/>
          <w:szCs w:val="22"/>
          <w:lang w:val="en-GB"/>
          <w:rPrChange w:id="8070" w:author="Dioguardi, Fabio" w:date="2018-10-23T11:24:00Z">
            <w:rPr>
              <w:rFonts w:eastAsiaTheme="minorEastAsia"/>
              <w:szCs w:val="22"/>
            </w:rPr>
          </w:rPrChange>
        </w:rPr>
        <w:t xml:space="preserve">such </w:t>
      </w:r>
      <w:r w:rsidR="00AE788E" w:rsidRPr="000E1A5F">
        <w:rPr>
          <w:rFonts w:eastAsiaTheme="minorEastAsia"/>
          <w:szCs w:val="22"/>
          <w:lang w:val="en-GB"/>
          <w:rPrChange w:id="8071" w:author="Dioguardi, Fabio" w:date="2018-10-23T11:24:00Z">
            <w:rPr>
              <w:rFonts w:eastAsiaTheme="minorEastAsia"/>
              <w:szCs w:val="22"/>
            </w:rPr>
          </w:rPrChange>
        </w:rPr>
        <w:t xml:space="preserve">a “bent-over” eruption scenario. </w:t>
      </w:r>
    </w:p>
    <w:p w14:paraId="107B5973" w14:textId="77777777" w:rsidR="00CC7CE7" w:rsidRPr="000E1A5F" w:rsidRDefault="00CC7CE7" w:rsidP="001B5ADD">
      <w:pPr>
        <w:rPr>
          <w:rFonts w:eastAsiaTheme="minorEastAsia"/>
          <w:szCs w:val="22"/>
          <w:lang w:val="en-GB"/>
          <w:rPrChange w:id="8072" w:author="Dioguardi, Fabio" w:date="2018-10-23T11:24:00Z">
            <w:rPr>
              <w:rFonts w:eastAsiaTheme="minorEastAsia"/>
              <w:szCs w:val="22"/>
            </w:rPr>
          </w:rPrChange>
        </w:rPr>
      </w:pPr>
    </w:p>
    <w:p w14:paraId="2DB21636" w14:textId="51B30946" w:rsidR="00E82C49" w:rsidRPr="000E1A5F" w:rsidRDefault="00E82C49" w:rsidP="001B5ADD">
      <w:pPr>
        <w:rPr>
          <w:rFonts w:eastAsiaTheme="minorEastAsia"/>
          <w:szCs w:val="22"/>
          <w:lang w:val="en-GB"/>
          <w:rPrChange w:id="8073" w:author="Dioguardi, Fabio" w:date="2018-10-23T11:24:00Z">
            <w:rPr>
              <w:rFonts w:eastAsiaTheme="minorEastAsia"/>
              <w:szCs w:val="22"/>
            </w:rPr>
          </w:rPrChange>
        </w:rPr>
      </w:pPr>
      <w:r w:rsidRPr="000E1A5F">
        <w:rPr>
          <w:rFonts w:eastAsiaTheme="minorEastAsia"/>
          <w:szCs w:val="22"/>
          <w:lang w:val="en-GB"/>
          <w:rPrChange w:id="8074" w:author="Dioguardi, Fabio" w:date="2018-10-23T11:24:00Z">
            <w:rPr>
              <w:rFonts w:eastAsiaTheme="minorEastAsia"/>
              <w:szCs w:val="22"/>
            </w:rPr>
          </w:rPrChange>
        </w:rPr>
        <w:t xml:space="preserve">Appendix </w:t>
      </w:r>
      <w:r w:rsidR="0041172B" w:rsidRPr="000E1A5F">
        <w:rPr>
          <w:rFonts w:eastAsiaTheme="minorEastAsia"/>
          <w:szCs w:val="22"/>
          <w:lang w:val="en-GB"/>
          <w:rPrChange w:id="8075" w:author="Dioguardi, Fabio" w:date="2018-10-23T11:24:00Z">
            <w:rPr>
              <w:rFonts w:eastAsiaTheme="minorEastAsia"/>
              <w:szCs w:val="22"/>
            </w:rPr>
          </w:rPrChange>
        </w:rPr>
        <w:t>E</w:t>
      </w:r>
      <w:r w:rsidRPr="000E1A5F">
        <w:rPr>
          <w:rFonts w:eastAsiaTheme="minorEastAsia"/>
          <w:szCs w:val="22"/>
          <w:lang w:val="en-GB"/>
          <w:rPrChange w:id="8076" w:author="Dioguardi, Fabio" w:date="2018-10-23T11:24:00Z">
            <w:rPr>
              <w:rFonts w:eastAsiaTheme="minorEastAsia"/>
              <w:szCs w:val="22"/>
            </w:rPr>
          </w:rPrChange>
        </w:rPr>
        <w:t xml:space="preserve"> provides an example of situation-dependent weight factor </w:t>
      </w:r>
      <w:r w:rsidR="00CC7CE7" w:rsidRPr="000E1A5F">
        <w:rPr>
          <w:rFonts w:eastAsiaTheme="minorEastAsia"/>
          <w:szCs w:val="22"/>
          <w:lang w:val="en-GB"/>
          <w:rPrChange w:id="8077" w:author="Dioguardi, Fabio" w:date="2018-10-23T11:24:00Z">
            <w:rPr>
              <w:rFonts w:eastAsiaTheme="minorEastAsia"/>
              <w:szCs w:val="22"/>
            </w:rPr>
          </w:rPrChange>
        </w:rPr>
        <w:t>settings.</w:t>
      </w:r>
    </w:p>
    <w:p w14:paraId="28890574" w14:textId="0854FC16" w:rsidR="00BC22D8" w:rsidRPr="000E1A5F" w:rsidRDefault="0089789B" w:rsidP="001B5ADD">
      <w:pPr>
        <w:rPr>
          <w:rFonts w:eastAsiaTheme="minorEastAsia"/>
          <w:szCs w:val="22"/>
          <w:lang w:val="en-GB"/>
          <w:rPrChange w:id="8078" w:author="Dioguardi, Fabio" w:date="2018-10-23T11:24:00Z">
            <w:rPr>
              <w:rFonts w:eastAsiaTheme="minorEastAsia"/>
              <w:szCs w:val="22"/>
            </w:rPr>
          </w:rPrChange>
        </w:rPr>
      </w:pPr>
      <w:r w:rsidRPr="000E1A5F">
        <w:rPr>
          <w:rFonts w:eastAsiaTheme="minorEastAsia"/>
          <w:szCs w:val="22"/>
          <w:lang w:val="en-GB"/>
          <w:rPrChange w:id="8079" w:author="Dioguardi, Fabio" w:date="2018-10-23T11:24:00Z">
            <w:rPr>
              <w:rFonts w:eastAsiaTheme="minorEastAsia"/>
              <w:szCs w:val="22"/>
            </w:rPr>
          </w:rPrChange>
        </w:rPr>
        <w:t xml:space="preserve">It is important to note that the points discussed above are just basic considerations </w:t>
      </w:r>
      <w:r w:rsidR="00AE4D63" w:rsidRPr="000E1A5F">
        <w:rPr>
          <w:rFonts w:eastAsiaTheme="minorEastAsia"/>
          <w:szCs w:val="22"/>
          <w:lang w:val="en-GB"/>
          <w:rPrChange w:id="8080" w:author="Dioguardi, Fabio" w:date="2018-10-23T11:24:00Z">
            <w:rPr>
              <w:rFonts w:eastAsiaTheme="minorEastAsia"/>
              <w:szCs w:val="22"/>
            </w:rPr>
          </w:rPrChange>
        </w:rPr>
        <w:t>r</w:t>
      </w:r>
      <w:r w:rsidRPr="000E1A5F">
        <w:rPr>
          <w:rFonts w:eastAsiaTheme="minorEastAsia"/>
          <w:szCs w:val="22"/>
          <w:lang w:val="en-GB"/>
          <w:rPrChange w:id="8081" w:author="Dioguardi, Fabio" w:date="2018-10-23T11:24:00Z">
            <w:rPr>
              <w:rFonts w:eastAsiaTheme="minorEastAsia"/>
              <w:szCs w:val="22"/>
            </w:rPr>
          </w:rPrChange>
        </w:rPr>
        <w:t>eflect</w:t>
      </w:r>
      <w:r w:rsidR="00AE4D63" w:rsidRPr="000E1A5F">
        <w:rPr>
          <w:rFonts w:eastAsiaTheme="minorEastAsia"/>
          <w:szCs w:val="22"/>
          <w:lang w:val="en-GB"/>
          <w:rPrChange w:id="8082" w:author="Dioguardi, Fabio" w:date="2018-10-23T11:24:00Z">
            <w:rPr>
              <w:rFonts w:eastAsiaTheme="minorEastAsia"/>
              <w:szCs w:val="22"/>
            </w:rPr>
          </w:rPrChange>
        </w:rPr>
        <w:t>ing</w:t>
      </w:r>
      <w:r w:rsidRPr="000E1A5F">
        <w:rPr>
          <w:rFonts w:eastAsiaTheme="minorEastAsia"/>
          <w:szCs w:val="22"/>
          <w:lang w:val="en-GB"/>
          <w:rPrChange w:id="8083" w:author="Dioguardi, Fabio" w:date="2018-10-23T11:24:00Z">
            <w:rPr>
              <w:rFonts w:eastAsiaTheme="minorEastAsia"/>
              <w:szCs w:val="22"/>
            </w:rPr>
          </w:rPrChange>
        </w:rPr>
        <w:t xml:space="preserve"> only a small part of the complex interdependencies between MER and plume heights. </w:t>
      </w:r>
      <w:r w:rsidR="00BC22D8" w:rsidRPr="000E1A5F">
        <w:rPr>
          <w:rFonts w:eastAsiaTheme="minorEastAsia"/>
          <w:szCs w:val="22"/>
          <w:lang w:val="en-GB"/>
          <w:rPrChange w:id="8084" w:author="Dioguardi, Fabio" w:date="2018-10-23T11:24:00Z">
            <w:rPr>
              <w:rFonts w:eastAsiaTheme="minorEastAsia"/>
              <w:szCs w:val="22"/>
            </w:rPr>
          </w:rPrChange>
        </w:rPr>
        <w:t xml:space="preserve">Future studies on MER, by </w:t>
      </w:r>
      <w:proofErr w:type="spellStart"/>
      <w:r w:rsidR="00BC22D8" w:rsidRPr="000E1A5F">
        <w:rPr>
          <w:rFonts w:eastAsiaTheme="minorEastAsia"/>
          <w:szCs w:val="22"/>
          <w:lang w:val="en-GB"/>
          <w:rPrChange w:id="8085" w:author="Dioguardi, Fabio" w:date="2018-10-23T11:24:00Z">
            <w:rPr>
              <w:rFonts w:eastAsiaTheme="minorEastAsia"/>
              <w:szCs w:val="22"/>
            </w:rPr>
          </w:rPrChange>
        </w:rPr>
        <w:t>analyzing</w:t>
      </w:r>
      <w:proofErr w:type="spellEnd"/>
      <w:r w:rsidR="00BC22D8" w:rsidRPr="000E1A5F">
        <w:rPr>
          <w:rFonts w:eastAsiaTheme="minorEastAsia"/>
          <w:szCs w:val="22"/>
          <w:lang w:val="en-GB"/>
          <w:rPrChange w:id="8086" w:author="Dioguardi, Fabio" w:date="2018-10-23T11:24:00Z">
            <w:rPr>
              <w:rFonts w:eastAsiaTheme="minorEastAsia"/>
              <w:szCs w:val="22"/>
            </w:rPr>
          </w:rPrChange>
        </w:rPr>
        <w:t xml:space="preserve"> historic and future volcanic events and comparing the observed plume heights with the mapped deposited tephra (as done for Eyjafjallajökull 2010 by </w:t>
      </w:r>
      <w:proofErr w:type="spellStart"/>
      <w:r w:rsidR="00BC22D8" w:rsidRPr="000E1A5F">
        <w:rPr>
          <w:rFonts w:eastAsiaTheme="minorEastAsia"/>
          <w:i/>
          <w:szCs w:val="22"/>
          <w:lang w:val="en-GB"/>
          <w:rPrChange w:id="8087" w:author="Dioguardi, Fabio" w:date="2018-10-23T11:24:00Z">
            <w:rPr>
              <w:rFonts w:eastAsiaTheme="minorEastAsia"/>
              <w:i/>
              <w:szCs w:val="22"/>
            </w:rPr>
          </w:rPrChange>
        </w:rPr>
        <w:t>Gudmundsson</w:t>
      </w:r>
      <w:proofErr w:type="spellEnd"/>
      <w:r w:rsidR="00BC22D8" w:rsidRPr="000E1A5F">
        <w:rPr>
          <w:rFonts w:eastAsiaTheme="minorEastAsia"/>
          <w:i/>
          <w:szCs w:val="22"/>
          <w:lang w:val="en-GB"/>
          <w:rPrChange w:id="8088" w:author="Dioguardi, Fabio" w:date="2018-10-23T11:24:00Z">
            <w:rPr>
              <w:rFonts w:eastAsiaTheme="minorEastAsia"/>
              <w:i/>
              <w:szCs w:val="22"/>
            </w:rPr>
          </w:rPrChange>
        </w:rPr>
        <w:t xml:space="preserve"> et al</w:t>
      </w:r>
      <w:r w:rsidR="00BC22D8" w:rsidRPr="000E1A5F">
        <w:rPr>
          <w:rFonts w:eastAsiaTheme="minorEastAsia"/>
          <w:szCs w:val="22"/>
          <w:lang w:val="en-GB"/>
          <w:rPrChange w:id="8089" w:author="Dioguardi, Fabio" w:date="2018-10-23T11:24:00Z">
            <w:rPr>
              <w:rFonts w:eastAsiaTheme="minorEastAsia"/>
              <w:szCs w:val="22"/>
            </w:rPr>
          </w:rPrChange>
        </w:rPr>
        <w:t xml:space="preserve">. 2015) will </w:t>
      </w:r>
      <w:r w:rsidR="00FB208D" w:rsidRPr="000E1A5F">
        <w:rPr>
          <w:rFonts w:eastAsiaTheme="minorEastAsia"/>
          <w:szCs w:val="22"/>
          <w:lang w:val="en-GB"/>
          <w:rPrChange w:id="8090" w:author="Dioguardi, Fabio" w:date="2018-10-23T11:24:00Z">
            <w:rPr>
              <w:rFonts w:eastAsiaTheme="minorEastAsia"/>
              <w:szCs w:val="22"/>
            </w:rPr>
          </w:rPrChange>
        </w:rPr>
        <w:t>aid the</w:t>
      </w:r>
      <w:r w:rsidR="00BC22D8" w:rsidRPr="000E1A5F">
        <w:rPr>
          <w:rFonts w:eastAsiaTheme="minorEastAsia"/>
          <w:szCs w:val="22"/>
          <w:lang w:val="en-GB"/>
          <w:rPrChange w:id="8091" w:author="Dioguardi, Fabio" w:date="2018-10-23T11:24:00Z">
            <w:rPr>
              <w:rFonts w:eastAsiaTheme="minorEastAsia"/>
              <w:szCs w:val="22"/>
            </w:rPr>
          </w:rPrChange>
        </w:rPr>
        <w:t xml:space="preserve"> understanding of which model should be trusted under </w:t>
      </w:r>
      <w:r w:rsidR="00FB208D" w:rsidRPr="000E1A5F">
        <w:rPr>
          <w:rFonts w:eastAsiaTheme="minorEastAsia"/>
          <w:szCs w:val="22"/>
          <w:lang w:val="en-GB"/>
          <w:rPrChange w:id="8092" w:author="Dioguardi, Fabio" w:date="2018-10-23T11:24:00Z">
            <w:rPr>
              <w:rFonts w:eastAsiaTheme="minorEastAsia"/>
              <w:szCs w:val="22"/>
            </w:rPr>
          </w:rPrChange>
        </w:rPr>
        <w:t xml:space="preserve">specific </w:t>
      </w:r>
      <w:r w:rsidR="00BC22D8" w:rsidRPr="000E1A5F">
        <w:rPr>
          <w:rFonts w:eastAsiaTheme="minorEastAsia"/>
          <w:szCs w:val="22"/>
          <w:lang w:val="en-GB"/>
          <w:rPrChange w:id="8093" w:author="Dioguardi, Fabio" w:date="2018-10-23T11:24:00Z">
            <w:rPr>
              <w:rFonts w:eastAsiaTheme="minorEastAsia"/>
              <w:szCs w:val="22"/>
            </w:rPr>
          </w:rPrChange>
        </w:rPr>
        <w:t>boundary conditions. Furthermore, studies on entrainment rat</w:t>
      </w:r>
      <w:r w:rsidR="00FB208D" w:rsidRPr="000E1A5F">
        <w:rPr>
          <w:rFonts w:eastAsiaTheme="minorEastAsia"/>
          <w:szCs w:val="22"/>
          <w:lang w:val="en-GB"/>
          <w:rPrChange w:id="8094" w:author="Dioguardi, Fabio" w:date="2018-10-23T11:24:00Z">
            <w:rPr>
              <w:rFonts w:eastAsiaTheme="minorEastAsia"/>
              <w:szCs w:val="22"/>
            </w:rPr>
          </w:rPrChange>
        </w:rPr>
        <w:t>e</w:t>
      </w:r>
      <w:r w:rsidR="00BC22D8" w:rsidRPr="000E1A5F">
        <w:rPr>
          <w:rFonts w:eastAsiaTheme="minorEastAsia"/>
          <w:szCs w:val="22"/>
          <w:lang w:val="en-GB"/>
          <w:rPrChange w:id="8095" w:author="Dioguardi, Fabio" w:date="2018-10-23T11:24:00Z">
            <w:rPr>
              <w:rFonts w:eastAsiaTheme="minorEastAsia"/>
              <w:szCs w:val="22"/>
            </w:rPr>
          </w:rPrChange>
        </w:rPr>
        <w:t xml:space="preserve">s, in particular on </w:t>
      </w:r>
      <w:r w:rsidR="00FB208D" w:rsidRPr="000E1A5F">
        <w:rPr>
          <w:rFonts w:eastAsiaTheme="minorEastAsia"/>
          <w:szCs w:val="22"/>
          <w:lang w:val="en-GB"/>
          <w:rPrChange w:id="8096" w:author="Dioguardi, Fabio" w:date="2018-10-23T11:24:00Z">
            <w:rPr>
              <w:rFonts w:eastAsiaTheme="minorEastAsia"/>
              <w:szCs w:val="22"/>
            </w:rPr>
          </w:rPrChange>
        </w:rPr>
        <w:t xml:space="preserve">the </w:t>
      </w:r>
      <w:r w:rsidR="00BC22D8" w:rsidRPr="000E1A5F">
        <w:rPr>
          <w:rFonts w:eastAsiaTheme="minorEastAsia"/>
          <w:szCs w:val="22"/>
          <w:lang w:val="en-GB"/>
          <w:rPrChange w:id="8097" w:author="Dioguardi, Fabio" w:date="2018-10-23T11:24:00Z">
            <w:rPr>
              <w:rFonts w:eastAsiaTheme="minorEastAsia"/>
              <w:szCs w:val="22"/>
            </w:rPr>
          </w:rPrChange>
        </w:rPr>
        <w:t xml:space="preserve">wind entrainment rate </w:t>
      </w:r>
      <w:r w:rsidR="00BC22D8" w:rsidRPr="000E1A5F">
        <w:rPr>
          <w:rFonts w:ascii="Symbol" w:eastAsiaTheme="minorEastAsia" w:hAnsi="Symbol"/>
          <w:i/>
          <w:szCs w:val="22"/>
          <w:lang w:val="en-GB"/>
          <w:rPrChange w:id="8098" w:author="Dioguardi, Fabio" w:date="2018-10-23T11:24:00Z">
            <w:rPr>
              <w:rFonts w:ascii="Symbol" w:eastAsiaTheme="minorEastAsia" w:hAnsi="Symbol"/>
              <w:i/>
              <w:szCs w:val="22"/>
            </w:rPr>
          </w:rPrChange>
        </w:rPr>
        <w:t></w:t>
      </w:r>
      <w:r w:rsidR="00FB208D" w:rsidRPr="000E1A5F">
        <w:rPr>
          <w:rFonts w:ascii="Symbol" w:eastAsiaTheme="minorEastAsia" w:hAnsi="Symbol"/>
          <w:i/>
          <w:szCs w:val="22"/>
          <w:lang w:val="en-GB"/>
          <w:rPrChange w:id="8099" w:author="Dioguardi, Fabio" w:date="2018-10-23T11:24:00Z">
            <w:rPr>
              <w:rFonts w:ascii="Symbol" w:eastAsiaTheme="minorEastAsia" w:hAnsi="Symbol"/>
              <w:i/>
              <w:szCs w:val="22"/>
            </w:rPr>
          </w:rPrChange>
        </w:rPr>
        <w:t></w:t>
      </w:r>
      <w:r w:rsidR="00BC22D8" w:rsidRPr="000E1A5F">
        <w:rPr>
          <w:rFonts w:eastAsiaTheme="minorEastAsia"/>
          <w:szCs w:val="22"/>
          <w:lang w:val="en-GB"/>
          <w:rPrChange w:id="8100" w:author="Dioguardi, Fabio" w:date="2018-10-23T11:24:00Z">
            <w:rPr>
              <w:rFonts w:eastAsiaTheme="minorEastAsia"/>
              <w:szCs w:val="22"/>
            </w:rPr>
          </w:rPrChange>
        </w:rPr>
        <w:t xml:space="preserve"> will help to </w:t>
      </w:r>
      <w:r w:rsidR="003A2BE9" w:rsidRPr="000E1A5F">
        <w:rPr>
          <w:rFonts w:eastAsiaTheme="minorEastAsia"/>
          <w:szCs w:val="22"/>
          <w:lang w:val="en-GB"/>
          <w:rPrChange w:id="8101" w:author="Dioguardi, Fabio" w:date="2018-10-23T11:24:00Z">
            <w:rPr>
              <w:rFonts w:eastAsiaTheme="minorEastAsia"/>
              <w:szCs w:val="22"/>
            </w:rPr>
          </w:rPrChange>
        </w:rPr>
        <w:t>further improve the accuracy</w:t>
      </w:r>
      <w:r w:rsidR="00BC22D8" w:rsidRPr="000E1A5F">
        <w:rPr>
          <w:rFonts w:eastAsiaTheme="minorEastAsia"/>
          <w:szCs w:val="22"/>
          <w:lang w:val="en-GB"/>
          <w:rPrChange w:id="8102" w:author="Dioguardi, Fabio" w:date="2018-10-23T11:24:00Z">
            <w:rPr>
              <w:rFonts w:eastAsiaTheme="minorEastAsia"/>
              <w:szCs w:val="22"/>
            </w:rPr>
          </w:rPrChange>
        </w:rPr>
        <w:t xml:space="preserve"> of</w:t>
      </w:r>
      <w:r w:rsidR="00AE4D63" w:rsidRPr="000E1A5F">
        <w:rPr>
          <w:rFonts w:eastAsiaTheme="minorEastAsia"/>
          <w:szCs w:val="22"/>
          <w:lang w:val="en-GB"/>
          <w:rPrChange w:id="8103" w:author="Dioguardi, Fabio" w:date="2018-10-23T11:24:00Z">
            <w:rPr>
              <w:rFonts w:eastAsiaTheme="minorEastAsia"/>
              <w:szCs w:val="22"/>
            </w:rPr>
          </w:rPrChange>
        </w:rPr>
        <w:t xml:space="preserve"> </w:t>
      </w:r>
      <w:proofErr w:type="spellStart"/>
      <w:r w:rsidR="00BC22D8" w:rsidRPr="000E1A5F">
        <w:rPr>
          <w:rFonts w:eastAsiaTheme="minorEastAsia"/>
          <w:szCs w:val="22"/>
          <w:lang w:val="en-GB"/>
          <w:rPrChange w:id="8104" w:author="Dioguardi, Fabio" w:date="2018-10-23T11:24:00Z">
            <w:rPr>
              <w:rFonts w:eastAsiaTheme="minorEastAsia"/>
              <w:szCs w:val="22"/>
            </w:rPr>
          </w:rPrChange>
        </w:rPr>
        <w:t>Degruyter</w:t>
      </w:r>
      <w:proofErr w:type="spellEnd"/>
      <w:r w:rsidR="00BC22D8" w:rsidRPr="000E1A5F">
        <w:rPr>
          <w:rFonts w:eastAsiaTheme="minorEastAsia"/>
          <w:szCs w:val="22"/>
          <w:lang w:val="en-GB"/>
          <w:rPrChange w:id="8105" w:author="Dioguardi, Fabio" w:date="2018-10-23T11:24:00Z">
            <w:rPr>
              <w:rFonts w:eastAsiaTheme="minorEastAsia"/>
              <w:szCs w:val="22"/>
            </w:rPr>
          </w:rPrChange>
        </w:rPr>
        <w:t xml:space="preserve"> Bonadonna</w:t>
      </w:r>
      <w:r w:rsidR="00AE4D63" w:rsidRPr="000E1A5F">
        <w:rPr>
          <w:rFonts w:eastAsiaTheme="minorEastAsia"/>
          <w:szCs w:val="22"/>
          <w:lang w:val="en-GB"/>
          <w:rPrChange w:id="8106" w:author="Dioguardi, Fabio" w:date="2018-10-23T11:24:00Z">
            <w:rPr>
              <w:rFonts w:eastAsiaTheme="minorEastAsia"/>
              <w:szCs w:val="22"/>
            </w:rPr>
          </w:rPrChange>
        </w:rPr>
        <w:t xml:space="preserve"> and of eventual other wind affected 0D or 1D models that might be implemented</w:t>
      </w:r>
      <w:r w:rsidR="0020132F" w:rsidRPr="000E1A5F">
        <w:rPr>
          <w:rFonts w:eastAsiaTheme="minorEastAsia"/>
          <w:szCs w:val="22"/>
          <w:lang w:val="en-GB"/>
          <w:rPrChange w:id="8107" w:author="Dioguardi, Fabio" w:date="2018-10-23T11:24:00Z">
            <w:rPr>
              <w:rFonts w:eastAsiaTheme="minorEastAsia"/>
              <w:szCs w:val="22"/>
            </w:rPr>
          </w:rPrChange>
        </w:rPr>
        <w:t xml:space="preserve"> within REFIR</w:t>
      </w:r>
      <w:r w:rsidR="00AE4D63" w:rsidRPr="000E1A5F">
        <w:rPr>
          <w:rFonts w:eastAsiaTheme="minorEastAsia"/>
          <w:szCs w:val="22"/>
          <w:lang w:val="en-GB"/>
          <w:rPrChange w:id="8108" w:author="Dioguardi, Fabio" w:date="2018-10-23T11:24:00Z">
            <w:rPr>
              <w:rFonts w:eastAsiaTheme="minorEastAsia"/>
              <w:szCs w:val="22"/>
            </w:rPr>
          </w:rPrChange>
        </w:rPr>
        <w:t xml:space="preserve"> in the future</w:t>
      </w:r>
      <w:r w:rsidR="00BC22D8" w:rsidRPr="000E1A5F">
        <w:rPr>
          <w:rFonts w:eastAsiaTheme="minorEastAsia"/>
          <w:szCs w:val="22"/>
          <w:lang w:val="en-GB"/>
          <w:rPrChange w:id="8109" w:author="Dioguardi, Fabio" w:date="2018-10-23T11:24:00Z">
            <w:rPr>
              <w:rFonts w:eastAsiaTheme="minorEastAsia"/>
              <w:szCs w:val="22"/>
            </w:rPr>
          </w:rPrChange>
        </w:rPr>
        <w:t xml:space="preserve">. </w:t>
      </w:r>
    </w:p>
    <w:p w14:paraId="285F1E96" w14:textId="77777777" w:rsidR="003D2DCD" w:rsidRPr="000E1A5F" w:rsidRDefault="003D2DCD" w:rsidP="001B5ADD">
      <w:pPr>
        <w:rPr>
          <w:rFonts w:eastAsiaTheme="minorEastAsia"/>
          <w:szCs w:val="22"/>
          <w:lang w:val="en-GB"/>
          <w:rPrChange w:id="8110" w:author="Dioguardi, Fabio" w:date="2018-10-23T11:24:00Z">
            <w:rPr>
              <w:rFonts w:eastAsiaTheme="minorEastAsia"/>
              <w:szCs w:val="22"/>
            </w:rPr>
          </w:rPrChange>
        </w:rPr>
      </w:pPr>
    </w:p>
    <w:p w14:paraId="02CE6578" w14:textId="3A9B726C" w:rsidR="003D2DCD" w:rsidRPr="000E1A5F" w:rsidRDefault="003D2DCD" w:rsidP="003D2DCD">
      <w:pPr>
        <w:pStyle w:val="Heading3"/>
        <w:rPr>
          <w:i/>
          <w:lang w:val="en-GB"/>
          <w:rPrChange w:id="8111" w:author="Dioguardi, Fabio" w:date="2018-10-23T11:24:00Z">
            <w:rPr>
              <w:i/>
            </w:rPr>
          </w:rPrChange>
        </w:rPr>
      </w:pPr>
      <w:bookmarkStart w:id="8112" w:name="_Ref482272436"/>
      <w:bookmarkStart w:id="8113" w:name="_Ref482540363"/>
      <w:bookmarkStart w:id="8114" w:name="_Toc528058524"/>
      <w:r w:rsidRPr="000E1A5F">
        <w:rPr>
          <w:lang w:val="en-GB"/>
          <w:rPrChange w:id="8115" w:author="Dioguardi, Fabio" w:date="2018-10-23T11:24:00Z">
            <w:rPr/>
          </w:rPrChange>
        </w:rPr>
        <w:lastRenderedPageBreak/>
        <w:t>Statistical Characterization of Model Outputs - Computing RMER</w:t>
      </w:r>
      <w:bookmarkEnd w:id="8112"/>
      <w:bookmarkEnd w:id="8113"/>
      <w:bookmarkEnd w:id="8114"/>
    </w:p>
    <w:p w14:paraId="6425377B" w14:textId="77777777" w:rsidR="003D2DCD" w:rsidRPr="000E1A5F" w:rsidRDefault="003D2DCD" w:rsidP="001B5ADD">
      <w:pPr>
        <w:rPr>
          <w:rFonts w:eastAsiaTheme="minorEastAsia"/>
          <w:szCs w:val="22"/>
          <w:lang w:val="en-GB"/>
          <w:rPrChange w:id="8116" w:author="Dioguardi, Fabio" w:date="2018-10-23T11:24:00Z">
            <w:rPr>
              <w:rFonts w:eastAsiaTheme="minorEastAsia"/>
              <w:szCs w:val="22"/>
            </w:rPr>
          </w:rPrChange>
        </w:rPr>
      </w:pPr>
    </w:p>
    <w:p w14:paraId="5596B1EB" w14:textId="37D21AAD" w:rsidR="003D2DCD" w:rsidRPr="000E1A5F" w:rsidRDefault="003D2DCD" w:rsidP="001B5ADD">
      <w:pPr>
        <w:rPr>
          <w:rFonts w:eastAsiaTheme="minorEastAsia"/>
          <w:szCs w:val="22"/>
          <w:lang w:val="en-GB"/>
          <w:rPrChange w:id="8117" w:author="Dioguardi, Fabio" w:date="2018-10-23T11:24:00Z">
            <w:rPr>
              <w:rFonts w:eastAsiaTheme="minorEastAsia"/>
              <w:szCs w:val="22"/>
            </w:rPr>
          </w:rPrChange>
        </w:rPr>
      </w:pPr>
      <w:r w:rsidRPr="000E1A5F">
        <w:rPr>
          <w:rFonts w:eastAsiaTheme="minorEastAsia"/>
          <w:szCs w:val="22"/>
          <w:lang w:val="en-GB"/>
          <w:rPrChange w:id="8118" w:author="Dioguardi, Fabio" w:date="2018-10-23T11:24:00Z">
            <w:rPr>
              <w:rFonts w:eastAsiaTheme="minorEastAsia"/>
              <w:szCs w:val="22"/>
            </w:rPr>
          </w:rPrChange>
        </w:rPr>
        <w:t>B</w:t>
      </w:r>
      <w:r w:rsidR="00D643CE" w:rsidRPr="000E1A5F">
        <w:rPr>
          <w:rFonts w:eastAsiaTheme="minorEastAsia"/>
          <w:szCs w:val="22"/>
          <w:lang w:val="en-GB"/>
          <w:rPrChange w:id="8119" w:author="Dioguardi, Fabio" w:date="2018-10-23T11:24:00Z">
            <w:rPr>
              <w:rFonts w:eastAsiaTheme="minorEastAsia"/>
              <w:szCs w:val="22"/>
            </w:rPr>
          </w:rPrChange>
        </w:rPr>
        <w:t>ased on the individual MER estimates, resulting from the models</w:t>
      </w:r>
      <w:r w:rsidRPr="000E1A5F">
        <w:rPr>
          <w:rFonts w:eastAsiaTheme="minorEastAsia"/>
          <w:szCs w:val="22"/>
          <w:lang w:val="en-GB"/>
          <w:rPrChange w:id="8120" w:author="Dioguardi, Fabio" w:date="2018-10-23T11:24:00Z">
            <w:rPr>
              <w:rFonts w:eastAsiaTheme="minorEastAsia"/>
              <w:szCs w:val="22"/>
            </w:rPr>
          </w:rPrChange>
        </w:rPr>
        <w:t xml:space="preserve">, a number of key </w:t>
      </w:r>
      <w:r w:rsidR="008B4217" w:rsidRPr="000E1A5F">
        <w:rPr>
          <w:rFonts w:eastAsiaTheme="minorEastAsia"/>
          <w:szCs w:val="22"/>
          <w:lang w:val="en-GB"/>
          <w:rPrChange w:id="8121" w:author="Dioguardi, Fabio" w:date="2018-10-23T11:24:00Z">
            <w:rPr>
              <w:rFonts w:eastAsiaTheme="minorEastAsia"/>
              <w:szCs w:val="22"/>
            </w:rPr>
          </w:rPrChange>
        </w:rPr>
        <w:t xml:space="preserve">values </w:t>
      </w:r>
      <w:r w:rsidRPr="000E1A5F">
        <w:rPr>
          <w:rFonts w:eastAsiaTheme="minorEastAsia"/>
          <w:szCs w:val="22"/>
          <w:lang w:val="en-GB"/>
          <w:rPrChange w:id="8122" w:author="Dioguardi, Fabio" w:date="2018-10-23T11:24:00Z">
            <w:rPr>
              <w:rFonts w:eastAsiaTheme="minorEastAsia"/>
              <w:szCs w:val="22"/>
            </w:rPr>
          </w:rPrChange>
        </w:rPr>
        <w:t>are computed</w:t>
      </w:r>
      <w:r w:rsidR="00D643CE" w:rsidRPr="000E1A5F">
        <w:rPr>
          <w:rFonts w:eastAsiaTheme="minorEastAsia"/>
          <w:szCs w:val="22"/>
          <w:lang w:val="en-GB"/>
          <w:rPrChange w:id="8123" w:author="Dioguardi, Fabio" w:date="2018-10-23T11:24:00Z">
            <w:rPr>
              <w:rFonts w:eastAsiaTheme="minorEastAsia"/>
              <w:szCs w:val="22"/>
            </w:rPr>
          </w:rPrChange>
        </w:rPr>
        <w:t xml:space="preserve">, by using the lower and upper boundary </w:t>
      </w:r>
      <w:proofErr w:type="spellStart"/>
      <w:r w:rsidR="00D643CE" w:rsidRPr="000E1A5F">
        <w:rPr>
          <w:rFonts w:eastAsiaTheme="minorEastAsia"/>
          <w:i/>
          <w:szCs w:val="22"/>
          <w:lang w:val="en-GB"/>
          <w:rPrChange w:id="8124" w:author="Dioguardi, Fabio" w:date="2018-10-23T11:24:00Z">
            <w:rPr>
              <w:rFonts w:eastAsiaTheme="minorEastAsia"/>
              <w:i/>
              <w:szCs w:val="22"/>
            </w:rPr>
          </w:rPrChange>
        </w:rPr>
        <w:t>h</w:t>
      </w:r>
      <w:r w:rsidR="00D643CE" w:rsidRPr="000E1A5F">
        <w:rPr>
          <w:rFonts w:eastAsiaTheme="minorEastAsia"/>
          <w:i/>
          <w:szCs w:val="22"/>
          <w:vertAlign w:val="subscript"/>
          <w:lang w:val="en-GB"/>
          <w:rPrChange w:id="8125" w:author="Dioguardi, Fabio" w:date="2018-10-23T11:24:00Z">
            <w:rPr>
              <w:rFonts w:eastAsiaTheme="minorEastAsia"/>
              <w:i/>
              <w:szCs w:val="22"/>
              <w:vertAlign w:val="subscript"/>
            </w:rPr>
          </w:rPrChange>
        </w:rPr>
        <w:t>min</w:t>
      </w:r>
      <w:proofErr w:type="spellEnd"/>
      <w:r w:rsidR="00D643CE" w:rsidRPr="000E1A5F">
        <w:rPr>
          <w:rFonts w:eastAsiaTheme="minorEastAsia"/>
          <w:szCs w:val="22"/>
          <w:lang w:val="en-GB"/>
          <w:rPrChange w:id="8126" w:author="Dioguardi, Fabio" w:date="2018-10-23T11:24:00Z">
            <w:rPr>
              <w:rFonts w:eastAsiaTheme="minorEastAsia"/>
              <w:szCs w:val="22"/>
            </w:rPr>
          </w:rPrChange>
        </w:rPr>
        <w:t xml:space="preserve">, </w:t>
      </w:r>
      <w:proofErr w:type="spellStart"/>
      <w:r w:rsidR="00D643CE" w:rsidRPr="000E1A5F">
        <w:rPr>
          <w:rFonts w:eastAsiaTheme="minorEastAsia"/>
          <w:i/>
          <w:szCs w:val="22"/>
          <w:lang w:val="en-GB"/>
          <w:rPrChange w:id="8127" w:author="Dioguardi, Fabio" w:date="2018-10-23T11:24:00Z">
            <w:rPr>
              <w:rFonts w:eastAsiaTheme="minorEastAsia"/>
              <w:i/>
              <w:szCs w:val="22"/>
            </w:rPr>
          </w:rPrChange>
        </w:rPr>
        <w:t>h</w:t>
      </w:r>
      <w:r w:rsidR="00D643CE" w:rsidRPr="000E1A5F">
        <w:rPr>
          <w:rFonts w:eastAsiaTheme="minorEastAsia"/>
          <w:i/>
          <w:szCs w:val="22"/>
          <w:vertAlign w:val="subscript"/>
          <w:lang w:val="en-GB"/>
          <w:rPrChange w:id="8128" w:author="Dioguardi, Fabio" w:date="2018-10-23T11:24:00Z">
            <w:rPr>
              <w:rFonts w:eastAsiaTheme="minorEastAsia"/>
              <w:i/>
              <w:szCs w:val="22"/>
              <w:vertAlign w:val="subscript"/>
            </w:rPr>
          </w:rPrChange>
        </w:rPr>
        <w:t>max</w:t>
      </w:r>
      <w:proofErr w:type="spellEnd"/>
      <w:r w:rsidR="00D643CE" w:rsidRPr="000E1A5F">
        <w:rPr>
          <w:rFonts w:eastAsiaTheme="minorEastAsia"/>
          <w:szCs w:val="22"/>
          <w:lang w:val="en-GB"/>
          <w:rPrChange w:id="8129" w:author="Dioguardi, Fabio" w:date="2018-10-23T11:24:00Z">
            <w:rPr>
              <w:rFonts w:eastAsiaTheme="minorEastAsia"/>
              <w:szCs w:val="22"/>
            </w:rPr>
          </w:rPrChange>
        </w:rPr>
        <w:t xml:space="preserve"> as well as the average </w:t>
      </w:r>
      <w:proofErr w:type="spellStart"/>
      <w:r w:rsidR="00D643CE" w:rsidRPr="000E1A5F">
        <w:rPr>
          <w:rFonts w:eastAsiaTheme="minorEastAsia"/>
          <w:i/>
          <w:szCs w:val="22"/>
          <w:lang w:val="en-GB"/>
          <w:rPrChange w:id="8130" w:author="Dioguardi, Fabio" w:date="2018-10-23T11:24:00Z">
            <w:rPr>
              <w:rFonts w:eastAsiaTheme="minorEastAsia"/>
              <w:i/>
              <w:szCs w:val="22"/>
            </w:rPr>
          </w:rPrChange>
        </w:rPr>
        <w:t>h</w:t>
      </w:r>
      <w:r w:rsidR="00D643CE" w:rsidRPr="000E1A5F">
        <w:rPr>
          <w:rFonts w:eastAsiaTheme="minorEastAsia"/>
          <w:i/>
          <w:szCs w:val="22"/>
          <w:vertAlign w:val="subscript"/>
          <w:lang w:val="en-GB"/>
          <w:rPrChange w:id="8131" w:author="Dioguardi, Fabio" w:date="2018-10-23T11:24:00Z">
            <w:rPr>
              <w:rFonts w:eastAsiaTheme="minorEastAsia"/>
              <w:i/>
              <w:szCs w:val="22"/>
              <w:vertAlign w:val="subscript"/>
            </w:rPr>
          </w:rPrChange>
        </w:rPr>
        <w:t>avg</w:t>
      </w:r>
      <w:proofErr w:type="spellEnd"/>
      <w:r w:rsidR="00D643CE" w:rsidRPr="000E1A5F">
        <w:rPr>
          <w:rFonts w:eastAsiaTheme="minorEastAsia"/>
          <w:szCs w:val="22"/>
          <w:lang w:val="en-GB"/>
          <w:rPrChange w:id="8132" w:author="Dioguardi, Fabio" w:date="2018-10-23T11:24:00Z">
            <w:rPr>
              <w:rFonts w:eastAsiaTheme="minorEastAsia"/>
              <w:szCs w:val="22"/>
            </w:rPr>
          </w:rPrChange>
        </w:rPr>
        <w:t xml:space="preserve"> of </w:t>
      </w:r>
      <w:r w:rsidR="009C0B65" w:rsidRPr="000E1A5F">
        <w:rPr>
          <w:rFonts w:eastAsiaTheme="minorEastAsia"/>
          <w:szCs w:val="22"/>
          <w:lang w:val="en-GB"/>
          <w:rPrChange w:id="8133" w:author="Dioguardi, Fabio" w:date="2018-10-23T11:24:00Z">
            <w:rPr>
              <w:rFonts w:eastAsiaTheme="minorEastAsia"/>
              <w:szCs w:val="22"/>
            </w:rPr>
          </w:rPrChange>
        </w:rPr>
        <w:t xml:space="preserve">the </w:t>
      </w:r>
      <w:r w:rsidR="00D643CE" w:rsidRPr="000E1A5F">
        <w:rPr>
          <w:rFonts w:eastAsiaTheme="minorEastAsia"/>
          <w:szCs w:val="22"/>
          <w:lang w:val="en-GB"/>
          <w:rPrChange w:id="8134" w:author="Dioguardi, Fabio" w:date="2018-10-23T11:24:00Z">
            <w:rPr>
              <w:rFonts w:eastAsiaTheme="minorEastAsia"/>
              <w:szCs w:val="22"/>
            </w:rPr>
          </w:rPrChange>
        </w:rPr>
        <w:t>best plume height estimates as input parameter. The key figures are:</w:t>
      </w:r>
    </w:p>
    <w:p w14:paraId="48C9EC82" w14:textId="77777777" w:rsidR="00027E59" w:rsidRPr="000E1A5F" w:rsidRDefault="00027E59" w:rsidP="001B5ADD">
      <w:pPr>
        <w:rPr>
          <w:rFonts w:eastAsiaTheme="minorEastAsia"/>
          <w:szCs w:val="22"/>
          <w:lang w:val="en-GB"/>
          <w:rPrChange w:id="8135" w:author="Dioguardi, Fabio" w:date="2018-10-23T11:24:00Z">
            <w:rPr>
              <w:rFonts w:eastAsiaTheme="minorEastAsia"/>
              <w:szCs w:val="22"/>
            </w:rPr>
          </w:rPrChange>
        </w:rPr>
      </w:pPr>
    </w:p>
    <w:p w14:paraId="2363E7F5" w14:textId="11020A3F" w:rsidR="00027E59" w:rsidRPr="000E1A5F" w:rsidRDefault="00F4780F" w:rsidP="001507E8">
      <w:pPr>
        <w:pStyle w:val="ListParagraph"/>
        <w:numPr>
          <w:ilvl w:val="0"/>
          <w:numId w:val="12"/>
        </w:numPr>
        <w:rPr>
          <w:rFonts w:eastAsiaTheme="minorEastAsia"/>
          <w:lang w:val="en-GB"/>
          <w:rPrChange w:id="8136" w:author="Dioguardi, Fabio" w:date="2018-10-23T11:24:00Z">
            <w:rPr>
              <w:rFonts w:eastAsiaTheme="minorEastAsia"/>
            </w:rPr>
          </w:rPrChange>
        </w:rPr>
      </w:pPr>
      <w:proofErr w:type="spellStart"/>
      <w:r w:rsidRPr="000E1A5F">
        <w:rPr>
          <w:rFonts w:eastAsiaTheme="minorEastAsia"/>
          <w:b/>
          <w:i/>
          <w:lang w:val="en-GB"/>
          <w:rPrChange w:id="8137" w:author="Dioguardi, Fabio" w:date="2018-10-23T11:24:00Z">
            <w:rPr>
              <w:rFonts w:eastAsiaTheme="minorEastAsia"/>
              <w:b/>
              <w:i/>
            </w:rPr>
          </w:rPrChange>
        </w:rPr>
        <w:t>Q</w:t>
      </w:r>
      <w:r w:rsidRPr="000E1A5F">
        <w:rPr>
          <w:rFonts w:eastAsiaTheme="minorEastAsia"/>
          <w:b/>
          <w:i/>
          <w:vertAlign w:val="subscript"/>
          <w:lang w:val="en-GB"/>
          <w:rPrChange w:id="8138"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8139" w:author="Dioguardi, Fabio" w:date="2018-10-23T11:24:00Z">
            <w:rPr>
              <w:rFonts w:eastAsiaTheme="minorEastAsia"/>
              <w:b/>
              <w:i/>
              <w:vertAlign w:val="subscript"/>
            </w:rPr>
          </w:rPrChange>
        </w:rPr>
        <w:t>bs.</w:t>
      </w:r>
      <w:r w:rsidRPr="000E1A5F">
        <w:rPr>
          <w:rFonts w:eastAsiaTheme="minorEastAsia"/>
          <w:b/>
          <w:i/>
          <w:vertAlign w:val="subscript"/>
          <w:lang w:val="en-GB"/>
          <w:rPrChange w:id="8140" w:author="Dioguardi, Fabio" w:date="2018-10-23T11:24:00Z">
            <w:rPr>
              <w:rFonts w:eastAsiaTheme="minorEastAsia"/>
              <w:b/>
              <w:i/>
              <w:vertAlign w:val="subscript"/>
            </w:rPr>
          </w:rPrChange>
        </w:rPr>
        <w:t>min</w:t>
      </w:r>
      <w:proofErr w:type="spellEnd"/>
      <w:r w:rsidRPr="000E1A5F">
        <w:rPr>
          <w:rFonts w:eastAsiaTheme="minorEastAsia"/>
          <w:lang w:val="en-GB"/>
          <w:rPrChange w:id="8141" w:author="Dioguardi, Fabio" w:date="2018-10-23T11:24:00Z">
            <w:rPr>
              <w:rFonts w:eastAsiaTheme="minorEastAsia"/>
            </w:rPr>
          </w:rPrChange>
        </w:rPr>
        <w:t xml:space="preserve"> (also denoted </w:t>
      </w:r>
      <w:r w:rsidR="00D643CE" w:rsidRPr="000E1A5F">
        <w:rPr>
          <w:rFonts w:eastAsiaTheme="minorEastAsia"/>
          <w:b/>
          <w:i/>
          <w:lang w:val="en-GB"/>
          <w:rPrChange w:id="8142" w:author="Dioguardi, Fabio" w:date="2018-10-23T11:24:00Z">
            <w:rPr>
              <w:rFonts w:eastAsiaTheme="minorEastAsia"/>
              <w:b/>
              <w:i/>
            </w:rPr>
          </w:rPrChange>
        </w:rPr>
        <w:t xml:space="preserve">abs. </w:t>
      </w:r>
      <w:r w:rsidR="00027E59" w:rsidRPr="000E1A5F">
        <w:rPr>
          <w:rFonts w:eastAsiaTheme="minorEastAsia"/>
          <w:b/>
          <w:i/>
          <w:lang w:val="en-GB"/>
          <w:rPrChange w:id="8143" w:author="Dioguardi, Fabio" w:date="2018-10-23T11:24:00Z">
            <w:rPr>
              <w:rFonts w:eastAsiaTheme="minorEastAsia"/>
              <w:b/>
              <w:i/>
            </w:rPr>
          </w:rPrChange>
        </w:rPr>
        <w:t>m</w:t>
      </w:r>
      <w:r w:rsidR="00D643CE" w:rsidRPr="000E1A5F">
        <w:rPr>
          <w:rFonts w:eastAsiaTheme="minorEastAsia"/>
          <w:b/>
          <w:i/>
          <w:lang w:val="en-GB"/>
          <w:rPrChange w:id="8144" w:author="Dioguardi, Fabio" w:date="2018-10-23T11:24:00Z">
            <w:rPr>
              <w:rFonts w:eastAsiaTheme="minorEastAsia"/>
              <w:b/>
              <w:i/>
            </w:rPr>
          </w:rPrChange>
        </w:rPr>
        <w:t>in</w:t>
      </w:r>
      <w:r w:rsidRPr="000E1A5F">
        <w:rPr>
          <w:rFonts w:eastAsiaTheme="minorEastAsia"/>
          <w:lang w:val="en-GB"/>
          <w:rPrChange w:id="8145" w:author="Dioguardi, Fabio" w:date="2018-10-23T11:24:00Z">
            <w:rPr>
              <w:rFonts w:eastAsiaTheme="minorEastAsia"/>
            </w:rPr>
          </w:rPrChange>
        </w:rPr>
        <w:t>)</w:t>
      </w:r>
      <w:r w:rsidR="00D643CE" w:rsidRPr="000E1A5F">
        <w:rPr>
          <w:rFonts w:eastAsiaTheme="minorEastAsia"/>
          <w:lang w:val="en-GB"/>
          <w:rPrChange w:id="8146" w:author="Dioguardi, Fabio" w:date="2018-10-23T11:24:00Z">
            <w:rPr>
              <w:rFonts w:eastAsiaTheme="minorEastAsia"/>
            </w:rPr>
          </w:rPrChange>
        </w:rPr>
        <w:t xml:space="preserve">: </w:t>
      </w:r>
      <w:r w:rsidR="00027E59" w:rsidRPr="000E1A5F">
        <w:rPr>
          <w:rFonts w:eastAsiaTheme="minorEastAsia"/>
          <w:lang w:val="en-GB"/>
          <w:rPrChange w:id="8147" w:author="Dioguardi, Fabio" w:date="2018-10-23T11:24:00Z">
            <w:rPr>
              <w:rFonts w:eastAsiaTheme="minorEastAsia"/>
            </w:rPr>
          </w:rPrChange>
        </w:rPr>
        <w:t>minimum of all MER model</w:t>
      </w:r>
      <w:r w:rsidR="00CA1E78" w:rsidRPr="000E1A5F">
        <w:rPr>
          <w:rFonts w:eastAsiaTheme="minorEastAsia"/>
          <w:lang w:val="en-GB"/>
          <w:rPrChange w:id="8148" w:author="Dioguardi, Fabio" w:date="2018-10-23T11:24:00Z">
            <w:rPr>
              <w:rFonts w:eastAsiaTheme="minorEastAsia"/>
            </w:rPr>
          </w:rPrChange>
        </w:rPr>
        <w:t xml:space="preserve"> result</w:t>
      </w:r>
      <w:r w:rsidR="00027E59" w:rsidRPr="000E1A5F">
        <w:rPr>
          <w:rFonts w:eastAsiaTheme="minorEastAsia"/>
          <w:lang w:val="en-GB"/>
          <w:rPrChange w:id="8149" w:author="Dioguardi, Fabio" w:date="2018-10-23T11:24:00Z">
            <w:rPr>
              <w:rFonts w:eastAsiaTheme="minorEastAsia"/>
            </w:rPr>
          </w:rPrChange>
        </w:rPr>
        <w:t>s</w:t>
      </w:r>
      <w:r w:rsidR="000323ED" w:rsidRPr="000E1A5F">
        <w:rPr>
          <w:rFonts w:eastAsiaTheme="minorEastAsia"/>
          <w:lang w:val="en-GB"/>
          <w:rPrChange w:id="8150" w:author="Dioguardi, Fabio" w:date="2018-10-23T11:24:00Z">
            <w:rPr>
              <w:rFonts w:eastAsiaTheme="minorEastAsia"/>
            </w:rPr>
          </w:rPrChange>
        </w:rPr>
        <w:t xml:space="preserve"> (</w:t>
      </w:r>
      <w:r w:rsidR="00B024EB" w:rsidRPr="000E1A5F">
        <w:rPr>
          <w:rFonts w:eastAsiaTheme="minorEastAsia"/>
          <w:lang w:val="en-GB"/>
          <w:rPrChange w:id="8151" w:author="Dioguardi, Fabio" w:date="2018-10-23T11:24:00Z">
            <w:rPr>
              <w:rFonts w:eastAsiaTheme="minorEastAsia"/>
            </w:rPr>
          </w:rPrChange>
        </w:rPr>
        <w:t>except for</w:t>
      </w:r>
      <w:r w:rsidR="000323ED" w:rsidRPr="000E1A5F">
        <w:rPr>
          <w:rFonts w:eastAsiaTheme="minorEastAsia"/>
          <w:lang w:val="en-GB"/>
          <w:rPrChange w:id="8152" w:author="Dioguardi, Fabio" w:date="2018-10-23T11:24:00Z">
            <w:rPr>
              <w:rFonts w:eastAsiaTheme="minorEastAsia"/>
            </w:rPr>
          </w:rPrChange>
        </w:rPr>
        <w:t xml:space="preserve"> </w:t>
      </w:r>
      <w:proofErr w:type="spellStart"/>
      <w:r w:rsidR="000323ED" w:rsidRPr="000E1A5F">
        <w:rPr>
          <w:rFonts w:eastAsiaTheme="minorEastAsia"/>
          <w:lang w:val="en-GB"/>
          <w:rPrChange w:id="8153" w:author="Dioguardi, Fabio" w:date="2018-10-23T11:24:00Z">
            <w:rPr>
              <w:rFonts w:eastAsiaTheme="minorEastAsia"/>
            </w:rPr>
          </w:rPrChange>
        </w:rPr>
        <w:t>Gudmundsson</w:t>
      </w:r>
      <w:proofErr w:type="spellEnd"/>
      <w:r w:rsidR="000323ED" w:rsidRPr="000E1A5F">
        <w:rPr>
          <w:rFonts w:eastAsiaTheme="minorEastAsia"/>
          <w:lang w:val="en-GB"/>
          <w:rPrChange w:id="8154" w:author="Dioguardi, Fabio" w:date="2018-10-23T11:24:00Z">
            <w:rPr>
              <w:rFonts w:eastAsiaTheme="minorEastAsia"/>
            </w:rPr>
          </w:rPrChange>
        </w:rPr>
        <w:t>)</w:t>
      </w:r>
      <w:r w:rsidR="00027E59" w:rsidRPr="000E1A5F">
        <w:rPr>
          <w:rFonts w:eastAsiaTheme="minorEastAsia"/>
          <w:lang w:val="en-GB"/>
          <w:rPrChange w:id="8155" w:author="Dioguardi, Fabio" w:date="2018-10-23T11:24:00Z">
            <w:rPr>
              <w:rFonts w:eastAsiaTheme="minorEastAsia"/>
            </w:rPr>
          </w:rPrChange>
        </w:rPr>
        <w:t xml:space="preserve"> fed by minimum plume heights</w:t>
      </w:r>
      <w:r w:rsidR="00656954" w:rsidRPr="000E1A5F">
        <w:rPr>
          <w:rFonts w:eastAsiaTheme="minorEastAsia"/>
          <w:lang w:val="en-GB"/>
          <w:rPrChange w:id="8156" w:author="Dioguardi, Fabio" w:date="2018-10-23T11:24:00Z">
            <w:rPr>
              <w:rFonts w:eastAsiaTheme="minorEastAsia"/>
            </w:rPr>
          </w:rPrChange>
        </w:rPr>
        <w:t xml:space="preserve"> </w:t>
      </w:r>
      <w:proofErr w:type="spellStart"/>
      <w:r w:rsidR="00656954" w:rsidRPr="000E1A5F">
        <w:rPr>
          <w:rFonts w:eastAsiaTheme="minorEastAsia"/>
          <w:i/>
          <w:lang w:val="en-GB"/>
          <w:rPrChange w:id="8157" w:author="Dioguardi, Fabio" w:date="2018-10-23T11:24:00Z">
            <w:rPr>
              <w:rFonts w:eastAsiaTheme="minorEastAsia"/>
              <w:i/>
            </w:rPr>
          </w:rPrChange>
        </w:rPr>
        <w:t>h</w:t>
      </w:r>
      <w:r w:rsidR="00656954" w:rsidRPr="000E1A5F">
        <w:rPr>
          <w:rFonts w:eastAsiaTheme="minorEastAsia"/>
          <w:i/>
          <w:vertAlign w:val="subscript"/>
          <w:lang w:val="en-GB"/>
          <w:rPrChange w:id="8158" w:author="Dioguardi, Fabio" w:date="2018-10-23T11:24:00Z">
            <w:rPr>
              <w:rFonts w:eastAsiaTheme="minorEastAsia"/>
              <w:i/>
              <w:vertAlign w:val="subscript"/>
            </w:rPr>
          </w:rPrChange>
        </w:rPr>
        <w:t>min</w:t>
      </w:r>
      <w:proofErr w:type="spellEnd"/>
      <w:r w:rsidR="003F7A4F" w:rsidRPr="000E1A5F">
        <w:rPr>
          <w:rFonts w:eastAsiaTheme="minorEastAsia"/>
          <w:lang w:val="en-GB"/>
          <w:rPrChange w:id="8159" w:author="Dioguardi, Fabio" w:date="2018-10-23T11:24:00Z">
            <w:rPr>
              <w:rFonts w:eastAsiaTheme="minorEastAsia"/>
            </w:rPr>
          </w:rPrChange>
        </w:rPr>
        <w:t>.</w:t>
      </w:r>
      <w:r w:rsidR="00027E59" w:rsidRPr="000E1A5F">
        <w:rPr>
          <w:rFonts w:eastAsiaTheme="minorEastAsia"/>
          <w:lang w:val="en-GB"/>
          <w:rPrChange w:id="8160" w:author="Dioguardi, Fabio" w:date="2018-10-23T11:24:00Z">
            <w:rPr>
              <w:rFonts w:eastAsiaTheme="minorEastAsia"/>
            </w:rPr>
          </w:rPrChange>
        </w:rPr>
        <w:t xml:space="preserve"> </w:t>
      </w:r>
      <w:r w:rsidR="003F7A4F" w:rsidRPr="000E1A5F">
        <w:rPr>
          <w:rFonts w:eastAsiaTheme="minorEastAsia"/>
          <w:lang w:val="en-GB"/>
          <w:rPrChange w:id="8161" w:author="Dioguardi, Fabio" w:date="2018-10-23T11:24:00Z">
            <w:rPr>
              <w:rFonts w:eastAsiaTheme="minorEastAsia"/>
            </w:rPr>
          </w:rPrChange>
        </w:rPr>
        <w:t>T</w:t>
      </w:r>
      <w:r w:rsidR="00027E59" w:rsidRPr="000E1A5F">
        <w:rPr>
          <w:rFonts w:eastAsiaTheme="minorEastAsia"/>
          <w:lang w:val="en-GB"/>
          <w:rPrChange w:id="8162" w:author="Dioguardi, Fabio" w:date="2018-10-23T11:24:00Z">
            <w:rPr>
              <w:rFonts w:eastAsiaTheme="minorEastAsia"/>
            </w:rPr>
          </w:rPrChange>
        </w:rPr>
        <w:t>his value</w:t>
      </w:r>
      <w:r w:rsidR="00656954" w:rsidRPr="000E1A5F">
        <w:rPr>
          <w:rFonts w:eastAsiaTheme="minorEastAsia"/>
          <w:lang w:val="en-GB"/>
          <w:rPrChange w:id="8163" w:author="Dioguardi, Fabio" w:date="2018-10-23T11:24:00Z">
            <w:rPr>
              <w:rFonts w:eastAsiaTheme="minorEastAsia"/>
            </w:rPr>
          </w:rPrChange>
        </w:rPr>
        <w:t xml:space="preserve"> </w:t>
      </w:r>
      <w:r w:rsidR="00027E59" w:rsidRPr="000E1A5F">
        <w:rPr>
          <w:rFonts w:eastAsiaTheme="minorEastAsia"/>
          <w:lang w:val="en-GB"/>
          <w:rPrChange w:id="8164" w:author="Dioguardi, Fabio" w:date="2018-10-23T11:24:00Z">
            <w:rPr>
              <w:rFonts w:eastAsiaTheme="minorEastAsia"/>
            </w:rPr>
          </w:rPrChange>
        </w:rPr>
        <w:t xml:space="preserve">can be seen as the lowest extreme of </w:t>
      </w:r>
      <w:r w:rsidR="00656954" w:rsidRPr="000E1A5F">
        <w:rPr>
          <w:rFonts w:eastAsiaTheme="minorEastAsia"/>
          <w:lang w:val="en-GB"/>
          <w:rPrChange w:id="8165" w:author="Dioguardi, Fabio" w:date="2018-10-23T11:24:00Z">
            <w:rPr>
              <w:rFonts w:eastAsiaTheme="minorEastAsia"/>
            </w:rPr>
          </w:rPrChange>
        </w:rPr>
        <w:t>all possible</w:t>
      </w:r>
      <w:r w:rsidR="00027E59" w:rsidRPr="000E1A5F">
        <w:rPr>
          <w:rFonts w:eastAsiaTheme="minorEastAsia"/>
          <w:lang w:val="en-GB"/>
          <w:rPrChange w:id="8166" w:author="Dioguardi, Fabio" w:date="2018-10-23T11:24:00Z">
            <w:rPr>
              <w:rFonts w:eastAsiaTheme="minorEastAsia"/>
            </w:rPr>
          </w:rPrChange>
        </w:rPr>
        <w:t xml:space="preserve"> MERs.</w:t>
      </w:r>
    </w:p>
    <w:p w14:paraId="6AD9F68E" w14:textId="77777777" w:rsidR="00656954" w:rsidRPr="000E1A5F" w:rsidRDefault="00656954" w:rsidP="00027E59">
      <w:pPr>
        <w:ind w:left="2880" w:firstLine="720"/>
        <w:rPr>
          <w:rFonts w:eastAsiaTheme="minorEastAsia"/>
          <w:lang w:val="en-GB"/>
          <w:rPrChange w:id="8167" w:author="Dioguardi, Fabio" w:date="2018-10-23T11:24:00Z">
            <w:rPr>
              <w:rFonts w:eastAsiaTheme="minorEastAsia"/>
            </w:rPr>
          </w:rPrChange>
        </w:rPr>
      </w:pPr>
    </w:p>
    <w:p w14:paraId="4E4FEA3D" w14:textId="0E315CCB" w:rsidR="00656954" w:rsidRPr="000E1A5F" w:rsidRDefault="00F4780F" w:rsidP="001507E8">
      <w:pPr>
        <w:pStyle w:val="ListParagraph"/>
        <w:numPr>
          <w:ilvl w:val="0"/>
          <w:numId w:val="12"/>
        </w:numPr>
        <w:rPr>
          <w:rFonts w:eastAsiaTheme="minorEastAsia"/>
          <w:lang w:val="en-GB"/>
          <w:rPrChange w:id="8168" w:author="Dioguardi, Fabio" w:date="2018-10-23T11:24:00Z">
            <w:rPr>
              <w:rFonts w:eastAsiaTheme="minorEastAsia"/>
            </w:rPr>
          </w:rPrChange>
        </w:rPr>
      </w:pPr>
      <w:proofErr w:type="spellStart"/>
      <w:r w:rsidRPr="000E1A5F">
        <w:rPr>
          <w:rFonts w:eastAsiaTheme="minorEastAsia"/>
          <w:b/>
          <w:i/>
          <w:lang w:val="en-GB"/>
          <w:rPrChange w:id="8169" w:author="Dioguardi, Fabio" w:date="2018-10-23T11:24:00Z">
            <w:rPr>
              <w:rFonts w:eastAsiaTheme="minorEastAsia"/>
              <w:b/>
              <w:i/>
            </w:rPr>
          </w:rPrChange>
        </w:rPr>
        <w:t>Q</w:t>
      </w:r>
      <w:r w:rsidRPr="000E1A5F">
        <w:rPr>
          <w:rFonts w:eastAsiaTheme="minorEastAsia"/>
          <w:b/>
          <w:i/>
          <w:vertAlign w:val="subscript"/>
          <w:lang w:val="en-GB"/>
          <w:rPrChange w:id="8170"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8171" w:author="Dioguardi, Fabio" w:date="2018-10-23T11:24:00Z">
            <w:rPr>
              <w:rFonts w:eastAsiaTheme="minorEastAsia"/>
              <w:b/>
              <w:i/>
              <w:vertAlign w:val="subscript"/>
            </w:rPr>
          </w:rPrChange>
        </w:rPr>
        <w:t>bs.</w:t>
      </w:r>
      <w:r w:rsidRPr="000E1A5F">
        <w:rPr>
          <w:rFonts w:eastAsiaTheme="minorEastAsia"/>
          <w:b/>
          <w:i/>
          <w:vertAlign w:val="subscript"/>
          <w:lang w:val="en-GB"/>
          <w:rPrChange w:id="8172" w:author="Dioguardi, Fabio" w:date="2018-10-23T11:24:00Z">
            <w:rPr>
              <w:rFonts w:eastAsiaTheme="minorEastAsia"/>
              <w:b/>
              <w:i/>
              <w:vertAlign w:val="subscript"/>
            </w:rPr>
          </w:rPrChange>
        </w:rPr>
        <w:t>max</w:t>
      </w:r>
      <w:proofErr w:type="spellEnd"/>
      <w:r w:rsidRPr="000E1A5F">
        <w:rPr>
          <w:rFonts w:eastAsiaTheme="minorEastAsia"/>
          <w:lang w:val="en-GB"/>
          <w:rPrChange w:id="8173" w:author="Dioguardi, Fabio" w:date="2018-10-23T11:24:00Z">
            <w:rPr>
              <w:rFonts w:eastAsiaTheme="minorEastAsia"/>
            </w:rPr>
          </w:rPrChange>
        </w:rPr>
        <w:t xml:space="preserve"> (also denoted </w:t>
      </w:r>
      <w:r w:rsidR="00656954" w:rsidRPr="000E1A5F">
        <w:rPr>
          <w:rFonts w:eastAsiaTheme="minorEastAsia"/>
          <w:b/>
          <w:i/>
          <w:lang w:val="en-GB"/>
          <w:rPrChange w:id="8174" w:author="Dioguardi, Fabio" w:date="2018-10-23T11:24:00Z">
            <w:rPr>
              <w:rFonts w:eastAsiaTheme="minorEastAsia"/>
              <w:b/>
              <w:i/>
            </w:rPr>
          </w:rPrChange>
        </w:rPr>
        <w:t>abs. max</w:t>
      </w:r>
      <w:r w:rsidRPr="000E1A5F">
        <w:rPr>
          <w:rFonts w:eastAsiaTheme="minorEastAsia"/>
          <w:lang w:val="en-GB"/>
          <w:rPrChange w:id="8175" w:author="Dioguardi, Fabio" w:date="2018-10-23T11:24:00Z">
            <w:rPr>
              <w:rFonts w:eastAsiaTheme="minorEastAsia"/>
            </w:rPr>
          </w:rPrChange>
        </w:rPr>
        <w:t>):</w:t>
      </w:r>
      <w:r w:rsidR="00656954" w:rsidRPr="000E1A5F">
        <w:rPr>
          <w:rFonts w:eastAsiaTheme="minorEastAsia"/>
          <w:lang w:val="en-GB"/>
          <w:rPrChange w:id="8176" w:author="Dioguardi, Fabio" w:date="2018-10-23T11:24:00Z">
            <w:rPr>
              <w:rFonts w:eastAsiaTheme="minorEastAsia"/>
            </w:rPr>
          </w:rPrChange>
        </w:rPr>
        <w:t xml:space="preserve"> maximum of all MER model</w:t>
      </w:r>
      <w:r w:rsidR="00CA1E78" w:rsidRPr="000E1A5F">
        <w:rPr>
          <w:rFonts w:eastAsiaTheme="minorEastAsia"/>
          <w:lang w:val="en-GB"/>
          <w:rPrChange w:id="8177" w:author="Dioguardi, Fabio" w:date="2018-10-23T11:24:00Z">
            <w:rPr>
              <w:rFonts w:eastAsiaTheme="minorEastAsia"/>
            </w:rPr>
          </w:rPrChange>
        </w:rPr>
        <w:t xml:space="preserve"> result</w:t>
      </w:r>
      <w:r w:rsidR="00656954" w:rsidRPr="000E1A5F">
        <w:rPr>
          <w:rFonts w:eastAsiaTheme="minorEastAsia"/>
          <w:lang w:val="en-GB"/>
          <w:rPrChange w:id="8178" w:author="Dioguardi, Fabio" w:date="2018-10-23T11:24:00Z">
            <w:rPr>
              <w:rFonts w:eastAsiaTheme="minorEastAsia"/>
            </w:rPr>
          </w:rPrChange>
        </w:rPr>
        <w:t xml:space="preserve">s fed by </w:t>
      </w:r>
      <w:r w:rsidR="003F7A4F" w:rsidRPr="000E1A5F">
        <w:rPr>
          <w:rFonts w:eastAsiaTheme="minorEastAsia"/>
          <w:lang w:val="en-GB"/>
          <w:rPrChange w:id="8179" w:author="Dioguardi, Fabio" w:date="2018-10-23T11:24:00Z">
            <w:rPr>
              <w:rFonts w:eastAsiaTheme="minorEastAsia"/>
            </w:rPr>
          </w:rPrChange>
        </w:rPr>
        <w:t>maximum</w:t>
      </w:r>
      <w:r w:rsidR="00656954" w:rsidRPr="000E1A5F">
        <w:rPr>
          <w:rFonts w:eastAsiaTheme="minorEastAsia"/>
          <w:lang w:val="en-GB"/>
          <w:rPrChange w:id="8180" w:author="Dioguardi, Fabio" w:date="2018-10-23T11:24:00Z">
            <w:rPr>
              <w:rFonts w:eastAsiaTheme="minorEastAsia"/>
            </w:rPr>
          </w:rPrChange>
        </w:rPr>
        <w:t xml:space="preserve"> plume heights</w:t>
      </w:r>
      <w:r w:rsidR="003F7A4F" w:rsidRPr="000E1A5F">
        <w:rPr>
          <w:rFonts w:eastAsiaTheme="minorEastAsia"/>
          <w:lang w:val="en-GB"/>
          <w:rPrChange w:id="8181" w:author="Dioguardi, Fabio" w:date="2018-10-23T11:24:00Z">
            <w:rPr>
              <w:rFonts w:eastAsiaTheme="minorEastAsia"/>
            </w:rPr>
          </w:rPrChange>
        </w:rPr>
        <w:t xml:space="preserve"> </w:t>
      </w:r>
      <w:proofErr w:type="spellStart"/>
      <w:r w:rsidR="003F7A4F" w:rsidRPr="000E1A5F">
        <w:rPr>
          <w:rFonts w:eastAsiaTheme="minorEastAsia"/>
          <w:i/>
          <w:lang w:val="en-GB"/>
          <w:rPrChange w:id="8182" w:author="Dioguardi, Fabio" w:date="2018-10-23T11:24:00Z">
            <w:rPr>
              <w:rFonts w:eastAsiaTheme="minorEastAsia"/>
              <w:i/>
            </w:rPr>
          </w:rPrChange>
        </w:rPr>
        <w:t>h</w:t>
      </w:r>
      <w:r w:rsidR="003F7A4F" w:rsidRPr="000E1A5F">
        <w:rPr>
          <w:rFonts w:eastAsiaTheme="minorEastAsia"/>
          <w:i/>
          <w:vertAlign w:val="subscript"/>
          <w:lang w:val="en-GB"/>
          <w:rPrChange w:id="8183" w:author="Dioguardi, Fabio" w:date="2018-10-23T11:24:00Z">
            <w:rPr>
              <w:rFonts w:eastAsiaTheme="minorEastAsia"/>
              <w:i/>
              <w:vertAlign w:val="subscript"/>
            </w:rPr>
          </w:rPrChange>
        </w:rPr>
        <w:t>max</w:t>
      </w:r>
      <w:proofErr w:type="spellEnd"/>
      <w:r w:rsidR="000323ED" w:rsidRPr="000E1A5F">
        <w:rPr>
          <w:rFonts w:eastAsiaTheme="minorEastAsia"/>
          <w:lang w:val="en-GB"/>
          <w:rPrChange w:id="8184" w:author="Dioguardi, Fabio" w:date="2018-10-23T11:24:00Z">
            <w:rPr>
              <w:rFonts w:eastAsiaTheme="minorEastAsia"/>
            </w:rPr>
          </w:rPrChange>
        </w:rPr>
        <w:t xml:space="preserve"> including </w:t>
      </w:r>
      <w:proofErr w:type="spellStart"/>
      <w:r w:rsidR="000323ED" w:rsidRPr="000E1A5F">
        <w:rPr>
          <w:rFonts w:eastAsiaTheme="minorEastAsia"/>
          <w:lang w:val="en-GB"/>
          <w:rPrChange w:id="8185" w:author="Dioguardi, Fabio" w:date="2018-10-23T11:24:00Z">
            <w:rPr>
              <w:rFonts w:eastAsiaTheme="minorEastAsia"/>
            </w:rPr>
          </w:rPrChange>
        </w:rPr>
        <w:t>Gudmundsson</w:t>
      </w:r>
      <w:proofErr w:type="spellEnd"/>
      <w:r w:rsidR="000323ED" w:rsidRPr="000E1A5F">
        <w:rPr>
          <w:rFonts w:eastAsiaTheme="minorEastAsia"/>
          <w:lang w:val="en-GB"/>
          <w:rPrChange w:id="8186" w:author="Dioguardi, Fabio" w:date="2018-10-23T11:24:00Z">
            <w:rPr>
              <w:rFonts w:eastAsiaTheme="minorEastAsia"/>
            </w:rPr>
          </w:rPrChange>
        </w:rPr>
        <w:t xml:space="preserve"> (which is fed by </w:t>
      </w:r>
      <w:proofErr w:type="spellStart"/>
      <w:r w:rsidR="000323ED" w:rsidRPr="000E1A5F">
        <w:rPr>
          <w:rFonts w:eastAsiaTheme="minorEastAsia"/>
          <w:i/>
          <w:lang w:val="en-GB"/>
          <w:rPrChange w:id="8187" w:author="Dioguardi, Fabio" w:date="2018-10-23T11:24:00Z">
            <w:rPr>
              <w:rFonts w:eastAsiaTheme="minorEastAsia"/>
              <w:i/>
            </w:rPr>
          </w:rPrChange>
        </w:rPr>
        <w:t>h</w:t>
      </w:r>
      <w:r w:rsidR="000323ED" w:rsidRPr="000E1A5F">
        <w:rPr>
          <w:rFonts w:eastAsiaTheme="minorEastAsia"/>
          <w:i/>
          <w:vertAlign w:val="subscript"/>
          <w:lang w:val="en-GB"/>
          <w:rPrChange w:id="8188" w:author="Dioguardi, Fabio" w:date="2018-10-23T11:24:00Z">
            <w:rPr>
              <w:rFonts w:eastAsiaTheme="minorEastAsia"/>
              <w:i/>
              <w:vertAlign w:val="subscript"/>
            </w:rPr>
          </w:rPrChange>
        </w:rPr>
        <w:t>max</w:t>
      </w:r>
      <w:proofErr w:type="spellEnd"/>
      <w:r w:rsidR="000323ED" w:rsidRPr="000E1A5F">
        <w:rPr>
          <w:rFonts w:eastAsiaTheme="minorEastAsia"/>
          <w:lang w:val="en-GB"/>
          <w:rPrChange w:id="8189" w:author="Dioguardi, Fabio" w:date="2018-10-23T11:24:00Z">
            <w:rPr>
              <w:rFonts w:eastAsiaTheme="minorEastAsia"/>
            </w:rPr>
          </w:rPrChange>
        </w:rPr>
        <w:t xml:space="preserve"> and </w:t>
      </w:r>
      <w:proofErr w:type="spellStart"/>
      <w:r w:rsidR="000323ED" w:rsidRPr="000E1A5F">
        <w:rPr>
          <w:rFonts w:eastAsiaTheme="minorEastAsia"/>
          <w:i/>
          <w:lang w:val="en-GB"/>
          <w:rPrChange w:id="8190" w:author="Dioguardi, Fabio" w:date="2018-10-23T11:24:00Z">
            <w:rPr>
              <w:rFonts w:eastAsiaTheme="minorEastAsia"/>
              <w:i/>
            </w:rPr>
          </w:rPrChange>
        </w:rPr>
        <w:t>h</w:t>
      </w:r>
      <w:r w:rsidR="000323ED" w:rsidRPr="000E1A5F">
        <w:rPr>
          <w:rFonts w:eastAsiaTheme="minorEastAsia"/>
          <w:i/>
          <w:vertAlign w:val="subscript"/>
          <w:lang w:val="en-GB"/>
          <w:rPrChange w:id="8191" w:author="Dioguardi, Fabio" w:date="2018-10-23T11:24:00Z">
            <w:rPr>
              <w:rFonts w:eastAsiaTheme="minorEastAsia"/>
              <w:i/>
              <w:vertAlign w:val="subscript"/>
            </w:rPr>
          </w:rPrChange>
        </w:rPr>
        <w:t>avg</w:t>
      </w:r>
      <w:proofErr w:type="spellEnd"/>
      <w:r w:rsidR="000323ED" w:rsidRPr="000E1A5F">
        <w:rPr>
          <w:rFonts w:eastAsiaTheme="minorEastAsia"/>
          <w:lang w:val="en-GB"/>
          <w:rPrChange w:id="8192" w:author="Dioguardi, Fabio" w:date="2018-10-23T11:24:00Z">
            <w:rPr>
              <w:rFonts w:eastAsiaTheme="minorEastAsia"/>
            </w:rPr>
          </w:rPrChange>
        </w:rPr>
        <w:t xml:space="preserve"> according to eq.</w:t>
      </w:r>
      <w:r w:rsidR="00B024EB" w:rsidRPr="000E1A5F">
        <w:rPr>
          <w:rFonts w:eastAsiaTheme="minorEastAsia"/>
          <w:lang w:val="en-GB"/>
          <w:rPrChange w:id="8193" w:author="Dioguardi, Fabio" w:date="2018-10-23T11:24:00Z">
            <w:rPr>
              <w:rFonts w:eastAsiaTheme="minorEastAsia"/>
            </w:rPr>
          </w:rPrChange>
        </w:rPr>
        <w:t xml:space="preserve"> </w:t>
      </w:r>
      <w:r w:rsidR="00754FAB" w:rsidRPr="000E1A5F">
        <w:rPr>
          <w:rFonts w:eastAsiaTheme="minorEastAsia"/>
          <w:lang w:val="en-GB"/>
          <w:rPrChange w:id="8194" w:author="Dioguardi, Fabio" w:date="2018-10-23T11:24:00Z">
            <w:rPr>
              <w:rFonts w:eastAsiaTheme="minorEastAsia"/>
            </w:rPr>
          </w:rPrChange>
        </w:rPr>
        <w:t>(8)</w:t>
      </w:r>
      <w:r w:rsidR="000323ED" w:rsidRPr="000E1A5F">
        <w:rPr>
          <w:rFonts w:eastAsiaTheme="minorEastAsia"/>
          <w:lang w:val="en-GB"/>
          <w:rPrChange w:id="8195" w:author="Dioguardi, Fabio" w:date="2018-10-23T11:24:00Z">
            <w:rPr>
              <w:rFonts w:eastAsiaTheme="minorEastAsia"/>
            </w:rPr>
          </w:rPrChange>
        </w:rPr>
        <w:t>)</w:t>
      </w:r>
      <w:r w:rsidR="000323ED" w:rsidRPr="000E1A5F">
        <w:rPr>
          <w:rFonts w:eastAsiaTheme="minorEastAsia"/>
          <w:i/>
          <w:lang w:val="en-GB"/>
          <w:rPrChange w:id="8196" w:author="Dioguardi, Fabio" w:date="2018-10-23T11:24:00Z">
            <w:rPr>
              <w:rFonts w:eastAsiaTheme="minorEastAsia"/>
              <w:i/>
            </w:rPr>
          </w:rPrChange>
        </w:rPr>
        <w:t>.</w:t>
      </w:r>
      <w:r w:rsidR="003F7A4F" w:rsidRPr="000E1A5F">
        <w:rPr>
          <w:rFonts w:eastAsiaTheme="minorEastAsia"/>
          <w:lang w:val="en-GB"/>
          <w:rPrChange w:id="8197" w:author="Dioguardi, Fabio" w:date="2018-10-23T11:24:00Z">
            <w:rPr>
              <w:rFonts w:eastAsiaTheme="minorEastAsia"/>
            </w:rPr>
          </w:rPrChange>
        </w:rPr>
        <w:t xml:space="preserve"> This </w:t>
      </w:r>
      <w:r w:rsidR="00656954" w:rsidRPr="000E1A5F">
        <w:rPr>
          <w:rFonts w:eastAsiaTheme="minorEastAsia"/>
          <w:lang w:val="en-GB"/>
          <w:rPrChange w:id="8198" w:author="Dioguardi, Fabio" w:date="2018-10-23T11:24:00Z">
            <w:rPr>
              <w:rFonts w:eastAsiaTheme="minorEastAsia"/>
            </w:rPr>
          </w:rPrChange>
        </w:rPr>
        <w:t>value</w:t>
      </w:r>
      <w:r w:rsidR="003F7A4F" w:rsidRPr="000E1A5F">
        <w:rPr>
          <w:rFonts w:eastAsiaTheme="minorEastAsia"/>
          <w:lang w:val="en-GB"/>
          <w:rPrChange w:id="8199" w:author="Dioguardi, Fabio" w:date="2018-10-23T11:24:00Z">
            <w:rPr>
              <w:rFonts w:eastAsiaTheme="minorEastAsia"/>
            </w:rPr>
          </w:rPrChange>
        </w:rPr>
        <w:t xml:space="preserve"> </w:t>
      </w:r>
      <w:r w:rsidR="00656954" w:rsidRPr="000E1A5F">
        <w:rPr>
          <w:rFonts w:eastAsiaTheme="minorEastAsia"/>
          <w:lang w:val="en-GB"/>
          <w:rPrChange w:id="8200" w:author="Dioguardi, Fabio" w:date="2018-10-23T11:24:00Z">
            <w:rPr>
              <w:rFonts w:eastAsiaTheme="minorEastAsia"/>
            </w:rPr>
          </w:rPrChange>
        </w:rPr>
        <w:t xml:space="preserve">can be seen as the highest extreme of all possible MERs. </w:t>
      </w:r>
    </w:p>
    <w:p w14:paraId="4CF4BF27" w14:textId="77777777" w:rsidR="00027E59" w:rsidRPr="000E1A5F" w:rsidRDefault="00027E59" w:rsidP="00027E59">
      <w:pPr>
        <w:rPr>
          <w:rFonts w:eastAsiaTheme="minorEastAsia"/>
          <w:lang w:val="en-GB"/>
          <w:rPrChange w:id="8201" w:author="Dioguardi, Fabio" w:date="2018-10-23T11:24:00Z">
            <w:rPr>
              <w:rFonts w:eastAsiaTheme="minorEastAsia"/>
            </w:rPr>
          </w:rPrChange>
        </w:rPr>
      </w:pPr>
    </w:p>
    <w:p w14:paraId="59C994FE" w14:textId="18718D9E" w:rsidR="00027E59" w:rsidRPr="000E1A5F" w:rsidRDefault="00412940" w:rsidP="001507E8">
      <w:pPr>
        <w:pStyle w:val="ListParagraph"/>
        <w:numPr>
          <w:ilvl w:val="0"/>
          <w:numId w:val="12"/>
        </w:numPr>
        <w:rPr>
          <w:rFonts w:eastAsiaTheme="minorEastAsia"/>
          <w:lang w:val="en-GB"/>
          <w:rPrChange w:id="8202" w:author="Dioguardi, Fabio" w:date="2018-10-23T11:24:00Z">
            <w:rPr>
              <w:rFonts w:eastAsiaTheme="minorEastAsia"/>
            </w:rPr>
          </w:rPrChange>
        </w:rPr>
      </w:pPr>
      <w:proofErr w:type="spellStart"/>
      <w:r w:rsidRPr="000E1A5F">
        <w:rPr>
          <w:rFonts w:eastAsiaTheme="minorEastAsia"/>
          <w:b/>
          <w:i/>
          <w:lang w:val="en-GB"/>
          <w:rPrChange w:id="8203" w:author="Dioguardi, Fabio" w:date="2018-10-23T11:24:00Z">
            <w:rPr>
              <w:rFonts w:eastAsiaTheme="minorEastAsia"/>
              <w:b/>
              <w:i/>
            </w:rPr>
          </w:rPrChange>
        </w:rPr>
        <w:t>Q</w:t>
      </w:r>
      <w:r w:rsidRPr="000E1A5F">
        <w:rPr>
          <w:rFonts w:eastAsiaTheme="minorEastAsia"/>
          <w:b/>
          <w:i/>
          <w:vertAlign w:val="subscript"/>
          <w:lang w:val="en-GB"/>
          <w:rPrChange w:id="8204" w:author="Dioguardi, Fabio" w:date="2018-10-23T11:24:00Z">
            <w:rPr>
              <w:rFonts w:eastAsiaTheme="minorEastAsia"/>
              <w:b/>
              <w:i/>
              <w:vertAlign w:val="subscript"/>
            </w:rPr>
          </w:rPrChange>
        </w:rPr>
        <w:t>avg</w:t>
      </w:r>
      <w:proofErr w:type="spellEnd"/>
      <w:r w:rsidR="00027E59" w:rsidRPr="000E1A5F">
        <w:rPr>
          <w:rFonts w:eastAsiaTheme="minorEastAsia"/>
          <w:lang w:val="en-GB"/>
          <w:rPrChange w:id="8205" w:author="Dioguardi, Fabio" w:date="2018-10-23T11:24:00Z">
            <w:rPr>
              <w:rFonts w:eastAsiaTheme="minorEastAsia"/>
            </w:rPr>
          </w:rPrChange>
        </w:rPr>
        <w:t xml:space="preserve"> </w:t>
      </w:r>
      <w:r w:rsidR="00926602" w:rsidRPr="000E1A5F">
        <w:rPr>
          <w:rFonts w:eastAsiaTheme="minorEastAsia"/>
          <w:lang w:val="en-GB"/>
          <w:rPrChange w:id="8206" w:author="Dioguardi, Fabio" w:date="2018-10-23T11:24:00Z">
            <w:rPr>
              <w:rFonts w:eastAsiaTheme="minorEastAsia"/>
            </w:rPr>
          </w:rPrChange>
        </w:rPr>
        <w:t xml:space="preserve">(also denoted </w:t>
      </w:r>
      <w:proofErr w:type="spellStart"/>
      <w:r w:rsidRPr="000E1A5F">
        <w:rPr>
          <w:rFonts w:eastAsiaTheme="minorEastAsia"/>
          <w:b/>
          <w:i/>
          <w:lang w:val="en-GB"/>
          <w:rPrChange w:id="8207" w:author="Dioguardi, Fabio" w:date="2018-10-23T11:24:00Z">
            <w:rPr>
              <w:rFonts w:eastAsiaTheme="minorEastAsia"/>
              <w:b/>
              <w:i/>
            </w:rPr>
          </w:rPrChange>
        </w:rPr>
        <w:t>avg</w:t>
      </w:r>
      <w:proofErr w:type="spellEnd"/>
      <w:r w:rsidR="00926602" w:rsidRPr="000E1A5F">
        <w:rPr>
          <w:rFonts w:eastAsiaTheme="minorEastAsia"/>
          <w:lang w:val="en-GB"/>
          <w:rPrChange w:id="8208" w:author="Dioguardi, Fabio" w:date="2018-10-23T11:24:00Z">
            <w:rPr>
              <w:rFonts w:eastAsiaTheme="minorEastAsia"/>
            </w:rPr>
          </w:rPrChange>
        </w:rPr>
        <w:t>)</w:t>
      </w:r>
      <w:r w:rsidR="00926602" w:rsidRPr="000E1A5F">
        <w:rPr>
          <w:rFonts w:eastAsiaTheme="minorEastAsia"/>
          <w:b/>
          <w:i/>
          <w:lang w:val="en-GB"/>
          <w:rPrChange w:id="8209" w:author="Dioguardi, Fabio" w:date="2018-10-23T11:24:00Z">
            <w:rPr>
              <w:rFonts w:eastAsiaTheme="minorEastAsia"/>
              <w:b/>
              <w:i/>
            </w:rPr>
          </w:rPrChange>
        </w:rPr>
        <w:t xml:space="preserve"> </w:t>
      </w:r>
      <w:r w:rsidR="00656954" w:rsidRPr="000E1A5F">
        <w:rPr>
          <w:rFonts w:eastAsiaTheme="minorEastAsia"/>
          <w:lang w:val="en-GB"/>
          <w:rPrChange w:id="8210" w:author="Dioguardi, Fabio" w:date="2018-10-23T11:24:00Z">
            <w:rPr>
              <w:rFonts w:eastAsiaTheme="minorEastAsia"/>
            </w:rPr>
          </w:rPrChange>
        </w:rPr>
        <w:t>average</w:t>
      </w:r>
      <w:r w:rsidR="00027E59" w:rsidRPr="000E1A5F">
        <w:rPr>
          <w:rFonts w:eastAsiaTheme="minorEastAsia"/>
          <w:lang w:val="en-GB"/>
          <w:rPrChange w:id="8211" w:author="Dioguardi, Fabio" w:date="2018-10-23T11:24:00Z">
            <w:rPr>
              <w:rFonts w:eastAsiaTheme="minorEastAsia"/>
            </w:rPr>
          </w:rPrChange>
        </w:rPr>
        <w:t xml:space="preserve"> of all MER model</w:t>
      </w:r>
      <w:r w:rsidR="00CA1E78" w:rsidRPr="000E1A5F">
        <w:rPr>
          <w:rFonts w:eastAsiaTheme="minorEastAsia"/>
          <w:lang w:val="en-GB"/>
          <w:rPrChange w:id="8212" w:author="Dioguardi, Fabio" w:date="2018-10-23T11:24:00Z">
            <w:rPr>
              <w:rFonts w:eastAsiaTheme="minorEastAsia"/>
            </w:rPr>
          </w:rPrChange>
        </w:rPr>
        <w:t xml:space="preserve"> result</w:t>
      </w:r>
      <w:r w:rsidR="00027E59" w:rsidRPr="000E1A5F">
        <w:rPr>
          <w:rFonts w:eastAsiaTheme="minorEastAsia"/>
          <w:lang w:val="en-GB"/>
          <w:rPrChange w:id="8213" w:author="Dioguardi, Fabio" w:date="2018-10-23T11:24:00Z">
            <w:rPr>
              <w:rFonts w:eastAsiaTheme="minorEastAsia"/>
            </w:rPr>
          </w:rPrChange>
        </w:rPr>
        <w:t xml:space="preserve">s fed by </w:t>
      </w:r>
      <w:proofErr w:type="spellStart"/>
      <w:r w:rsidR="00656954" w:rsidRPr="000E1A5F">
        <w:rPr>
          <w:rFonts w:eastAsiaTheme="minorEastAsia"/>
          <w:i/>
          <w:lang w:val="en-GB"/>
          <w:rPrChange w:id="8214" w:author="Dioguardi, Fabio" w:date="2018-10-23T11:24:00Z">
            <w:rPr>
              <w:rFonts w:eastAsiaTheme="minorEastAsia"/>
              <w:i/>
            </w:rPr>
          </w:rPrChange>
        </w:rPr>
        <w:t>h</w:t>
      </w:r>
      <w:r w:rsidR="00656954" w:rsidRPr="000E1A5F">
        <w:rPr>
          <w:rFonts w:eastAsiaTheme="minorEastAsia"/>
          <w:i/>
          <w:vertAlign w:val="subscript"/>
          <w:lang w:val="en-GB"/>
          <w:rPrChange w:id="8215" w:author="Dioguardi, Fabio" w:date="2018-10-23T11:24:00Z">
            <w:rPr>
              <w:rFonts w:eastAsiaTheme="minorEastAsia"/>
              <w:i/>
              <w:vertAlign w:val="subscript"/>
            </w:rPr>
          </w:rPrChange>
        </w:rPr>
        <w:t>avg</w:t>
      </w:r>
      <w:proofErr w:type="spellEnd"/>
      <w:r w:rsidR="00B024EB" w:rsidRPr="000E1A5F">
        <w:rPr>
          <w:rFonts w:eastAsiaTheme="minorEastAsia"/>
          <w:lang w:val="en-GB"/>
          <w:rPrChange w:id="8216" w:author="Dioguardi, Fabio" w:date="2018-10-23T11:24:00Z">
            <w:rPr>
              <w:rFonts w:eastAsiaTheme="minorEastAsia"/>
            </w:rPr>
          </w:rPrChange>
        </w:rPr>
        <w:t xml:space="preserve"> including </w:t>
      </w:r>
      <w:proofErr w:type="spellStart"/>
      <w:r w:rsidR="00B024EB" w:rsidRPr="000E1A5F">
        <w:rPr>
          <w:rFonts w:eastAsiaTheme="minorEastAsia"/>
          <w:lang w:val="en-GB"/>
          <w:rPrChange w:id="8217" w:author="Dioguardi, Fabio" w:date="2018-10-23T11:24:00Z">
            <w:rPr>
              <w:rFonts w:eastAsiaTheme="minorEastAsia"/>
            </w:rPr>
          </w:rPrChange>
        </w:rPr>
        <w:t>Gudmundsson</w:t>
      </w:r>
      <w:proofErr w:type="spellEnd"/>
      <w:r w:rsidR="00B024EB" w:rsidRPr="000E1A5F">
        <w:rPr>
          <w:rFonts w:eastAsiaTheme="minorEastAsia"/>
          <w:lang w:val="en-GB"/>
          <w:rPrChange w:id="8218" w:author="Dioguardi, Fabio" w:date="2018-10-23T11:24:00Z">
            <w:rPr>
              <w:rFonts w:eastAsiaTheme="minorEastAsia"/>
            </w:rPr>
          </w:rPrChange>
        </w:rPr>
        <w:t xml:space="preserve"> (which is fed by </w:t>
      </w:r>
      <w:proofErr w:type="spellStart"/>
      <w:r w:rsidR="00B024EB" w:rsidRPr="000E1A5F">
        <w:rPr>
          <w:rFonts w:eastAsiaTheme="minorEastAsia"/>
          <w:i/>
          <w:lang w:val="en-GB"/>
          <w:rPrChange w:id="8219" w:author="Dioguardi, Fabio" w:date="2018-10-23T11:24:00Z">
            <w:rPr>
              <w:rFonts w:eastAsiaTheme="minorEastAsia"/>
              <w:i/>
            </w:rPr>
          </w:rPrChange>
        </w:rPr>
        <w:t>h</w:t>
      </w:r>
      <w:r w:rsidR="00B024EB" w:rsidRPr="000E1A5F">
        <w:rPr>
          <w:rFonts w:eastAsiaTheme="minorEastAsia"/>
          <w:i/>
          <w:vertAlign w:val="subscript"/>
          <w:lang w:val="en-GB"/>
          <w:rPrChange w:id="8220" w:author="Dioguardi, Fabio" w:date="2018-10-23T11:24:00Z">
            <w:rPr>
              <w:rFonts w:eastAsiaTheme="minorEastAsia"/>
              <w:i/>
              <w:vertAlign w:val="subscript"/>
            </w:rPr>
          </w:rPrChange>
        </w:rPr>
        <w:t>max</w:t>
      </w:r>
      <w:proofErr w:type="spellEnd"/>
      <w:r w:rsidR="00B024EB" w:rsidRPr="000E1A5F">
        <w:rPr>
          <w:rFonts w:eastAsiaTheme="minorEastAsia"/>
          <w:lang w:val="en-GB"/>
          <w:rPrChange w:id="8221" w:author="Dioguardi, Fabio" w:date="2018-10-23T11:24:00Z">
            <w:rPr>
              <w:rFonts w:eastAsiaTheme="minorEastAsia"/>
            </w:rPr>
          </w:rPrChange>
        </w:rPr>
        <w:t xml:space="preserve"> and </w:t>
      </w:r>
      <w:proofErr w:type="spellStart"/>
      <w:r w:rsidR="00B024EB" w:rsidRPr="000E1A5F">
        <w:rPr>
          <w:rFonts w:eastAsiaTheme="minorEastAsia"/>
          <w:i/>
          <w:lang w:val="en-GB"/>
          <w:rPrChange w:id="8222" w:author="Dioguardi, Fabio" w:date="2018-10-23T11:24:00Z">
            <w:rPr>
              <w:rFonts w:eastAsiaTheme="minorEastAsia"/>
              <w:i/>
            </w:rPr>
          </w:rPrChange>
        </w:rPr>
        <w:t>h</w:t>
      </w:r>
      <w:r w:rsidR="00B024EB" w:rsidRPr="000E1A5F">
        <w:rPr>
          <w:rFonts w:eastAsiaTheme="minorEastAsia"/>
          <w:i/>
          <w:vertAlign w:val="subscript"/>
          <w:lang w:val="en-GB"/>
          <w:rPrChange w:id="8223" w:author="Dioguardi, Fabio" w:date="2018-10-23T11:24:00Z">
            <w:rPr>
              <w:rFonts w:eastAsiaTheme="minorEastAsia"/>
              <w:i/>
              <w:vertAlign w:val="subscript"/>
            </w:rPr>
          </w:rPrChange>
        </w:rPr>
        <w:t>avg</w:t>
      </w:r>
      <w:proofErr w:type="spellEnd"/>
      <w:r w:rsidR="00B024EB" w:rsidRPr="000E1A5F">
        <w:rPr>
          <w:rFonts w:eastAsiaTheme="minorEastAsia"/>
          <w:lang w:val="en-GB"/>
          <w:rPrChange w:id="8224" w:author="Dioguardi, Fabio" w:date="2018-10-23T11:24:00Z">
            <w:rPr>
              <w:rFonts w:eastAsiaTheme="minorEastAsia"/>
            </w:rPr>
          </w:rPrChange>
        </w:rPr>
        <w:t xml:space="preserve"> according to eq. </w:t>
      </w:r>
      <w:r w:rsidR="00754FAB" w:rsidRPr="000E1A5F">
        <w:rPr>
          <w:rFonts w:eastAsiaTheme="minorEastAsia"/>
          <w:lang w:val="en-GB"/>
          <w:rPrChange w:id="8225" w:author="Dioguardi, Fabio" w:date="2018-10-23T11:24:00Z">
            <w:rPr>
              <w:rFonts w:eastAsiaTheme="minorEastAsia"/>
            </w:rPr>
          </w:rPrChange>
        </w:rPr>
        <w:t>(8)</w:t>
      </w:r>
      <w:r w:rsidR="00B024EB" w:rsidRPr="000E1A5F">
        <w:rPr>
          <w:rFonts w:eastAsiaTheme="minorEastAsia"/>
          <w:lang w:val="en-GB"/>
          <w:rPrChange w:id="8226" w:author="Dioguardi, Fabio" w:date="2018-10-23T11:24:00Z">
            <w:rPr>
              <w:rFonts w:eastAsiaTheme="minorEastAsia"/>
            </w:rPr>
          </w:rPrChange>
        </w:rPr>
        <w:t>).</w:t>
      </w:r>
      <w:r w:rsidR="00027E59" w:rsidRPr="000E1A5F">
        <w:rPr>
          <w:rFonts w:eastAsiaTheme="minorEastAsia"/>
          <w:lang w:val="en-GB"/>
          <w:rPrChange w:id="8227" w:author="Dioguardi, Fabio" w:date="2018-10-23T11:24:00Z">
            <w:rPr>
              <w:rFonts w:eastAsiaTheme="minorEastAsia"/>
            </w:rPr>
          </w:rPrChange>
        </w:rPr>
        <w:t xml:space="preserve"> It is </w:t>
      </w:r>
      <w:r w:rsidR="00656954" w:rsidRPr="000E1A5F">
        <w:rPr>
          <w:rFonts w:eastAsiaTheme="minorEastAsia"/>
          <w:lang w:val="en-GB"/>
          <w:rPrChange w:id="8228" w:author="Dioguardi, Fabio" w:date="2018-10-23T11:24:00Z">
            <w:rPr>
              <w:rFonts w:eastAsiaTheme="minorEastAsia"/>
            </w:rPr>
          </w:rPrChange>
        </w:rPr>
        <w:t>identical to the weighted average, if for all models weight factors 1 are selected</w:t>
      </w:r>
      <w:r w:rsidR="003F7A4F" w:rsidRPr="000E1A5F">
        <w:rPr>
          <w:rFonts w:eastAsiaTheme="minorEastAsia"/>
          <w:lang w:val="en-GB"/>
          <w:rPrChange w:id="8229" w:author="Dioguardi, Fabio" w:date="2018-10-23T11:24:00Z">
            <w:rPr>
              <w:rFonts w:eastAsiaTheme="minorEastAsia"/>
            </w:rPr>
          </w:rPrChange>
        </w:rPr>
        <w:t>,</w:t>
      </w:r>
      <w:r w:rsidR="00656954" w:rsidRPr="000E1A5F">
        <w:rPr>
          <w:rFonts w:eastAsiaTheme="minorEastAsia"/>
          <w:lang w:val="en-GB"/>
          <w:rPrChange w:id="8230" w:author="Dioguardi, Fabio" w:date="2018-10-23T11:24:00Z">
            <w:rPr>
              <w:rFonts w:eastAsiaTheme="minorEastAsia"/>
            </w:rPr>
          </w:rPrChange>
        </w:rPr>
        <w:t xml:space="preserve"> </w:t>
      </w:r>
      <w:r w:rsidR="00027E59" w:rsidRPr="000E1A5F">
        <w:rPr>
          <w:rFonts w:eastAsiaTheme="minorEastAsia"/>
          <w:lang w:val="en-GB"/>
          <w:rPrChange w:id="8231" w:author="Dioguardi, Fabio" w:date="2018-10-23T11:24:00Z">
            <w:rPr>
              <w:rFonts w:eastAsiaTheme="minorEastAsia"/>
            </w:rPr>
          </w:rPrChange>
        </w:rPr>
        <w:t>hence</w:t>
      </w:r>
    </w:p>
    <w:p w14:paraId="08B9D302" w14:textId="694AAE92" w:rsidR="00027E59" w:rsidRPr="000E1A5F" w:rsidRDefault="00F86A5D" w:rsidP="00027E59">
      <w:pPr>
        <w:ind w:left="2880" w:firstLine="720"/>
        <w:rPr>
          <w:rFonts w:eastAsiaTheme="minorEastAsia"/>
          <w:lang w:val="en-GB"/>
          <w:rPrChange w:id="8232" w:author="Dioguardi, Fabio" w:date="2018-10-23T11:24:00Z">
            <w:rPr>
              <w:rFonts w:eastAsiaTheme="minorEastAsia"/>
            </w:rPr>
          </w:rPrChange>
        </w:rPr>
      </w:pPr>
      <m:oMath>
        <m:sSub>
          <m:sSubPr>
            <m:ctrlPr>
              <w:rPr>
                <w:rFonts w:ascii="Cambria Math" w:eastAsiaTheme="minorEastAsia" w:hAnsi="Cambria Math"/>
                <w:i/>
                <w:iCs/>
                <w:lang w:val="en-GB"/>
                <w:rPrChange w:id="8233"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234" w:author="Dioguardi, Fabio" w:date="2018-10-23T11:24:00Z">
                  <w:rPr>
                    <w:rFonts w:ascii="Cambria Math" w:eastAsiaTheme="minorEastAsia" w:hAnsi="Cambria Math"/>
                  </w:rPr>
                </w:rPrChange>
              </w:rPr>
              <m:t>Q</m:t>
            </m:r>
          </m:e>
          <m:sub>
            <m:r>
              <w:rPr>
                <w:rFonts w:ascii="Cambria Math" w:eastAsiaTheme="minorEastAsia" w:hAnsi="Cambria Math"/>
                <w:lang w:val="en-GB"/>
                <w:rPrChange w:id="8235" w:author="Dioguardi, Fabio" w:date="2018-10-23T11:24:00Z">
                  <w:rPr>
                    <w:rFonts w:ascii="Cambria Math" w:eastAsiaTheme="minorEastAsia" w:hAnsi="Cambria Math"/>
                  </w:rPr>
                </w:rPrChange>
              </w:rPr>
              <m:t>avg</m:t>
            </m:r>
          </m:sub>
        </m:sSub>
        <m:r>
          <w:rPr>
            <w:rFonts w:ascii="Cambria Math" w:eastAsiaTheme="minorEastAsia" w:hAnsi="Cambria Math"/>
            <w:lang w:val="en-GB"/>
            <w:rPrChange w:id="8236" w:author="Dioguardi, Fabio" w:date="2018-10-23T11:24:00Z">
              <w:rPr>
                <w:rFonts w:ascii="Cambria Math" w:eastAsiaTheme="minorEastAsia" w:hAnsi="Cambria Math"/>
              </w:rPr>
            </w:rPrChange>
          </w:rPr>
          <m:t>=1/5∙</m:t>
        </m:r>
        <m:nary>
          <m:naryPr>
            <m:chr m:val="∑"/>
            <m:limLoc m:val="subSup"/>
            <m:supHide m:val="1"/>
            <m:ctrlPr>
              <w:rPr>
                <w:rFonts w:ascii="Cambria Math" w:eastAsiaTheme="minorEastAsia" w:hAnsi="Cambria Math"/>
                <w:i/>
                <w:szCs w:val="22"/>
                <w:lang w:val="en-GB"/>
                <w:rPrChange w:id="8237" w:author="Dioguardi, Fabio" w:date="2018-10-23T11:24:00Z">
                  <w:rPr>
                    <w:rFonts w:ascii="Cambria Math" w:eastAsiaTheme="minorEastAsia" w:hAnsi="Cambria Math"/>
                    <w:i/>
                    <w:szCs w:val="22"/>
                    <w:lang w:val="en-IE"/>
                  </w:rPr>
                </w:rPrChange>
              </w:rPr>
            </m:ctrlPr>
          </m:naryPr>
          <m:sub>
            <m:r>
              <w:rPr>
                <w:rFonts w:ascii="Cambria Math" w:eastAsiaTheme="minorEastAsia" w:hAnsi="Cambria Math"/>
                <w:szCs w:val="22"/>
                <w:lang w:val="en-GB"/>
                <w:rPrChange w:id="8238" w:author="Dioguardi, Fabio" w:date="2018-10-23T11:24:00Z">
                  <w:rPr>
                    <w:rFonts w:ascii="Cambria Math" w:eastAsiaTheme="minorEastAsia" w:hAnsi="Cambria Math"/>
                    <w:szCs w:val="22"/>
                    <w:lang w:val="en-IE"/>
                  </w:rPr>
                </w:rPrChange>
              </w:rPr>
              <m:t>i</m:t>
            </m:r>
          </m:sub>
          <m:sup/>
          <m:e>
            <m:sSub>
              <m:sSubPr>
                <m:ctrlPr>
                  <w:rPr>
                    <w:rFonts w:ascii="Cambria Math" w:eastAsiaTheme="minorEastAsia" w:hAnsi="Cambria Math"/>
                    <w:i/>
                    <w:lang w:val="en-GB"/>
                    <w:rPrChange w:id="8239"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240" w:author="Dioguardi, Fabio" w:date="2018-10-23T11:24:00Z">
                      <w:rPr>
                        <w:rFonts w:ascii="Cambria Math" w:eastAsiaTheme="minorEastAsia" w:hAnsi="Cambria Math"/>
                      </w:rPr>
                    </w:rPrChange>
                  </w:rPr>
                  <m:t>Q</m:t>
                </m:r>
              </m:e>
              <m:sub>
                <m:r>
                  <w:rPr>
                    <w:rFonts w:ascii="Cambria Math" w:eastAsiaTheme="minorEastAsia" w:hAnsi="Cambria Math"/>
                    <w:lang w:val="en-GB"/>
                    <w:rPrChange w:id="8241"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Change w:id="8242"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szCs w:val="22"/>
                        <w:lang w:val="en-GB"/>
                        <w:rPrChange w:id="8243" w:author="Dioguardi, Fabio" w:date="2018-10-23T11:24:00Z">
                          <w:rPr>
                            <w:rFonts w:ascii="Cambria Math" w:eastAsiaTheme="minorEastAsia" w:hAnsi="Cambria Math"/>
                            <w:i/>
                            <w:szCs w:val="22"/>
                            <w:lang w:val="en-IE"/>
                          </w:rPr>
                        </w:rPrChange>
                      </w:rPr>
                    </m:ctrlPr>
                  </m:sSubPr>
                  <m:e>
                    <m:r>
                      <w:rPr>
                        <w:rFonts w:ascii="Cambria Math" w:eastAsiaTheme="minorEastAsia" w:hAnsi="Cambria Math"/>
                        <w:lang w:val="en-GB"/>
                        <w:rPrChange w:id="8244" w:author="Dioguardi, Fabio" w:date="2018-10-23T11:24:00Z">
                          <w:rPr>
                            <w:rFonts w:ascii="Cambria Math" w:eastAsiaTheme="minorEastAsia" w:hAnsi="Cambria Math"/>
                          </w:rPr>
                        </w:rPrChange>
                      </w:rPr>
                      <m:t>h</m:t>
                    </m:r>
                  </m:e>
                  <m:sub>
                    <m:r>
                      <w:rPr>
                        <w:rFonts w:ascii="Cambria Math" w:eastAsiaTheme="minorEastAsia" w:hAnsi="Cambria Math"/>
                        <w:lang w:val="en-GB"/>
                        <w:rPrChange w:id="8245" w:author="Dioguardi, Fabio" w:date="2018-10-23T11:24:00Z">
                          <w:rPr>
                            <w:rFonts w:ascii="Cambria Math" w:eastAsiaTheme="minorEastAsia" w:hAnsi="Cambria Math"/>
                          </w:rPr>
                        </w:rPrChange>
                      </w:rPr>
                      <m:t>avg</m:t>
                    </m:r>
                  </m:sub>
                </m:sSub>
              </m:e>
            </m:d>
          </m:e>
        </m:nary>
      </m:oMath>
      <w:r w:rsidR="00027E59" w:rsidRPr="000E1A5F">
        <w:rPr>
          <w:rFonts w:eastAsiaTheme="minorEastAsia"/>
          <w:lang w:val="en-GB"/>
          <w:rPrChange w:id="8246" w:author="Dioguardi, Fabio" w:date="2018-10-23T11:24:00Z">
            <w:rPr>
              <w:rFonts w:eastAsiaTheme="minorEastAsia"/>
            </w:rPr>
          </w:rPrChange>
        </w:rPr>
        <w:t xml:space="preserve">  </w:t>
      </w:r>
      <w:r w:rsidR="00027E59" w:rsidRPr="000E1A5F">
        <w:rPr>
          <w:rFonts w:eastAsiaTheme="minorEastAsia"/>
          <w:lang w:val="en-GB"/>
          <w:rPrChange w:id="8247" w:author="Dioguardi, Fabio" w:date="2018-10-23T11:24:00Z">
            <w:rPr>
              <w:rFonts w:eastAsiaTheme="minorEastAsia"/>
            </w:rPr>
          </w:rPrChange>
        </w:rPr>
        <w:tab/>
      </w:r>
      <w:r w:rsidR="00027E59" w:rsidRPr="000E1A5F">
        <w:rPr>
          <w:rFonts w:eastAsiaTheme="minorEastAsia"/>
          <w:lang w:val="en-GB"/>
          <w:rPrChange w:id="8248" w:author="Dioguardi, Fabio" w:date="2018-10-23T11:24:00Z">
            <w:rPr>
              <w:rFonts w:eastAsiaTheme="minorEastAsia"/>
            </w:rPr>
          </w:rPrChange>
        </w:rPr>
        <w:tab/>
      </w:r>
      <w:r w:rsidR="003F7A4F" w:rsidRPr="000E1A5F">
        <w:rPr>
          <w:rFonts w:eastAsiaTheme="minorEastAsia"/>
          <w:lang w:val="en-GB"/>
          <w:rPrChange w:id="8249" w:author="Dioguardi, Fabio" w:date="2018-10-23T11:24:00Z">
            <w:rPr>
              <w:rFonts w:eastAsiaTheme="minorEastAsia"/>
            </w:rPr>
          </w:rPrChange>
        </w:rPr>
        <w:tab/>
      </w:r>
      <w:r w:rsidR="00754FAB" w:rsidRPr="000E1A5F">
        <w:rPr>
          <w:rFonts w:eastAsiaTheme="minorEastAsia"/>
          <w:lang w:val="en-GB"/>
          <w:rPrChange w:id="8250" w:author="Dioguardi, Fabio" w:date="2018-10-23T11:24:00Z">
            <w:rPr>
              <w:rFonts w:eastAsiaTheme="minorEastAsia"/>
            </w:rPr>
          </w:rPrChange>
        </w:rPr>
        <w:t>(11)</w:t>
      </w:r>
    </w:p>
    <w:p w14:paraId="1A2CE741" w14:textId="77777777" w:rsidR="00027E59" w:rsidRPr="000E1A5F" w:rsidRDefault="00027E59" w:rsidP="00027E59">
      <w:pPr>
        <w:rPr>
          <w:rFonts w:eastAsiaTheme="minorEastAsia"/>
          <w:lang w:val="en-GB"/>
          <w:rPrChange w:id="8251" w:author="Dioguardi, Fabio" w:date="2018-10-23T11:24:00Z">
            <w:rPr>
              <w:rFonts w:eastAsiaTheme="minorEastAsia"/>
            </w:rPr>
          </w:rPrChange>
        </w:rPr>
      </w:pPr>
    </w:p>
    <w:p w14:paraId="5CDB80FA" w14:textId="6F7C6240" w:rsidR="003F7A4F" w:rsidRPr="000E1A5F" w:rsidRDefault="00F4780F" w:rsidP="001507E8">
      <w:pPr>
        <w:pStyle w:val="ListParagraph"/>
        <w:numPr>
          <w:ilvl w:val="0"/>
          <w:numId w:val="12"/>
        </w:numPr>
        <w:rPr>
          <w:rFonts w:eastAsiaTheme="minorEastAsia"/>
          <w:lang w:val="en-GB"/>
          <w:rPrChange w:id="8252" w:author="Dioguardi, Fabio" w:date="2018-10-23T11:24:00Z">
            <w:rPr>
              <w:rFonts w:eastAsiaTheme="minorEastAsia"/>
            </w:rPr>
          </w:rPrChange>
        </w:rPr>
      </w:pPr>
      <w:proofErr w:type="spellStart"/>
      <w:r w:rsidRPr="000E1A5F">
        <w:rPr>
          <w:rFonts w:eastAsiaTheme="minorEastAsia"/>
          <w:b/>
          <w:i/>
          <w:lang w:val="en-GB"/>
          <w:rPrChange w:id="8253" w:author="Dioguardi, Fabio" w:date="2018-10-23T11:24:00Z">
            <w:rPr>
              <w:rFonts w:eastAsiaTheme="minorEastAsia"/>
              <w:b/>
              <w:i/>
            </w:rPr>
          </w:rPrChange>
        </w:rPr>
        <w:t>Q</w:t>
      </w:r>
      <w:r w:rsidRPr="000E1A5F">
        <w:rPr>
          <w:rFonts w:eastAsiaTheme="minorEastAsia"/>
          <w:b/>
          <w:i/>
          <w:vertAlign w:val="subscript"/>
          <w:lang w:val="en-GB"/>
          <w:rPrChange w:id="8254" w:author="Dioguardi, Fabio" w:date="2018-10-23T11:24:00Z">
            <w:rPr>
              <w:rFonts w:eastAsiaTheme="minorEastAsia"/>
              <w:b/>
              <w:i/>
              <w:vertAlign w:val="subscript"/>
            </w:rPr>
          </w:rPrChange>
        </w:rPr>
        <w:t>wavg</w:t>
      </w:r>
      <w:proofErr w:type="spellEnd"/>
      <w:r w:rsidR="003F7A4F" w:rsidRPr="000E1A5F">
        <w:rPr>
          <w:rFonts w:eastAsiaTheme="minorEastAsia"/>
          <w:b/>
          <w:lang w:val="en-GB"/>
          <w:rPrChange w:id="8255" w:author="Dioguardi, Fabio" w:date="2018-10-23T11:24:00Z">
            <w:rPr>
              <w:rFonts w:eastAsiaTheme="minorEastAsia"/>
              <w:b/>
            </w:rPr>
          </w:rPrChange>
        </w:rPr>
        <w:t xml:space="preserve"> </w:t>
      </w:r>
      <w:r w:rsidR="00926602" w:rsidRPr="000E1A5F">
        <w:rPr>
          <w:rFonts w:eastAsiaTheme="minorEastAsia"/>
          <w:lang w:val="en-GB"/>
          <w:rPrChange w:id="8256" w:author="Dioguardi, Fabio" w:date="2018-10-23T11:24:00Z">
            <w:rPr>
              <w:rFonts w:eastAsiaTheme="minorEastAsia"/>
            </w:rPr>
          </w:rPrChange>
        </w:rPr>
        <w:t xml:space="preserve">(also denoted </w:t>
      </w:r>
      <w:r w:rsidRPr="000E1A5F">
        <w:rPr>
          <w:rFonts w:eastAsiaTheme="minorEastAsia"/>
          <w:b/>
          <w:i/>
          <w:lang w:val="en-GB"/>
          <w:rPrChange w:id="8257" w:author="Dioguardi, Fabio" w:date="2018-10-23T11:24:00Z">
            <w:rPr>
              <w:rFonts w:eastAsiaTheme="minorEastAsia"/>
              <w:b/>
              <w:i/>
            </w:rPr>
          </w:rPrChange>
        </w:rPr>
        <w:t xml:space="preserve">weighted </w:t>
      </w:r>
      <w:proofErr w:type="spellStart"/>
      <w:r w:rsidRPr="000E1A5F">
        <w:rPr>
          <w:rFonts w:eastAsiaTheme="minorEastAsia"/>
          <w:b/>
          <w:i/>
          <w:lang w:val="en-GB"/>
          <w:rPrChange w:id="8258" w:author="Dioguardi, Fabio" w:date="2018-10-23T11:24:00Z">
            <w:rPr>
              <w:rFonts w:eastAsiaTheme="minorEastAsia"/>
              <w:b/>
              <w:i/>
            </w:rPr>
          </w:rPrChange>
        </w:rPr>
        <w:t>avg</w:t>
      </w:r>
      <w:proofErr w:type="spellEnd"/>
      <w:r w:rsidR="00926602" w:rsidRPr="000E1A5F">
        <w:rPr>
          <w:rFonts w:eastAsiaTheme="minorEastAsia"/>
          <w:lang w:val="en-GB"/>
          <w:rPrChange w:id="8259" w:author="Dioguardi, Fabio" w:date="2018-10-23T11:24:00Z">
            <w:rPr>
              <w:rFonts w:eastAsiaTheme="minorEastAsia"/>
            </w:rPr>
          </w:rPrChange>
        </w:rPr>
        <w:t>)</w:t>
      </w:r>
      <w:r w:rsidRPr="000E1A5F">
        <w:rPr>
          <w:rFonts w:eastAsiaTheme="minorEastAsia"/>
          <w:lang w:val="en-GB"/>
          <w:rPrChange w:id="8260" w:author="Dioguardi, Fabio" w:date="2018-10-23T11:24:00Z">
            <w:rPr>
              <w:rFonts w:eastAsiaTheme="minorEastAsia"/>
            </w:rPr>
          </w:rPrChange>
        </w:rPr>
        <w:t>:</w:t>
      </w:r>
      <w:r w:rsidR="00926602" w:rsidRPr="000E1A5F">
        <w:rPr>
          <w:rFonts w:eastAsiaTheme="minorEastAsia"/>
          <w:lang w:val="en-GB"/>
          <w:rPrChange w:id="8261" w:author="Dioguardi, Fabio" w:date="2018-10-23T11:24:00Z">
            <w:rPr>
              <w:rFonts w:eastAsiaTheme="minorEastAsia"/>
            </w:rPr>
          </w:rPrChange>
        </w:rPr>
        <w:t xml:space="preserve"> </w:t>
      </w:r>
      <w:r w:rsidR="003F7A4F" w:rsidRPr="000E1A5F">
        <w:rPr>
          <w:rFonts w:eastAsiaTheme="minorEastAsia"/>
          <w:lang w:val="en-GB"/>
          <w:rPrChange w:id="8262" w:author="Dioguardi, Fabio" w:date="2018-10-23T11:24:00Z">
            <w:rPr>
              <w:rFonts w:eastAsiaTheme="minorEastAsia"/>
            </w:rPr>
          </w:rPrChange>
        </w:rPr>
        <w:t>weighted average of all MER model</w:t>
      </w:r>
      <w:r w:rsidR="00CA1E78" w:rsidRPr="000E1A5F">
        <w:rPr>
          <w:rFonts w:eastAsiaTheme="minorEastAsia"/>
          <w:lang w:val="en-GB"/>
          <w:rPrChange w:id="8263" w:author="Dioguardi, Fabio" w:date="2018-10-23T11:24:00Z">
            <w:rPr>
              <w:rFonts w:eastAsiaTheme="minorEastAsia"/>
            </w:rPr>
          </w:rPrChange>
        </w:rPr>
        <w:t xml:space="preserve"> result</w:t>
      </w:r>
      <w:r w:rsidR="003F7A4F" w:rsidRPr="000E1A5F">
        <w:rPr>
          <w:rFonts w:eastAsiaTheme="minorEastAsia"/>
          <w:lang w:val="en-GB"/>
          <w:rPrChange w:id="8264" w:author="Dioguardi, Fabio" w:date="2018-10-23T11:24:00Z">
            <w:rPr>
              <w:rFonts w:eastAsiaTheme="minorEastAsia"/>
            </w:rPr>
          </w:rPrChange>
        </w:rPr>
        <w:t xml:space="preserve">s fed by </w:t>
      </w:r>
      <w:proofErr w:type="spellStart"/>
      <w:r w:rsidR="003F7A4F" w:rsidRPr="000E1A5F">
        <w:rPr>
          <w:rFonts w:eastAsiaTheme="minorEastAsia"/>
          <w:i/>
          <w:lang w:val="en-GB"/>
          <w:rPrChange w:id="8265" w:author="Dioguardi, Fabio" w:date="2018-10-23T11:24:00Z">
            <w:rPr>
              <w:rFonts w:eastAsiaTheme="minorEastAsia"/>
              <w:i/>
            </w:rPr>
          </w:rPrChange>
        </w:rPr>
        <w:t>h</w:t>
      </w:r>
      <w:r w:rsidR="003F7A4F" w:rsidRPr="000E1A5F">
        <w:rPr>
          <w:rFonts w:eastAsiaTheme="minorEastAsia"/>
          <w:i/>
          <w:vertAlign w:val="subscript"/>
          <w:lang w:val="en-GB"/>
          <w:rPrChange w:id="8266" w:author="Dioguardi, Fabio" w:date="2018-10-23T11:24:00Z">
            <w:rPr>
              <w:rFonts w:eastAsiaTheme="minorEastAsia"/>
              <w:i/>
              <w:vertAlign w:val="subscript"/>
            </w:rPr>
          </w:rPrChange>
        </w:rPr>
        <w:t>avg</w:t>
      </w:r>
      <w:proofErr w:type="spellEnd"/>
      <w:r w:rsidR="003F7A4F" w:rsidRPr="000E1A5F">
        <w:rPr>
          <w:rFonts w:eastAsiaTheme="minorEastAsia"/>
          <w:lang w:val="en-GB"/>
          <w:rPrChange w:id="8267" w:author="Dioguardi, Fabio" w:date="2018-10-23T11:24:00Z">
            <w:rPr>
              <w:rFonts w:eastAsiaTheme="minorEastAsia"/>
            </w:rPr>
          </w:rPrChange>
        </w:rPr>
        <w:t xml:space="preserve"> using the model-specific weight factors </w:t>
      </w:r>
      <w:proofErr w:type="spellStart"/>
      <w:proofErr w:type="gramStart"/>
      <w:r w:rsidR="003F7A4F" w:rsidRPr="000E1A5F">
        <w:rPr>
          <w:rFonts w:eastAsiaTheme="minorEastAsia"/>
          <w:i/>
          <w:lang w:val="en-GB"/>
          <w:rPrChange w:id="8268" w:author="Dioguardi, Fabio" w:date="2018-10-23T11:24:00Z">
            <w:rPr>
              <w:rFonts w:eastAsiaTheme="minorEastAsia"/>
              <w:i/>
            </w:rPr>
          </w:rPrChange>
        </w:rPr>
        <w:t>w</w:t>
      </w:r>
      <w:r w:rsidR="003F7A4F" w:rsidRPr="000E1A5F">
        <w:rPr>
          <w:rFonts w:eastAsiaTheme="minorEastAsia"/>
          <w:i/>
          <w:vertAlign w:val="subscript"/>
          <w:lang w:val="en-GB"/>
          <w:rPrChange w:id="8269" w:author="Dioguardi, Fabio" w:date="2018-10-23T11:24:00Z">
            <w:rPr>
              <w:rFonts w:eastAsiaTheme="minorEastAsia"/>
              <w:i/>
              <w:vertAlign w:val="subscript"/>
            </w:rPr>
          </w:rPrChange>
        </w:rPr>
        <w:t>i</w:t>
      </w:r>
      <w:proofErr w:type="spellEnd"/>
      <w:proofErr w:type="gramEnd"/>
      <w:r w:rsidR="003F7A4F" w:rsidRPr="000E1A5F">
        <w:rPr>
          <w:rFonts w:eastAsiaTheme="minorEastAsia"/>
          <w:lang w:val="en-GB"/>
          <w:rPrChange w:id="8270" w:author="Dioguardi, Fabio" w:date="2018-10-23T11:24:00Z">
            <w:rPr>
              <w:rFonts w:eastAsiaTheme="minorEastAsia"/>
            </w:rPr>
          </w:rPrChange>
        </w:rPr>
        <w:t xml:space="preserve"> defined by the operator.</w:t>
      </w:r>
      <w:r w:rsidR="005723AC" w:rsidRPr="000E1A5F">
        <w:rPr>
          <w:rFonts w:eastAsiaTheme="minorEastAsia"/>
          <w:lang w:val="en-GB"/>
          <w:rPrChange w:id="8271" w:author="Dioguardi, Fabio" w:date="2018-10-23T11:24:00Z">
            <w:rPr>
              <w:rFonts w:eastAsiaTheme="minorEastAsia"/>
            </w:rPr>
          </w:rPrChange>
        </w:rPr>
        <w:t xml:space="preserve"> </w:t>
      </w:r>
      <w:proofErr w:type="spellStart"/>
      <w:r w:rsidR="008B4217" w:rsidRPr="000E1A5F">
        <w:rPr>
          <w:rFonts w:eastAsiaTheme="minorEastAsia"/>
          <w:i/>
          <w:lang w:val="en-GB"/>
          <w:rPrChange w:id="8272" w:author="Dioguardi, Fabio" w:date="2018-10-23T11:24:00Z">
            <w:rPr>
              <w:rFonts w:eastAsiaTheme="minorEastAsia"/>
              <w:i/>
            </w:rPr>
          </w:rPrChange>
        </w:rPr>
        <w:t>Q</w:t>
      </w:r>
      <w:r w:rsidR="008B4217" w:rsidRPr="000E1A5F">
        <w:rPr>
          <w:rFonts w:eastAsiaTheme="minorEastAsia"/>
          <w:i/>
          <w:vertAlign w:val="subscript"/>
          <w:lang w:val="en-GB"/>
          <w:rPrChange w:id="8273" w:author="Dioguardi, Fabio" w:date="2018-10-23T11:24:00Z">
            <w:rPr>
              <w:rFonts w:eastAsiaTheme="minorEastAsia"/>
              <w:i/>
              <w:vertAlign w:val="subscript"/>
            </w:rPr>
          </w:rPrChange>
        </w:rPr>
        <w:t>wavg</w:t>
      </w:r>
      <w:proofErr w:type="spellEnd"/>
      <w:r w:rsidR="008B4217" w:rsidRPr="000E1A5F">
        <w:rPr>
          <w:rFonts w:eastAsiaTheme="minorEastAsia"/>
          <w:b/>
          <w:i/>
          <w:lang w:val="en-GB"/>
          <w:rPrChange w:id="8274" w:author="Dioguardi, Fabio" w:date="2018-10-23T11:24:00Z">
            <w:rPr>
              <w:rFonts w:eastAsiaTheme="minorEastAsia"/>
              <w:b/>
              <w:i/>
            </w:rPr>
          </w:rPrChange>
        </w:rPr>
        <w:t xml:space="preserve"> </w:t>
      </w:r>
      <w:r w:rsidR="008B4217" w:rsidRPr="000E1A5F">
        <w:rPr>
          <w:rFonts w:eastAsiaTheme="minorEastAsia"/>
          <w:lang w:val="en-GB"/>
          <w:rPrChange w:id="8275" w:author="Dioguardi, Fabio" w:date="2018-10-23T11:24:00Z">
            <w:rPr>
              <w:rFonts w:eastAsiaTheme="minorEastAsia"/>
            </w:rPr>
          </w:rPrChange>
        </w:rPr>
        <w:t>is given by</w:t>
      </w:r>
    </w:p>
    <w:p w14:paraId="009A5673" w14:textId="103253A9" w:rsidR="00D643CE" w:rsidRPr="000E1A5F" w:rsidRDefault="00F86A5D" w:rsidP="00E334C6">
      <w:pPr>
        <w:ind w:left="2160" w:firstLine="720"/>
        <w:rPr>
          <w:rFonts w:eastAsiaTheme="minorEastAsia"/>
          <w:lang w:val="en-GB"/>
          <w:rPrChange w:id="8276" w:author="Dioguardi, Fabio" w:date="2018-10-23T11:24:00Z">
            <w:rPr>
              <w:rFonts w:eastAsiaTheme="minorEastAsia"/>
            </w:rPr>
          </w:rPrChange>
        </w:rPr>
      </w:pPr>
      <m:oMath>
        <m:sSub>
          <m:sSubPr>
            <m:ctrlPr>
              <w:rPr>
                <w:rFonts w:ascii="Cambria Math" w:eastAsiaTheme="minorEastAsia" w:hAnsi="Cambria Math"/>
                <w:i/>
                <w:iCs/>
                <w:lang w:val="en-GB"/>
                <w:rPrChange w:id="8277"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278" w:author="Dioguardi, Fabio" w:date="2018-10-23T11:24:00Z">
                  <w:rPr>
                    <w:rFonts w:ascii="Cambria Math" w:eastAsiaTheme="minorEastAsia" w:hAnsi="Cambria Math"/>
                  </w:rPr>
                </w:rPrChange>
              </w:rPr>
              <m:t>Q</m:t>
            </m:r>
          </m:e>
          <m:sub>
            <m:r>
              <w:rPr>
                <w:rFonts w:ascii="Cambria Math" w:eastAsiaTheme="minorEastAsia" w:hAnsi="Cambria Math"/>
                <w:lang w:val="en-GB"/>
                <w:rPrChange w:id="8279"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8280"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8281" w:author="Dioguardi, Fabio" w:date="2018-10-23T11:24:00Z">
                  <w:rPr>
                    <w:rFonts w:ascii="Cambria Math" w:eastAsiaTheme="minorEastAsia" w:hAnsi="Cambria Math"/>
                    <w:i/>
                  </w:rPr>
                </w:rPrChange>
              </w:rPr>
            </m:ctrlPr>
          </m:dPr>
          <m:e>
            <m:r>
              <w:rPr>
                <w:rFonts w:ascii="Cambria Math" w:eastAsiaTheme="minorEastAsia" w:hAnsi="Cambria Math"/>
                <w:lang w:val="en-GB"/>
                <w:rPrChange w:id="8282"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8283"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8284"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828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286" w:author="Dioguardi, Fabio" w:date="2018-10-23T11:24:00Z">
                          <w:rPr>
                            <w:rFonts w:ascii="Cambria Math" w:eastAsiaTheme="minorEastAsia" w:hAnsi="Cambria Math"/>
                          </w:rPr>
                        </w:rPrChange>
                      </w:rPr>
                      <m:t>w</m:t>
                    </m:r>
                  </m:e>
                  <m:sub>
                    <m:r>
                      <w:rPr>
                        <w:rFonts w:ascii="Cambria Math" w:eastAsiaTheme="minorEastAsia" w:hAnsi="Cambria Math"/>
                        <w:lang w:val="en-GB"/>
                        <w:rPrChange w:id="8287"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288"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8289"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8290"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8291"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829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293" w:author="Dioguardi, Fabio" w:date="2018-10-23T11:24:00Z">
                          <w:rPr>
                            <w:rFonts w:ascii="Cambria Math" w:eastAsiaTheme="minorEastAsia" w:hAnsi="Cambria Math"/>
                          </w:rPr>
                        </w:rPrChange>
                      </w:rPr>
                      <m:t>w</m:t>
                    </m:r>
                  </m:e>
                  <m:sub>
                    <m:r>
                      <w:rPr>
                        <w:rFonts w:ascii="Cambria Math" w:eastAsiaTheme="minorEastAsia" w:hAnsi="Cambria Math"/>
                        <w:lang w:val="en-GB"/>
                        <w:rPrChange w:id="8294"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829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296" w:author="Dioguardi, Fabio" w:date="2018-10-23T11:24:00Z">
                          <w:rPr>
                            <w:rFonts w:ascii="Cambria Math" w:eastAsiaTheme="minorEastAsia" w:hAnsi="Cambria Math"/>
                          </w:rPr>
                        </w:rPrChange>
                      </w:rPr>
                      <m:t>∙Q</m:t>
                    </m:r>
                  </m:e>
                  <m:sub>
                    <m:r>
                      <w:rPr>
                        <w:rFonts w:ascii="Cambria Math" w:eastAsiaTheme="minorEastAsia" w:hAnsi="Cambria Math"/>
                        <w:lang w:val="en-GB"/>
                        <w:rPrChange w:id="8297"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Change w:id="8298"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szCs w:val="22"/>
                            <w:lang w:val="en-GB"/>
                            <w:rPrChange w:id="8299" w:author="Dioguardi, Fabio" w:date="2018-10-23T11:24:00Z">
                              <w:rPr>
                                <w:rFonts w:ascii="Cambria Math" w:eastAsiaTheme="minorEastAsia" w:hAnsi="Cambria Math"/>
                                <w:i/>
                                <w:szCs w:val="22"/>
                                <w:lang w:val="en-IE"/>
                              </w:rPr>
                            </w:rPrChange>
                          </w:rPr>
                        </m:ctrlPr>
                      </m:sSubPr>
                      <m:e>
                        <m:r>
                          <w:rPr>
                            <w:rFonts w:ascii="Cambria Math" w:eastAsiaTheme="minorEastAsia" w:hAnsi="Cambria Math"/>
                            <w:lang w:val="en-GB"/>
                            <w:rPrChange w:id="8300" w:author="Dioguardi, Fabio" w:date="2018-10-23T11:24:00Z">
                              <w:rPr>
                                <w:rFonts w:ascii="Cambria Math" w:eastAsiaTheme="minorEastAsia" w:hAnsi="Cambria Math"/>
                              </w:rPr>
                            </w:rPrChange>
                          </w:rPr>
                          <m:t>h</m:t>
                        </m:r>
                      </m:e>
                      <m:sub>
                        <m:r>
                          <w:rPr>
                            <w:rFonts w:ascii="Cambria Math" w:eastAsiaTheme="minorEastAsia" w:hAnsi="Cambria Math"/>
                            <w:lang w:val="en-GB"/>
                            <w:rPrChange w:id="8301" w:author="Dioguardi, Fabio" w:date="2018-10-23T11:24:00Z">
                              <w:rPr>
                                <w:rFonts w:ascii="Cambria Math" w:eastAsiaTheme="minorEastAsia" w:hAnsi="Cambria Math"/>
                              </w:rPr>
                            </w:rPrChange>
                          </w:rPr>
                          <m:t>avg</m:t>
                        </m:r>
                      </m:sub>
                    </m:sSub>
                  </m:e>
                </m:d>
              </m:e>
            </m:d>
          </m:e>
        </m:nary>
      </m:oMath>
      <w:r w:rsidR="003F7A4F" w:rsidRPr="000E1A5F">
        <w:rPr>
          <w:rFonts w:eastAsiaTheme="minorEastAsia"/>
          <w:lang w:val="en-GB"/>
          <w:rPrChange w:id="8302" w:author="Dioguardi, Fabio" w:date="2018-10-23T11:24:00Z">
            <w:rPr>
              <w:rFonts w:eastAsiaTheme="minorEastAsia"/>
            </w:rPr>
          </w:rPrChange>
        </w:rPr>
        <w:t xml:space="preserve">  </w:t>
      </w:r>
      <w:r w:rsidR="003F7A4F" w:rsidRPr="000E1A5F">
        <w:rPr>
          <w:rFonts w:eastAsiaTheme="minorEastAsia"/>
          <w:lang w:val="en-GB"/>
          <w:rPrChange w:id="8303" w:author="Dioguardi, Fabio" w:date="2018-10-23T11:24:00Z">
            <w:rPr>
              <w:rFonts w:eastAsiaTheme="minorEastAsia"/>
            </w:rPr>
          </w:rPrChange>
        </w:rPr>
        <w:tab/>
      </w:r>
      <w:r w:rsidR="00E334C6" w:rsidRPr="000E1A5F">
        <w:rPr>
          <w:rFonts w:eastAsiaTheme="minorEastAsia"/>
          <w:lang w:val="en-GB"/>
          <w:rPrChange w:id="8304" w:author="Dioguardi, Fabio" w:date="2018-10-23T11:24:00Z">
            <w:rPr>
              <w:rFonts w:eastAsiaTheme="minorEastAsia"/>
            </w:rPr>
          </w:rPrChange>
        </w:rPr>
        <w:tab/>
      </w:r>
      <w:r w:rsidR="00754FAB" w:rsidRPr="000E1A5F">
        <w:rPr>
          <w:rFonts w:eastAsiaTheme="minorEastAsia"/>
          <w:lang w:val="en-GB"/>
          <w:rPrChange w:id="8305" w:author="Dioguardi, Fabio" w:date="2018-10-23T11:24:00Z">
            <w:rPr>
              <w:rFonts w:eastAsiaTheme="minorEastAsia"/>
            </w:rPr>
          </w:rPrChange>
        </w:rPr>
        <w:t>(12)</w:t>
      </w:r>
    </w:p>
    <w:p w14:paraId="4D4FC1E9" w14:textId="5C987080" w:rsidR="00B024EB" w:rsidRPr="000E1A5F" w:rsidRDefault="00B024EB" w:rsidP="00B024EB">
      <w:pPr>
        <w:rPr>
          <w:rFonts w:eastAsiaTheme="minorEastAsia"/>
          <w:lang w:val="en-GB"/>
          <w:rPrChange w:id="8306" w:author="Dioguardi, Fabio" w:date="2018-10-23T11:24:00Z">
            <w:rPr>
              <w:rFonts w:eastAsiaTheme="minorEastAsia"/>
            </w:rPr>
          </w:rPrChange>
        </w:rPr>
      </w:pPr>
      <w:r w:rsidRPr="000E1A5F">
        <w:rPr>
          <w:rFonts w:eastAsiaTheme="minorEastAsia"/>
          <w:lang w:val="en-GB"/>
          <w:rPrChange w:id="8307" w:author="Dioguardi, Fabio" w:date="2018-10-23T11:24:00Z">
            <w:rPr>
              <w:rFonts w:eastAsiaTheme="minorEastAsia"/>
            </w:rPr>
          </w:rPrChange>
        </w:rPr>
        <w:t xml:space="preserve"> </w:t>
      </w:r>
      <w:r w:rsidRPr="000E1A5F">
        <w:rPr>
          <w:rFonts w:eastAsiaTheme="minorEastAsia"/>
          <w:lang w:val="en-GB"/>
          <w:rPrChange w:id="8308" w:author="Dioguardi, Fabio" w:date="2018-10-23T11:24:00Z">
            <w:rPr>
              <w:rFonts w:eastAsiaTheme="minorEastAsia"/>
            </w:rPr>
          </w:rPrChange>
        </w:rPr>
        <w:tab/>
      </w:r>
    </w:p>
    <w:p w14:paraId="4894E844" w14:textId="77777777" w:rsidR="00B024EB" w:rsidRPr="000E1A5F" w:rsidRDefault="00B024EB" w:rsidP="00E334C6">
      <w:pPr>
        <w:rPr>
          <w:rFonts w:eastAsiaTheme="minorEastAsia"/>
          <w:lang w:val="en-GB"/>
          <w:rPrChange w:id="8309" w:author="Dioguardi, Fabio" w:date="2018-10-23T11:24:00Z">
            <w:rPr>
              <w:rFonts w:eastAsiaTheme="minorEastAsia"/>
            </w:rPr>
          </w:rPrChange>
        </w:rPr>
      </w:pPr>
    </w:p>
    <w:p w14:paraId="313DBDE9" w14:textId="0F249F8D" w:rsidR="00CA1E78" w:rsidRPr="000E1A5F" w:rsidRDefault="00926602" w:rsidP="001507E8">
      <w:pPr>
        <w:pStyle w:val="ListParagraph"/>
        <w:numPr>
          <w:ilvl w:val="0"/>
          <w:numId w:val="12"/>
        </w:numPr>
        <w:rPr>
          <w:rFonts w:eastAsiaTheme="minorEastAsia"/>
          <w:lang w:val="en-GB"/>
          <w:rPrChange w:id="8310" w:author="Dioguardi, Fabio" w:date="2018-10-23T11:24:00Z">
            <w:rPr>
              <w:rFonts w:eastAsiaTheme="minorEastAsia"/>
            </w:rPr>
          </w:rPrChange>
        </w:rPr>
      </w:pPr>
      <w:proofErr w:type="spellStart"/>
      <w:r w:rsidRPr="000E1A5F">
        <w:rPr>
          <w:rFonts w:eastAsiaTheme="minorEastAsia"/>
          <w:b/>
          <w:i/>
          <w:lang w:val="en-GB"/>
          <w:rPrChange w:id="8311" w:author="Dioguardi, Fabio" w:date="2018-10-23T11:24:00Z">
            <w:rPr>
              <w:rFonts w:eastAsiaTheme="minorEastAsia"/>
              <w:b/>
              <w:i/>
            </w:rPr>
          </w:rPrChange>
        </w:rPr>
        <w:t>Q</w:t>
      </w:r>
      <w:r w:rsidR="00CA1E78" w:rsidRPr="000E1A5F">
        <w:rPr>
          <w:rFonts w:eastAsiaTheme="minorEastAsia"/>
          <w:b/>
          <w:i/>
          <w:vertAlign w:val="subscript"/>
          <w:lang w:val="en-GB"/>
          <w:rPrChange w:id="8312" w:author="Dioguardi, Fabio" w:date="2018-10-23T11:24:00Z">
            <w:rPr>
              <w:rFonts w:eastAsiaTheme="minorEastAsia"/>
              <w:b/>
              <w:i/>
              <w:vertAlign w:val="subscript"/>
            </w:rPr>
          </w:rPrChange>
        </w:rPr>
        <w:t>maxhmin</w:t>
      </w:r>
      <w:proofErr w:type="spellEnd"/>
      <w:r w:rsidR="00CA1E78" w:rsidRPr="000E1A5F">
        <w:rPr>
          <w:rFonts w:eastAsiaTheme="minorEastAsia"/>
          <w:lang w:val="en-GB"/>
          <w:rPrChange w:id="8313" w:author="Dioguardi, Fabio" w:date="2018-10-23T11:24:00Z">
            <w:rPr>
              <w:rFonts w:eastAsiaTheme="minorEastAsia"/>
            </w:rPr>
          </w:rPrChange>
        </w:rPr>
        <w:t xml:space="preserve">: maximum of all MER </w:t>
      </w:r>
      <w:r w:rsidR="00B024EB" w:rsidRPr="000E1A5F">
        <w:rPr>
          <w:rFonts w:eastAsiaTheme="minorEastAsia"/>
          <w:lang w:val="en-GB"/>
          <w:rPrChange w:id="8314" w:author="Dioguardi, Fabio" w:date="2018-10-23T11:24:00Z">
            <w:rPr>
              <w:rFonts w:eastAsiaTheme="minorEastAsia"/>
            </w:rPr>
          </w:rPrChange>
        </w:rPr>
        <w:t xml:space="preserve">(except for </w:t>
      </w:r>
      <w:proofErr w:type="spellStart"/>
      <w:r w:rsidR="00B024EB" w:rsidRPr="000E1A5F">
        <w:rPr>
          <w:rFonts w:eastAsiaTheme="minorEastAsia"/>
          <w:lang w:val="en-GB"/>
          <w:rPrChange w:id="8315" w:author="Dioguardi, Fabio" w:date="2018-10-23T11:24:00Z">
            <w:rPr>
              <w:rFonts w:eastAsiaTheme="minorEastAsia"/>
            </w:rPr>
          </w:rPrChange>
        </w:rPr>
        <w:t>Gudmundsson</w:t>
      </w:r>
      <w:proofErr w:type="spellEnd"/>
      <w:r w:rsidR="00B024EB" w:rsidRPr="000E1A5F">
        <w:rPr>
          <w:rFonts w:eastAsiaTheme="minorEastAsia"/>
          <w:lang w:val="en-GB"/>
          <w:rPrChange w:id="8316" w:author="Dioguardi, Fabio" w:date="2018-10-23T11:24:00Z">
            <w:rPr>
              <w:rFonts w:eastAsiaTheme="minorEastAsia"/>
            </w:rPr>
          </w:rPrChange>
        </w:rPr>
        <w:t xml:space="preserve">) </w:t>
      </w:r>
      <w:r w:rsidR="00CA1E78" w:rsidRPr="000E1A5F">
        <w:rPr>
          <w:rFonts w:eastAsiaTheme="minorEastAsia"/>
          <w:lang w:val="en-GB"/>
          <w:rPrChange w:id="8317" w:author="Dioguardi, Fabio" w:date="2018-10-23T11:24:00Z">
            <w:rPr>
              <w:rFonts w:eastAsiaTheme="minorEastAsia"/>
            </w:rPr>
          </w:rPrChange>
        </w:rPr>
        <w:t xml:space="preserve">models fed by </w:t>
      </w:r>
      <w:proofErr w:type="spellStart"/>
      <w:r w:rsidR="00CA1E78" w:rsidRPr="000E1A5F">
        <w:rPr>
          <w:rFonts w:eastAsiaTheme="minorEastAsia"/>
          <w:i/>
          <w:lang w:val="en-GB"/>
          <w:rPrChange w:id="8318" w:author="Dioguardi, Fabio" w:date="2018-10-23T11:24:00Z">
            <w:rPr>
              <w:rFonts w:eastAsiaTheme="minorEastAsia"/>
              <w:i/>
            </w:rPr>
          </w:rPrChange>
        </w:rPr>
        <w:t>h</w:t>
      </w:r>
      <w:r w:rsidR="00CA1E78" w:rsidRPr="000E1A5F">
        <w:rPr>
          <w:rFonts w:eastAsiaTheme="minorEastAsia"/>
          <w:i/>
          <w:vertAlign w:val="subscript"/>
          <w:lang w:val="en-GB"/>
          <w:rPrChange w:id="8319" w:author="Dioguardi, Fabio" w:date="2018-10-23T11:24:00Z">
            <w:rPr>
              <w:rFonts w:eastAsiaTheme="minorEastAsia"/>
              <w:i/>
              <w:vertAlign w:val="subscript"/>
            </w:rPr>
          </w:rPrChange>
        </w:rPr>
        <w:t>min</w:t>
      </w:r>
      <w:proofErr w:type="spellEnd"/>
      <w:r w:rsidR="00CA1E78" w:rsidRPr="000E1A5F">
        <w:rPr>
          <w:rFonts w:eastAsiaTheme="minorEastAsia"/>
          <w:lang w:val="en-GB"/>
          <w:rPrChange w:id="8320" w:author="Dioguardi, Fabio" w:date="2018-10-23T11:24:00Z">
            <w:rPr>
              <w:rFonts w:eastAsiaTheme="minorEastAsia"/>
            </w:rPr>
          </w:rPrChange>
        </w:rPr>
        <w:t>.</w:t>
      </w:r>
      <w:r w:rsidR="00CA1E78" w:rsidRPr="000E1A5F">
        <w:rPr>
          <w:rFonts w:eastAsiaTheme="minorEastAsia"/>
          <w:lang w:val="en-GB"/>
          <w:rPrChange w:id="8321" w:author="Dioguardi, Fabio" w:date="2018-10-23T11:24:00Z">
            <w:rPr>
              <w:rFonts w:eastAsiaTheme="minorEastAsia"/>
            </w:rPr>
          </w:rPrChange>
        </w:rPr>
        <w:br/>
      </w:r>
    </w:p>
    <w:p w14:paraId="68630672" w14:textId="4CC656E8" w:rsidR="00CA1E78" w:rsidRPr="000E1A5F" w:rsidRDefault="00926602" w:rsidP="001507E8">
      <w:pPr>
        <w:pStyle w:val="ListParagraph"/>
        <w:numPr>
          <w:ilvl w:val="0"/>
          <w:numId w:val="12"/>
        </w:numPr>
        <w:rPr>
          <w:rFonts w:eastAsiaTheme="minorEastAsia"/>
          <w:lang w:val="en-GB"/>
          <w:rPrChange w:id="8322" w:author="Dioguardi, Fabio" w:date="2018-10-23T11:24:00Z">
            <w:rPr>
              <w:rFonts w:eastAsiaTheme="minorEastAsia"/>
            </w:rPr>
          </w:rPrChange>
        </w:rPr>
      </w:pPr>
      <w:proofErr w:type="spellStart"/>
      <w:r w:rsidRPr="000E1A5F">
        <w:rPr>
          <w:rFonts w:eastAsiaTheme="minorEastAsia"/>
          <w:b/>
          <w:i/>
          <w:lang w:val="en-GB"/>
          <w:rPrChange w:id="8323" w:author="Dioguardi, Fabio" w:date="2018-10-23T11:24:00Z">
            <w:rPr>
              <w:rFonts w:eastAsiaTheme="minorEastAsia"/>
              <w:b/>
              <w:i/>
            </w:rPr>
          </w:rPrChange>
        </w:rPr>
        <w:t>Q</w:t>
      </w:r>
      <w:r w:rsidR="00CA1E78" w:rsidRPr="000E1A5F">
        <w:rPr>
          <w:rFonts w:eastAsiaTheme="minorEastAsia"/>
          <w:b/>
          <w:i/>
          <w:vertAlign w:val="subscript"/>
          <w:lang w:val="en-GB"/>
          <w:rPrChange w:id="8324" w:author="Dioguardi, Fabio" w:date="2018-10-23T11:24:00Z">
            <w:rPr>
              <w:rFonts w:eastAsiaTheme="minorEastAsia"/>
              <w:b/>
              <w:i/>
              <w:vertAlign w:val="subscript"/>
            </w:rPr>
          </w:rPrChange>
        </w:rPr>
        <w:t>maxnowihmin</w:t>
      </w:r>
      <w:proofErr w:type="spellEnd"/>
      <w:r w:rsidR="00CA1E78" w:rsidRPr="000E1A5F">
        <w:rPr>
          <w:rFonts w:eastAsiaTheme="minorEastAsia"/>
          <w:lang w:val="en-GB"/>
          <w:rPrChange w:id="8325" w:author="Dioguardi, Fabio" w:date="2018-10-23T11:24:00Z">
            <w:rPr>
              <w:rFonts w:eastAsiaTheme="minorEastAsia"/>
            </w:rPr>
          </w:rPrChange>
        </w:rPr>
        <w:t xml:space="preserve">: </w:t>
      </w:r>
      <w:r w:rsidR="00907F8D" w:rsidRPr="000E1A5F">
        <w:rPr>
          <w:rFonts w:eastAsiaTheme="minorEastAsia"/>
          <w:lang w:val="en-GB"/>
          <w:rPrChange w:id="8326" w:author="Dioguardi, Fabio" w:date="2018-10-23T11:24:00Z">
            <w:rPr>
              <w:rFonts w:eastAsiaTheme="minorEastAsia"/>
            </w:rPr>
          </w:rPrChange>
        </w:rPr>
        <w:t xml:space="preserve">minimum value of the </w:t>
      </w:r>
      <w:r w:rsidR="00CA1E78" w:rsidRPr="000E1A5F">
        <w:rPr>
          <w:rFonts w:eastAsiaTheme="minorEastAsia"/>
          <w:lang w:val="en-GB"/>
          <w:rPrChange w:id="8327" w:author="Dioguardi, Fabio" w:date="2018-10-23T11:24:00Z">
            <w:rPr>
              <w:rFonts w:eastAsiaTheme="minorEastAsia"/>
            </w:rPr>
          </w:rPrChange>
        </w:rPr>
        <w:t xml:space="preserve">maximum of the three “non-wind-affected” models Wilson Walker, Sparks and Mastin, fed by </w:t>
      </w:r>
      <w:proofErr w:type="spellStart"/>
      <w:r w:rsidR="00CA1E78" w:rsidRPr="000E1A5F">
        <w:rPr>
          <w:rFonts w:eastAsiaTheme="minorEastAsia"/>
          <w:i/>
          <w:lang w:val="en-GB"/>
          <w:rPrChange w:id="8328" w:author="Dioguardi, Fabio" w:date="2018-10-23T11:24:00Z">
            <w:rPr>
              <w:rFonts w:eastAsiaTheme="minorEastAsia"/>
              <w:i/>
            </w:rPr>
          </w:rPrChange>
        </w:rPr>
        <w:t>h</w:t>
      </w:r>
      <w:r w:rsidR="00CA1E78" w:rsidRPr="000E1A5F">
        <w:rPr>
          <w:rFonts w:eastAsiaTheme="minorEastAsia"/>
          <w:i/>
          <w:vertAlign w:val="subscript"/>
          <w:lang w:val="en-GB"/>
          <w:rPrChange w:id="8329" w:author="Dioguardi, Fabio" w:date="2018-10-23T11:24:00Z">
            <w:rPr>
              <w:rFonts w:eastAsiaTheme="minorEastAsia"/>
              <w:i/>
              <w:vertAlign w:val="subscript"/>
            </w:rPr>
          </w:rPrChange>
        </w:rPr>
        <w:t>min</w:t>
      </w:r>
      <w:proofErr w:type="spellEnd"/>
      <w:r w:rsidR="00537F29" w:rsidRPr="000E1A5F">
        <w:rPr>
          <w:rFonts w:eastAsiaTheme="minorEastAsia"/>
          <w:lang w:val="en-GB"/>
          <w:rPrChange w:id="8330" w:author="Dioguardi, Fabio" w:date="2018-10-23T11:24:00Z">
            <w:rPr>
              <w:rFonts w:eastAsiaTheme="minorEastAsia"/>
            </w:rPr>
          </w:rPrChange>
        </w:rPr>
        <w:t xml:space="preserve">, </w:t>
      </w:r>
      <w:r w:rsidR="00907F8D" w:rsidRPr="000E1A5F">
        <w:rPr>
          <w:rFonts w:eastAsiaTheme="minorEastAsia"/>
          <w:lang w:val="en-GB"/>
          <w:rPrChange w:id="8331" w:author="Dioguardi, Fabio" w:date="2018-10-23T11:24:00Z">
            <w:rPr>
              <w:rFonts w:eastAsiaTheme="minorEastAsia"/>
            </w:rPr>
          </w:rPrChange>
        </w:rPr>
        <w:t>and the minimum of th</w:t>
      </w:r>
      <w:r w:rsidR="00537F29" w:rsidRPr="000E1A5F">
        <w:rPr>
          <w:rFonts w:eastAsiaTheme="minorEastAsia"/>
          <w:lang w:val="en-GB"/>
          <w:rPrChange w:id="8332" w:author="Dioguardi, Fabio" w:date="2018-10-23T11:24:00Z">
            <w:rPr>
              <w:rFonts w:eastAsiaTheme="minorEastAsia"/>
            </w:rPr>
          </w:rPrChange>
        </w:rPr>
        <w:t>e</w:t>
      </w:r>
      <w:r w:rsidR="00907F8D" w:rsidRPr="000E1A5F">
        <w:rPr>
          <w:rFonts w:eastAsiaTheme="minorEastAsia"/>
          <w:lang w:val="en-GB"/>
          <w:rPrChange w:id="8333" w:author="Dioguardi, Fabio" w:date="2018-10-23T11:24:00Z">
            <w:rPr>
              <w:rFonts w:eastAsiaTheme="minorEastAsia"/>
            </w:rPr>
          </w:rPrChange>
        </w:rPr>
        <w:t xml:space="preserve">se models fed by </w:t>
      </w:r>
      <w:proofErr w:type="spellStart"/>
      <w:r w:rsidR="00907F8D" w:rsidRPr="000E1A5F">
        <w:rPr>
          <w:rFonts w:eastAsiaTheme="minorEastAsia"/>
          <w:i/>
          <w:lang w:val="en-GB"/>
          <w:rPrChange w:id="8334" w:author="Dioguardi, Fabio" w:date="2018-10-23T11:24:00Z">
            <w:rPr>
              <w:rFonts w:eastAsiaTheme="minorEastAsia"/>
              <w:i/>
            </w:rPr>
          </w:rPrChange>
        </w:rPr>
        <w:t>h</w:t>
      </w:r>
      <w:r w:rsidR="00907F8D" w:rsidRPr="000E1A5F">
        <w:rPr>
          <w:rFonts w:eastAsiaTheme="minorEastAsia"/>
          <w:i/>
          <w:vertAlign w:val="subscript"/>
          <w:lang w:val="en-GB"/>
          <w:rPrChange w:id="8335" w:author="Dioguardi, Fabio" w:date="2018-10-23T11:24:00Z">
            <w:rPr>
              <w:rFonts w:eastAsiaTheme="minorEastAsia"/>
              <w:i/>
              <w:vertAlign w:val="subscript"/>
            </w:rPr>
          </w:rPrChange>
        </w:rPr>
        <w:t>avg</w:t>
      </w:r>
      <w:proofErr w:type="spellEnd"/>
      <w:r w:rsidR="00907F8D" w:rsidRPr="000E1A5F">
        <w:rPr>
          <w:rFonts w:eastAsiaTheme="minorEastAsia"/>
          <w:lang w:val="en-GB"/>
          <w:rPrChange w:id="8336" w:author="Dioguardi, Fabio" w:date="2018-10-23T11:24:00Z">
            <w:rPr>
              <w:rFonts w:eastAsiaTheme="minorEastAsia"/>
            </w:rPr>
          </w:rPrChange>
        </w:rPr>
        <w:t>.</w:t>
      </w:r>
      <w:r w:rsidR="00CA1E78" w:rsidRPr="000E1A5F">
        <w:rPr>
          <w:rFonts w:eastAsiaTheme="minorEastAsia"/>
          <w:lang w:val="en-GB"/>
          <w:rPrChange w:id="8337" w:author="Dioguardi, Fabio" w:date="2018-10-23T11:24:00Z">
            <w:rPr>
              <w:rFonts w:eastAsiaTheme="minorEastAsia"/>
            </w:rPr>
          </w:rPrChange>
        </w:rPr>
        <w:br/>
      </w:r>
    </w:p>
    <w:p w14:paraId="728A8552" w14:textId="57DBDA63" w:rsidR="00CA1E78" w:rsidRPr="000E1A5F" w:rsidRDefault="00926602" w:rsidP="001507E8">
      <w:pPr>
        <w:pStyle w:val="ListParagraph"/>
        <w:numPr>
          <w:ilvl w:val="0"/>
          <w:numId w:val="12"/>
        </w:numPr>
        <w:rPr>
          <w:rFonts w:eastAsiaTheme="minorEastAsia"/>
          <w:lang w:val="en-GB"/>
          <w:rPrChange w:id="8338" w:author="Dioguardi, Fabio" w:date="2018-10-23T11:24:00Z">
            <w:rPr>
              <w:rFonts w:eastAsiaTheme="minorEastAsia"/>
            </w:rPr>
          </w:rPrChange>
        </w:rPr>
      </w:pPr>
      <w:proofErr w:type="spellStart"/>
      <w:r w:rsidRPr="000E1A5F">
        <w:rPr>
          <w:rFonts w:eastAsiaTheme="minorEastAsia"/>
          <w:b/>
          <w:i/>
          <w:lang w:val="en-GB"/>
          <w:rPrChange w:id="8339" w:author="Dioguardi, Fabio" w:date="2018-10-23T11:24:00Z">
            <w:rPr>
              <w:rFonts w:eastAsiaTheme="minorEastAsia"/>
              <w:b/>
              <w:i/>
            </w:rPr>
          </w:rPrChange>
        </w:rPr>
        <w:t>Q</w:t>
      </w:r>
      <w:r w:rsidRPr="000E1A5F">
        <w:rPr>
          <w:rFonts w:eastAsiaTheme="minorEastAsia"/>
          <w:b/>
          <w:i/>
          <w:vertAlign w:val="subscript"/>
          <w:lang w:val="en-GB"/>
          <w:rPrChange w:id="8340" w:author="Dioguardi, Fabio" w:date="2018-10-23T11:24:00Z">
            <w:rPr>
              <w:rFonts w:eastAsiaTheme="minorEastAsia"/>
              <w:b/>
              <w:i/>
              <w:vertAlign w:val="subscript"/>
            </w:rPr>
          </w:rPrChange>
        </w:rPr>
        <w:t>lower</w:t>
      </w:r>
      <w:proofErr w:type="spellEnd"/>
      <w:r w:rsidR="00F4780F" w:rsidRPr="000E1A5F">
        <w:rPr>
          <w:rFonts w:eastAsiaTheme="minorEastAsia"/>
          <w:b/>
          <w:i/>
          <w:lang w:val="en-GB"/>
          <w:rPrChange w:id="8341" w:author="Dioguardi, Fabio" w:date="2018-10-23T11:24:00Z">
            <w:rPr>
              <w:rFonts w:eastAsiaTheme="minorEastAsia"/>
              <w:b/>
              <w:i/>
            </w:rPr>
          </w:rPrChange>
        </w:rPr>
        <w:t xml:space="preserve"> </w:t>
      </w:r>
      <w:r w:rsidR="00F4780F" w:rsidRPr="000E1A5F">
        <w:rPr>
          <w:rFonts w:eastAsiaTheme="minorEastAsia"/>
          <w:lang w:val="en-GB"/>
          <w:rPrChange w:id="8342" w:author="Dioguardi, Fabio" w:date="2018-10-23T11:24:00Z">
            <w:rPr>
              <w:rFonts w:eastAsiaTheme="minorEastAsia"/>
            </w:rPr>
          </w:rPrChange>
        </w:rPr>
        <w:t xml:space="preserve">(also denoted </w:t>
      </w:r>
      <w:r w:rsidR="00F4780F" w:rsidRPr="000E1A5F">
        <w:rPr>
          <w:rFonts w:eastAsiaTheme="minorEastAsia"/>
          <w:b/>
          <w:i/>
          <w:lang w:val="en-GB"/>
          <w:rPrChange w:id="8343" w:author="Dioguardi, Fabio" w:date="2018-10-23T11:24:00Z">
            <w:rPr>
              <w:rFonts w:eastAsiaTheme="minorEastAsia"/>
              <w:b/>
              <w:i/>
            </w:rPr>
          </w:rPrChange>
        </w:rPr>
        <w:t>lower boundary of best MER estimate</w:t>
      </w:r>
      <w:r w:rsidR="00F4780F" w:rsidRPr="000E1A5F">
        <w:rPr>
          <w:rFonts w:eastAsiaTheme="minorEastAsia"/>
          <w:lang w:val="en-GB"/>
          <w:rPrChange w:id="8344" w:author="Dioguardi, Fabio" w:date="2018-10-23T11:24:00Z">
            <w:rPr>
              <w:rFonts w:eastAsiaTheme="minorEastAsia"/>
            </w:rPr>
          </w:rPrChange>
        </w:rPr>
        <w:t>)</w:t>
      </w:r>
      <w:r w:rsidR="00CA1E78" w:rsidRPr="000E1A5F">
        <w:rPr>
          <w:rFonts w:eastAsiaTheme="minorEastAsia"/>
          <w:lang w:val="en-GB"/>
          <w:rPrChange w:id="8345" w:author="Dioguardi, Fabio" w:date="2018-10-23T11:24:00Z">
            <w:rPr>
              <w:rFonts w:eastAsiaTheme="minorEastAsia"/>
            </w:rPr>
          </w:rPrChange>
        </w:rPr>
        <w:t xml:space="preserve">: defined by the minimum of the </w:t>
      </w:r>
      <w:r w:rsidR="00626247" w:rsidRPr="000E1A5F">
        <w:rPr>
          <w:rFonts w:eastAsiaTheme="minorEastAsia"/>
          <w:lang w:val="en-GB"/>
          <w:rPrChange w:id="8346" w:author="Dioguardi, Fabio" w:date="2018-10-23T11:24:00Z">
            <w:rPr>
              <w:rFonts w:eastAsiaTheme="minorEastAsia"/>
            </w:rPr>
          </w:rPrChange>
        </w:rPr>
        <w:t>four</w:t>
      </w:r>
      <w:r w:rsidR="00CA1E78" w:rsidRPr="000E1A5F">
        <w:rPr>
          <w:rFonts w:eastAsiaTheme="minorEastAsia"/>
          <w:lang w:val="en-GB"/>
          <w:rPrChange w:id="8347" w:author="Dioguardi, Fabio" w:date="2018-10-23T11:24:00Z">
            <w:rPr>
              <w:rFonts w:eastAsiaTheme="minorEastAsia"/>
            </w:rPr>
          </w:rPrChange>
        </w:rPr>
        <w:t xml:space="preserve"> values given by</w:t>
      </w:r>
      <w:r w:rsidR="00626247" w:rsidRPr="000E1A5F">
        <w:rPr>
          <w:rFonts w:eastAsiaTheme="minorEastAsia"/>
          <w:lang w:val="en-GB"/>
          <w:rPrChange w:id="8348" w:author="Dioguardi, Fabio" w:date="2018-10-23T11:24:00Z">
            <w:rPr>
              <w:rFonts w:eastAsiaTheme="minorEastAsia"/>
            </w:rPr>
          </w:rPrChange>
        </w:rPr>
        <w:t xml:space="preserve"> </w:t>
      </w:r>
      <w:proofErr w:type="spellStart"/>
      <w:r w:rsidR="00626247" w:rsidRPr="000E1A5F">
        <w:rPr>
          <w:rFonts w:eastAsiaTheme="minorEastAsia"/>
          <w:i/>
          <w:lang w:val="en-GB"/>
          <w:rPrChange w:id="8349" w:author="Dioguardi, Fabio" w:date="2018-10-23T11:24:00Z">
            <w:rPr>
              <w:rFonts w:eastAsiaTheme="minorEastAsia"/>
              <w:i/>
            </w:rPr>
          </w:rPrChange>
        </w:rPr>
        <w:t>Q</w:t>
      </w:r>
      <w:r w:rsidR="00626247" w:rsidRPr="000E1A5F">
        <w:rPr>
          <w:rFonts w:eastAsiaTheme="minorEastAsia"/>
          <w:i/>
          <w:vertAlign w:val="subscript"/>
          <w:lang w:val="en-GB"/>
          <w:rPrChange w:id="8350" w:author="Dioguardi, Fabio" w:date="2018-10-23T11:24:00Z">
            <w:rPr>
              <w:rFonts w:eastAsiaTheme="minorEastAsia"/>
              <w:i/>
              <w:vertAlign w:val="subscript"/>
            </w:rPr>
          </w:rPrChange>
        </w:rPr>
        <w:t>maxhmin</w:t>
      </w:r>
      <w:proofErr w:type="spellEnd"/>
      <w:r w:rsidR="00626247" w:rsidRPr="000E1A5F">
        <w:rPr>
          <w:rFonts w:eastAsiaTheme="minorEastAsia"/>
          <w:i/>
          <w:lang w:val="en-GB"/>
          <w:rPrChange w:id="8351" w:author="Dioguardi, Fabio" w:date="2018-10-23T11:24:00Z">
            <w:rPr>
              <w:rFonts w:eastAsiaTheme="minorEastAsia"/>
              <w:i/>
            </w:rPr>
          </w:rPrChange>
        </w:rPr>
        <w:t xml:space="preserve">, </w:t>
      </w:r>
      <w:proofErr w:type="spellStart"/>
      <w:r w:rsidR="00626247" w:rsidRPr="000E1A5F">
        <w:rPr>
          <w:rFonts w:eastAsiaTheme="minorEastAsia"/>
          <w:i/>
          <w:lang w:val="en-GB"/>
          <w:rPrChange w:id="8352" w:author="Dioguardi, Fabio" w:date="2018-10-23T11:24:00Z">
            <w:rPr>
              <w:rFonts w:eastAsiaTheme="minorEastAsia"/>
              <w:i/>
            </w:rPr>
          </w:rPrChange>
        </w:rPr>
        <w:t>Q</w:t>
      </w:r>
      <w:r w:rsidR="00626247" w:rsidRPr="000E1A5F">
        <w:rPr>
          <w:rFonts w:eastAsiaTheme="minorEastAsia"/>
          <w:i/>
          <w:vertAlign w:val="subscript"/>
          <w:lang w:val="en-GB"/>
          <w:rPrChange w:id="8353" w:author="Dioguardi, Fabio" w:date="2018-10-23T11:24:00Z">
            <w:rPr>
              <w:rFonts w:eastAsiaTheme="minorEastAsia"/>
              <w:i/>
              <w:vertAlign w:val="subscript"/>
            </w:rPr>
          </w:rPrChange>
        </w:rPr>
        <w:t>maxnowihmin</w:t>
      </w:r>
      <w:proofErr w:type="spellEnd"/>
      <w:r w:rsidR="00626247" w:rsidRPr="000E1A5F">
        <w:rPr>
          <w:rFonts w:eastAsiaTheme="minorEastAsia"/>
          <w:lang w:val="en-GB"/>
          <w:rPrChange w:id="8354" w:author="Dioguardi, Fabio" w:date="2018-10-23T11:24:00Z">
            <w:rPr>
              <w:rFonts w:eastAsiaTheme="minorEastAsia"/>
            </w:rPr>
          </w:rPrChange>
        </w:rPr>
        <w:t xml:space="preserve"> and by the wind-affected mode</w:t>
      </w:r>
      <w:r w:rsidR="00F76585" w:rsidRPr="000E1A5F">
        <w:rPr>
          <w:rFonts w:eastAsiaTheme="minorEastAsia"/>
          <w:lang w:val="en-GB"/>
          <w:rPrChange w:id="8355" w:author="Dioguardi, Fabio" w:date="2018-10-23T11:24:00Z">
            <w:rPr>
              <w:rFonts w:eastAsiaTheme="minorEastAsia"/>
            </w:rPr>
          </w:rPrChange>
        </w:rPr>
        <w:t>l</w:t>
      </w:r>
      <w:r w:rsidR="00626247" w:rsidRPr="000E1A5F">
        <w:rPr>
          <w:rFonts w:eastAsiaTheme="minorEastAsia"/>
          <w:lang w:val="en-GB"/>
          <w:rPrChange w:id="8356" w:author="Dioguardi, Fabio" w:date="2018-10-23T11:24:00Z">
            <w:rPr>
              <w:rFonts w:eastAsiaTheme="minorEastAsia"/>
            </w:rPr>
          </w:rPrChange>
        </w:rPr>
        <w:t xml:space="preserve"> </w:t>
      </w:r>
      <w:r w:rsidR="004F4DC3" w:rsidRPr="000E1A5F">
        <w:rPr>
          <w:rFonts w:eastAsiaTheme="minorEastAsia"/>
          <w:lang w:val="en-GB"/>
          <w:rPrChange w:id="8357" w:author="Dioguardi, Fabio" w:date="2018-10-23T11:24:00Z">
            <w:rPr>
              <w:rFonts w:eastAsiaTheme="minorEastAsia"/>
            </w:rPr>
          </w:rPrChange>
        </w:rPr>
        <w:t xml:space="preserve">mod. </w:t>
      </w:r>
      <w:proofErr w:type="spellStart"/>
      <w:r w:rsidR="004F4DC3" w:rsidRPr="000E1A5F">
        <w:rPr>
          <w:rFonts w:eastAsiaTheme="minorEastAsia"/>
          <w:lang w:val="en-GB"/>
          <w:rPrChange w:id="8358" w:author="Dioguardi, Fabio" w:date="2018-10-23T11:24:00Z">
            <w:rPr>
              <w:rFonts w:eastAsiaTheme="minorEastAsia"/>
            </w:rPr>
          </w:rPrChange>
        </w:rPr>
        <w:t>D</w:t>
      </w:r>
      <w:r w:rsidR="00D625F7" w:rsidRPr="000E1A5F">
        <w:rPr>
          <w:rFonts w:eastAsiaTheme="minorEastAsia"/>
          <w:lang w:val="en-GB"/>
          <w:rPrChange w:id="8359" w:author="Dioguardi, Fabio" w:date="2018-10-23T11:24:00Z">
            <w:rPr>
              <w:rFonts w:eastAsiaTheme="minorEastAsia"/>
            </w:rPr>
          </w:rPrChange>
        </w:rPr>
        <w:t>egruyter</w:t>
      </w:r>
      <w:proofErr w:type="spellEnd"/>
      <w:r w:rsidR="00D625F7" w:rsidRPr="000E1A5F">
        <w:rPr>
          <w:rFonts w:eastAsiaTheme="minorEastAsia"/>
          <w:lang w:val="en-GB"/>
          <w:rPrChange w:id="8360" w:author="Dioguardi, Fabio" w:date="2018-10-23T11:24:00Z">
            <w:rPr>
              <w:rFonts w:eastAsiaTheme="minorEastAsia"/>
            </w:rPr>
          </w:rPrChange>
        </w:rPr>
        <w:t xml:space="preserve"> </w:t>
      </w:r>
      <w:r w:rsidR="004F4DC3" w:rsidRPr="000E1A5F">
        <w:rPr>
          <w:rFonts w:eastAsiaTheme="minorEastAsia"/>
          <w:lang w:val="en-GB"/>
          <w:rPrChange w:id="8361" w:author="Dioguardi, Fabio" w:date="2018-10-23T11:24:00Z">
            <w:rPr>
              <w:rFonts w:eastAsiaTheme="minorEastAsia"/>
            </w:rPr>
          </w:rPrChange>
        </w:rPr>
        <w:t>B</w:t>
      </w:r>
      <w:r w:rsidR="00D625F7" w:rsidRPr="000E1A5F">
        <w:rPr>
          <w:rFonts w:eastAsiaTheme="minorEastAsia"/>
          <w:lang w:val="en-GB"/>
          <w:rPrChange w:id="8362" w:author="Dioguardi, Fabio" w:date="2018-10-23T11:24:00Z">
            <w:rPr>
              <w:rFonts w:eastAsiaTheme="minorEastAsia"/>
            </w:rPr>
          </w:rPrChange>
        </w:rPr>
        <w:t>onadonna</w:t>
      </w:r>
      <w:r w:rsidR="00F76585" w:rsidRPr="000E1A5F">
        <w:rPr>
          <w:rFonts w:eastAsiaTheme="minorEastAsia"/>
          <w:lang w:val="en-GB"/>
          <w:rPrChange w:id="8363" w:author="Dioguardi, Fabio" w:date="2018-10-23T11:24:00Z">
            <w:rPr>
              <w:rFonts w:eastAsiaTheme="minorEastAsia"/>
            </w:rPr>
          </w:rPrChange>
        </w:rPr>
        <w:t xml:space="preserve"> </w:t>
      </w:r>
      <w:r w:rsidR="00626247" w:rsidRPr="000E1A5F">
        <w:rPr>
          <w:rFonts w:eastAsiaTheme="minorEastAsia"/>
          <w:lang w:val="en-GB"/>
          <w:rPrChange w:id="8364" w:author="Dioguardi, Fabio" w:date="2018-10-23T11:24:00Z">
            <w:rPr>
              <w:rFonts w:eastAsiaTheme="minorEastAsia"/>
            </w:rPr>
          </w:rPrChange>
        </w:rPr>
        <w:t xml:space="preserve">(if activated), fed by </w:t>
      </w:r>
      <w:proofErr w:type="spellStart"/>
      <w:r w:rsidR="00626247" w:rsidRPr="000E1A5F">
        <w:rPr>
          <w:rFonts w:eastAsiaTheme="minorEastAsia"/>
          <w:i/>
          <w:lang w:val="en-GB"/>
          <w:rPrChange w:id="8365" w:author="Dioguardi, Fabio" w:date="2018-10-23T11:24:00Z">
            <w:rPr>
              <w:rFonts w:eastAsiaTheme="minorEastAsia"/>
              <w:i/>
            </w:rPr>
          </w:rPrChange>
        </w:rPr>
        <w:t>h</w:t>
      </w:r>
      <w:r w:rsidR="00626247" w:rsidRPr="000E1A5F">
        <w:rPr>
          <w:rFonts w:eastAsiaTheme="minorEastAsia"/>
          <w:i/>
          <w:vertAlign w:val="subscript"/>
          <w:lang w:val="en-GB"/>
          <w:rPrChange w:id="8366" w:author="Dioguardi, Fabio" w:date="2018-10-23T11:24:00Z">
            <w:rPr>
              <w:rFonts w:eastAsiaTheme="minorEastAsia"/>
              <w:i/>
              <w:vertAlign w:val="subscript"/>
            </w:rPr>
          </w:rPrChange>
        </w:rPr>
        <w:t>avg</w:t>
      </w:r>
      <w:proofErr w:type="spellEnd"/>
      <w:r w:rsidR="00626247" w:rsidRPr="000E1A5F">
        <w:rPr>
          <w:rFonts w:eastAsiaTheme="minorEastAsia"/>
          <w:lang w:val="en-GB"/>
          <w:rPrChange w:id="8367" w:author="Dioguardi, Fabio" w:date="2018-10-23T11:24:00Z">
            <w:rPr>
              <w:rFonts w:eastAsiaTheme="minorEastAsia"/>
            </w:rPr>
          </w:rPrChange>
        </w:rPr>
        <w:t xml:space="preserve">. </w:t>
      </w:r>
      <w:r w:rsidR="000323ED" w:rsidRPr="000E1A5F">
        <w:rPr>
          <w:rFonts w:eastAsiaTheme="minorEastAsia"/>
          <w:lang w:val="en-GB"/>
          <w:rPrChange w:id="8368" w:author="Dioguardi, Fabio" w:date="2018-10-23T11:24:00Z">
            <w:rPr>
              <w:rFonts w:eastAsiaTheme="minorEastAsia"/>
            </w:rPr>
          </w:rPrChange>
        </w:rPr>
        <w:br/>
      </w:r>
    </w:p>
    <w:p w14:paraId="267C63C9" w14:textId="2B4412CA" w:rsidR="00B024EB" w:rsidRPr="000E1A5F" w:rsidRDefault="00F4780F" w:rsidP="001507E8">
      <w:pPr>
        <w:pStyle w:val="ListParagraph"/>
        <w:numPr>
          <w:ilvl w:val="0"/>
          <w:numId w:val="12"/>
        </w:numPr>
        <w:rPr>
          <w:rFonts w:eastAsiaTheme="minorEastAsia"/>
          <w:lang w:val="en-GB"/>
          <w:rPrChange w:id="8369" w:author="Dioguardi, Fabio" w:date="2018-10-23T11:24:00Z">
            <w:rPr>
              <w:rFonts w:eastAsiaTheme="minorEastAsia"/>
            </w:rPr>
          </w:rPrChange>
        </w:rPr>
      </w:pPr>
      <w:proofErr w:type="spellStart"/>
      <w:r w:rsidRPr="000E1A5F">
        <w:rPr>
          <w:rFonts w:eastAsiaTheme="minorEastAsia"/>
          <w:b/>
          <w:i/>
          <w:lang w:val="en-GB"/>
          <w:rPrChange w:id="8370" w:author="Dioguardi, Fabio" w:date="2018-10-23T11:24:00Z">
            <w:rPr>
              <w:rFonts w:eastAsiaTheme="minorEastAsia"/>
              <w:b/>
              <w:i/>
            </w:rPr>
          </w:rPrChange>
        </w:rPr>
        <w:t>Q</w:t>
      </w:r>
      <w:r w:rsidRPr="000E1A5F">
        <w:rPr>
          <w:rFonts w:eastAsiaTheme="minorEastAsia"/>
          <w:b/>
          <w:i/>
          <w:vertAlign w:val="subscript"/>
          <w:lang w:val="en-GB"/>
          <w:rPrChange w:id="8371" w:author="Dioguardi, Fabio" w:date="2018-10-23T11:24:00Z">
            <w:rPr>
              <w:rFonts w:eastAsiaTheme="minorEastAsia"/>
              <w:b/>
              <w:i/>
              <w:vertAlign w:val="subscript"/>
            </w:rPr>
          </w:rPrChange>
        </w:rPr>
        <w:t>upper</w:t>
      </w:r>
      <w:proofErr w:type="spellEnd"/>
      <w:r w:rsidRPr="000E1A5F">
        <w:rPr>
          <w:rFonts w:eastAsiaTheme="minorEastAsia"/>
          <w:b/>
          <w:i/>
          <w:lang w:val="en-GB"/>
          <w:rPrChange w:id="8372" w:author="Dioguardi, Fabio" w:date="2018-10-23T11:24:00Z">
            <w:rPr>
              <w:rFonts w:eastAsiaTheme="minorEastAsia"/>
              <w:b/>
              <w:i/>
            </w:rPr>
          </w:rPrChange>
        </w:rPr>
        <w:t xml:space="preserve"> </w:t>
      </w:r>
      <w:r w:rsidRPr="000E1A5F">
        <w:rPr>
          <w:rFonts w:eastAsiaTheme="minorEastAsia"/>
          <w:lang w:val="en-GB"/>
          <w:rPrChange w:id="8373" w:author="Dioguardi, Fabio" w:date="2018-10-23T11:24:00Z">
            <w:rPr>
              <w:rFonts w:eastAsiaTheme="minorEastAsia"/>
            </w:rPr>
          </w:rPrChange>
        </w:rPr>
        <w:t xml:space="preserve">(also denoted </w:t>
      </w:r>
      <w:r w:rsidRPr="000E1A5F">
        <w:rPr>
          <w:rFonts w:eastAsiaTheme="minorEastAsia"/>
          <w:b/>
          <w:i/>
          <w:lang w:val="en-GB"/>
          <w:rPrChange w:id="8374" w:author="Dioguardi, Fabio" w:date="2018-10-23T11:24:00Z">
            <w:rPr>
              <w:rFonts w:eastAsiaTheme="minorEastAsia"/>
              <w:b/>
              <w:i/>
            </w:rPr>
          </w:rPrChange>
        </w:rPr>
        <w:t>upper boundary of best MER estimate</w:t>
      </w:r>
      <w:r w:rsidRPr="000E1A5F">
        <w:rPr>
          <w:rFonts w:eastAsiaTheme="minorEastAsia"/>
          <w:lang w:val="en-GB"/>
          <w:rPrChange w:id="8375" w:author="Dioguardi, Fabio" w:date="2018-10-23T11:24:00Z">
            <w:rPr>
              <w:rFonts w:eastAsiaTheme="minorEastAsia"/>
            </w:rPr>
          </w:rPrChange>
        </w:rPr>
        <w:t xml:space="preserve">): </w:t>
      </w:r>
      <w:r w:rsidR="000323ED" w:rsidRPr="000E1A5F">
        <w:rPr>
          <w:rFonts w:eastAsiaTheme="minorEastAsia"/>
          <w:lang w:val="en-GB"/>
          <w:rPrChange w:id="8376" w:author="Dioguardi, Fabio" w:date="2018-10-23T11:24:00Z">
            <w:rPr>
              <w:rFonts w:eastAsiaTheme="minorEastAsia"/>
            </w:rPr>
          </w:rPrChange>
        </w:rPr>
        <w:t xml:space="preserve">weighted average of </w:t>
      </w:r>
      <w:r w:rsidR="00B024EB" w:rsidRPr="000E1A5F">
        <w:rPr>
          <w:rFonts w:eastAsiaTheme="minorEastAsia"/>
          <w:lang w:val="en-GB"/>
          <w:rPrChange w:id="8377" w:author="Dioguardi, Fabio" w:date="2018-10-23T11:24:00Z">
            <w:rPr>
              <w:rFonts w:eastAsiaTheme="minorEastAsia"/>
            </w:rPr>
          </w:rPrChange>
        </w:rPr>
        <w:t xml:space="preserve">all </w:t>
      </w:r>
      <w:r w:rsidR="000323ED" w:rsidRPr="000E1A5F">
        <w:rPr>
          <w:rFonts w:eastAsiaTheme="minorEastAsia"/>
          <w:lang w:val="en-GB"/>
          <w:rPrChange w:id="8378" w:author="Dioguardi, Fabio" w:date="2018-10-23T11:24:00Z">
            <w:rPr>
              <w:rFonts w:eastAsiaTheme="minorEastAsia"/>
            </w:rPr>
          </w:rPrChange>
        </w:rPr>
        <w:t xml:space="preserve">MER models fed by </w:t>
      </w:r>
      <w:proofErr w:type="spellStart"/>
      <w:r w:rsidR="000323ED" w:rsidRPr="000E1A5F">
        <w:rPr>
          <w:rFonts w:eastAsiaTheme="minorEastAsia"/>
          <w:i/>
          <w:lang w:val="en-GB"/>
          <w:rPrChange w:id="8379" w:author="Dioguardi, Fabio" w:date="2018-10-23T11:24:00Z">
            <w:rPr>
              <w:rFonts w:eastAsiaTheme="minorEastAsia"/>
              <w:i/>
            </w:rPr>
          </w:rPrChange>
        </w:rPr>
        <w:t>h</w:t>
      </w:r>
      <w:r w:rsidR="000323ED" w:rsidRPr="000E1A5F">
        <w:rPr>
          <w:rFonts w:eastAsiaTheme="minorEastAsia"/>
          <w:i/>
          <w:vertAlign w:val="subscript"/>
          <w:lang w:val="en-GB"/>
          <w:rPrChange w:id="8380" w:author="Dioguardi, Fabio" w:date="2018-10-23T11:24:00Z">
            <w:rPr>
              <w:rFonts w:eastAsiaTheme="minorEastAsia"/>
              <w:i/>
              <w:vertAlign w:val="subscript"/>
            </w:rPr>
          </w:rPrChange>
        </w:rPr>
        <w:t>max</w:t>
      </w:r>
      <w:proofErr w:type="spellEnd"/>
      <w:r w:rsidR="00B024EB" w:rsidRPr="000E1A5F">
        <w:rPr>
          <w:rFonts w:eastAsiaTheme="minorEastAsia"/>
          <w:lang w:val="en-GB"/>
          <w:rPrChange w:id="8381" w:author="Dioguardi, Fabio" w:date="2018-10-23T11:24:00Z">
            <w:rPr>
              <w:rFonts w:eastAsiaTheme="minorEastAsia"/>
            </w:rPr>
          </w:rPrChange>
        </w:rPr>
        <w:t xml:space="preserve">, </w:t>
      </w:r>
      <w:r w:rsidR="008B4217" w:rsidRPr="000E1A5F">
        <w:rPr>
          <w:rFonts w:eastAsiaTheme="minorEastAsia"/>
          <w:lang w:val="en-GB"/>
          <w:rPrChange w:id="8382" w:author="Dioguardi, Fabio" w:date="2018-10-23T11:24:00Z">
            <w:rPr>
              <w:rFonts w:eastAsiaTheme="minorEastAsia"/>
            </w:rPr>
          </w:rPrChange>
        </w:rPr>
        <w:t>calculated as</w:t>
      </w:r>
    </w:p>
    <w:p w14:paraId="52E65BE4" w14:textId="338D5F86" w:rsidR="00B024EB" w:rsidRPr="000E1A5F" w:rsidRDefault="00F86A5D" w:rsidP="00E334C6">
      <w:pPr>
        <w:ind w:left="2160" w:firstLine="720"/>
        <w:rPr>
          <w:rFonts w:eastAsiaTheme="minorEastAsia"/>
          <w:lang w:val="en-GB"/>
          <w:rPrChange w:id="8383" w:author="Dioguardi, Fabio" w:date="2018-10-23T11:24:00Z">
            <w:rPr>
              <w:rFonts w:eastAsiaTheme="minorEastAsia"/>
            </w:rPr>
          </w:rPrChange>
        </w:rPr>
      </w:pPr>
      <m:oMath>
        <m:sSub>
          <m:sSubPr>
            <m:ctrlPr>
              <w:rPr>
                <w:rFonts w:ascii="Cambria Math" w:eastAsiaTheme="minorEastAsia" w:hAnsi="Cambria Math"/>
                <w:i/>
                <w:iCs/>
                <w:lang w:val="en-GB"/>
                <w:rPrChange w:id="8384"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385" w:author="Dioguardi, Fabio" w:date="2018-10-23T11:24:00Z">
                  <w:rPr>
                    <w:rFonts w:ascii="Cambria Math" w:eastAsiaTheme="minorEastAsia" w:hAnsi="Cambria Math"/>
                  </w:rPr>
                </w:rPrChange>
              </w:rPr>
              <m:t>Q</m:t>
            </m:r>
          </m:e>
          <m:sub>
            <m:r>
              <w:rPr>
                <w:rFonts w:ascii="Cambria Math" w:eastAsiaTheme="minorEastAsia" w:hAnsi="Cambria Math"/>
                <w:lang w:val="en-GB"/>
                <w:rPrChange w:id="8386"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8387"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8388" w:author="Dioguardi, Fabio" w:date="2018-10-23T11:24:00Z">
                  <w:rPr>
                    <w:rFonts w:ascii="Cambria Math" w:eastAsiaTheme="minorEastAsia" w:hAnsi="Cambria Math"/>
                    <w:i/>
                  </w:rPr>
                </w:rPrChange>
              </w:rPr>
            </m:ctrlPr>
          </m:dPr>
          <m:e>
            <m:r>
              <w:rPr>
                <w:rFonts w:ascii="Cambria Math" w:eastAsiaTheme="minorEastAsia" w:hAnsi="Cambria Math"/>
                <w:lang w:val="en-GB"/>
                <w:rPrChange w:id="8389"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8390"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8391"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839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393" w:author="Dioguardi, Fabio" w:date="2018-10-23T11:24:00Z">
                          <w:rPr>
                            <w:rFonts w:ascii="Cambria Math" w:eastAsiaTheme="minorEastAsia" w:hAnsi="Cambria Math"/>
                          </w:rPr>
                        </w:rPrChange>
                      </w:rPr>
                      <m:t>w</m:t>
                    </m:r>
                  </m:e>
                  <m:sub>
                    <m:r>
                      <w:rPr>
                        <w:rFonts w:ascii="Cambria Math" w:eastAsiaTheme="minorEastAsia" w:hAnsi="Cambria Math"/>
                        <w:lang w:val="en-GB"/>
                        <w:rPrChange w:id="8394"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8395"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8396"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8397"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8398"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8399"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400" w:author="Dioguardi, Fabio" w:date="2018-10-23T11:24:00Z">
                          <w:rPr>
                            <w:rFonts w:ascii="Cambria Math" w:eastAsiaTheme="minorEastAsia" w:hAnsi="Cambria Math"/>
                          </w:rPr>
                        </w:rPrChange>
                      </w:rPr>
                      <m:t>w</m:t>
                    </m:r>
                  </m:e>
                  <m:sub>
                    <m:r>
                      <w:rPr>
                        <w:rFonts w:ascii="Cambria Math" w:eastAsiaTheme="minorEastAsia" w:hAnsi="Cambria Math"/>
                        <w:lang w:val="en-GB"/>
                        <w:rPrChange w:id="8401"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840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403" w:author="Dioguardi, Fabio" w:date="2018-10-23T11:24:00Z">
                          <w:rPr>
                            <w:rFonts w:ascii="Cambria Math" w:eastAsiaTheme="minorEastAsia" w:hAnsi="Cambria Math"/>
                          </w:rPr>
                        </w:rPrChange>
                      </w:rPr>
                      <m:t>∙Q</m:t>
                    </m:r>
                  </m:e>
                  <m:sub>
                    <m:r>
                      <w:rPr>
                        <w:rFonts w:ascii="Cambria Math" w:eastAsiaTheme="minorEastAsia" w:hAnsi="Cambria Math"/>
                        <w:lang w:val="en-GB"/>
                        <w:rPrChange w:id="8404"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Change w:id="8405"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szCs w:val="22"/>
                            <w:lang w:val="en-GB"/>
                            <w:rPrChange w:id="8406" w:author="Dioguardi, Fabio" w:date="2018-10-23T11:24:00Z">
                              <w:rPr>
                                <w:rFonts w:ascii="Cambria Math" w:eastAsiaTheme="minorEastAsia" w:hAnsi="Cambria Math"/>
                                <w:i/>
                                <w:szCs w:val="22"/>
                                <w:lang w:val="en-IE"/>
                              </w:rPr>
                            </w:rPrChange>
                          </w:rPr>
                        </m:ctrlPr>
                      </m:sSubPr>
                      <m:e>
                        <m:r>
                          <w:rPr>
                            <w:rFonts w:ascii="Cambria Math" w:eastAsiaTheme="minorEastAsia" w:hAnsi="Cambria Math"/>
                            <w:lang w:val="en-GB"/>
                            <w:rPrChange w:id="8407" w:author="Dioguardi, Fabio" w:date="2018-10-23T11:24:00Z">
                              <w:rPr>
                                <w:rFonts w:ascii="Cambria Math" w:eastAsiaTheme="minorEastAsia" w:hAnsi="Cambria Math"/>
                              </w:rPr>
                            </w:rPrChange>
                          </w:rPr>
                          <m:t>h</m:t>
                        </m:r>
                      </m:e>
                      <m:sub>
                        <m:r>
                          <w:rPr>
                            <w:rFonts w:ascii="Cambria Math" w:eastAsiaTheme="minorEastAsia" w:hAnsi="Cambria Math"/>
                            <w:lang w:val="en-GB"/>
                            <w:rPrChange w:id="8408" w:author="Dioguardi, Fabio" w:date="2018-10-23T11:24:00Z">
                              <w:rPr>
                                <w:rFonts w:ascii="Cambria Math" w:eastAsiaTheme="minorEastAsia" w:hAnsi="Cambria Math"/>
                              </w:rPr>
                            </w:rPrChange>
                          </w:rPr>
                          <m:t>max</m:t>
                        </m:r>
                      </m:sub>
                    </m:sSub>
                  </m:e>
                </m:d>
              </m:e>
            </m:d>
          </m:e>
        </m:nary>
      </m:oMath>
      <w:r w:rsidR="00E334C6" w:rsidRPr="000E1A5F">
        <w:rPr>
          <w:rFonts w:eastAsiaTheme="minorEastAsia"/>
          <w:lang w:val="en-GB"/>
          <w:rPrChange w:id="8409" w:author="Dioguardi, Fabio" w:date="2018-10-23T11:24:00Z">
            <w:rPr>
              <w:rFonts w:eastAsiaTheme="minorEastAsia"/>
            </w:rPr>
          </w:rPrChange>
        </w:rPr>
        <w:tab/>
      </w:r>
      <w:r w:rsidR="00E334C6" w:rsidRPr="000E1A5F">
        <w:rPr>
          <w:rFonts w:eastAsiaTheme="minorEastAsia"/>
          <w:lang w:val="en-GB"/>
          <w:rPrChange w:id="8410" w:author="Dioguardi, Fabio" w:date="2018-10-23T11:24:00Z">
            <w:rPr>
              <w:rFonts w:eastAsiaTheme="minorEastAsia"/>
            </w:rPr>
          </w:rPrChange>
        </w:rPr>
        <w:tab/>
        <w:t xml:space="preserve"> </w:t>
      </w:r>
      <w:r w:rsidR="00754FAB" w:rsidRPr="000E1A5F">
        <w:rPr>
          <w:rFonts w:eastAsiaTheme="minorEastAsia"/>
          <w:lang w:val="en-GB"/>
          <w:rPrChange w:id="8411" w:author="Dioguardi, Fabio" w:date="2018-10-23T11:24:00Z">
            <w:rPr>
              <w:rFonts w:eastAsiaTheme="minorEastAsia"/>
            </w:rPr>
          </w:rPrChange>
        </w:rPr>
        <w:t>(13)</w:t>
      </w:r>
    </w:p>
    <w:p w14:paraId="3A9708EB" w14:textId="2FD46CB8" w:rsidR="000323ED" w:rsidRPr="000E1A5F" w:rsidRDefault="00B024EB" w:rsidP="00B024EB">
      <w:pPr>
        <w:ind w:left="360"/>
        <w:rPr>
          <w:rFonts w:eastAsiaTheme="minorEastAsia"/>
          <w:lang w:val="en-GB"/>
          <w:rPrChange w:id="8412" w:author="Dioguardi, Fabio" w:date="2018-10-23T11:24:00Z">
            <w:rPr>
              <w:rFonts w:eastAsiaTheme="minorEastAsia"/>
            </w:rPr>
          </w:rPrChange>
        </w:rPr>
      </w:pPr>
      <w:r w:rsidRPr="000E1A5F">
        <w:rPr>
          <w:rFonts w:eastAsiaTheme="minorEastAsia"/>
          <w:lang w:val="en-GB"/>
          <w:rPrChange w:id="8413" w:author="Dioguardi, Fabio" w:date="2018-10-23T11:24:00Z">
            <w:rPr>
              <w:rFonts w:eastAsiaTheme="minorEastAsia"/>
            </w:rPr>
          </w:rPrChange>
        </w:rPr>
        <w:tab/>
      </w:r>
      <w:r w:rsidR="000323ED" w:rsidRPr="000E1A5F">
        <w:rPr>
          <w:rFonts w:eastAsiaTheme="minorEastAsia"/>
          <w:lang w:val="en-GB"/>
          <w:rPrChange w:id="8414" w:author="Dioguardi, Fabio" w:date="2018-10-23T11:24:00Z">
            <w:rPr>
              <w:rFonts w:eastAsiaTheme="minorEastAsia"/>
            </w:rPr>
          </w:rPrChange>
        </w:rPr>
        <w:br/>
      </w:r>
    </w:p>
    <w:p w14:paraId="229585AC" w14:textId="66C009FF" w:rsidR="00B024EB" w:rsidRPr="000E1A5F" w:rsidRDefault="00F4780F" w:rsidP="001507E8">
      <w:pPr>
        <w:pStyle w:val="ListParagraph"/>
        <w:numPr>
          <w:ilvl w:val="0"/>
          <w:numId w:val="12"/>
        </w:numPr>
        <w:rPr>
          <w:rFonts w:eastAsiaTheme="minorEastAsia"/>
          <w:lang w:val="en-GB"/>
          <w:rPrChange w:id="8415" w:author="Dioguardi, Fabio" w:date="2018-10-23T11:24:00Z">
            <w:rPr>
              <w:rFonts w:eastAsiaTheme="minorEastAsia"/>
            </w:rPr>
          </w:rPrChange>
        </w:rPr>
      </w:pPr>
      <w:r w:rsidRPr="000E1A5F">
        <w:rPr>
          <w:rFonts w:eastAsiaTheme="minorEastAsia"/>
          <w:b/>
          <w:i/>
          <w:lang w:val="en-GB"/>
          <w:rPrChange w:id="8416" w:author="Dioguardi, Fabio" w:date="2018-10-23T11:24:00Z">
            <w:rPr>
              <w:rFonts w:eastAsiaTheme="minorEastAsia"/>
              <w:b/>
              <w:i/>
            </w:rPr>
          </w:rPrChange>
        </w:rPr>
        <w:t>Q</w:t>
      </w:r>
      <w:r w:rsidRPr="000E1A5F">
        <w:rPr>
          <w:rFonts w:eastAsiaTheme="minorEastAsia"/>
          <w:b/>
          <w:i/>
          <w:vertAlign w:val="subscript"/>
          <w:lang w:val="en-GB"/>
          <w:rPrChange w:id="8417" w:author="Dioguardi, Fabio" w:date="2018-10-23T11:24:00Z">
            <w:rPr>
              <w:rFonts w:eastAsiaTheme="minorEastAsia"/>
              <w:b/>
              <w:i/>
              <w:vertAlign w:val="subscript"/>
            </w:rPr>
          </w:rPrChange>
        </w:rPr>
        <w:t>RMER</w:t>
      </w:r>
      <w:r w:rsidRPr="000E1A5F">
        <w:rPr>
          <w:rFonts w:eastAsiaTheme="minorEastAsia"/>
          <w:b/>
          <w:i/>
          <w:lang w:val="en-GB"/>
          <w:rPrChange w:id="8418" w:author="Dioguardi, Fabio" w:date="2018-10-23T11:24:00Z">
            <w:rPr>
              <w:rFonts w:eastAsiaTheme="minorEastAsia"/>
              <w:b/>
              <w:i/>
            </w:rPr>
          </w:rPrChange>
        </w:rPr>
        <w:t xml:space="preserve"> </w:t>
      </w:r>
      <w:r w:rsidRPr="000E1A5F">
        <w:rPr>
          <w:rFonts w:eastAsiaTheme="minorEastAsia"/>
          <w:lang w:val="en-GB"/>
          <w:rPrChange w:id="8419" w:author="Dioguardi, Fabio" w:date="2018-10-23T11:24:00Z">
            <w:rPr>
              <w:rFonts w:eastAsiaTheme="minorEastAsia"/>
            </w:rPr>
          </w:rPrChange>
        </w:rPr>
        <w:t xml:space="preserve">(also denoted </w:t>
      </w:r>
      <w:r w:rsidRPr="000E1A5F">
        <w:rPr>
          <w:rFonts w:eastAsiaTheme="minorEastAsia"/>
          <w:b/>
          <w:lang w:val="en-GB"/>
          <w:rPrChange w:id="8420" w:author="Dioguardi, Fabio" w:date="2018-10-23T11:24:00Z">
            <w:rPr>
              <w:rFonts w:eastAsiaTheme="minorEastAsia"/>
              <w:b/>
            </w:rPr>
          </w:rPrChange>
        </w:rPr>
        <w:t>RMER</w:t>
      </w:r>
      <w:r w:rsidR="009C0B65" w:rsidRPr="000E1A5F">
        <w:rPr>
          <w:rFonts w:eastAsiaTheme="minorEastAsia"/>
          <w:lang w:val="en-GB"/>
          <w:rPrChange w:id="8421" w:author="Dioguardi, Fabio" w:date="2018-10-23T11:24:00Z">
            <w:rPr>
              <w:rFonts w:eastAsiaTheme="minorEastAsia"/>
            </w:rPr>
          </w:rPrChange>
        </w:rPr>
        <w:t>)</w:t>
      </w:r>
      <w:r w:rsidR="000323ED" w:rsidRPr="000E1A5F">
        <w:rPr>
          <w:rFonts w:eastAsiaTheme="minorEastAsia"/>
          <w:lang w:val="en-GB"/>
          <w:rPrChange w:id="8422" w:author="Dioguardi, Fabio" w:date="2018-10-23T11:24:00Z">
            <w:rPr>
              <w:rFonts w:eastAsiaTheme="minorEastAsia"/>
            </w:rPr>
          </w:rPrChange>
        </w:rPr>
        <w:t>:</w:t>
      </w:r>
      <w:r w:rsidRPr="000E1A5F">
        <w:rPr>
          <w:rFonts w:eastAsiaTheme="minorEastAsia"/>
          <w:lang w:val="en-GB"/>
          <w:rPrChange w:id="8423" w:author="Dioguardi, Fabio" w:date="2018-10-23T11:24:00Z">
            <w:rPr>
              <w:rFonts w:eastAsiaTheme="minorEastAsia"/>
            </w:rPr>
          </w:rPrChange>
        </w:rPr>
        <w:t xml:space="preserve"> the </w:t>
      </w:r>
      <w:r w:rsidR="00B024EB" w:rsidRPr="000E1A5F">
        <w:rPr>
          <w:rFonts w:eastAsiaTheme="minorEastAsia"/>
          <w:lang w:val="en-GB"/>
          <w:rPrChange w:id="8424" w:author="Dioguardi, Fabio" w:date="2018-10-23T11:24:00Z">
            <w:rPr>
              <w:rFonts w:eastAsiaTheme="minorEastAsia"/>
            </w:rPr>
          </w:rPrChange>
        </w:rPr>
        <w:t xml:space="preserve">best MER estimate </w:t>
      </w:r>
      <w:r w:rsidRPr="000E1A5F">
        <w:rPr>
          <w:rFonts w:eastAsiaTheme="minorEastAsia"/>
          <w:lang w:val="en-GB"/>
          <w:rPrChange w:id="8425" w:author="Dioguardi, Fabio" w:date="2018-10-23T11:24:00Z">
            <w:rPr>
              <w:rFonts w:eastAsiaTheme="minorEastAsia"/>
            </w:rPr>
          </w:rPrChange>
        </w:rPr>
        <w:t xml:space="preserve">based on REFIR-internal models </w:t>
      </w:r>
      <w:r w:rsidR="00B024EB" w:rsidRPr="000E1A5F">
        <w:rPr>
          <w:rFonts w:eastAsiaTheme="minorEastAsia"/>
          <w:lang w:val="en-GB"/>
          <w:rPrChange w:id="8426" w:author="Dioguardi, Fabio" w:date="2018-10-23T11:24:00Z">
            <w:rPr>
              <w:rFonts w:eastAsiaTheme="minorEastAsia"/>
            </w:rPr>
          </w:rPrChange>
        </w:rPr>
        <w:t>is computed</w:t>
      </w:r>
      <w:r w:rsidR="008B4217" w:rsidRPr="000E1A5F">
        <w:rPr>
          <w:rFonts w:eastAsiaTheme="minorEastAsia"/>
          <w:lang w:val="en-GB"/>
          <w:rPrChange w:id="8427" w:author="Dioguardi, Fabio" w:date="2018-10-23T11:24:00Z">
            <w:rPr>
              <w:rFonts w:eastAsiaTheme="minorEastAsia"/>
            </w:rPr>
          </w:rPrChange>
        </w:rPr>
        <w:t xml:space="preserve"> within FOXI</w:t>
      </w:r>
      <w:r w:rsidR="00B024EB" w:rsidRPr="000E1A5F">
        <w:rPr>
          <w:rFonts w:eastAsiaTheme="minorEastAsia"/>
          <w:lang w:val="en-GB"/>
          <w:rPrChange w:id="8428" w:author="Dioguardi, Fabio" w:date="2018-10-23T11:24:00Z">
            <w:rPr>
              <w:rFonts w:eastAsiaTheme="minorEastAsia"/>
            </w:rPr>
          </w:rPrChange>
        </w:rPr>
        <w:t xml:space="preserve"> by</w:t>
      </w:r>
    </w:p>
    <w:p w14:paraId="393A2449" w14:textId="656905F3" w:rsidR="00B024EB" w:rsidRPr="000E1A5F" w:rsidRDefault="00F86A5D" w:rsidP="00E334C6">
      <w:pPr>
        <w:ind w:left="2160" w:firstLine="720"/>
        <w:rPr>
          <w:rFonts w:eastAsiaTheme="minorEastAsia"/>
          <w:lang w:val="en-GB"/>
          <w:rPrChange w:id="8429" w:author="Dioguardi, Fabio" w:date="2018-10-23T11:24:00Z">
            <w:rPr>
              <w:rFonts w:eastAsiaTheme="minorEastAsia"/>
            </w:rPr>
          </w:rPrChange>
        </w:rPr>
      </w:pPr>
      <m:oMath>
        <m:sSub>
          <m:sSubPr>
            <m:ctrlPr>
              <w:rPr>
                <w:rFonts w:ascii="Cambria Math" w:eastAsiaTheme="minorEastAsia" w:hAnsi="Cambria Math"/>
                <w:i/>
                <w:iCs/>
                <w:szCs w:val="22"/>
                <w:lang w:val="en-GB"/>
                <w:rPrChange w:id="8430" w:author="Dioguardi, Fabio" w:date="2018-10-23T11:24:00Z">
                  <w:rPr>
                    <w:rFonts w:ascii="Cambria Math" w:eastAsiaTheme="minorEastAsia" w:hAnsi="Cambria Math"/>
                    <w:i/>
                    <w:iCs/>
                    <w:szCs w:val="22"/>
                    <w:lang w:val="en-IE"/>
                  </w:rPr>
                </w:rPrChange>
              </w:rPr>
            </m:ctrlPr>
          </m:sSubPr>
          <m:e>
            <m:r>
              <w:rPr>
                <w:rFonts w:ascii="Cambria Math" w:eastAsiaTheme="minorEastAsia" w:hAnsi="Cambria Math"/>
                <w:lang w:val="en-GB"/>
                <w:rPrChange w:id="8431" w:author="Dioguardi, Fabio" w:date="2018-10-23T11:24:00Z">
                  <w:rPr>
                    <w:rFonts w:ascii="Cambria Math" w:eastAsiaTheme="minorEastAsia" w:hAnsi="Cambria Math"/>
                  </w:rPr>
                </w:rPrChange>
              </w:rPr>
              <m:t>Q</m:t>
            </m:r>
          </m:e>
          <m:sub>
            <m:r>
              <w:rPr>
                <w:rFonts w:ascii="Cambria Math" w:eastAsiaTheme="minorEastAsia" w:hAnsi="Cambria Math"/>
                <w:lang w:val="en-GB"/>
                <w:rPrChange w:id="8432" w:author="Dioguardi, Fabio" w:date="2018-10-23T11:24:00Z">
                  <w:rPr>
                    <w:rFonts w:ascii="Cambria Math" w:eastAsiaTheme="minorEastAsia" w:hAnsi="Cambria Math"/>
                  </w:rPr>
                </w:rPrChange>
              </w:rPr>
              <m:t>RMER</m:t>
            </m:r>
          </m:sub>
        </m:sSub>
        <m:r>
          <w:rPr>
            <w:rFonts w:ascii="Cambria Math" w:eastAsiaTheme="minorEastAsia" w:hAnsi="Cambria Math"/>
            <w:lang w:val="en-GB"/>
            <w:rPrChange w:id="8433" w:author="Dioguardi, Fabio" w:date="2018-10-23T11:24:00Z">
              <w:rPr>
                <w:rFonts w:ascii="Cambria Math" w:eastAsiaTheme="minorEastAsia" w:hAnsi="Cambria Math"/>
              </w:rPr>
            </w:rPrChange>
          </w:rPr>
          <m:t>=</m:t>
        </m:r>
        <m:f>
          <m:fPr>
            <m:type m:val="lin"/>
            <m:ctrlPr>
              <w:rPr>
                <w:rFonts w:ascii="Cambria Math" w:eastAsiaTheme="minorEastAsia" w:hAnsi="Cambria Math"/>
                <w:i/>
                <w:szCs w:val="22"/>
                <w:lang w:val="en-GB"/>
                <w:rPrChange w:id="8434" w:author="Dioguardi, Fabio" w:date="2018-10-23T11:24:00Z">
                  <w:rPr>
                    <w:rFonts w:ascii="Cambria Math" w:eastAsiaTheme="minorEastAsia" w:hAnsi="Cambria Math"/>
                    <w:i/>
                    <w:szCs w:val="22"/>
                    <w:lang w:val="en-IE"/>
                  </w:rPr>
                </w:rPrChange>
              </w:rPr>
            </m:ctrlPr>
          </m:fPr>
          <m:num>
            <m:d>
              <m:dPr>
                <m:ctrlPr>
                  <w:rPr>
                    <w:rFonts w:ascii="Cambria Math" w:eastAsiaTheme="minorEastAsia" w:hAnsi="Cambria Math"/>
                    <w:i/>
                    <w:szCs w:val="22"/>
                    <w:lang w:val="en-GB"/>
                    <w:rPrChange w:id="8435"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iCs/>
                        <w:lang w:val="en-GB"/>
                        <w:rPrChange w:id="8436"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437" w:author="Dioguardi, Fabio" w:date="2018-10-23T11:24:00Z">
                          <w:rPr>
                            <w:rFonts w:ascii="Cambria Math" w:eastAsiaTheme="minorEastAsia" w:hAnsi="Cambria Math"/>
                          </w:rPr>
                        </w:rPrChange>
                      </w:rPr>
                      <m:t>Q</m:t>
                    </m:r>
                  </m:e>
                  <m:sub>
                    <m:r>
                      <w:rPr>
                        <w:rFonts w:ascii="Cambria Math" w:eastAsiaTheme="minorEastAsia" w:hAnsi="Cambria Math"/>
                        <w:lang w:val="en-GB"/>
                        <w:rPrChange w:id="8438"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8439"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Change w:id="8440"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441" w:author="Dioguardi, Fabio" w:date="2018-10-23T11:24:00Z">
                          <w:rPr>
                            <w:rFonts w:ascii="Cambria Math" w:eastAsiaTheme="minorEastAsia" w:hAnsi="Cambria Math"/>
                          </w:rPr>
                        </w:rPrChange>
                      </w:rPr>
                      <m:t>Q</m:t>
                    </m:r>
                  </m:e>
                  <m:sub>
                    <m:r>
                      <w:rPr>
                        <w:rFonts w:ascii="Cambria Math" w:eastAsiaTheme="minorEastAsia" w:hAnsi="Cambria Math"/>
                        <w:lang w:val="en-GB"/>
                        <w:rPrChange w:id="8442"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8443"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Change w:id="8444"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445" w:author="Dioguardi, Fabio" w:date="2018-10-23T11:24:00Z">
                          <w:rPr>
                            <w:rFonts w:ascii="Cambria Math" w:eastAsiaTheme="minorEastAsia" w:hAnsi="Cambria Math"/>
                          </w:rPr>
                        </w:rPrChange>
                      </w:rPr>
                      <m:t>Q</m:t>
                    </m:r>
                  </m:e>
                  <m:sub>
                    <m:r>
                      <w:rPr>
                        <w:rFonts w:ascii="Cambria Math" w:eastAsiaTheme="minorEastAsia" w:hAnsi="Cambria Math"/>
                        <w:lang w:val="en-GB"/>
                        <w:rPrChange w:id="8446" w:author="Dioguardi, Fabio" w:date="2018-10-23T11:24:00Z">
                          <w:rPr>
                            <w:rFonts w:ascii="Cambria Math" w:eastAsiaTheme="minorEastAsia" w:hAnsi="Cambria Math"/>
                          </w:rPr>
                        </w:rPrChange>
                      </w:rPr>
                      <m:t>lower</m:t>
                    </m:r>
                  </m:sub>
                </m:sSub>
              </m:e>
            </m:d>
          </m:num>
          <m:den>
            <m:r>
              <w:rPr>
                <w:rFonts w:ascii="Cambria Math" w:eastAsiaTheme="minorEastAsia" w:hAnsi="Cambria Math"/>
                <w:lang w:val="en-GB"/>
                <w:rPrChange w:id="8447" w:author="Dioguardi, Fabio" w:date="2018-10-23T11:24:00Z">
                  <w:rPr>
                    <w:rFonts w:ascii="Cambria Math" w:eastAsiaTheme="minorEastAsia" w:hAnsi="Cambria Math"/>
                  </w:rPr>
                </w:rPrChange>
              </w:rPr>
              <m:t>3</m:t>
            </m:r>
          </m:den>
        </m:f>
      </m:oMath>
      <w:r w:rsidR="00B024EB" w:rsidRPr="000E1A5F">
        <w:rPr>
          <w:rFonts w:eastAsiaTheme="minorEastAsia"/>
          <w:lang w:val="en-GB"/>
          <w:rPrChange w:id="8448" w:author="Dioguardi, Fabio" w:date="2018-10-23T11:24:00Z">
            <w:rPr>
              <w:rFonts w:eastAsiaTheme="minorEastAsia"/>
            </w:rPr>
          </w:rPrChange>
        </w:rPr>
        <w:t xml:space="preserve">  </w:t>
      </w:r>
      <w:r w:rsidR="00B024EB" w:rsidRPr="000E1A5F">
        <w:rPr>
          <w:rFonts w:eastAsiaTheme="minorEastAsia"/>
          <w:lang w:val="en-GB"/>
          <w:rPrChange w:id="8449" w:author="Dioguardi, Fabio" w:date="2018-10-23T11:24:00Z">
            <w:rPr>
              <w:rFonts w:eastAsiaTheme="minorEastAsia"/>
            </w:rPr>
          </w:rPrChange>
        </w:rPr>
        <w:tab/>
      </w:r>
      <w:r w:rsidR="00E334C6" w:rsidRPr="000E1A5F">
        <w:rPr>
          <w:rFonts w:eastAsiaTheme="minorEastAsia"/>
          <w:lang w:val="en-GB"/>
          <w:rPrChange w:id="8450" w:author="Dioguardi, Fabio" w:date="2018-10-23T11:24:00Z">
            <w:rPr>
              <w:rFonts w:eastAsiaTheme="minorEastAsia"/>
            </w:rPr>
          </w:rPrChange>
        </w:rPr>
        <w:tab/>
      </w:r>
      <w:r w:rsidR="00754FAB" w:rsidRPr="000E1A5F">
        <w:rPr>
          <w:rFonts w:eastAsiaTheme="minorEastAsia"/>
          <w:lang w:val="en-GB"/>
          <w:rPrChange w:id="8451" w:author="Dioguardi, Fabio" w:date="2018-10-23T11:24:00Z">
            <w:rPr>
              <w:rFonts w:eastAsiaTheme="minorEastAsia"/>
            </w:rPr>
          </w:rPrChange>
        </w:rPr>
        <w:t>(14)</w:t>
      </w:r>
    </w:p>
    <w:p w14:paraId="1E7EC573" w14:textId="77777777" w:rsidR="000B4C42" w:rsidRPr="000E1A5F" w:rsidRDefault="000B4C42" w:rsidP="001B5ADD">
      <w:pPr>
        <w:rPr>
          <w:rFonts w:eastAsiaTheme="minorEastAsia"/>
          <w:szCs w:val="22"/>
          <w:lang w:val="en-GB"/>
          <w:rPrChange w:id="8452" w:author="Dioguardi, Fabio" w:date="2018-10-23T11:24:00Z">
            <w:rPr>
              <w:rFonts w:eastAsiaTheme="minorEastAsia"/>
              <w:szCs w:val="22"/>
              <w:lang w:val="en-IE"/>
            </w:rPr>
          </w:rPrChange>
        </w:rPr>
      </w:pPr>
    </w:p>
    <w:p w14:paraId="6EBDE03F" w14:textId="7A127A6F" w:rsidR="00D643CE" w:rsidRPr="000E1A5F" w:rsidRDefault="000B4C42" w:rsidP="001B5ADD">
      <w:pPr>
        <w:rPr>
          <w:rFonts w:eastAsiaTheme="minorEastAsia"/>
          <w:szCs w:val="22"/>
          <w:lang w:val="en-GB"/>
          <w:rPrChange w:id="8453" w:author="Dioguardi, Fabio" w:date="2018-10-23T11:24:00Z">
            <w:rPr>
              <w:rFonts w:eastAsiaTheme="minorEastAsia"/>
              <w:szCs w:val="22"/>
              <w:lang w:val="en-IE"/>
            </w:rPr>
          </w:rPrChange>
        </w:rPr>
      </w:pPr>
      <w:r w:rsidRPr="000E1A5F">
        <w:rPr>
          <w:rFonts w:eastAsiaTheme="minorEastAsia"/>
          <w:szCs w:val="22"/>
          <w:lang w:val="en-GB"/>
          <w:rPrChange w:id="8454" w:author="Dioguardi, Fabio" w:date="2018-10-23T11:24:00Z">
            <w:rPr>
              <w:rFonts w:eastAsiaTheme="minorEastAsia"/>
              <w:szCs w:val="22"/>
              <w:lang w:val="en-IE"/>
            </w:rPr>
          </w:rPrChange>
        </w:rPr>
        <w:t>Although FOXI computes the</w:t>
      </w:r>
      <w:r w:rsidR="008B4217" w:rsidRPr="000E1A5F">
        <w:rPr>
          <w:rFonts w:eastAsiaTheme="minorEastAsia"/>
          <w:szCs w:val="22"/>
          <w:lang w:val="en-GB"/>
          <w:rPrChange w:id="8455" w:author="Dioguardi, Fabio" w:date="2018-10-23T11:24:00Z">
            <w:rPr>
              <w:rFonts w:eastAsiaTheme="minorEastAsia"/>
              <w:szCs w:val="22"/>
              <w:lang w:val="en-IE"/>
            </w:rPr>
          </w:rPrChange>
        </w:rPr>
        <w:t>se</w:t>
      </w:r>
      <w:r w:rsidRPr="000E1A5F">
        <w:rPr>
          <w:rFonts w:eastAsiaTheme="minorEastAsia"/>
          <w:szCs w:val="22"/>
          <w:lang w:val="en-GB"/>
          <w:rPrChange w:id="8456" w:author="Dioguardi, Fabio" w:date="2018-10-23T11:24:00Z">
            <w:rPr>
              <w:rFonts w:eastAsiaTheme="minorEastAsia"/>
              <w:szCs w:val="22"/>
              <w:lang w:val="en-IE"/>
            </w:rPr>
          </w:rPrChange>
        </w:rPr>
        <w:t xml:space="preserve"> key </w:t>
      </w:r>
      <w:r w:rsidR="008B4217" w:rsidRPr="000E1A5F">
        <w:rPr>
          <w:rFonts w:eastAsiaTheme="minorEastAsia"/>
          <w:szCs w:val="22"/>
          <w:lang w:val="en-GB"/>
          <w:rPrChange w:id="8457" w:author="Dioguardi, Fabio" w:date="2018-10-23T11:24:00Z">
            <w:rPr>
              <w:rFonts w:eastAsiaTheme="minorEastAsia"/>
              <w:szCs w:val="22"/>
              <w:lang w:val="en-IE"/>
            </w:rPr>
          </w:rPrChange>
        </w:rPr>
        <w:t xml:space="preserve">values </w:t>
      </w:r>
      <w:r w:rsidRPr="000E1A5F">
        <w:rPr>
          <w:rFonts w:eastAsiaTheme="minorEastAsia"/>
          <w:szCs w:val="22"/>
          <w:lang w:val="en-GB"/>
          <w:rPrChange w:id="8458" w:author="Dioguardi, Fabio" w:date="2018-10-23T11:24:00Z">
            <w:rPr>
              <w:rFonts w:eastAsiaTheme="minorEastAsia"/>
              <w:szCs w:val="22"/>
              <w:lang w:val="en-IE"/>
            </w:rPr>
          </w:rPrChange>
        </w:rPr>
        <w:t xml:space="preserve">for all four time bases, only the results for the time base selected </w:t>
      </w:r>
      <w:r w:rsidR="00C96510" w:rsidRPr="000E1A5F">
        <w:rPr>
          <w:rFonts w:eastAsiaTheme="minorEastAsia"/>
          <w:szCs w:val="22"/>
          <w:lang w:val="en-GB"/>
          <w:rPrChange w:id="8459" w:author="Dioguardi, Fabio" w:date="2018-10-23T11:24:00Z">
            <w:rPr>
              <w:rFonts w:eastAsiaTheme="minorEastAsia"/>
              <w:szCs w:val="22"/>
              <w:lang w:val="en-IE"/>
            </w:rPr>
          </w:rPrChange>
        </w:rPr>
        <w:t>is</w:t>
      </w:r>
      <w:r w:rsidRPr="000E1A5F">
        <w:rPr>
          <w:rFonts w:eastAsiaTheme="minorEastAsia"/>
          <w:szCs w:val="22"/>
          <w:lang w:val="en-GB"/>
          <w:rPrChange w:id="8460" w:author="Dioguardi, Fabio" w:date="2018-10-23T11:24:00Z">
            <w:rPr>
              <w:rFonts w:eastAsiaTheme="minorEastAsia"/>
              <w:szCs w:val="22"/>
              <w:lang w:val="en-IE"/>
            </w:rPr>
          </w:rPrChange>
        </w:rPr>
        <w:t xml:space="preserve"> used for the further </w:t>
      </w:r>
      <w:r w:rsidR="00C96510" w:rsidRPr="000E1A5F">
        <w:rPr>
          <w:rFonts w:eastAsiaTheme="minorEastAsia"/>
          <w:szCs w:val="22"/>
          <w:lang w:val="en-GB"/>
          <w:rPrChange w:id="8461" w:author="Dioguardi, Fabio" w:date="2018-10-23T11:24:00Z">
            <w:rPr>
              <w:rFonts w:eastAsiaTheme="minorEastAsia"/>
              <w:szCs w:val="22"/>
              <w:lang w:val="en-IE"/>
            </w:rPr>
          </w:rPrChange>
        </w:rPr>
        <w:t xml:space="preserve">mass flux </w:t>
      </w:r>
      <w:r w:rsidRPr="000E1A5F">
        <w:rPr>
          <w:rFonts w:eastAsiaTheme="minorEastAsia"/>
          <w:szCs w:val="22"/>
          <w:lang w:val="en-GB"/>
          <w:rPrChange w:id="8462" w:author="Dioguardi, Fabio" w:date="2018-10-23T11:24:00Z">
            <w:rPr>
              <w:rFonts w:eastAsiaTheme="minorEastAsia"/>
              <w:szCs w:val="22"/>
              <w:lang w:val="en-IE"/>
            </w:rPr>
          </w:rPrChange>
        </w:rPr>
        <w:t>process</w:t>
      </w:r>
      <w:r w:rsidR="00C96510" w:rsidRPr="000E1A5F">
        <w:rPr>
          <w:rFonts w:eastAsiaTheme="minorEastAsia"/>
          <w:szCs w:val="22"/>
          <w:lang w:val="en-GB"/>
          <w:rPrChange w:id="8463" w:author="Dioguardi, Fabio" w:date="2018-10-23T11:24:00Z">
            <w:rPr>
              <w:rFonts w:eastAsiaTheme="minorEastAsia"/>
              <w:szCs w:val="22"/>
              <w:lang w:val="en-IE"/>
            </w:rPr>
          </w:rPrChange>
        </w:rPr>
        <w:t>ing</w:t>
      </w:r>
      <w:r w:rsidRPr="000E1A5F">
        <w:rPr>
          <w:rFonts w:eastAsiaTheme="minorEastAsia"/>
          <w:szCs w:val="22"/>
          <w:lang w:val="en-GB"/>
          <w:rPrChange w:id="8464" w:author="Dioguardi, Fabio" w:date="2018-10-23T11:24:00Z">
            <w:rPr>
              <w:rFonts w:eastAsiaTheme="minorEastAsia"/>
              <w:szCs w:val="22"/>
              <w:lang w:val="en-IE"/>
            </w:rPr>
          </w:rPrChange>
        </w:rPr>
        <w:t xml:space="preserve">. </w:t>
      </w:r>
      <w:r w:rsidR="00C96510" w:rsidRPr="000E1A5F">
        <w:rPr>
          <w:rFonts w:eastAsiaTheme="minorEastAsia"/>
          <w:szCs w:val="22"/>
          <w:lang w:val="en-GB"/>
          <w:rPrChange w:id="8465" w:author="Dioguardi, Fabio" w:date="2018-10-23T11:24:00Z">
            <w:rPr>
              <w:rFonts w:eastAsiaTheme="minorEastAsia"/>
              <w:szCs w:val="22"/>
              <w:lang w:val="en-IE"/>
            </w:rPr>
          </w:rPrChange>
        </w:rPr>
        <w:t>However, i</w:t>
      </w:r>
      <w:r w:rsidRPr="000E1A5F">
        <w:rPr>
          <w:rFonts w:eastAsiaTheme="minorEastAsia"/>
          <w:szCs w:val="22"/>
          <w:lang w:val="en-GB"/>
          <w:rPrChange w:id="8466" w:author="Dioguardi, Fabio" w:date="2018-10-23T11:24:00Z">
            <w:rPr>
              <w:rFonts w:eastAsiaTheme="minorEastAsia"/>
              <w:szCs w:val="22"/>
              <w:lang w:val="en-IE"/>
            </w:rPr>
          </w:rPrChange>
        </w:rPr>
        <w:t>t is</w:t>
      </w:r>
      <w:r w:rsidR="00C96510" w:rsidRPr="000E1A5F">
        <w:rPr>
          <w:rFonts w:eastAsiaTheme="minorEastAsia"/>
          <w:szCs w:val="22"/>
          <w:lang w:val="en-GB"/>
          <w:rPrChange w:id="8467" w:author="Dioguardi, Fabio" w:date="2018-10-23T11:24:00Z">
            <w:rPr>
              <w:rFonts w:eastAsiaTheme="minorEastAsia"/>
              <w:szCs w:val="22"/>
              <w:lang w:val="en-IE"/>
            </w:rPr>
          </w:rPrChange>
        </w:rPr>
        <w:t xml:space="preserve"> </w:t>
      </w:r>
      <w:r w:rsidRPr="000E1A5F">
        <w:rPr>
          <w:rFonts w:eastAsiaTheme="minorEastAsia"/>
          <w:szCs w:val="22"/>
          <w:lang w:val="en-GB"/>
          <w:rPrChange w:id="8468" w:author="Dioguardi, Fabio" w:date="2018-10-23T11:24:00Z">
            <w:rPr>
              <w:rFonts w:eastAsiaTheme="minorEastAsia"/>
              <w:szCs w:val="22"/>
              <w:lang w:val="en-IE"/>
            </w:rPr>
          </w:rPrChange>
        </w:rPr>
        <w:t>possible to export all results by activating the analysis mode (see also section</w:t>
      </w:r>
      <w:r w:rsidR="00336E02" w:rsidRPr="000E1A5F">
        <w:rPr>
          <w:rFonts w:eastAsiaTheme="minorEastAsia"/>
          <w:szCs w:val="22"/>
          <w:lang w:val="en-GB"/>
          <w:rPrChange w:id="8469" w:author="Dioguardi, Fabio" w:date="2018-10-23T11:24:00Z">
            <w:rPr>
              <w:rFonts w:eastAsiaTheme="minorEastAsia"/>
              <w:szCs w:val="22"/>
              <w:lang w:val="en-IE"/>
            </w:rPr>
          </w:rPrChange>
        </w:rPr>
        <w:fldChar w:fldCharType="begin"/>
      </w:r>
      <w:r w:rsidR="00336E02" w:rsidRPr="000E1A5F">
        <w:rPr>
          <w:rFonts w:eastAsiaTheme="minorEastAsia"/>
          <w:szCs w:val="22"/>
          <w:lang w:val="en-GB"/>
          <w:rPrChange w:id="8470" w:author="Dioguardi, Fabio" w:date="2018-10-23T11:24:00Z">
            <w:rPr>
              <w:rFonts w:eastAsiaTheme="minorEastAsia"/>
              <w:szCs w:val="22"/>
              <w:lang w:val="en-IE"/>
            </w:rPr>
          </w:rPrChange>
        </w:rPr>
        <w:instrText xml:space="preserve"> REF _Ref482539780 \h </w:instrText>
      </w:r>
      <w:r w:rsidR="00336E02" w:rsidRPr="000E1A5F">
        <w:rPr>
          <w:rFonts w:eastAsiaTheme="minorEastAsia"/>
          <w:szCs w:val="22"/>
          <w:lang w:val="en-GB"/>
          <w:rPrChange w:id="8471" w:author="Dioguardi, Fabio" w:date="2018-10-23T11:24:00Z">
            <w:rPr>
              <w:rFonts w:eastAsiaTheme="minorEastAsia"/>
              <w:szCs w:val="22"/>
              <w:lang w:val="en-IE"/>
            </w:rPr>
          </w:rPrChange>
        </w:rPr>
      </w:r>
      <w:r w:rsidR="00336E02" w:rsidRPr="000E1A5F">
        <w:rPr>
          <w:rFonts w:eastAsiaTheme="minorEastAsia"/>
          <w:szCs w:val="22"/>
          <w:lang w:val="en-GB"/>
          <w:rPrChange w:id="8472" w:author="Dioguardi, Fabio" w:date="2018-10-23T11:24:00Z">
            <w:rPr>
              <w:rFonts w:eastAsiaTheme="minorEastAsia"/>
              <w:szCs w:val="22"/>
              <w:lang w:val="en-IE"/>
            </w:rPr>
          </w:rPrChange>
        </w:rPr>
        <w:fldChar w:fldCharType="separate"/>
      </w:r>
      <w:r w:rsidR="00DE7C99" w:rsidRPr="000E1A5F">
        <w:rPr>
          <w:lang w:val="en-GB"/>
          <w:rPrChange w:id="8473" w:author="Dioguardi, Fabio" w:date="2018-10-23T11:24:00Z">
            <w:rPr/>
          </w:rPrChange>
        </w:rPr>
        <w:t xml:space="preserve"> “Analysis Mode”</w:t>
      </w:r>
      <w:r w:rsidR="00336E02" w:rsidRPr="000E1A5F">
        <w:rPr>
          <w:rFonts w:eastAsiaTheme="minorEastAsia"/>
          <w:szCs w:val="22"/>
          <w:lang w:val="en-GB"/>
          <w:rPrChange w:id="8474" w:author="Dioguardi, Fabio" w:date="2018-10-23T11:24:00Z">
            <w:rPr>
              <w:rFonts w:eastAsiaTheme="minorEastAsia"/>
              <w:szCs w:val="22"/>
              <w:lang w:val="en-IE"/>
            </w:rPr>
          </w:rPrChange>
        </w:rPr>
        <w:fldChar w:fldCharType="end"/>
      </w:r>
      <w:r w:rsidRPr="000E1A5F">
        <w:rPr>
          <w:rFonts w:eastAsiaTheme="minorEastAsia"/>
          <w:szCs w:val="22"/>
          <w:lang w:val="en-GB"/>
          <w:rPrChange w:id="8475" w:author="Dioguardi, Fabio" w:date="2018-10-23T11:24:00Z">
            <w:rPr>
              <w:rFonts w:eastAsiaTheme="minorEastAsia"/>
              <w:szCs w:val="22"/>
              <w:lang w:val="en-IE"/>
            </w:rPr>
          </w:rPrChange>
        </w:rPr>
        <w:t>).</w:t>
      </w:r>
    </w:p>
    <w:p w14:paraId="113473F1" w14:textId="77777777" w:rsidR="003D2DCD" w:rsidRPr="000E1A5F" w:rsidRDefault="003D2DCD" w:rsidP="001B5ADD">
      <w:pPr>
        <w:rPr>
          <w:rFonts w:eastAsiaTheme="minorEastAsia"/>
          <w:szCs w:val="22"/>
          <w:lang w:val="en-GB"/>
          <w:rPrChange w:id="8476" w:author="Dioguardi, Fabio" w:date="2018-10-23T11:24:00Z">
            <w:rPr>
              <w:rFonts w:eastAsiaTheme="minorEastAsia"/>
              <w:szCs w:val="22"/>
              <w:lang w:val="en-IE"/>
            </w:rPr>
          </w:rPrChange>
        </w:rPr>
      </w:pPr>
    </w:p>
    <w:p w14:paraId="1752A15F" w14:textId="788173F8" w:rsidR="003D2DCD" w:rsidRPr="000E1A5F" w:rsidRDefault="003D2DCD" w:rsidP="003D2DCD">
      <w:pPr>
        <w:pStyle w:val="Heading3"/>
        <w:rPr>
          <w:i/>
          <w:lang w:val="en-GB"/>
          <w:rPrChange w:id="8477" w:author="Dioguardi, Fabio" w:date="2018-10-23T11:24:00Z">
            <w:rPr>
              <w:i/>
            </w:rPr>
          </w:rPrChange>
        </w:rPr>
      </w:pPr>
      <w:bookmarkStart w:id="8478" w:name="_Ref482276616"/>
      <w:bookmarkStart w:id="8479" w:name="_Toc528058525"/>
      <w:r w:rsidRPr="000E1A5F">
        <w:rPr>
          <w:lang w:val="en-GB"/>
          <w:rPrChange w:id="8480" w:author="Dioguardi, Fabio" w:date="2018-10-23T11:24:00Z">
            <w:rPr/>
          </w:rPrChange>
        </w:rPr>
        <w:t>The Analysis Mode</w:t>
      </w:r>
      <w:bookmarkEnd w:id="8478"/>
      <w:bookmarkEnd w:id="8479"/>
    </w:p>
    <w:p w14:paraId="2DA66F0E" w14:textId="77777777" w:rsidR="003D2DCD" w:rsidRPr="000E1A5F" w:rsidRDefault="003D2DCD" w:rsidP="001B5ADD">
      <w:pPr>
        <w:rPr>
          <w:rFonts w:eastAsiaTheme="minorEastAsia"/>
          <w:szCs w:val="22"/>
          <w:lang w:val="en-GB"/>
          <w:rPrChange w:id="8481" w:author="Dioguardi, Fabio" w:date="2018-10-23T11:24:00Z">
            <w:rPr>
              <w:rFonts w:eastAsiaTheme="minorEastAsia"/>
              <w:szCs w:val="22"/>
            </w:rPr>
          </w:rPrChange>
        </w:rPr>
      </w:pPr>
    </w:p>
    <w:p w14:paraId="31053BB8" w14:textId="7D3624FF" w:rsidR="00E334C6" w:rsidRPr="000E1A5F" w:rsidRDefault="00E334C6" w:rsidP="00797794">
      <w:pPr>
        <w:rPr>
          <w:rFonts w:eastAsiaTheme="minorEastAsia"/>
          <w:szCs w:val="22"/>
          <w:lang w:val="en-GB"/>
          <w:rPrChange w:id="8482" w:author="Dioguardi, Fabio" w:date="2018-10-23T11:24:00Z">
            <w:rPr>
              <w:rFonts w:eastAsiaTheme="minorEastAsia"/>
              <w:szCs w:val="22"/>
            </w:rPr>
          </w:rPrChange>
        </w:rPr>
      </w:pPr>
      <w:r w:rsidRPr="000E1A5F">
        <w:rPr>
          <w:rFonts w:eastAsiaTheme="minorEastAsia"/>
          <w:szCs w:val="22"/>
          <w:lang w:val="en-GB"/>
          <w:rPrChange w:id="8483" w:author="Dioguardi, Fabio" w:date="2018-10-23T11:24:00Z">
            <w:rPr>
              <w:rFonts w:eastAsiaTheme="minorEastAsia"/>
              <w:szCs w:val="22"/>
            </w:rPr>
          </w:rPrChange>
        </w:rPr>
        <w:t xml:space="preserve">This mode allows the operator to </w:t>
      </w:r>
      <w:r w:rsidR="003763D0" w:rsidRPr="000E1A5F">
        <w:rPr>
          <w:rFonts w:eastAsiaTheme="minorEastAsia"/>
          <w:szCs w:val="22"/>
          <w:lang w:val="en-GB"/>
          <w:rPrChange w:id="8484" w:author="Dioguardi, Fabio" w:date="2018-10-23T11:24:00Z">
            <w:rPr>
              <w:rFonts w:eastAsiaTheme="minorEastAsia"/>
              <w:szCs w:val="22"/>
            </w:rPr>
          </w:rPrChange>
        </w:rPr>
        <w:t xml:space="preserve">study the results </w:t>
      </w:r>
      <w:r w:rsidR="002149EB" w:rsidRPr="000E1A5F">
        <w:rPr>
          <w:rFonts w:eastAsiaTheme="minorEastAsia"/>
          <w:szCs w:val="22"/>
          <w:lang w:val="en-GB"/>
          <w:rPrChange w:id="8485" w:author="Dioguardi, Fabio" w:date="2018-10-23T11:24:00Z">
            <w:rPr>
              <w:rFonts w:eastAsiaTheme="minorEastAsia"/>
              <w:szCs w:val="22"/>
            </w:rPr>
          </w:rPrChange>
        </w:rPr>
        <w:t xml:space="preserve">of all FOXI internal models </w:t>
      </w:r>
      <w:r w:rsidR="003763D0" w:rsidRPr="000E1A5F">
        <w:rPr>
          <w:rFonts w:eastAsiaTheme="minorEastAsia"/>
          <w:szCs w:val="22"/>
          <w:lang w:val="en-GB"/>
          <w:rPrChange w:id="8486" w:author="Dioguardi, Fabio" w:date="2018-10-23T11:24:00Z">
            <w:rPr>
              <w:rFonts w:eastAsiaTheme="minorEastAsia"/>
              <w:szCs w:val="22"/>
            </w:rPr>
          </w:rPrChange>
        </w:rPr>
        <w:t>for all time base</w:t>
      </w:r>
      <w:r w:rsidR="002149EB" w:rsidRPr="000E1A5F">
        <w:rPr>
          <w:rFonts w:eastAsiaTheme="minorEastAsia"/>
          <w:szCs w:val="22"/>
          <w:lang w:val="en-GB"/>
          <w:rPrChange w:id="8487" w:author="Dioguardi, Fabio" w:date="2018-10-23T11:24:00Z">
            <w:rPr>
              <w:rFonts w:eastAsiaTheme="minorEastAsia"/>
              <w:szCs w:val="22"/>
            </w:rPr>
          </w:rPrChange>
        </w:rPr>
        <w:t>s</w:t>
      </w:r>
      <w:r w:rsidR="00336E02" w:rsidRPr="000E1A5F">
        <w:rPr>
          <w:rFonts w:eastAsiaTheme="minorEastAsia"/>
          <w:szCs w:val="22"/>
          <w:lang w:val="en-GB"/>
          <w:rPrChange w:id="8488" w:author="Dioguardi, Fabio" w:date="2018-10-23T11:24:00Z">
            <w:rPr>
              <w:rFonts w:eastAsiaTheme="minorEastAsia"/>
              <w:szCs w:val="22"/>
            </w:rPr>
          </w:rPrChange>
        </w:rPr>
        <w:t xml:space="preserve">, which </w:t>
      </w:r>
      <w:r w:rsidR="003763D0" w:rsidRPr="000E1A5F">
        <w:rPr>
          <w:rFonts w:eastAsiaTheme="minorEastAsia"/>
          <w:szCs w:val="22"/>
          <w:lang w:val="en-GB"/>
          <w:rPrChange w:id="8489" w:author="Dioguardi, Fabio" w:date="2018-10-23T11:24:00Z">
            <w:rPr>
              <w:rFonts w:eastAsiaTheme="minorEastAsia"/>
              <w:szCs w:val="22"/>
            </w:rPr>
          </w:rPrChange>
        </w:rPr>
        <w:t>can</w:t>
      </w:r>
      <w:r w:rsidR="002149EB" w:rsidRPr="000E1A5F">
        <w:rPr>
          <w:rFonts w:eastAsiaTheme="minorEastAsia"/>
          <w:szCs w:val="22"/>
          <w:lang w:val="en-GB"/>
          <w:rPrChange w:id="8490" w:author="Dioguardi, Fabio" w:date="2018-10-23T11:24:00Z">
            <w:rPr>
              <w:rFonts w:eastAsiaTheme="minorEastAsia"/>
              <w:szCs w:val="22"/>
            </w:rPr>
          </w:rPrChange>
        </w:rPr>
        <w:t xml:space="preserve"> help to optimize the settings.</w:t>
      </w:r>
    </w:p>
    <w:p w14:paraId="1050BFD5" w14:textId="5BF242E5" w:rsidR="003763D0" w:rsidRPr="000E1A5F" w:rsidRDefault="00E334C6" w:rsidP="00797794">
      <w:pPr>
        <w:rPr>
          <w:rFonts w:eastAsiaTheme="minorEastAsia"/>
          <w:szCs w:val="22"/>
          <w:lang w:val="en-GB"/>
          <w:rPrChange w:id="8491" w:author="Dioguardi, Fabio" w:date="2018-10-23T11:24:00Z">
            <w:rPr>
              <w:rFonts w:eastAsiaTheme="minorEastAsia"/>
              <w:szCs w:val="22"/>
            </w:rPr>
          </w:rPrChange>
        </w:rPr>
      </w:pPr>
      <w:r w:rsidRPr="000E1A5F">
        <w:rPr>
          <w:rFonts w:eastAsiaTheme="minorEastAsia"/>
          <w:szCs w:val="22"/>
          <w:lang w:val="en-GB"/>
          <w:rPrChange w:id="8492" w:author="Dioguardi, Fabio" w:date="2018-10-23T11:24:00Z">
            <w:rPr>
              <w:rFonts w:eastAsiaTheme="minorEastAsia"/>
              <w:szCs w:val="22"/>
            </w:rPr>
          </w:rPrChange>
        </w:rPr>
        <w:t xml:space="preserve">If </w:t>
      </w:r>
      <w:r w:rsidR="003763D0" w:rsidRPr="000E1A5F">
        <w:rPr>
          <w:rFonts w:eastAsiaTheme="minorEastAsia"/>
          <w:szCs w:val="22"/>
          <w:lang w:val="en-GB"/>
          <w:rPrChange w:id="8493" w:author="Dioguardi, Fabio" w:date="2018-10-23T11:24:00Z">
            <w:rPr>
              <w:rFonts w:eastAsiaTheme="minorEastAsia"/>
              <w:szCs w:val="22"/>
            </w:rPr>
          </w:rPrChange>
        </w:rPr>
        <w:t>the analysis mode</w:t>
      </w:r>
      <w:r w:rsidRPr="000E1A5F">
        <w:rPr>
          <w:rFonts w:eastAsiaTheme="minorEastAsia"/>
          <w:szCs w:val="22"/>
          <w:lang w:val="en-GB"/>
          <w:rPrChange w:id="8494" w:author="Dioguardi, Fabio" w:date="2018-10-23T11:24:00Z">
            <w:rPr>
              <w:rFonts w:eastAsiaTheme="minorEastAsia"/>
              <w:szCs w:val="22"/>
            </w:rPr>
          </w:rPrChange>
        </w:rPr>
        <w:t xml:space="preserve"> </w:t>
      </w:r>
      <w:r w:rsidR="003763D0" w:rsidRPr="000E1A5F">
        <w:rPr>
          <w:rFonts w:eastAsiaTheme="minorEastAsia"/>
          <w:szCs w:val="22"/>
          <w:lang w:val="en-GB"/>
          <w:rPrChange w:id="8495" w:author="Dioguardi, Fabio" w:date="2018-10-23T11:24:00Z">
            <w:rPr>
              <w:rFonts w:eastAsiaTheme="minorEastAsia"/>
              <w:szCs w:val="22"/>
            </w:rPr>
          </w:rPrChange>
        </w:rPr>
        <w:t xml:space="preserve">is </w:t>
      </w:r>
      <w:r w:rsidRPr="000E1A5F">
        <w:rPr>
          <w:rFonts w:eastAsiaTheme="minorEastAsia"/>
          <w:szCs w:val="22"/>
          <w:lang w:val="en-GB"/>
          <w:rPrChange w:id="8496" w:author="Dioguardi, Fabio" w:date="2018-10-23T11:24:00Z">
            <w:rPr>
              <w:rFonts w:eastAsiaTheme="minorEastAsia"/>
              <w:szCs w:val="22"/>
            </w:rPr>
          </w:rPrChange>
        </w:rPr>
        <w:t>switched on by the operator</w:t>
      </w:r>
      <w:r w:rsidR="002149EB" w:rsidRPr="000E1A5F">
        <w:rPr>
          <w:rFonts w:eastAsiaTheme="minorEastAsia"/>
          <w:szCs w:val="22"/>
          <w:lang w:val="en-GB"/>
          <w:rPrChange w:id="8497" w:author="Dioguardi, Fabio" w:date="2018-10-23T11:24:00Z">
            <w:rPr>
              <w:rFonts w:eastAsiaTheme="minorEastAsia"/>
              <w:szCs w:val="22"/>
            </w:rPr>
          </w:rPrChange>
        </w:rPr>
        <w:t xml:space="preserve"> (see </w:t>
      </w:r>
      <w:r w:rsidR="00336E02" w:rsidRPr="000E1A5F">
        <w:rPr>
          <w:rFonts w:eastAsiaTheme="minorEastAsia"/>
          <w:szCs w:val="22"/>
          <w:lang w:val="en-GB"/>
          <w:rPrChange w:id="8498" w:author="Dioguardi, Fabio" w:date="2018-10-23T11:24:00Z">
            <w:rPr>
              <w:rFonts w:eastAsiaTheme="minorEastAsia"/>
              <w:szCs w:val="22"/>
              <w:lang w:val="en-IE"/>
            </w:rPr>
          </w:rPrChange>
        </w:rPr>
        <w:t xml:space="preserve">section </w:t>
      </w:r>
      <w:r w:rsidR="008E4BF3" w:rsidRPr="000E1A5F">
        <w:rPr>
          <w:lang w:val="en-GB"/>
          <w:rPrChange w:id="8499" w:author="Dioguardi, Fabio" w:date="2018-10-23T11:24:00Z">
            <w:rPr/>
          </w:rPrChange>
        </w:rPr>
        <w:fldChar w:fldCharType="begin"/>
      </w:r>
      <w:r w:rsidR="008E4BF3" w:rsidRPr="000E1A5F">
        <w:rPr>
          <w:lang w:val="en-GB"/>
          <w:rPrChange w:id="8500" w:author="Dioguardi, Fabio" w:date="2018-10-23T11:24:00Z">
            <w:rPr/>
          </w:rPrChange>
        </w:rPr>
        <w:instrText xml:space="preserve"> REF _Ref483234743 \r \h </w:instrText>
      </w:r>
      <w:r w:rsidR="008E4BF3" w:rsidRPr="000E1A5F">
        <w:rPr>
          <w:lang w:val="en-GB"/>
          <w:rPrChange w:id="8501" w:author="Dioguardi, Fabio" w:date="2018-10-23T11:24:00Z">
            <w:rPr/>
          </w:rPrChange>
        </w:rPr>
      </w:r>
      <w:r w:rsidR="008E4BF3" w:rsidRPr="000E1A5F">
        <w:rPr>
          <w:lang w:val="en-GB"/>
          <w:rPrChange w:id="8502" w:author="Dioguardi, Fabio" w:date="2018-10-23T11:24:00Z">
            <w:rPr/>
          </w:rPrChange>
        </w:rPr>
        <w:fldChar w:fldCharType="separate"/>
      </w:r>
      <w:r w:rsidR="00DE7C99" w:rsidRPr="000E1A5F">
        <w:rPr>
          <w:lang w:val="en-GB"/>
          <w:rPrChange w:id="8503" w:author="Dioguardi, Fabio" w:date="2018-10-23T11:24:00Z">
            <w:rPr/>
          </w:rPrChange>
        </w:rPr>
        <w:t>4.6</w:t>
      </w:r>
      <w:r w:rsidR="008E4BF3" w:rsidRPr="000E1A5F">
        <w:rPr>
          <w:lang w:val="en-GB"/>
          <w:rPrChange w:id="8504" w:author="Dioguardi, Fabio" w:date="2018-10-23T11:24:00Z">
            <w:rPr/>
          </w:rPrChange>
        </w:rPr>
        <w:fldChar w:fldCharType="end"/>
      </w:r>
      <w:r w:rsidR="002149EB" w:rsidRPr="000E1A5F">
        <w:rPr>
          <w:rFonts w:eastAsiaTheme="minorEastAsia"/>
          <w:szCs w:val="22"/>
          <w:lang w:val="en-GB"/>
          <w:rPrChange w:id="8505" w:author="Dioguardi, Fabio" w:date="2018-10-23T11:24:00Z">
            <w:rPr>
              <w:rFonts w:eastAsiaTheme="minorEastAsia"/>
              <w:szCs w:val="22"/>
            </w:rPr>
          </w:rPrChange>
        </w:rPr>
        <w:t>)</w:t>
      </w:r>
      <w:r w:rsidRPr="000E1A5F">
        <w:rPr>
          <w:rFonts w:eastAsiaTheme="minorEastAsia"/>
          <w:szCs w:val="22"/>
          <w:lang w:val="en-GB"/>
          <w:rPrChange w:id="8506" w:author="Dioguardi, Fabio" w:date="2018-10-23T11:24:00Z">
            <w:rPr>
              <w:rFonts w:eastAsiaTheme="minorEastAsia"/>
              <w:szCs w:val="22"/>
            </w:rPr>
          </w:rPrChange>
        </w:rPr>
        <w:t xml:space="preserve">, </w:t>
      </w:r>
      <w:r w:rsidR="001215E4" w:rsidRPr="000E1A5F">
        <w:rPr>
          <w:rFonts w:eastAsiaTheme="minorEastAsia"/>
          <w:szCs w:val="22"/>
          <w:lang w:val="en-GB"/>
          <w:rPrChange w:id="8507" w:author="Dioguardi, Fabio" w:date="2018-10-23T11:24:00Z">
            <w:rPr>
              <w:rFonts w:eastAsiaTheme="minorEastAsia"/>
              <w:szCs w:val="22"/>
            </w:rPr>
          </w:rPrChange>
        </w:rPr>
        <w:t>eight</w:t>
      </w:r>
      <w:r w:rsidRPr="000E1A5F">
        <w:rPr>
          <w:rFonts w:eastAsiaTheme="minorEastAsia"/>
          <w:szCs w:val="22"/>
          <w:lang w:val="en-GB"/>
          <w:rPrChange w:id="8508" w:author="Dioguardi, Fabio" w:date="2018-10-23T11:24:00Z">
            <w:rPr>
              <w:rFonts w:eastAsiaTheme="minorEastAsia"/>
              <w:szCs w:val="22"/>
            </w:rPr>
          </w:rPrChange>
        </w:rPr>
        <w:t xml:space="preserve"> files are generated</w:t>
      </w:r>
      <w:r w:rsidR="003763D0" w:rsidRPr="000E1A5F">
        <w:rPr>
          <w:rFonts w:eastAsiaTheme="minorEastAsia"/>
          <w:szCs w:val="22"/>
          <w:lang w:val="en-GB"/>
          <w:rPrChange w:id="8509" w:author="Dioguardi, Fabio" w:date="2018-10-23T11:24:00Z">
            <w:rPr>
              <w:rFonts w:eastAsiaTheme="minorEastAsia"/>
              <w:szCs w:val="22"/>
            </w:rPr>
          </w:rPrChange>
        </w:rPr>
        <w:t xml:space="preserve"> </w:t>
      </w:r>
      <w:r w:rsidRPr="000E1A5F">
        <w:rPr>
          <w:rFonts w:eastAsiaTheme="minorEastAsia"/>
          <w:szCs w:val="22"/>
          <w:lang w:val="en-GB"/>
          <w:rPrChange w:id="8510" w:author="Dioguardi, Fabio" w:date="2018-10-23T11:24:00Z">
            <w:rPr>
              <w:rFonts w:eastAsiaTheme="minorEastAsia"/>
              <w:szCs w:val="22"/>
            </w:rPr>
          </w:rPrChange>
        </w:rPr>
        <w:t xml:space="preserve">with the names ending </w:t>
      </w:r>
      <w:r w:rsidR="001215E4" w:rsidRPr="000E1A5F">
        <w:rPr>
          <w:rFonts w:eastAsiaTheme="minorEastAsia"/>
          <w:szCs w:val="22"/>
          <w:lang w:val="en-GB"/>
          <w:rPrChange w:id="8511" w:author="Dioguardi, Fabio" w:date="2018-10-23T11:24:00Z">
            <w:rPr>
              <w:rFonts w:eastAsiaTheme="minorEastAsia"/>
              <w:szCs w:val="22"/>
            </w:rPr>
          </w:rPrChange>
        </w:rPr>
        <w:t>“</w:t>
      </w:r>
      <w:r w:rsidR="001215E4" w:rsidRPr="000E1A5F">
        <w:rPr>
          <w:rFonts w:eastAsiaTheme="minorEastAsia"/>
          <w:i/>
          <w:szCs w:val="22"/>
          <w:lang w:val="en-GB"/>
          <w:rPrChange w:id="8512" w:author="Dioguardi, Fabio" w:date="2018-10-23T11:24:00Z">
            <w:rPr>
              <w:rFonts w:eastAsiaTheme="minorEastAsia"/>
              <w:i/>
              <w:szCs w:val="22"/>
            </w:rPr>
          </w:rPrChange>
        </w:rPr>
        <w:t>_</w:t>
      </w:r>
      <w:proofErr w:type="spellStart"/>
      <w:r w:rsidR="001215E4" w:rsidRPr="000E1A5F">
        <w:rPr>
          <w:rFonts w:eastAsiaTheme="minorEastAsia"/>
          <w:i/>
          <w:szCs w:val="22"/>
          <w:lang w:val="en-GB"/>
          <w:rPrChange w:id="8513" w:author="Dioguardi, Fabio" w:date="2018-10-23T11:24:00Z">
            <w:rPr>
              <w:rFonts w:eastAsiaTheme="minorEastAsia"/>
              <w:i/>
              <w:szCs w:val="22"/>
            </w:rPr>
          </w:rPrChange>
        </w:rPr>
        <w:t>allmer</w:t>
      </w:r>
      <w:proofErr w:type="spellEnd"/>
      <w:r w:rsidR="001215E4" w:rsidRPr="000E1A5F">
        <w:rPr>
          <w:rFonts w:eastAsiaTheme="minorEastAsia"/>
          <w:i/>
          <w:szCs w:val="22"/>
          <w:lang w:val="en-GB"/>
          <w:rPrChange w:id="8514" w:author="Dioguardi, Fabio" w:date="2018-10-23T11:24:00Z">
            <w:rPr>
              <w:rFonts w:eastAsiaTheme="minorEastAsia"/>
              <w:i/>
              <w:szCs w:val="22"/>
            </w:rPr>
          </w:rPrChange>
        </w:rPr>
        <w:t>_&lt;</w:t>
      </w:r>
      <w:proofErr w:type="spellStart"/>
      <w:r w:rsidR="001215E4" w:rsidRPr="000E1A5F">
        <w:rPr>
          <w:rFonts w:eastAsiaTheme="minorEastAsia"/>
          <w:i/>
          <w:szCs w:val="22"/>
          <w:lang w:val="en-GB"/>
          <w:rPrChange w:id="8515" w:author="Dioguardi, Fabio" w:date="2018-10-23T11:24:00Z">
            <w:rPr>
              <w:rFonts w:eastAsiaTheme="minorEastAsia"/>
              <w:i/>
              <w:szCs w:val="22"/>
            </w:rPr>
          </w:rPrChange>
        </w:rPr>
        <w:t>timebase</w:t>
      </w:r>
      <w:proofErr w:type="spellEnd"/>
      <w:r w:rsidR="001215E4" w:rsidRPr="000E1A5F">
        <w:rPr>
          <w:rFonts w:eastAsiaTheme="minorEastAsia"/>
          <w:i/>
          <w:szCs w:val="22"/>
          <w:lang w:val="en-GB"/>
          <w:rPrChange w:id="8516" w:author="Dioguardi, Fabio" w:date="2018-10-23T11:24:00Z">
            <w:rPr>
              <w:rFonts w:eastAsiaTheme="minorEastAsia"/>
              <w:i/>
              <w:szCs w:val="22"/>
            </w:rPr>
          </w:rPrChange>
        </w:rPr>
        <w:t>&gt;.txt</w:t>
      </w:r>
      <w:r w:rsidR="001215E4" w:rsidRPr="000E1A5F">
        <w:rPr>
          <w:rFonts w:eastAsiaTheme="minorEastAsia"/>
          <w:szCs w:val="22"/>
          <w:lang w:val="en-GB"/>
          <w:rPrChange w:id="8517" w:author="Dioguardi, Fabio" w:date="2018-10-23T11:24:00Z">
            <w:rPr>
              <w:rFonts w:eastAsiaTheme="minorEastAsia"/>
              <w:szCs w:val="22"/>
            </w:rPr>
          </w:rPrChange>
        </w:rPr>
        <w:t xml:space="preserve">” and </w:t>
      </w:r>
      <w:r w:rsidRPr="000E1A5F">
        <w:rPr>
          <w:rFonts w:eastAsiaTheme="minorEastAsia"/>
          <w:szCs w:val="22"/>
          <w:lang w:val="en-GB"/>
          <w:rPrChange w:id="8518" w:author="Dioguardi, Fabio" w:date="2018-10-23T11:24:00Z">
            <w:rPr>
              <w:rFonts w:eastAsiaTheme="minorEastAsia"/>
              <w:szCs w:val="22"/>
            </w:rPr>
          </w:rPrChange>
        </w:rPr>
        <w:t>“</w:t>
      </w:r>
      <w:r w:rsidRPr="000E1A5F">
        <w:rPr>
          <w:rFonts w:eastAsiaTheme="minorEastAsia"/>
          <w:i/>
          <w:szCs w:val="22"/>
          <w:lang w:val="en-GB"/>
          <w:rPrChange w:id="8519" w:author="Dioguardi, Fabio" w:date="2018-10-23T11:24:00Z">
            <w:rPr>
              <w:rFonts w:eastAsiaTheme="minorEastAsia"/>
              <w:i/>
              <w:szCs w:val="22"/>
            </w:rPr>
          </w:rPrChange>
        </w:rPr>
        <w:t>_</w:t>
      </w:r>
      <w:proofErr w:type="spellStart"/>
      <w:r w:rsidRPr="000E1A5F">
        <w:rPr>
          <w:rFonts w:eastAsiaTheme="minorEastAsia"/>
          <w:i/>
          <w:szCs w:val="22"/>
          <w:lang w:val="en-GB"/>
          <w:rPrChange w:id="8520" w:author="Dioguardi, Fabio" w:date="2018-10-23T11:24:00Z">
            <w:rPr>
              <w:rFonts w:eastAsiaTheme="minorEastAsia"/>
              <w:i/>
              <w:szCs w:val="22"/>
            </w:rPr>
          </w:rPrChange>
        </w:rPr>
        <w:t>statmer</w:t>
      </w:r>
      <w:proofErr w:type="spellEnd"/>
      <w:r w:rsidRPr="000E1A5F">
        <w:rPr>
          <w:rFonts w:eastAsiaTheme="minorEastAsia"/>
          <w:i/>
          <w:szCs w:val="22"/>
          <w:lang w:val="en-GB"/>
          <w:rPrChange w:id="8521" w:author="Dioguardi, Fabio" w:date="2018-10-23T11:24:00Z">
            <w:rPr>
              <w:rFonts w:eastAsiaTheme="minorEastAsia"/>
              <w:i/>
              <w:szCs w:val="22"/>
            </w:rPr>
          </w:rPrChange>
        </w:rPr>
        <w:t>_&lt;</w:t>
      </w:r>
      <w:proofErr w:type="spellStart"/>
      <w:r w:rsidRPr="000E1A5F">
        <w:rPr>
          <w:rFonts w:eastAsiaTheme="minorEastAsia"/>
          <w:i/>
          <w:szCs w:val="22"/>
          <w:lang w:val="en-GB"/>
          <w:rPrChange w:id="8522" w:author="Dioguardi, Fabio" w:date="2018-10-23T11:24:00Z">
            <w:rPr>
              <w:rFonts w:eastAsiaTheme="minorEastAsia"/>
              <w:i/>
              <w:szCs w:val="22"/>
            </w:rPr>
          </w:rPrChange>
        </w:rPr>
        <w:t>timebase</w:t>
      </w:r>
      <w:proofErr w:type="spellEnd"/>
      <w:r w:rsidRPr="000E1A5F">
        <w:rPr>
          <w:rFonts w:eastAsiaTheme="minorEastAsia"/>
          <w:i/>
          <w:szCs w:val="22"/>
          <w:lang w:val="en-GB"/>
          <w:rPrChange w:id="8523" w:author="Dioguardi, Fabio" w:date="2018-10-23T11:24:00Z">
            <w:rPr>
              <w:rFonts w:eastAsiaTheme="minorEastAsia"/>
              <w:i/>
              <w:szCs w:val="22"/>
            </w:rPr>
          </w:rPrChange>
        </w:rPr>
        <w:t>&gt;.txt</w:t>
      </w:r>
      <w:r w:rsidRPr="000E1A5F">
        <w:rPr>
          <w:rFonts w:eastAsiaTheme="minorEastAsia"/>
          <w:szCs w:val="22"/>
          <w:lang w:val="en-GB"/>
          <w:rPrChange w:id="8524" w:author="Dioguardi, Fabio" w:date="2018-10-23T11:24:00Z">
            <w:rPr>
              <w:rFonts w:eastAsiaTheme="minorEastAsia"/>
              <w:szCs w:val="22"/>
            </w:rPr>
          </w:rPrChange>
        </w:rPr>
        <w:t>”</w:t>
      </w:r>
      <w:r w:rsidR="004B4103" w:rsidRPr="000E1A5F">
        <w:rPr>
          <w:rFonts w:eastAsiaTheme="minorEastAsia"/>
          <w:szCs w:val="22"/>
          <w:lang w:val="en-GB"/>
          <w:rPrChange w:id="8525" w:author="Dioguardi, Fabio" w:date="2018-10-23T11:24:00Z">
            <w:rPr>
              <w:rFonts w:eastAsiaTheme="minorEastAsia"/>
              <w:szCs w:val="22"/>
            </w:rPr>
          </w:rPrChange>
        </w:rPr>
        <w:t>,</w:t>
      </w:r>
      <w:r w:rsidRPr="000E1A5F">
        <w:rPr>
          <w:rFonts w:eastAsiaTheme="minorEastAsia"/>
          <w:szCs w:val="22"/>
          <w:lang w:val="en-GB"/>
          <w:rPrChange w:id="8526" w:author="Dioguardi, Fabio" w:date="2018-10-23T11:24:00Z">
            <w:rPr>
              <w:rFonts w:eastAsiaTheme="minorEastAsia"/>
              <w:szCs w:val="22"/>
            </w:rPr>
          </w:rPrChange>
        </w:rPr>
        <w:t xml:space="preserve"> where &lt;</w:t>
      </w:r>
      <w:proofErr w:type="spellStart"/>
      <w:r w:rsidRPr="000E1A5F">
        <w:rPr>
          <w:rFonts w:eastAsiaTheme="minorEastAsia"/>
          <w:szCs w:val="22"/>
          <w:lang w:val="en-GB"/>
          <w:rPrChange w:id="8527" w:author="Dioguardi, Fabio" w:date="2018-10-23T11:24:00Z">
            <w:rPr>
              <w:rFonts w:eastAsiaTheme="minorEastAsia"/>
              <w:szCs w:val="22"/>
            </w:rPr>
          </w:rPrChange>
        </w:rPr>
        <w:t>timebase</w:t>
      </w:r>
      <w:proofErr w:type="spellEnd"/>
      <w:r w:rsidRPr="000E1A5F">
        <w:rPr>
          <w:rFonts w:eastAsiaTheme="minorEastAsia"/>
          <w:szCs w:val="22"/>
          <w:lang w:val="en-GB"/>
          <w:rPrChange w:id="8528" w:author="Dioguardi, Fabio" w:date="2018-10-23T11:24:00Z">
            <w:rPr>
              <w:rFonts w:eastAsiaTheme="minorEastAsia"/>
              <w:szCs w:val="22"/>
            </w:rPr>
          </w:rPrChange>
        </w:rPr>
        <w:t xml:space="preserve">&gt; specifies if the file contains the </w:t>
      </w:r>
      <w:r w:rsidR="003763D0" w:rsidRPr="000E1A5F">
        <w:rPr>
          <w:rFonts w:eastAsiaTheme="minorEastAsia"/>
          <w:szCs w:val="22"/>
          <w:lang w:val="en-GB"/>
          <w:rPrChange w:id="8529" w:author="Dioguardi, Fabio" w:date="2018-10-23T11:24:00Z">
            <w:rPr>
              <w:rFonts w:eastAsiaTheme="minorEastAsia"/>
              <w:szCs w:val="22"/>
            </w:rPr>
          </w:rPrChange>
        </w:rPr>
        <w:t>information</w:t>
      </w:r>
      <w:r w:rsidRPr="000E1A5F">
        <w:rPr>
          <w:rFonts w:eastAsiaTheme="minorEastAsia"/>
          <w:szCs w:val="22"/>
          <w:lang w:val="en-GB"/>
          <w:rPrChange w:id="8530" w:author="Dioguardi, Fabio" w:date="2018-10-23T11:24:00Z">
            <w:rPr>
              <w:rFonts w:eastAsiaTheme="minorEastAsia"/>
              <w:szCs w:val="22"/>
            </w:rPr>
          </w:rPrChange>
        </w:rPr>
        <w:t xml:space="preserve"> for </w:t>
      </w:r>
      <w:r w:rsidR="003763D0" w:rsidRPr="000E1A5F">
        <w:rPr>
          <w:rFonts w:eastAsiaTheme="minorEastAsia"/>
          <w:szCs w:val="22"/>
          <w:lang w:val="en-GB"/>
          <w:rPrChange w:id="8531" w:author="Dioguardi, Fabio" w:date="2018-10-23T11:24:00Z">
            <w:rPr>
              <w:rFonts w:eastAsiaTheme="minorEastAsia"/>
              <w:szCs w:val="22"/>
            </w:rPr>
          </w:rPrChange>
        </w:rPr>
        <w:t>the</w:t>
      </w:r>
      <w:r w:rsidRPr="000E1A5F">
        <w:rPr>
          <w:rFonts w:eastAsiaTheme="minorEastAsia"/>
          <w:szCs w:val="22"/>
          <w:lang w:val="en-GB"/>
          <w:rPrChange w:id="8532" w:author="Dioguardi, Fabio" w:date="2018-10-23T11:24:00Z">
            <w:rPr>
              <w:rFonts w:eastAsiaTheme="minorEastAsia"/>
              <w:szCs w:val="22"/>
            </w:rPr>
          </w:rPrChange>
        </w:rPr>
        <w:t xml:space="preserve"> time base </w:t>
      </w:r>
      <w:r w:rsidR="001215E4" w:rsidRPr="000E1A5F">
        <w:rPr>
          <w:rFonts w:eastAsiaTheme="minorEastAsia"/>
          <w:szCs w:val="22"/>
          <w:lang w:val="en-GB"/>
          <w:rPrChange w:id="8533" w:author="Dioguardi, Fabio" w:date="2018-10-23T11:24:00Z">
            <w:rPr>
              <w:rFonts w:eastAsiaTheme="minorEastAsia"/>
              <w:szCs w:val="22"/>
            </w:rPr>
          </w:rPrChange>
        </w:rPr>
        <w:t>(see Table 3)</w:t>
      </w:r>
      <w:r w:rsidRPr="000E1A5F">
        <w:rPr>
          <w:rFonts w:eastAsiaTheme="minorEastAsia"/>
          <w:szCs w:val="22"/>
          <w:lang w:val="en-GB"/>
          <w:rPrChange w:id="8534" w:author="Dioguardi, Fabio" w:date="2018-10-23T11:24:00Z">
            <w:rPr>
              <w:rFonts w:eastAsiaTheme="minorEastAsia"/>
              <w:szCs w:val="22"/>
            </w:rPr>
          </w:rPrChange>
        </w:rPr>
        <w:t xml:space="preserve">. </w:t>
      </w:r>
    </w:p>
    <w:p w14:paraId="78AB40AE" w14:textId="05D1777A" w:rsidR="001215E4" w:rsidRPr="000E1A5F" w:rsidRDefault="001215E4" w:rsidP="00797794">
      <w:pPr>
        <w:rPr>
          <w:rFonts w:eastAsiaTheme="minorEastAsia"/>
          <w:szCs w:val="22"/>
          <w:lang w:val="en-GB"/>
          <w:rPrChange w:id="8535" w:author="Dioguardi, Fabio" w:date="2018-10-23T11:24:00Z">
            <w:rPr>
              <w:rFonts w:eastAsiaTheme="minorEastAsia"/>
              <w:szCs w:val="22"/>
            </w:rPr>
          </w:rPrChange>
        </w:rPr>
      </w:pPr>
      <w:r w:rsidRPr="000E1A5F">
        <w:rPr>
          <w:rFonts w:eastAsiaTheme="minorEastAsia"/>
          <w:szCs w:val="22"/>
          <w:lang w:val="en-GB"/>
          <w:rPrChange w:id="8536" w:author="Dioguardi, Fabio" w:date="2018-10-23T11:24:00Z">
            <w:rPr>
              <w:rFonts w:eastAsiaTheme="minorEastAsia"/>
              <w:szCs w:val="22"/>
            </w:rPr>
          </w:rPrChange>
        </w:rPr>
        <w:t>The format of “</w:t>
      </w:r>
      <w:r w:rsidRPr="000E1A5F">
        <w:rPr>
          <w:rFonts w:eastAsiaTheme="minorEastAsia"/>
          <w:i/>
          <w:szCs w:val="22"/>
          <w:lang w:val="en-GB"/>
          <w:rPrChange w:id="8537" w:author="Dioguardi, Fabio" w:date="2018-10-23T11:24:00Z">
            <w:rPr>
              <w:rFonts w:eastAsiaTheme="minorEastAsia"/>
              <w:i/>
              <w:szCs w:val="22"/>
            </w:rPr>
          </w:rPrChange>
        </w:rPr>
        <w:t>_</w:t>
      </w:r>
      <w:proofErr w:type="spellStart"/>
      <w:r w:rsidRPr="000E1A5F">
        <w:rPr>
          <w:rFonts w:eastAsiaTheme="minorEastAsia"/>
          <w:i/>
          <w:szCs w:val="22"/>
          <w:lang w:val="en-GB"/>
          <w:rPrChange w:id="8538" w:author="Dioguardi, Fabio" w:date="2018-10-23T11:24:00Z">
            <w:rPr>
              <w:rFonts w:eastAsiaTheme="minorEastAsia"/>
              <w:i/>
              <w:szCs w:val="22"/>
            </w:rPr>
          </w:rPrChange>
        </w:rPr>
        <w:t>allmer</w:t>
      </w:r>
      <w:proofErr w:type="spellEnd"/>
      <w:r w:rsidRPr="000E1A5F">
        <w:rPr>
          <w:rFonts w:eastAsiaTheme="minorEastAsia"/>
          <w:i/>
          <w:szCs w:val="22"/>
          <w:lang w:val="en-GB"/>
          <w:rPrChange w:id="8539" w:author="Dioguardi, Fabio" w:date="2018-10-23T11:24:00Z">
            <w:rPr>
              <w:rFonts w:eastAsiaTheme="minorEastAsia"/>
              <w:i/>
              <w:szCs w:val="22"/>
            </w:rPr>
          </w:rPrChange>
        </w:rPr>
        <w:t>_”</w:t>
      </w:r>
      <w:r w:rsidRPr="000E1A5F">
        <w:rPr>
          <w:rFonts w:eastAsiaTheme="minorEastAsia"/>
          <w:szCs w:val="22"/>
          <w:lang w:val="en-GB"/>
          <w:rPrChange w:id="8540" w:author="Dioguardi, Fabio" w:date="2018-10-23T11:24:00Z">
            <w:rPr>
              <w:rFonts w:eastAsiaTheme="minorEastAsia"/>
              <w:szCs w:val="22"/>
            </w:rPr>
          </w:rPrChange>
        </w:rPr>
        <w:t xml:space="preserve"> files is:</w:t>
      </w:r>
    </w:p>
    <w:p w14:paraId="204FA3F1" w14:textId="6C1EDC61" w:rsidR="001215E4" w:rsidRPr="000E1A5F" w:rsidRDefault="001215E4" w:rsidP="001507E8">
      <w:pPr>
        <w:pStyle w:val="ListParagraph"/>
        <w:numPr>
          <w:ilvl w:val="0"/>
          <w:numId w:val="11"/>
        </w:numPr>
        <w:rPr>
          <w:lang w:val="en-GB"/>
          <w:rPrChange w:id="8541" w:author="Dioguardi, Fabio" w:date="2018-10-23T11:24:00Z">
            <w:rPr/>
          </w:rPrChange>
        </w:rPr>
      </w:pPr>
      <w:r w:rsidRPr="000E1A5F">
        <w:rPr>
          <w:lang w:val="en-GB"/>
          <w:rPrChange w:id="8542" w:author="Dioguardi, Fabio" w:date="2018-10-23T11:24:00Z">
            <w:rPr/>
          </w:rPrChange>
        </w:rPr>
        <w:t>Column 1: time since eruption</w:t>
      </w:r>
      <w:r w:rsidR="008B4217" w:rsidRPr="000E1A5F">
        <w:rPr>
          <w:lang w:val="en-GB"/>
          <w:rPrChange w:id="8543" w:author="Dioguardi, Fabio" w:date="2018-10-23T11:24:00Z">
            <w:rPr/>
          </w:rPrChange>
        </w:rPr>
        <w:t>;</w:t>
      </w:r>
    </w:p>
    <w:p w14:paraId="2A5115E4" w14:textId="76F96BD9" w:rsidR="001215E4" w:rsidRPr="000E1A5F" w:rsidRDefault="001215E4" w:rsidP="001507E8">
      <w:pPr>
        <w:pStyle w:val="ListParagraph"/>
        <w:numPr>
          <w:ilvl w:val="0"/>
          <w:numId w:val="11"/>
        </w:numPr>
        <w:rPr>
          <w:lang w:val="en-GB"/>
          <w:rPrChange w:id="8544" w:author="Dioguardi, Fabio" w:date="2018-10-23T11:24:00Z">
            <w:rPr/>
          </w:rPrChange>
        </w:rPr>
      </w:pPr>
      <w:r w:rsidRPr="000E1A5F">
        <w:rPr>
          <w:lang w:val="en-GB"/>
          <w:rPrChange w:id="8545" w:author="Dioguardi, Fabio" w:date="2018-10-23T11:24:00Z">
            <w:rPr/>
          </w:rPrChange>
        </w:rPr>
        <w:t xml:space="preserve">Column 2: number of </w:t>
      </w:r>
      <w:r w:rsidR="002149EB" w:rsidRPr="000E1A5F">
        <w:rPr>
          <w:lang w:val="en-GB"/>
          <w:rPrChange w:id="8546" w:author="Dioguardi, Fabio" w:date="2018-10-23T11:24:00Z">
            <w:rPr/>
          </w:rPrChange>
        </w:rPr>
        <w:t>considered</w:t>
      </w:r>
      <w:r w:rsidRPr="000E1A5F">
        <w:rPr>
          <w:lang w:val="en-GB"/>
          <w:rPrChange w:id="8547" w:author="Dioguardi, Fabio" w:date="2018-10-23T11:24:00Z">
            <w:rPr/>
          </w:rPrChange>
        </w:rPr>
        <w:t xml:space="preserve"> </w:t>
      </w:r>
      <w:r w:rsidR="002149EB" w:rsidRPr="000E1A5F">
        <w:rPr>
          <w:lang w:val="en-GB"/>
          <w:rPrChange w:id="8548" w:author="Dioguardi, Fabio" w:date="2018-10-23T11:24:00Z">
            <w:rPr/>
          </w:rPrChange>
        </w:rPr>
        <w:t xml:space="preserve">plume height </w:t>
      </w:r>
      <w:r w:rsidRPr="000E1A5F">
        <w:rPr>
          <w:lang w:val="en-GB"/>
          <w:rPrChange w:id="8549" w:author="Dioguardi, Fabio" w:date="2018-10-23T11:24:00Z">
            <w:rPr/>
          </w:rPrChange>
        </w:rPr>
        <w:t xml:space="preserve">data sets </w:t>
      </w:r>
      <w:r w:rsidRPr="000E1A5F">
        <w:rPr>
          <w:i/>
          <w:lang w:val="en-GB"/>
          <w:rPrChange w:id="8550" w:author="Dioguardi, Fabio" w:date="2018-10-23T11:24:00Z">
            <w:rPr>
              <w:i/>
            </w:rPr>
          </w:rPrChange>
        </w:rPr>
        <w:t>N</w:t>
      </w:r>
      <w:r w:rsidR="008B4217" w:rsidRPr="000E1A5F">
        <w:rPr>
          <w:i/>
          <w:lang w:val="en-GB"/>
          <w:rPrChange w:id="8551" w:author="Dioguardi, Fabio" w:date="2018-10-23T11:24:00Z">
            <w:rPr>
              <w:i/>
            </w:rPr>
          </w:rPrChange>
        </w:rPr>
        <w:t>;</w:t>
      </w:r>
    </w:p>
    <w:p w14:paraId="03C18E4B" w14:textId="59AB525A" w:rsidR="001215E4" w:rsidRPr="000E1A5F" w:rsidRDefault="001215E4" w:rsidP="001507E8">
      <w:pPr>
        <w:pStyle w:val="ListParagraph"/>
        <w:numPr>
          <w:ilvl w:val="0"/>
          <w:numId w:val="11"/>
        </w:numPr>
        <w:rPr>
          <w:lang w:val="en-GB"/>
          <w:rPrChange w:id="8552" w:author="Dioguardi, Fabio" w:date="2018-10-23T11:24:00Z">
            <w:rPr/>
          </w:rPrChange>
        </w:rPr>
      </w:pPr>
      <w:r w:rsidRPr="000E1A5F">
        <w:rPr>
          <w:lang w:val="en-GB"/>
          <w:rPrChange w:id="8553" w:author="Dioguardi, Fabio" w:date="2018-10-23T11:24:00Z">
            <w:rPr/>
          </w:rPrChange>
        </w:rPr>
        <w:t xml:space="preserve">Column 3: best plume height estimate applied </w:t>
      </w:r>
      <w:proofErr w:type="spellStart"/>
      <w:r w:rsidRPr="000E1A5F">
        <w:rPr>
          <w:i/>
          <w:lang w:val="en-GB"/>
          <w:rPrChange w:id="8554" w:author="Dioguardi, Fabio" w:date="2018-10-23T11:24:00Z">
            <w:rPr>
              <w:i/>
            </w:rPr>
          </w:rPrChange>
        </w:rPr>
        <w:t>h</w:t>
      </w:r>
      <w:r w:rsidRPr="000E1A5F">
        <w:rPr>
          <w:i/>
          <w:vertAlign w:val="subscript"/>
          <w:lang w:val="en-GB"/>
          <w:rPrChange w:id="8555" w:author="Dioguardi, Fabio" w:date="2018-10-23T11:24:00Z">
            <w:rPr>
              <w:i/>
              <w:vertAlign w:val="subscript"/>
            </w:rPr>
          </w:rPrChange>
        </w:rPr>
        <w:t>avg</w:t>
      </w:r>
      <w:proofErr w:type="spellEnd"/>
      <w:r w:rsidRPr="000E1A5F">
        <w:rPr>
          <w:lang w:val="en-GB"/>
          <w:rPrChange w:id="8556" w:author="Dioguardi, Fabio" w:date="2018-10-23T11:24:00Z">
            <w:rPr/>
          </w:rPrChange>
        </w:rPr>
        <w:t xml:space="preserve"> </w:t>
      </w:r>
      <w:r w:rsidR="008B4217" w:rsidRPr="000E1A5F">
        <w:rPr>
          <w:lang w:val="en-GB"/>
          <w:rPrChange w:id="8557" w:author="Dioguardi, Fabio" w:date="2018-10-23T11:24:00Z">
            <w:rPr/>
          </w:rPrChange>
        </w:rPr>
        <w:t>;</w:t>
      </w:r>
    </w:p>
    <w:p w14:paraId="337C8B25" w14:textId="1C831D8A" w:rsidR="001215E4" w:rsidRPr="000E1A5F" w:rsidRDefault="001215E4" w:rsidP="001507E8">
      <w:pPr>
        <w:pStyle w:val="ListParagraph"/>
        <w:numPr>
          <w:ilvl w:val="0"/>
          <w:numId w:val="11"/>
        </w:numPr>
        <w:rPr>
          <w:lang w:val="en-GB"/>
          <w:rPrChange w:id="8558" w:author="Dioguardi, Fabio" w:date="2018-10-23T11:24:00Z">
            <w:rPr/>
          </w:rPrChange>
        </w:rPr>
      </w:pPr>
      <w:r w:rsidRPr="000E1A5F">
        <w:rPr>
          <w:lang w:val="en-GB"/>
          <w:rPrChange w:id="8559" w:author="Dioguardi, Fabio" w:date="2018-10-23T11:24:00Z">
            <w:rPr/>
          </w:rPrChange>
        </w:rPr>
        <w:t>Column 4: model</w:t>
      </w:r>
      <w:r w:rsidR="002149EB" w:rsidRPr="000E1A5F">
        <w:rPr>
          <w:lang w:val="en-GB"/>
          <w:rPrChange w:id="8560" w:author="Dioguardi, Fabio" w:date="2018-10-23T11:24:00Z">
            <w:rPr/>
          </w:rPrChange>
        </w:rPr>
        <w:t xml:space="preserve"> ID (see Table </w:t>
      </w:r>
      <w:r w:rsidR="003A2BE9" w:rsidRPr="000E1A5F">
        <w:rPr>
          <w:lang w:val="en-GB"/>
          <w:rPrChange w:id="8561" w:author="Dioguardi, Fabio" w:date="2018-10-23T11:24:00Z">
            <w:rPr/>
          </w:rPrChange>
        </w:rPr>
        <w:t>10</w:t>
      </w:r>
      <w:r w:rsidR="002149EB" w:rsidRPr="000E1A5F">
        <w:rPr>
          <w:lang w:val="en-GB"/>
          <w:rPrChange w:id="8562" w:author="Dioguardi, Fabio" w:date="2018-10-23T11:24:00Z">
            <w:rPr/>
          </w:rPrChange>
        </w:rPr>
        <w:t>)</w:t>
      </w:r>
      <w:r w:rsidR="008B4217" w:rsidRPr="000E1A5F">
        <w:rPr>
          <w:lang w:val="en-GB"/>
          <w:rPrChange w:id="8563" w:author="Dioguardi, Fabio" w:date="2018-10-23T11:24:00Z">
            <w:rPr/>
          </w:rPrChange>
        </w:rPr>
        <w:t>;</w:t>
      </w:r>
    </w:p>
    <w:p w14:paraId="4BF2D140" w14:textId="6D10FE9D" w:rsidR="001215E4" w:rsidRPr="000E1A5F" w:rsidRDefault="001215E4" w:rsidP="001507E8">
      <w:pPr>
        <w:pStyle w:val="ListParagraph"/>
        <w:numPr>
          <w:ilvl w:val="0"/>
          <w:numId w:val="11"/>
        </w:numPr>
        <w:rPr>
          <w:lang w:val="en-GB"/>
          <w:rPrChange w:id="8564" w:author="Dioguardi, Fabio" w:date="2018-10-23T11:24:00Z">
            <w:rPr/>
          </w:rPrChange>
        </w:rPr>
      </w:pPr>
      <w:r w:rsidRPr="000E1A5F">
        <w:rPr>
          <w:lang w:val="en-GB"/>
          <w:rPrChange w:id="8565" w:author="Dioguardi, Fabio" w:date="2018-10-23T11:24:00Z">
            <w:rPr/>
          </w:rPrChange>
        </w:rPr>
        <w:t xml:space="preserve">Column 5: </w:t>
      </w:r>
      <w:r w:rsidR="002149EB" w:rsidRPr="000E1A5F">
        <w:rPr>
          <w:lang w:val="en-GB"/>
          <w:rPrChange w:id="8566" w:author="Dioguardi, Fabio" w:date="2018-10-23T11:24:00Z">
            <w:rPr/>
          </w:rPrChange>
        </w:rPr>
        <w:t xml:space="preserve">minimum MER estimated by model </w:t>
      </w:r>
      <w:proofErr w:type="spellStart"/>
      <w:r w:rsidRPr="000E1A5F">
        <w:rPr>
          <w:rFonts w:eastAsiaTheme="minorEastAsia"/>
          <w:i/>
          <w:lang w:val="en-GB"/>
          <w:rPrChange w:id="8567" w:author="Dioguardi, Fabio" w:date="2018-10-23T11:24:00Z">
            <w:rPr>
              <w:rFonts w:eastAsiaTheme="minorEastAsia"/>
              <w:i/>
            </w:rPr>
          </w:rPrChange>
        </w:rPr>
        <w:t>Q</w:t>
      </w:r>
      <w:r w:rsidR="002149EB" w:rsidRPr="000E1A5F">
        <w:rPr>
          <w:rFonts w:eastAsiaTheme="minorEastAsia"/>
          <w:i/>
          <w:vertAlign w:val="subscript"/>
          <w:lang w:val="en-GB"/>
          <w:rPrChange w:id="8568" w:author="Dioguardi, Fabio" w:date="2018-10-23T11:24:00Z">
            <w:rPr>
              <w:rFonts w:eastAsiaTheme="minorEastAsia"/>
              <w:i/>
              <w:vertAlign w:val="subscript"/>
            </w:rPr>
          </w:rPrChange>
        </w:rPr>
        <w:t>model</w:t>
      </w:r>
      <w:proofErr w:type="spellEnd"/>
      <w:r w:rsidR="002149EB" w:rsidRPr="000E1A5F">
        <w:rPr>
          <w:rFonts w:eastAsiaTheme="minorEastAsia"/>
          <w:i/>
          <w:lang w:val="en-GB"/>
          <w:rPrChange w:id="8569" w:author="Dioguardi, Fabio" w:date="2018-10-23T11:24:00Z">
            <w:rPr>
              <w:rFonts w:eastAsiaTheme="minorEastAsia"/>
              <w:i/>
            </w:rPr>
          </w:rPrChange>
        </w:rPr>
        <w:t>(</w:t>
      </w:r>
      <w:proofErr w:type="spellStart"/>
      <w:r w:rsidR="002149EB" w:rsidRPr="000E1A5F">
        <w:rPr>
          <w:rFonts w:eastAsiaTheme="minorEastAsia"/>
          <w:i/>
          <w:lang w:val="en-GB"/>
          <w:rPrChange w:id="8570" w:author="Dioguardi, Fabio" w:date="2018-10-23T11:24:00Z">
            <w:rPr>
              <w:rFonts w:eastAsiaTheme="minorEastAsia"/>
              <w:i/>
            </w:rPr>
          </w:rPrChange>
        </w:rPr>
        <w:t>h</w:t>
      </w:r>
      <w:r w:rsidR="002149EB" w:rsidRPr="000E1A5F">
        <w:rPr>
          <w:rFonts w:eastAsiaTheme="minorEastAsia"/>
          <w:i/>
          <w:vertAlign w:val="subscript"/>
          <w:lang w:val="en-GB"/>
          <w:rPrChange w:id="8571" w:author="Dioguardi, Fabio" w:date="2018-10-23T11:24:00Z">
            <w:rPr>
              <w:rFonts w:eastAsiaTheme="minorEastAsia"/>
              <w:i/>
              <w:vertAlign w:val="subscript"/>
            </w:rPr>
          </w:rPrChange>
        </w:rPr>
        <w:t>min</w:t>
      </w:r>
      <w:proofErr w:type="spellEnd"/>
      <w:r w:rsidRPr="000E1A5F">
        <w:rPr>
          <w:rFonts w:eastAsiaTheme="minorEastAsia"/>
          <w:i/>
          <w:lang w:val="en-GB"/>
          <w:rPrChange w:id="8572" w:author="Dioguardi, Fabio" w:date="2018-10-23T11:24:00Z">
            <w:rPr>
              <w:rFonts w:eastAsiaTheme="minorEastAsia"/>
              <w:i/>
            </w:rPr>
          </w:rPrChange>
        </w:rPr>
        <w:t>)</w:t>
      </w:r>
      <w:r w:rsidR="008B4217" w:rsidRPr="000E1A5F">
        <w:rPr>
          <w:rFonts w:eastAsiaTheme="minorEastAsia"/>
          <w:i/>
          <w:lang w:val="en-GB"/>
          <w:rPrChange w:id="8573" w:author="Dioguardi, Fabio" w:date="2018-10-23T11:24:00Z">
            <w:rPr>
              <w:rFonts w:eastAsiaTheme="minorEastAsia"/>
              <w:i/>
            </w:rPr>
          </w:rPrChange>
        </w:rPr>
        <w:t>;</w:t>
      </w:r>
    </w:p>
    <w:p w14:paraId="3D5250AD" w14:textId="4004B1D0" w:rsidR="001215E4" w:rsidRPr="000E1A5F" w:rsidRDefault="001215E4" w:rsidP="001507E8">
      <w:pPr>
        <w:pStyle w:val="ListParagraph"/>
        <w:numPr>
          <w:ilvl w:val="0"/>
          <w:numId w:val="11"/>
        </w:numPr>
        <w:rPr>
          <w:lang w:val="en-GB"/>
          <w:rPrChange w:id="8574" w:author="Dioguardi, Fabio" w:date="2018-10-23T11:24:00Z">
            <w:rPr/>
          </w:rPrChange>
        </w:rPr>
      </w:pPr>
      <w:r w:rsidRPr="000E1A5F">
        <w:rPr>
          <w:lang w:val="en-GB"/>
          <w:rPrChange w:id="8575" w:author="Dioguardi, Fabio" w:date="2018-10-23T11:24:00Z">
            <w:rPr/>
          </w:rPrChange>
        </w:rPr>
        <w:t xml:space="preserve">Column 6: </w:t>
      </w:r>
      <w:r w:rsidR="002149EB" w:rsidRPr="000E1A5F">
        <w:rPr>
          <w:lang w:val="en-GB"/>
          <w:rPrChange w:id="8576" w:author="Dioguardi, Fabio" w:date="2018-10-23T11:24:00Z">
            <w:rPr/>
          </w:rPrChange>
        </w:rPr>
        <w:t xml:space="preserve">average MER estimated by model </w:t>
      </w:r>
      <w:proofErr w:type="spellStart"/>
      <w:r w:rsidR="002149EB" w:rsidRPr="000E1A5F">
        <w:rPr>
          <w:rFonts w:eastAsiaTheme="minorEastAsia"/>
          <w:i/>
          <w:lang w:val="en-GB"/>
          <w:rPrChange w:id="8577" w:author="Dioguardi, Fabio" w:date="2018-10-23T11:24:00Z">
            <w:rPr>
              <w:rFonts w:eastAsiaTheme="minorEastAsia"/>
              <w:i/>
            </w:rPr>
          </w:rPrChange>
        </w:rPr>
        <w:t>Q</w:t>
      </w:r>
      <w:r w:rsidR="002149EB" w:rsidRPr="000E1A5F">
        <w:rPr>
          <w:rFonts w:eastAsiaTheme="minorEastAsia"/>
          <w:i/>
          <w:vertAlign w:val="subscript"/>
          <w:lang w:val="en-GB"/>
          <w:rPrChange w:id="8578" w:author="Dioguardi, Fabio" w:date="2018-10-23T11:24:00Z">
            <w:rPr>
              <w:rFonts w:eastAsiaTheme="minorEastAsia"/>
              <w:i/>
              <w:vertAlign w:val="subscript"/>
            </w:rPr>
          </w:rPrChange>
        </w:rPr>
        <w:t>model</w:t>
      </w:r>
      <w:proofErr w:type="spellEnd"/>
      <w:r w:rsidR="002149EB" w:rsidRPr="000E1A5F">
        <w:rPr>
          <w:rFonts w:eastAsiaTheme="minorEastAsia"/>
          <w:i/>
          <w:lang w:val="en-GB"/>
          <w:rPrChange w:id="8579" w:author="Dioguardi, Fabio" w:date="2018-10-23T11:24:00Z">
            <w:rPr>
              <w:rFonts w:eastAsiaTheme="minorEastAsia"/>
              <w:i/>
            </w:rPr>
          </w:rPrChange>
        </w:rPr>
        <w:t>(</w:t>
      </w:r>
      <w:proofErr w:type="spellStart"/>
      <w:r w:rsidR="002149EB" w:rsidRPr="000E1A5F">
        <w:rPr>
          <w:rFonts w:eastAsiaTheme="minorEastAsia"/>
          <w:i/>
          <w:lang w:val="en-GB"/>
          <w:rPrChange w:id="8580" w:author="Dioguardi, Fabio" w:date="2018-10-23T11:24:00Z">
            <w:rPr>
              <w:rFonts w:eastAsiaTheme="minorEastAsia"/>
              <w:i/>
            </w:rPr>
          </w:rPrChange>
        </w:rPr>
        <w:t>h</w:t>
      </w:r>
      <w:r w:rsidR="002149EB" w:rsidRPr="000E1A5F">
        <w:rPr>
          <w:rFonts w:eastAsiaTheme="minorEastAsia"/>
          <w:i/>
          <w:vertAlign w:val="subscript"/>
          <w:lang w:val="en-GB"/>
          <w:rPrChange w:id="8581" w:author="Dioguardi, Fabio" w:date="2018-10-23T11:24:00Z">
            <w:rPr>
              <w:rFonts w:eastAsiaTheme="minorEastAsia"/>
              <w:i/>
              <w:vertAlign w:val="subscript"/>
            </w:rPr>
          </w:rPrChange>
        </w:rPr>
        <w:t>avg</w:t>
      </w:r>
      <w:proofErr w:type="spellEnd"/>
      <w:r w:rsidR="002149EB" w:rsidRPr="000E1A5F">
        <w:rPr>
          <w:rFonts w:eastAsiaTheme="minorEastAsia"/>
          <w:i/>
          <w:lang w:val="en-GB"/>
          <w:rPrChange w:id="8582" w:author="Dioguardi, Fabio" w:date="2018-10-23T11:24:00Z">
            <w:rPr>
              <w:rFonts w:eastAsiaTheme="minorEastAsia"/>
              <w:i/>
            </w:rPr>
          </w:rPrChange>
        </w:rPr>
        <w:t>)</w:t>
      </w:r>
      <w:r w:rsidR="008B4217" w:rsidRPr="000E1A5F">
        <w:rPr>
          <w:rFonts w:eastAsiaTheme="minorEastAsia"/>
          <w:i/>
          <w:lang w:val="en-GB"/>
          <w:rPrChange w:id="8583" w:author="Dioguardi, Fabio" w:date="2018-10-23T11:24:00Z">
            <w:rPr>
              <w:rFonts w:eastAsiaTheme="minorEastAsia"/>
              <w:i/>
            </w:rPr>
          </w:rPrChange>
        </w:rPr>
        <w:t>;</w:t>
      </w:r>
    </w:p>
    <w:p w14:paraId="19EDE12E" w14:textId="0F265E3E" w:rsidR="001215E4" w:rsidRPr="000E1A5F" w:rsidRDefault="001215E4" w:rsidP="001507E8">
      <w:pPr>
        <w:pStyle w:val="ListParagraph"/>
        <w:numPr>
          <w:ilvl w:val="0"/>
          <w:numId w:val="11"/>
        </w:numPr>
        <w:rPr>
          <w:lang w:val="en-GB"/>
          <w:rPrChange w:id="8584" w:author="Dioguardi, Fabio" w:date="2018-10-23T11:24:00Z">
            <w:rPr/>
          </w:rPrChange>
        </w:rPr>
      </w:pPr>
      <w:r w:rsidRPr="000E1A5F">
        <w:rPr>
          <w:lang w:val="en-GB"/>
          <w:rPrChange w:id="8585" w:author="Dioguardi, Fabio" w:date="2018-10-23T11:24:00Z">
            <w:rPr/>
          </w:rPrChange>
        </w:rPr>
        <w:t xml:space="preserve">Column 7: </w:t>
      </w:r>
      <w:r w:rsidR="002149EB" w:rsidRPr="000E1A5F">
        <w:rPr>
          <w:lang w:val="en-GB"/>
          <w:rPrChange w:id="8586" w:author="Dioguardi, Fabio" w:date="2018-10-23T11:24:00Z">
            <w:rPr/>
          </w:rPrChange>
        </w:rPr>
        <w:t xml:space="preserve">maximum MER estimated by model </w:t>
      </w:r>
      <w:proofErr w:type="spellStart"/>
      <w:r w:rsidR="002149EB" w:rsidRPr="000E1A5F">
        <w:rPr>
          <w:rFonts w:eastAsiaTheme="minorEastAsia"/>
          <w:i/>
          <w:lang w:val="en-GB"/>
          <w:rPrChange w:id="8587" w:author="Dioguardi, Fabio" w:date="2018-10-23T11:24:00Z">
            <w:rPr>
              <w:rFonts w:eastAsiaTheme="minorEastAsia"/>
              <w:i/>
            </w:rPr>
          </w:rPrChange>
        </w:rPr>
        <w:t>Q</w:t>
      </w:r>
      <w:r w:rsidR="002149EB" w:rsidRPr="000E1A5F">
        <w:rPr>
          <w:rFonts w:eastAsiaTheme="minorEastAsia"/>
          <w:i/>
          <w:vertAlign w:val="subscript"/>
          <w:lang w:val="en-GB"/>
          <w:rPrChange w:id="8588" w:author="Dioguardi, Fabio" w:date="2018-10-23T11:24:00Z">
            <w:rPr>
              <w:rFonts w:eastAsiaTheme="minorEastAsia"/>
              <w:i/>
              <w:vertAlign w:val="subscript"/>
            </w:rPr>
          </w:rPrChange>
        </w:rPr>
        <w:t>model</w:t>
      </w:r>
      <w:proofErr w:type="spellEnd"/>
      <w:r w:rsidR="002149EB" w:rsidRPr="000E1A5F">
        <w:rPr>
          <w:rFonts w:eastAsiaTheme="minorEastAsia"/>
          <w:i/>
          <w:lang w:val="en-GB"/>
          <w:rPrChange w:id="8589" w:author="Dioguardi, Fabio" w:date="2018-10-23T11:24:00Z">
            <w:rPr>
              <w:rFonts w:eastAsiaTheme="minorEastAsia"/>
              <w:i/>
            </w:rPr>
          </w:rPrChange>
        </w:rPr>
        <w:t>(</w:t>
      </w:r>
      <w:proofErr w:type="spellStart"/>
      <w:r w:rsidR="002149EB" w:rsidRPr="000E1A5F">
        <w:rPr>
          <w:rFonts w:eastAsiaTheme="minorEastAsia"/>
          <w:i/>
          <w:lang w:val="en-GB"/>
          <w:rPrChange w:id="8590" w:author="Dioguardi, Fabio" w:date="2018-10-23T11:24:00Z">
            <w:rPr>
              <w:rFonts w:eastAsiaTheme="minorEastAsia"/>
              <w:i/>
            </w:rPr>
          </w:rPrChange>
        </w:rPr>
        <w:t>h</w:t>
      </w:r>
      <w:r w:rsidR="002149EB" w:rsidRPr="000E1A5F">
        <w:rPr>
          <w:rFonts w:eastAsiaTheme="minorEastAsia"/>
          <w:i/>
          <w:vertAlign w:val="subscript"/>
          <w:lang w:val="en-GB"/>
          <w:rPrChange w:id="8591" w:author="Dioguardi, Fabio" w:date="2018-10-23T11:24:00Z">
            <w:rPr>
              <w:rFonts w:eastAsiaTheme="minorEastAsia"/>
              <w:i/>
              <w:vertAlign w:val="subscript"/>
            </w:rPr>
          </w:rPrChange>
        </w:rPr>
        <w:t>max</w:t>
      </w:r>
      <w:proofErr w:type="spellEnd"/>
      <w:r w:rsidR="002149EB" w:rsidRPr="000E1A5F">
        <w:rPr>
          <w:rFonts w:eastAsiaTheme="minorEastAsia"/>
          <w:i/>
          <w:lang w:val="en-GB"/>
          <w:rPrChange w:id="8592" w:author="Dioguardi, Fabio" w:date="2018-10-23T11:24:00Z">
            <w:rPr>
              <w:rFonts w:eastAsiaTheme="minorEastAsia"/>
              <w:i/>
            </w:rPr>
          </w:rPrChange>
        </w:rPr>
        <w:t>)</w:t>
      </w:r>
      <w:r w:rsidR="008B4217" w:rsidRPr="000E1A5F">
        <w:rPr>
          <w:rFonts w:eastAsiaTheme="minorEastAsia"/>
          <w:i/>
          <w:lang w:val="en-GB"/>
          <w:rPrChange w:id="8593" w:author="Dioguardi, Fabio" w:date="2018-10-23T11:24:00Z">
            <w:rPr>
              <w:rFonts w:eastAsiaTheme="minorEastAsia"/>
              <w:i/>
            </w:rPr>
          </w:rPrChange>
        </w:rPr>
        <w:t>;</w:t>
      </w:r>
    </w:p>
    <w:p w14:paraId="2EAE1FAC" w14:textId="5A4BCFA6" w:rsidR="001215E4" w:rsidRPr="000E1A5F" w:rsidRDefault="001215E4" w:rsidP="001507E8">
      <w:pPr>
        <w:pStyle w:val="ListParagraph"/>
        <w:numPr>
          <w:ilvl w:val="0"/>
          <w:numId w:val="11"/>
        </w:numPr>
        <w:rPr>
          <w:lang w:val="en-GB"/>
          <w:rPrChange w:id="8594" w:author="Dioguardi, Fabio" w:date="2018-10-23T11:24:00Z">
            <w:rPr/>
          </w:rPrChange>
        </w:rPr>
      </w:pPr>
      <w:r w:rsidRPr="000E1A5F">
        <w:rPr>
          <w:lang w:val="en-GB"/>
          <w:rPrChange w:id="8595" w:author="Dioguardi, Fabio" w:date="2018-10-23T11:24:00Z">
            <w:rPr/>
          </w:rPrChange>
        </w:rPr>
        <w:t xml:space="preserve">Column 8: </w:t>
      </w:r>
      <w:r w:rsidR="002149EB" w:rsidRPr="000E1A5F">
        <w:rPr>
          <w:lang w:val="en-GB"/>
          <w:rPrChange w:id="8596" w:author="Dioguardi, Fabio" w:date="2018-10-23T11:24:00Z">
            <w:rPr/>
          </w:rPrChange>
        </w:rPr>
        <w:t>time base</w:t>
      </w:r>
      <w:r w:rsidR="008B4217" w:rsidRPr="000E1A5F">
        <w:rPr>
          <w:lang w:val="en-GB"/>
          <w:rPrChange w:id="8597" w:author="Dioguardi, Fabio" w:date="2018-10-23T11:24:00Z">
            <w:rPr/>
          </w:rPrChange>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0E1A5F">
        <w:rPr>
          <w:rFonts w:asciiTheme="minorHAnsi" w:eastAsiaTheme="minorEastAsia" w:hAnsiTheme="minorHAnsi"/>
          <w:szCs w:val="22"/>
          <w:lang w:val="en-GB"/>
          <w:rPrChange w:id="8598" w:author="Dioguardi, Fabio" w:date="2018-10-23T11:24:00Z">
            <w:rPr>
              <w:rFonts w:asciiTheme="minorHAnsi" w:eastAsiaTheme="minorEastAsia" w:hAnsiTheme="minorHAnsi"/>
              <w:szCs w:val="22"/>
            </w:rPr>
          </w:rPrChange>
        </w:rPr>
        <w:t>Table 10: model IDs within the “</w:t>
      </w:r>
      <w:r w:rsidRPr="000E1A5F">
        <w:rPr>
          <w:rFonts w:asciiTheme="minorHAnsi" w:eastAsiaTheme="minorEastAsia" w:hAnsiTheme="minorHAnsi"/>
          <w:i/>
          <w:szCs w:val="22"/>
          <w:lang w:val="en-GB"/>
          <w:rPrChange w:id="8599" w:author="Dioguardi, Fabio" w:date="2018-10-23T11:24:00Z">
            <w:rPr>
              <w:rFonts w:asciiTheme="minorHAnsi" w:eastAsiaTheme="minorEastAsia" w:hAnsiTheme="minorHAnsi"/>
              <w:i/>
              <w:szCs w:val="22"/>
            </w:rPr>
          </w:rPrChange>
        </w:rPr>
        <w:t>_</w:t>
      </w:r>
      <w:proofErr w:type="spellStart"/>
      <w:r w:rsidRPr="000E1A5F">
        <w:rPr>
          <w:rFonts w:asciiTheme="minorHAnsi" w:eastAsiaTheme="minorEastAsia" w:hAnsiTheme="minorHAnsi"/>
          <w:i/>
          <w:szCs w:val="22"/>
          <w:lang w:val="en-GB"/>
          <w:rPrChange w:id="8600" w:author="Dioguardi, Fabio" w:date="2018-10-23T11:24:00Z">
            <w:rPr>
              <w:rFonts w:asciiTheme="minorHAnsi" w:eastAsiaTheme="minorEastAsia" w:hAnsiTheme="minorHAnsi"/>
              <w:i/>
              <w:szCs w:val="22"/>
            </w:rPr>
          </w:rPrChange>
        </w:rPr>
        <w:t>allmer</w:t>
      </w:r>
      <w:proofErr w:type="spellEnd"/>
      <w:r w:rsidRPr="000E1A5F">
        <w:rPr>
          <w:rFonts w:asciiTheme="minorHAnsi" w:eastAsiaTheme="minorEastAsia" w:hAnsiTheme="minorHAnsi"/>
          <w:i/>
          <w:szCs w:val="22"/>
          <w:lang w:val="en-GB"/>
          <w:rPrChange w:id="8601" w:author="Dioguardi, Fabio" w:date="2018-10-23T11:24:00Z">
            <w:rPr>
              <w:rFonts w:asciiTheme="minorHAnsi" w:eastAsiaTheme="minorEastAsia" w:hAnsiTheme="minorHAnsi"/>
              <w:i/>
              <w:szCs w:val="22"/>
            </w:rPr>
          </w:rPrChange>
        </w:rPr>
        <w:t>_</w:t>
      </w:r>
      <w:r w:rsidRPr="000E1A5F">
        <w:rPr>
          <w:rFonts w:asciiTheme="minorHAnsi" w:eastAsiaTheme="minorEastAsia" w:hAnsiTheme="minorHAnsi"/>
          <w:szCs w:val="22"/>
          <w:lang w:val="en-GB"/>
          <w:rPrChange w:id="8602" w:author="Dioguardi, Fabio" w:date="2018-10-23T11:24:00Z">
            <w:rPr>
              <w:rFonts w:asciiTheme="minorHAnsi" w:eastAsiaTheme="minorEastAsia" w:hAnsiTheme="minorHAnsi"/>
              <w:szCs w:val="22"/>
            </w:rPr>
          </w:rPrChange>
        </w:rPr>
        <w:t>” files</w:t>
      </w:r>
    </w:p>
    <w:tbl>
      <w:tblPr>
        <w:tblStyle w:val="Heading1Cha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0E1A5F" w:rsidRDefault="003E6989" w:rsidP="003E6989">
            <w:pPr>
              <w:jc w:val="right"/>
              <w:rPr>
                <w:rFonts w:eastAsiaTheme="minorEastAsia"/>
                <w:b/>
                <w:szCs w:val="22"/>
                <w:lang w:val="en-GB"/>
                <w:rPrChange w:id="8603" w:author="Dioguardi, Fabio" w:date="2018-10-23T11:24:00Z">
                  <w:rPr>
                    <w:rFonts w:eastAsiaTheme="minorEastAsia"/>
                    <w:b/>
                    <w:szCs w:val="22"/>
                  </w:rPr>
                </w:rPrChange>
              </w:rPr>
            </w:pPr>
            <w:r w:rsidRPr="000E1A5F">
              <w:rPr>
                <w:rFonts w:eastAsiaTheme="minorEastAsia"/>
                <w:b/>
                <w:szCs w:val="22"/>
                <w:lang w:val="en-GB"/>
                <w:rPrChange w:id="8604" w:author="Dioguardi, Fabio" w:date="2018-10-23T11:24:00Z">
                  <w:rPr>
                    <w:rFonts w:eastAsiaTheme="minorEastAsia"/>
                    <w:b/>
                    <w:szCs w:val="22"/>
                  </w:rPr>
                </w:rPrChange>
              </w:rPr>
              <w:t>model ID</w:t>
            </w:r>
          </w:p>
        </w:tc>
        <w:tc>
          <w:tcPr>
            <w:tcW w:w="3240" w:type="dxa"/>
          </w:tcPr>
          <w:p w14:paraId="530AB25B" w14:textId="48AEB201" w:rsidR="002149EB" w:rsidRPr="000E1A5F" w:rsidRDefault="003E6989" w:rsidP="003E6989">
            <w:pPr>
              <w:rPr>
                <w:rFonts w:eastAsiaTheme="minorEastAsia"/>
                <w:b/>
                <w:szCs w:val="22"/>
                <w:lang w:val="en-GB"/>
                <w:rPrChange w:id="8605" w:author="Dioguardi, Fabio" w:date="2018-10-23T11:24:00Z">
                  <w:rPr>
                    <w:rFonts w:eastAsiaTheme="minorEastAsia"/>
                    <w:b/>
                    <w:szCs w:val="22"/>
                  </w:rPr>
                </w:rPrChange>
              </w:rPr>
            </w:pPr>
            <w:r w:rsidRPr="000E1A5F">
              <w:rPr>
                <w:rFonts w:eastAsiaTheme="minorEastAsia"/>
                <w:b/>
                <w:szCs w:val="22"/>
                <w:lang w:val="en-GB"/>
                <w:rPrChange w:id="8606" w:author="Dioguardi, Fabio" w:date="2018-10-23T11:24:00Z">
                  <w:rPr>
                    <w:rFonts w:eastAsiaTheme="minorEastAsia"/>
                    <w:b/>
                    <w:szCs w:val="22"/>
                  </w:rPr>
                </w:rPrChange>
              </w:rPr>
              <w:t>model name</w:t>
            </w:r>
          </w:p>
        </w:tc>
      </w:tr>
      <w:tr w:rsidR="002149EB" w:rsidRPr="000E1A5F" w14:paraId="45817717" w14:textId="77777777" w:rsidTr="00D625F7">
        <w:trPr>
          <w:trHeight w:val="253"/>
          <w:jc w:val="center"/>
        </w:trPr>
        <w:tc>
          <w:tcPr>
            <w:tcW w:w="1524" w:type="dxa"/>
          </w:tcPr>
          <w:p w14:paraId="4D10E8AB" w14:textId="6DC6CCB6" w:rsidR="002149EB" w:rsidRPr="000E1A5F" w:rsidRDefault="003E6989" w:rsidP="003E6989">
            <w:pPr>
              <w:jc w:val="right"/>
              <w:rPr>
                <w:rFonts w:eastAsiaTheme="minorEastAsia"/>
                <w:szCs w:val="22"/>
                <w:lang w:val="en-GB"/>
                <w:rPrChange w:id="8607" w:author="Dioguardi, Fabio" w:date="2018-10-23T11:24:00Z">
                  <w:rPr>
                    <w:rFonts w:eastAsiaTheme="minorEastAsia"/>
                    <w:szCs w:val="22"/>
                  </w:rPr>
                </w:rPrChange>
              </w:rPr>
            </w:pPr>
            <w:r w:rsidRPr="000E1A5F">
              <w:rPr>
                <w:rFonts w:eastAsiaTheme="minorEastAsia"/>
                <w:szCs w:val="22"/>
                <w:lang w:val="en-GB"/>
                <w:rPrChange w:id="8608" w:author="Dioguardi, Fabio" w:date="2018-10-23T11:24:00Z">
                  <w:rPr>
                    <w:rFonts w:eastAsiaTheme="minorEastAsia"/>
                    <w:szCs w:val="22"/>
                  </w:rPr>
                </w:rPrChange>
              </w:rPr>
              <w:t>0</w:t>
            </w:r>
          </w:p>
        </w:tc>
        <w:tc>
          <w:tcPr>
            <w:tcW w:w="3240" w:type="dxa"/>
          </w:tcPr>
          <w:p w14:paraId="1CBACE1A" w14:textId="70EFA375" w:rsidR="002149EB" w:rsidRPr="000E1A5F" w:rsidRDefault="003E6989" w:rsidP="003E6989">
            <w:pPr>
              <w:rPr>
                <w:rFonts w:eastAsiaTheme="minorEastAsia"/>
                <w:szCs w:val="22"/>
                <w:lang w:val="en-GB"/>
                <w:rPrChange w:id="8609" w:author="Dioguardi, Fabio" w:date="2018-10-23T11:24:00Z">
                  <w:rPr>
                    <w:rFonts w:eastAsiaTheme="minorEastAsia"/>
                    <w:szCs w:val="22"/>
                  </w:rPr>
                </w:rPrChange>
              </w:rPr>
            </w:pPr>
            <w:proofErr w:type="spellStart"/>
            <w:r w:rsidRPr="000E1A5F">
              <w:rPr>
                <w:rFonts w:eastAsiaTheme="minorEastAsia"/>
                <w:szCs w:val="22"/>
                <w:lang w:val="en-GB"/>
                <w:rPrChange w:id="8610" w:author="Dioguardi, Fabio" w:date="2018-10-23T11:24:00Z">
                  <w:rPr>
                    <w:rFonts w:eastAsiaTheme="minorEastAsia"/>
                    <w:szCs w:val="22"/>
                  </w:rPr>
                </w:rPrChange>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0E1A5F" w:rsidRDefault="003E6989" w:rsidP="003E6989">
            <w:pPr>
              <w:jc w:val="right"/>
              <w:rPr>
                <w:rFonts w:eastAsiaTheme="minorEastAsia"/>
                <w:szCs w:val="22"/>
                <w:lang w:val="en-GB"/>
                <w:rPrChange w:id="8611" w:author="Dioguardi, Fabio" w:date="2018-10-23T11:24:00Z">
                  <w:rPr>
                    <w:rFonts w:eastAsiaTheme="minorEastAsia"/>
                    <w:szCs w:val="22"/>
                  </w:rPr>
                </w:rPrChange>
              </w:rPr>
            </w:pPr>
            <w:r w:rsidRPr="000E1A5F">
              <w:rPr>
                <w:rFonts w:eastAsiaTheme="minorEastAsia"/>
                <w:szCs w:val="22"/>
                <w:lang w:val="en-GB"/>
                <w:rPrChange w:id="8612" w:author="Dioguardi, Fabio" w:date="2018-10-23T11:24:00Z">
                  <w:rPr>
                    <w:rFonts w:eastAsiaTheme="minorEastAsia"/>
                    <w:szCs w:val="22"/>
                  </w:rPr>
                </w:rPrChange>
              </w:rPr>
              <w:t>1</w:t>
            </w:r>
          </w:p>
        </w:tc>
        <w:tc>
          <w:tcPr>
            <w:tcW w:w="3240" w:type="dxa"/>
          </w:tcPr>
          <w:p w14:paraId="4967F641" w14:textId="345EAA34" w:rsidR="002149EB" w:rsidRPr="000E1A5F" w:rsidRDefault="003E6989" w:rsidP="003E6989">
            <w:pPr>
              <w:rPr>
                <w:rFonts w:eastAsiaTheme="minorEastAsia"/>
                <w:szCs w:val="22"/>
                <w:lang w:val="en-GB"/>
                <w:rPrChange w:id="8613" w:author="Dioguardi, Fabio" w:date="2018-10-23T11:24:00Z">
                  <w:rPr>
                    <w:rFonts w:eastAsiaTheme="minorEastAsia"/>
                    <w:szCs w:val="22"/>
                  </w:rPr>
                </w:rPrChange>
              </w:rPr>
            </w:pPr>
            <w:r w:rsidRPr="000E1A5F">
              <w:rPr>
                <w:rFonts w:eastAsiaTheme="minorEastAsia"/>
                <w:szCs w:val="22"/>
                <w:lang w:val="en-GB"/>
                <w:rPrChange w:id="8614" w:author="Dioguardi, Fabio" w:date="2018-10-23T11:24:00Z">
                  <w:rPr>
                    <w:rFonts w:eastAsiaTheme="minorEastAsia"/>
                    <w:szCs w:val="22"/>
                  </w:rPr>
                </w:rPrChange>
              </w:rPr>
              <w:t>Wilson Walker</w:t>
            </w:r>
          </w:p>
        </w:tc>
      </w:tr>
      <w:tr w:rsidR="002149EB" w:rsidRPr="000E1A5F" w14:paraId="38086E21" w14:textId="77777777" w:rsidTr="00D625F7">
        <w:trPr>
          <w:trHeight w:val="253"/>
          <w:jc w:val="center"/>
        </w:trPr>
        <w:tc>
          <w:tcPr>
            <w:tcW w:w="1524" w:type="dxa"/>
          </w:tcPr>
          <w:p w14:paraId="389C8497" w14:textId="1BB42244" w:rsidR="002149EB" w:rsidRPr="000E1A5F" w:rsidRDefault="003E6989" w:rsidP="003E6989">
            <w:pPr>
              <w:jc w:val="right"/>
              <w:rPr>
                <w:rFonts w:eastAsiaTheme="minorEastAsia"/>
                <w:szCs w:val="22"/>
                <w:lang w:val="en-GB"/>
                <w:rPrChange w:id="8615" w:author="Dioguardi, Fabio" w:date="2018-10-23T11:24:00Z">
                  <w:rPr>
                    <w:rFonts w:eastAsiaTheme="minorEastAsia"/>
                    <w:szCs w:val="22"/>
                  </w:rPr>
                </w:rPrChange>
              </w:rPr>
            </w:pPr>
            <w:r w:rsidRPr="000E1A5F">
              <w:rPr>
                <w:rFonts w:eastAsiaTheme="minorEastAsia"/>
                <w:szCs w:val="22"/>
                <w:lang w:val="en-GB"/>
                <w:rPrChange w:id="8616" w:author="Dioguardi, Fabio" w:date="2018-10-23T11:24:00Z">
                  <w:rPr>
                    <w:rFonts w:eastAsiaTheme="minorEastAsia"/>
                    <w:szCs w:val="22"/>
                  </w:rPr>
                </w:rPrChange>
              </w:rPr>
              <w:t>2</w:t>
            </w:r>
          </w:p>
        </w:tc>
        <w:tc>
          <w:tcPr>
            <w:tcW w:w="3240" w:type="dxa"/>
          </w:tcPr>
          <w:p w14:paraId="6797724A" w14:textId="2EB4598B" w:rsidR="002149EB" w:rsidRPr="000E1A5F" w:rsidRDefault="003E6989" w:rsidP="003E6989">
            <w:pPr>
              <w:rPr>
                <w:rFonts w:eastAsiaTheme="minorEastAsia"/>
                <w:szCs w:val="22"/>
                <w:lang w:val="en-GB"/>
                <w:rPrChange w:id="8617" w:author="Dioguardi, Fabio" w:date="2018-10-23T11:24:00Z">
                  <w:rPr>
                    <w:rFonts w:eastAsiaTheme="minorEastAsia"/>
                    <w:szCs w:val="22"/>
                  </w:rPr>
                </w:rPrChange>
              </w:rPr>
            </w:pPr>
            <w:r w:rsidRPr="000E1A5F">
              <w:rPr>
                <w:rFonts w:eastAsiaTheme="minorEastAsia"/>
                <w:szCs w:val="22"/>
                <w:lang w:val="en-GB"/>
                <w:rPrChange w:id="8618" w:author="Dioguardi, Fabio" w:date="2018-10-23T11:24:00Z">
                  <w:rPr>
                    <w:rFonts w:eastAsiaTheme="minorEastAsia"/>
                    <w:szCs w:val="22"/>
                  </w:rPr>
                </w:rPrChange>
              </w:rPr>
              <w:t>Sparks</w:t>
            </w:r>
          </w:p>
        </w:tc>
      </w:tr>
      <w:tr w:rsidR="002149EB" w:rsidRPr="000E1A5F" w14:paraId="3DE7ADBB" w14:textId="77777777" w:rsidTr="00D625F7">
        <w:trPr>
          <w:trHeight w:val="253"/>
          <w:jc w:val="center"/>
        </w:trPr>
        <w:tc>
          <w:tcPr>
            <w:tcW w:w="1524" w:type="dxa"/>
          </w:tcPr>
          <w:p w14:paraId="3675BB62" w14:textId="68935627" w:rsidR="002149EB" w:rsidRPr="000E1A5F" w:rsidRDefault="003E6989" w:rsidP="003E6989">
            <w:pPr>
              <w:jc w:val="right"/>
              <w:rPr>
                <w:rFonts w:eastAsiaTheme="minorEastAsia"/>
                <w:szCs w:val="22"/>
                <w:lang w:val="en-GB"/>
                <w:rPrChange w:id="8619" w:author="Dioguardi, Fabio" w:date="2018-10-23T11:24:00Z">
                  <w:rPr>
                    <w:rFonts w:eastAsiaTheme="minorEastAsia"/>
                    <w:szCs w:val="22"/>
                  </w:rPr>
                </w:rPrChange>
              </w:rPr>
            </w:pPr>
            <w:r w:rsidRPr="000E1A5F">
              <w:rPr>
                <w:rFonts w:eastAsiaTheme="minorEastAsia"/>
                <w:szCs w:val="22"/>
                <w:lang w:val="en-GB"/>
                <w:rPrChange w:id="8620" w:author="Dioguardi, Fabio" w:date="2018-10-23T11:24:00Z">
                  <w:rPr>
                    <w:rFonts w:eastAsiaTheme="minorEastAsia"/>
                    <w:szCs w:val="22"/>
                  </w:rPr>
                </w:rPrChange>
              </w:rPr>
              <w:t>3</w:t>
            </w:r>
          </w:p>
        </w:tc>
        <w:tc>
          <w:tcPr>
            <w:tcW w:w="3240" w:type="dxa"/>
          </w:tcPr>
          <w:p w14:paraId="5DA27ECF" w14:textId="57DBFC5E" w:rsidR="002149EB" w:rsidRPr="000E1A5F" w:rsidRDefault="003E6989" w:rsidP="003E6989">
            <w:pPr>
              <w:rPr>
                <w:rFonts w:eastAsiaTheme="minorEastAsia"/>
                <w:szCs w:val="22"/>
                <w:lang w:val="en-GB"/>
                <w:rPrChange w:id="8621" w:author="Dioguardi, Fabio" w:date="2018-10-23T11:24:00Z">
                  <w:rPr>
                    <w:rFonts w:eastAsiaTheme="minorEastAsia"/>
                    <w:szCs w:val="22"/>
                  </w:rPr>
                </w:rPrChange>
              </w:rPr>
            </w:pPr>
            <w:r w:rsidRPr="000E1A5F">
              <w:rPr>
                <w:rFonts w:eastAsiaTheme="minorEastAsia"/>
                <w:szCs w:val="22"/>
                <w:lang w:val="en-GB"/>
                <w:rPrChange w:id="8622" w:author="Dioguardi, Fabio" w:date="2018-10-23T11:24:00Z">
                  <w:rPr>
                    <w:rFonts w:eastAsiaTheme="minorEastAsia"/>
                    <w:szCs w:val="22"/>
                  </w:rPr>
                </w:rPrChange>
              </w:rPr>
              <w:t>Mastin</w:t>
            </w:r>
          </w:p>
        </w:tc>
      </w:tr>
      <w:tr w:rsidR="002149EB" w:rsidRPr="000E1A5F" w14:paraId="02759C65" w14:textId="77777777" w:rsidTr="00D625F7">
        <w:trPr>
          <w:trHeight w:val="241"/>
          <w:jc w:val="center"/>
        </w:trPr>
        <w:tc>
          <w:tcPr>
            <w:tcW w:w="1524" w:type="dxa"/>
          </w:tcPr>
          <w:p w14:paraId="7C00B34D" w14:textId="775D12FF" w:rsidR="002149EB" w:rsidRPr="000E1A5F" w:rsidRDefault="003E6989" w:rsidP="003E6989">
            <w:pPr>
              <w:jc w:val="right"/>
              <w:rPr>
                <w:rFonts w:eastAsiaTheme="minorEastAsia"/>
                <w:szCs w:val="22"/>
                <w:lang w:val="en-GB"/>
                <w:rPrChange w:id="8623" w:author="Dioguardi, Fabio" w:date="2018-10-23T11:24:00Z">
                  <w:rPr>
                    <w:rFonts w:eastAsiaTheme="minorEastAsia"/>
                    <w:szCs w:val="22"/>
                  </w:rPr>
                </w:rPrChange>
              </w:rPr>
            </w:pPr>
            <w:r w:rsidRPr="000E1A5F">
              <w:rPr>
                <w:rFonts w:eastAsiaTheme="minorEastAsia"/>
                <w:szCs w:val="22"/>
                <w:lang w:val="en-GB"/>
                <w:rPrChange w:id="8624" w:author="Dioguardi, Fabio" w:date="2018-10-23T11:24:00Z">
                  <w:rPr>
                    <w:rFonts w:eastAsiaTheme="minorEastAsia"/>
                    <w:szCs w:val="22"/>
                  </w:rPr>
                </w:rPrChange>
              </w:rPr>
              <w:t>4</w:t>
            </w:r>
          </w:p>
        </w:tc>
        <w:tc>
          <w:tcPr>
            <w:tcW w:w="3240" w:type="dxa"/>
          </w:tcPr>
          <w:p w14:paraId="41EB7F0B" w14:textId="72A920D4" w:rsidR="002149EB" w:rsidRPr="000E1A5F" w:rsidRDefault="007309E9" w:rsidP="003E6989">
            <w:pPr>
              <w:rPr>
                <w:rFonts w:eastAsiaTheme="minorEastAsia"/>
                <w:szCs w:val="22"/>
                <w:lang w:val="en-GB"/>
                <w:rPrChange w:id="8625" w:author="Dioguardi, Fabio" w:date="2018-10-23T11:24:00Z">
                  <w:rPr>
                    <w:rFonts w:eastAsiaTheme="minorEastAsia"/>
                    <w:szCs w:val="22"/>
                  </w:rPr>
                </w:rPrChange>
              </w:rPr>
            </w:pPr>
            <w:proofErr w:type="gramStart"/>
            <w:r w:rsidRPr="000E1A5F">
              <w:rPr>
                <w:rFonts w:eastAsiaTheme="minorEastAsia"/>
                <w:szCs w:val="22"/>
                <w:lang w:val="en-GB"/>
                <w:rPrChange w:id="8626" w:author="Dioguardi, Fabio" w:date="2018-10-23T11:24:00Z">
                  <w:rPr>
                    <w:rFonts w:eastAsiaTheme="minorEastAsia"/>
                    <w:szCs w:val="22"/>
                  </w:rPr>
                </w:rPrChange>
              </w:rPr>
              <w:t>mod</w:t>
            </w:r>
            <w:proofErr w:type="gramEnd"/>
            <w:r w:rsidR="00D625F7" w:rsidRPr="000E1A5F">
              <w:rPr>
                <w:rFonts w:eastAsiaTheme="minorEastAsia"/>
                <w:szCs w:val="22"/>
                <w:lang w:val="en-GB"/>
                <w:rPrChange w:id="8627" w:author="Dioguardi, Fabio" w:date="2018-10-23T11:24:00Z">
                  <w:rPr>
                    <w:rFonts w:eastAsiaTheme="minorEastAsia"/>
                    <w:szCs w:val="22"/>
                  </w:rPr>
                </w:rPrChange>
              </w:rPr>
              <w:t>.</w:t>
            </w:r>
            <w:r w:rsidRPr="000E1A5F">
              <w:rPr>
                <w:rFonts w:eastAsiaTheme="minorEastAsia"/>
                <w:szCs w:val="22"/>
                <w:lang w:val="en-GB"/>
                <w:rPrChange w:id="8628" w:author="Dioguardi, Fabio" w:date="2018-10-23T11:24:00Z">
                  <w:rPr>
                    <w:rFonts w:eastAsiaTheme="minorEastAsia"/>
                    <w:szCs w:val="22"/>
                  </w:rPr>
                </w:rPrChange>
              </w:rPr>
              <w:t xml:space="preserve"> </w:t>
            </w:r>
            <w:proofErr w:type="spellStart"/>
            <w:r w:rsidRPr="000E1A5F">
              <w:rPr>
                <w:rFonts w:eastAsiaTheme="minorEastAsia"/>
                <w:szCs w:val="22"/>
                <w:lang w:val="en-GB"/>
                <w:rPrChange w:id="8629" w:author="Dioguardi, Fabio" w:date="2018-10-23T11:24:00Z">
                  <w:rPr>
                    <w:rFonts w:eastAsiaTheme="minorEastAsia"/>
                    <w:szCs w:val="22"/>
                  </w:rPr>
                </w:rPrChange>
              </w:rPr>
              <w:t>D</w:t>
            </w:r>
            <w:r w:rsidR="00D625F7" w:rsidRPr="000E1A5F">
              <w:rPr>
                <w:rFonts w:eastAsiaTheme="minorEastAsia"/>
                <w:szCs w:val="22"/>
                <w:lang w:val="en-GB"/>
                <w:rPrChange w:id="8630" w:author="Dioguardi, Fabio" w:date="2018-10-23T11:24:00Z">
                  <w:rPr>
                    <w:rFonts w:eastAsiaTheme="minorEastAsia"/>
                    <w:szCs w:val="22"/>
                  </w:rPr>
                </w:rPrChange>
              </w:rPr>
              <w:t>egruyter</w:t>
            </w:r>
            <w:proofErr w:type="spellEnd"/>
            <w:r w:rsidRPr="000E1A5F">
              <w:rPr>
                <w:rFonts w:eastAsiaTheme="minorEastAsia"/>
                <w:szCs w:val="22"/>
                <w:lang w:val="en-GB"/>
                <w:rPrChange w:id="8631" w:author="Dioguardi, Fabio" w:date="2018-10-23T11:24:00Z">
                  <w:rPr>
                    <w:rFonts w:eastAsiaTheme="minorEastAsia"/>
                    <w:szCs w:val="22"/>
                  </w:rPr>
                </w:rPrChange>
              </w:rPr>
              <w:t xml:space="preserve"> B</w:t>
            </w:r>
            <w:r w:rsidR="00D625F7" w:rsidRPr="000E1A5F">
              <w:rPr>
                <w:rFonts w:eastAsiaTheme="minorEastAsia"/>
                <w:szCs w:val="22"/>
                <w:lang w:val="en-GB"/>
                <w:rPrChange w:id="8632" w:author="Dioguardi, Fabio" w:date="2018-10-23T11:24:00Z">
                  <w:rPr>
                    <w:rFonts w:eastAsiaTheme="minorEastAsia"/>
                    <w:szCs w:val="22"/>
                  </w:rPr>
                </w:rPrChange>
              </w:rPr>
              <w:t>onadonna</w:t>
            </w:r>
          </w:p>
        </w:tc>
      </w:tr>
    </w:tbl>
    <w:p w14:paraId="4A864EF4" w14:textId="70C4668A" w:rsidR="00797794" w:rsidRPr="000E1A5F" w:rsidRDefault="001215E4" w:rsidP="003E6989">
      <w:pPr>
        <w:rPr>
          <w:rFonts w:eastAsiaTheme="minorEastAsia"/>
          <w:szCs w:val="22"/>
          <w:lang w:val="en-GB"/>
          <w:rPrChange w:id="8633" w:author="Dioguardi, Fabio" w:date="2018-10-23T11:24:00Z">
            <w:rPr>
              <w:rFonts w:eastAsiaTheme="minorEastAsia"/>
              <w:szCs w:val="22"/>
            </w:rPr>
          </w:rPrChange>
        </w:rPr>
      </w:pPr>
      <w:r w:rsidRPr="000E1A5F">
        <w:rPr>
          <w:rFonts w:eastAsiaTheme="minorEastAsia"/>
          <w:szCs w:val="22"/>
          <w:lang w:val="en-GB"/>
          <w:rPrChange w:id="8634" w:author="Dioguardi, Fabio" w:date="2018-10-23T11:24:00Z">
            <w:rPr>
              <w:rFonts w:eastAsiaTheme="minorEastAsia"/>
              <w:szCs w:val="22"/>
            </w:rPr>
          </w:rPrChange>
        </w:rPr>
        <w:br/>
      </w:r>
      <w:r w:rsidR="00E334C6" w:rsidRPr="000E1A5F">
        <w:rPr>
          <w:rFonts w:eastAsiaTheme="minorEastAsia"/>
          <w:szCs w:val="22"/>
          <w:lang w:val="en-GB"/>
          <w:rPrChange w:id="8635" w:author="Dioguardi, Fabio" w:date="2018-10-23T11:24:00Z">
            <w:rPr>
              <w:rFonts w:eastAsiaTheme="minorEastAsia"/>
              <w:szCs w:val="22"/>
            </w:rPr>
          </w:rPrChange>
        </w:rPr>
        <w:t xml:space="preserve">The </w:t>
      </w:r>
      <w:r w:rsidR="003763D0" w:rsidRPr="000E1A5F">
        <w:rPr>
          <w:rFonts w:eastAsiaTheme="minorEastAsia"/>
          <w:szCs w:val="22"/>
          <w:lang w:val="en-GB"/>
          <w:rPrChange w:id="8636" w:author="Dioguardi, Fabio" w:date="2018-10-23T11:24:00Z">
            <w:rPr>
              <w:rFonts w:eastAsiaTheme="minorEastAsia"/>
              <w:szCs w:val="22"/>
            </w:rPr>
          </w:rPrChange>
        </w:rPr>
        <w:t xml:space="preserve">recorded data </w:t>
      </w:r>
      <w:r w:rsidRPr="000E1A5F">
        <w:rPr>
          <w:rFonts w:eastAsiaTheme="minorEastAsia"/>
          <w:szCs w:val="22"/>
          <w:lang w:val="en-GB"/>
          <w:rPrChange w:id="8637" w:author="Dioguardi, Fabio" w:date="2018-10-23T11:24:00Z">
            <w:rPr>
              <w:rFonts w:eastAsiaTheme="minorEastAsia"/>
              <w:szCs w:val="22"/>
            </w:rPr>
          </w:rPrChange>
        </w:rPr>
        <w:t xml:space="preserve">within </w:t>
      </w:r>
      <w:r w:rsidR="002149EB" w:rsidRPr="000E1A5F">
        <w:rPr>
          <w:rFonts w:eastAsiaTheme="minorEastAsia"/>
          <w:szCs w:val="22"/>
          <w:lang w:val="en-GB"/>
          <w:rPrChange w:id="8638" w:author="Dioguardi, Fabio" w:date="2018-10-23T11:24:00Z">
            <w:rPr>
              <w:rFonts w:eastAsiaTheme="minorEastAsia"/>
              <w:szCs w:val="22"/>
            </w:rPr>
          </w:rPrChange>
        </w:rPr>
        <w:t xml:space="preserve">the </w:t>
      </w:r>
      <w:r w:rsidRPr="000E1A5F">
        <w:rPr>
          <w:rFonts w:eastAsiaTheme="minorEastAsia"/>
          <w:szCs w:val="22"/>
          <w:lang w:val="en-GB"/>
          <w:rPrChange w:id="8639" w:author="Dioguardi, Fabio" w:date="2018-10-23T11:24:00Z">
            <w:rPr>
              <w:rFonts w:eastAsiaTheme="minorEastAsia"/>
              <w:szCs w:val="22"/>
            </w:rPr>
          </w:rPrChange>
        </w:rPr>
        <w:t>“</w:t>
      </w:r>
      <w:r w:rsidRPr="000E1A5F">
        <w:rPr>
          <w:rFonts w:eastAsiaTheme="minorEastAsia"/>
          <w:i/>
          <w:szCs w:val="22"/>
          <w:lang w:val="en-GB"/>
          <w:rPrChange w:id="8640" w:author="Dioguardi, Fabio" w:date="2018-10-23T11:24:00Z">
            <w:rPr>
              <w:rFonts w:eastAsiaTheme="minorEastAsia"/>
              <w:i/>
              <w:szCs w:val="22"/>
            </w:rPr>
          </w:rPrChange>
        </w:rPr>
        <w:t>_</w:t>
      </w:r>
      <w:proofErr w:type="spellStart"/>
      <w:r w:rsidRPr="000E1A5F">
        <w:rPr>
          <w:rFonts w:eastAsiaTheme="minorEastAsia"/>
          <w:i/>
          <w:szCs w:val="22"/>
          <w:lang w:val="en-GB"/>
          <w:rPrChange w:id="8641" w:author="Dioguardi, Fabio" w:date="2018-10-23T11:24:00Z">
            <w:rPr>
              <w:rFonts w:eastAsiaTheme="minorEastAsia"/>
              <w:i/>
              <w:szCs w:val="22"/>
            </w:rPr>
          </w:rPrChange>
        </w:rPr>
        <w:t>statmer</w:t>
      </w:r>
      <w:proofErr w:type="spellEnd"/>
      <w:r w:rsidRPr="000E1A5F">
        <w:rPr>
          <w:rFonts w:eastAsiaTheme="minorEastAsia"/>
          <w:i/>
          <w:szCs w:val="22"/>
          <w:lang w:val="en-GB"/>
          <w:rPrChange w:id="8642" w:author="Dioguardi, Fabio" w:date="2018-10-23T11:24:00Z">
            <w:rPr>
              <w:rFonts w:eastAsiaTheme="minorEastAsia"/>
              <w:i/>
              <w:szCs w:val="22"/>
            </w:rPr>
          </w:rPrChange>
        </w:rPr>
        <w:t>_”</w:t>
      </w:r>
      <w:r w:rsidRPr="000E1A5F">
        <w:rPr>
          <w:rFonts w:eastAsiaTheme="minorEastAsia"/>
          <w:szCs w:val="22"/>
          <w:lang w:val="en-GB"/>
          <w:rPrChange w:id="8643" w:author="Dioguardi, Fabio" w:date="2018-10-23T11:24:00Z">
            <w:rPr>
              <w:rFonts w:eastAsiaTheme="minorEastAsia"/>
              <w:szCs w:val="22"/>
            </w:rPr>
          </w:rPrChange>
        </w:rPr>
        <w:t xml:space="preserve"> files </w:t>
      </w:r>
      <w:r w:rsidR="003763D0" w:rsidRPr="000E1A5F">
        <w:rPr>
          <w:rFonts w:eastAsiaTheme="minorEastAsia"/>
          <w:szCs w:val="22"/>
          <w:lang w:val="en-GB"/>
          <w:rPrChange w:id="8644" w:author="Dioguardi, Fabio" w:date="2018-10-23T11:24:00Z">
            <w:rPr>
              <w:rFonts w:eastAsiaTheme="minorEastAsia"/>
              <w:szCs w:val="22"/>
            </w:rPr>
          </w:rPrChange>
        </w:rPr>
        <w:t>are</w:t>
      </w:r>
      <w:r w:rsidR="00E334C6" w:rsidRPr="000E1A5F">
        <w:rPr>
          <w:rFonts w:eastAsiaTheme="minorEastAsia"/>
          <w:szCs w:val="22"/>
          <w:lang w:val="en-GB"/>
          <w:rPrChange w:id="8645" w:author="Dioguardi, Fabio" w:date="2018-10-23T11:24:00Z">
            <w:rPr>
              <w:rFonts w:eastAsiaTheme="minorEastAsia"/>
              <w:szCs w:val="22"/>
            </w:rPr>
          </w:rPrChange>
        </w:rPr>
        <w:t>:</w:t>
      </w:r>
    </w:p>
    <w:p w14:paraId="785C224E" w14:textId="2969F217" w:rsidR="00E334C6" w:rsidRPr="000E1A5F" w:rsidRDefault="00E334C6" w:rsidP="001507E8">
      <w:pPr>
        <w:pStyle w:val="ListParagraph"/>
        <w:numPr>
          <w:ilvl w:val="0"/>
          <w:numId w:val="11"/>
        </w:numPr>
        <w:rPr>
          <w:lang w:val="en-GB"/>
          <w:rPrChange w:id="8646" w:author="Dioguardi, Fabio" w:date="2018-10-23T11:24:00Z">
            <w:rPr/>
          </w:rPrChange>
        </w:rPr>
      </w:pPr>
      <w:r w:rsidRPr="000E1A5F">
        <w:rPr>
          <w:lang w:val="en-GB"/>
          <w:rPrChange w:id="8647" w:author="Dioguardi, Fabio" w:date="2018-10-23T11:24:00Z">
            <w:rPr/>
          </w:rPrChange>
        </w:rPr>
        <w:t>Column 1: time since eruption</w:t>
      </w:r>
      <w:r w:rsidR="008B4217" w:rsidRPr="000E1A5F">
        <w:rPr>
          <w:lang w:val="en-GB"/>
          <w:rPrChange w:id="8648" w:author="Dioguardi, Fabio" w:date="2018-10-23T11:24:00Z">
            <w:rPr/>
          </w:rPrChange>
        </w:rPr>
        <w:t>;</w:t>
      </w:r>
    </w:p>
    <w:p w14:paraId="6EF08AC2" w14:textId="60792D93" w:rsidR="002149EB" w:rsidRPr="000E1A5F" w:rsidRDefault="00E334C6" w:rsidP="001507E8">
      <w:pPr>
        <w:pStyle w:val="ListParagraph"/>
        <w:numPr>
          <w:ilvl w:val="0"/>
          <w:numId w:val="11"/>
        </w:numPr>
        <w:rPr>
          <w:lang w:val="en-GB"/>
          <w:rPrChange w:id="8649" w:author="Dioguardi, Fabio" w:date="2018-10-23T11:24:00Z">
            <w:rPr/>
          </w:rPrChange>
        </w:rPr>
      </w:pPr>
      <w:r w:rsidRPr="000E1A5F">
        <w:rPr>
          <w:lang w:val="en-GB"/>
          <w:rPrChange w:id="8650" w:author="Dioguardi, Fabio" w:date="2018-10-23T11:24:00Z">
            <w:rPr/>
          </w:rPrChange>
        </w:rPr>
        <w:t xml:space="preserve">Column 2: </w:t>
      </w:r>
      <w:r w:rsidR="001215E4" w:rsidRPr="000E1A5F">
        <w:rPr>
          <w:lang w:val="en-GB"/>
          <w:rPrChange w:id="8651" w:author="Dioguardi, Fabio" w:date="2018-10-23T11:24:00Z">
            <w:rPr/>
          </w:rPrChange>
        </w:rPr>
        <w:t xml:space="preserve">number of </w:t>
      </w:r>
      <w:r w:rsidR="002149EB" w:rsidRPr="000E1A5F">
        <w:rPr>
          <w:lang w:val="en-GB"/>
          <w:rPrChange w:id="8652" w:author="Dioguardi, Fabio" w:date="2018-10-23T11:24:00Z">
            <w:rPr/>
          </w:rPrChange>
        </w:rPr>
        <w:t xml:space="preserve">considered plume height data sets </w:t>
      </w:r>
      <w:r w:rsidR="002149EB" w:rsidRPr="000E1A5F">
        <w:rPr>
          <w:i/>
          <w:lang w:val="en-GB"/>
          <w:rPrChange w:id="8653" w:author="Dioguardi, Fabio" w:date="2018-10-23T11:24:00Z">
            <w:rPr>
              <w:i/>
            </w:rPr>
          </w:rPrChange>
        </w:rPr>
        <w:t>N</w:t>
      </w:r>
      <w:r w:rsidR="008B4217" w:rsidRPr="000E1A5F">
        <w:rPr>
          <w:i/>
          <w:lang w:val="en-GB"/>
          <w:rPrChange w:id="8654" w:author="Dioguardi, Fabio" w:date="2018-10-23T11:24:00Z">
            <w:rPr>
              <w:i/>
            </w:rPr>
          </w:rPrChange>
        </w:rPr>
        <w:t>;</w:t>
      </w:r>
    </w:p>
    <w:p w14:paraId="7E45DD7F" w14:textId="23D65CB6" w:rsidR="00E334C6" w:rsidRPr="000E1A5F" w:rsidRDefault="00E334C6" w:rsidP="001507E8">
      <w:pPr>
        <w:pStyle w:val="ListParagraph"/>
        <w:numPr>
          <w:ilvl w:val="0"/>
          <w:numId w:val="11"/>
        </w:numPr>
        <w:rPr>
          <w:lang w:val="en-GB"/>
          <w:rPrChange w:id="8655" w:author="Dioguardi, Fabio" w:date="2018-10-23T11:24:00Z">
            <w:rPr/>
          </w:rPrChange>
        </w:rPr>
      </w:pPr>
      <w:r w:rsidRPr="000E1A5F">
        <w:rPr>
          <w:lang w:val="en-GB"/>
          <w:rPrChange w:id="8656" w:author="Dioguardi, Fabio" w:date="2018-10-23T11:24:00Z">
            <w:rPr/>
          </w:rPrChange>
        </w:rPr>
        <w:t xml:space="preserve">Column 3: </w:t>
      </w:r>
      <w:r w:rsidR="003763D0" w:rsidRPr="000E1A5F">
        <w:rPr>
          <w:lang w:val="en-GB"/>
          <w:rPrChange w:id="8657" w:author="Dioguardi, Fabio" w:date="2018-10-23T11:24:00Z">
            <w:rPr/>
          </w:rPrChange>
        </w:rPr>
        <w:t>abs. min</w:t>
      </w:r>
      <w:r w:rsidR="008B4217" w:rsidRPr="000E1A5F">
        <w:rPr>
          <w:lang w:val="en-GB"/>
          <w:rPrChange w:id="8658" w:author="Dioguardi, Fabio" w:date="2018-10-23T11:24:00Z">
            <w:rPr/>
          </w:rPrChange>
        </w:rPr>
        <w:t>;</w:t>
      </w:r>
    </w:p>
    <w:p w14:paraId="594F5A41" w14:textId="71AF72B4" w:rsidR="00E334C6" w:rsidRPr="000E1A5F" w:rsidRDefault="00E334C6" w:rsidP="001507E8">
      <w:pPr>
        <w:pStyle w:val="ListParagraph"/>
        <w:numPr>
          <w:ilvl w:val="0"/>
          <w:numId w:val="11"/>
        </w:numPr>
        <w:rPr>
          <w:lang w:val="en-GB"/>
          <w:rPrChange w:id="8659" w:author="Dioguardi, Fabio" w:date="2018-10-23T11:24:00Z">
            <w:rPr/>
          </w:rPrChange>
        </w:rPr>
      </w:pPr>
      <w:r w:rsidRPr="000E1A5F">
        <w:rPr>
          <w:lang w:val="en-GB"/>
          <w:rPrChange w:id="8660" w:author="Dioguardi, Fabio" w:date="2018-10-23T11:24:00Z">
            <w:rPr/>
          </w:rPrChange>
        </w:rPr>
        <w:t xml:space="preserve">Column 4: </w:t>
      </w:r>
      <w:proofErr w:type="spellStart"/>
      <w:r w:rsidR="00A144B5" w:rsidRPr="000E1A5F">
        <w:rPr>
          <w:rFonts w:eastAsiaTheme="minorEastAsia"/>
          <w:i/>
          <w:lang w:val="en-GB"/>
          <w:rPrChange w:id="8661" w:author="Dioguardi, Fabio" w:date="2018-10-23T11:24:00Z">
            <w:rPr>
              <w:rFonts w:eastAsiaTheme="minorEastAsia"/>
              <w:i/>
            </w:rPr>
          </w:rPrChange>
        </w:rPr>
        <w:t>Q</w:t>
      </w:r>
      <w:r w:rsidR="00A144B5" w:rsidRPr="000E1A5F">
        <w:rPr>
          <w:rFonts w:eastAsiaTheme="minorEastAsia"/>
          <w:i/>
          <w:vertAlign w:val="subscript"/>
          <w:lang w:val="en-GB"/>
          <w:rPrChange w:id="8662" w:author="Dioguardi, Fabio" w:date="2018-10-23T11:24:00Z">
            <w:rPr>
              <w:rFonts w:eastAsiaTheme="minorEastAsia"/>
              <w:i/>
              <w:vertAlign w:val="subscript"/>
            </w:rPr>
          </w:rPrChange>
        </w:rPr>
        <w:t>maxhmin</w:t>
      </w:r>
      <w:proofErr w:type="spellEnd"/>
      <w:r w:rsidR="008B4217" w:rsidRPr="000E1A5F">
        <w:rPr>
          <w:rFonts w:eastAsiaTheme="minorEastAsia"/>
          <w:i/>
          <w:lang w:val="en-GB"/>
          <w:rPrChange w:id="8663" w:author="Dioguardi, Fabio" w:date="2018-10-23T11:24:00Z">
            <w:rPr>
              <w:rFonts w:eastAsiaTheme="minorEastAsia"/>
              <w:i/>
            </w:rPr>
          </w:rPrChange>
        </w:rPr>
        <w:t>;</w:t>
      </w:r>
    </w:p>
    <w:p w14:paraId="5446646D" w14:textId="72D05341" w:rsidR="00E334C6" w:rsidRPr="000E1A5F" w:rsidRDefault="00E334C6" w:rsidP="001507E8">
      <w:pPr>
        <w:pStyle w:val="ListParagraph"/>
        <w:numPr>
          <w:ilvl w:val="0"/>
          <w:numId w:val="11"/>
        </w:numPr>
        <w:rPr>
          <w:lang w:val="en-GB"/>
          <w:rPrChange w:id="8664" w:author="Dioguardi, Fabio" w:date="2018-10-23T11:24:00Z">
            <w:rPr/>
          </w:rPrChange>
        </w:rPr>
      </w:pPr>
      <w:r w:rsidRPr="000E1A5F">
        <w:rPr>
          <w:lang w:val="en-GB"/>
          <w:rPrChange w:id="8665" w:author="Dioguardi, Fabio" w:date="2018-10-23T11:24:00Z">
            <w:rPr/>
          </w:rPrChange>
        </w:rPr>
        <w:t xml:space="preserve">Column 5: </w:t>
      </w:r>
      <w:r w:rsidR="00DD3417" w:rsidRPr="000E1A5F">
        <w:rPr>
          <w:lang w:val="en-GB"/>
          <w:rPrChange w:id="8666" w:author="Dioguardi, Fabio" w:date="2018-10-23T11:24:00Z">
            <w:rPr/>
          </w:rPrChange>
        </w:rPr>
        <w:t xml:space="preserve">weighted average </w:t>
      </w:r>
      <w:proofErr w:type="spellStart"/>
      <w:r w:rsidR="00DD3417" w:rsidRPr="000E1A5F">
        <w:rPr>
          <w:rFonts w:eastAsiaTheme="minorEastAsia"/>
          <w:i/>
          <w:lang w:val="en-GB"/>
          <w:rPrChange w:id="8667" w:author="Dioguardi, Fabio" w:date="2018-10-23T11:24:00Z">
            <w:rPr>
              <w:rFonts w:eastAsiaTheme="minorEastAsia"/>
              <w:i/>
            </w:rPr>
          </w:rPrChange>
        </w:rPr>
        <w:t>Q</w:t>
      </w:r>
      <w:r w:rsidR="00DD3417" w:rsidRPr="000E1A5F">
        <w:rPr>
          <w:rFonts w:eastAsiaTheme="minorEastAsia"/>
          <w:i/>
          <w:vertAlign w:val="subscript"/>
          <w:lang w:val="en-GB"/>
          <w:rPrChange w:id="8668" w:author="Dioguardi, Fabio" w:date="2018-10-23T11:24:00Z">
            <w:rPr>
              <w:rFonts w:eastAsiaTheme="minorEastAsia"/>
              <w:i/>
              <w:vertAlign w:val="subscript"/>
            </w:rPr>
          </w:rPrChange>
        </w:rPr>
        <w:t>wavg</w:t>
      </w:r>
      <w:proofErr w:type="spellEnd"/>
      <w:r w:rsidR="008B4217" w:rsidRPr="000E1A5F">
        <w:rPr>
          <w:rFonts w:eastAsiaTheme="minorEastAsia"/>
          <w:i/>
          <w:lang w:val="en-GB"/>
          <w:rPrChange w:id="8669" w:author="Dioguardi, Fabio" w:date="2018-10-23T11:24:00Z">
            <w:rPr>
              <w:rFonts w:eastAsiaTheme="minorEastAsia"/>
              <w:i/>
            </w:rPr>
          </w:rPrChange>
        </w:rPr>
        <w:t>;</w:t>
      </w:r>
    </w:p>
    <w:p w14:paraId="2B878A42" w14:textId="3D16EC29" w:rsidR="00E334C6" w:rsidRPr="000E1A5F" w:rsidRDefault="00E334C6" w:rsidP="001507E8">
      <w:pPr>
        <w:pStyle w:val="ListParagraph"/>
        <w:numPr>
          <w:ilvl w:val="0"/>
          <w:numId w:val="11"/>
        </w:numPr>
        <w:rPr>
          <w:lang w:val="en-GB"/>
          <w:rPrChange w:id="8670" w:author="Dioguardi, Fabio" w:date="2018-10-23T11:24:00Z">
            <w:rPr/>
          </w:rPrChange>
        </w:rPr>
      </w:pPr>
      <w:r w:rsidRPr="000E1A5F">
        <w:rPr>
          <w:lang w:val="en-GB"/>
          <w:rPrChange w:id="8671" w:author="Dioguardi, Fabio" w:date="2018-10-23T11:24:00Z">
            <w:rPr/>
          </w:rPrChange>
        </w:rPr>
        <w:t xml:space="preserve">Column 6: </w:t>
      </w:r>
      <w:r w:rsidR="00DD3417" w:rsidRPr="000E1A5F">
        <w:rPr>
          <w:rFonts w:eastAsiaTheme="minorEastAsia"/>
          <w:lang w:val="en-GB"/>
          <w:rPrChange w:id="8672" w:author="Dioguardi, Fabio" w:date="2018-10-23T11:24:00Z">
            <w:rPr>
              <w:rFonts w:eastAsiaTheme="minorEastAsia"/>
            </w:rPr>
          </w:rPrChange>
        </w:rPr>
        <w:t xml:space="preserve">upper boundary of best MER estimate </w:t>
      </w:r>
      <w:proofErr w:type="spellStart"/>
      <w:r w:rsidR="00DD3417" w:rsidRPr="000E1A5F">
        <w:rPr>
          <w:rFonts w:eastAsiaTheme="minorEastAsia"/>
          <w:i/>
          <w:lang w:val="en-GB"/>
          <w:rPrChange w:id="8673" w:author="Dioguardi, Fabio" w:date="2018-10-23T11:24:00Z">
            <w:rPr>
              <w:rFonts w:eastAsiaTheme="minorEastAsia"/>
              <w:i/>
            </w:rPr>
          </w:rPrChange>
        </w:rPr>
        <w:t>Q</w:t>
      </w:r>
      <w:r w:rsidR="00DD3417" w:rsidRPr="000E1A5F">
        <w:rPr>
          <w:rFonts w:eastAsiaTheme="minorEastAsia"/>
          <w:i/>
          <w:vertAlign w:val="subscript"/>
          <w:lang w:val="en-GB"/>
          <w:rPrChange w:id="8674" w:author="Dioguardi, Fabio" w:date="2018-10-23T11:24:00Z">
            <w:rPr>
              <w:rFonts w:eastAsiaTheme="minorEastAsia"/>
              <w:i/>
              <w:vertAlign w:val="subscript"/>
            </w:rPr>
          </w:rPrChange>
        </w:rPr>
        <w:t>upper</w:t>
      </w:r>
      <w:proofErr w:type="spellEnd"/>
      <w:r w:rsidR="008B4217" w:rsidRPr="000E1A5F">
        <w:rPr>
          <w:rFonts w:eastAsiaTheme="minorEastAsia"/>
          <w:i/>
          <w:lang w:val="en-GB"/>
          <w:rPrChange w:id="8675" w:author="Dioguardi, Fabio" w:date="2018-10-23T11:24:00Z">
            <w:rPr>
              <w:rFonts w:eastAsiaTheme="minorEastAsia"/>
              <w:i/>
            </w:rPr>
          </w:rPrChange>
        </w:rPr>
        <w:t>;</w:t>
      </w:r>
    </w:p>
    <w:p w14:paraId="21169C48" w14:textId="336EAB00" w:rsidR="003763D0" w:rsidRPr="000E1A5F" w:rsidRDefault="003763D0" w:rsidP="001507E8">
      <w:pPr>
        <w:pStyle w:val="ListParagraph"/>
        <w:numPr>
          <w:ilvl w:val="0"/>
          <w:numId w:val="11"/>
        </w:numPr>
        <w:rPr>
          <w:lang w:val="en-GB"/>
          <w:rPrChange w:id="8676" w:author="Dioguardi, Fabio" w:date="2018-10-23T11:24:00Z">
            <w:rPr/>
          </w:rPrChange>
        </w:rPr>
      </w:pPr>
      <w:r w:rsidRPr="000E1A5F">
        <w:rPr>
          <w:lang w:val="en-GB"/>
          <w:rPrChange w:id="8677" w:author="Dioguardi, Fabio" w:date="2018-10-23T11:24:00Z">
            <w:rPr/>
          </w:rPrChange>
        </w:rPr>
        <w:t>Column 7:</w:t>
      </w:r>
      <w:r w:rsidR="00DD3417" w:rsidRPr="000E1A5F">
        <w:rPr>
          <w:lang w:val="en-GB"/>
          <w:rPrChange w:id="8678" w:author="Dioguardi, Fabio" w:date="2018-10-23T11:24:00Z">
            <w:rPr/>
          </w:rPrChange>
        </w:rPr>
        <w:t xml:space="preserve"> abs. max</w:t>
      </w:r>
      <w:r w:rsidR="008B4217" w:rsidRPr="000E1A5F">
        <w:rPr>
          <w:lang w:val="en-GB"/>
          <w:rPrChange w:id="8679" w:author="Dioguardi, Fabio" w:date="2018-10-23T11:24:00Z">
            <w:rPr/>
          </w:rPrChange>
        </w:rPr>
        <w:t>;</w:t>
      </w:r>
    </w:p>
    <w:p w14:paraId="7B762E80" w14:textId="788180B1" w:rsidR="003763D0" w:rsidRPr="000E1A5F" w:rsidRDefault="003763D0" w:rsidP="001507E8">
      <w:pPr>
        <w:pStyle w:val="ListParagraph"/>
        <w:numPr>
          <w:ilvl w:val="0"/>
          <w:numId w:val="11"/>
        </w:numPr>
        <w:rPr>
          <w:lang w:val="en-GB"/>
          <w:rPrChange w:id="8680" w:author="Dioguardi, Fabio" w:date="2018-10-23T11:24:00Z">
            <w:rPr/>
          </w:rPrChange>
        </w:rPr>
      </w:pPr>
      <w:r w:rsidRPr="000E1A5F">
        <w:rPr>
          <w:lang w:val="en-GB"/>
          <w:rPrChange w:id="8681" w:author="Dioguardi, Fabio" w:date="2018-10-23T11:24:00Z">
            <w:rPr/>
          </w:rPrChange>
        </w:rPr>
        <w:t>Column 8</w:t>
      </w:r>
      <w:r w:rsidR="00DD3417" w:rsidRPr="000E1A5F">
        <w:rPr>
          <w:lang w:val="en-GB"/>
          <w:rPrChange w:id="8682" w:author="Dioguardi, Fabio" w:date="2018-10-23T11:24:00Z">
            <w:rPr/>
          </w:rPrChange>
        </w:rPr>
        <w:t xml:space="preserve">: </w:t>
      </w:r>
      <w:proofErr w:type="spellStart"/>
      <w:r w:rsidR="00DD3417" w:rsidRPr="000E1A5F">
        <w:rPr>
          <w:i/>
          <w:lang w:val="en-GB"/>
          <w:rPrChange w:id="8683" w:author="Dioguardi, Fabio" w:date="2018-10-23T11:24:00Z">
            <w:rPr>
              <w:i/>
            </w:rPr>
          </w:rPrChange>
        </w:rPr>
        <w:t>Q</w:t>
      </w:r>
      <w:r w:rsidR="00DD3417" w:rsidRPr="000E1A5F">
        <w:rPr>
          <w:i/>
          <w:vertAlign w:val="subscript"/>
          <w:lang w:val="en-GB"/>
          <w:rPrChange w:id="8684" w:author="Dioguardi, Fabio" w:date="2018-10-23T11:24:00Z">
            <w:rPr>
              <w:i/>
              <w:vertAlign w:val="subscript"/>
            </w:rPr>
          </w:rPrChange>
        </w:rPr>
        <w:t>Gudmundsson</w:t>
      </w:r>
      <w:proofErr w:type="spellEnd"/>
      <w:r w:rsidR="008B4217" w:rsidRPr="000E1A5F">
        <w:rPr>
          <w:i/>
          <w:lang w:val="en-GB"/>
          <w:rPrChange w:id="8685" w:author="Dioguardi, Fabio" w:date="2018-10-23T11:24:00Z">
            <w:rPr>
              <w:i/>
            </w:rPr>
          </w:rPrChange>
        </w:rPr>
        <w:t>;</w:t>
      </w:r>
    </w:p>
    <w:p w14:paraId="5168DC9E" w14:textId="1B32ED8E" w:rsidR="00DD3417" w:rsidRPr="000E1A5F" w:rsidRDefault="00DD3417" w:rsidP="001507E8">
      <w:pPr>
        <w:pStyle w:val="ListParagraph"/>
        <w:numPr>
          <w:ilvl w:val="0"/>
          <w:numId w:val="11"/>
        </w:numPr>
        <w:rPr>
          <w:lang w:val="en-GB"/>
          <w:rPrChange w:id="8686" w:author="Dioguardi, Fabio" w:date="2018-10-23T11:24:00Z">
            <w:rPr/>
          </w:rPrChange>
        </w:rPr>
      </w:pPr>
      <w:r w:rsidRPr="000E1A5F">
        <w:rPr>
          <w:lang w:val="en-GB"/>
          <w:rPrChange w:id="8687" w:author="Dioguardi, Fabio" w:date="2018-10-23T11:24:00Z">
            <w:rPr/>
          </w:rPrChange>
        </w:rPr>
        <w:t xml:space="preserve">Column 9: </w:t>
      </w:r>
      <w:proofErr w:type="spellStart"/>
      <w:r w:rsidRPr="000E1A5F">
        <w:rPr>
          <w:i/>
          <w:lang w:val="en-GB"/>
          <w:rPrChange w:id="8688" w:author="Dioguardi, Fabio" w:date="2018-10-23T11:24:00Z">
            <w:rPr>
              <w:i/>
            </w:rPr>
          </w:rPrChange>
        </w:rPr>
        <w:t>Q</w:t>
      </w:r>
      <w:r w:rsidRPr="000E1A5F">
        <w:rPr>
          <w:i/>
          <w:vertAlign w:val="subscript"/>
          <w:lang w:val="en-GB"/>
          <w:rPrChange w:id="8689" w:author="Dioguardi, Fabio" w:date="2018-10-23T11:24:00Z">
            <w:rPr>
              <w:i/>
              <w:vertAlign w:val="subscript"/>
            </w:rPr>
          </w:rPrChange>
        </w:rPr>
        <w:t>Degruyter</w:t>
      </w:r>
      <w:proofErr w:type="spellEnd"/>
      <w:r w:rsidRPr="000E1A5F">
        <w:rPr>
          <w:i/>
          <w:vertAlign w:val="subscript"/>
          <w:lang w:val="en-GB"/>
          <w:rPrChange w:id="8690" w:author="Dioguardi, Fabio" w:date="2018-10-23T11:24:00Z">
            <w:rPr>
              <w:i/>
              <w:vertAlign w:val="subscript"/>
            </w:rPr>
          </w:rPrChange>
        </w:rPr>
        <w:t xml:space="preserve"> Bonadonna</w:t>
      </w:r>
      <w:r w:rsidR="008B4217" w:rsidRPr="000E1A5F">
        <w:rPr>
          <w:i/>
          <w:lang w:val="en-GB"/>
          <w:rPrChange w:id="8691" w:author="Dioguardi, Fabio" w:date="2018-10-23T11:24:00Z">
            <w:rPr>
              <w:i/>
            </w:rPr>
          </w:rPrChange>
        </w:rPr>
        <w:t>;</w:t>
      </w:r>
    </w:p>
    <w:p w14:paraId="3EE47915" w14:textId="0BD01FC1" w:rsidR="00DD3417" w:rsidRPr="000E1A5F" w:rsidRDefault="00DD3417" w:rsidP="001507E8">
      <w:pPr>
        <w:pStyle w:val="ListParagraph"/>
        <w:numPr>
          <w:ilvl w:val="0"/>
          <w:numId w:val="11"/>
        </w:numPr>
        <w:rPr>
          <w:lang w:val="en-GB"/>
          <w:rPrChange w:id="8692" w:author="Dioguardi, Fabio" w:date="2018-10-23T11:24:00Z">
            <w:rPr/>
          </w:rPrChange>
        </w:rPr>
      </w:pPr>
      <w:r w:rsidRPr="000E1A5F">
        <w:rPr>
          <w:lang w:val="en-GB"/>
          <w:rPrChange w:id="8693" w:author="Dioguardi, Fabio" w:date="2018-10-23T11:24:00Z">
            <w:rPr/>
          </w:rPrChange>
        </w:rPr>
        <w:t>Column 10: RMER (</w:t>
      </w:r>
      <w:r w:rsidRPr="000E1A5F">
        <w:rPr>
          <w:i/>
          <w:lang w:val="en-GB"/>
          <w:rPrChange w:id="8694" w:author="Dioguardi, Fabio" w:date="2018-10-23T11:24:00Z">
            <w:rPr>
              <w:i/>
            </w:rPr>
          </w:rPrChange>
        </w:rPr>
        <w:t>Q</w:t>
      </w:r>
      <w:r w:rsidRPr="000E1A5F">
        <w:rPr>
          <w:i/>
          <w:vertAlign w:val="subscript"/>
          <w:lang w:val="en-GB"/>
          <w:rPrChange w:id="8695" w:author="Dioguardi, Fabio" w:date="2018-10-23T11:24:00Z">
            <w:rPr>
              <w:i/>
              <w:vertAlign w:val="subscript"/>
            </w:rPr>
          </w:rPrChange>
        </w:rPr>
        <w:t>RMER</w:t>
      </w:r>
      <w:r w:rsidRPr="000E1A5F">
        <w:rPr>
          <w:rFonts w:eastAsiaTheme="minorEastAsia"/>
          <w:lang w:val="en-GB"/>
          <w:rPrChange w:id="8696" w:author="Dioguardi, Fabio" w:date="2018-10-23T11:24:00Z">
            <w:rPr>
              <w:rFonts w:eastAsiaTheme="minorEastAsia"/>
            </w:rPr>
          </w:rPrChange>
        </w:rPr>
        <w:t>)</w:t>
      </w:r>
      <w:r w:rsidR="008B4217" w:rsidRPr="000E1A5F">
        <w:rPr>
          <w:rFonts w:eastAsiaTheme="minorEastAsia"/>
          <w:lang w:val="en-GB"/>
          <w:rPrChange w:id="8697" w:author="Dioguardi, Fabio" w:date="2018-10-23T11:24:00Z">
            <w:rPr>
              <w:rFonts w:eastAsiaTheme="minorEastAsia"/>
            </w:rPr>
          </w:rPrChange>
        </w:rPr>
        <w:t>;</w:t>
      </w:r>
    </w:p>
    <w:p w14:paraId="21C9C6CB" w14:textId="4A5EE74F" w:rsidR="00DD3417" w:rsidRPr="000E1A5F" w:rsidRDefault="00DD3417" w:rsidP="001507E8">
      <w:pPr>
        <w:pStyle w:val="ListParagraph"/>
        <w:numPr>
          <w:ilvl w:val="0"/>
          <w:numId w:val="11"/>
        </w:numPr>
        <w:rPr>
          <w:lang w:val="en-GB"/>
          <w:rPrChange w:id="8698" w:author="Dioguardi, Fabio" w:date="2018-10-23T11:24:00Z">
            <w:rPr/>
          </w:rPrChange>
        </w:rPr>
      </w:pPr>
      <w:r w:rsidRPr="000E1A5F">
        <w:rPr>
          <w:lang w:val="en-GB"/>
          <w:rPrChange w:id="8699" w:author="Dioguardi, Fabio" w:date="2018-10-23T11:24:00Z">
            <w:rPr/>
          </w:rPrChange>
        </w:rPr>
        <w:t xml:space="preserve">Column 11: </w:t>
      </w:r>
      <w:proofErr w:type="spellStart"/>
      <w:r w:rsidRPr="000E1A5F">
        <w:rPr>
          <w:lang w:val="en-GB"/>
          <w:rPrChange w:id="8700" w:author="Dioguardi, Fabio" w:date="2018-10-23T11:24:00Z">
            <w:rPr/>
          </w:rPrChange>
        </w:rPr>
        <w:t>avg</w:t>
      </w:r>
      <w:proofErr w:type="spellEnd"/>
      <w:r w:rsidRPr="000E1A5F">
        <w:rPr>
          <w:lang w:val="en-GB"/>
          <w:rPrChange w:id="8701" w:author="Dioguardi, Fabio" w:date="2018-10-23T11:24:00Z">
            <w:rPr/>
          </w:rPrChange>
        </w:rPr>
        <w:t xml:space="preserve"> (</w:t>
      </w:r>
      <w:proofErr w:type="spellStart"/>
      <w:r w:rsidRPr="000E1A5F">
        <w:rPr>
          <w:i/>
          <w:lang w:val="en-GB"/>
          <w:rPrChange w:id="8702" w:author="Dioguardi, Fabio" w:date="2018-10-23T11:24:00Z">
            <w:rPr>
              <w:i/>
            </w:rPr>
          </w:rPrChange>
        </w:rPr>
        <w:t>Q</w:t>
      </w:r>
      <w:r w:rsidRPr="000E1A5F">
        <w:rPr>
          <w:i/>
          <w:vertAlign w:val="subscript"/>
          <w:lang w:val="en-GB"/>
          <w:rPrChange w:id="8703" w:author="Dioguardi, Fabio" w:date="2018-10-23T11:24:00Z">
            <w:rPr>
              <w:i/>
              <w:vertAlign w:val="subscript"/>
            </w:rPr>
          </w:rPrChange>
        </w:rPr>
        <w:t>avg</w:t>
      </w:r>
      <w:proofErr w:type="spellEnd"/>
      <w:r w:rsidRPr="000E1A5F">
        <w:rPr>
          <w:rFonts w:eastAsiaTheme="minorEastAsia"/>
          <w:lang w:val="en-GB"/>
          <w:rPrChange w:id="8704" w:author="Dioguardi, Fabio" w:date="2018-10-23T11:24:00Z">
            <w:rPr>
              <w:rFonts w:eastAsiaTheme="minorEastAsia"/>
            </w:rPr>
          </w:rPrChange>
        </w:rPr>
        <w:t>)</w:t>
      </w:r>
      <w:r w:rsidR="008B4217" w:rsidRPr="000E1A5F">
        <w:rPr>
          <w:rFonts w:eastAsiaTheme="minorEastAsia"/>
          <w:lang w:val="en-GB"/>
          <w:rPrChange w:id="8705" w:author="Dioguardi, Fabio" w:date="2018-10-23T11:24:00Z">
            <w:rPr>
              <w:rFonts w:eastAsiaTheme="minorEastAsia"/>
            </w:rPr>
          </w:rPrChange>
        </w:rPr>
        <w:t>;</w:t>
      </w:r>
    </w:p>
    <w:p w14:paraId="381F8D99" w14:textId="35DCA461" w:rsidR="00DD3417" w:rsidRPr="000E1A5F" w:rsidRDefault="00DD3417" w:rsidP="001507E8">
      <w:pPr>
        <w:pStyle w:val="ListParagraph"/>
        <w:numPr>
          <w:ilvl w:val="0"/>
          <w:numId w:val="11"/>
        </w:numPr>
        <w:rPr>
          <w:lang w:val="en-GB"/>
          <w:rPrChange w:id="8706" w:author="Dioguardi, Fabio" w:date="2018-10-23T11:24:00Z">
            <w:rPr/>
          </w:rPrChange>
        </w:rPr>
      </w:pPr>
      <w:r w:rsidRPr="000E1A5F">
        <w:rPr>
          <w:lang w:val="en-GB"/>
          <w:rPrChange w:id="8707" w:author="Dioguardi, Fabio" w:date="2018-10-23T11:24:00Z">
            <w:rPr/>
          </w:rPrChange>
        </w:rPr>
        <w:t>Column 1</w:t>
      </w:r>
      <w:r w:rsidR="000770AA" w:rsidRPr="000E1A5F">
        <w:rPr>
          <w:lang w:val="en-GB"/>
          <w:rPrChange w:id="8708" w:author="Dioguardi, Fabio" w:date="2018-10-23T11:24:00Z">
            <w:rPr/>
          </w:rPrChange>
        </w:rPr>
        <w:t>2</w:t>
      </w:r>
      <w:r w:rsidRPr="000E1A5F">
        <w:rPr>
          <w:lang w:val="en-GB"/>
          <w:rPrChange w:id="8709" w:author="Dioguardi, Fabio" w:date="2018-10-23T11:24:00Z">
            <w:rPr/>
          </w:rPrChange>
        </w:rPr>
        <w:t xml:space="preserve">: </w:t>
      </w:r>
      <w:proofErr w:type="spellStart"/>
      <w:r w:rsidRPr="000E1A5F">
        <w:rPr>
          <w:rFonts w:eastAsiaTheme="minorEastAsia"/>
          <w:i/>
          <w:lang w:val="en-GB"/>
          <w:rPrChange w:id="8710" w:author="Dioguardi, Fabio" w:date="2018-10-23T11:24:00Z">
            <w:rPr>
              <w:rFonts w:eastAsiaTheme="minorEastAsia"/>
              <w:i/>
            </w:rPr>
          </w:rPrChange>
        </w:rPr>
        <w:t>Q</w:t>
      </w:r>
      <w:r w:rsidRPr="000E1A5F">
        <w:rPr>
          <w:rFonts w:eastAsiaTheme="minorEastAsia"/>
          <w:i/>
          <w:vertAlign w:val="subscript"/>
          <w:lang w:val="en-GB"/>
          <w:rPrChange w:id="8711" w:author="Dioguardi, Fabio" w:date="2018-10-23T11:24:00Z">
            <w:rPr>
              <w:rFonts w:eastAsiaTheme="minorEastAsia"/>
              <w:i/>
              <w:vertAlign w:val="subscript"/>
            </w:rPr>
          </w:rPrChange>
        </w:rPr>
        <w:t>maxnowihmin</w:t>
      </w:r>
      <w:proofErr w:type="spellEnd"/>
      <w:r w:rsidR="008B4217" w:rsidRPr="000E1A5F">
        <w:rPr>
          <w:rFonts w:eastAsiaTheme="minorEastAsia"/>
          <w:i/>
          <w:lang w:val="en-GB"/>
          <w:rPrChange w:id="8712" w:author="Dioguardi, Fabio" w:date="2018-10-23T11:24:00Z">
            <w:rPr>
              <w:rFonts w:eastAsiaTheme="minorEastAsia"/>
              <w:i/>
            </w:rPr>
          </w:rPrChange>
        </w:rPr>
        <w:t>;</w:t>
      </w:r>
    </w:p>
    <w:p w14:paraId="76D48114" w14:textId="1D3A00FA" w:rsidR="00DD3417" w:rsidRPr="000E1A5F" w:rsidRDefault="000770AA" w:rsidP="001507E8">
      <w:pPr>
        <w:pStyle w:val="ListParagraph"/>
        <w:numPr>
          <w:ilvl w:val="0"/>
          <w:numId w:val="11"/>
        </w:numPr>
        <w:rPr>
          <w:lang w:val="en-GB"/>
          <w:rPrChange w:id="8713" w:author="Dioguardi, Fabio" w:date="2018-10-23T11:24:00Z">
            <w:rPr/>
          </w:rPrChange>
        </w:rPr>
      </w:pPr>
      <w:r w:rsidRPr="000E1A5F">
        <w:rPr>
          <w:lang w:val="en-GB"/>
          <w:rPrChange w:id="8714" w:author="Dioguardi, Fabio" w:date="2018-10-23T11:24:00Z">
            <w:rPr/>
          </w:rPrChange>
        </w:rPr>
        <w:t xml:space="preserve">Column 13: </w:t>
      </w:r>
      <w:r w:rsidR="00DD3417" w:rsidRPr="000E1A5F">
        <w:rPr>
          <w:lang w:val="en-GB"/>
          <w:rPrChange w:id="8715" w:author="Dioguardi, Fabio" w:date="2018-10-23T11:24:00Z">
            <w:rPr/>
          </w:rPrChange>
        </w:rPr>
        <w:t>time base</w:t>
      </w:r>
      <w:r w:rsidR="008B4217" w:rsidRPr="000E1A5F">
        <w:rPr>
          <w:lang w:val="en-GB"/>
          <w:rPrChange w:id="8716" w:author="Dioguardi, Fabio" w:date="2018-10-23T11:24:00Z">
            <w:rPr/>
          </w:rPrChange>
        </w:rPr>
        <w:t>.</w:t>
      </w:r>
    </w:p>
    <w:p w14:paraId="6206F445" w14:textId="46B607BD" w:rsidR="00562E03" w:rsidRPr="000E1A5F" w:rsidRDefault="00562E03" w:rsidP="00797794">
      <w:pPr>
        <w:rPr>
          <w:rFonts w:eastAsiaTheme="minorEastAsia"/>
          <w:szCs w:val="22"/>
          <w:lang w:val="en-GB"/>
          <w:rPrChange w:id="8717" w:author="Dioguardi, Fabio" w:date="2018-10-23T11:24:00Z">
            <w:rPr>
              <w:rFonts w:eastAsiaTheme="minorEastAsia"/>
              <w:szCs w:val="22"/>
              <w:lang w:val="en-IE"/>
            </w:rPr>
          </w:rPrChange>
        </w:rPr>
      </w:pPr>
      <w:r w:rsidRPr="000E1A5F">
        <w:rPr>
          <w:rFonts w:eastAsiaTheme="minorEastAsia"/>
          <w:szCs w:val="22"/>
          <w:lang w:val="en-GB"/>
          <w:rPrChange w:id="8718" w:author="Dioguardi, Fabio" w:date="2018-10-23T11:24:00Z">
            <w:rPr>
              <w:rFonts w:eastAsiaTheme="minorEastAsia"/>
              <w:szCs w:val="22"/>
              <w:lang w:val="en-IE"/>
            </w:rPr>
          </w:rPrChange>
        </w:rPr>
        <w:t xml:space="preserve">In addition to these eight text files, two plots are generated which provide statistical information on the plume-height source specific data situation (for a detailed plot description, see section </w:t>
      </w:r>
      <w:r w:rsidR="008E4BF3" w:rsidRPr="000E1A5F">
        <w:rPr>
          <w:rFonts w:eastAsiaTheme="minorEastAsia"/>
          <w:szCs w:val="22"/>
          <w:lang w:val="en-GB"/>
          <w:rPrChange w:id="8719" w:author="Dioguardi, Fabio" w:date="2018-10-23T11:24:00Z">
            <w:rPr>
              <w:rFonts w:eastAsiaTheme="minorEastAsia"/>
              <w:szCs w:val="22"/>
              <w:lang w:val="en-IE"/>
            </w:rPr>
          </w:rPrChange>
        </w:rPr>
        <w:fldChar w:fldCharType="begin"/>
      </w:r>
      <w:r w:rsidR="008E4BF3" w:rsidRPr="000E1A5F">
        <w:rPr>
          <w:rFonts w:eastAsiaTheme="minorEastAsia"/>
          <w:szCs w:val="22"/>
          <w:lang w:val="en-GB"/>
          <w:rPrChange w:id="8720" w:author="Dioguardi, Fabio" w:date="2018-10-23T11:24:00Z">
            <w:rPr>
              <w:rFonts w:eastAsiaTheme="minorEastAsia"/>
              <w:szCs w:val="22"/>
              <w:lang w:val="en-IE"/>
            </w:rPr>
          </w:rPrChange>
        </w:rPr>
        <w:instrText xml:space="preserve"> REF _Ref482880346 \r \h </w:instrText>
      </w:r>
      <w:r w:rsidR="008E4BF3" w:rsidRPr="000E1A5F">
        <w:rPr>
          <w:rFonts w:eastAsiaTheme="minorEastAsia"/>
          <w:szCs w:val="22"/>
          <w:lang w:val="en-GB"/>
          <w:rPrChange w:id="8721" w:author="Dioguardi, Fabio" w:date="2018-10-23T11:24:00Z">
            <w:rPr>
              <w:rFonts w:eastAsiaTheme="minorEastAsia"/>
              <w:szCs w:val="22"/>
              <w:lang w:val="en-IE"/>
            </w:rPr>
          </w:rPrChange>
        </w:rPr>
      </w:r>
      <w:r w:rsidR="008E4BF3" w:rsidRPr="000E1A5F">
        <w:rPr>
          <w:rFonts w:eastAsiaTheme="minorEastAsia"/>
          <w:szCs w:val="22"/>
          <w:lang w:val="en-GB"/>
          <w:rPrChange w:id="8722" w:author="Dioguardi, Fabio" w:date="2018-10-23T11:24:00Z">
            <w:rPr>
              <w:rFonts w:eastAsiaTheme="minorEastAsia"/>
              <w:szCs w:val="22"/>
              <w:lang w:val="en-IE"/>
            </w:rPr>
          </w:rPrChange>
        </w:rPr>
        <w:fldChar w:fldCharType="separate"/>
      </w:r>
      <w:r w:rsidR="00DE7C99" w:rsidRPr="000E1A5F">
        <w:rPr>
          <w:rFonts w:eastAsiaTheme="minorEastAsia"/>
          <w:szCs w:val="22"/>
          <w:lang w:val="en-GB"/>
          <w:rPrChange w:id="8723" w:author="Dioguardi, Fabio" w:date="2018-10-23T11:24:00Z">
            <w:rPr>
              <w:rFonts w:eastAsiaTheme="minorEastAsia"/>
              <w:szCs w:val="22"/>
              <w:lang w:val="en-IE"/>
            </w:rPr>
          </w:rPrChange>
        </w:rPr>
        <w:t>5.10.4</w:t>
      </w:r>
      <w:r w:rsidR="008E4BF3" w:rsidRPr="000E1A5F">
        <w:rPr>
          <w:rFonts w:eastAsiaTheme="minorEastAsia"/>
          <w:szCs w:val="22"/>
          <w:lang w:val="en-GB"/>
          <w:rPrChange w:id="8724" w:author="Dioguardi, Fabio" w:date="2018-10-23T11:24:00Z">
            <w:rPr>
              <w:rFonts w:eastAsiaTheme="minorEastAsia"/>
              <w:szCs w:val="22"/>
              <w:lang w:val="en-IE"/>
            </w:rPr>
          </w:rPrChange>
        </w:rPr>
        <w:fldChar w:fldCharType="end"/>
      </w:r>
      <w:r w:rsidRPr="000E1A5F">
        <w:rPr>
          <w:rFonts w:eastAsiaTheme="minorEastAsia"/>
          <w:szCs w:val="22"/>
          <w:lang w:val="en-GB"/>
          <w:rPrChange w:id="8725" w:author="Dioguardi, Fabio" w:date="2018-10-23T11:24:00Z">
            <w:rPr>
              <w:rFonts w:eastAsiaTheme="minorEastAsia"/>
              <w:szCs w:val="22"/>
              <w:lang w:val="en-IE"/>
            </w:rPr>
          </w:rPrChange>
        </w:rPr>
        <w:t xml:space="preserve">): </w:t>
      </w:r>
    </w:p>
    <w:p w14:paraId="18DFAD50" w14:textId="5182BB7F" w:rsidR="00562E03" w:rsidRPr="000E1A5F" w:rsidRDefault="00562E03" w:rsidP="001507E8">
      <w:pPr>
        <w:pStyle w:val="ListParagraph"/>
        <w:numPr>
          <w:ilvl w:val="0"/>
          <w:numId w:val="39"/>
        </w:numPr>
        <w:tabs>
          <w:tab w:val="left" w:pos="6946"/>
        </w:tabs>
        <w:rPr>
          <w:b/>
          <w:lang w:val="en-GB"/>
          <w:rPrChange w:id="8726" w:author="Dioguardi, Fabio" w:date="2018-10-23T11:24:00Z">
            <w:rPr>
              <w:b/>
            </w:rPr>
          </w:rPrChange>
        </w:rPr>
      </w:pPr>
      <w:r w:rsidRPr="000E1A5F">
        <w:rPr>
          <w:b/>
          <w:lang w:val="en-GB"/>
          <w:rPrChange w:id="8727" w:author="Dioguardi, Fabio" w:date="2018-10-23T11:24:00Z">
            <w:rPr>
              <w:b/>
            </w:rPr>
          </w:rPrChange>
        </w:rPr>
        <w:t>Source statistics plot (SRC Stat plot)</w:t>
      </w:r>
      <w:r w:rsidRPr="000E1A5F">
        <w:rPr>
          <w:lang w:val="en-GB"/>
          <w:rPrChange w:id="8728" w:author="Dioguardi, Fabio" w:date="2018-10-23T11:24:00Z">
            <w:rPr/>
          </w:rPrChange>
        </w:rPr>
        <w:t>,</w:t>
      </w:r>
      <w:r w:rsidRPr="000E1A5F">
        <w:rPr>
          <w:b/>
          <w:lang w:val="en-GB"/>
          <w:rPrChange w:id="8729" w:author="Dioguardi, Fabio" w:date="2018-10-23T11:24:00Z">
            <w:rPr>
              <w:b/>
            </w:rPr>
          </w:rPrChange>
        </w:rPr>
        <w:t xml:space="preserve"> </w:t>
      </w:r>
      <w:r w:rsidRPr="000E1A5F">
        <w:rPr>
          <w:lang w:val="en-GB"/>
          <w:rPrChange w:id="8730" w:author="Dioguardi, Fabio" w:date="2018-10-23T11:24:00Z">
            <w:rPr/>
          </w:rPrChange>
        </w:rPr>
        <w:t>saved with the ending string “</w:t>
      </w:r>
      <w:r w:rsidRPr="000E1A5F">
        <w:rPr>
          <w:i/>
          <w:lang w:val="en-GB"/>
          <w:rPrChange w:id="8731" w:author="Dioguardi, Fabio" w:date="2018-10-23T11:24:00Z">
            <w:rPr>
              <w:i/>
            </w:rPr>
          </w:rPrChange>
        </w:rPr>
        <w:t>_</w:t>
      </w:r>
      <w:proofErr w:type="spellStart"/>
      <w:r w:rsidRPr="000E1A5F">
        <w:rPr>
          <w:i/>
          <w:lang w:val="en-GB"/>
          <w:rPrChange w:id="8732" w:author="Dioguardi, Fabio" w:date="2018-10-23T11:24:00Z">
            <w:rPr>
              <w:i/>
            </w:rPr>
          </w:rPrChange>
        </w:rPr>
        <w:t>SRC_stat</w:t>
      </w:r>
      <w:proofErr w:type="spellEnd"/>
      <w:r w:rsidRPr="000E1A5F">
        <w:rPr>
          <w:lang w:val="en-GB"/>
          <w:rPrChange w:id="8733" w:author="Dioguardi, Fabio" w:date="2018-10-23T11:24:00Z">
            <w:rPr/>
          </w:rPrChange>
        </w:rPr>
        <w:t>”.</w:t>
      </w:r>
    </w:p>
    <w:p w14:paraId="3C078455" w14:textId="652D7F06" w:rsidR="00562E03" w:rsidRPr="000E1A5F" w:rsidRDefault="00562E03" w:rsidP="001507E8">
      <w:pPr>
        <w:pStyle w:val="ListParagraph"/>
        <w:numPr>
          <w:ilvl w:val="0"/>
          <w:numId w:val="39"/>
        </w:numPr>
        <w:tabs>
          <w:tab w:val="left" w:pos="6946"/>
        </w:tabs>
        <w:rPr>
          <w:b/>
          <w:lang w:val="en-GB"/>
          <w:rPrChange w:id="8734" w:author="Dioguardi, Fabio" w:date="2018-10-23T11:24:00Z">
            <w:rPr>
              <w:b/>
            </w:rPr>
          </w:rPrChange>
        </w:rPr>
      </w:pPr>
      <w:r w:rsidRPr="000E1A5F">
        <w:rPr>
          <w:b/>
          <w:lang w:val="en-GB"/>
          <w:rPrChange w:id="8735" w:author="Dioguardi, Fabio" w:date="2018-10-23T11:24:00Z">
            <w:rPr>
              <w:b/>
            </w:rPr>
          </w:rPrChange>
        </w:rPr>
        <w:t>Total Data Source plot (</w:t>
      </w:r>
      <w:proofErr w:type="spellStart"/>
      <w:r w:rsidRPr="000E1A5F">
        <w:rPr>
          <w:b/>
          <w:lang w:val="en-GB"/>
          <w:rPrChange w:id="8736" w:author="Dioguardi, Fabio" w:date="2018-10-23T11:24:00Z">
            <w:rPr>
              <w:b/>
            </w:rPr>
          </w:rPrChange>
        </w:rPr>
        <w:t>SRCtotal</w:t>
      </w:r>
      <w:proofErr w:type="spellEnd"/>
      <w:r w:rsidRPr="000E1A5F">
        <w:rPr>
          <w:b/>
          <w:lang w:val="en-GB"/>
          <w:rPrChange w:id="8737" w:author="Dioguardi, Fabio" w:date="2018-10-23T11:24:00Z">
            <w:rPr>
              <w:b/>
            </w:rPr>
          </w:rPrChange>
        </w:rPr>
        <w:t xml:space="preserve"> Stat plot)</w:t>
      </w:r>
      <w:r w:rsidRPr="000E1A5F">
        <w:rPr>
          <w:lang w:val="en-GB"/>
          <w:rPrChange w:id="8738" w:author="Dioguardi, Fabio" w:date="2018-10-23T11:24:00Z">
            <w:rPr/>
          </w:rPrChange>
        </w:rPr>
        <w:t>, stored with the ending string “</w:t>
      </w:r>
      <w:r w:rsidRPr="000E1A5F">
        <w:rPr>
          <w:i/>
          <w:lang w:val="en-GB"/>
          <w:rPrChange w:id="8739" w:author="Dioguardi, Fabio" w:date="2018-10-23T11:24:00Z">
            <w:rPr>
              <w:i/>
            </w:rPr>
          </w:rPrChange>
        </w:rPr>
        <w:t>_</w:t>
      </w:r>
      <w:proofErr w:type="spellStart"/>
      <w:r w:rsidRPr="000E1A5F">
        <w:rPr>
          <w:i/>
          <w:lang w:val="en-GB"/>
          <w:rPrChange w:id="8740" w:author="Dioguardi, Fabio" w:date="2018-10-23T11:24:00Z">
            <w:rPr>
              <w:i/>
            </w:rPr>
          </w:rPrChange>
        </w:rPr>
        <w:t>SRCtotal_stat</w:t>
      </w:r>
      <w:proofErr w:type="spellEnd"/>
      <w:r w:rsidRPr="000E1A5F">
        <w:rPr>
          <w:lang w:val="en-GB"/>
          <w:rPrChange w:id="8741" w:author="Dioguardi, Fabio" w:date="2018-10-23T11:24:00Z">
            <w:rPr/>
          </w:rPrChange>
        </w:rPr>
        <w:t>”.</w:t>
      </w:r>
    </w:p>
    <w:p w14:paraId="077C6241" w14:textId="63BEA974" w:rsidR="00E334C6" w:rsidRPr="000E1A5F" w:rsidRDefault="006D33DA" w:rsidP="00797794">
      <w:pPr>
        <w:rPr>
          <w:rFonts w:eastAsiaTheme="minorEastAsia"/>
          <w:szCs w:val="22"/>
          <w:lang w:val="en-GB"/>
          <w:rPrChange w:id="8742" w:author="Dioguardi, Fabio" w:date="2018-10-23T11:24:00Z">
            <w:rPr>
              <w:rFonts w:eastAsiaTheme="minorEastAsia"/>
              <w:szCs w:val="22"/>
              <w:lang w:val="en-IE"/>
            </w:rPr>
          </w:rPrChange>
        </w:rPr>
      </w:pPr>
      <w:r w:rsidRPr="000E1A5F">
        <w:rPr>
          <w:rFonts w:eastAsiaTheme="minorEastAsia"/>
          <w:szCs w:val="22"/>
          <w:lang w:val="en-GB"/>
          <w:rPrChange w:id="8743" w:author="Dioguardi, Fabio" w:date="2018-10-23T11:24:00Z">
            <w:rPr>
              <w:rFonts w:eastAsiaTheme="minorEastAsia"/>
              <w:szCs w:val="22"/>
              <w:lang w:val="en-IE"/>
            </w:rPr>
          </w:rPrChange>
        </w:rPr>
        <w:t xml:space="preserve">If </w:t>
      </w:r>
      <w:r w:rsidR="000B4C42" w:rsidRPr="000E1A5F">
        <w:rPr>
          <w:rFonts w:eastAsiaTheme="minorEastAsia"/>
          <w:szCs w:val="22"/>
          <w:lang w:val="en-GB"/>
          <w:rPrChange w:id="8744" w:author="Dioguardi, Fabio" w:date="2018-10-23T11:24:00Z">
            <w:rPr>
              <w:rFonts w:eastAsiaTheme="minorEastAsia"/>
              <w:szCs w:val="22"/>
              <w:lang w:val="en-IE"/>
            </w:rPr>
          </w:rPrChange>
        </w:rPr>
        <w:t xml:space="preserve">the analysis mode is </w:t>
      </w:r>
      <w:r w:rsidRPr="000E1A5F">
        <w:rPr>
          <w:rFonts w:eastAsiaTheme="minorEastAsia"/>
          <w:szCs w:val="22"/>
          <w:lang w:val="en-GB"/>
          <w:rPrChange w:id="8745" w:author="Dioguardi, Fabio" w:date="2018-10-23T11:24:00Z">
            <w:rPr>
              <w:rFonts w:eastAsiaTheme="minorEastAsia"/>
              <w:szCs w:val="22"/>
              <w:lang w:val="en-IE"/>
            </w:rPr>
          </w:rPrChange>
        </w:rPr>
        <w:t>activated, FOXI informs the user by returning the message</w:t>
      </w:r>
    </w:p>
    <w:p w14:paraId="610F8D15" w14:textId="13AD3D5F" w:rsidR="006D33DA" w:rsidRPr="000E1A5F" w:rsidRDefault="006D33DA" w:rsidP="006D33DA">
      <w:pPr>
        <w:ind w:firstLine="720"/>
        <w:rPr>
          <w:rFonts w:ascii="Courier New" w:hAnsi="Courier New" w:cs="Courier New"/>
          <w:color w:val="006600"/>
          <w:lang w:val="en-GB"/>
          <w:rPrChange w:id="874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8747" w:author="Dioguardi, Fabio" w:date="2018-10-23T11:24:00Z">
            <w:rPr>
              <w:rFonts w:ascii="Courier New" w:hAnsi="Courier New" w:cs="Courier New"/>
              <w:color w:val="006600"/>
            </w:rPr>
          </w:rPrChange>
        </w:rPr>
        <w:t xml:space="preserve">WARNING: </w:t>
      </w:r>
    </w:p>
    <w:p w14:paraId="5AD4F5CD" w14:textId="77777777" w:rsidR="006E42BF" w:rsidRPr="000E1A5F" w:rsidRDefault="006D33DA" w:rsidP="006D33DA">
      <w:pPr>
        <w:ind w:firstLine="720"/>
        <w:rPr>
          <w:rFonts w:ascii="Courier New" w:hAnsi="Courier New" w:cs="Courier New"/>
          <w:color w:val="006600"/>
          <w:lang w:val="en-GB"/>
          <w:rPrChange w:id="874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8749" w:author="Dioguardi, Fabio" w:date="2018-10-23T11:24:00Z">
            <w:rPr>
              <w:rFonts w:ascii="Courier New" w:hAnsi="Courier New" w:cs="Courier New"/>
              <w:color w:val="006600"/>
            </w:rPr>
          </w:rPrChange>
        </w:rPr>
        <w:t xml:space="preserve">   ALL individual MER values are logged "in _</w:t>
      </w:r>
      <w:proofErr w:type="spellStart"/>
      <w:r w:rsidRPr="000E1A5F">
        <w:rPr>
          <w:rFonts w:ascii="Courier New" w:hAnsi="Courier New" w:cs="Courier New"/>
          <w:color w:val="006600"/>
          <w:lang w:val="en-GB"/>
          <w:rPrChange w:id="8750" w:author="Dioguardi, Fabio" w:date="2018-10-23T11:24:00Z">
            <w:rPr>
              <w:rFonts w:ascii="Courier New" w:hAnsi="Courier New" w:cs="Courier New"/>
              <w:color w:val="006600"/>
            </w:rPr>
          </w:rPrChange>
        </w:rPr>
        <w:t>allmer</w:t>
      </w:r>
      <w:proofErr w:type="spellEnd"/>
      <w:r w:rsidRPr="000E1A5F">
        <w:rPr>
          <w:rFonts w:ascii="Courier New" w:hAnsi="Courier New" w:cs="Courier New"/>
          <w:color w:val="006600"/>
          <w:lang w:val="en-GB"/>
          <w:rPrChange w:id="8751" w:author="Dioguardi, Fabio" w:date="2018-10-23T11:24:00Z">
            <w:rPr>
              <w:rFonts w:ascii="Courier New" w:hAnsi="Courier New" w:cs="Courier New"/>
              <w:color w:val="006600"/>
            </w:rPr>
          </w:rPrChange>
        </w:rPr>
        <w:t>_" files!!</w:t>
      </w:r>
    </w:p>
    <w:p w14:paraId="776CEC2D" w14:textId="56E44D9E" w:rsidR="006D33DA" w:rsidRPr="000E1A5F" w:rsidRDefault="006E42BF" w:rsidP="006D33DA">
      <w:pPr>
        <w:ind w:firstLine="720"/>
        <w:rPr>
          <w:lang w:val="en-GB"/>
          <w:rPrChange w:id="8752" w:author="Dioguardi, Fabio" w:date="2018-10-23T11:24:00Z">
            <w:rPr/>
          </w:rPrChange>
        </w:rPr>
      </w:pPr>
      <w:r w:rsidRPr="000E1A5F">
        <w:rPr>
          <w:rFonts w:ascii="Courier New" w:hAnsi="Courier New" w:cs="Courier New"/>
          <w:color w:val="006600"/>
          <w:lang w:val="en-GB"/>
          <w:rPrChange w:id="8753" w:author="Dioguardi, Fabio" w:date="2018-10-23T11:24:00Z">
            <w:rPr>
              <w:rFonts w:ascii="Courier New" w:hAnsi="Courier New" w:cs="Courier New"/>
              <w:color w:val="006600"/>
            </w:rPr>
          </w:rPrChange>
        </w:rPr>
        <w:lastRenderedPageBreak/>
        <w:t xml:space="preserve">   Source Stats Plots are activated</w:t>
      </w:r>
      <w:r w:rsidR="006D33DA" w:rsidRPr="000E1A5F">
        <w:rPr>
          <w:lang w:val="en-GB"/>
          <w:rPrChange w:id="8754" w:author="Dioguardi, Fabio" w:date="2018-10-23T11:24:00Z">
            <w:rPr/>
          </w:rPrChange>
        </w:rPr>
        <w:t xml:space="preserve"> </w:t>
      </w:r>
    </w:p>
    <w:p w14:paraId="0A574258" w14:textId="0CCDED3D" w:rsidR="006D33DA" w:rsidRPr="000E1A5F" w:rsidRDefault="006D33DA" w:rsidP="00797794">
      <w:pPr>
        <w:rPr>
          <w:rFonts w:eastAsiaTheme="minorEastAsia"/>
          <w:szCs w:val="22"/>
          <w:lang w:val="en-GB"/>
          <w:rPrChange w:id="8755" w:author="Dioguardi, Fabio" w:date="2018-10-23T11:24:00Z">
            <w:rPr>
              <w:rFonts w:eastAsiaTheme="minorEastAsia"/>
              <w:szCs w:val="22"/>
            </w:rPr>
          </w:rPrChange>
        </w:rPr>
      </w:pPr>
      <w:r w:rsidRPr="000E1A5F">
        <w:rPr>
          <w:rFonts w:eastAsiaTheme="minorEastAsia"/>
          <w:szCs w:val="22"/>
          <w:lang w:val="en-GB"/>
          <w:rPrChange w:id="8756" w:author="Dioguardi, Fabio" w:date="2018-10-23T11:24:00Z">
            <w:rPr>
              <w:rFonts w:eastAsiaTheme="minorEastAsia"/>
              <w:szCs w:val="22"/>
            </w:rPr>
          </w:rPrChange>
        </w:rPr>
        <w:t>This warning is to avoid unintended gen</w:t>
      </w:r>
      <w:r w:rsidR="006E42BF" w:rsidRPr="000E1A5F">
        <w:rPr>
          <w:rFonts w:eastAsiaTheme="minorEastAsia"/>
          <w:szCs w:val="22"/>
          <w:lang w:val="en-GB"/>
          <w:rPrChange w:id="8757" w:author="Dioguardi, Fabio" w:date="2018-10-23T11:24:00Z">
            <w:rPr>
              <w:rFonts w:eastAsiaTheme="minorEastAsia"/>
              <w:szCs w:val="22"/>
            </w:rPr>
          </w:rPrChange>
        </w:rPr>
        <w:t>eration of potential large files (which might become a relevant memory issue in long-term runs)</w:t>
      </w:r>
      <w:r w:rsidRPr="000E1A5F">
        <w:rPr>
          <w:rFonts w:eastAsiaTheme="minorEastAsia"/>
          <w:szCs w:val="22"/>
          <w:lang w:val="en-GB"/>
          <w:rPrChange w:id="8758" w:author="Dioguardi, Fabio" w:date="2018-10-23T11:24:00Z">
            <w:rPr>
              <w:rFonts w:eastAsiaTheme="minorEastAsia"/>
              <w:szCs w:val="22"/>
            </w:rPr>
          </w:rPrChange>
        </w:rPr>
        <w:t>.</w:t>
      </w:r>
    </w:p>
    <w:p w14:paraId="51B85D3C" w14:textId="77777777" w:rsidR="003B6CB4" w:rsidRPr="000E1A5F" w:rsidRDefault="003B6CB4" w:rsidP="000770AA">
      <w:pPr>
        <w:rPr>
          <w:lang w:val="en-GB"/>
          <w:rPrChange w:id="8759" w:author="Dioguardi, Fabio" w:date="2018-10-23T11:24:00Z">
            <w:rPr/>
          </w:rPrChange>
        </w:rPr>
      </w:pPr>
    </w:p>
    <w:p w14:paraId="5AA77088" w14:textId="194AF006" w:rsidR="003B6CB4" w:rsidRPr="000E1A5F" w:rsidRDefault="003B6CB4" w:rsidP="004E20AA">
      <w:pPr>
        <w:pStyle w:val="Heading2"/>
        <w:rPr>
          <w:lang w:val="en-GB"/>
          <w:rPrChange w:id="8760" w:author="Dioguardi, Fabio" w:date="2018-10-23T11:24:00Z">
            <w:rPr/>
          </w:rPrChange>
        </w:rPr>
      </w:pPr>
      <w:bookmarkStart w:id="8761" w:name="_Ref482453155"/>
      <w:bookmarkStart w:id="8762" w:name="_Toc528058526"/>
      <w:r w:rsidRPr="000E1A5F">
        <w:rPr>
          <w:lang w:val="en-GB"/>
          <w:rPrChange w:id="8763" w:author="Dioguardi, Fabio" w:date="2018-10-23T11:24:00Z">
            <w:rPr/>
          </w:rPrChange>
        </w:rPr>
        <w:t xml:space="preserve">Step 7: Compute MER Based </w:t>
      </w:r>
      <w:r w:rsidR="00CF62AC" w:rsidRPr="000E1A5F">
        <w:rPr>
          <w:lang w:val="en-GB"/>
          <w:rPrChange w:id="8764" w:author="Dioguardi, Fabio" w:date="2018-10-23T11:24:00Z">
            <w:rPr/>
          </w:rPrChange>
        </w:rPr>
        <w:t>o</w:t>
      </w:r>
      <w:r w:rsidRPr="000E1A5F">
        <w:rPr>
          <w:lang w:val="en-GB"/>
          <w:rPrChange w:id="8765" w:author="Dioguardi, Fabio" w:date="2018-10-23T11:24:00Z">
            <w:rPr/>
          </w:rPrChange>
        </w:rPr>
        <w:t xml:space="preserve">n </w:t>
      </w:r>
      <w:r w:rsidR="00CF62AC" w:rsidRPr="000E1A5F">
        <w:rPr>
          <w:lang w:val="en-GB"/>
          <w:rPrChange w:id="8766" w:author="Dioguardi, Fabio" w:date="2018-10-23T11:24:00Z">
            <w:rPr/>
          </w:rPrChange>
        </w:rPr>
        <w:t>A</w:t>
      </w:r>
      <w:r w:rsidRPr="000E1A5F">
        <w:rPr>
          <w:lang w:val="en-GB"/>
          <w:rPrChange w:id="8767" w:author="Dioguardi, Fabio" w:date="2018-10-23T11:24:00Z">
            <w:rPr/>
          </w:rPrChange>
        </w:rPr>
        <w:t>ll Conventional Models</w:t>
      </w:r>
      <w:bookmarkEnd w:id="8761"/>
      <w:bookmarkEnd w:id="8762"/>
    </w:p>
    <w:p w14:paraId="22CCF8BA" w14:textId="77777777" w:rsidR="003B6CB4" w:rsidRPr="000E1A5F" w:rsidRDefault="003B6CB4" w:rsidP="003B6CB4">
      <w:pPr>
        <w:rPr>
          <w:lang w:val="en-GB"/>
          <w:rPrChange w:id="8768" w:author="Dioguardi, Fabio" w:date="2018-10-23T11:24:00Z">
            <w:rPr/>
          </w:rPrChange>
        </w:rPr>
      </w:pPr>
    </w:p>
    <w:p w14:paraId="0E19BC79" w14:textId="398D9A53" w:rsidR="003B6CB4" w:rsidRPr="000E1A5F" w:rsidRDefault="003B6CB4" w:rsidP="003B6CB4">
      <w:pPr>
        <w:rPr>
          <w:lang w:val="en-GB"/>
          <w:rPrChange w:id="8769" w:author="Dioguardi, Fabio" w:date="2018-10-23T11:24:00Z">
            <w:rPr/>
          </w:rPrChange>
        </w:rPr>
      </w:pPr>
      <w:r w:rsidRPr="000E1A5F">
        <w:rPr>
          <w:lang w:val="en-GB"/>
          <w:rPrChange w:id="8770" w:author="Dioguardi, Fabio" w:date="2018-10-23T11:24:00Z">
            <w:rPr/>
          </w:rPrChange>
        </w:rPr>
        <w:t xml:space="preserve">As described in section </w:t>
      </w:r>
      <w:r w:rsidR="00DC774B" w:rsidRPr="000E1A5F">
        <w:rPr>
          <w:lang w:val="en-GB"/>
          <w:rPrChange w:id="8771" w:author="Dioguardi, Fabio" w:date="2018-10-23T11:24:00Z">
            <w:rPr/>
          </w:rPrChange>
        </w:rPr>
        <w:fldChar w:fldCharType="begin"/>
      </w:r>
      <w:r w:rsidR="00DC774B" w:rsidRPr="000E1A5F">
        <w:rPr>
          <w:lang w:val="en-GB"/>
          <w:rPrChange w:id="8772" w:author="Dioguardi, Fabio" w:date="2018-10-23T11:24:00Z">
            <w:rPr/>
          </w:rPrChange>
        </w:rPr>
        <w:instrText xml:space="preserve"> REF _Ref482540296 \r \h </w:instrText>
      </w:r>
      <w:r w:rsidR="00DC774B" w:rsidRPr="000E1A5F">
        <w:rPr>
          <w:lang w:val="en-GB"/>
          <w:rPrChange w:id="8773" w:author="Dioguardi, Fabio" w:date="2018-10-23T11:24:00Z">
            <w:rPr/>
          </w:rPrChange>
        </w:rPr>
      </w:r>
      <w:r w:rsidR="00DC774B" w:rsidRPr="000E1A5F">
        <w:rPr>
          <w:lang w:val="en-GB"/>
          <w:rPrChange w:id="8774" w:author="Dioguardi, Fabio" w:date="2018-10-23T11:24:00Z">
            <w:rPr/>
          </w:rPrChange>
        </w:rPr>
        <w:fldChar w:fldCharType="separate"/>
      </w:r>
      <w:r w:rsidR="00DE7C99" w:rsidRPr="000E1A5F">
        <w:rPr>
          <w:lang w:val="en-GB"/>
          <w:rPrChange w:id="8775" w:author="Dioguardi, Fabio" w:date="2018-10-23T11:24:00Z">
            <w:rPr/>
          </w:rPrChange>
        </w:rPr>
        <w:t>5.5.3</w:t>
      </w:r>
      <w:r w:rsidR="00DC774B" w:rsidRPr="000E1A5F">
        <w:rPr>
          <w:lang w:val="en-GB"/>
          <w:rPrChange w:id="8776" w:author="Dioguardi, Fabio" w:date="2018-10-23T11:24:00Z">
            <w:rPr/>
          </w:rPrChange>
        </w:rPr>
        <w:fldChar w:fldCharType="end"/>
      </w:r>
      <w:r w:rsidRPr="000E1A5F">
        <w:rPr>
          <w:lang w:val="en-GB"/>
          <w:rPrChange w:id="8777" w:author="Dioguardi, Fabio" w:date="2018-10-23T11:24:00Z">
            <w:rPr/>
          </w:rPrChange>
        </w:rPr>
        <w:t xml:space="preserve">, a range of MER estimates based on regularly updated curves computed by </w:t>
      </w:r>
      <w:proofErr w:type="spellStart"/>
      <w:r w:rsidRPr="000E1A5F">
        <w:rPr>
          <w:b/>
          <w:lang w:val="en-GB"/>
          <w:rPrChange w:id="8778" w:author="Dioguardi, Fabio" w:date="2018-10-23T11:24:00Z">
            <w:rPr>
              <w:b/>
            </w:rPr>
          </w:rPrChange>
        </w:rPr>
        <w:t>PlumeRise</w:t>
      </w:r>
      <w:proofErr w:type="spellEnd"/>
      <w:r w:rsidR="004B4103" w:rsidRPr="000E1A5F">
        <w:rPr>
          <w:lang w:val="en-GB"/>
          <w:rPrChange w:id="8779" w:author="Dioguardi, Fabio" w:date="2018-10-23T11:24:00Z">
            <w:rPr/>
          </w:rPrChange>
        </w:rPr>
        <w:t xml:space="preserve"> (Woodhouse et al., 2013)</w:t>
      </w:r>
      <w:r w:rsidRPr="000E1A5F">
        <w:rPr>
          <w:lang w:val="en-GB"/>
          <w:rPrChange w:id="8780" w:author="Dioguardi, Fabio" w:date="2018-10-23T11:24:00Z">
            <w:rPr/>
          </w:rPrChange>
        </w:rPr>
        <w:t xml:space="preserve"> </w:t>
      </w:r>
      <w:r w:rsidR="001600B3" w:rsidRPr="000E1A5F">
        <w:rPr>
          <w:lang w:val="en-GB"/>
          <w:rPrChange w:id="8781" w:author="Dioguardi, Fabio" w:date="2018-10-23T11:24:00Z">
            <w:rPr/>
          </w:rPrChange>
        </w:rPr>
        <w:t>is imported</w:t>
      </w:r>
      <w:r w:rsidRPr="000E1A5F">
        <w:rPr>
          <w:lang w:val="en-GB"/>
          <w:rPrChange w:id="8782" w:author="Dioguardi, Fabio" w:date="2018-10-23T11:24:00Z">
            <w:rPr/>
          </w:rPrChange>
        </w:rPr>
        <w:t xml:space="preserve"> by FOXI via a text file named “</w:t>
      </w:r>
      <w:r w:rsidRPr="000E1A5F">
        <w:rPr>
          <w:i/>
          <w:lang w:val="en-GB"/>
          <w:rPrChange w:id="8783" w:author="Dioguardi, Fabio" w:date="2018-10-23T11:24:00Z">
            <w:rPr>
              <w:i/>
            </w:rPr>
          </w:rPrChange>
        </w:rPr>
        <w:t>PlumeRise_out.txt</w:t>
      </w:r>
      <w:r w:rsidRPr="000E1A5F">
        <w:rPr>
          <w:lang w:val="en-GB"/>
          <w:rPrChange w:id="8784" w:author="Dioguardi, Fabio" w:date="2018-10-23T11:24:00Z">
            <w:rPr/>
          </w:rPrChange>
        </w:rPr>
        <w:t>”</w:t>
      </w:r>
      <w:r w:rsidR="001600B3" w:rsidRPr="000E1A5F">
        <w:rPr>
          <w:lang w:val="en-GB"/>
          <w:rPrChange w:id="8785" w:author="Dioguardi, Fabio" w:date="2018-10-23T11:24:00Z">
            <w:rPr/>
          </w:rPrChange>
        </w:rPr>
        <w:t>, provided that</w:t>
      </w:r>
      <w:r w:rsidR="004B4103" w:rsidRPr="000E1A5F">
        <w:rPr>
          <w:lang w:val="en-GB"/>
          <w:rPrChange w:id="8786" w:author="Dioguardi, Fabio" w:date="2018-10-23T11:24:00Z">
            <w:rPr/>
          </w:rPrChange>
        </w:rPr>
        <w:t xml:space="preserve"> </w:t>
      </w:r>
      <w:proofErr w:type="spellStart"/>
      <w:r w:rsidR="004B4103" w:rsidRPr="000E1A5F">
        <w:rPr>
          <w:b/>
          <w:lang w:val="en-GB"/>
          <w:rPrChange w:id="8787" w:author="Dioguardi, Fabio" w:date="2018-10-23T11:24:00Z">
            <w:rPr>
              <w:b/>
            </w:rPr>
          </w:rPrChange>
        </w:rPr>
        <w:t>PlumeRise</w:t>
      </w:r>
      <w:proofErr w:type="spellEnd"/>
      <w:r w:rsidR="001600B3" w:rsidRPr="000E1A5F">
        <w:rPr>
          <w:lang w:val="en-GB"/>
          <w:rPrChange w:id="8788" w:author="Dioguardi, Fabio" w:date="2018-10-23T11:24:00Z">
            <w:rPr/>
          </w:rPrChange>
        </w:rPr>
        <w:t xml:space="preserve"> has been activated by the operator (via FIX) and that the file </w:t>
      </w:r>
      <w:r w:rsidR="008B4217" w:rsidRPr="000E1A5F">
        <w:rPr>
          <w:lang w:val="en-GB"/>
          <w:rPrChange w:id="8789" w:author="Dioguardi, Fabio" w:date="2018-10-23T11:24:00Z">
            <w:rPr/>
          </w:rPrChange>
        </w:rPr>
        <w:t>is</w:t>
      </w:r>
      <w:r w:rsidR="001600B3" w:rsidRPr="000E1A5F">
        <w:rPr>
          <w:lang w:val="en-GB"/>
          <w:rPrChange w:id="8790" w:author="Dioguardi, Fabio" w:date="2018-10-23T11:24:00Z">
            <w:rPr/>
          </w:rPrChange>
        </w:rPr>
        <w:t xml:space="preserve"> </w:t>
      </w:r>
      <w:r w:rsidR="008B4217" w:rsidRPr="000E1A5F">
        <w:rPr>
          <w:lang w:val="en-GB"/>
          <w:rPrChange w:id="8791" w:author="Dioguardi, Fabio" w:date="2018-10-23T11:24:00Z">
            <w:rPr/>
          </w:rPrChange>
        </w:rPr>
        <w:t xml:space="preserve">available </w:t>
      </w:r>
      <w:r w:rsidR="001600B3" w:rsidRPr="000E1A5F">
        <w:rPr>
          <w:lang w:val="en-GB"/>
          <w:rPrChange w:id="8792" w:author="Dioguardi, Fabio" w:date="2018-10-23T11:24:00Z">
            <w:rPr/>
          </w:rPrChange>
        </w:rPr>
        <w:t>online.</w:t>
      </w:r>
      <w:r w:rsidRPr="000E1A5F">
        <w:rPr>
          <w:lang w:val="en-GB"/>
          <w:rPrChange w:id="8793" w:author="Dioguardi, Fabio" w:date="2018-10-23T11:24:00Z">
            <w:rPr/>
          </w:rPrChange>
        </w:rPr>
        <w:t xml:space="preserve"> </w:t>
      </w:r>
      <w:r w:rsidR="001600B3" w:rsidRPr="000E1A5F">
        <w:rPr>
          <w:lang w:val="en-GB"/>
          <w:rPrChange w:id="8794" w:author="Dioguardi, Fabio" w:date="2018-10-23T11:24:00Z">
            <w:rPr/>
          </w:rPrChange>
        </w:rPr>
        <w:t>Otherwise step 7 is skipped.</w:t>
      </w:r>
    </w:p>
    <w:p w14:paraId="4DF3C2D3" w14:textId="38168072" w:rsidR="003B6CB4" w:rsidRPr="000E1A5F" w:rsidRDefault="003B6CB4" w:rsidP="003B6CB4">
      <w:pPr>
        <w:rPr>
          <w:lang w:val="en-GB"/>
          <w:rPrChange w:id="8795" w:author="Dioguardi, Fabio" w:date="2018-10-23T11:24:00Z">
            <w:rPr/>
          </w:rPrChange>
        </w:rPr>
      </w:pPr>
      <w:r w:rsidRPr="000E1A5F">
        <w:rPr>
          <w:lang w:val="en-GB"/>
          <w:rPrChange w:id="8796" w:author="Dioguardi, Fabio" w:date="2018-10-23T11:24:00Z">
            <w:rPr/>
          </w:rPrChange>
        </w:rPr>
        <w:t xml:space="preserve">The file </w:t>
      </w:r>
      <w:r w:rsidRPr="000E1A5F">
        <w:rPr>
          <w:i/>
          <w:lang w:val="en-GB"/>
          <w:rPrChange w:id="8797" w:author="Dioguardi, Fabio" w:date="2018-10-23T11:24:00Z">
            <w:rPr>
              <w:i/>
            </w:rPr>
          </w:rPrChange>
        </w:rPr>
        <w:t xml:space="preserve">PlumeRise_out.txt </w:t>
      </w:r>
      <w:r w:rsidRPr="000E1A5F">
        <w:rPr>
          <w:lang w:val="en-GB"/>
          <w:rPrChange w:id="8798" w:author="Dioguardi, Fabio" w:date="2018-10-23T11:24:00Z">
            <w:rPr/>
          </w:rPrChange>
        </w:rPr>
        <w:t>contains:</w:t>
      </w:r>
    </w:p>
    <w:p w14:paraId="065368B0" w14:textId="6295DC19" w:rsidR="003B6CB4" w:rsidRPr="000E1A5F" w:rsidRDefault="003B6CB4" w:rsidP="001507E8">
      <w:pPr>
        <w:pStyle w:val="ListParagraph"/>
        <w:numPr>
          <w:ilvl w:val="0"/>
          <w:numId w:val="20"/>
        </w:numPr>
        <w:rPr>
          <w:lang w:val="en-GB"/>
          <w:rPrChange w:id="8799" w:author="Dioguardi, Fabio" w:date="2018-10-23T11:24:00Z">
            <w:rPr/>
          </w:rPrChange>
        </w:rPr>
      </w:pPr>
      <w:r w:rsidRPr="000E1A5F">
        <w:rPr>
          <w:lang w:val="en-GB"/>
          <w:rPrChange w:id="8800" w:author="Dioguardi, Fabio" w:date="2018-10-23T11:24:00Z">
            <w:rPr/>
          </w:rPrChange>
        </w:rPr>
        <w:t>Column 1: time stamp</w:t>
      </w:r>
      <w:r w:rsidR="008B4217" w:rsidRPr="000E1A5F">
        <w:rPr>
          <w:lang w:val="en-GB"/>
          <w:rPrChange w:id="8801" w:author="Dioguardi, Fabio" w:date="2018-10-23T11:24:00Z">
            <w:rPr/>
          </w:rPrChange>
        </w:rPr>
        <w:t>;</w:t>
      </w:r>
    </w:p>
    <w:p w14:paraId="0BEB8A2D" w14:textId="493A4DE6" w:rsidR="003B6CB4" w:rsidRPr="000E1A5F" w:rsidRDefault="003B6CB4" w:rsidP="001507E8">
      <w:pPr>
        <w:pStyle w:val="ListParagraph"/>
        <w:numPr>
          <w:ilvl w:val="0"/>
          <w:numId w:val="20"/>
        </w:numPr>
        <w:rPr>
          <w:lang w:val="en-GB"/>
          <w:rPrChange w:id="8802" w:author="Dioguardi, Fabio" w:date="2018-10-23T11:24:00Z">
            <w:rPr/>
          </w:rPrChange>
        </w:rPr>
      </w:pPr>
      <w:r w:rsidRPr="000E1A5F">
        <w:rPr>
          <w:lang w:val="en-GB"/>
          <w:rPrChange w:id="8803" w:author="Dioguardi, Fabio" w:date="2018-10-23T11:24:00Z">
            <w:rPr/>
          </w:rPrChange>
        </w:rPr>
        <w:t>Column 2: minimum MER estimate</w:t>
      </w:r>
      <w:r w:rsidR="008B4217" w:rsidRPr="000E1A5F">
        <w:rPr>
          <w:lang w:val="en-GB"/>
          <w:rPrChange w:id="8804" w:author="Dioguardi, Fabio" w:date="2018-10-23T11:24:00Z">
            <w:rPr/>
          </w:rPrChange>
        </w:rPr>
        <w:t>;</w:t>
      </w:r>
    </w:p>
    <w:p w14:paraId="42C629A3" w14:textId="5CCB4DD7" w:rsidR="003B6CB4" w:rsidRPr="000E1A5F" w:rsidRDefault="003B6CB4" w:rsidP="001507E8">
      <w:pPr>
        <w:pStyle w:val="ListParagraph"/>
        <w:numPr>
          <w:ilvl w:val="0"/>
          <w:numId w:val="20"/>
        </w:numPr>
        <w:rPr>
          <w:lang w:val="en-GB"/>
          <w:rPrChange w:id="8805" w:author="Dioguardi, Fabio" w:date="2018-10-23T11:24:00Z">
            <w:rPr/>
          </w:rPrChange>
        </w:rPr>
      </w:pPr>
      <w:r w:rsidRPr="000E1A5F">
        <w:rPr>
          <w:lang w:val="en-GB"/>
          <w:rPrChange w:id="8806" w:author="Dioguardi, Fabio" w:date="2018-10-23T11:24:00Z">
            <w:rPr/>
          </w:rPrChange>
        </w:rPr>
        <w:t>Column 3: average MER estimate</w:t>
      </w:r>
      <w:r w:rsidR="008B4217" w:rsidRPr="000E1A5F">
        <w:rPr>
          <w:lang w:val="en-GB"/>
          <w:rPrChange w:id="8807" w:author="Dioguardi, Fabio" w:date="2018-10-23T11:24:00Z">
            <w:rPr/>
          </w:rPrChange>
        </w:rPr>
        <w:t>;</w:t>
      </w:r>
    </w:p>
    <w:p w14:paraId="47382A68" w14:textId="7E761069" w:rsidR="003B6CB4" w:rsidRPr="000E1A5F" w:rsidRDefault="003B6CB4" w:rsidP="001507E8">
      <w:pPr>
        <w:pStyle w:val="ListParagraph"/>
        <w:numPr>
          <w:ilvl w:val="0"/>
          <w:numId w:val="20"/>
        </w:numPr>
        <w:rPr>
          <w:lang w:val="en-GB"/>
          <w:rPrChange w:id="8808" w:author="Dioguardi, Fabio" w:date="2018-10-23T11:24:00Z">
            <w:rPr/>
          </w:rPrChange>
        </w:rPr>
      </w:pPr>
      <w:r w:rsidRPr="000E1A5F">
        <w:rPr>
          <w:lang w:val="en-GB"/>
          <w:rPrChange w:id="8809" w:author="Dioguardi, Fabio" w:date="2018-10-23T11:24:00Z">
            <w:rPr/>
          </w:rPrChange>
        </w:rPr>
        <w:t>Column 4: maximum MER estimate</w:t>
      </w:r>
      <w:r w:rsidR="008B4217" w:rsidRPr="000E1A5F">
        <w:rPr>
          <w:lang w:val="en-GB"/>
          <w:rPrChange w:id="8810" w:author="Dioguardi, Fabio" w:date="2018-10-23T11:24:00Z">
            <w:rPr/>
          </w:rPrChange>
        </w:rPr>
        <w:t>.</w:t>
      </w:r>
    </w:p>
    <w:p w14:paraId="72460050" w14:textId="5363649A" w:rsidR="004A782A" w:rsidRPr="000E1A5F" w:rsidRDefault="001600B3" w:rsidP="004A782A">
      <w:pPr>
        <w:rPr>
          <w:lang w:val="en-GB"/>
          <w:rPrChange w:id="8811" w:author="Dioguardi, Fabio" w:date="2018-10-23T11:24:00Z">
            <w:rPr/>
          </w:rPrChange>
        </w:rPr>
      </w:pPr>
      <w:r w:rsidRPr="000E1A5F">
        <w:rPr>
          <w:lang w:val="en-GB"/>
          <w:rPrChange w:id="8812" w:author="Dioguardi, Fabio" w:date="2018-10-23T11:24:00Z">
            <w:rPr/>
          </w:rPrChange>
        </w:rPr>
        <w:t xml:space="preserve">After importing </w:t>
      </w:r>
      <w:r w:rsidR="006546D0" w:rsidRPr="000E1A5F">
        <w:rPr>
          <w:lang w:val="en-GB"/>
          <w:rPrChange w:id="8813" w:author="Dioguardi, Fabio" w:date="2018-10-23T11:24:00Z">
            <w:rPr/>
          </w:rPrChange>
        </w:rPr>
        <w:t>MER</w:t>
      </w:r>
      <w:r w:rsidRPr="000E1A5F">
        <w:rPr>
          <w:lang w:val="en-GB"/>
          <w:rPrChange w:id="8814" w:author="Dioguardi, Fabio" w:date="2018-10-23T11:24:00Z">
            <w:rPr/>
          </w:rPrChange>
        </w:rPr>
        <w:t xml:space="preserve"> data, </w:t>
      </w:r>
      <w:r w:rsidR="006546D0" w:rsidRPr="000E1A5F">
        <w:rPr>
          <w:lang w:val="en-GB"/>
          <w:rPrChange w:id="8815" w:author="Dioguardi, Fabio" w:date="2018-10-23T11:24:00Z">
            <w:rPr/>
          </w:rPrChange>
        </w:rPr>
        <w:t>MER</w:t>
      </w:r>
      <w:r w:rsidRPr="000E1A5F">
        <w:rPr>
          <w:lang w:val="en-GB"/>
          <w:rPrChange w:id="8816" w:author="Dioguardi, Fabio" w:date="2018-10-23T11:24:00Z">
            <w:rPr/>
          </w:rPrChange>
        </w:rPr>
        <w:t xml:space="preserve"> key </w:t>
      </w:r>
      <w:r w:rsidR="008B4217" w:rsidRPr="000E1A5F">
        <w:rPr>
          <w:lang w:val="en-GB"/>
          <w:rPrChange w:id="8817" w:author="Dioguardi, Fabio" w:date="2018-10-23T11:24:00Z">
            <w:rPr/>
          </w:rPrChange>
        </w:rPr>
        <w:t xml:space="preserve">values </w:t>
      </w:r>
      <w:r w:rsidRPr="000E1A5F">
        <w:rPr>
          <w:lang w:val="en-GB"/>
          <w:rPrChange w:id="8818" w:author="Dioguardi, Fabio" w:date="2018-10-23T11:24:00Z">
            <w:rPr/>
          </w:rPrChange>
        </w:rPr>
        <w:t xml:space="preserve">described in section </w:t>
      </w:r>
      <w:r w:rsidR="00DC774B" w:rsidRPr="000E1A5F">
        <w:rPr>
          <w:lang w:val="en-GB"/>
          <w:rPrChange w:id="8819" w:author="Dioguardi, Fabio" w:date="2018-10-23T11:24:00Z">
            <w:rPr/>
          </w:rPrChange>
        </w:rPr>
        <w:fldChar w:fldCharType="begin"/>
      </w:r>
      <w:r w:rsidR="00DC774B" w:rsidRPr="000E1A5F">
        <w:rPr>
          <w:lang w:val="en-GB"/>
          <w:rPrChange w:id="8820" w:author="Dioguardi, Fabio" w:date="2018-10-23T11:24:00Z">
            <w:rPr/>
          </w:rPrChange>
        </w:rPr>
        <w:instrText xml:space="preserve"> REF _Ref482272436 \r \h </w:instrText>
      </w:r>
      <w:r w:rsidR="00DC774B" w:rsidRPr="000E1A5F">
        <w:rPr>
          <w:lang w:val="en-GB"/>
          <w:rPrChange w:id="8821" w:author="Dioguardi, Fabio" w:date="2018-10-23T11:24:00Z">
            <w:rPr/>
          </w:rPrChange>
        </w:rPr>
      </w:r>
      <w:r w:rsidR="00DC774B" w:rsidRPr="000E1A5F">
        <w:rPr>
          <w:lang w:val="en-GB"/>
          <w:rPrChange w:id="8822" w:author="Dioguardi, Fabio" w:date="2018-10-23T11:24:00Z">
            <w:rPr/>
          </w:rPrChange>
        </w:rPr>
        <w:fldChar w:fldCharType="separate"/>
      </w:r>
      <w:r w:rsidR="00DE7C99" w:rsidRPr="000E1A5F">
        <w:rPr>
          <w:lang w:val="en-GB"/>
          <w:rPrChange w:id="8823" w:author="Dioguardi, Fabio" w:date="2018-10-23T11:24:00Z">
            <w:rPr/>
          </w:rPrChange>
        </w:rPr>
        <w:t>5.6.3</w:t>
      </w:r>
      <w:r w:rsidR="00DC774B" w:rsidRPr="000E1A5F">
        <w:rPr>
          <w:lang w:val="en-GB"/>
          <w:rPrChange w:id="8824" w:author="Dioguardi, Fabio" w:date="2018-10-23T11:24:00Z">
            <w:rPr/>
          </w:rPrChange>
        </w:rPr>
        <w:fldChar w:fldCharType="end"/>
      </w:r>
      <w:r w:rsidR="00BB1324" w:rsidRPr="000E1A5F">
        <w:rPr>
          <w:lang w:val="en-GB"/>
          <w:rPrChange w:id="8825" w:author="Dioguardi, Fabio" w:date="2018-10-23T11:24:00Z">
            <w:rPr/>
          </w:rPrChange>
        </w:rPr>
        <w:t xml:space="preserve"> </w:t>
      </w:r>
      <w:r w:rsidRPr="000E1A5F">
        <w:rPr>
          <w:lang w:val="en-GB"/>
          <w:rPrChange w:id="8826" w:author="Dioguardi, Fabio" w:date="2018-10-23T11:24:00Z">
            <w:rPr/>
          </w:rPrChange>
        </w:rPr>
        <w:t>are re-computed.</w:t>
      </w:r>
    </w:p>
    <w:p w14:paraId="1180F738" w14:textId="7AB8EB4A" w:rsidR="004A782A" w:rsidRPr="000E1A5F" w:rsidRDefault="004A782A" w:rsidP="001D0B88">
      <w:pPr>
        <w:rPr>
          <w:rFonts w:eastAsiaTheme="minorEastAsia"/>
          <w:lang w:val="en-GB"/>
          <w:rPrChange w:id="8827" w:author="Dioguardi, Fabio" w:date="2018-10-23T11:24:00Z">
            <w:rPr>
              <w:rFonts w:eastAsiaTheme="minorEastAsia"/>
            </w:rPr>
          </w:rPrChange>
        </w:rPr>
      </w:pPr>
      <w:r w:rsidRPr="000E1A5F">
        <w:rPr>
          <w:lang w:val="en-GB"/>
          <w:rPrChange w:id="8828" w:author="Dioguardi, Fabio" w:date="2018-10-23T11:24:00Z">
            <w:rPr/>
          </w:rPrChange>
        </w:rPr>
        <w:t>The only parameter which is not affected in this step is</w:t>
      </w:r>
      <w:r w:rsidR="008B4217" w:rsidRPr="000E1A5F">
        <w:rPr>
          <w:rFonts w:eastAsiaTheme="minorEastAsia"/>
          <w:b/>
          <w:i/>
          <w:lang w:val="en-GB"/>
          <w:rPrChange w:id="8829" w:author="Dioguardi, Fabio" w:date="2018-10-23T11:24:00Z">
            <w:rPr>
              <w:rFonts w:eastAsiaTheme="minorEastAsia"/>
              <w:b/>
              <w:i/>
            </w:rPr>
          </w:rPrChange>
        </w:rPr>
        <w:t xml:space="preserve"> </w:t>
      </w:r>
      <w:proofErr w:type="spellStart"/>
      <w:r w:rsidRPr="000E1A5F">
        <w:rPr>
          <w:rFonts w:eastAsiaTheme="minorEastAsia"/>
          <w:b/>
          <w:i/>
          <w:lang w:val="en-GB"/>
          <w:rPrChange w:id="8830" w:author="Dioguardi, Fabio" w:date="2018-10-23T11:24:00Z">
            <w:rPr>
              <w:rFonts w:eastAsiaTheme="minorEastAsia"/>
              <w:b/>
              <w:i/>
            </w:rPr>
          </w:rPrChange>
        </w:rPr>
        <w:t>Q</w:t>
      </w:r>
      <w:r w:rsidRPr="000E1A5F">
        <w:rPr>
          <w:rFonts w:eastAsiaTheme="minorEastAsia"/>
          <w:b/>
          <w:i/>
          <w:vertAlign w:val="subscript"/>
          <w:lang w:val="en-GB"/>
          <w:rPrChange w:id="8831" w:author="Dioguardi, Fabio" w:date="2018-10-23T11:24:00Z">
            <w:rPr>
              <w:rFonts w:eastAsiaTheme="minorEastAsia"/>
              <w:b/>
              <w:i/>
              <w:vertAlign w:val="subscript"/>
            </w:rPr>
          </w:rPrChange>
        </w:rPr>
        <w:t>maxnowihmin</w:t>
      </w:r>
      <w:proofErr w:type="spellEnd"/>
      <w:r w:rsidRPr="000E1A5F">
        <w:rPr>
          <w:rFonts w:eastAsiaTheme="minorEastAsia"/>
          <w:lang w:val="en-GB"/>
          <w:rPrChange w:id="8832" w:author="Dioguardi, Fabio" w:date="2018-10-23T11:24:00Z">
            <w:rPr>
              <w:rFonts w:eastAsiaTheme="minorEastAsia"/>
            </w:rPr>
          </w:rPrChange>
        </w:rPr>
        <w:t xml:space="preserve"> since this value only considers Wilson Walker, Mastin and Sparks.</w:t>
      </w:r>
    </w:p>
    <w:p w14:paraId="61A9B888" w14:textId="77777777" w:rsidR="008B4217" w:rsidRPr="000E1A5F" w:rsidRDefault="008B4217" w:rsidP="001D0B88">
      <w:pPr>
        <w:rPr>
          <w:rFonts w:eastAsiaTheme="minorEastAsia"/>
          <w:lang w:val="en-GB"/>
          <w:rPrChange w:id="8833" w:author="Dioguardi, Fabio" w:date="2018-10-23T11:24:00Z">
            <w:rPr>
              <w:rFonts w:eastAsiaTheme="minorEastAsia"/>
            </w:rPr>
          </w:rPrChange>
        </w:rPr>
      </w:pPr>
    </w:p>
    <w:p w14:paraId="3B468991" w14:textId="1FBED249" w:rsidR="009018C9" w:rsidRPr="000E1A5F" w:rsidRDefault="004E0F68" w:rsidP="009018C9">
      <w:pPr>
        <w:rPr>
          <w:rFonts w:eastAsiaTheme="minorEastAsia"/>
          <w:lang w:val="en-GB"/>
          <w:rPrChange w:id="8834" w:author="Dioguardi, Fabio" w:date="2018-10-23T11:24:00Z">
            <w:rPr>
              <w:rFonts w:eastAsiaTheme="minorEastAsia"/>
            </w:rPr>
          </w:rPrChange>
        </w:rPr>
      </w:pPr>
      <w:r w:rsidRPr="000E1A5F">
        <w:rPr>
          <w:lang w:val="en-GB"/>
          <w:rPrChange w:id="8835" w:author="Dioguardi, Fabio" w:date="2018-10-23T11:24:00Z">
            <w:rPr>
              <w:lang w:val="en-IE"/>
            </w:rPr>
          </w:rPrChange>
        </w:rPr>
        <w:t xml:space="preserve">The other </w:t>
      </w:r>
      <w:r w:rsidR="004A782A" w:rsidRPr="000E1A5F">
        <w:rPr>
          <w:rFonts w:eastAsiaTheme="minorEastAsia"/>
          <w:lang w:val="en-GB"/>
          <w:rPrChange w:id="8836" w:author="Dioguardi, Fabio" w:date="2018-10-23T11:24:00Z">
            <w:rPr>
              <w:rFonts w:eastAsiaTheme="minorEastAsia"/>
            </w:rPr>
          </w:rPrChange>
        </w:rPr>
        <w:t>MER k</w:t>
      </w:r>
      <w:r w:rsidR="009018C9" w:rsidRPr="000E1A5F">
        <w:rPr>
          <w:rFonts w:eastAsiaTheme="minorEastAsia"/>
          <w:lang w:val="en-GB"/>
          <w:rPrChange w:id="8837" w:author="Dioguardi, Fabio" w:date="2018-10-23T11:24:00Z">
            <w:rPr>
              <w:rFonts w:eastAsiaTheme="minorEastAsia"/>
              <w:lang w:val="en-IE"/>
            </w:rPr>
          </w:rPrChange>
        </w:rPr>
        <w:t xml:space="preserve">ey </w:t>
      </w:r>
      <w:r w:rsidR="008B4217" w:rsidRPr="000E1A5F">
        <w:rPr>
          <w:rFonts w:eastAsiaTheme="minorEastAsia"/>
          <w:lang w:val="en-GB"/>
          <w:rPrChange w:id="8838" w:author="Dioguardi, Fabio" w:date="2018-10-23T11:24:00Z">
            <w:rPr>
              <w:rFonts w:eastAsiaTheme="minorEastAsia"/>
              <w:lang w:val="en-IE"/>
            </w:rPr>
          </w:rPrChange>
        </w:rPr>
        <w:t xml:space="preserve">values </w:t>
      </w:r>
      <w:r w:rsidR="009018C9" w:rsidRPr="000E1A5F">
        <w:rPr>
          <w:rFonts w:eastAsiaTheme="minorEastAsia"/>
          <w:lang w:val="en-GB"/>
          <w:rPrChange w:id="8839" w:author="Dioguardi, Fabio" w:date="2018-10-23T11:24:00Z">
            <w:rPr>
              <w:rFonts w:eastAsiaTheme="minorEastAsia"/>
              <w:lang w:val="en-IE"/>
            </w:rPr>
          </w:rPrChange>
        </w:rPr>
        <w:t xml:space="preserve">are recalculated </w:t>
      </w:r>
      <w:r w:rsidR="004B4103" w:rsidRPr="000E1A5F">
        <w:rPr>
          <w:rFonts w:eastAsiaTheme="minorEastAsia"/>
          <w:lang w:val="en-GB"/>
          <w:rPrChange w:id="8840" w:author="Dioguardi, Fabio" w:date="2018-10-23T11:24:00Z">
            <w:rPr>
              <w:rFonts w:eastAsiaTheme="minorEastAsia"/>
              <w:lang w:val="en-IE"/>
            </w:rPr>
          </w:rPrChange>
        </w:rPr>
        <w:t>from this step on</w:t>
      </w:r>
      <w:r w:rsidR="004A782A" w:rsidRPr="000E1A5F">
        <w:rPr>
          <w:rFonts w:eastAsiaTheme="minorEastAsia"/>
          <w:lang w:val="en-GB"/>
          <w:rPrChange w:id="8841" w:author="Dioguardi, Fabio" w:date="2018-10-23T11:24:00Z">
            <w:rPr>
              <w:rFonts w:eastAsiaTheme="minorEastAsia"/>
              <w:lang w:val="en-IE"/>
            </w:rPr>
          </w:rPrChange>
        </w:rPr>
        <w:t xml:space="preserve"> </w:t>
      </w:r>
      <w:r w:rsidR="009018C9" w:rsidRPr="000E1A5F">
        <w:rPr>
          <w:rFonts w:eastAsiaTheme="minorEastAsia"/>
          <w:lang w:val="en-GB"/>
          <w:rPrChange w:id="8842" w:author="Dioguardi, Fabio" w:date="2018-10-23T11:24:00Z">
            <w:rPr>
              <w:rFonts w:eastAsiaTheme="minorEastAsia"/>
              <w:lang w:val="en-IE"/>
            </w:rPr>
          </w:rPrChange>
        </w:rPr>
        <w:t xml:space="preserve">considering </w:t>
      </w:r>
      <w:r w:rsidR="004A782A" w:rsidRPr="000E1A5F">
        <w:rPr>
          <w:rFonts w:eastAsiaTheme="minorEastAsia"/>
          <w:lang w:val="en-GB"/>
          <w:rPrChange w:id="8843" w:author="Dioguardi, Fabio" w:date="2018-10-23T11:24:00Z">
            <w:rPr>
              <w:rFonts w:eastAsiaTheme="minorEastAsia"/>
              <w:lang w:val="en-IE"/>
            </w:rPr>
          </w:rPrChange>
        </w:rPr>
        <w:t xml:space="preserve">also </w:t>
      </w:r>
      <w:r w:rsidR="009018C9" w:rsidRPr="000E1A5F">
        <w:rPr>
          <w:rFonts w:eastAsiaTheme="minorEastAsia"/>
          <w:lang w:val="en-GB"/>
          <w:rPrChange w:id="8844" w:author="Dioguardi, Fabio" w:date="2018-10-23T11:24:00Z">
            <w:rPr>
              <w:rFonts w:eastAsiaTheme="minorEastAsia"/>
              <w:lang w:val="en-IE"/>
            </w:rPr>
          </w:rPrChange>
        </w:rPr>
        <w:t xml:space="preserve">the </w:t>
      </w:r>
      <w:proofErr w:type="spellStart"/>
      <w:r w:rsidR="004B4103" w:rsidRPr="000E1A5F">
        <w:rPr>
          <w:rFonts w:eastAsiaTheme="minorEastAsia"/>
          <w:lang w:val="en-GB"/>
          <w:rPrChange w:id="8845" w:author="Dioguardi, Fabio" w:date="2018-10-23T11:24:00Z">
            <w:rPr>
              <w:rFonts w:eastAsiaTheme="minorEastAsia"/>
              <w:lang w:val="en-IE"/>
            </w:rPr>
          </w:rPrChange>
        </w:rPr>
        <w:t>PlumeRise</w:t>
      </w:r>
      <w:proofErr w:type="spellEnd"/>
      <w:r w:rsidR="009018C9" w:rsidRPr="000E1A5F">
        <w:rPr>
          <w:rFonts w:eastAsiaTheme="minorEastAsia"/>
          <w:lang w:val="en-GB"/>
          <w:rPrChange w:id="8846" w:author="Dioguardi, Fabio" w:date="2018-10-23T11:24:00Z">
            <w:rPr>
              <w:rFonts w:eastAsiaTheme="minorEastAsia"/>
              <w:lang w:val="en-IE"/>
            </w:rPr>
          </w:rPrChange>
        </w:rPr>
        <w:t xml:space="preserve"> </w:t>
      </w:r>
      <w:r w:rsidR="004A782A" w:rsidRPr="000E1A5F">
        <w:rPr>
          <w:rFonts w:eastAsiaTheme="minorEastAsia"/>
          <w:lang w:val="en-GB"/>
          <w:rPrChange w:id="8847" w:author="Dioguardi, Fabio" w:date="2018-10-23T11:24:00Z">
            <w:rPr>
              <w:rFonts w:eastAsiaTheme="minorEastAsia"/>
              <w:lang w:val="en-IE"/>
            </w:rPr>
          </w:rPrChange>
        </w:rPr>
        <w:t>estimates</w:t>
      </w:r>
      <w:r w:rsidR="009018C9" w:rsidRPr="000E1A5F">
        <w:rPr>
          <w:rFonts w:eastAsiaTheme="minorEastAsia"/>
          <w:lang w:val="en-GB"/>
          <w:rPrChange w:id="8848" w:author="Dioguardi, Fabio" w:date="2018-10-23T11:24:00Z">
            <w:rPr>
              <w:rFonts w:eastAsiaTheme="minorEastAsia"/>
              <w:lang w:val="en-IE"/>
            </w:rPr>
          </w:rPrChange>
        </w:rPr>
        <w:t>:</w:t>
      </w:r>
    </w:p>
    <w:p w14:paraId="5561711F" w14:textId="0CBAB0E4" w:rsidR="009018C9" w:rsidRPr="000E1A5F" w:rsidRDefault="009018C9" w:rsidP="001507E8">
      <w:pPr>
        <w:pStyle w:val="ListParagraph"/>
        <w:numPr>
          <w:ilvl w:val="0"/>
          <w:numId w:val="12"/>
        </w:numPr>
        <w:rPr>
          <w:rFonts w:eastAsiaTheme="minorEastAsia"/>
          <w:lang w:val="en-GB"/>
          <w:rPrChange w:id="8849" w:author="Dioguardi, Fabio" w:date="2018-10-23T11:24:00Z">
            <w:rPr>
              <w:rFonts w:eastAsiaTheme="minorEastAsia"/>
            </w:rPr>
          </w:rPrChange>
        </w:rPr>
      </w:pPr>
      <w:proofErr w:type="spellStart"/>
      <w:r w:rsidRPr="000E1A5F">
        <w:rPr>
          <w:rFonts w:eastAsiaTheme="minorEastAsia"/>
          <w:b/>
          <w:i/>
          <w:lang w:val="en-GB"/>
          <w:rPrChange w:id="8850" w:author="Dioguardi, Fabio" w:date="2018-10-23T11:24:00Z">
            <w:rPr>
              <w:rFonts w:eastAsiaTheme="minorEastAsia"/>
              <w:b/>
              <w:i/>
            </w:rPr>
          </w:rPrChange>
        </w:rPr>
        <w:t>Q</w:t>
      </w:r>
      <w:r w:rsidRPr="000E1A5F">
        <w:rPr>
          <w:rFonts w:eastAsiaTheme="minorEastAsia"/>
          <w:b/>
          <w:i/>
          <w:vertAlign w:val="subscript"/>
          <w:lang w:val="en-GB"/>
          <w:rPrChange w:id="8851" w:author="Dioguardi, Fabio" w:date="2018-10-23T11:24:00Z">
            <w:rPr>
              <w:rFonts w:eastAsiaTheme="minorEastAsia"/>
              <w:b/>
              <w:i/>
              <w:vertAlign w:val="subscript"/>
            </w:rPr>
          </w:rPrChange>
        </w:rPr>
        <w:t>a</w:t>
      </w:r>
      <w:r w:rsidR="00C8506D" w:rsidRPr="000E1A5F">
        <w:rPr>
          <w:rFonts w:eastAsiaTheme="minorEastAsia"/>
          <w:b/>
          <w:i/>
          <w:vertAlign w:val="subscript"/>
          <w:lang w:val="en-GB"/>
          <w:rPrChange w:id="8852" w:author="Dioguardi, Fabio" w:date="2018-10-23T11:24:00Z">
            <w:rPr>
              <w:rFonts w:eastAsiaTheme="minorEastAsia"/>
              <w:b/>
              <w:i/>
              <w:vertAlign w:val="subscript"/>
            </w:rPr>
          </w:rPrChange>
        </w:rPr>
        <w:t>bs.</w:t>
      </w:r>
      <w:r w:rsidRPr="000E1A5F">
        <w:rPr>
          <w:rFonts w:eastAsiaTheme="minorEastAsia"/>
          <w:b/>
          <w:i/>
          <w:vertAlign w:val="subscript"/>
          <w:lang w:val="en-GB"/>
          <w:rPrChange w:id="8853" w:author="Dioguardi, Fabio" w:date="2018-10-23T11:24:00Z">
            <w:rPr>
              <w:rFonts w:eastAsiaTheme="minorEastAsia"/>
              <w:b/>
              <w:i/>
              <w:vertAlign w:val="subscript"/>
            </w:rPr>
          </w:rPrChange>
        </w:rPr>
        <w:t>min</w:t>
      </w:r>
      <w:proofErr w:type="spellEnd"/>
      <w:r w:rsidR="004A782A" w:rsidRPr="000E1A5F">
        <w:rPr>
          <w:rFonts w:eastAsiaTheme="minorEastAsia"/>
          <w:lang w:val="en-GB"/>
          <w:rPrChange w:id="8854" w:author="Dioguardi, Fabio" w:date="2018-10-23T11:24:00Z">
            <w:rPr>
              <w:rFonts w:eastAsiaTheme="minorEastAsia"/>
            </w:rPr>
          </w:rPrChange>
        </w:rPr>
        <w:t>: the absolute minimum of all estimates</w:t>
      </w:r>
    </w:p>
    <w:p w14:paraId="526850CA" w14:textId="5A39B19C" w:rsidR="009018C9" w:rsidRPr="000E1A5F" w:rsidRDefault="009018C9" w:rsidP="001507E8">
      <w:pPr>
        <w:pStyle w:val="ListParagraph"/>
        <w:numPr>
          <w:ilvl w:val="0"/>
          <w:numId w:val="12"/>
        </w:numPr>
        <w:rPr>
          <w:rFonts w:eastAsiaTheme="minorEastAsia"/>
          <w:lang w:val="en-GB"/>
          <w:rPrChange w:id="8855" w:author="Dioguardi, Fabio" w:date="2018-10-23T11:24:00Z">
            <w:rPr>
              <w:rFonts w:eastAsiaTheme="minorEastAsia"/>
            </w:rPr>
          </w:rPrChange>
        </w:rPr>
      </w:pPr>
      <w:proofErr w:type="spellStart"/>
      <w:r w:rsidRPr="000E1A5F">
        <w:rPr>
          <w:rFonts w:eastAsiaTheme="minorEastAsia"/>
          <w:b/>
          <w:i/>
          <w:lang w:val="en-GB"/>
          <w:rPrChange w:id="8856" w:author="Dioguardi, Fabio" w:date="2018-10-23T11:24:00Z">
            <w:rPr>
              <w:rFonts w:eastAsiaTheme="minorEastAsia"/>
              <w:b/>
              <w:i/>
            </w:rPr>
          </w:rPrChange>
        </w:rPr>
        <w:t>Q</w:t>
      </w:r>
      <w:r w:rsidR="00C8506D" w:rsidRPr="000E1A5F">
        <w:rPr>
          <w:rFonts w:eastAsiaTheme="minorEastAsia"/>
          <w:b/>
          <w:i/>
          <w:vertAlign w:val="subscript"/>
          <w:lang w:val="en-GB"/>
          <w:rPrChange w:id="8857" w:author="Dioguardi, Fabio" w:date="2018-10-23T11:24:00Z">
            <w:rPr>
              <w:rFonts w:eastAsiaTheme="minorEastAsia"/>
              <w:b/>
              <w:i/>
              <w:vertAlign w:val="subscript"/>
            </w:rPr>
          </w:rPrChange>
        </w:rPr>
        <w:t>abs.</w:t>
      </w:r>
      <w:r w:rsidRPr="000E1A5F">
        <w:rPr>
          <w:rFonts w:eastAsiaTheme="minorEastAsia"/>
          <w:b/>
          <w:i/>
          <w:vertAlign w:val="subscript"/>
          <w:lang w:val="en-GB"/>
          <w:rPrChange w:id="8858" w:author="Dioguardi, Fabio" w:date="2018-10-23T11:24:00Z">
            <w:rPr>
              <w:rFonts w:eastAsiaTheme="minorEastAsia"/>
              <w:b/>
              <w:i/>
              <w:vertAlign w:val="subscript"/>
            </w:rPr>
          </w:rPrChange>
        </w:rPr>
        <w:t>max</w:t>
      </w:r>
      <w:proofErr w:type="spellEnd"/>
      <w:r w:rsidR="004A782A" w:rsidRPr="000E1A5F">
        <w:rPr>
          <w:rFonts w:eastAsiaTheme="minorEastAsia"/>
          <w:lang w:val="en-GB"/>
          <w:rPrChange w:id="8859" w:author="Dioguardi, Fabio" w:date="2018-10-23T11:24:00Z">
            <w:rPr>
              <w:rFonts w:eastAsiaTheme="minorEastAsia"/>
            </w:rPr>
          </w:rPrChange>
        </w:rPr>
        <w:t>: the absolute maximum of all estimates</w:t>
      </w:r>
    </w:p>
    <w:p w14:paraId="411713A1" w14:textId="495F3B85" w:rsidR="009018C9" w:rsidRPr="000E1A5F" w:rsidRDefault="009018C9" w:rsidP="001507E8">
      <w:pPr>
        <w:pStyle w:val="ListParagraph"/>
        <w:numPr>
          <w:ilvl w:val="0"/>
          <w:numId w:val="12"/>
        </w:numPr>
        <w:rPr>
          <w:rFonts w:eastAsiaTheme="minorEastAsia"/>
          <w:lang w:val="en-GB"/>
          <w:rPrChange w:id="8860" w:author="Dioguardi, Fabio" w:date="2018-10-23T11:24:00Z">
            <w:rPr>
              <w:rFonts w:eastAsiaTheme="minorEastAsia"/>
            </w:rPr>
          </w:rPrChange>
        </w:rPr>
      </w:pPr>
      <w:proofErr w:type="spellStart"/>
      <w:r w:rsidRPr="000E1A5F">
        <w:rPr>
          <w:rFonts w:eastAsiaTheme="minorEastAsia"/>
          <w:b/>
          <w:i/>
          <w:lang w:val="en-GB"/>
          <w:rPrChange w:id="8861" w:author="Dioguardi, Fabio" w:date="2018-10-23T11:24:00Z">
            <w:rPr>
              <w:rFonts w:eastAsiaTheme="minorEastAsia"/>
              <w:b/>
              <w:i/>
            </w:rPr>
          </w:rPrChange>
        </w:rPr>
        <w:t>Q</w:t>
      </w:r>
      <w:r w:rsidRPr="000E1A5F">
        <w:rPr>
          <w:rFonts w:eastAsiaTheme="minorEastAsia"/>
          <w:b/>
          <w:i/>
          <w:vertAlign w:val="subscript"/>
          <w:lang w:val="en-GB"/>
          <w:rPrChange w:id="8862" w:author="Dioguardi, Fabio" w:date="2018-10-23T11:24:00Z">
            <w:rPr>
              <w:rFonts w:eastAsiaTheme="minorEastAsia"/>
              <w:b/>
              <w:i/>
              <w:vertAlign w:val="subscript"/>
            </w:rPr>
          </w:rPrChange>
        </w:rPr>
        <w:t>maxhmin</w:t>
      </w:r>
      <w:proofErr w:type="spellEnd"/>
      <w:r w:rsidR="000D7747" w:rsidRPr="000E1A5F">
        <w:rPr>
          <w:rFonts w:eastAsiaTheme="minorEastAsia"/>
          <w:lang w:val="en-GB"/>
          <w:rPrChange w:id="8863" w:author="Dioguardi, Fabio" w:date="2018-10-23T11:24:00Z">
            <w:rPr>
              <w:rFonts w:eastAsiaTheme="minorEastAsia"/>
            </w:rPr>
          </w:rPrChange>
        </w:rPr>
        <w:t xml:space="preserve">: maximum of conv. </w:t>
      </w:r>
      <w:r w:rsidR="004A782A" w:rsidRPr="000E1A5F">
        <w:rPr>
          <w:rFonts w:eastAsiaTheme="minorEastAsia"/>
          <w:lang w:val="en-GB"/>
          <w:rPrChange w:id="8864" w:author="Dioguardi, Fabio" w:date="2018-10-23T11:24:00Z">
            <w:rPr>
              <w:rFonts w:eastAsiaTheme="minorEastAsia"/>
            </w:rPr>
          </w:rPrChange>
        </w:rPr>
        <w:t xml:space="preserve">MER (except for </w:t>
      </w:r>
      <w:proofErr w:type="spellStart"/>
      <w:r w:rsidR="004A782A" w:rsidRPr="000E1A5F">
        <w:rPr>
          <w:rFonts w:eastAsiaTheme="minorEastAsia"/>
          <w:b/>
          <w:lang w:val="en-GB"/>
          <w:rPrChange w:id="8865" w:author="Dioguardi, Fabio" w:date="2018-10-23T11:24:00Z">
            <w:rPr>
              <w:rFonts w:eastAsiaTheme="minorEastAsia"/>
              <w:b/>
            </w:rPr>
          </w:rPrChange>
        </w:rPr>
        <w:t>Gudmundsson</w:t>
      </w:r>
      <w:proofErr w:type="spellEnd"/>
      <w:r w:rsidR="004A782A" w:rsidRPr="000E1A5F">
        <w:rPr>
          <w:rFonts w:eastAsiaTheme="minorEastAsia"/>
          <w:lang w:val="en-GB"/>
          <w:rPrChange w:id="8866" w:author="Dioguardi, Fabio" w:date="2018-10-23T11:24:00Z">
            <w:rPr>
              <w:rFonts w:eastAsiaTheme="minorEastAsia"/>
            </w:rPr>
          </w:rPrChange>
        </w:rPr>
        <w:t xml:space="preserve">) models </w:t>
      </w:r>
      <w:r w:rsidR="000D7747" w:rsidRPr="000E1A5F">
        <w:rPr>
          <w:rFonts w:eastAsiaTheme="minorEastAsia"/>
          <w:lang w:val="en-GB"/>
          <w:rPrChange w:id="8867" w:author="Dioguardi, Fabio" w:date="2018-10-23T11:24:00Z">
            <w:rPr>
              <w:rFonts w:eastAsiaTheme="minorEastAsia"/>
            </w:rPr>
          </w:rPrChange>
        </w:rPr>
        <w:t xml:space="preserve">fed by </w:t>
      </w:r>
      <w:proofErr w:type="spellStart"/>
      <w:r w:rsidR="004A782A" w:rsidRPr="000E1A5F">
        <w:rPr>
          <w:rFonts w:eastAsiaTheme="minorEastAsia"/>
          <w:i/>
          <w:lang w:val="en-GB"/>
          <w:rPrChange w:id="8868" w:author="Dioguardi, Fabio" w:date="2018-10-23T11:24:00Z">
            <w:rPr>
              <w:rFonts w:eastAsiaTheme="minorEastAsia"/>
              <w:i/>
            </w:rPr>
          </w:rPrChange>
        </w:rPr>
        <w:t>h</w:t>
      </w:r>
      <w:r w:rsidR="004A782A" w:rsidRPr="000E1A5F">
        <w:rPr>
          <w:rFonts w:eastAsiaTheme="minorEastAsia"/>
          <w:i/>
          <w:vertAlign w:val="subscript"/>
          <w:lang w:val="en-GB"/>
          <w:rPrChange w:id="8869" w:author="Dioguardi, Fabio" w:date="2018-10-23T11:24:00Z">
            <w:rPr>
              <w:rFonts w:eastAsiaTheme="minorEastAsia"/>
              <w:i/>
              <w:vertAlign w:val="subscript"/>
            </w:rPr>
          </w:rPrChange>
        </w:rPr>
        <w:t>min</w:t>
      </w:r>
      <w:proofErr w:type="spellEnd"/>
      <w:r w:rsidR="004A782A" w:rsidRPr="000E1A5F">
        <w:rPr>
          <w:rFonts w:eastAsiaTheme="minorEastAsia"/>
          <w:lang w:val="en-GB"/>
          <w:rPrChange w:id="8870" w:author="Dioguardi, Fabio" w:date="2018-10-23T11:24:00Z">
            <w:rPr>
              <w:rFonts w:eastAsiaTheme="minorEastAsia"/>
            </w:rPr>
          </w:rPrChange>
        </w:rPr>
        <w:t>.</w:t>
      </w:r>
    </w:p>
    <w:p w14:paraId="7E22F484" w14:textId="3B984556" w:rsidR="004E0F68" w:rsidRPr="000E1A5F" w:rsidRDefault="004E0F68" w:rsidP="001507E8">
      <w:pPr>
        <w:pStyle w:val="ListParagraph"/>
        <w:numPr>
          <w:ilvl w:val="0"/>
          <w:numId w:val="12"/>
        </w:numPr>
        <w:rPr>
          <w:rFonts w:eastAsiaTheme="minorEastAsia"/>
          <w:lang w:val="en-GB"/>
          <w:rPrChange w:id="8871" w:author="Dioguardi, Fabio" w:date="2018-10-23T11:24:00Z">
            <w:rPr>
              <w:rFonts w:eastAsiaTheme="minorEastAsia"/>
            </w:rPr>
          </w:rPrChange>
        </w:rPr>
      </w:pPr>
      <w:proofErr w:type="spellStart"/>
      <w:r w:rsidRPr="000E1A5F">
        <w:rPr>
          <w:rFonts w:eastAsiaTheme="minorEastAsia"/>
          <w:b/>
          <w:i/>
          <w:lang w:val="en-GB"/>
          <w:rPrChange w:id="8872" w:author="Dioguardi, Fabio" w:date="2018-10-23T11:24:00Z">
            <w:rPr>
              <w:rFonts w:eastAsiaTheme="minorEastAsia"/>
              <w:b/>
              <w:i/>
            </w:rPr>
          </w:rPrChange>
        </w:rPr>
        <w:t>Q</w:t>
      </w:r>
      <w:r w:rsidRPr="000E1A5F">
        <w:rPr>
          <w:rFonts w:eastAsiaTheme="minorEastAsia"/>
          <w:b/>
          <w:i/>
          <w:vertAlign w:val="subscript"/>
          <w:lang w:val="en-GB"/>
          <w:rPrChange w:id="8873" w:author="Dioguardi, Fabio" w:date="2018-10-23T11:24:00Z">
            <w:rPr>
              <w:rFonts w:eastAsiaTheme="minorEastAsia"/>
              <w:b/>
              <w:i/>
              <w:vertAlign w:val="subscript"/>
            </w:rPr>
          </w:rPrChange>
        </w:rPr>
        <w:t>lower</w:t>
      </w:r>
      <w:proofErr w:type="spellEnd"/>
      <w:r w:rsidRPr="000E1A5F">
        <w:rPr>
          <w:rFonts w:eastAsiaTheme="minorEastAsia"/>
          <w:lang w:val="en-GB"/>
          <w:rPrChange w:id="8874" w:author="Dioguardi, Fabio" w:date="2018-10-23T11:24:00Z">
            <w:rPr>
              <w:rFonts w:eastAsiaTheme="minorEastAsia"/>
            </w:rPr>
          </w:rPrChange>
        </w:rPr>
        <w:t xml:space="preserve">: </w:t>
      </w:r>
      <w:r w:rsidR="00F76585" w:rsidRPr="000E1A5F">
        <w:rPr>
          <w:rFonts w:eastAsiaTheme="minorEastAsia"/>
          <w:lang w:val="en-GB"/>
          <w:rPrChange w:id="8875" w:author="Dioguardi, Fabio" w:date="2018-10-23T11:24:00Z">
            <w:rPr>
              <w:rFonts w:eastAsiaTheme="minorEastAsia"/>
            </w:rPr>
          </w:rPrChange>
        </w:rPr>
        <w:t xml:space="preserve">the minimum of the four values given by </w:t>
      </w:r>
      <w:proofErr w:type="spellStart"/>
      <w:r w:rsidR="00F76585" w:rsidRPr="000E1A5F">
        <w:rPr>
          <w:rFonts w:eastAsiaTheme="minorEastAsia"/>
          <w:i/>
          <w:lang w:val="en-GB"/>
          <w:rPrChange w:id="8876" w:author="Dioguardi, Fabio" w:date="2018-10-23T11:24:00Z">
            <w:rPr>
              <w:rFonts w:eastAsiaTheme="minorEastAsia"/>
              <w:i/>
            </w:rPr>
          </w:rPrChange>
        </w:rPr>
        <w:t>Q</w:t>
      </w:r>
      <w:r w:rsidR="00F76585" w:rsidRPr="000E1A5F">
        <w:rPr>
          <w:rFonts w:eastAsiaTheme="minorEastAsia"/>
          <w:i/>
          <w:vertAlign w:val="subscript"/>
          <w:lang w:val="en-GB"/>
          <w:rPrChange w:id="8877" w:author="Dioguardi, Fabio" w:date="2018-10-23T11:24:00Z">
            <w:rPr>
              <w:rFonts w:eastAsiaTheme="minorEastAsia"/>
              <w:i/>
              <w:vertAlign w:val="subscript"/>
            </w:rPr>
          </w:rPrChange>
        </w:rPr>
        <w:t>maxhmin</w:t>
      </w:r>
      <w:proofErr w:type="spellEnd"/>
      <w:r w:rsidR="00F76585" w:rsidRPr="000E1A5F">
        <w:rPr>
          <w:rFonts w:eastAsiaTheme="minorEastAsia"/>
          <w:i/>
          <w:lang w:val="en-GB"/>
          <w:rPrChange w:id="8878" w:author="Dioguardi, Fabio" w:date="2018-10-23T11:24:00Z">
            <w:rPr>
              <w:rFonts w:eastAsiaTheme="minorEastAsia"/>
              <w:i/>
            </w:rPr>
          </w:rPrChange>
        </w:rPr>
        <w:t xml:space="preserve">, </w:t>
      </w:r>
      <w:proofErr w:type="spellStart"/>
      <w:r w:rsidR="00F76585" w:rsidRPr="000E1A5F">
        <w:rPr>
          <w:rFonts w:eastAsiaTheme="minorEastAsia"/>
          <w:i/>
          <w:lang w:val="en-GB"/>
          <w:rPrChange w:id="8879" w:author="Dioguardi, Fabio" w:date="2018-10-23T11:24:00Z">
            <w:rPr>
              <w:rFonts w:eastAsiaTheme="minorEastAsia"/>
              <w:i/>
            </w:rPr>
          </w:rPrChange>
        </w:rPr>
        <w:t>Q</w:t>
      </w:r>
      <w:r w:rsidR="00F76585" w:rsidRPr="000E1A5F">
        <w:rPr>
          <w:rFonts w:eastAsiaTheme="minorEastAsia"/>
          <w:i/>
          <w:vertAlign w:val="subscript"/>
          <w:lang w:val="en-GB"/>
          <w:rPrChange w:id="8880" w:author="Dioguardi, Fabio" w:date="2018-10-23T11:24:00Z">
            <w:rPr>
              <w:rFonts w:eastAsiaTheme="minorEastAsia"/>
              <w:i/>
              <w:vertAlign w:val="subscript"/>
            </w:rPr>
          </w:rPrChange>
        </w:rPr>
        <w:t>maxnowihmin</w:t>
      </w:r>
      <w:proofErr w:type="spellEnd"/>
      <w:r w:rsidR="00F76585" w:rsidRPr="000E1A5F">
        <w:rPr>
          <w:rFonts w:eastAsiaTheme="minorEastAsia"/>
          <w:lang w:val="en-GB"/>
          <w:rPrChange w:id="8881" w:author="Dioguardi, Fabio" w:date="2018-10-23T11:24:00Z">
            <w:rPr>
              <w:rFonts w:eastAsiaTheme="minorEastAsia"/>
            </w:rPr>
          </w:rPrChange>
        </w:rPr>
        <w:t xml:space="preserve"> and by the two wind-affected models </w:t>
      </w:r>
      <w:r w:rsidR="009371B6" w:rsidRPr="000E1A5F">
        <w:rPr>
          <w:rFonts w:eastAsiaTheme="minorEastAsia"/>
          <w:b/>
          <w:lang w:val="en-GB"/>
          <w:rPrChange w:id="8882" w:author="Dioguardi, Fabio" w:date="2018-10-23T11:24:00Z">
            <w:rPr>
              <w:rFonts w:eastAsiaTheme="minorEastAsia"/>
              <w:b/>
            </w:rPr>
          </w:rPrChange>
        </w:rPr>
        <w:t xml:space="preserve">mod. </w:t>
      </w:r>
      <w:proofErr w:type="spellStart"/>
      <w:r w:rsidR="009371B6" w:rsidRPr="000E1A5F">
        <w:rPr>
          <w:rFonts w:eastAsiaTheme="minorEastAsia"/>
          <w:b/>
          <w:lang w:val="en-GB"/>
          <w:rPrChange w:id="8883" w:author="Dioguardi, Fabio" w:date="2018-10-23T11:24:00Z">
            <w:rPr>
              <w:rFonts w:eastAsiaTheme="minorEastAsia"/>
              <w:b/>
            </w:rPr>
          </w:rPrChange>
        </w:rPr>
        <w:t>D</w:t>
      </w:r>
      <w:r w:rsidR="00D625F7" w:rsidRPr="000E1A5F">
        <w:rPr>
          <w:rFonts w:eastAsiaTheme="minorEastAsia"/>
          <w:b/>
          <w:lang w:val="en-GB"/>
          <w:rPrChange w:id="8884" w:author="Dioguardi, Fabio" w:date="2018-10-23T11:24:00Z">
            <w:rPr>
              <w:rFonts w:eastAsiaTheme="minorEastAsia"/>
              <w:b/>
            </w:rPr>
          </w:rPrChange>
        </w:rPr>
        <w:t>egruyter</w:t>
      </w:r>
      <w:proofErr w:type="spellEnd"/>
      <w:r w:rsidR="00D625F7" w:rsidRPr="000E1A5F">
        <w:rPr>
          <w:rFonts w:eastAsiaTheme="minorEastAsia"/>
          <w:b/>
          <w:lang w:val="en-GB"/>
          <w:rPrChange w:id="8885" w:author="Dioguardi, Fabio" w:date="2018-10-23T11:24:00Z">
            <w:rPr>
              <w:rFonts w:eastAsiaTheme="minorEastAsia"/>
              <w:b/>
            </w:rPr>
          </w:rPrChange>
        </w:rPr>
        <w:t xml:space="preserve"> </w:t>
      </w:r>
      <w:r w:rsidR="009371B6" w:rsidRPr="000E1A5F">
        <w:rPr>
          <w:rFonts w:eastAsiaTheme="minorEastAsia"/>
          <w:b/>
          <w:lang w:val="en-GB"/>
          <w:rPrChange w:id="8886" w:author="Dioguardi, Fabio" w:date="2018-10-23T11:24:00Z">
            <w:rPr>
              <w:rFonts w:eastAsiaTheme="minorEastAsia"/>
              <w:b/>
            </w:rPr>
          </w:rPrChange>
        </w:rPr>
        <w:t>B</w:t>
      </w:r>
      <w:r w:rsidR="00D625F7" w:rsidRPr="000E1A5F">
        <w:rPr>
          <w:rFonts w:eastAsiaTheme="minorEastAsia"/>
          <w:b/>
          <w:lang w:val="en-GB"/>
          <w:rPrChange w:id="8887" w:author="Dioguardi, Fabio" w:date="2018-10-23T11:24:00Z">
            <w:rPr>
              <w:rFonts w:eastAsiaTheme="minorEastAsia"/>
              <w:b/>
            </w:rPr>
          </w:rPrChange>
        </w:rPr>
        <w:t>onadonna</w:t>
      </w:r>
      <w:r w:rsidR="009371B6" w:rsidRPr="000E1A5F">
        <w:rPr>
          <w:rFonts w:eastAsiaTheme="minorEastAsia"/>
          <w:lang w:val="en-GB"/>
          <w:rPrChange w:id="8888" w:author="Dioguardi, Fabio" w:date="2018-10-23T11:24:00Z">
            <w:rPr>
              <w:rFonts w:eastAsiaTheme="minorEastAsia"/>
            </w:rPr>
          </w:rPrChange>
        </w:rPr>
        <w:t xml:space="preserve"> </w:t>
      </w:r>
      <w:r w:rsidR="00F76585" w:rsidRPr="000E1A5F">
        <w:rPr>
          <w:rFonts w:eastAsiaTheme="minorEastAsia"/>
          <w:lang w:val="en-GB"/>
          <w:rPrChange w:id="8889" w:author="Dioguardi, Fabio" w:date="2018-10-23T11:24:00Z">
            <w:rPr>
              <w:rFonts w:eastAsiaTheme="minorEastAsia"/>
            </w:rPr>
          </w:rPrChange>
        </w:rPr>
        <w:t xml:space="preserve">and </w:t>
      </w:r>
      <w:proofErr w:type="spellStart"/>
      <w:r w:rsidR="007C4632" w:rsidRPr="000E1A5F">
        <w:rPr>
          <w:rFonts w:eastAsiaTheme="minorEastAsia"/>
          <w:b/>
          <w:lang w:val="en-GB"/>
          <w:rPrChange w:id="8890" w:author="Dioguardi, Fabio" w:date="2018-10-23T11:24:00Z">
            <w:rPr>
              <w:rFonts w:eastAsiaTheme="minorEastAsia"/>
              <w:b/>
            </w:rPr>
          </w:rPrChange>
        </w:rPr>
        <w:t>PlumeRis</w:t>
      </w:r>
      <w:r w:rsidR="00F76585" w:rsidRPr="000E1A5F">
        <w:rPr>
          <w:rFonts w:eastAsiaTheme="minorEastAsia"/>
          <w:b/>
          <w:lang w:val="en-GB"/>
          <w:rPrChange w:id="8891" w:author="Dioguardi, Fabio" w:date="2018-10-23T11:24:00Z">
            <w:rPr>
              <w:rFonts w:eastAsiaTheme="minorEastAsia"/>
              <w:b/>
            </w:rPr>
          </w:rPrChange>
        </w:rPr>
        <w:t>e</w:t>
      </w:r>
      <w:proofErr w:type="spellEnd"/>
      <w:r w:rsidR="00F76585" w:rsidRPr="000E1A5F">
        <w:rPr>
          <w:rFonts w:eastAsiaTheme="minorEastAsia"/>
          <w:lang w:val="en-GB"/>
          <w:rPrChange w:id="8892" w:author="Dioguardi, Fabio" w:date="2018-10-23T11:24:00Z">
            <w:rPr>
              <w:rFonts w:eastAsiaTheme="minorEastAsia"/>
            </w:rPr>
          </w:rPrChange>
        </w:rPr>
        <w:t xml:space="preserve">, both fed by </w:t>
      </w:r>
      <w:proofErr w:type="spellStart"/>
      <w:r w:rsidR="00F76585" w:rsidRPr="000E1A5F">
        <w:rPr>
          <w:rFonts w:eastAsiaTheme="minorEastAsia"/>
          <w:i/>
          <w:lang w:val="en-GB"/>
          <w:rPrChange w:id="8893" w:author="Dioguardi, Fabio" w:date="2018-10-23T11:24:00Z">
            <w:rPr>
              <w:rFonts w:eastAsiaTheme="minorEastAsia"/>
              <w:i/>
            </w:rPr>
          </w:rPrChange>
        </w:rPr>
        <w:t>h</w:t>
      </w:r>
      <w:r w:rsidR="00F76585" w:rsidRPr="000E1A5F">
        <w:rPr>
          <w:rFonts w:eastAsiaTheme="minorEastAsia"/>
          <w:i/>
          <w:vertAlign w:val="subscript"/>
          <w:lang w:val="en-GB"/>
          <w:rPrChange w:id="8894" w:author="Dioguardi, Fabio" w:date="2018-10-23T11:24:00Z">
            <w:rPr>
              <w:rFonts w:eastAsiaTheme="minorEastAsia"/>
              <w:i/>
              <w:vertAlign w:val="subscript"/>
            </w:rPr>
          </w:rPrChange>
        </w:rPr>
        <w:t>avg</w:t>
      </w:r>
      <w:proofErr w:type="spellEnd"/>
      <w:r w:rsidR="00F76585" w:rsidRPr="000E1A5F">
        <w:rPr>
          <w:rFonts w:eastAsiaTheme="minorEastAsia"/>
          <w:lang w:val="en-GB"/>
          <w:rPrChange w:id="8895" w:author="Dioguardi, Fabio" w:date="2018-10-23T11:24:00Z">
            <w:rPr>
              <w:rFonts w:eastAsiaTheme="minorEastAsia"/>
            </w:rPr>
          </w:rPrChange>
        </w:rPr>
        <w:t>.</w:t>
      </w:r>
    </w:p>
    <w:p w14:paraId="06F03153" w14:textId="1E0B7646" w:rsidR="009018C9" w:rsidRPr="000E1A5F" w:rsidRDefault="009018C9" w:rsidP="001507E8">
      <w:pPr>
        <w:pStyle w:val="ListParagraph"/>
        <w:numPr>
          <w:ilvl w:val="0"/>
          <w:numId w:val="12"/>
        </w:numPr>
        <w:rPr>
          <w:rFonts w:eastAsiaTheme="minorEastAsia"/>
          <w:lang w:val="en-GB"/>
          <w:rPrChange w:id="8896" w:author="Dioguardi, Fabio" w:date="2018-10-23T11:24:00Z">
            <w:rPr>
              <w:rFonts w:eastAsiaTheme="minorEastAsia"/>
            </w:rPr>
          </w:rPrChange>
        </w:rPr>
      </w:pPr>
      <w:proofErr w:type="spellStart"/>
      <w:r w:rsidRPr="000E1A5F">
        <w:rPr>
          <w:rFonts w:eastAsiaTheme="minorEastAsia"/>
          <w:b/>
          <w:i/>
          <w:lang w:val="en-GB"/>
          <w:rPrChange w:id="8897" w:author="Dioguardi, Fabio" w:date="2018-10-23T11:24:00Z">
            <w:rPr>
              <w:rFonts w:eastAsiaTheme="minorEastAsia"/>
              <w:b/>
              <w:i/>
            </w:rPr>
          </w:rPrChange>
        </w:rPr>
        <w:t>Q</w:t>
      </w:r>
      <w:r w:rsidRPr="000E1A5F">
        <w:rPr>
          <w:rFonts w:eastAsiaTheme="minorEastAsia"/>
          <w:b/>
          <w:i/>
          <w:vertAlign w:val="subscript"/>
          <w:lang w:val="en-GB"/>
          <w:rPrChange w:id="8898" w:author="Dioguardi, Fabio" w:date="2018-10-23T11:24:00Z">
            <w:rPr>
              <w:rFonts w:eastAsiaTheme="minorEastAsia"/>
              <w:b/>
              <w:i/>
              <w:vertAlign w:val="subscript"/>
            </w:rPr>
          </w:rPrChange>
        </w:rPr>
        <w:t>avg</w:t>
      </w:r>
      <w:proofErr w:type="spellEnd"/>
      <w:r w:rsidR="004A782A" w:rsidRPr="000E1A5F">
        <w:rPr>
          <w:rFonts w:eastAsiaTheme="minorEastAsia"/>
          <w:lang w:val="en-GB"/>
          <w:rPrChange w:id="8899" w:author="Dioguardi, Fabio" w:date="2018-10-23T11:24:00Z">
            <w:rPr>
              <w:rFonts w:eastAsiaTheme="minorEastAsia"/>
            </w:rPr>
          </w:rPrChange>
        </w:rPr>
        <w:t>: average</w:t>
      </w:r>
      <w:r w:rsidRPr="000E1A5F">
        <w:rPr>
          <w:rFonts w:eastAsiaTheme="minorEastAsia"/>
          <w:lang w:val="en-GB"/>
          <w:rPrChange w:id="8900" w:author="Dioguardi, Fabio" w:date="2018-10-23T11:24:00Z">
            <w:rPr>
              <w:rFonts w:eastAsiaTheme="minorEastAsia"/>
            </w:rPr>
          </w:rPrChange>
        </w:rPr>
        <w:t xml:space="preserve"> </w:t>
      </w:r>
      <w:r w:rsidR="004A782A" w:rsidRPr="000E1A5F">
        <w:rPr>
          <w:rFonts w:eastAsiaTheme="minorEastAsia"/>
          <w:lang w:val="en-GB"/>
          <w:rPrChange w:id="8901" w:author="Dioguardi, Fabio" w:date="2018-10-23T11:24:00Z">
            <w:rPr>
              <w:rFonts w:eastAsiaTheme="minorEastAsia"/>
            </w:rPr>
          </w:rPrChange>
        </w:rPr>
        <w:t xml:space="preserve">of all mean MER estimates, now using </w:t>
      </w:r>
      <w:r w:rsidRPr="000E1A5F">
        <w:rPr>
          <w:rFonts w:eastAsiaTheme="minorEastAsia"/>
          <w:lang w:val="en-GB"/>
          <w:rPrChange w:id="8902" w:author="Dioguardi, Fabio" w:date="2018-10-23T11:24:00Z">
            <w:rPr>
              <w:rFonts w:eastAsiaTheme="minorEastAsia"/>
            </w:rPr>
          </w:rPrChange>
        </w:rPr>
        <w:t>the relationship:</w:t>
      </w:r>
    </w:p>
    <w:p w14:paraId="725D29E8" w14:textId="707E3E4E" w:rsidR="009018C9" w:rsidRPr="000E1A5F" w:rsidRDefault="00F86A5D" w:rsidP="004A782A">
      <w:pPr>
        <w:ind w:left="2880" w:firstLine="720"/>
        <w:rPr>
          <w:rFonts w:eastAsiaTheme="minorEastAsia"/>
          <w:lang w:val="en-GB"/>
          <w:rPrChange w:id="8903" w:author="Dioguardi, Fabio" w:date="2018-10-23T11:24:00Z">
            <w:rPr>
              <w:rFonts w:eastAsiaTheme="minorEastAsia"/>
            </w:rPr>
          </w:rPrChange>
        </w:rPr>
      </w:pPr>
      <m:oMath>
        <m:sSub>
          <m:sSubPr>
            <m:ctrlPr>
              <w:rPr>
                <w:rFonts w:ascii="Cambria Math" w:eastAsiaTheme="minorEastAsia" w:hAnsi="Cambria Math"/>
                <w:i/>
                <w:iCs/>
                <w:lang w:val="en-GB"/>
                <w:rPrChange w:id="8904"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905" w:author="Dioguardi, Fabio" w:date="2018-10-23T11:24:00Z">
                  <w:rPr>
                    <w:rFonts w:ascii="Cambria Math" w:eastAsiaTheme="minorEastAsia" w:hAnsi="Cambria Math"/>
                  </w:rPr>
                </w:rPrChange>
              </w:rPr>
              <m:t>Q</m:t>
            </m:r>
          </m:e>
          <m:sub>
            <m:r>
              <w:rPr>
                <w:rFonts w:ascii="Cambria Math" w:eastAsiaTheme="minorEastAsia" w:hAnsi="Cambria Math"/>
                <w:lang w:val="en-GB"/>
                <w:rPrChange w:id="8906" w:author="Dioguardi, Fabio" w:date="2018-10-23T11:24:00Z">
                  <w:rPr>
                    <w:rFonts w:ascii="Cambria Math" w:eastAsiaTheme="minorEastAsia" w:hAnsi="Cambria Math"/>
                  </w:rPr>
                </w:rPrChange>
              </w:rPr>
              <m:t>avg</m:t>
            </m:r>
          </m:sub>
        </m:sSub>
        <m:r>
          <w:rPr>
            <w:rFonts w:ascii="Cambria Math" w:eastAsiaTheme="minorEastAsia" w:hAnsi="Cambria Math"/>
            <w:lang w:val="en-GB"/>
            <w:rPrChange w:id="8907" w:author="Dioguardi, Fabio" w:date="2018-10-23T11:24:00Z">
              <w:rPr>
                <w:rFonts w:ascii="Cambria Math" w:eastAsiaTheme="minorEastAsia" w:hAnsi="Cambria Math"/>
              </w:rPr>
            </w:rPrChange>
          </w:rPr>
          <m:t>=1/6∙</m:t>
        </m:r>
        <m:nary>
          <m:naryPr>
            <m:chr m:val="∑"/>
            <m:limLoc m:val="subSup"/>
            <m:supHide m:val="1"/>
            <m:ctrlPr>
              <w:rPr>
                <w:rFonts w:ascii="Cambria Math" w:eastAsiaTheme="minorEastAsia" w:hAnsi="Cambria Math"/>
                <w:i/>
                <w:szCs w:val="22"/>
                <w:lang w:val="en-GB"/>
                <w:rPrChange w:id="8908" w:author="Dioguardi, Fabio" w:date="2018-10-23T11:24:00Z">
                  <w:rPr>
                    <w:rFonts w:ascii="Cambria Math" w:eastAsiaTheme="minorEastAsia" w:hAnsi="Cambria Math"/>
                    <w:i/>
                    <w:szCs w:val="22"/>
                    <w:lang w:val="en-IE"/>
                  </w:rPr>
                </w:rPrChange>
              </w:rPr>
            </m:ctrlPr>
          </m:naryPr>
          <m:sub>
            <m:r>
              <w:rPr>
                <w:rFonts w:ascii="Cambria Math" w:eastAsiaTheme="minorEastAsia" w:hAnsi="Cambria Math"/>
                <w:szCs w:val="22"/>
                <w:lang w:val="en-GB"/>
                <w:rPrChange w:id="8909" w:author="Dioguardi, Fabio" w:date="2018-10-23T11:24:00Z">
                  <w:rPr>
                    <w:rFonts w:ascii="Cambria Math" w:eastAsiaTheme="minorEastAsia" w:hAnsi="Cambria Math"/>
                    <w:szCs w:val="22"/>
                    <w:lang w:val="en-IE"/>
                  </w:rPr>
                </w:rPrChange>
              </w:rPr>
              <m:t>i</m:t>
            </m:r>
          </m:sub>
          <m:sup/>
          <m:e>
            <m:sSub>
              <m:sSubPr>
                <m:ctrlPr>
                  <w:rPr>
                    <w:rFonts w:ascii="Cambria Math" w:eastAsiaTheme="minorEastAsia" w:hAnsi="Cambria Math"/>
                    <w:i/>
                    <w:lang w:val="en-GB"/>
                    <w:rPrChange w:id="8910"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11" w:author="Dioguardi, Fabio" w:date="2018-10-23T11:24:00Z">
                      <w:rPr>
                        <w:rFonts w:ascii="Cambria Math" w:eastAsiaTheme="minorEastAsia" w:hAnsi="Cambria Math"/>
                      </w:rPr>
                    </w:rPrChange>
                  </w:rPr>
                  <m:t>Q</m:t>
                </m:r>
              </m:e>
              <m:sub>
                <m:r>
                  <w:rPr>
                    <w:rFonts w:ascii="Cambria Math" w:eastAsiaTheme="minorEastAsia" w:hAnsi="Cambria Math"/>
                    <w:lang w:val="en-GB"/>
                    <w:rPrChange w:id="8912" w:author="Dioguardi, Fabio" w:date="2018-10-23T11:24:00Z">
                      <w:rPr>
                        <w:rFonts w:ascii="Cambria Math" w:eastAsiaTheme="minorEastAsia" w:hAnsi="Cambria Math"/>
                      </w:rPr>
                    </w:rPrChange>
                  </w:rPr>
                  <m:t>i</m:t>
                </m:r>
              </m:sub>
            </m:sSub>
            <m:d>
              <m:dPr>
                <m:ctrlPr>
                  <w:rPr>
                    <w:rFonts w:ascii="Cambria Math" w:eastAsiaTheme="minorEastAsia" w:hAnsi="Cambria Math"/>
                    <w:i/>
                    <w:szCs w:val="22"/>
                    <w:lang w:val="en-GB"/>
                    <w:rPrChange w:id="8913"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szCs w:val="22"/>
                        <w:lang w:val="en-GB"/>
                        <w:rPrChange w:id="8914" w:author="Dioguardi, Fabio" w:date="2018-10-23T11:24:00Z">
                          <w:rPr>
                            <w:rFonts w:ascii="Cambria Math" w:eastAsiaTheme="minorEastAsia" w:hAnsi="Cambria Math"/>
                            <w:i/>
                            <w:szCs w:val="22"/>
                            <w:lang w:val="en-IE"/>
                          </w:rPr>
                        </w:rPrChange>
                      </w:rPr>
                    </m:ctrlPr>
                  </m:sSubPr>
                  <m:e>
                    <m:r>
                      <w:rPr>
                        <w:rFonts w:ascii="Cambria Math" w:eastAsiaTheme="minorEastAsia" w:hAnsi="Cambria Math"/>
                        <w:lang w:val="en-GB"/>
                        <w:rPrChange w:id="8915" w:author="Dioguardi, Fabio" w:date="2018-10-23T11:24:00Z">
                          <w:rPr>
                            <w:rFonts w:ascii="Cambria Math" w:eastAsiaTheme="minorEastAsia" w:hAnsi="Cambria Math"/>
                          </w:rPr>
                        </w:rPrChange>
                      </w:rPr>
                      <m:t>h</m:t>
                    </m:r>
                  </m:e>
                  <m:sub>
                    <m:r>
                      <w:rPr>
                        <w:rFonts w:ascii="Cambria Math" w:eastAsiaTheme="minorEastAsia" w:hAnsi="Cambria Math"/>
                        <w:lang w:val="en-GB"/>
                        <w:rPrChange w:id="8916" w:author="Dioguardi, Fabio" w:date="2018-10-23T11:24:00Z">
                          <w:rPr>
                            <w:rFonts w:ascii="Cambria Math" w:eastAsiaTheme="minorEastAsia" w:hAnsi="Cambria Math"/>
                          </w:rPr>
                        </w:rPrChange>
                      </w:rPr>
                      <m:t>avg</m:t>
                    </m:r>
                  </m:sub>
                </m:sSub>
              </m:e>
            </m:d>
          </m:e>
        </m:nary>
      </m:oMath>
      <w:r w:rsidR="009018C9" w:rsidRPr="000E1A5F">
        <w:rPr>
          <w:rFonts w:eastAsiaTheme="minorEastAsia"/>
          <w:lang w:val="en-GB"/>
          <w:rPrChange w:id="8917" w:author="Dioguardi, Fabio" w:date="2018-10-23T11:24:00Z">
            <w:rPr>
              <w:rFonts w:eastAsiaTheme="minorEastAsia"/>
            </w:rPr>
          </w:rPrChange>
        </w:rPr>
        <w:t xml:space="preserve">  </w:t>
      </w:r>
      <w:r w:rsidR="009018C9" w:rsidRPr="000E1A5F">
        <w:rPr>
          <w:rFonts w:eastAsiaTheme="minorEastAsia"/>
          <w:lang w:val="en-GB"/>
          <w:rPrChange w:id="8918" w:author="Dioguardi, Fabio" w:date="2018-10-23T11:24:00Z">
            <w:rPr>
              <w:rFonts w:eastAsiaTheme="minorEastAsia"/>
            </w:rPr>
          </w:rPrChange>
        </w:rPr>
        <w:tab/>
      </w:r>
      <w:r w:rsidR="009018C9" w:rsidRPr="000E1A5F">
        <w:rPr>
          <w:rFonts w:eastAsiaTheme="minorEastAsia"/>
          <w:lang w:val="en-GB"/>
          <w:rPrChange w:id="8919" w:author="Dioguardi, Fabio" w:date="2018-10-23T11:24:00Z">
            <w:rPr>
              <w:rFonts w:eastAsiaTheme="minorEastAsia"/>
            </w:rPr>
          </w:rPrChange>
        </w:rPr>
        <w:tab/>
      </w:r>
      <w:r w:rsidR="009018C9" w:rsidRPr="000E1A5F">
        <w:rPr>
          <w:rFonts w:eastAsiaTheme="minorEastAsia"/>
          <w:lang w:val="en-GB"/>
          <w:rPrChange w:id="8920" w:author="Dioguardi, Fabio" w:date="2018-10-23T11:24:00Z">
            <w:rPr>
              <w:rFonts w:eastAsiaTheme="minorEastAsia"/>
            </w:rPr>
          </w:rPrChange>
        </w:rPr>
        <w:tab/>
      </w:r>
      <w:r w:rsidR="00754FAB" w:rsidRPr="000E1A5F">
        <w:rPr>
          <w:rFonts w:eastAsiaTheme="minorEastAsia"/>
          <w:lang w:val="en-GB"/>
          <w:rPrChange w:id="8921" w:author="Dioguardi, Fabio" w:date="2018-10-23T11:24:00Z">
            <w:rPr>
              <w:rFonts w:eastAsiaTheme="minorEastAsia"/>
            </w:rPr>
          </w:rPrChange>
        </w:rPr>
        <w:t>(15)</w:t>
      </w:r>
    </w:p>
    <w:p w14:paraId="16DF5BAD" w14:textId="77777777" w:rsidR="004A782A" w:rsidRPr="000E1A5F" w:rsidRDefault="004A782A" w:rsidP="004A782A">
      <w:pPr>
        <w:rPr>
          <w:lang w:val="en-GB"/>
          <w:rPrChange w:id="8922" w:author="Dioguardi, Fabio" w:date="2018-10-23T11:24:00Z">
            <w:rPr/>
          </w:rPrChange>
        </w:rPr>
      </w:pPr>
    </w:p>
    <w:p w14:paraId="5679DFF2" w14:textId="467011BC" w:rsidR="009A7387" w:rsidRPr="000E1A5F" w:rsidRDefault="008B4217" w:rsidP="009A7387">
      <w:pPr>
        <w:rPr>
          <w:lang w:val="en-GB"/>
          <w:rPrChange w:id="8923" w:author="Dioguardi, Fabio" w:date="2018-10-23T11:24:00Z">
            <w:rPr/>
          </w:rPrChange>
        </w:rPr>
      </w:pPr>
      <w:r w:rsidRPr="000E1A5F">
        <w:rPr>
          <w:lang w:val="en-GB"/>
          <w:rPrChange w:id="8924" w:author="Dioguardi, Fabio" w:date="2018-10-23T11:24:00Z">
            <w:rPr/>
          </w:rPrChange>
        </w:rPr>
        <w:t>Note</w:t>
      </w:r>
      <w:r w:rsidR="004E0F68" w:rsidRPr="000E1A5F">
        <w:rPr>
          <w:lang w:val="en-GB"/>
          <w:rPrChange w:id="8925" w:author="Dioguardi, Fabio" w:date="2018-10-23T11:24:00Z">
            <w:rPr/>
          </w:rPrChange>
        </w:rPr>
        <w:t xml:space="preserve"> that some of the equations used for re-computing </w:t>
      </w:r>
      <w:r w:rsidR="006546D0" w:rsidRPr="000E1A5F">
        <w:rPr>
          <w:lang w:val="en-GB"/>
          <w:rPrChange w:id="8926" w:author="Dioguardi, Fabio" w:date="2018-10-23T11:24:00Z">
            <w:rPr/>
          </w:rPrChange>
        </w:rPr>
        <w:t>MER</w:t>
      </w:r>
      <w:r w:rsidR="004E0F68" w:rsidRPr="000E1A5F">
        <w:rPr>
          <w:lang w:val="en-GB"/>
          <w:rPrChange w:id="8927" w:author="Dioguardi, Fabio" w:date="2018-10-23T11:24:00Z">
            <w:rPr/>
          </w:rPrChange>
        </w:rPr>
        <w:t xml:space="preserve"> key </w:t>
      </w:r>
      <w:r w:rsidRPr="000E1A5F">
        <w:rPr>
          <w:lang w:val="en-GB"/>
          <w:rPrChange w:id="8928" w:author="Dioguardi, Fabio" w:date="2018-10-23T11:24:00Z">
            <w:rPr/>
          </w:rPrChange>
        </w:rPr>
        <w:t xml:space="preserve">values </w:t>
      </w:r>
      <w:r w:rsidR="004E0F68" w:rsidRPr="000E1A5F">
        <w:rPr>
          <w:lang w:val="en-GB"/>
          <w:rPrChange w:id="8929" w:author="Dioguardi, Fabio" w:date="2018-10-23T11:24:00Z">
            <w:rPr/>
          </w:rPrChange>
        </w:rPr>
        <w:t xml:space="preserve">are significantly modified. </w:t>
      </w:r>
      <w:r w:rsidR="004A782A" w:rsidRPr="000E1A5F">
        <w:rPr>
          <w:lang w:val="en-GB"/>
          <w:rPrChange w:id="8930" w:author="Dioguardi, Fabio" w:date="2018-10-23T11:24:00Z">
            <w:rPr/>
          </w:rPrChange>
        </w:rPr>
        <w:t xml:space="preserve">As indicated by </w:t>
      </w:r>
      <w:r w:rsidR="00BB1324" w:rsidRPr="000E1A5F">
        <w:rPr>
          <w:lang w:val="en-GB"/>
          <w:rPrChange w:id="8931" w:author="Dioguardi, Fabio" w:date="2018-10-23T11:24:00Z">
            <w:rPr/>
          </w:rPrChange>
        </w:rPr>
        <w:fldChar w:fldCharType="begin"/>
      </w:r>
      <w:r w:rsidR="00BB1324" w:rsidRPr="000E1A5F">
        <w:rPr>
          <w:lang w:val="en-GB"/>
          <w:rPrChange w:id="8932" w:author="Dioguardi, Fabio" w:date="2018-10-23T11:24:00Z">
            <w:rPr/>
          </w:rPrChange>
        </w:rPr>
        <w:instrText xml:space="preserve"> REF _Ref482348746 \h </w:instrText>
      </w:r>
      <w:r w:rsidR="00BB1324" w:rsidRPr="000E1A5F">
        <w:rPr>
          <w:lang w:val="en-GB"/>
          <w:rPrChange w:id="8933" w:author="Dioguardi, Fabio" w:date="2018-10-23T11:24:00Z">
            <w:rPr/>
          </w:rPrChange>
        </w:rPr>
      </w:r>
      <w:r w:rsidR="00BB1324" w:rsidRPr="000E1A5F">
        <w:rPr>
          <w:lang w:val="en-GB"/>
          <w:rPrChange w:id="8934" w:author="Dioguardi, Fabio" w:date="2018-10-23T11:24:00Z">
            <w:rPr/>
          </w:rPrChange>
        </w:rPr>
        <w:fldChar w:fldCharType="separate"/>
      </w:r>
      <w:r w:rsidR="00DE7C99" w:rsidRPr="000E1A5F">
        <w:rPr>
          <w:lang w:val="en-GB"/>
          <w:rPrChange w:id="8935" w:author="Dioguardi, Fabio" w:date="2018-10-23T11:24:00Z">
            <w:rPr/>
          </w:rPrChange>
        </w:rPr>
        <w:t xml:space="preserve">Figure </w:t>
      </w:r>
      <w:r w:rsidR="00DE7C99" w:rsidRPr="000E1A5F">
        <w:rPr>
          <w:noProof/>
          <w:lang w:val="en-GB"/>
          <w:rPrChange w:id="8936" w:author="Dioguardi, Fabio" w:date="2018-10-23T11:24:00Z">
            <w:rPr>
              <w:noProof/>
            </w:rPr>
          </w:rPrChange>
        </w:rPr>
        <w:t>25</w:t>
      </w:r>
      <w:r w:rsidR="00BB1324" w:rsidRPr="000E1A5F">
        <w:rPr>
          <w:lang w:val="en-GB"/>
          <w:rPrChange w:id="8937" w:author="Dioguardi, Fabio" w:date="2018-10-23T11:24:00Z">
            <w:rPr/>
          </w:rPrChange>
        </w:rPr>
        <w:fldChar w:fldCharType="end"/>
      </w:r>
      <w:r w:rsidR="00BB1324" w:rsidRPr="000E1A5F">
        <w:rPr>
          <w:lang w:val="en-GB"/>
          <w:rPrChange w:id="8938" w:author="Dioguardi, Fabio" w:date="2018-10-23T11:24:00Z">
            <w:rPr/>
          </w:rPrChange>
        </w:rPr>
        <w:t xml:space="preserve"> </w:t>
      </w:r>
      <w:r w:rsidR="004A782A" w:rsidRPr="000E1A5F">
        <w:rPr>
          <w:lang w:val="en-GB"/>
          <w:rPrChange w:id="8939" w:author="Dioguardi, Fabio" w:date="2018-10-23T11:24:00Z">
            <w:rPr/>
          </w:rPrChange>
        </w:rPr>
        <w:t xml:space="preserve">in section </w:t>
      </w:r>
      <w:r w:rsidR="00DC774B" w:rsidRPr="000E1A5F">
        <w:rPr>
          <w:lang w:val="en-GB"/>
          <w:rPrChange w:id="8940" w:author="Dioguardi, Fabio" w:date="2018-10-23T11:24:00Z">
            <w:rPr/>
          </w:rPrChange>
        </w:rPr>
        <w:fldChar w:fldCharType="begin"/>
      </w:r>
      <w:r w:rsidR="00DC774B" w:rsidRPr="000E1A5F">
        <w:rPr>
          <w:lang w:val="en-GB"/>
          <w:rPrChange w:id="8941" w:author="Dioguardi, Fabio" w:date="2018-10-23T11:24:00Z">
            <w:rPr/>
          </w:rPrChange>
        </w:rPr>
        <w:instrText xml:space="preserve"> REF _Ref483234876 \r \h </w:instrText>
      </w:r>
      <w:r w:rsidR="00DC774B" w:rsidRPr="000E1A5F">
        <w:rPr>
          <w:lang w:val="en-GB"/>
          <w:rPrChange w:id="8942" w:author="Dioguardi, Fabio" w:date="2018-10-23T11:24:00Z">
            <w:rPr/>
          </w:rPrChange>
        </w:rPr>
      </w:r>
      <w:r w:rsidR="00DC774B" w:rsidRPr="000E1A5F">
        <w:rPr>
          <w:lang w:val="en-GB"/>
          <w:rPrChange w:id="8943" w:author="Dioguardi, Fabio" w:date="2018-10-23T11:24:00Z">
            <w:rPr/>
          </w:rPrChange>
        </w:rPr>
        <w:fldChar w:fldCharType="separate"/>
      </w:r>
      <w:r w:rsidR="00DE7C99" w:rsidRPr="000E1A5F">
        <w:rPr>
          <w:lang w:val="en-GB"/>
          <w:rPrChange w:id="8944" w:author="Dioguardi, Fabio" w:date="2018-10-23T11:24:00Z">
            <w:rPr/>
          </w:rPrChange>
        </w:rPr>
        <w:t>4.9</w:t>
      </w:r>
      <w:r w:rsidR="00DC774B" w:rsidRPr="000E1A5F">
        <w:rPr>
          <w:lang w:val="en-GB"/>
          <w:rPrChange w:id="8945" w:author="Dioguardi, Fabio" w:date="2018-10-23T11:24:00Z">
            <w:rPr/>
          </w:rPrChange>
        </w:rPr>
        <w:fldChar w:fldCharType="end"/>
      </w:r>
      <w:r w:rsidR="004A782A" w:rsidRPr="000E1A5F">
        <w:rPr>
          <w:lang w:val="en-GB"/>
          <w:rPrChange w:id="8946" w:author="Dioguardi, Fabio" w:date="2018-10-23T11:24:00Z">
            <w:rPr/>
          </w:rPrChange>
        </w:rPr>
        <w:t xml:space="preserve">, the “conventional MER” is calculated </w:t>
      </w:r>
      <w:r w:rsidR="003646DB" w:rsidRPr="000E1A5F">
        <w:rPr>
          <w:lang w:val="en-GB"/>
          <w:rPrChange w:id="8947" w:author="Dioguardi, Fabio" w:date="2018-10-23T11:24:00Z">
            <w:rPr/>
          </w:rPrChange>
        </w:rPr>
        <w:t>on</w:t>
      </w:r>
      <w:r w:rsidRPr="000E1A5F">
        <w:rPr>
          <w:lang w:val="en-GB"/>
          <w:rPrChange w:id="8948" w:author="Dioguardi, Fabio" w:date="2018-10-23T11:24:00Z">
            <w:rPr/>
          </w:rPrChange>
        </w:rPr>
        <w:t xml:space="preserve"> the</w:t>
      </w:r>
      <w:r w:rsidR="003646DB" w:rsidRPr="000E1A5F">
        <w:rPr>
          <w:lang w:val="en-GB"/>
          <w:rPrChange w:id="8949" w:author="Dioguardi, Fabio" w:date="2018-10-23T11:24:00Z">
            <w:rPr/>
          </w:rPrChange>
        </w:rPr>
        <w:t xml:space="preserve"> ba</w:t>
      </w:r>
      <w:r w:rsidRPr="000E1A5F">
        <w:rPr>
          <w:lang w:val="en-GB"/>
          <w:rPrChange w:id="8950" w:author="Dioguardi, Fabio" w:date="2018-10-23T11:24:00Z">
            <w:rPr/>
          </w:rPrChange>
        </w:rPr>
        <w:t>sis</w:t>
      </w:r>
      <w:r w:rsidR="003646DB" w:rsidRPr="000E1A5F">
        <w:rPr>
          <w:lang w:val="en-GB"/>
          <w:rPrChange w:id="8951" w:author="Dioguardi, Fabio" w:date="2018-10-23T11:24:00Z">
            <w:rPr/>
          </w:rPrChange>
        </w:rPr>
        <w:t xml:space="preserve"> of</w:t>
      </w:r>
      <w:r w:rsidR="004A782A" w:rsidRPr="000E1A5F">
        <w:rPr>
          <w:lang w:val="en-GB"/>
          <w:rPrChange w:id="8952" w:author="Dioguardi, Fabio" w:date="2018-10-23T11:24:00Z">
            <w:rPr/>
          </w:rPrChange>
        </w:rPr>
        <w:t xml:space="preserve"> </w:t>
      </w:r>
      <w:r w:rsidR="003646DB" w:rsidRPr="000E1A5F">
        <w:rPr>
          <w:lang w:val="en-GB"/>
          <w:rPrChange w:id="8953" w:author="Dioguardi, Fabio" w:date="2018-10-23T11:24:00Z">
            <w:rPr/>
          </w:rPrChange>
        </w:rPr>
        <w:t xml:space="preserve">a </w:t>
      </w:r>
      <w:r w:rsidR="004A782A" w:rsidRPr="000E1A5F">
        <w:rPr>
          <w:lang w:val="en-GB"/>
          <w:rPrChange w:id="8954" w:author="Dioguardi, Fabio" w:date="2018-10-23T11:24:00Z">
            <w:rPr/>
          </w:rPrChange>
        </w:rPr>
        <w:t xml:space="preserve">weighted average using weight factors </w:t>
      </w:r>
      <w:r w:rsidR="004A782A" w:rsidRPr="000E1A5F">
        <w:rPr>
          <w:i/>
          <w:lang w:val="en-GB"/>
          <w:rPrChange w:id="8955" w:author="Dioguardi, Fabio" w:date="2018-10-23T11:24:00Z">
            <w:rPr>
              <w:i/>
            </w:rPr>
          </w:rPrChange>
        </w:rPr>
        <w:t>w</w:t>
      </w:r>
      <w:r w:rsidR="009A7387" w:rsidRPr="000E1A5F">
        <w:rPr>
          <w:i/>
          <w:vertAlign w:val="subscript"/>
          <w:lang w:val="en-GB"/>
          <w:rPrChange w:id="8956" w:author="Dioguardi, Fabio" w:date="2018-10-23T11:24:00Z">
            <w:rPr>
              <w:i/>
              <w:vertAlign w:val="subscript"/>
            </w:rPr>
          </w:rPrChange>
        </w:rPr>
        <w:t>1</w:t>
      </w:r>
      <w:r w:rsidR="009A7387" w:rsidRPr="000E1A5F">
        <w:rPr>
          <w:lang w:val="en-GB"/>
          <w:rPrChange w:id="8957" w:author="Dioguardi, Fabio" w:date="2018-10-23T11:24:00Z">
            <w:rPr/>
          </w:rPrChange>
        </w:rPr>
        <w:t xml:space="preserve"> and </w:t>
      </w:r>
      <w:r w:rsidR="009A7387" w:rsidRPr="000E1A5F">
        <w:rPr>
          <w:i/>
          <w:lang w:val="en-GB"/>
          <w:rPrChange w:id="8958" w:author="Dioguardi, Fabio" w:date="2018-10-23T11:24:00Z">
            <w:rPr>
              <w:i/>
            </w:rPr>
          </w:rPrChange>
        </w:rPr>
        <w:t>w</w:t>
      </w:r>
      <w:r w:rsidR="009A7387" w:rsidRPr="000E1A5F">
        <w:rPr>
          <w:i/>
          <w:vertAlign w:val="subscript"/>
          <w:lang w:val="en-GB"/>
          <w:rPrChange w:id="8959" w:author="Dioguardi, Fabio" w:date="2018-10-23T11:24:00Z">
            <w:rPr>
              <w:i/>
              <w:vertAlign w:val="subscript"/>
            </w:rPr>
          </w:rPrChange>
        </w:rPr>
        <w:t xml:space="preserve">2 </w:t>
      </w:r>
      <w:r w:rsidR="004A782A" w:rsidRPr="000E1A5F">
        <w:rPr>
          <w:lang w:val="en-GB"/>
          <w:rPrChange w:id="8960" w:author="Dioguardi, Fabio" w:date="2018-10-23T11:24:00Z">
            <w:rPr/>
          </w:rPrChange>
        </w:rPr>
        <w:t>specified by the operator</w:t>
      </w:r>
      <w:r w:rsidR="003646DB" w:rsidRPr="000E1A5F">
        <w:rPr>
          <w:lang w:val="en-GB"/>
          <w:rPrChange w:id="8961" w:author="Dioguardi, Fabio" w:date="2018-10-23T11:24:00Z">
            <w:rPr/>
          </w:rPrChange>
        </w:rPr>
        <w:t>.</w:t>
      </w:r>
    </w:p>
    <w:p w14:paraId="014A81D3" w14:textId="77777777" w:rsidR="00CC72DC" w:rsidRPr="000E1A5F" w:rsidRDefault="00CC72DC" w:rsidP="009A7387">
      <w:pPr>
        <w:rPr>
          <w:lang w:val="en-GB"/>
          <w:rPrChange w:id="8962" w:author="Dioguardi, Fabio" w:date="2018-10-23T11:24:00Z">
            <w:rPr/>
          </w:rPrChange>
        </w:rPr>
      </w:pPr>
    </w:p>
    <w:p w14:paraId="1C912088" w14:textId="457B379F" w:rsidR="009A7387" w:rsidRPr="000E1A5F" w:rsidRDefault="009A7387" w:rsidP="001507E8">
      <w:pPr>
        <w:pStyle w:val="ListParagraph"/>
        <w:numPr>
          <w:ilvl w:val="0"/>
          <w:numId w:val="12"/>
        </w:numPr>
        <w:rPr>
          <w:rFonts w:eastAsiaTheme="minorEastAsia"/>
          <w:lang w:val="en-GB"/>
          <w:rPrChange w:id="8963" w:author="Dioguardi, Fabio" w:date="2018-10-23T11:24:00Z">
            <w:rPr>
              <w:rFonts w:eastAsiaTheme="minorEastAsia"/>
            </w:rPr>
          </w:rPrChange>
        </w:rPr>
      </w:pPr>
      <w:proofErr w:type="spellStart"/>
      <w:r w:rsidRPr="000E1A5F">
        <w:rPr>
          <w:rFonts w:eastAsiaTheme="minorEastAsia"/>
          <w:b/>
          <w:i/>
          <w:lang w:val="en-GB"/>
          <w:rPrChange w:id="8964" w:author="Dioguardi, Fabio" w:date="2018-10-23T11:24:00Z">
            <w:rPr>
              <w:rFonts w:eastAsiaTheme="minorEastAsia"/>
              <w:b/>
              <w:i/>
            </w:rPr>
          </w:rPrChange>
        </w:rPr>
        <w:t>Q</w:t>
      </w:r>
      <w:r w:rsidR="004E0F68" w:rsidRPr="000E1A5F">
        <w:rPr>
          <w:rFonts w:eastAsiaTheme="minorEastAsia"/>
          <w:b/>
          <w:i/>
          <w:vertAlign w:val="subscript"/>
          <w:lang w:val="en-GB"/>
          <w:rPrChange w:id="8965" w:author="Dioguardi, Fabio" w:date="2018-10-23T11:24:00Z">
            <w:rPr>
              <w:rFonts w:eastAsiaTheme="minorEastAsia"/>
              <w:b/>
              <w:i/>
              <w:vertAlign w:val="subscript"/>
            </w:rPr>
          </w:rPrChange>
        </w:rPr>
        <w:t>conv_w</w:t>
      </w:r>
      <w:r w:rsidRPr="000E1A5F">
        <w:rPr>
          <w:rFonts w:eastAsiaTheme="minorEastAsia"/>
          <w:b/>
          <w:i/>
          <w:vertAlign w:val="subscript"/>
          <w:lang w:val="en-GB"/>
          <w:rPrChange w:id="8966" w:author="Dioguardi, Fabio" w:date="2018-10-23T11:24:00Z">
            <w:rPr>
              <w:rFonts w:eastAsiaTheme="minorEastAsia"/>
              <w:b/>
              <w:i/>
              <w:vertAlign w:val="subscript"/>
            </w:rPr>
          </w:rPrChange>
        </w:rPr>
        <w:t>avg</w:t>
      </w:r>
      <w:proofErr w:type="spellEnd"/>
      <w:r w:rsidRPr="000E1A5F">
        <w:rPr>
          <w:rFonts w:eastAsiaTheme="minorEastAsia"/>
          <w:b/>
          <w:lang w:val="en-GB"/>
          <w:rPrChange w:id="8967" w:author="Dioguardi, Fabio" w:date="2018-10-23T11:24:00Z">
            <w:rPr>
              <w:rFonts w:eastAsiaTheme="minorEastAsia"/>
              <w:b/>
            </w:rPr>
          </w:rPrChange>
        </w:rPr>
        <w:t xml:space="preserve"> </w:t>
      </w:r>
      <w:r w:rsidRPr="000E1A5F">
        <w:rPr>
          <w:rFonts w:eastAsiaTheme="minorEastAsia"/>
          <w:lang w:val="en-GB"/>
          <w:rPrChange w:id="8968" w:author="Dioguardi, Fabio" w:date="2018-10-23T11:24:00Z">
            <w:rPr>
              <w:rFonts w:eastAsiaTheme="minorEastAsia"/>
            </w:rPr>
          </w:rPrChange>
        </w:rPr>
        <w:t>is defined by:</w:t>
      </w:r>
    </w:p>
    <w:p w14:paraId="0699BE2D" w14:textId="1BD407F5" w:rsidR="009A7387" w:rsidRPr="000E1A5F" w:rsidRDefault="00F86A5D" w:rsidP="00CC72DC">
      <w:pPr>
        <w:ind w:left="2160"/>
        <w:rPr>
          <w:rFonts w:eastAsiaTheme="minorEastAsia"/>
          <w:lang w:val="en-GB"/>
          <w:rPrChange w:id="8969" w:author="Dioguardi, Fabio" w:date="2018-10-23T11:24:00Z">
            <w:rPr>
              <w:rFonts w:eastAsiaTheme="minorEastAsia"/>
            </w:rPr>
          </w:rPrChange>
        </w:rPr>
      </w:pPr>
      <m:oMath>
        <m:sSub>
          <m:sSubPr>
            <m:ctrlPr>
              <w:rPr>
                <w:rFonts w:ascii="Cambria Math" w:eastAsiaTheme="minorEastAsia" w:hAnsi="Cambria Math"/>
                <w:i/>
                <w:iCs/>
                <w:lang w:val="en-GB"/>
                <w:rPrChange w:id="8970"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8971" w:author="Dioguardi, Fabio" w:date="2018-10-23T11:24:00Z">
                  <w:rPr>
                    <w:rFonts w:ascii="Cambria Math" w:eastAsiaTheme="minorEastAsia" w:hAnsi="Cambria Math"/>
                  </w:rPr>
                </w:rPrChange>
              </w:rPr>
              <m:t>Q</m:t>
            </m:r>
          </m:e>
          <m:sub>
            <m:r>
              <w:rPr>
                <w:rFonts w:ascii="Cambria Math" w:eastAsiaTheme="minorEastAsia" w:hAnsi="Cambria Math"/>
                <w:lang w:val="en-GB"/>
                <w:rPrChange w:id="8972" w:author="Dioguardi, Fabio" w:date="2018-10-23T11:24:00Z">
                  <w:rPr>
                    <w:rFonts w:ascii="Cambria Math" w:eastAsiaTheme="minorEastAsia" w:hAnsi="Cambria Math"/>
                  </w:rPr>
                </w:rPrChange>
              </w:rPr>
              <m:t>conv_wavg</m:t>
            </m:r>
          </m:sub>
        </m:sSub>
        <m:r>
          <w:rPr>
            <w:rFonts w:ascii="Cambria Math" w:eastAsiaTheme="minorEastAsia" w:hAnsi="Cambria Math"/>
            <w:lang w:val="en-GB"/>
            <w:rPrChange w:id="8973" w:author="Dioguardi, Fabio" w:date="2018-10-23T11:24:00Z">
              <w:rPr>
                <w:rFonts w:ascii="Cambria Math" w:eastAsiaTheme="minorEastAsia" w:hAnsi="Cambria Math"/>
              </w:rPr>
            </w:rPrChange>
          </w:rPr>
          <m:t>=</m:t>
        </m:r>
        <m:f>
          <m:fPr>
            <m:type m:val="lin"/>
            <m:ctrlPr>
              <w:rPr>
                <w:rFonts w:ascii="Cambria Math" w:eastAsiaTheme="minorEastAsia" w:hAnsi="Cambria Math"/>
                <w:i/>
                <w:lang w:val="en-GB"/>
                <w:rPrChange w:id="8974" w:author="Dioguardi, Fabio" w:date="2018-10-23T11:24:00Z">
                  <w:rPr>
                    <w:rFonts w:ascii="Cambria Math" w:eastAsiaTheme="minorEastAsia" w:hAnsi="Cambria Math"/>
                    <w:i/>
                  </w:rPr>
                </w:rPrChange>
              </w:rPr>
            </m:ctrlPr>
          </m:fPr>
          <m:num>
            <m:d>
              <m:dPr>
                <m:ctrlPr>
                  <w:rPr>
                    <w:rFonts w:ascii="Cambria Math" w:eastAsiaTheme="minorEastAsia" w:hAnsi="Cambria Math"/>
                    <w:i/>
                    <w:lang w:val="en-GB"/>
                    <w:rPrChange w:id="8975"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8976"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8977"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78" w:author="Dioguardi, Fabio" w:date="2018-10-23T11:24:00Z">
                              <w:rPr>
                                <w:rFonts w:ascii="Cambria Math" w:eastAsiaTheme="minorEastAsia" w:hAnsi="Cambria Math"/>
                              </w:rPr>
                            </w:rPrChange>
                          </w:rPr>
                          <m:t>w</m:t>
                        </m:r>
                      </m:e>
                      <m:sub>
                        <m:r>
                          <w:rPr>
                            <w:rFonts w:ascii="Cambria Math" w:eastAsiaTheme="minorEastAsia" w:hAnsi="Cambria Math"/>
                            <w:lang w:val="en-GB"/>
                            <w:rPrChange w:id="8979" w:author="Dioguardi, Fabio" w:date="2018-10-23T11:24:00Z">
                              <w:rPr>
                                <w:rFonts w:ascii="Cambria Math" w:eastAsiaTheme="minorEastAsia" w:hAnsi="Cambria Math"/>
                              </w:rPr>
                            </w:rPrChange>
                          </w:rPr>
                          <m:t>1</m:t>
                        </m:r>
                      </m:sub>
                    </m:sSub>
                    <m:r>
                      <w:rPr>
                        <w:rFonts w:ascii="Cambria Math" w:eastAsiaTheme="minorEastAsia" w:hAnsi="Cambria Math"/>
                        <w:lang w:val="en-GB"/>
                        <w:rPrChange w:id="8980" w:author="Dioguardi, Fabio" w:date="2018-10-23T11:24:00Z">
                          <w:rPr>
                            <w:rFonts w:ascii="Cambria Math" w:eastAsiaTheme="minorEastAsia" w:hAnsi="Cambria Math"/>
                          </w:rPr>
                        </w:rPrChange>
                      </w:rPr>
                      <m:t>∙Q</m:t>
                    </m:r>
                  </m:e>
                  <m:sub>
                    <m:r>
                      <w:rPr>
                        <w:rFonts w:ascii="Cambria Math" w:eastAsiaTheme="minorEastAsia" w:hAnsi="Cambria Math"/>
                        <w:lang w:val="en-GB"/>
                        <w:rPrChange w:id="8981" w:author="Dioguardi, Fabio" w:date="2018-10-23T11:24:00Z">
                          <w:rPr>
                            <w:rFonts w:ascii="Cambria Math" w:eastAsiaTheme="minorEastAsia" w:hAnsi="Cambria Math"/>
                          </w:rPr>
                        </w:rPrChange>
                      </w:rPr>
                      <m:t>wavg</m:t>
                    </m:r>
                  </m:sub>
                </m:sSub>
                <m:r>
                  <w:rPr>
                    <w:rFonts w:ascii="Cambria Math" w:eastAsiaTheme="minorEastAsia" w:hAnsi="Cambria Math"/>
                    <w:lang w:val="en-GB"/>
                    <w:rPrChange w:id="8982"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8983"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898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85" w:author="Dioguardi, Fabio" w:date="2018-10-23T11:24:00Z">
                              <w:rPr>
                                <w:rFonts w:ascii="Cambria Math" w:eastAsiaTheme="minorEastAsia" w:hAnsi="Cambria Math"/>
                              </w:rPr>
                            </w:rPrChange>
                          </w:rPr>
                          <m:t>w</m:t>
                        </m:r>
                      </m:e>
                      <m:sub>
                        <m:r>
                          <w:rPr>
                            <w:rFonts w:ascii="Cambria Math" w:eastAsiaTheme="minorEastAsia" w:hAnsi="Cambria Math"/>
                            <w:lang w:val="en-GB"/>
                            <w:rPrChange w:id="8986" w:author="Dioguardi, Fabio" w:date="2018-10-23T11:24:00Z">
                              <w:rPr>
                                <w:rFonts w:ascii="Cambria Math" w:eastAsiaTheme="minorEastAsia" w:hAnsi="Cambria Math"/>
                              </w:rPr>
                            </w:rPrChange>
                          </w:rPr>
                          <m:t>2</m:t>
                        </m:r>
                      </m:sub>
                    </m:sSub>
                    <m:r>
                      <w:rPr>
                        <w:rFonts w:ascii="Cambria Math" w:eastAsiaTheme="minorEastAsia" w:hAnsi="Cambria Math"/>
                        <w:lang w:val="en-GB"/>
                        <w:rPrChange w:id="8987" w:author="Dioguardi, Fabio" w:date="2018-10-23T11:24:00Z">
                          <w:rPr>
                            <w:rFonts w:ascii="Cambria Math" w:eastAsiaTheme="minorEastAsia" w:hAnsi="Cambria Math"/>
                          </w:rPr>
                        </w:rPrChange>
                      </w:rPr>
                      <m:t>∙Q</m:t>
                    </m:r>
                  </m:e>
                  <m:sub>
                    <m:r>
                      <w:rPr>
                        <w:rFonts w:ascii="Cambria Math" w:eastAsiaTheme="minorEastAsia" w:hAnsi="Cambria Math"/>
                        <w:lang w:val="en-GB"/>
                        <w:rPrChange w:id="8988" w:author="Dioguardi, Fabio" w:date="2018-10-23T11:24:00Z">
                          <w:rPr>
                            <w:rFonts w:ascii="Cambria Math" w:eastAsiaTheme="minorEastAsia" w:hAnsi="Cambria Math"/>
                          </w:rPr>
                        </w:rPrChange>
                      </w:rPr>
                      <m:t>wood</m:t>
                    </m:r>
                  </m:sub>
                </m:sSub>
                <m:d>
                  <m:dPr>
                    <m:ctrlPr>
                      <w:rPr>
                        <w:rFonts w:ascii="Cambria Math" w:eastAsiaTheme="minorEastAsia" w:hAnsi="Cambria Math"/>
                        <w:i/>
                        <w:lang w:val="en-GB"/>
                        <w:rPrChange w:id="8989"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8990"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91" w:author="Dioguardi, Fabio" w:date="2018-10-23T11:24:00Z">
                              <w:rPr>
                                <w:rFonts w:ascii="Cambria Math" w:eastAsiaTheme="minorEastAsia" w:hAnsi="Cambria Math"/>
                              </w:rPr>
                            </w:rPrChange>
                          </w:rPr>
                          <m:t>h</m:t>
                        </m:r>
                      </m:e>
                      <m:sub>
                        <m:r>
                          <w:rPr>
                            <w:rFonts w:ascii="Cambria Math" w:eastAsiaTheme="minorEastAsia" w:hAnsi="Cambria Math"/>
                            <w:lang w:val="en-GB"/>
                            <w:rPrChange w:id="8992" w:author="Dioguardi, Fabio" w:date="2018-10-23T11:24:00Z">
                              <w:rPr>
                                <w:rFonts w:ascii="Cambria Math" w:eastAsiaTheme="minorEastAsia" w:hAnsi="Cambria Math"/>
                              </w:rPr>
                            </w:rPrChange>
                          </w:rPr>
                          <m:t>avg</m:t>
                        </m:r>
                      </m:sub>
                    </m:sSub>
                  </m:e>
                </m:d>
              </m:e>
            </m:d>
          </m:num>
          <m:den>
            <m:d>
              <m:dPr>
                <m:ctrlPr>
                  <w:rPr>
                    <w:rFonts w:ascii="Cambria Math" w:eastAsiaTheme="minorEastAsia" w:hAnsi="Cambria Math"/>
                    <w:i/>
                    <w:lang w:val="en-GB"/>
                    <w:rPrChange w:id="8993"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899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95" w:author="Dioguardi, Fabio" w:date="2018-10-23T11:24:00Z">
                          <w:rPr>
                            <w:rFonts w:ascii="Cambria Math" w:eastAsiaTheme="minorEastAsia" w:hAnsi="Cambria Math"/>
                          </w:rPr>
                        </w:rPrChange>
                      </w:rPr>
                      <m:t>w</m:t>
                    </m:r>
                  </m:e>
                  <m:sub>
                    <m:r>
                      <w:rPr>
                        <w:rFonts w:ascii="Cambria Math" w:eastAsiaTheme="minorEastAsia" w:hAnsi="Cambria Math"/>
                        <w:lang w:val="en-GB"/>
                        <w:rPrChange w:id="8996" w:author="Dioguardi, Fabio" w:date="2018-10-23T11:24:00Z">
                          <w:rPr>
                            <w:rFonts w:ascii="Cambria Math" w:eastAsiaTheme="minorEastAsia" w:hAnsi="Cambria Math"/>
                          </w:rPr>
                        </w:rPrChange>
                      </w:rPr>
                      <m:t>1</m:t>
                    </m:r>
                  </m:sub>
                </m:sSub>
                <m:r>
                  <w:rPr>
                    <w:rFonts w:ascii="Cambria Math" w:eastAsiaTheme="minorEastAsia" w:hAnsi="Cambria Math"/>
                    <w:lang w:val="en-GB"/>
                    <w:rPrChange w:id="8997"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8998" w:author="Dioguardi, Fabio" w:date="2018-10-23T11:24:00Z">
                          <w:rPr>
                            <w:rFonts w:ascii="Cambria Math" w:eastAsiaTheme="minorEastAsia" w:hAnsi="Cambria Math"/>
                            <w:i/>
                          </w:rPr>
                        </w:rPrChange>
                      </w:rPr>
                    </m:ctrlPr>
                  </m:sSubPr>
                  <m:e>
                    <m:r>
                      <w:rPr>
                        <w:rFonts w:ascii="Cambria Math" w:eastAsiaTheme="minorEastAsia" w:hAnsi="Cambria Math"/>
                        <w:lang w:val="en-GB"/>
                        <w:rPrChange w:id="8999" w:author="Dioguardi, Fabio" w:date="2018-10-23T11:24:00Z">
                          <w:rPr>
                            <w:rFonts w:ascii="Cambria Math" w:eastAsiaTheme="minorEastAsia" w:hAnsi="Cambria Math"/>
                          </w:rPr>
                        </w:rPrChange>
                      </w:rPr>
                      <m:t>w</m:t>
                    </m:r>
                  </m:e>
                  <m:sub>
                    <m:r>
                      <w:rPr>
                        <w:rFonts w:ascii="Cambria Math" w:eastAsiaTheme="minorEastAsia" w:hAnsi="Cambria Math"/>
                        <w:lang w:val="en-GB"/>
                        <w:rPrChange w:id="9000" w:author="Dioguardi, Fabio" w:date="2018-10-23T11:24:00Z">
                          <w:rPr>
                            <w:rFonts w:ascii="Cambria Math" w:eastAsiaTheme="minorEastAsia" w:hAnsi="Cambria Math"/>
                          </w:rPr>
                        </w:rPrChange>
                      </w:rPr>
                      <m:t>2</m:t>
                    </m:r>
                  </m:sub>
                </m:sSub>
              </m:e>
            </m:d>
          </m:den>
        </m:f>
      </m:oMath>
      <w:r w:rsidR="009A7387" w:rsidRPr="000E1A5F">
        <w:rPr>
          <w:rFonts w:eastAsiaTheme="minorEastAsia"/>
          <w:lang w:val="en-GB"/>
          <w:rPrChange w:id="9001" w:author="Dioguardi, Fabio" w:date="2018-10-23T11:24:00Z">
            <w:rPr>
              <w:rFonts w:eastAsiaTheme="minorEastAsia"/>
            </w:rPr>
          </w:rPrChange>
        </w:rPr>
        <w:t xml:space="preserve">  </w:t>
      </w:r>
      <w:r w:rsidR="009A7387" w:rsidRPr="000E1A5F">
        <w:rPr>
          <w:rFonts w:eastAsiaTheme="minorEastAsia"/>
          <w:lang w:val="en-GB"/>
          <w:rPrChange w:id="9002" w:author="Dioguardi, Fabio" w:date="2018-10-23T11:24:00Z">
            <w:rPr>
              <w:rFonts w:eastAsiaTheme="minorEastAsia"/>
            </w:rPr>
          </w:rPrChange>
        </w:rPr>
        <w:tab/>
      </w:r>
      <w:r w:rsidR="00754FAB" w:rsidRPr="000E1A5F">
        <w:rPr>
          <w:rFonts w:eastAsiaTheme="minorEastAsia"/>
          <w:lang w:val="en-GB"/>
          <w:rPrChange w:id="9003" w:author="Dioguardi, Fabio" w:date="2018-10-23T11:24:00Z">
            <w:rPr>
              <w:rFonts w:eastAsiaTheme="minorEastAsia"/>
            </w:rPr>
          </w:rPrChange>
        </w:rPr>
        <w:t>(16)</w:t>
      </w:r>
    </w:p>
    <w:p w14:paraId="0B5F6579" w14:textId="1B80E66B" w:rsidR="009A7387" w:rsidRPr="000E1A5F" w:rsidRDefault="009A7387" w:rsidP="004E0F68">
      <w:pPr>
        <w:tabs>
          <w:tab w:val="left" w:pos="5320"/>
        </w:tabs>
        <w:rPr>
          <w:rFonts w:eastAsiaTheme="minorEastAsia"/>
          <w:lang w:val="en-GB"/>
          <w:rPrChange w:id="9004" w:author="Dioguardi, Fabio" w:date="2018-10-23T11:24:00Z">
            <w:rPr>
              <w:rFonts w:eastAsiaTheme="minorEastAsia"/>
            </w:rPr>
          </w:rPrChange>
        </w:rPr>
      </w:pPr>
      <w:proofErr w:type="gramStart"/>
      <w:r w:rsidRPr="000E1A5F">
        <w:rPr>
          <w:rFonts w:eastAsiaTheme="minorEastAsia"/>
          <w:lang w:val="en-GB"/>
          <w:rPrChange w:id="9005" w:author="Dioguardi, Fabio" w:date="2018-10-23T11:24:00Z">
            <w:rPr>
              <w:rFonts w:eastAsiaTheme="minorEastAsia"/>
            </w:rPr>
          </w:rPrChange>
        </w:rPr>
        <w:t>with</w:t>
      </w:r>
      <w:proofErr w:type="gramEnd"/>
      <w:r w:rsidRPr="000E1A5F">
        <w:rPr>
          <w:rFonts w:eastAsiaTheme="minorEastAsia"/>
          <w:lang w:val="en-GB"/>
          <w:rPrChange w:id="9006" w:author="Dioguardi, Fabio" w:date="2018-10-23T11:24:00Z">
            <w:rPr>
              <w:rFonts w:eastAsiaTheme="minorEastAsia"/>
            </w:rPr>
          </w:rPrChange>
        </w:rPr>
        <w:t xml:space="preserve"> </w:t>
      </w:r>
      <w:proofErr w:type="spellStart"/>
      <w:r w:rsidRPr="000E1A5F">
        <w:rPr>
          <w:rFonts w:eastAsiaTheme="minorEastAsia"/>
          <w:i/>
          <w:lang w:val="en-GB"/>
          <w:rPrChange w:id="9007" w:author="Dioguardi, Fabio" w:date="2018-10-23T11:24:00Z">
            <w:rPr>
              <w:rFonts w:eastAsiaTheme="minorEastAsia"/>
              <w:i/>
            </w:rPr>
          </w:rPrChange>
        </w:rPr>
        <w:t>Q</w:t>
      </w:r>
      <w:r w:rsidRPr="000E1A5F">
        <w:rPr>
          <w:rFonts w:eastAsiaTheme="minorEastAsia"/>
          <w:i/>
          <w:vertAlign w:val="subscript"/>
          <w:lang w:val="en-GB"/>
          <w:rPrChange w:id="9008" w:author="Dioguardi, Fabio" w:date="2018-10-23T11:24:00Z">
            <w:rPr>
              <w:rFonts w:eastAsiaTheme="minorEastAsia"/>
              <w:i/>
              <w:vertAlign w:val="subscript"/>
            </w:rPr>
          </w:rPrChange>
        </w:rPr>
        <w:t>wood</w:t>
      </w:r>
      <w:proofErr w:type="spellEnd"/>
      <w:r w:rsidRPr="000E1A5F">
        <w:rPr>
          <w:rFonts w:eastAsiaTheme="minorEastAsia"/>
          <w:lang w:val="en-GB"/>
          <w:rPrChange w:id="9009" w:author="Dioguardi, Fabio" w:date="2018-10-23T11:24:00Z">
            <w:rPr>
              <w:rFonts w:eastAsiaTheme="minorEastAsia"/>
            </w:rPr>
          </w:rPrChange>
        </w:rPr>
        <w:t xml:space="preserve"> being the current </w:t>
      </w:r>
      <w:proofErr w:type="spellStart"/>
      <w:r w:rsidR="007C4632" w:rsidRPr="000E1A5F">
        <w:rPr>
          <w:rFonts w:eastAsiaTheme="minorEastAsia"/>
          <w:b/>
          <w:lang w:val="en-GB"/>
          <w:rPrChange w:id="9010" w:author="Dioguardi, Fabio" w:date="2018-10-23T11:24:00Z">
            <w:rPr>
              <w:rFonts w:eastAsiaTheme="minorEastAsia"/>
              <w:b/>
            </w:rPr>
          </w:rPrChange>
        </w:rPr>
        <w:t>PlumeRise</w:t>
      </w:r>
      <w:proofErr w:type="spellEnd"/>
      <w:r w:rsidRPr="000E1A5F">
        <w:rPr>
          <w:rFonts w:eastAsiaTheme="minorEastAsia"/>
          <w:lang w:val="en-GB"/>
          <w:rPrChange w:id="9011" w:author="Dioguardi, Fabio" w:date="2018-10-23T11:24:00Z">
            <w:rPr>
              <w:rFonts w:eastAsiaTheme="minorEastAsia"/>
            </w:rPr>
          </w:rPrChange>
        </w:rPr>
        <w:t xml:space="preserve"> estimate.</w:t>
      </w:r>
    </w:p>
    <w:p w14:paraId="6629C3DE" w14:textId="77777777" w:rsidR="004E0F68" w:rsidRPr="000E1A5F" w:rsidRDefault="004E0F68" w:rsidP="004E0F68">
      <w:pPr>
        <w:tabs>
          <w:tab w:val="left" w:pos="5320"/>
        </w:tabs>
        <w:rPr>
          <w:rFonts w:eastAsiaTheme="minorEastAsia"/>
          <w:lang w:val="en-GB"/>
          <w:rPrChange w:id="9012" w:author="Dioguardi, Fabio" w:date="2018-10-23T11:24:00Z">
            <w:rPr>
              <w:rFonts w:eastAsiaTheme="minorEastAsia"/>
            </w:rPr>
          </w:rPrChange>
        </w:rPr>
      </w:pPr>
    </w:p>
    <w:p w14:paraId="4AB0223E" w14:textId="184F0E26" w:rsidR="004E0F68" w:rsidRPr="000E1A5F" w:rsidRDefault="004E0F68" w:rsidP="001507E8">
      <w:pPr>
        <w:pStyle w:val="ListParagraph"/>
        <w:numPr>
          <w:ilvl w:val="0"/>
          <w:numId w:val="12"/>
        </w:numPr>
        <w:rPr>
          <w:rFonts w:eastAsiaTheme="minorEastAsia"/>
          <w:lang w:val="en-GB"/>
          <w:rPrChange w:id="9013" w:author="Dioguardi, Fabio" w:date="2018-10-23T11:24:00Z">
            <w:rPr>
              <w:rFonts w:eastAsiaTheme="minorEastAsia"/>
            </w:rPr>
          </w:rPrChange>
        </w:rPr>
      </w:pPr>
      <w:proofErr w:type="spellStart"/>
      <w:r w:rsidRPr="000E1A5F">
        <w:rPr>
          <w:rFonts w:eastAsiaTheme="minorEastAsia"/>
          <w:b/>
          <w:i/>
          <w:lang w:val="en-GB"/>
          <w:rPrChange w:id="9014" w:author="Dioguardi, Fabio" w:date="2018-10-23T11:24:00Z">
            <w:rPr>
              <w:rFonts w:eastAsiaTheme="minorEastAsia"/>
              <w:b/>
              <w:i/>
            </w:rPr>
          </w:rPrChange>
        </w:rPr>
        <w:t>Q</w:t>
      </w:r>
      <w:r w:rsidRPr="000E1A5F">
        <w:rPr>
          <w:rFonts w:eastAsiaTheme="minorEastAsia"/>
          <w:b/>
          <w:i/>
          <w:vertAlign w:val="subscript"/>
          <w:lang w:val="en-GB"/>
          <w:rPrChange w:id="9015" w:author="Dioguardi, Fabio" w:date="2018-10-23T11:24:00Z">
            <w:rPr>
              <w:rFonts w:eastAsiaTheme="minorEastAsia"/>
              <w:b/>
              <w:i/>
              <w:vertAlign w:val="subscript"/>
            </w:rPr>
          </w:rPrChange>
        </w:rPr>
        <w:t>conv_upper</w:t>
      </w:r>
      <w:proofErr w:type="spellEnd"/>
      <w:r w:rsidRPr="000E1A5F">
        <w:rPr>
          <w:rFonts w:eastAsiaTheme="minorEastAsia"/>
          <w:lang w:val="en-GB"/>
          <w:rPrChange w:id="9016" w:author="Dioguardi, Fabio" w:date="2018-10-23T11:24:00Z">
            <w:rPr>
              <w:rFonts w:eastAsiaTheme="minorEastAsia"/>
            </w:rPr>
          </w:rPrChange>
        </w:rPr>
        <w:t xml:space="preserve"> </w:t>
      </w:r>
      <w:r w:rsidR="00CC72DC" w:rsidRPr="000E1A5F">
        <w:rPr>
          <w:rFonts w:eastAsiaTheme="minorEastAsia"/>
          <w:lang w:val="en-GB"/>
          <w:rPrChange w:id="9017" w:author="Dioguardi, Fabio" w:date="2018-10-23T11:24:00Z">
            <w:rPr>
              <w:rFonts w:eastAsiaTheme="minorEastAsia"/>
            </w:rPr>
          </w:rPrChange>
        </w:rPr>
        <w:t>is within step 7 determined by</w:t>
      </w:r>
    </w:p>
    <w:p w14:paraId="621E74FF" w14:textId="76952156" w:rsidR="004E0F68" w:rsidRPr="000E1A5F" w:rsidRDefault="00F86A5D" w:rsidP="00CC72DC">
      <w:pPr>
        <w:ind w:left="720" w:firstLine="720"/>
        <w:rPr>
          <w:rFonts w:eastAsiaTheme="minorEastAsia"/>
          <w:lang w:val="en-GB"/>
          <w:rPrChange w:id="9018" w:author="Dioguardi, Fabio" w:date="2018-10-23T11:24:00Z">
            <w:rPr>
              <w:rFonts w:eastAsiaTheme="minorEastAsia"/>
            </w:rPr>
          </w:rPrChange>
        </w:rPr>
      </w:pPr>
      <m:oMath>
        <m:sSub>
          <m:sSubPr>
            <m:ctrlPr>
              <w:rPr>
                <w:rFonts w:ascii="Cambria Math" w:eastAsiaTheme="minorEastAsia" w:hAnsi="Cambria Math"/>
                <w:i/>
                <w:iCs/>
                <w:lang w:val="en-GB"/>
                <w:rPrChange w:id="9019"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020" w:author="Dioguardi, Fabio" w:date="2018-10-23T11:24:00Z">
                  <w:rPr>
                    <w:rFonts w:ascii="Cambria Math" w:eastAsiaTheme="minorEastAsia" w:hAnsi="Cambria Math"/>
                  </w:rPr>
                </w:rPrChange>
              </w:rPr>
              <m:t>Q</m:t>
            </m:r>
          </m:e>
          <m:sub>
            <m:r>
              <w:rPr>
                <w:rFonts w:ascii="Cambria Math" w:eastAsiaTheme="minorEastAsia" w:hAnsi="Cambria Math"/>
                <w:lang w:val="en-GB"/>
                <w:rPrChange w:id="9021"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9022" w:author="Dioguardi, Fabio" w:date="2018-10-23T11:24:00Z">
              <w:rPr>
                <w:rFonts w:ascii="Cambria Math" w:eastAsiaTheme="minorEastAsia" w:hAnsi="Cambria Math"/>
              </w:rPr>
            </w:rPrChange>
          </w:rPr>
          <m:t>=</m:t>
        </m:r>
        <m:f>
          <m:fPr>
            <m:type m:val="lin"/>
            <m:ctrlPr>
              <w:rPr>
                <w:rFonts w:ascii="Cambria Math" w:eastAsiaTheme="minorEastAsia" w:hAnsi="Cambria Math"/>
                <w:i/>
                <w:lang w:val="en-GB"/>
                <w:rPrChange w:id="9023" w:author="Dioguardi, Fabio" w:date="2018-10-23T11:24:00Z">
                  <w:rPr>
                    <w:rFonts w:ascii="Cambria Math" w:eastAsiaTheme="minorEastAsia" w:hAnsi="Cambria Math"/>
                    <w:i/>
                  </w:rPr>
                </w:rPrChange>
              </w:rPr>
            </m:ctrlPr>
          </m:fPr>
          <m:num>
            <m:d>
              <m:dPr>
                <m:ctrlPr>
                  <w:rPr>
                    <w:rFonts w:ascii="Cambria Math" w:eastAsiaTheme="minorEastAsia" w:hAnsi="Cambria Math"/>
                    <w:i/>
                    <w:lang w:val="en-GB"/>
                    <w:rPrChange w:id="9024"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025"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026"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027" w:author="Dioguardi, Fabio" w:date="2018-10-23T11:24:00Z">
                              <w:rPr>
                                <w:rFonts w:ascii="Cambria Math" w:eastAsiaTheme="minorEastAsia" w:hAnsi="Cambria Math"/>
                              </w:rPr>
                            </w:rPrChange>
                          </w:rPr>
                          <m:t>w</m:t>
                        </m:r>
                      </m:e>
                      <m:sub>
                        <m:r>
                          <w:rPr>
                            <w:rFonts w:ascii="Cambria Math" w:eastAsiaTheme="minorEastAsia" w:hAnsi="Cambria Math"/>
                            <w:lang w:val="en-GB"/>
                            <w:rPrChange w:id="9028" w:author="Dioguardi, Fabio" w:date="2018-10-23T11:24:00Z">
                              <w:rPr>
                                <w:rFonts w:ascii="Cambria Math" w:eastAsiaTheme="minorEastAsia" w:hAnsi="Cambria Math"/>
                              </w:rPr>
                            </w:rPrChange>
                          </w:rPr>
                          <m:t>1</m:t>
                        </m:r>
                      </m:sub>
                    </m:sSub>
                    <m:r>
                      <w:rPr>
                        <w:rFonts w:ascii="Cambria Math" w:eastAsiaTheme="minorEastAsia" w:hAnsi="Cambria Math"/>
                        <w:lang w:val="en-GB"/>
                        <w:rPrChange w:id="9029" w:author="Dioguardi, Fabio" w:date="2018-10-23T11:24:00Z">
                          <w:rPr>
                            <w:rFonts w:ascii="Cambria Math" w:eastAsiaTheme="minorEastAsia" w:hAnsi="Cambria Math"/>
                          </w:rPr>
                        </w:rPrChange>
                      </w:rPr>
                      <m:t>∙Q</m:t>
                    </m:r>
                  </m:e>
                  <m:sub>
                    <m:r>
                      <w:rPr>
                        <w:rFonts w:ascii="Cambria Math" w:eastAsiaTheme="minorEastAsia" w:hAnsi="Cambria Math"/>
                        <w:lang w:val="en-GB"/>
                        <w:rPrChange w:id="9030" w:author="Dioguardi, Fabio" w:date="2018-10-23T11:24:00Z">
                          <w:rPr>
                            <w:rFonts w:ascii="Cambria Math" w:eastAsiaTheme="minorEastAsia" w:hAnsi="Cambria Math"/>
                          </w:rPr>
                        </w:rPrChange>
                      </w:rPr>
                      <m:t>upper</m:t>
                    </m:r>
                  </m:sub>
                </m:sSub>
                <m:r>
                  <w:rPr>
                    <w:rFonts w:ascii="Cambria Math" w:eastAsiaTheme="minorEastAsia" w:hAnsi="Cambria Math"/>
                    <w:lang w:val="en-GB"/>
                    <w:rPrChange w:id="9031"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032"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033"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034" w:author="Dioguardi, Fabio" w:date="2018-10-23T11:24:00Z">
                              <w:rPr>
                                <w:rFonts w:ascii="Cambria Math" w:eastAsiaTheme="minorEastAsia" w:hAnsi="Cambria Math"/>
                              </w:rPr>
                            </w:rPrChange>
                          </w:rPr>
                          <m:t>w</m:t>
                        </m:r>
                      </m:e>
                      <m:sub>
                        <m:r>
                          <w:rPr>
                            <w:rFonts w:ascii="Cambria Math" w:eastAsiaTheme="minorEastAsia" w:hAnsi="Cambria Math"/>
                            <w:lang w:val="en-GB"/>
                            <w:rPrChange w:id="9035" w:author="Dioguardi, Fabio" w:date="2018-10-23T11:24:00Z">
                              <w:rPr>
                                <w:rFonts w:ascii="Cambria Math" w:eastAsiaTheme="minorEastAsia" w:hAnsi="Cambria Math"/>
                              </w:rPr>
                            </w:rPrChange>
                          </w:rPr>
                          <m:t>2</m:t>
                        </m:r>
                      </m:sub>
                    </m:sSub>
                    <m:r>
                      <w:rPr>
                        <w:rFonts w:ascii="Cambria Math" w:eastAsiaTheme="minorEastAsia" w:hAnsi="Cambria Math"/>
                        <w:lang w:val="en-GB"/>
                        <w:rPrChange w:id="9036" w:author="Dioguardi, Fabio" w:date="2018-10-23T11:24:00Z">
                          <w:rPr>
                            <w:rFonts w:ascii="Cambria Math" w:eastAsiaTheme="minorEastAsia" w:hAnsi="Cambria Math"/>
                          </w:rPr>
                        </w:rPrChange>
                      </w:rPr>
                      <m:t>∙Q</m:t>
                    </m:r>
                  </m:e>
                  <m:sub>
                    <m:r>
                      <w:rPr>
                        <w:rFonts w:ascii="Cambria Math" w:eastAsiaTheme="minorEastAsia" w:hAnsi="Cambria Math"/>
                        <w:lang w:val="en-GB"/>
                        <w:rPrChange w:id="9037" w:author="Dioguardi, Fabio" w:date="2018-10-23T11:24:00Z">
                          <w:rPr>
                            <w:rFonts w:ascii="Cambria Math" w:eastAsiaTheme="minorEastAsia" w:hAnsi="Cambria Math"/>
                          </w:rPr>
                        </w:rPrChange>
                      </w:rPr>
                      <m:t>wood</m:t>
                    </m:r>
                  </m:sub>
                </m:sSub>
                <m:d>
                  <m:dPr>
                    <m:ctrlPr>
                      <w:rPr>
                        <w:rFonts w:ascii="Cambria Math" w:eastAsiaTheme="minorEastAsia" w:hAnsi="Cambria Math"/>
                        <w:i/>
                        <w:lang w:val="en-GB"/>
                        <w:rPrChange w:id="9038"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039"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040" w:author="Dioguardi, Fabio" w:date="2018-10-23T11:24:00Z">
                              <w:rPr>
                                <w:rFonts w:ascii="Cambria Math" w:eastAsiaTheme="minorEastAsia" w:hAnsi="Cambria Math"/>
                              </w:rPr>
                            </w:rPrChange>
                          </w:rPr>
                          <m:t>h</m:t>
                        </m:r>
                      </m:e>
                      <m:sub>
                        <m:r>
                          <w:rPr>
                            <w:rFonts w:ascii="Cambria Math" w:eastAsiaTheme="minorEastAsia" w:hAnsi="Cambria Math"/>
                            <w:lang w:val="en-GB"/>
                            <w:rPrChange w:id="9041" w:author="Dioguardi, Fabio" w:date="2018-10-23T11:24:00Z">
                              <w:rPr>
                                <w:rFonts w:ascii="Cambria Math" w:eastAsiaTheme="minorEastAsia" w:hAnsi="Cambria Math"/>
                              </w:rPr>
                            </w:rPrChange>
                          </w:rPr>
                          <m:t>max</m:t>
                        </m:r>
                      </m:sub>
                    </m:sSub>
                  </m:e>
                </m:d>
              </m:e>
            </m:d>
          </m:num>
          <m:den>
            <m:d>
              <m:dPr>
                <m:ctrlPr>
                  <w:rPr>
                    <w:rFonts w:ascii="Cambria Math" w:eastAsiaTheme="minorEastAsia" w:hAnsi="Cambria Math"/>
                    <w:i/>
                    <w:lang w:val="en-GB"/>
                    <w:rPrChange w:id="9042"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043"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044" w:author="Dioguardi, Fabio" w:date="2018-10-23T11:24:00Z">
                          <w:rPr>
                            <w:rFonts w:ascii="Cambria Math" w:eastAsiaTheme="minorEastAsia" w:hAnsi="Cambria Math"/>
                          </w:rPr>
                        </w:rPrChange>
                      </w:rPr>
                      <m:t>w</m:t>
                    </m:r>
                  </m:e>
                  <m:sub>
                    <m:r>
                      <w:rPr>
                        <w:rFonts w:ascii="Cambria Math" w:eastAsiaTheme="minorEastAsia" w:hAnsi="Cambria Math"/>
                        <w:lang w:val="en-GB"/>
                        <w:rPrChange w:id="9045" w:author="Dioguardi, Fabio" w:date="2018-10-23T11:24:00Z">
                          <w:rPr>
                            <w:rFonts w:ascii="Cambria Math" w:eastAsiaTheme="minorEastAsia" w:hAnsi="Cambria Math"/>
                          </w:rPr>
                        </w:rPrChange>
                      </w:rPr>
                      <m:t>1</m:t>
                    </m:r>
                  </m:sub>
                </m:sSub>
                <m:r>
                  <w:rPr>
                    <w:rFonts w:ascii="Cambria Math" w:eastAsiaTheme="minorEastAsia" w:hAnsi="Cambria Math"/>
                    <w:lang w:val="en-GB"/>
                    <w:rPrChange w:id="9046"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047"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048" w:author="Dioguardi, Fabio" w:date="2018-10-23T11:24:00Z">
                          <w:rPr>
                            <w:rFonts w:ascii="Cambria Math" w:eastAsiaTheme="minorEastAsia" w:hAnsi="Cambria Math"/>
                          </w:rPr>
                        </w:rPrChange>
                      </w:rPr>
                      <m:t>w</m:t>
                    </m:r>
                  </m:e>
                  <m:sub>
                    <m:r>
                      <w:rPr>
                        <w:rFonts w:ascii="Cambria Math" w:eastAsiaTheme="minorEastAsia" w:hAnsi="Cambria Math"/>
                        <w:lang w:val="en-GB"/>
                        <w:rPrChange w:id="9049" w:author="Dioguardi, Fabio" w:date="2018-10-23T11:24:00Z">
                          <w:rPr>
                            <w:rFonts w:ascii="Cambria Math" w:eastAsiaTheme="minorEastAsia" w:hAnsi="Cambria Math"/>
                          </w:rPr>
                        </w:rPrChange>
                      </w:rPr>
                      <m:t>2</m:t>
                    </m:r>
                  </m:sub>
                </m:sSub>
              </m:e>
            </m:d>
          </m:den>
        </m:f>
      </m:oMath>
      <w:r w:rsidR="004E0F68" w:rsidRPr="000E1A5F">
        <w:rPr>
          <w:rFonts w:eastAsiaTheme="minorEastAsia"/>
          <w:lang w:val="en-GB"/>
          <w:rPrChange w:id="9050" w:author="Dioguardi, Fabio" w:date="2018-10-23T11:24:00Z">
            <w:rPr>
              <w:rFonts w:eastAsiaTheme="minorEastAsia"/>
            </w:rPr>
          </w:rPrChange>
        </w:rPr>
        <w:tab/>
      </w:r>
      <w:r w:rsidR="004E0F68" w:rsidRPr="000E1A5F">
        <w:rPr>
          <w:rFonts w:eastAsiaTheme="minorEastAsia"/>
          <w:lang w:val="en-GB"/>
          <w:rPrChange w:id="9051" w:author="Dioguardi, Fabio" w:date="2018-10-23T11:24:00Z">
            <w:rPr>
              <w:rFonts w:eastAsiaTheme="minorEastAsia"/>
            </w:rPr>
          </w:rPrChange>
        </w:rPr>
        <w:tab/>
        <w:t xml:space="preserve"> </w:t>
      </w:r>
      <w:r w:rsidR="00754FAB" w:rsidRPr="000E1A5F">
        <w:rPr>
          <w:rFonts w:eastAsiaTheme="minorEastAsia"/>
          <w:lang w:val="en-GB"/>
          <w:rPrChange w:id="9052" w:author="Dioguardi, Fabio" w:date="2018-10-23T11:24:00Z">
            <w:rPr>
              <w:rFonts w:eastAsiaTheme="minorEastAsia"/>
            </w:rPr>
          </w:rPrChange>
        </w:rPr>
        <w:t>(17)</w:t>
      </w:r>
    </w:p>
    <w:p w14:paraId="6B4BFCD4" w14:textId="77777777" w:rsidR="004E0F68" w:rsidRPr="000E1A5F" w:rsidRDefault="004E0F68" w:rsidP="004E0F68">
      <w:pPr>
        <w:tabs>
          <w:tab w:val="left" w:pos="5320"/>
        </w:tabs>
        <w:rPr>
          <w:rFonts w:eastAsiaTheme="minorEastAsia"/>
          <w:lang w:val="en-GB"/>
          <w:rPrChange w:id="9053" w:author="Dioguardi, Fabio" w:date="2018-10-23T11:24:00Z">
            <w:rPr>
              <w:rFonts w:eastAsiaTheme="minorEastAsia"/>
            </w:rPr>
          </w:rPrChange>
        </w:rPr>
      </w:pPr>
    </w:p>
    <w:p w14:paraId="418E092A" w14:textId="2BDE7417" w:rsidR="009A7387" w:rsidRPr="000E1A5F" w:rsidRDefault="003646DB" w:rsidP="009A7387">
      <w:pPr>
        <w:rPr>
          <w:rFonts w:eastAsiaTheme="minorEastAsia"/>
          <w:lang w:val="en-GB"/>
          <w:rPrChange w:id="9054" w:author="Dioguardi, Fabio" w:date="2018-10-23T11:24:00Z">
            <w:rPr>
              <w:rFonts w:eastAsiaTheme="minorEastAsia"/>
            </w:rPr>
          </w:rPrChange>
        </w:rPr>
      </w:pPr>
      <w:r w:rsidRPr="000E1A5F">
        <w:rPr>
          <w:rFonts w:eastAsiaTheme="minorEastAsia"/>
          <w:lang w:val="en-GB"/>
          <w:rPrChange w:id="9055" w:author="Dioguardi, Fabio" w:date="2018-10-23T11:24:00Z">
            <w:rPr>
              <w:rFonts w:eastAsiaTheme="minorEastAsia"/>
            </w:rPr>
          </w:rPrChange>
        </w:rPr>
        <w:t>With th</w:t>
      </w:r>
      <w:r w:rsidR="004E0F68" w:rsidRPr="000E1A5F">
        <w:rPr>
          <w:rFonts w:eastAsiaTheme="minorEastAsia"/>
          <w:lang w:val="en-GB"/>
          <w:rPrChange w:id="9056" w:author="Dioguardi, Fabio" w:date="2018-10-23T11:24:00Z">
            <w:rPr>
              <w:rFonts w:eastAsiaTheme="minorEastAsia"/>
            </w:rPr>
          </w:rPrChange>
        </w:rPr>
        <w:t>e</w:t>
      </w:r>
      <w:r w:rsidRPr="000E1A5F">
        <w:rPr>
          <w:rFonts w:eastAsiaTheme="minorEastAsia"/>
          <w:lang w:val="en-GB"/>
          <w:rPrChange w:id="9057" w:author="Dioguardi, Fabio" w:date="2018-10-23T11:24:00Z">
            <w:rPr>
              <w:rFonts w:eastAsiaTheme="minorEastAsia"/>
            </w:rPr>
          </w:rPrChange>
        </w:rPr>
        <w:t>s</w:t>
      </w:r>
      <w:r w:rsidR="004E0F68" w:rsidRPr="000E1A5F">
        <w:rPr>
          <w:rFonts w:eastAsiaTheme="minorEastAsia"/>
          <w:lang w:val="en-GB"/>
          <w:rPrChange w:id="9058" w:author="Dioguardi, Fabio" w:date="2018-10-23T11:24:00Z">
            <w:rPr>
              <w:rFonts w:eastAsiaTheme="minorEastAsia"/>
            </w:rPr>
          </w:rPrChange>
        </w:rPr>
        <w:t>e</w:t>
      </w:r>
      <w:r w:rsidRPr="000E1A5F">
        <w:rPr>
          <w:rFonts w:eastAsiaTheme="minorEastAsia"/>
          <w:lang w:val="en-GB"/>
          <w:rPrChange w:id="9059" w:author="Dioguardi, Fabio" w:date="2018-10-23T11:24:00Z">
            <w:rPr>
              <w:rFonts w:eastAsiaTheme="minorEastAsia"/>
            </w:rPr>
          </w:rPrChange>
        </w:rPr>
        <w:t xml:space="preserve"> parameter</w:t>
      </w:r>
      <w:r w:rsidR="00CC72DC" w:rsidRPr="000E1A5F">
        <w:rPr>
          <w:rFonts w:eastAsiaTheme="minorEastAsia"/>
          <w:lang w:val="en-GB"/>
          <w:rPrChange w:id="9060" w:author="Dioguardi, Fabio" w:date="2018-10-23T11:24:00Z">
            <w:rPr>
              <w:rFonts w:eastAsiaTheme="minorEastAsia"/>
            </w:rPr>
          </w:rPrChange>
        </w:rPr>
        <w:t>s</w:t>
      </w:r>
      <w:r w:rsidR="008B4217" w:rsidRPr="000E1A5F">
        <w:rPr>
          <w:rFonts w:eastAsiaTheme="minorEastAsia"/>
          <w:lang w:val="en-GB"/>
          <w:rPrChange w:id="9061" w:author="Dioguardi, Fabio" w:date="2018-10-23T11:24:00Z">
            <w:rPr>
              <w:rFonts w:eastAsiaTheme="minorEastAsia"/>
            </w:rPr>
          </w:rPrChange>
        </w:rPr>
        <w:t>,</w:t>
      </w:r>
      <w:r w:rsidRPr="000E1A5F">
        <w:rPr>
          <w:rFonts w:eastAsiaTheme="minorEastAsia"/>
          <w:lang w:val="en-GB"/>
          <w:rPrChange w:id="9062" w:author="Dioguardi, Fabio" w:date="2018-10-23T11:24:00Z">
            <w:rPr>
              <w:rFonts w:eastAsiaTheme="minorEastAsia"/>
            </w:rPr>
          </w:rPrChange>
        </w:rPr>
        <w:t xml:space="preserve"> the REFIR-internal MER estimate is extended to the conventional</w:t>
      </w:r>
      <w:r w:rsidR="004E0F68" w:rsidRPr="000E1A5F">
        <w:rPr>
          <w:rFonts w:eastAsiaTheme="minorEastAsia"/>
          <w:lang w:val="en-GB"/>
          <w:rPrChange w:id="9063" w:author="Dioguardi, Fabio" w:date="2018-10-23T11:24:00Z">
            <w:rPr>
              <w:rFonts w:eastAsiaTheme="minorEastAsia"/>
            </w:rPr>
          </w:rPrChange>
        </w:rPr>
        <w:t xml:space="preserve"> model based “</w:t>
      </w:r>
      <w:r w:rsidRPr="000E1A5F">
        <w:rPr>
          <w:rFonts w:eastAsiaTheme="minorEastAsia"/>
          <w:b/>
          <w:lang w:val="en-GB"/>
          <w:rPrChange w:id="9064" w:author="Dioguardi, Fabio" w:date="2018-10-23T11:24:00Z">
            <w:rPr>
              <w:rFonts w:eastAsiaTheme="minorEastAsia"/>
              <w:b/>
            </w:rPr>
          </w:rPrChange>
        </w:rPr>
        <w:t>CMER</w:t>
      </w:r>
      <w:r w:rsidR="004E0F68" w:rsidRPr="000E1A5F">
        <w:rPr>
          <w:rFonts w:eastAsiaTheme="minorEastAsia"/>
          <w:b/>
          <w:lang w:val="en-GB"/>
          <w:rPrChange w:id="9065" w:author="Dioguardi, Fabio" w:date="2018-10-23T11:24:00Z">
            <w:rPr>
              <w:rFonts w:eastAsiaTheme="minorEastAsia"/>
              <w:b/>
            </w:rPr>
          </w:rPrChange>
        </w:rPr>
        <w:t>”</w:t>
      </w:r>
    </w:p>
    <w:p w14:paraId="0A6D4BD0" w14:textId="65C494D1" w:rsidR="009A7387" w:rsidRPr="000E1A5F" w:rsidRDefault="009A7387" w:rsidP="009A7387">
      <w:pPr>
        <w:rPr>
          <w:rFonts w:eastAsiaTheme="minorEastAsia"/>
          <w:lang w:val="en-GB"/>
          <w:rPrChange w:id="9066" w:author="Dioguardi, Fabio" w:date="2018-10-23T11:24:00Z">
            <w:rPr>
              <w:rFonts w:eastAsiaTheme="minorEastAsia"/>
            </w:rPr>
          </w:rPrChange>
        </w:rPr>
      </w:pPr>
      <w:r w:rsidRPr="000E1A5F">
        <w:rPr>
          <w:rFonts w:eastAsiaTheme="minorEastAsia"/>
          <w:lang w:val="en-GB"/>
          <w:rPrChange w:id="9067" w:author="Dioguardi, Fabio" w:date="2018-10-23T11:24:00Z">
            <w:rPr>
              <w:rFonts w:eastAsiaTheme="minorEastAsia"/>
            </w:rPr>
          </w:rPrChange>
        </w:rPr>
        <w:t xml:space="preserve"> </w:t>
      </w:r>
    </w:p>
    <w:p w14:paraId="04AD3F1D" w14:textId="34D80867" w:rsidR="009A7387" w:rsidRPr="000E1A5F" w:rsidRDefault="009A7387" w:rsidP="001507E8">
      <w:pPr>
        <w:pStyle w:val="ListParagraph"/>
        <w:numPr>
          <w:ilvl w:val="0"/>
          <w:numId w:val="12"/>
        </w:numPr>
        <w:rPr>
          <w:rFonts w:eastAsiaTheme="minorEastAsia"/>
          <w:lang w:val="en-GB"/>
          <w:rPrChange w:id="9068" w:author="Dioguardi, Fabio" w:date="2018-10-23T11:24:00Z">
            <w:rPr>
              <w:rFonts w:eastAsiaTheme="minorEastAsia"/>
            </w:rPr>
          </w:rPrChange>
        </w:rPr>
      </w:pPr>
      <w:r w:rsidRPr="000E1A5F">
        <w:rPr>
          <w:rFonts w:eastAsiaTheme="minorEastAsia"/>
          <w:b/>
          <w:i/>
          <w:lang w:val="en-GB"/>
          <w:rPrChange w:id="9069" w:author="Dioguardi, Fabio" w:date="2018-10-23T11:24:00Z">
            <w:rPr>
              <w:rFonts w:eastAsiaTheme="minorEastAsia"/>
              <w:b/>
              <w:i/>
            </w:rPr>
          </w:rPrChange>
        </w:rPr>
        <w:t>Q</w:t>
      </w:r>
      <w:r w:rsidR="004E0F68" w:rsidRPr="000E1A5F">
        <w:rPr>
          <w:rFonts w:eastAsiaTheme="minorEastAsia"/>
          <w:b/>
          <w:i/>
          <w:vertAlign w:val="subscript"/>
          <w:lang w:val="en-GB"/>
          <w:rPrChange w:id="9070" w:author="Dioguardi, Fabio" w:date="2018-10-23T11:24:00Z">
            <w:rPr>
              <w:rFonts w:eastAsiaTheme="minorEastAsia"/>
              <w:b/>
              <w:i/>
              <w:vertAlign w:val="subscript"/>
            </w:rPr>
          </w:rPrChange>
        </w:rPr>
        <w:t>C</w:t>
      </w:r>
      <w:r w:rsidRPr="000E1A5F">
        <w:rPr>
          <w:rFonts w:eastAsiaTheme="minorEastAsia"/>
          <w:b/>
          <w:i/>
          <w:vertAlign w:val="subscript"/>
          <w:lang w:val="en-GB"/>
          <w:rPrChange w:id="9071" w:author="Dioguardi, Fabio" w:date="2018-10-23T11:24:00Z">
            <w:rPr>
              <w:rFonts w:eastAsiaTheme="minorEastAsia"/>
              <w:b/>
              <w:i/>
              <w:vertAlign w:val="subscript"/>
            </w:rPr>
          </w:rPrChange>
        </w:rPr>
        <w:t>MER</w:t>
      </w:r>
      <w:r w:rsidRPr="000E1A5F">
        <w:rPr>
          <w:rFonts w:eastAsiaTheme="minorEastAsia"/>
          <w:b/>
          <w:i/>
          <w:lang w:val="en-GB"/>
          <w:rPrChange w:id="9072" w:author="Dioguardi, Fabio" w:date="2018-10-23T11:24:00Z">
            <w:rPr>
              <w:rFonts w:eastAsiaTheme="minorEastAsia"/>
              <w:b/>
              <w:i/>
            </w:rPr>
          </w:rPrChange>
        </w:rPr>
        <w:t xml:space="preserve"> </w:t>
      </w:r>
      <w:r w:rsidRPr="000E1A5F">
        <w:rPr>
          <w:rFonts w:eastAsiaTheme="minorEastAsia"/>
          <w:lang w:val="en-GB"/>
          <w:rPrChange w:id="9073" w:author="Dioguardi, Fabio" w:date="2018-10-23T11:24:00Z">
            <w:rPr>
              <w:rFonts w:eastAsiaTheme="minorEastAsia"/>
            </w:rPr>
          </w:rPrChange>
        </w:rPr>
        <w:t xml:space="preserve">(also denoted </w:t>
      </w:r>
      <w:r w:rsidR="004E0F68" w:rsidRPr="000E1A5F">
        <w:rPr>
          <w:rFonts w:eastAsiaTheme="minorEastAsia"/>
          <w:lang w:val="en-GB"/>
          <w:rPrChange w:id="9074" w:author="Dioguardi, Fabio" w:date="2018-10-23T11:24:00Z">
            <w:rPr>
              <w:rFonts w:eastAsiaTheme="minorEastAsia"/>
            </w:rPr>
          </w:rPrChange>
        </w:rPr>
        <w:t>“</w:t>
      </w:r>
      <w:r w:rsidR="004E0F68" w:rsidRPr="000E1A5F">
        <w:rPr>
          <w:rFonts w:eastAsiaTheme="minorEastAsia"/>
          <w:b/>
          <w:lang w:val="en-GB"/>
          <w:rPrChange w:id="9075" w:author="Dioguardi, Fabio" w:date="2018-10-23T11:24:00Z">
            <w:rPr>
              <w:rFonts w:eastAsiaTheme="minorEastAsia"/>
              <w:b/>
            </w:rPr>
          </w:rPrChange>
        </w:rPr>
        <w:t>conv. MER”</w:t>
      </w:r>
      <w:r w:rsidR="004E0F68" w:rsidRPr="000E1A5F">
        <w:rPr>
          <w:rFonts w:eastAsiaTheme="minorEastAsia"/>
          <w:lang w:val="en-GB"/>
          <w:rPrChange w:id="9076" w:author="Dioguardi, Fabio" w:date="2018-10-23T11:24:00Z">
            <w:rPr>
              <w:rFonts w:eastAsiaTheme="minorEastAsia"/>
            </w:rPr>
          </w:rPrChange>
        </w:rPr>
        <w:t xml:space="preserve"> or </w:t>
      </w:r>
      <w:r w:rsidR="004E0F68" w:rsidRPr="000E1A5F">
        <w:rPr>
          <w:rFonts w:eastAsiaTheme="minorEastAsia"/>
          <w:b/>
          <w:lang w:val="en-GB"/>
          <w:rPrChange w:id="9077" w:author="Dioguardi, Fabio" w:date="2018-10-23T11:24:00Z">
            <w:rPr>
              <w:rFonts w:eastAsiaTheme="minorEastAsia"/>
              <w:b/>
            </w:rPr>
          </w:rPrChange>
        </w:rPr>
        <w:t>CMER</w:t>
      </w:r>
      <w:r w:rsidR="004E0F68" w:rsidRPr="000E1A5F">
        <w:rPr>
          <w:rFonts w:eastAsiaTheme="minorEastAsia"/>
          <w:lang w:val="en-GB"/>
          <w:rPrChange w:id="9078" w:author="Dioguardi, Fabio" w:date="2018-10-23T11:24:00Z">
            <w:rPr>
              <w:rFonts w:eastAsiaTheme="minorEastAsia"/>
            </w:rPr>
          </w:rPrChange>
        </w:rPr>
        <w:t>)</w:t>
      </w:r>
      <w:r w:rsidR="00CC72DC" w:rsidRPr="000E1A5F">
        <w:rPr>
          <w:rFonts w:eastAsiaTheme="minorEastAsia"/>
          <w:lang w:val="en-GB"/>
          <w:rPrChange w:id="9079" w:author="Dioguardi, Fabio" w:date="2018-10-23T11:24:00Z">
            <w:rPr>
              <w:rFonts w:eastAsiaTheme="minorEastAsia"/>
            </w:rPr>
          </w:rPrChange>
        </w:rPr>
        <w:t>,</w:t>
      </w:r>
      <w:r w:rsidR="004E0F68" w:rsidRPr="000E1A5F">
        <w:rPr>
          <w:rFonts w:eastAsiaTheme="minorEastAsia"/>
          <w:lang w:val="en-GB"/>
          <w:rPrChange w:id="9080" w:author="Dioguardi, Fabio" w:date="2018-10-23T11:24:00Z">
            <w:rPr>
              <w:rFonts w:eastAsiaTheme="minorEastAsia"/>
            </w:rPr>
          </w:rPrChange>
        </w:rPr>
        <w:t xml:space="preserve"> </w:t>
      </w:r>
      <w:r w:rsidR="00CC72DC" w:rsidRPr="000E1A5F">
        <w:rPr>
          <w:rFonts w:eastAsiaTheme="minorEastAsia"/>
          <w:lang w:val="en-GB"/>
          <w:rPrChange w:id="9081" w:author="Dioguardi, Fabio" w:date="2018-10-23T11:24:00Z">
            <w:rPr>
              <w:rFonts w:eastAsiaTheme="minorEastAsia"/>
            </w:rPr>
          </w:rPrChange>
        </w:rPr>
        <w:t xml:space="preserve">defined </w:t>
      </w:r>
      <w:r w:rsidRPr="000E1A5F">
        <w:rPr>
          <w:rFonts w:eastAsiaTheme="minorEastAsia"/>
          <w:lang w:val="en-GB"/>
          <w:rPrChange w:id="9082" w:author="Dioguardi, Fabio" w:date="2018-10-23T11:24:00Z">
            <w:rPr>
              <w:rFonts w:eastAsiaTheme="minorEastAsia"/>
            </w:rPr>
          </w:rPrChange>
        </w:rPr>
        <w:t>by:</w:t>
      </w:r>
    </w:p>
    <w:p w14:paraId="055AE713" w14:textId="42DDB8FC" w:rsidR="009A7387" w:rsidRPr="000E1A5F" w:rsidRDefault="00F86A5D" w:rsidP="00CC72DC">
      <w:pPr>
        <w:ind w:left="2160"/>
        <w:rPr>
          <w:rFonts w:eastAsiaTheme="minorEastAsia"/>
          <w:lang w:val="en-GB"/>
          <w:rPrChange w:id="9083" w:author="Dioguardi, Fabio" w:date="2018-10-23T11:24:00Z">
            <w:rPr>
              <w:rFonts w:eastAsiaTheme="minorEastAsia"/>
            </w:rPr>
          </w:rPrChange>
        </w:rPr>
      </w:pPr>
      <m:oMath>
        <m:sSub>
          <m:sSubPr>
            <m:ctrlPr>
              <w:rPr>
                <w:rFonts w:ascii="Cambria Math" w:eastAsiaTheme="minorEastAsia" w:hAnsi="Cambria Math"/>
                <w:i/>
                <w:iCs/>
                <w:szCs w:val="22"/>
                <w:lang w:val="en-GB"/>
                <w:rPrChange w:id="9084" w:author="Dioguardi, Fabio" w:date="2018-10-23T11:24:00Z">
                  <w:rPr>
                    <w:rFonts w:ascii="Cambria Math" w:eastAsiaTheme="minorEastAsia" w:hAnsi="Cambria Math"/>
                    <w:i/>
                    <w:iCs/>
                    <w:szCs w:val="22"/>
                    <w:lang w:val="en-IE"/>
                  </w:rPr>
                </w:rPrChange>
              </w:rPr>
            </m:ctrlPr>
          </m:sSubPr>
          <m:e>
            <m:r>
              <w:rPr>
                <w:rFonts w:ascii="Cambria Math" w:eastAsiaTheme="minorEastAsia" w:hAnsi="Cambria Math"/>
                <w:lang w:val="en-GB"/>
                <w:rPrChange w:id="9085" w:author="Dioguardi, Fabio" w:date="2018-10-23T11:24:00Z">
                  <w:rPr>
                    <w:rFonts w:ascii="Cambria Math" w:eastAsiaTheme="minorEastAsia" w:hAnsi="Cambria Math"/>
                  </w:rPr>
                </w:rPrChange>
              </w:rPr>
              <m:t>Q</m:t>
            </m:r>
          </m:e>
          <m:sub>
            <m:r>
              <w:rPr>
                <w:rFonts w:ascii="Cambria Math" w:eastAsiaTheme="minorEastAsia" w:hAnsi="Cambria Math"/>
                <w:lang w:val="en-GB"/>
                <w:rPrChange w:id="9086" w:author="Dioguardi, Fabio" w:date="2018-10-23T11:24:00Z">
                  <w:rPr>
                    <w:rFonts w:ascii="Cambria Math" w:eastAsiaTheme="minorEastAsia" w:hAnsi="Cambria Math"/>
                  </w:rPr>
                </w:rPrChange>
              </w:rPr>
              <m:t>CMER</m:t>
            </m:r>
          </m:sub>
        </m:sSub>
        <m:r>
          <w:rPr>
            <w:rFonts w:ascii="Cambria Math" w:eastAsiaTheme="minorEastAsia" w:hAnsi="Cambria Math"/>
            <w:lang w:val="en-GB"/>
            <w:rPrChange w:id="9087" w:author="Dioguardi, Fabio" w:date="2018-10-23T11:24:00Z">
              <w:rPr>
                <w:rFonts w:ascii="Cambria Math" w:eastAsiaTheme="minorEastAsia" w:hAnsi="Cambria Math"/>
              </w:rPr>
            </w:rPrChange>
          </w:rPr>
          <m:t>=</m:t>
        </m:r>
        <m:f>
          <m:fPr>
            <m:type m:val="lin"/>
            <m:ctrlPr>
              <w:rPr>
                <w:rFonts w:ascii="Cambria Math" w:eastAsiaTheme="minorEastAsia" w:hAnsi="Cambria Math"/>
                <w:i/>
                <w:szCs w:val="22"/>
                <w:lang w:val="en-GB"/>
                <w:rPrChange w:id="9088" w:author="Dioguardi, Fabio" w:date="2018-10-23T11:24:00Z">
                  <w:rPr>
                    <w:rFonts w:ascii="Cambria Math" w:eastAsiaTheme="minorEastAsia" w:hAnsi="Cambria Math"/>
                    <w:i/>
                    <w:szCs w:val="22"/>
                    <w:lang w:val="en-IE"/>
                  </w:rPr>
                </w:rPrChange>
              </w:rPr>
            </m:ctrlPr>
          </m:fPr>
          <m:num>
            <m:d>
              <m:dPr>
                <m:ctrlPr>
                  <w:rPr>
                    <w:rFonts w:ascii="Cambria Math" w:eastAsiaTheme="minorEastAsia" w:hAnsi="Cambria Math"/>
                    <w:i/>
                    <w:szCs w:val="22"/>
                    <w:lang w:val="en-GB"/>
                    <w:rPrChange w:id="9089" w:author="Dioguardi, Fabio" w:date="2018-10-23T11:24:00Z">
                      <w:rPr>
                        <w:rFonts w:ascii="Cambria Math" w:eastAsiaTheme="minorEastAsia" w:hAnsi="Cambria Math"/>
                        <w:i/>
                        <w:szCs w:val="22"/>
                        <w:lang w:val="en-IE"/>
                      </w:rPr>
                    </w:rPrChange>
                  </w:rPr>
                </m:ctrlPr>
              </m:dPr>
              <m:e>
                <m:sSub>
                  <m:sSubPr>
                    <m:ctrlPr>
                      <w:rPr>
                        <w:rFonts w:ascii="Cambria Math" w:eastAsiaTheme="minorEastAsia" w:hAnsi="Cambria Math"/>
                        <w:i/>
                        <w:iCs/>
                        <w:lang w:val="en-GB"/>
                        <w:rPrChange w:id="9090"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091" w:author="Dioguardi, Fabio" w:date="2018-10-23T11:24:00Z">
                          <w:rPr>
                            <w:rFonts w:ascii="Cambria Math" w:eastAsiaTheme="minorEastAsia" w:hAnsi="Cambria Math"/>
                          </w:rPr>
                        </w:rPrChange>
                      </w:rPr>
                      <m:t>Q</m:t>
                    </m:r>
                  </m:e>
                  <m:sub>
                    <m:r>
                      <w:rPr>
                        <w:rFonts w:ascii="Cambria Math" w:eastAsiaTheme="minorEastAsia" w:hAnsi="Cambria Math"/>
                        <w:lang w:val="en-GB"/>
                        <w:rPrChange w:id="9092"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9093"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Change w:id="9094"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095" w:author="Dioguardi, Fabio" w:date="2018-10-23T11:24:00Z">
                          <w:rPr>
                            <w:rFonts w:ascii="Cambria Math" w:eastAsiaTheme="minorEastAsia" w:hAnsi="Cambria Math"/>
                          </w:rPr>
                        </w:rPrChange>
                      </w:rPr>
                      <m:t>Q</m:t>
                    </m:r>
                  </m:e>
                  <m:sub>
                    <m:r>
                      <w:rPr>
                        <w:rFonts w:ascii="Cambria Math" w:eastAsiaTheme="minorEastAsia" w:hAnsi="Cambria Math"/>
                        <w:lang w:val="en-GB"/>
                        <w:rPrChange w:id="9096" w:author="Dioguardi, Fabio" w:date="2018-10-23T11:24:00Z">
                          <w:rPr>
                            <w:rFonts w:ascii="Cambria Math" w:eastAsiaTheme="minorEastAsia" w:hAnsi="Cambria Math"/>
                          </w:rPr>
                        </w:rPrChange>
                      </w:rPr>
                      <m:t>conv_wavg</m:t>
                    </m:r>
                  </m:sub>
                </m:sSub>
                <m:r>
                  <w:rPr>
                    <w:rFonts w:ascii="Cambria Math" w:eastAsiaTheme="minorEastAsia" w:hAnsi="Cambria Math"/>
                    <w:lang w:val="en-GB"/>
                    <w:rPrChange w:id="9097" w:author="Dioguardi, Fabio" w:date="2018-10-23T11:24:00Z">
                      <w:rPr>
                        <w:rFonts w:ascii="Cambria Math" w:eastAsiaTheme="minorEastAsia" w:hAnsi="Cambria Math"/>
                      </w:rPr>
                    </w:rPrChange>
                  </w:rPr>
                  <m:t>+</m:t>
                </m:r>
                <m:sSub>
                  <m:sSubPr>
                    <m:ctrlPr>
                      <w:rPr>
                        <w:rFonts w:ascii="Cambria Math" w:eastAsiaTheme="minorEastAsia" w:hAnsi="Cambria Math"/>
                        <w:i/>
                        <w:iCs/>
                        <w:lang w:val="en-GB"/>
                        <w:rPrChange w:id="9098"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099" w:author="Dioguardi, Fabio" w:date="2018-10-23T11:24:00Z">
                          <w:rPr>
                            <w:rFonts w:ascii="Cambria Math" w:eastAsiaTheme="minorEastAsia" w:hAnsi="Cambria Math"/>
                          </w:rPr>
                        </w:rPrChange>
                      </w:rPr>
                      <m:t>Q</m:t>
                    </m:r>
                  </m:e>
                  <m:sub>
                    <m:r>
                      <w:rPr>
                        <w:rFonts w:ascii="Cambria Math" w:eastAsiaTheme="minorEastAsia" w:hAnsi="Cambria Math"/>
                        <w:lang w:val="en-GB"/>
                        <w:rPrChange w:id="9100" w:author="Dioguardi, Fabio" w:date="2018-10-23T11:24:00Z">
                          <w:rPr>
                            <w:rFonts w:ascii="Cambria Math" w:eastAsiaTheme="minorEastAsia" w:hAnsi="Cambria Math"/>
                          </w:rPr>
                        </w:rPrChange>
                      </w:rPr>
                      <m:t>lower</m:t>
                    </m:r>
                  </m:sub>
                </m:sSub>
              </m:e>
            </m:d>
          </m:num>
          <m:den>
            <m:r>
              <w:rPr>
                <w:rFonts w:ascii="Cambria Math" w:eastAsiaTheme="minorEastAsia" w:hAnsi="Cambria Math"/>
                <w:lang w:val="en-GB"/>
                <w:rPrChange w:id="9101" w:author="Dioguardi, Fabio" w:date="2018-10-23T11:24:00Z">
                  <w:rPr>
                    <w:rFonts w:ascii="Cambria Math" w:eastAsiaTheme="minorEastAsia" w:hAnsi="Cambria Math"/>
                  </w:rPr>
                </w:rPrChange>
              </w:rPr>
              <m:t>3</m:t>
            </m:r>
          </m:den>
        </m:f>
      </m:oMath>
      <w:r w:rsidR="009A7387" w:rsidRPr="000E1A5F">
        <w:rPr>
          <w:rFonts w:eastAsiaTheme="minorEastAsia"/>
          <w:lang w:val="en-GB"/>
          <w:rPrChange w:id="9102" w:author="Dioguardi, Fabio" w:date="2018-10-23T11:24:00Z">
            <w:rPr>
              <w:rFonts w:eastAsiaTheme="minorEastAsia"/>
            </w:rPr>
          </w:rPrChange>
        </w:rPr>
        <w:t xml:space="preserve">  </w:t>
      </w:r>
      <w:r w:rsidR="009A7387" w:rsidRPr="000E1A5F">
        <w:rPr>
          <w:rFonts w:eastAsiaTheme="minorEastAsia"/>
          <w:lang w:val="en-GB"/>
          <w:rPrChange w:id="9103" w:author="Dioguardi, Fabio" w:date="2018-10-23T11:24:00Z">
            <w:rPr>
              <w:rFonts w:eastAsiaTheme="minorEastAsia"/>
            </w:rPr>
          </w:rPrChange>
        </w:rPr>
        <w:tab/>
      </w:r>
      <w:r w:rsidR="009A7387" w:rsidRPr="000E1A5F">
        <w:rPr>
          <w:rFonts w:eastAsiaTheme="minorEastAsia"/>
          <w:lang w:val="en-GB"/>
          <w:rPrChange w:id="9104" w:author="Dioguardi, Fabio" w:date="2018-10-23T11:24:00Z">
            <w:rPr>
              <w:rFonts w:eastAsiaTheme="minorEastAsia"/>
            </w:rPr>
          </w:rPrChange>
        </w:rPr>
        <w:tab/>
      </w:r>
      <w:r w:rsidR="00754FAB" w:rsidRPr="000E1A5F">
        <w:rPr>
          <w:rFonts w:eastAsiaTheme="minorEastAsia"/>
          <w:lang w:val="en-GB"/>
          <w:rPrChange w:id="9105" w:author="Dioguardi, Fabio" w:date="2018-10-23T11:24:00Z">
            <w:rPr>
              <w:rFonts w:eastAsiaTheme="minorEastAsia"/>
            </w:rPr>
          </w:rPrChange>
        </w:rPr>
        <w:t>(18)</w:t>
      </w:r>
    </w:p>
    <w:p w14:paraId="7BA5886D" w14:textId="77777777" w:rsidR="004A782A" w:rsidRPr="000E1A5F" w:rsidRDefault="004A782A" w:rsidP="009A7387">
      <w:pPr>
        <w:rPr>
          <w:rFonts w:eastAsiaTheme="minorEastAsia"/>
          <w:lang w:val="en-GB"/>
          <w:rPrChange w:id="9106" w:author="Dioguardi, Fabio" w:date="2018-10-23T11:24:00Z">
            <w:rPr>
              <w:rFonts w:eastAsiaTheme="minorEastAsia"/>
            </w:rPr>
          </w:rPrChange>
        </w:rPr>
      </w:pPr>
    </w:p>
    <w:p w14:paraId="2C92935D" w14:textId="5F637648" w:rsidR="009018C9" w:rsidRPr="000E1A5F" w:rsidRDefault="00F34614" w:rsidP="003B6CB4">
      <w:pPr>
        <w:rPr>
          <w:lang w:val="en-GB"/>
          <w:rPrChange w:id="9107" w:author="Dioguardi, Fabio" w:date="2018-10-23T11:24:00Z">
            <w:rPr/>
          </w:rPrChange>
        </w:rPr>
      </w:pPr>
      <w:r w:rsidRPr="000E1A5F">
        <w:rPr>
          <w:rFonts w:eastAsiaTheme="minorEastAsia"/>
          <w:lang w:val="en-GB"/>
          <w:rPrChange w:id="9108" w:author="Dioguardi, Fabio" w:date="2018-10-23T11:24:00Z">
            <w:rPr>
              <w:rFonts w:eastAsiaTheme="minorEastAsia"/>
            </w:rPr>
          </w:rPrChange>
        </w:rPr>
        <w:lastRenderedPageBreak/>
        <w:t xml:space="preserve">The best MER estimate at this stage is therefore represented by </w:t>
      </w:r>
      <w:r w:rsidRPr="000E1A5F">
        <w:rPr>
          <w:rFonts w:eastAsiaTheme="minorEastAsia"/>
          <w:b/>
          <w:i/>
          <w:lang w:val="en-GB"/>
          <w:rPrChange w:id="9109" w:author="Dioguardi, Fabio" w:date="2018-10-23T11:24:00Z">
            <w:rPr>
              <w:rFonts w:eastAsiaTheme="minorEastAsia"/>
              <w:b/>
              <w:i/>
            </w:rPr>
          </w:rPrChange>
        </w:rPr>
        <w:t>Q</w:t>
      </w:r>
      <w:r w:rsidRPr="000E1A5F">
        <w:rPr>
          <w:rFonts w:eastAsiaTheme="minorEastAsia"/>
          <w:b/>
          <w:i/>
          <w:vertAlign w:val="subscript"/>
          <w:lang w:val="en-GB"/>
          <w:rPrChange w:id="9110" w:author="Dioguardi, Fabio" w:date="2018-10-23T11:24:00Z">
            <w:rPr>
              <w:rFonts w:eastAsiaTheme="minorEastAsia"/>
              <w:b/>
              <w:i/>
              <w:vertAlign w:val="subscript"/>
            </w:rPr>
          </w:rPrChange>
        </w:rPr>
        <w:t>CMER</w:t>
      </w:r>
      <w:r w:rsidRPr="000E1A5F">
        <w:rPr>
          <w:rFonts w:eastAsiaTheme="minorEastAsia"/>
          <w:lang w:val="en-GB"/>
          <w:rPrChange w:id="9111" w:author="Dioguardi, Fabio" w:date="2018-10-23T11:24:00Z">
            <w:rPr>
              <w:rFonts w:eastAsiaTheme="minorEastAsia"/>
            </w:rPr>
          </w:rPrChange>
        </w:rPr>
        <w:t xml:space="preserve"> with its boundaries being constrained by </w:t>
      </w:r>
      <w:proofErr w:type="spellStart"/>
      <w:r w:rsidRPr="000E1A5F">
        <w:rPr>
          <w:rFonts w:eastAsiaTheme="minorEastAsia"/>
          <w:b/>
          <w:i/>
          <w:lang w:val="en-GB"/>
          <w:rPrChange w:id="9112" w:author="Dioguardi, Fabio" w:date="2018-10-23T11:24:00Z">
            <w:rPr>
              <w:rFonts w:eastAsiaTheme="minorEastAsia"/>
              <w:b/>
              <w:i/>
            </w:rPr>
          </w:rPrChange>
        </w:rPr>
        <w:t>Q</w:t>
      </w:r>
      <w:r w:rsidRPr="000E1A5F">
        <w:rPr>
          <w:rFonts w:eastAsiaTheme="minorEastAsia"/>
          <w:b/>
          <w:i/>
          <w:vertAlign w:val="subscript"/>
          <w:lang w:val="en-GB"/>
          <w:rPrChange w:id="9113" w:author="Dioguardi, Fabio" w:date="2018-10-23T11:24:00Z">
            <w:rPr>
              <w:rFonts w:eastAsiaTheme="minorEastAsia"/>
              <w:b/>
              <w:i/>
              <w:vertAlign w:val="subscript"/>
            </w:rPr>
          </w:rPrChange>
        </w:rPr>
        <w:t>lower</w:t>
      </w:r>
      <w:proofErr w:type="spellEnd"/>
      <w:r w:rsidRPr="000E1A5F">
        <w:rPr>
          <w:rFonts w:eastAsiaTheme="minorEastAsia"/>
          <w:b/>
          <w:i/>
          <w:lang w:val="en-GB"/>
          <w:rPrChange w:id="9114" w:author="Dioguardi, Fabio" w:date="2018-10-23T11:24:00Z">
            <w:rPr>
              <w:rFonts w:eastAsiaTheme="minorEastAsia"/>
              <w:b/>
              <w:i/>
            </w:rPr>
          </w:rPrChange>
        </w:rPr>
        <w:t xml:space="preserve"> </w:t>
      </w:r>
      <w:r w:rsidRPr="000E1A5F">
        <w:rPr>
          <w:rFonts w:eastAsiaTheme="minorEastAsia"/>
          <w:lang w:val="en-GB"/>
          <w:rPrChange w:id="9115" w:author="Dioguardi, Fabio" w:date="2018-10-23T11:24:00Z">
            <w:rPr>
              <w:rFonts w:eastAsiaTheme="minorEastAsia"/>
            </w:rPr>
          </w:rPrChange>
        </w:rPr>
        <w:t xml:space="preserve">and </w:t>
      </w:r>
      <w:proofErr w:type="spellStart"/>
      <w:r w:rsidRPr="000E1A5F">
        <w:rPr>
          <w:rFonts w:eastAsiaTheme="minorEastAsia"/>
          <w:b/>
          <w:i/>
          <w:lang w:val="en-GB"/>
          <w:rPrChange w:id="9116" w:author="Dioguardi, Fabio" w:date="2018-10-23T11:24:00Z">
            <w:rPr>
              <w:rFonts w:eastAsiaTheme="minorEastAsia"/>
              <w:b/>
              <w:i/>
            </w:rPr>
          </w:rPrChange>
        </w:rPr>
        <w:t>Q</w:t>
      </w:r>
      <w:r w:rsidRPr="000E1A5F">
        <w:rPr>
          <w:rFonts w:eastAsiaTheme="minorEastAsia"/>
          <w:b/>
          <w:i/>
          <w:vertAlign w:val="subscript"/>
          <w:lang w:val="en-GB"/>
          <w:rPrChange w:id="9117" w:author="Dioguardi, Fabio" w:date="2018-10-23T11:24:00Z">
            <w:rPr>
              <w:rFonts w:eastAsiaTheme="minorEastAsia"/>
              <w:b/>
              <w:i/>
              <w:vertAlign w:val="subscript"/>
            </w:rPr>
          </w:rPrChange>
        </w:rPr>
        <w:t>conv_upper</w:t>
      </w:r>
      <w:proofErr w:type="spellEnd"/>
      <w:r w:rsidRPr="000E1A5F">
        <w:rPr>
          <w:rFonts w:eastAsiaTheme="minorEastAsia"/>
          <w:lang w:val="en-GB"/>
          <w:rPrChange w:id="9118" w:author="Dioguardi, Fabio" w:date="2018-10-23T11:24:00Z">
            <w:rPr>
              <w:rFonts w:eastAsiaTheme="minorEastAsia"/>
            </w:rPr>
          </w:rPrChange>
        </w:rPr>
        <w:t>.</w:t>
      </w:r>
    </w:p>
    <w:p w14:paraId="10962BA0" w14:textId="77777777" w:rsidR="00F34614" w:rsidRPr="000E1A5F" w:rsidRDefault="00F34614" w:rsidP="00F34614">
      <w:pPr>
        <w:rPr>
          <w:lang w:val="en-GB"/>
          <w:rPrChange w:id="9119" w:author="Dioguardi, Fabio" w:date="2018-10-23T11:24:00Z">
            <w:rPr/>
          </w:rPrChange>
        </w:rPr>
      </w:pPr>
    </w:p>
    <w:p w14:paraId="6C1456A4" w14:textId="6AE6E4A1" w:rsidR="00F34614" w:rsidRPr="000E1A5F" w:rsidRDefault="00F34614" w:rsidP="004E20AA">
      <w:pPr>
        <w:pStyle w:val="Heading2"/>
        <w:rPr>
          <w:lang w:val="en-GB"/>
          <w:rPrChange w:id="9120" w:author="Dioguardi, Fabio" w:date="2018-10-23T11:24:00Z">
            <w:rPr/>
          </w:rPrChange>
        </w:rPr>
      </w:pPr>
      <w:bookmarkStart w:id="9121" w:name="_Toc528058527"/>
      <w:r w:rsidRPr="000E1A5F">
        <w:rPr>
          <w:lang w:val="en-GB"/>
          <w:rPrChange w:id="9122" w:author="Dioguardi, Fabio" w:date="2018-10-23T11:24:00Z">
            <w:rPr/>
          </w:rPrChange>
        </w:rPr>
        <w:t xml:space="preserve">Step 8: Compute FMER </w:t>
      </w:r>
      <w:r w:rsidR="00CF62AC" w:rsidRPr="000E1A5F">
        <w:rPr>
          <w:lang w:val="en-GB"/>
          <w:rPrChange w:id="9123" w:author="Dioguardi, Fabio" w:date="2018-10-23T11:24:00Z">
            <w:rPr/>
          </w:rPrChange>
        </w:rPr>
        <w:t>b</w:t>
      </w:r>
      <w:r w:rsidRPr="000E1A5F">
        <w:rPr>
          <w:lang w:val="en-GB"/>
          <w:rPrChange w:id="9124" w:author="Dioguardi, Fabio" w:date="2018-10-23T11:24:00Z">
            <w:rPr/>
          </w:rPrChange>
        </w:rPr>
        <w:t>y Including Experimental Sensors</w:t>
      </w:r>
      <w:bookmarkEnd w:id="9121"/>
    </w:p>
    <w:p w14:paraId="5F0313FF" w14:textId="77777777" w:rsidR="004E149A" w:rsidRPr="000E1A5F" w:rsidRDefault="004E149A" w:rsidP="004E149A">
      <w:pPr>
        <w:rPr>
          <w:rFonts w:eastAsiaTheme="minorEastAsia"/>
          <w:szCs w:val="22"/>
          <w:lang w:val="en-GB"/>
          <w:rPrChange w:id="9125" w:author="Dioguardi, Fabio" w:date="2018-10-23T11:24:00Z">
            <w:rPr>
              <w:rFonts w:eastAsiaTheme="minorEastAsia"/>
              <w:szCs w:val="22"/>
              <w:lang w:val="en-IE"/>
            </w:rPr>
          </w:rPrChange>
        </w:rPr>
      </w:pPr>
    </w:p>
    <w:p w14:paraId="1422FB00" w14:textId="36DDD526" w:rsidR="004E149A" w:rsidRPr="000E1A5F" w:rsidRDefault="004E149A" w:rsidP="004E149A">
      <w:pPr>
        <w:pStyle w:val="Heading3"/>
        <w:rPr>
          <w:i/>
          <w:lang w:val="en-GB"/>
          <w:rPrChange w:id="9126" w:author="Dioguardi, Fabio" w:date="2018-10-23T11:24:00Z">
            <w:rPr>
              <w:i/>
            </w:rPr>
          </w:rPrChange>
        </w:rPr>
      </w:pPr>
      <w:bookmarkStart w:id="9127" w:name="_Ref482348917"/>
      <w:bookmarkStart w:id="9128" w:name="_Toc528058528"/>
      <w:r w:rsidRPr="000E1A5F">
        <w:rPr>
          <w:lang w:val="en-GB"/>
          <w:rPrChange w:id="9129" w:author="Dioguardi, Fabio" w:date="2018-10-23T11:24:00Z">
            <w:rPr/>
          </w:rPrChange>
        </w:rPr>
        <w:t>Processing Data from Experimental MER Sensors</w:t>
      </w:r>
      <w:bookmarkEnd w:id="9127"/>
      <w:bookmarkEnd w:id="9128"/>
    </w:p>
    <w:p w14:paraId="1B76EBA1" w14:textId="77777777" w:rsidR="004E149A" w:rsidRPr="000E1A5F" w:rsidRDefault="004E149A" w:rsidP="003B6CB4">
      <w:pPr>
        <w:rPr>
          <w:lang w:val="en-GB"/>
          <w:rPrChange w:id="9130" w:author="Dioguardi, Fabio" w:date="2018-10-23T11:24:00Z">
            <w:rPr/>
          </w:rPrChange>
        </w:rPr>
      </w:pPr>
    </w:p>
    <w:p w14:paraId="5A28C0BE" w14:textId="121EEA5B" w:rsidR="00C91313" w:rsidRPr="000E1A5F" w:rsidRDefault="00C54EC6" w:rsidP="003B6CB4">
      <w:pPr>
        <w:rPr>
          <w:lang w:val="en-GB"/>
          <w:rPrChange w:id="9131" w:author="Dioguardi, Fabio" w:date="2018-10-23T11:24:00Z">
            <w:rPr/>
          </w:rPrChange>
        </w:rPr>
      </w:pPr>
      <w:r w:rsidRPr="000E1A5F">
        <w:rPr>
          <w:lang w:val="en-GB"/>
          <w:rPrChange w:id="9132" w:author="Dioguardi, Fabio" w:date="2018-10-23T11:24:00Z">
            <w:rPr/>
          </w:rPrChange>
        </w:rPr>
        <w:t xml:space="preserve">All </w:t>
      </w:r>
      <w:r w:rsidR="00545256" w:rsidRPr="000E1A5F">
        <w:rPr>
          <w:lang w:val="en-GB"/>
          <w:rPrChange w:id="9133" w:author="Dioguardi, Fabio" w:date="2018-10-23T11:24:00Z">
            <w:rPr/>
          </w:rPrChange>
        </w:rPr>
        <w:t>four implemented sensor-based</w:t>
      </w:r>
      <w:r w:rsidRPr="000E1A5F">
        <w:rPr>
          <w:lang w:val="en-GB"/>
          <w:rPrChange w:id="9134" w:author="Dioguardi, Fabio" w:date="2018-10-23T11:24:00Z">
            <w:rPr/>
          </w:rPrChange>
        </w:rPr>
        <w:t xml:space="preserve"> MER estimation systems are </w:t>
      </w:r>
      <w:r w:rsidR="008B4217" w:rsidRPr="000E1A5F">
        <w:rPr>
          <w:lang w:val="en-GB"/>
          <w:rPrChange w:id="9135" w:author="Dioguardi, Fabio" w:date="2018-10-23T11:24:00Z">
            <w:rPr/>
          </w:rPrChange>
        </w:rPr>
        <w:t>at an</w:t>
      </w:r>
      <w:r w:rsidRPr="000E1A5F">
        <w:rPr>
          <w:lang w:val="en-GB"/>
          <w:rPrChange w:id="9136" w:author="Dioguardi, Fabio" w:date="2018-10-23T11:24:00Z">
            <w:rPr/>
          </w:rPrChange>
        </w:rPr>
        <w:t xml:space="preserve"> </w:t>
      </w:r>
      <w:r w:rsidR="00C91313" w:rsidRPr="000E1A5F">
        <w:rPr>
          <w:lang w:val="en-GB"/>
          <w:rPrChange w:id="9137" w:author="Dioguardi, Fabio" w:date="2018-10-23T11:24:00Z">
            <w:rPr/>
          </w:rPrChange>
        </w:rPr>
        <w:t>experimental stage</w:t>
      </w:r>
      <w:r w:rsidR="008B4217" w:rsidRPr="000E1A5F">
        <w:rPr>
          <w:lang w:val="en-GB"/>
          <w:rPrChange w:id="9138" w:author="Dioguardi, Fabio" w:date="2018-10-23T11:24:00Z">
            <w:rPr/>
          </w:rPrChange>
        </w:rPr>
        <w:t>.</w:t>
      </w:r>
      <w:r w:rsidR="005723AC" w:rsidRPr="000E1A5F">
        <w:rPr>
          <w:lang w:val="en-GB"/>
          <w:rPrChange w:id="9139" w:author="Dioguardi, Fabio" w:date="2018-10-23T11:24:00Z">
            <w:rPr/>
          </w:rPrChange>
        </w:rPr>
        <w:t xml:space="preserve"> </w:t>
      </w:r>
      <w:r w:rsidR="008B4217" w:rsidRPr="000E1A5F">
        <w:rPr>
          <w:lang w:val="en-GB"/>
          <w:rPrChange w:id="9140" w:author="Dioguardi, Fabio" w:date="2018-10-23T11:24:00Z">
            <w:rPr/>
          </w:rPrChange>
        </w:rPr>
        <w:t>T</w:t>
      </w:r>
      <w:r w:rsidR="00C91313" w:rsidRPr="000E1A5F">
        <w:rPr>
          <w:lang w:val="en-GB"/>
          <w:rPrChange w:id="9141" w:author="Dioguardi, Fabio" w:date="2018-10-23T11:24:00Z">
            <w:rPr/>
          </w:rPrChange>
        </w:rPr>
        <w:t xml:space="preserve">herefore the procedures within step 8 </w:t>
      </w:r>
      <w:r w:rsidR="008B4217" w:rsidRPr="000E1A5F">
        <w:rPr>
          <w:lang w:val="en-GB"/>
          <w:rPrChange w:id="9142" w:author="Dioguardi, Fabio" w:date="2018-10-23T11:24:00Z">
            <w:rPr/>
          </w:rPrChange>
        </w:rPr>
        <w:t>are</w:t>
      </w:r>
      <w:r w:rsidR="00C91313" w:rsidRPr="000E1A5F">
        <w:rPr>
          <w:lang w:val="en-GB"/>
          <w:rPrChange w:id="9143" w:author="Dioguardi, Fabio" w:date="2018-10-23T11:24:00Z">
            <w:rPr/>
          </w:rPrChange>
        </w:rPr>
        <w:t xml:space="preserve"> subject </w:t>
      </w:r>
      <w:r w:rsidR="008B4217" w:rsidRPr="000E1A5F">
        <w:rPr>
          <w:lang w:val="en-GB"/>
          <w:rPrChange w:id="9144" w:author="Dioguardi, Fabio" w:date="2018-10-23T11:24:00Z">
            <w:rPr/>
          </w:rPrChange>
        </w:rPr>
        <w:t>to</w:t>
      </w:r>
      <w:r w:rsidR="00C91313" w:rsidRPr="000E1A5F">
        <w:rPr>
          <w:lang w:val="en-GB"/>
          <w:rPrChange w:id="9145" w:author="Dioguardi, Fabio" w:date="2018-10-23T11:24:00Z">
            <w:rPr/>
          </w:rPrChange>
        </w:rPr>
        <w:t xml:space="preserve"> future</w:t>
      </w:r>
      <w:r w:rsidR="00CF213A" w:rsidRPr="000E1A5F">
        <w:rPr>
          <w:lang w:val="en-GB"/>
          <w:rPrChange w:id="9146" w:author="Dioguardi, Fabio" w:date="2018-10-23T11:24:00Z">
            <w:rPr/>
          </w:rPrChange>
        </w:rPr>
        <w:t xml:space="preserve"> refinement</w:t>
      </w:r>
      <w:r w:rsidR="00C91313" w:rsidRPr="000E1A5F">
        <w:rPr>
          <w:lang w:val="en-GB"/>
          <w:rPrChange w:id="9147" w:author="Dioguardi, Fabio" w:date="2018-10-23T11:24:00Z">
            <w:rPr/>
          </w:rPrChange>
        </w:rPr>
        <w:t xml:space="preserve">. </w:t>
      </w:r>
      <w:r w:rsidR="00CF213A" w:rsidRPr="000E1A5F">
        <w:rPr>
          <w:lang w:val="en-GB"/>
          <w:rPrChange w:id="9148" w:author="Dioguardi, Fabio" w:date="2018-10-23T11:24:00Z">
            <w:rPr/>
          </w:rPrChange>
        </w:rPr>
        <w:t xml:space="preserve">In </w:t>
      </w:r>
      <w:r w:rsidR="00C91313" w:rsidRPr="000E1A5F">
        <w:rPr>
          <w:lang w:val="en-GB"/>
          <w:rPrChange w:id="9149" w:author="Dioguardi, Fabio" w:date="2018-10-23T11:24:00Z">
            <w:rPr/>
          </w:rPrChange>
        </w:rPr>
        <w:t>the current version of FOXI (</w:t>
      </w:r>
      <w:r w:rsidR="00A70C55" w:rsidRPr="000E1A5F">
        <w:rPr>
          <w:lang w:val="en-GB"/>
          <w:rPrChange w:id="9150" w:author="Dioguardi, Fabio" w:date="2018-10-23T11:24:00Z">
            <w:rPr/>
          </w:rPrChange>
        </w:rPr>
        <w:t>18.1</w:t>
      </w:r>
      <w:r w:rsidR="00C91313" w:rsidRPr="000E1A5F">
        <w:rPr>
          <w:lang w:val="en-GB"/>
          <w:rPrChange w:id="9151" w:author="Dioguardi, Fabio" w:date="2018-10-23T11:24:00Z">
            <w:rPr/>
          </w:rPrChange>
        </w:rPr>
        <w:t xml:space="preserve">), </w:t>
      </w:r>
      <w:r w:rsidRPr="000E1A5F">
        <w:rPr>
          <w:lang w:val="en-GB"/>
          <w:rPrChange w:id="9152" w:author="Dioguardi, Fabio" w:date="2018-10-23T11:24:00Z">
            <w:rPr/>
          </w:rPrChange>
        </w:rPr>
        <w:t xml:space="preserve">only </w:t>
      </w:r>
      <w:r w:rsidR="00C91313" w:rsidRPr="000E1A5F">
        <w:rPr>
          <w:lang w:val="en-GB"/>
          <w:rPrChange w:id="9153" w:author="Dioguardi, Fabio" w:date="2018-10-23T11:24:00Z">
            <w:rPr/>
          </w:rPrChange>
        </w:rPr>
        <w:t xml:space="preserve">a very basic </w:t>
      </w:r>
      <w:r w:rsidRPr="000E1A5F">
        <w:rPr>
          <w:lang w:val="en-GB"/>
          <w:rPrChange w:id="9154" w:author="Dioguardi, Fabio" w:date="2018-10-23T11:24:00Z">
            <w:rPr/>
          </w:rPrChange>
        </w:rPr>
        <w:t xml:space="preserve">routine for </w:t>
      </w:r>
      <w:r w:rsidR="00C91313" w:rsidRPr="000E1A5F">
        <w:rPr>
          <w:lang w:val="en-GB"/>
          <w:rPrChange w:id="9155" w:author="Dioguardi, Fabio" w:date="2018-10-23T11:24:00Z">
            <w:rPr/>
          </w:rPrChange>
        </w:rPr>
        <w:t xml:space="preserve">data </w:t>
      </w:r>
      <w:r w:rsidRPr="000E1A5F">
        <w:rPr>
          <w:lang w:val="en-GB"/>
          <w:rPrChange w:id="9156" w:author="Dioguardi, Fabio" w:date="2018-10-23T11:24:00Z">
            <w:rPr/>
          </w:rPrChange>
        </w:rPr>
        <w:t>processing</w:t>
      </w:r>
      <w:r w:rsidR="00C91313" w:rsidRPr="000E1A5F">
        <w:rPr>
          <w:lang w:val="en-GB"/>
          <w:rPrChange w:id="9157" w:author="Dioguardi, Fabio" w:date="2018-10-23T11:24:00Z">
            <w:rPr/>
          </w:rPrChange>
        </w:rPr>
        <w:t xml:space="preserve"> is provided. </w:t>
      </w:r>
    </w:p>
    <w:p w14:paraId="69D65EFB" w14:textId="18151001" w:rsidR="00ED1AA2" w:rsidRPr="000E1A5F" w:rsidRDefault="00C91313" w:rsidP="00ED1AA2">
      <w:pPr>
        <w:rPr>
          <w:lang w:val="en-GB"/>
          <w:rPrChange w:id="9158" w:author="Dioguardi, Fabio" w:date="2018-10-23T11:24:00Z">
            <w:rPr/>
          </w:rPrChange>
        </w:rPr>
      </w:pPr>
      <w:r w:rsidRPr="000E1A5F">
        <w:rPr>
          <w:lang w:val="en-GB"/>
          <w:rPrChange w:id="9159" w:author="Dioguardi, Fabio" w:date="2018-10-23T11:24:00Z">
            <w:rPr/>
          </w:rPrChange>
        </w:rPr>
        <w:t>First</w:t>
      </w:r>
      <w:r w:rsidR="00CF213A" w:rsidRPr="000E1A5F">
        <w:rPr>
          <w:lang w:val="en-GB"/>
          <w:rPrChange w:id="9160" w:author="Dioguardi, Fabio" w:date="2018-10-23T11:24:00Z">
            <w:rPr/>
          </w:rPrChange>
        </w:rPr>
        <w:t>,</w:t>
      </w:r>
      <w:r w:rsidRPr="000E1A5F">
        <w:rPr>
          <w:lang w:val="en-GB"/>
          <w:rPrChange w:id="9161" w:author="Dioguardi, Fabio" w:date="2018-10-23T11:24:00Z">
            <w:rPr/>
          </w:rPrChange>
        </w:rPr>
        <w:t xml:space="preserve"> the files are imported from the </w:t>
      </w:r>
      <w:r w:rsidR="00CF213A" w:rsidRPr="000E1A5F">
        <w:rPr>
          <w:lang w:val="en-GB"/>
          <w:rPrChange w:id="9162" w:author="Dioguardi, Fabio" w:date="2018-10-23T11:24:00Z">
            <w:rPr/>
          </w:rPrChange>
        </w:rPr>
        <w:t xml:space="preserve">appropriate </w:t>
      </w:r>
      <w:r w:rsidR="00C54EC6" w:rsidRPr="000E1A5F">
        <w:rPr>
          <w:lang w:val="en-GB"/>
          <w:rPrChange w:id="9163" w:author="Dioguardi, Fabio" w:date="2018-10-23T11:24:00Z">
            <w:rPr/>
          </w:rPrChange>
        </w:rPr>
        <w:t xml:space="preserve">web </w:t>
      </w:r>
      <w:r w:rsidRPr="000E1A5F">
        <w:rPr>
          <w:lang w:val="en-GB"/>
          <w:rPrChange w:id="9164" w:author="Dioguardi, Fabio" w:date="2018-10-23T11:24:00Z">
            <w:rPr/>
          </w:rPrChange>
        </w:rPr>
        <w:t>servers and stored</w:t>
      </w:r>
      <w:r w:rsidR="00CF213A" w:rsidRPr="000E1A5F">
        <w:rPr>
          <w:lang w:val="en-GB"/>
          <w:rPrChange w:id="9165" w:author="Dioguardi, Fabio" w:date="2018-10-23T11:24:00Z">
            <w:rPr/>
          </w:rPrChange>
        </w:rPr>
        <w:t xml:space="preserve"> locally</w:t>
      </w:r>
      <w:r w:rsidRPr="000E1A5F">
        <w:rPr>
          <w:lang w:val="en-GB"/>
          <w:rPrChange w:id="9166" w:author="Dioguardi, Fabio" w:date="2018-10-23T11:24:00Z">
            <w:rPr/>
          </w:rPrChange>
        </w:rPr>
        <w:t xml:space="preserve"> </w:t>
      </w:r>
      <w:r w:rsidR="00CF213A" w:rsidRPr="000E1A5F">
        <w:rPr>
          <w:lang w:val="en-GB"/>
          <w:rPrChange w:id="9167" w:author="Dioguardi, Fabio" w:date="2018-10-23T11:24:00Z">
            <w:rPr/>
          </w:rPrChange>
        </w:rPr>
        <w:t xml:space="preserve">in </w:t>
      </w:r>
      <w:r w:rsidRPr="000E1A5F">
        <w:rPr>
          <w:lang w:val="en-GB"/>
          <w:rPrChange w:id="9168" w:author="Dioguardi, Fabio" w:date="2018-10-23T11:24:00Z">
            <w:rPr/>
          </w:rPrChange>
        </w:rPr>
        <w:t xml:space="preserve">the working </w:t>
      </w:r>
      <w:r w:rsidR="00CF213A" w:rsidRPr="000E1A5F">
        <w:rPr>
          <w:lang w:val="en-GB"/>
          <w:rPrChange w:id="9169" w:author="Dioguardi, Fabio" w:date="2018-10-23T11:24:00Z">
            <w:rPr/>
          </w:rPrChange>
        </w:rPr>
        <w:t>directory,</w:t>
      </w:r>
      <w:r w:rsidR="00ED1AA2" w:rsidRPr="000E1A5F">
        <w:rPr>
          <w:lang w:val="en-GB"/>
          <w:rPrChange w:id="9170" w:author="Dioguardi, Fabio" w:date="2018-10-23T11:24:00Z">
            <w:rPr/>
          </w:rPrChange>
        </w:rPr>
        <w:t xml:space="preserve"> provided that the sensors have been activated by the operator via FIX (see also section</w:t>
      </w:r>
      <w:r w:rsidR="00BB1324" w:rsidRPr="000E1A5F">
        <w:rPr>
          <w:lang w:val="en-GB"/>
          <w:rPrChange w:id="9171" w:author="Dioguardi, Fabio" w:date="2018-10-23T11:24:00Z">
            <w:rPr/>
          </w:rPrChange>
        </w:rPr>
        <w:fldChar w:fldCharType="begin"/>
      </w:r>
      <w:r w:rsidR="00BB1324" w:rsidRPr="000E1A5F">
        <w:rPr>
          <w:lang w:val="en-GB"/>
          <w:rPrChange w:id="9172" w:author="Dioguardi, Fabio" w:date="2018-10-23T11:24:00Z">
            <w:rPr/>
          </w:rPrChange>
        </w:rPr>
        <w:instrText xml:space="preserve"> REF _Ref482540732 \h </w:instrText>
      </w:r>
      <w:r w:rsidR="00BB1324" w:rsidRPr="000E1A5F">
        <w:rPr>
          <w:lang w:val="en-GB"/>
          <w:rPrChange w:id="9173" w:author="Dioguardi, Fabio" w:date="2018-10-23T11:24:00Z">
            <w:rPr/>
          </w:rPrChange>
        </w:rPr>
      </w:r>
      <w:r w:rsidR="00BB1324" w:rsidRPr="000E1A5F">
        <w:rPr>
          <w:lang w:val="en-GB"/>
          <w:rPrChange w:id="9174" w:author="Dioguardi, Fabio" w:date="2018-10-23T11:24:00Z">
            <w:rPr/>
          </w:rPrChange>
        </w:rPr>
        <w:fldChar w:fldCharType="separate"/>
      </w:r>
      <w:r w:rsidR="00DE7C99" w:rsidRPr="000E1A5F">
        <w:rPr>
          <w:lang w:val="en-GB"/>
          <w:rPrChange w:id="9175" w:author="Dioguardi, Fabio" w:date="2018-10-23T11:24:00Z">
            <w:rPr/>
          </w:rPrChange>
        </w:rPr>
        <w:t xml:space="preserve"> “Exp. MER Systems”</w:t>
      </w:r>
      <w:r w:rsidR="00BB1324" w:rsidRPr="000E1A5F">
        <w:rPr>
          <w:lang w:val="en-GB"/>
          <w:rPrChange w:id="9176" w:author="Dioguardi, Fabio" w:date="2018-10-23T11:24:00Z">
            <w:rPr/>
          </w:rPrChange>
        </w:rPr>
        <w:fldChar w:fldCharType="end"/>
      </w:r>
      <w:r w:rsidR="00ED1AA2" w:rsidRPr="000E1A5F">
        <w:rPr>
          <w:lang w:val="en-GB"/>
          <w:rPrChange w:id="9177" w:author="Dioguardi, Fabio" w:date="2018-10-23T11:24:00Z">
            <w:rPr/>
          </w:rPrChange>
        </w:rPr>
        <w:t>).</w:t>
      </w:r>
    </w:p>
    <w:p w14:paraId="120B8D79" w14:textId="1420E65C" w:rsidR="00ED1AA2" w:rsidRPr="000E1A5F" w:rsidRDefault="00C54EC6" w:rsidP="003B6CB4">
      <w:pPr>
        <w:rPr>
          <w:lang w:val="en-GB"/>
          <w:rPrChange w:id="9178" w:author="Dioguardi, Fabio" w:date="2018-10-23T11:24:00Z">
            <w:rPr/>
          </w:rPrChange>
        </w:rPr>
      </w:pPr>
      <w:r w:rsidRPr="000E1A5F">
        <w:rPr>
          <w:lang w:val="en-GB"/>
          <w:rPrChange w:id="9179" w:author="Dioguardi, Fabio" w:date="2018-10-23T11:24:00Z">
            <w:rPr/>
          </w:rPrChange>
        </w:rPr>
        <w:t xml:space="preserve">The names of the files are </w:t>
      </w:r>
      <w:r w:rsidRPr="000E1A5F">
        <w:rPr>
          <w:i/>
          <w:lang w:val="en-GB"/>
          <w:rPrChange w:id="9180" w:author="Dioguardi, Fabio" w:date="2018-10-23T11:24:00Z">
            <w:rPr>
              <w:i/>
            </w:rPr>
          </w:rPrChange>
        </w:rPr>
        <w:t>esens_out.txt</w:t>
      </w:r>
      <w:r w:rsidRPr="000E1A5F">
        <w:rPr>
          <w:lang w:val="en-GB"/>
          <w:rPrChange w:id="9181" w:author="Dioguardi, Fabio" w:date="2018-10-23T11:24:00Z">
            <w:rPr/>
          </w:rPrChange>
        </w:rPr>
        <w:t xml:space="preserve">, </w:t>
      </w:r>
      <w:r w:rsidRPr="000E1A5F">
        <w:rPr>
          <w:i/>
          <w:kern w:val="32"/>
          <w:szCs w:val="22"/>
          <w:lang w:val="en-GB"/>
          <w:rPrChange w:id="9182" w:author="Dioguardi, Fabio" w:date="2018-10-23T11:24:00Z">
            <w:rPr>
              <w:i/>
              <w:kern w:val="32"/>
              <w:szCs w:val="22"/>
            </w:rPr>
          </w:rPrChange>
        </w:rPr>
        <w:t xml:space="preserve">isound_out.txt, mwave_out.txt </w:t>
      </w:r>
      <w:r w:rsidRPr="000E1A5F">
        <w:rPr>
          <w:kern w:val="32"/>
          <w:szCs w:val="22"/>
          <w:lang w:val="en-GB"/>
          <w:rPrChange w:id="9183" w:author="Dioguardi, Fabio" w:date="2018-10-23T11:24:00Z">
            <w:rPr>
              <w:kern w:val="32"/>
              <w:szCs w:val="22"/>
            </w:rPr>
          </w:rPrChange>
        </w:rPr>
        <w:t xml:space="preserve">and </w:t>
      </w:r>
      <w:r w:rsidRPr="000E1A5F">
        <w:rPr>
          <w:i/>
          <w:kern w:val="32"/>
          <w:szCs w:val="22"/>
          <w:lang w:val="en-GB"/>
          <w:rPrChange w:id="9184" w:author="Dioguardi, Fabio" w:date="2018-10-23T11:24:00Z">
            <w:rPr>
              <w:i/>
              <w:kern w:val="32"/>
              <w:szCs w:val="22"/>
            </w:rPr>
          </w:rPrChange>
        </w:rPr>
        <w:t>pulse_out.txt</w:t>
      </w:r>
      <w:r w:rsidRPr="000E1A5F">
        <w:rPr>
          <w:lang w:val="en-GB"/>
          <w:rPrChange w:id="9185" w:author="Dioguardi, Fabio" w:date="2018-10-23T11:24:00Z">
            <w:rPr/>
          </w:rPrChange>
        </w:rPr>
        <w:t xml:space="preserve"> (see also Table 1).</w:t>
      </w:r>
    </w:p>
    <w:p w14:paraId="2C2461D6" w14:textId="4A6F5F3B" w:rsidR="00C54EC6" w:rsidRPr="000E1A5F" w:rsidRDefault="00C54EC6" w:rsidP="003B6CB4">
      <w:pPr>
        <w:rPr>
          <w:lang w:val="en-GB"/>
          <w:rPrChange w:id="9186" w:author="Dioguardi, Fabio" w:date="2018-10-23T11:24:00Z">
            <w:rPr/>
          </w:rPrChange>
        </w:rPr>
      </w:pPr>
      <w:r w:rsidRPr="000E1A5F">
        <w:rPr>
          <w:lang w:val="en-GB"/>
          <w:rPrChange w:id="9187" w:author="Dioguardi, Fabio" w:date="2018-10-23T11:24:00Z">
            <w:rPr/>
          </w:rPrChange>
        </w:rPr>
        <w:t>Currently FOXI expects the following format:</w:t>
      </w:r>
    </w:p>
    <w:p w14:paraId="2DA53D91" w14:textId="073FA67E" w:rsidR="00C54EC6" w:rsidRPr="000E1A5F" w:rsidRDefault="003275CF" w:rsidP="001507E8">
      <w:pPr>
        <w:pStyle w:val="ListParagraph"/>
        <w:numPr>
          <w:ilvl w:val="0"/>
          <w:numId w:val="21"/>
        </w:numPr>
        <w:rPr>
          <w:lang w:val="en-GB"/>
          <w:rPrChange w:id="9188" w:author="Dioguardi, Fabio" w:date="2018-10-23T11:24:00Z">
            <w:rPr/>
          </w:rPrChange>
        </w:rPr>
      </w:pPr>
      <w:r w:rsidRPr="000E1A5F">
        <w:rPr>
          <w:lang w:val="en-GB"/>
          <w:rPrChange w:id="9189" w:author="Dioguardi, Fabio" w:date="2018-10-23T11:24:00Z">
            <w:rPr/>
          </w:rPrChange>
        </w:rPr>
        <w:t xml:space="preserve">column </w:t>
      </w:r>
      <w:r w:rsidR="00C54EC6" w:rsidRPr="000E1A5F">
        <w:rPr>
          <w:lang w:val="en-GB"/>
          <w:rPrChange w:id="9190" w:author="Dioguardi, Fabio" w:date="2018-10-23T11:24:00Z">
            <w:rPr/>
          </w:rPrChange>
        </w:rPr>
        <w:t>1: time</w:t>
      </w:r>
      <w:r w:rsidR="00380952" w:rsidRPr="000E1A5F">
        <w:rPr>
          <w:lang w:val="en-GB"/>
          <w:rPrChange w:id="9191" w:author="Dioguardi, Fabio" w:date="2018-10-23T11:24:00Z">
            <w:rPr/>
          </w:rPrChange>
        </w:rPr>
        <w:t>stamp</w:t>
      </w:r>
      <w:r w:rsidR="00C54EC6" w:rsidRPr="000E1A5F">
        <w:rPr>
          <w:lang w:val="en-GB"/>
          <w:rPrChange w:id="9192" w:author="Dioguardi, Fabio" w:date="2018-10-23T11:24:00Z">
            <w:rPr/>
          </w:rPrChange>
        </w:rPr>
        <w:t xml:space="preserve"> of estimate</w:t>
      </w:r>
      <w:r w:rsidR="00CF213A" w:rsidRPr="000E1A5F">
        <w:rPr>
          <w:lang w:val="en-GB"/>
          <w:rPrChange w:id="9193" w:author="Dioguardi, Fabio" w:date="2018-10-23T11:24:00Z">
            <w:rPr/>
          </w:rPrChange>
        </w:rPr>
        <w:t>;</w:t>
      </w:r>
    </w:p>
    <w:p w14:paraId="7B40ED20" w14:textId="4B767D97" w:rsidR="00C54EC6" w:rsidRPr="000E1A5F" w:rsidRDefault="003275CF" w:rsidP="001507E8">
      <w:pPr>
        <w:pStyle w:val="ListParagraph"/>
        <w:numPr>
          <w:ilvl w:val="0"/>
          <w:numId w:val="21"/>
        </w:numPr>
        <w:rPr>
          <w:lang w:val="en-GB"/>
          <w:rPrChange w:id="9194" w:author="Dioguardi, Fabio" w:date="2018-10-23T11:24:00Z">
            <w:rPr/>
          </w:rPrChange>
        </w:rPr>
      </w:pPr>
      <w:r w:rsidRPr="000E1A5F">
        <w:rPr>
          <w:lang w:val="en-GB"/>
          <w:rPrChange w:id="9195" w:author="Dioguardi, Fabio" w:date="2018-10-23T11:24:00Z">
            <w:rPr/>
          </w:rPrChange>
        </w:rPr>
        <w:t xml:space="preserve">column </w:t>
      </w:r>
      <w:r w:rsidR="00C54EC6" w:rsidRPr="000E1A5F">
        <w:rPr>
          <w:lang w:val="en-GB"/>
          <w:rPrChange w:id="9196" w:author="Dioguardi, Fabio" w:date="2018-10-23T11:24:00Z">
            <w:rPr/>
          </w:rPrChange>
        </w:rPr>
        <w:t>2: minimum MER estimate</w:t>
      </w:r>
      <w:r w:rsidR="00B62E85" w:rsidRPr="000E1A5F">
        <w:rPr>
          <w:lang w:val="en-GB"/>
          <w:rPrChange w:id="9197" w:author="Dioguardi, Fabio" w:date="2018-10-23T11:24:00Z">
            <w:rPr/>
          </w:rPrChange>
        </w:rPr>
        <w:t xml:space="preserve"> </w:t>
      </w:r>
      <w:proofErr w:type="spellStart"/>
      <w:r w:rsidR="00B62E85" w:rsidRPr="000E1A5F">
        <w:rPr>
          <w:i/>
          <w:lang w:val="en-GB"/>
          <w:rPrChange w:id="9198" w:author="Dioguardi, Fabio" w:date="2018-10-23T11:24:00Z">
            <w:rPr>
              <w:i/>
            </w:rPr>
          </w:rPrChange>
        </w:rPr>
        <w:t>Q</w:t>
      </w:r>
      <w:r w:rsidR="00B62E85" w:rsidRPr="000E1A5F">
        <w:rPr>
          <w:i/>
          <w:vertAlign w:val="subscript"/>
          <w:lang w:val="en-GB"/>
          <w:rPrChange w:id="9199" w:author="Dioguardi, Fabio" w:date="2018-10-23T11:24:00Z">
            <w:rPr>
              <w:i/>
              <w:vertAlign w:val="subscript"/>
            </w:rPr>
          </w:rPrChange>
        </w:rPr>
        <w:t>min,</w:t>
      </w:r>
      <w:r w:rsidR="00CF213A" w:rsidRPr="000E1A5F">
        <w:rPr>
          <w:i/>
          <w:vertAlign w:val="subscript"/>
          <w:lang w:val="en-GB"/>
          <w:rPrChange w:id="9200" w:author="Dioguardi, Fabio" w:date="2018-10-23T11:24:00Z">
            <w:rPr>
              <w:i/>
              <w:vertAlign w:val="subscript"/>
            </w:rPr>
          </w:rPrChange>
        </w:rPr>
        <w:t>I</w:t>
      </w:r>
      <w:proofErr w:type="spellEnd"/>
      <w:r w:rsidR="00CF213A" w:rsidRPr="000E1A5F">
        <w:rPr>
          <w:i/>
          <w:lang w:val="en-GB"/>
          <w:rPrChange w:id="9201" w:author="Dioguardi, Fabio" w:date="2018-10-23T11:24:00Z">
            <w:rPr>
              <w:i/>
            </w:rPr>
          </w:rPrChange>
        </w:rPr>
        <w:t>;</w:t>
      </w:r>
    </w:p>
    <w:p w14:paraId="56256CAA" w14:textId="1BBCEF03" w:rsidR="00C54EC6" w:rsidRPr="000E1A5F" w:rsidRDefault="003275CF" w:rsidP="001507E8">
      <w:pPr>
        <w:pStyle w:val="ListParagraph"/>
        <w:numPr>
          <w:ilvl w:val="0"/>
          <w:numId w:val="21"/>
        </w:numPr>
        <w:rPr>
          <w:lang w:val="en-GB"/>
          <w:rPrChange w:id="9202" w:author="Dioguardi, Fabio" w:date="2018-10-23T11:24:00Z">
            <w:rPr/>
          </w:rPrChange>
        </w:rPr>
      </w:pPr>
      <w:r w:rsidRPr="000E1A5F">
        <w:rPr>
          <w:lang w:val="en-GB"/>
          <w:rPrChange w:id="9203" w:author="Dioguardi, Fabio" w:date="2018-10-23T11:24:00Z">
            <w:rPr/>
          </w:rPrChange>
        </w:rPr>
        <w:t xml:space="preserve">column </w:t>
      </w:r>
      <w:r w:rsidR="00C54EC6" w:rsidRPr="000E1A5F">
        <w:rPr>
          <w:lang w:val="en-GB"/>
          <w:rPrChange w:id="9204" w:author="Dioguardi, Fabio" w:date="2018-10-23T11:24:00Z">
            <w:rPr/>
          </w:rPrChange>
        </w:rPr>
        <w:t>3: maximum MER estimate</w:t>
      </w:r>
      <w:r w:rsidR="00B62E85" w:rsidRPr="000E1A5F">
        <w:rPr>
          <w:lang w:val="en-GB"/>
          <w:rPrChange w:id="9205" w:author="Dioguardi, Fabio" w:date="2018-10-23T11:24:00Z">
            <w:rPr/>
          </w:rPrChange>
        </w:rPr>
        <w:t xml:space="preserve"> </w:t>
      </w:r>
      <w:proofErr w:type="spellStart"/>
      <w:r w:rsidR="00B62E85" w:rsidRPr="000E1A5F">
        <w:rPr>
          <w:i/>
          <w:lang w:val="en-GB"/>
          <w:rPrChange w:id="9206" w:author="Dioguardi, Fabio" w:date="2018-10-23T11:24:00Z">
            <w:rPr>
              <w:i/>
            </w:rPr>
          </w:rPrChange>
        </w:rPr>
        <w:t>Q</w:t>
      </w:r>
      <w:r w:rsidR="00B62E85" w:rsidRPr="000E1A5F">
        <w:rPr>
          <w:i/>
          <w:vertAlign w:val="subscript"/>
          <w:lang w:val="en-GB"/>
          <w:rPrChange w:id="9207" w:author="Dioguardi, Fabio" w:date="2018-10-23T11:24:00Z">
            <w:rPr>
              <w:i/>
              <w:vertAlign w:val="subscript"/>
            </w:rPr>
          </w:rPrChange>
        </w:rPr>
        <w:t>max,</w:t>
      </w:r>
      <w:r w:rsidR="00CF213A" w:rsidRPr="000E1A5F">
        <w:rPr>
          <w:i/>
          <w:vertAlign w:val="subscript"/>
          <w:lang w:val="en-GB"/>
          <w:rPrChange w:id="9208" w:author="Dioguardi, Fabio" w:date="2018-10-23T11:24:00Z">
            <w:rPr>
              <w:i/>
              <w:vertAlign w:val="subscript"/>
            </w:rPr>
          </w:rPrChange>
        </w:rPr>
        <w:t>I</w:t>
      </w:r>
      <w:proofErr w:type="spellEnd"/>
      <w:r w:rsidR="00CF213A" w:rsidRPr="000E1A5F">
        <w:rPr>
          <w:i/>
          <w:lang w:val="en-GB"/>
          <w:rPrChange w:id="9209" w:author="Dioguardi, Fabio" w:date="2018-10-23T11:24:00Z">
            <w:rPr>
              <w:i/>
            </w:rPr>
          </w:rPrChange>
        </w:rPr>
        <w:t>;</w:t>
      </w:r>
    </w:p>
    <w:p w14:paraId="797D1F10" w14:textId="34151E1A" w:rsidR="00C54EC6" w:rsidRPr="000E1A5F" w:rsidRDefault="003275CF" w:rsidP="001507E8">
      <w:pPr>
        <w:pStyle w:val="ListParagraph"/>
        <w:numPr>
          <w:ilvl w:val="0"/>
          <w:numId w:val="21"/>
        </w:numPr>
        <w:rPr>
          <w:lang w:val="en-GB"/>
          <w:rPrChange w:id="9210" w:author="Dioguardi, Fabio" w:date="2018-10-23T11:24:00Z">
            <w:rPr/>
          </w:rPrChange>
        </w:rPr>
      </w:pPr>
      <w:proofErr w:type="gramStart"/>
      <w:r w:rsidRPr="000E1A5F">
        <w:rPr>
          <w:lang w:val="en-GB"/>
          <w:rPrChange w:id="9211" w:author="Dioguardi, Fabio" w:date="2018-10-23T11:24:00Z">
            <w:rPr/>
          </w:rPrChange>
        </w:rPr>
        <w:t>column</w:t>
      </w:r>
      <w:proofErr w:type="gramEnd"/>
      <w:r w:rsidRPr="000E1A5F">
        <w:rPr>
          <w:lang w:val="en-GB"/>
          <w:rPrChange w:id="9212" w:author="Dioguardi, Fabio" w:date="2018-10-23T11:24:00Z">
            <w:rPr/>
          </w:rPrChange>
        </w:rPr>
        <w:t xml:space="preserve"> </w:t>
      </w:r>
      <w:r w:rsidR="00C54EC6" w:rsidRPr="000E1A5F">
        <w:rPr>
          <w:lang w:val="en-GB"/>
          <w:rPrChange w:id="9213" w:author="Dioguardi, Fabio" w:date="2018-10-23T11:24:00Z">
            <w:rPr/>
          </w:rPrChange>
        </w:rPr>
        <w:t>4: flag variable (indicating if data set should be trusted or not</w:t>
      </w:r>
      <w:r w:rsidR="00FD4329" w:rsidRPr="000E1A5F">
        <w:rPr>
          <w:lang w:val="en-GB"/>
          <w:rPrChange w:id="9214" w:author="Dioguardi, Fabio" w:date="2018-10-23T11:24:00Z">
            <w:rPr/>
          </w:rPrChange>
        </w:rPr>
        <w:t>)</w:t>
      </w:r>
      <w:r w:rsidR="00CF213A" w:rsidRPr="000E1A5F">
        <w:rPr>
          <w:lang w:val="en-GB"/>
          <w:rPrChange w:id="9215" w:author="Dioguardi, Fabio" w:date="2018-10-23T11:24:00Z">
            <w:rPr/>
          </w:rPrChange>
        </w:rPr>
        <w:t>.</w:t>
      </w:r>
    </w:p>
    <w:p w14:paraId="3D868DB8" w14:textId="0389B379" w:rsidR="00380952" w:rsidRPr="000E1A5F" w:rsidRDefault="00213065" w:rsidP="00FD4329">
      <w:pPr>
        <w:rPr>
          <w:lang w:val="en-GB"/>
          <w:rPrChange w:id="9216" w:author="Dioguardi, Fabio" w:date="2018-10-23T11:24:00Z">
            <w:rPr/>
          </w:rPrChange>
        </w:rPr>
      </w:pPr>
      <w:r w:rsidRPr="000E1A5F">
        <w:rPr>
          <w:lang w:val="en-GB"/>
          <w:rPrChange w:id="9217" w:author="Dioguardi, Fabio" w:date="2018-10-23T11:24:00Z">
            <w:rPr/>
          </w:rPrChange>
        </w:rPr>
        <w:t xml:space="preserve">FOXI </w:t>
      </w:r>
      <w:r w:rsidR="00ED1AA2" w:rsidRPr="000E1A5F">
        <w:rPr>
          <w:lang w:val="en-GB"/>
          <w:rPrChange w:id="9218" w:author="Dioguardi, Fabio" w:date="2018-10-23T11:24:00Z">
            <w:rPr/>
          </w:rPrChange>
        </w:rPr>
        <w:t xml:space="preserve">then </w:t>
      </w:r>
      <w:r w:rsidRPr="000E1A5F">
        <w:rPr>
          <w:lang w:val="en-GB"/>
          <w:rPrChange w:id="9219" w:author="Dioguardi, Fabio" w:date="2018-10-23T11:24:00Z">
            <w:rPr/>
          </w:rPrChange>
        </w:rPr>
        <w:t xml:space="preserve">imports these data </w:t>
      </w:r>
      <w:r w:rsidR="00ED1AA2" w:rsidRPr="000E1A5F">
        <w:rPr>
          <w:lang w:val="en-GB"/>
          <w:rPrChange w:id="9220" w:author="Dioguardi, Fabio" w:date="2018-10-23T11:24:00Z">
            <w:rPr/>
          </w:rPrChange>
        </w:rPr>
        <w:t>from the local files</w:t>
      </w:r>
      <w:r w:rsidR="00380952" w:rsidRPr="000E1A5F">
        <w:rPr>
          <w:lang w:val="en-GB"/>
          <w:rPrChange w:id="9221" w:author="Dioguardi, Fabio" w:date="2018-10-23T11:24:00Z">
            <w:rPr/>
          </w:rPrChange>
        </w:rPr>
        <w:t xml:space="preserve"> and checks if the time stamp is within the currently set time frame (being defined by the time base). If this is the case, the mean values </w:t>
      </w:r>
      <w:proofErr w:type="spellStart"/>
      <w:r w:rsidR="00380952" w:rsidRPr="000E1A5F">
        <w:rPr>
          <w:i/>
          <w:lang w:val="en-GB"/>
          <w:rPrChange w:id="9222" w:author="Dioguardi, Fabio" w:date="2018-10-23T11:24:00Z">
            <w:rPr>
              <w:i/>
            </w:rPr>
          </w:rPrChange>
        </w:rPr>
        <w:t>Q</w:t>
      </w:r>
      <w:r w:rsidR="009821C8" w:rsidRPr="000E1A5F">
        <w:rPr>
          <w:i/>
          <w:vertAlign w:val="subscript"/>
          <w:lang w:val="en-GB"/>
          <w:rPrChange w:id="9223" w:author="Dioguardi, Fabio" w:date="2018-10-23T11:24:00Z">
            <w:rPr>
              <w:i/>
              <w:vertAlign w:val="subscript"/>
            </w:rPr>
          </w:rPrChange>
        </w:rPr>
        <w:t>avg</w:t>
      </w:r>
      <w:proofErr w:type="gramStart"/>
      <w:r w:rsidR="00380952" w:rsidRPr="000E1A5F">
        <w:rPr>
          <w:i/>
          <w:vertAlign w:val="subscript"/>
          <w:lang w:val="en-GB"/>
          <w:rPrChange w:id="9224" w:author="Dioguardi, Fabio" w:date="2018-10-23T11:24:00Z">
            <w:rPr>
              <w:i/>
              <w:vertAlign w:val="subscript"/>
            </w:rPr>
          </w:rPrChange>
        </w:rPr>
        <w:t>,i</w:t>
      </w:r>
      <w:proofErr w:type="spellEnd"/>
      <w:proofErr w:type="gramEnd"/>
      <w:r w:rsidR="00380952" w:rsidRPr="000E1A5F">
        <w:rPr>
          <w:lang w:val="en-GB"/>
          <w:rPrChange w:id="9225" w:author="Dioguardi, Fabio" w:date="2018-10-23T11:24:00Z">
            <w:rPr/>
          </w:rPrChange>
        </w:rPr>
        <w:t xml:space="preserve"> for each </w:t>
      </w:r>
      <w:r w:rsidR="003275CF" w:rsidRPr="000E1A5F">
        <w:rPr>
          <w:lang w:val="en-GB"/>
          <w:rPrChange w:id="9226" w:author="Dioguardi, Fabio" w:date="2018-10-23T11:24:00Z">
            <w:rPr/>
          </w:rPrChange>
        </w:rPr>
        <w:t xml:space="preserve">data set </w:t>
      </w:r>
      <w:r w:rsidR="00380952" w:rsidRPr="000E1A5F">
        <w:rPr>
          <w:i/>
          <w:lang w:val="en-GB"/>
          <w:rPrChange w:id="9227" w:author="Dioguardi, Fabio" w:date="2018-10-23T11:24:00Z">
            <w:rPr>
              <w:i/>
            </w:rPr>
          </w:rPrChange>
        </w:rPr>
        <w:t>i</w:t>
      </w:r>
      <w:r w:rsidR="00380952" w:rsidRPr="000E1A5F">
        <w:rPr>
          <w:lang w:val="en-GB"/>
          <w:rPrChange w:id="9228" w:author="Dioguardi, Fabio" w:date="2018-10-23T11:24:00Z">
            <w:rPr/>
          </w:rPrChange>
        </w:rPr>
        <w:t xml:space="preserve"> is calculated.</w:t>
      </w:r>
    </w:p>
    <w:p w14:paraId="67AE78AF" w14:textId="46633982" w:rsidR="00C54EC6" w:rsidRPr="000E1A5F" w:rsidRDefault="00380952" w:rsidP="00FD4329">
      <w:pPr>
        <w:rPr>
          <w:lang w:val="en-GB"/>
          <w:rPrChange w:id="9229" w:author="Dioguardi, Fabio" w:date="2018-10-23T11:24:00Z">
            <w:rPr/>
          </w:rPrChange>
        </w:rPr>
      </w:pPr>
      <w:r w:rsidRPr="000E1A5F">
        <w:rPr>
          <w:lang w:val="en-GB"/>
          <w:rPrChange w:id="9230" w:author="Dioguardi, Fabio" w:date="2018-10-23T11:24:00Z">
            <w:rPr/>
          </w:rPrChange>
        </w:rPr>
        <w:t xml:space="preserve">After this, FOXI computes the weighted average based on the user-defined weight factors </w:t>
      </w:r>
      <w:r w:rsidR="0030291B" w:rsidRPr="000E1A5F">
        <w:rPr>
          <w:i/>
          <w:lang w:val="en-GB"/>
          <w:rPrChange w:id="9231" w:author="Dioguardi, Fabio" w:date="2018-10-23T11:24:00Z">
            <w:rPr>
              <w:i/>
            </w:rPr>
          </w:rPrChange>
        </w:rPr>
        <w:t>f</w:t>
      </w:r>
      <w:r w:rsidRPr="000E1A5F">
        <w:rPr>
          <w:i/>
          <w:vertAlign w:val="subscript"/>
          <w:lang w:val="en-GB"/>
          <w:rPrChange w:id="9232" w:author="Dioguardi, Fabio" w:date="2018-10-23T11:24:00Z">
            <w:rPr>
              <w:i/>
              <w:vertAlign w:val="subscript"/>
            </w:rPr>
          </w:rPrChange>
        </w:rPr>
        <w:t>i</w:t>
      </w:r>
      <w:r w:rsidRPr="000E1A5F">
        <w:rPr>
          <w:lang w:val="en-GB"/>
          <w:rPrChange w:id="9233" w:author="Dioguardi, Fabio" w:date="2018-10-23T11:24:00Z">
            <w:rPr/>
          </w:rPrChange>
        </w:rPr>
        <w:t xml:space="preserve"> by applying</w:t>
      </w:r>
    </w:p>
    <w:p w14:paraId="0F773017" w14:textId="7EAF77C4" w:rsidR="00F4780F" w:rsidRPr="000E1A5F" w:rsidRDefault="00F4780F" w:rsidP="00F4780F">
      <w:pPr>
        <w:ind w:left="2160" w:firstLine="720"/>
        <w:rPr>
          <w:rFonts w:eastAsiaTheme="minorEastAsia"/>
          <w:lang w:val="en-GB"/>
          <w:rPrChange w:id="9234" w:author="Dioguardi, Fabio" w:date="2018-10-23T11:24:00Z">
            <w:rPr>
              <w:rFonts w:eastAsiaTheme="minorEastAsia"/>
            </w:rPr>
          </w:rPrChange>
        </w:rPr>
      </w:pPr>
    </w:p>
    <w:p w14:paraId="58D8B395" w14:textId="709C7616" w:rsidR="00380952" w:rsidRPr="000E1A5F" w:rsidRDefault="00F86A5D" w:rsidP="00380952">
      <w:pPr>
        <w:ind w:left="2160" w:firstLine="720"/>
        <w:rPr>
          <w:rFonts w:eastAsiaTheme="minorEastAsia"/>
          <w:lang w:val="en-GB"/>
          <w:rPrChange w:id="9235" w:author="Dioguardi, Fabio" w:date="2018-10-23T11:24:00Z">
            <w:rPr>
              <w:rFonts w:eastAsiaTheme="minorEastAsia"/>
            </w:rPr>
          </w:rPrChange>
        </w:rPr>
      </w:pPr>
      <m:oMath>
        <m:sSub>
          <m:sSubPr>
            <m:ctrlPr>
              <w:rPr>
                <w:rFonts w:ascii="Cambria Math" w:eastAsiaTheme="minorEastAsia" w:hAnsi="Cambria Math"/>
                <w:i/>
                <w:iCs/>
                <w:lang w:val="en-GB"/>
                <w:rPrChange w:id="9236"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237" w:author="Dioguardi, Fabio" w:date="2018-10-23T11:24:00Z">
                  <w:rPr>
                    <w:rFonts w:ascii="Cambria Math" w:eastAsiaTheme="minorEastAsia" w:hAnsi="Cambria Math"/>
                  </w:rPr>
                </w:rPrChange>
              </w:rPr>
              <m:t>Q</m:t>
            </m:r>
          </m:e>
          <m:sub>
            <m:r>
              <m:rPr>
                <m:sty m:val="p"/>
              </m:rPr>
              <w:rPr>
                <w:rFonts w:ascii="Cambria Math" w:eastAsiaTheme="minorEastAsia" w:hAnsi="Cambria Math"/>
                <w:lang w:val="en-GB"/>
                <w:rPrChange w:id="9238" w:author="Dioguardi, Fabio" w:date="2018-10-23T11:24:00Z">
                  <w:rPr>
                    <w:rFonts w:ascii="Cambria Math" w:eastAsiaTheme="minorEastAsia" w:hAnsi="Cambria Math"/>
                  </w:rPr>
                </w:rPrChange>
              </w:rPr>
              <m:t>exp</m:t>
            </m:r>
            <m:r>
              <w:rPr>
                <w:rFonts w:ascii="Cambria Math" w:eastAsiaTheme="minorEastAsia" w:hAnsi="Cambria Math"/>
                <w:lang w:val="en-GB"/>
                <w:rPrChange w:id="9239" w:author="Dioguardi, Fabio" w:date="2018-10-23T11:24:00Z">
                  <w:rPr>
                    <w:rFonts w:ascii="Cambria Math" w:eastAsiaTheme="minorEastAsia" w:hAnsi="Cambria Math"/>
                  </w:rPr>
                </w:rPrChange>
              </w:rPr>
              <m:t>_wavg</m:t>
            </m:r>
          </m:sub>
        </m:sSub>
        <m:r>
          <w:rPr>
            <w:rFonts w:ascii="Cambria Math" w:eastAsiaTheme="minorEastAsia" w:hAnsi="Cambria Math"/>
            <w:lang w:val="en-GB"/>
            <w:rPrChange w:id="9240"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9241" w:author="Dioguardi, Fabio" w:date="2018-10-23T11:24:00Z">
                  <w:rPr>
                    <w:rFonts w:ascii="Cambria Math" w:eastAsiaTheme="minorEastAsia" w:hAnsi="Cambria Math"/>
                    <w:i/>
                  </w:rPr>
                </w:rPrChange>
              </w:rPr>
            </m:ctrlPr>
          </m:dPr>
          <m:e>
            <m:r>
              <w:rPr>
                <w:rFonts w:ascii="Cambria Math" w:eastAsiaTheme="minorEastAsia" w:hAnsi="Cambria Math"/>
                <w:lang w:val="en-GB"/>
                <w:rPrChange w:id="9242"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9243"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244"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924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246" w:author="Dioguardi, Fabio" w:date="2018-10-23T11:24:00Z">
                          <w:rPr>
                            <w:rFonts w:ascii="Cambria Math" w:eastAsiaTheme="minorEastAsia" w:hAnsi="Cambria Math"/>
                          </w:rPr>
                        </w:rPrChange>
                      </w:rPr>
                      <m:t>f</m:t>
                    </m:r>
                  </m:e>
                  <m:sub>
                    <m:r>
                      <w:rPr>
                        <w:rFonts w:ascii="Cambria Math" w:eastAsiaTheme="minorEastAsia" w:hAnsi="Cambria Math"/>
                        <w:lang w:val="en-GB"/>
                        <w:rPrChange w:id="9247"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9248"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9249"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250"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9251"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25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253" w:author="Dioguardi, Fabio" w:date="2018-10-23T11:24:00Z">
                          <w:rPr>
                            <w:rFonts w:ascii="Cambria Math" w:eastAsiaTheme="minorEastAsia" w:hAnsi="Cambria Math"/>
                          </w:rPr>
                        </w:rPrChange>
                      </w:rPr>
                      <m:t>f</m:t>
                    </m:r>
                  </m:e>
                  <m:sub>
                    <m:r>
                      <w:rPr>
                        <w:rFonts w:ascii="Cambria Math" w:eastAsiaTheme="minorEastAsia" w:hAnsi="Cambria Math"/>
                        <w:lang w:val="en-GB"/>
                        <w:rPrChange w:id="9254"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925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256" w:author="Dioguardi, Fabio" w:date="2018-10-23T11:24:00Z">
                          <w:rPr>
                            <w:rFonts w:ascii="Cambria Math" w:eastAsiaTheme="minorEastAsia" w:hAnsi="Cambria Math"/>
                          </w:rPr>
                        </w:rPrChange>
                      </w:rPr>
                      <m:t>∙Q</m:t>
                    </m:r>
                  </m:e>
                  <m:sub>
                    <m:r>
                      <w:rPr>
                        <w:rFonts w:ascii="Cambria Math" w:eastAsiaTheme="minorEastAsia" w:hAnsi="Cambria Math"/>
                        <w:lang w:val="en-GB"/>
                        <w:rPrChange w:id="9257" w:author="Dioguardi, Fabio" w:date="2018-10-23T11:24:00Z">
                          <w:rPr>
                            <w:rFonts w:ascii="Cambria Math" w:eastAsiaTheme="minorEastAsia" w:hAnsi="Cambria Math"/>
                          </w:rPr>
                        </w:rPrChange>
                      </w:rPr>
                      <m:t>avg,i</m:t>
                    </m:r>
                  </m:sub>
                </m:sSub>
              </m:e>
            </m:d>
          </m:e>
        </m:nary>
      </m:oMath>
      <w:r w:rsidR="00380952" w:rsidRPr="000E1A5F">
        <w:rPr>
          <w:rFonts w:eastAsiaTheme="minorEastAsia"/>
          <w:lang w:val="en-GB"/>
          <w:rPrChange w:id="9258" w:author="Dioguardi, Fabio" w:date="2018-10-23T11:24:00Z">
            <w:rPr>
              <w:rFonts w:eastAsiaTheme="minorEastAsia"/>
            </w:rPr>
          </w:rPrChange>
        </w:rPr>
        <w:t xml:space="preserve">  </w:t>
      </w:r>
      <w:r w:rsidR="00380952" w:rsidRPr="000E1A5F">
        <w:rPr>
          <w:rFonts w:eastAsiaTheme="minorEastAsia"/>
          <w:lang w:val="en-GB"/>
          <w:rPrChange w:id="9259" w:author="Dioguardi, Fabio" w:date="2018-10-23T11:24:00Z">
            <w:rPr>
              <w:rFonts w:eastAsiaTheme="minorEastAsia"/>
            </w:rPr>
          </w:rPrChange>
        </w:rPr>
        <w:tab/>
      </w:r>
      <w:r w:rsidR="00380952" w:rsidRPr="000E1A5F">
        <w:rPr>
          <w:rFonts w:eastAsiaTheme="minorEastAsia"/>
          <w:lang w:val="en-GB"/>
          <w:rPrChange w:id="9260" w:author="Dioguardi, Fabio" w:date="2018-10-23T11:24:00Z">
            <w:rPr>
              <w:rFonts w:eastAsiaTheme="minorEastAsia"/>
            </w:rPr>
          </w:rPrChange>
        </w:rPr>
        <w:tab/>
      </w:r>
      <w:r w:rsidR="00754FAB" w:rsidRPr="000E1A5F">
        <w:rPr>
          <w:rFonts w:eastAsiaTheme="minorEastAsia"/>
          <w:lang w:val="en-GB"/>
          <w:rPrChange w:id="9261" w:author="Dioguardi, Fabio" w:date="2018-10-23T11:24:00Z">
            <w:rPr>
              <w:rFonts w:eastAsiaTheme="minorEastAsia"/>
            </w:rPr>
          </w:rPrChange>
        </w:rPr>
        <w:t>(19)</w:t>
      </w:r>
    </w:p>
    <w:p w14:paraId="5FDF541D" w14:textId="77777777" w:rsidR="00380952" w:rsidRPr="000E1A5F" w:rsidRDefault="00380952" w:rsidP="00380952">
      <w:pPr>
        <w:rPr>
          <w:rFonts w:eastAsiaTheme="minorEastAsia"/>
          <w:lang w:val="en-GB"/>
          <w:rPrChange w:id="9262" w:author="Dioguardi, Fabio" w:date="2018-10-23T11:24:00Z">
            <w:rPr>
              <w:rFonts w:eastAsiaTheme="minorEastAsia"/>
            </w:rPr>
          </w:rPrChange>
        </w:rPr>
      </w:pPr>
    </w:p>
    <w:p w14:paraId="65A42FEE" w14:textId="6B4975BC" w:rsidR="004E149A" w:rsidRPr="000E1A5F" w:rsidRDefault="00380952" w:rsidP="004E149A">
      <w:pPr>
        <w:rPr>
          <w:rFonts w:eastAsiaTheme="minorEastAsia"/>
          <w:lang w:val="en-GB"/>
          <w:rPrChange w:id="9263" w:author="Dioguardi, Fabio" w:date="2018-10-23T11:24:00Z">
            <w:rPr>
              <w:rFonts w:eastAsiaTheme="minorEastAsia"/>
            </w:rPr>
          </w:rPrChange>
        </w:rPr>
      </w:pPr>
      <w:r w:rsidRPr="000E1A5F">
        <w:rPr>
          <w:rFonts w:eastAsiaTheme="minorEastAsia"/>
          <w:lang w:val="en-GB"/>
          <w:rPrChange w:id="9264" w:author="Dioguardi, Fabio" w:date="2018-10-23T11:24:00Z">
            <w:rPr>
              <w:rFonts w:eastAsiaTheme="minorEastAsia"/>
            </w:rPr>
          </w:rPrChange>
        </w:rPr>
        <w:t xml:space="preserve">The same </w:t>
      </w:r>
      <w:r w:rsidR="00FD4329" w:rsidRPr="000E1A5F">
        <w:rPr>
          <w:rFonts w:eastAsiaTheme="minorEastAsia"/>
          <w:lang w:val="en-GB"/>
          <w:rPrChange w:id="9265" w:author="Dioguardi, Fabio" w:date="2018-10-23T11:24:00Z">
            <w:rPr>
              <w:rFonts w:eastAsiaTheme="minorEastAsia"/>
            </w:rPr>
          </w:rPrChange>
        </w:rPr>
        <w:t>equation</w:t>
      </w:r>
      <w:r w:rsidRPr="000E1A5F">
        <w:rPr>
          <w:rFonts w:eastAsiaTheme="minorEastAsia"/>
          <w:lang w:val="en-GB"/>
          <w:rPrChange w:id="9266" w:author="Dioguardi, Fabio" w:date="2018-10-23T11:24:00Z">
            <w:rPr>
              <w:rFonts w:eastAsiaTheme="minorEastAsia"/>
            </w:rPr>
          </w:rPrChange>
        </w:rPr>
        <w:t xml:space="preserve"> is applied to the minimum and maximum estimates </w:t>
      </w:r>
      <w:proofErr w:type="spellStart"/>
      <w:r w:rsidRPr="000E1A5F">
        <w:rPr>
          <w:i/>
          <w:lang w:val="en-GB"/>
          <w:rPrChange w:id="9267" w:author="Dioguardi, Fabio" w:date="2018-10-23T11:24:00Z">
            <w:rPr>
              <w:i/>
            </w:rPr>
          </w:rPrChange>
        </w:rPr>
        <w:t>Q</w:t>
      </w:r>
      <w:r w:rsidRPr="000E1A5F">
        <w:rPr>
          <w:i/>
          <w:vertAlign w:val="subscript"/>
          <w:lang w:val="en-GB"/>
          <w:rPrChange w:id="9268" w:author="Dioguardi, Fabio" w:date="2018-10-23T11:24:00Z">
            <w:rPr>
              <w:i/>
              <w:vertAlign w:val="subscript"/>
            </w:rPr>
          </w:rPrChange>
        </w:rPr>
        <w:t>min,i</w:t>
      </w:r>
      <w:proofErr w:type="spellEnd"/>
      <w:r w:rsidRPr="000E1A5F">
        <w:rPr>
          <w:rFonts w:eastAsiaTheme="minorEastAsia"/>
          <w:lang w:val="en-GB"/>
          <w:rPrChange w:id="9269" w:author="Dioguardi, Fabio" w:date="2018-10-23T11:24:00Z">
            <w:rPr>
              <w:rFonts w:eastAsiaTheme="minorEastAsia"/>
            </w:rPr>
          </w:rPrChange>
        </w:rPr>
        <w:t xml:space="preserve"> and </w:t>
      </w:r>
      <w:proofErr w:type="spellStart"/>
      <w:r w:rsidRPr="000E1A5F">
        <w:rPr>
          <w:i/>
          <w:lang w:val="en-GB"/>
          <w:rPrChange w:id="9270" w:author="Dioguardi, Fabio" w:date="2018-10-23T11:24:00Z">
            <w:rPr>
              <w:i/>
            </w:rPr>
          </w:rPrChange>
        </w:rPr>
        <w:t>Q</w:t>
      </w:r>
      <w:r w:rsidRPr="000E1A5F">
        <w:rPr>
          <w:i/>
          <w:vertAlign w:val="subscript"/>
          <w:lang w:val="en-GB"/>
          <w:rPrChange w:id="9271" w:author="Dioguardi, Fabio" w:date="2018-10-23T11:24:00Z">
            <w:rPr>
              <w:i/>
              <w:vertAlign w:val="subscript"/>
            </w:rPr>
          </w:rPrChange>
        </w:rPr>
        <w:t>max,i</w:t>
      </w:r>
      <w:proofErr w:type="spellEnd"/>
      <w:r w:rsidR="00FD4329" w:rsidRPr="000E1A5F">
        <w:rPr>
          <w:rFonts w:eastAsiaTheme="minorEastAsia"/>
          <w:lang w:val="en-GB"/>
          <w:rPrChange w:id="9272" w:author="Dioguardi, Fabio" w:date="2018-10-23T11:24:00Z">
            <w:rPr>
              <w:rFonts w:eastAsiaTheme="minorEastAsia"/>
            </w:rPr>
          </w:rPrChange>
        </w:rPr>
        <w:t xml:space="preserve">, resulting in </w:t>
      </w:r>
      <w:proofErr w:type="spellStart"/>
      <w:r w:rsidR="00FD4329" w:rsidRPr="000E1A5F">
        <w:rPr>
          <w:rFonts w:eastAsiaTheme="minorEastAsia"/>
          <w:i/>
          <w:lang w:val="en-GB"/>
          <w:rPrChange w:id="9273" w:author="Dioguardi, Fabio" w:date="2018-10-23T11:24:00Z">
            <w:rPr>
              <w:rFonts w:eastAsiaTheme="minorEastAsia"/>
              <w:i/>
            </w:rPr>
          </w:rPrChange>
        </w:rPr>
        <w:t>Q</w:t>
      </w:r>
      <w:r w:rsidR="00FD4329" w:rsidRPr="000E1A5F">
        <w:rPr>
          <w:rFonts w:eastAsiaTheme="minorEastAsia"/>
          <w:i/>
          <w:vertAlign w:val="subscript"/>
          <w:lang w:val="en-GB"/>
          <w:rPrChange w:id="9274" w:author="Dioguardi, Fabio" w:date="2018-10-23T11:24:00Z">
            <w:rPr>
              <w:rFonts w:eastAsiaTheme="minorEastAsia"/>
              <w:i/>
              <w:vertAlign w:val="subscript"/>
            </w:rPr>
          </w:rPrChange>
        </w:rPr>
        <w:t>exp_min</w:t>
      </w:r>
      <w:proofErr w:type="spellEnd"/>
      <w:r w:rsidR="00FD4329" w:rsidRPr="000E1A5F">
        <w:rPr>
          <w:rFonts w:eastAsiaTheme="minorEastAsia"/>
          <w:lang w:val="en-GB"/>
          <w:rPrChange w:id="9275" w:author="Dioguardi, Fabio" w:date="2018-10-23T11:24:00Z">
            <w:rPr>
              <w:rFonts w:eastAsiaTheme="minorEastAsia"/>
            </w:rPr>
          </w:rPrChange>
        </w:rPr>
        <w:t xml:space="preserve"> and </w:t>
      </w:r>
      <w:proofErr w:type="spellStart"/>
      <w:r w:rsidR="00FD4329" w:rsidRPr="000E1A5F">
        <w:rPr>
          <w:rFonts w:eastAsiaTheme="minorEastAsia"/>
          <w:i/>
          <w:lang w:val="en-GB"/>
          <w:rPrChange w:id="9276" w:author="Dioguardi, Fabio" w:date="2018-10-23T11:24:00Z">
            <w:rPr>
              <w:rFonts w:eastAsiaTheme="minorEastAsia"/>
              <w:i/>
            </w:rPr>
          </w:rPrChange>
        </w:rPr>
        <w:t>Q</w:t>
      </w:r>
      <w:r w:rsidR="00FD4329" w:rsidRPr="000E1A5F">
        <w:rPr>
          <w:rFonts w:eastAsiaTheme="minorEastAsia"/>
          <w:i/>
          <w:vertAlign w:val="subscript"/>
          <w:lang w:val="en-GB"/>
          <w:rPrChange w:id="9277" w:author="Dioguardi, Fabio" w:date="2018-10-23T11:24:00Z">
            <w:rPr>
              <w:rFonts w:eastAsiaTheme="minorEastAsia"/>
              <w:i/>
              <w:vertAlign w:val="subscript"/>
            </w:rPr>
          </w:rPrChange>
        </w:rPr>
        <w:t>exp_max</w:t>
      </w:r>
      <w:proofErr w:type="spellEnd"/>
      <w:r w:rsidR="00FD4329" w:rsidRPr="000E1A5F">
        <w:rPr>
          <w:rFonts w:eastAsiaTheme="minorEastAsia"/>
          <w:lang w:val="en-GB"/>
          <w:rPrChange w:id="9278" w:author="Dioguardi, Fabio" w:date="2018-10-23T11:24:00Z">
            <w:rPr>
              <w:rFonts w:eastAsiaTheme="minorEastAsia"/>
            </w:rPr>
          </w:rPrChange>
        </w:rPr>
        <w:t xml:space="preserve"> </w:t>
      </w:r>
      <w:r w:rsidRPr="000E1A5F">
        <w:rPr>
          <w:rFonts w:eastAsiaTheme="minorEastAsia"/>
          <w:lang w:val="en-GB"/>
          <w:rPrChange w:id="9279" w:author="Dioguardi, Fabio" w:date="2018-10-23T11:24:00Z">
            <w:rPr>
              <w:rFonts w:eastAsiaTheme="minorEastAsia"/>
            </w:rPr>
          </w:rPrChange>
        </w:rPr>
        <w:t xml:space="preserve">which define the </w:t>
      </w:r>
      <w:r w:rsidR="00832931" w:rsidRPr="000E1A5F">
        <w:rPr>
          <w:rFonts w:eastAsiaTheme="minorEastAsia"/>
          <w:lang w:val="en-GB"/>
          <w:rPrChange w:id="9280" w:author="Dioguardi, Fabio" w:date="2018-10-23T11:24:00Z">
            <w:rPr>
              <w:rFonts w:eastAsiaTheme="minorEastAsia"/>
            </w:rPr>
          </w:rPrChange>
        </w:rPr>
        <w:t xml:space="preserve">uncertainty </w:t>
      </w:r>
      <w:r w:rsidRPr="000E1A5F">
        <w:rPr>
          <w:rFonts w:eastAsiaTheme="minorEastAsia"/>
          <w:lang w:val="en-GB"/>
          <w:rPrChange w:id="9281" w:author="Dioguardi, Fabio" w:date="2018-10-23T11:24:00Z">
            <w:rPr>
              <w:rFonts w:eastAsiaTheme="minorEastAsia"/>
            </w:rPr>
          </w:rPrChange>
        </w:rPr>
        <w:t>range of the “experimental MER” (“exp. MER”</w:t>
      </w:r>
      <w:r w:rsidR="00FD4329" w:rsidRPr="000E1A5F">
        <w:rPr>
          <w:rFonts w:eastAsiaTheme="minorEastAsia"/>
          <w:lang w:val="en-GB"/>
          <w:rPrChange w:id="9282" w:author="Dioguardi, Fabio" w:date="2018-10-23T11:24:00Z">
            <w:rPr>
              <w:rFonts w:eastAsiaTheme="minorEastAsia"/>
            </w:rPr>
          </w:rPrChange>
        </w:rPr>
        <w:t xml:space="preserve"> in </w:t>
      </w:r>
      <w:r w:rsidR="00BB1324" w:rsidRPr="000E1A5F">
        <w:rPr>
          <w:rFonts w:eastAsiaTheme="minorEastAsia"/>
          <w:lang w:val="en-GB"/>
          <w:rPrChange w:id="9283" w:author="Dioguardi, Fabio" w:date="2018-10-23T11:24:00Z">
            <w:rPr>
              <w:rFonts w:eastAsiaTheme="minorEastAsia"/>
            </w:rPr>
          </w:rPrChange>
        </w:rPr>
        <w:fldChar w:fldCharType="begin"/>
      </w:r>
      <w:r w:rsidR="00BB1324" w:rsidRPr="000E1A5F">
        <w:rPr>
          <w:rFonts w:eastAsiaTheme="minorEastAsia"/>
          <w:lang w:val="en-GB"/>
          <w:rPrChange w:id="9284" w:author="Dioguardi, Fabio" w:date="2018-10-23T11:24:00Z">
            <w:rPr>
              <w:rFonts w:eastAsiaTheme="minorEastAsia"/>
            </w:rPr>
          </w:rPrChange>
        </w:rPr>
        <w:instrText xml:space="preserve"> REF _Ref482350462 \h </w:instrText>
      </w:r>
      <w:r w:rsidR="00BB1324" w:rsidRPr="000E1A5F">
        <w:rPr>
          <w:rFonts w:eastAsiaTheme="minorEastAsia"/>
          <w:lang w:val="en-GB"/>
          <w:rPrChange w:id="9285" w:author="Dioguardi, Fabio" w:date="2018-10-23T11:24:00Z">
            <w:rPr>
              <w:rFonts w:eastAsiaTheme="minorEastAsia"/>
            </w:rPr>
          </w:rPrChange>
        </w:rPr>
      </w:r>
      <w:r w:rsidR="00BB1324" w:rsidRPr="000E1A5F">
        <w:rPr>
          <w:rFonts w:eastAsiaTheme="minorEastAsia"/>
          <w:lang w:val="en-GB"/>
          <w:rPrChange w:id="9286" w:author="Dioguardi, Fabio" w:date="2018-10-23T11:24:00Z">
            <w:rPr>
              <w:rFonts w:eastAsiaTheme="minorEastAsia"/>
            </w:rPr>
          </w:rPrChange>
        </w:rPr>
        <w:fldChar w:fldCharType="separate"/>
      </w:r>
      <w:r w:rsidR="00DE7C99" w:rsidRPr="000E1A5F">
        <w:rPr>
          <w:lang w:val="en-GB"/>
          <w:rPrChange w:id="9287" w:author="Dioguardi, Fabio" w:date="2018-10-23T11:24:00Z">
            <w:rPr/>
          </w:rPrChange>
        </w:rPr>
        <w:t xml:space="preserve">Figure </w:t>
      </w:r>
      <w:r w:rsidR="00DE7C99" w:rsidRPr="000E1A5F">
        <w:rPr>
          <w:noProof/>
          <w:lang w:val="en-GB"/>
          <w:rPrChange w:id="9288" w:author="Dioguardi, Fabio" w:date="2018-10-23T11:24:00Z">
            <w:rPr>
              <w:noProof/>
            </w:rPr>
          </w:rPrChange>
        </w:rPr>
        <w:t>27</w:t>
      </w:r>
      <w:r w:rsidR="00BB1324" w:rsidRPr="000E1A5F">
        <w:rPr>
          <w:rFonts w:eastAsiaTheme="minorEastAsia"/>
          <w:lang w:val="en-GB"/>
          <w:rPrChange w:id="9289" w:author="Dioguardi, Fabio" w:date="2018-10-23T11:24:00Z">
            <w:rPr>
              <w:rFonts w:eastAsiaTheme="minorEastAsia"/>
            </w:rPr>
          </w:rPrChange>
        </w:rPr>
        <w:fldChar w:fldCharType="end"/>
      </w:r>
      <w:r w:rsidR="00FD4329" w:rsidRPr="000E1A5F">
        <w:rPr>
          <w:rFonts w:eastAsiaTheme="minorEastAsia"/>
          <w:lang w:val="en-GB"/>
          <w:rPrChange w:id="9290" w:author="Dioguardi, Fabio" w:date="2018-10-23T11:24:00Z">
            <w:rPr>
              <w:rFonts w:eastAsiaTheme="minorEastAsia"/>
            </w:rPr>
          </w:rPrChange>
        </w:rPr>
        <w:t>,</w:t>
      </w:r>
      <w:r w:rsidRPr="000E1A5F">
        <w:rPr>
          <w:rFonts w:eastAsiaTheme="minorEastAsia"/>
          <w:lang w:val="en-GB"/>
          <w:rPrChange w:id="9291" w:author="Dioguardi, Fabio" w:date="2018-10-23T11:24:00Z">
            <w:rPr>
              <w:rFonts w:eastAsiaTheme="minorEastAsia"/>
            </w:rPr>
          </w:rPrChange>
        </w:rPr>
        <w:t xml:space="preserve"> see section </w:t>
      </w:r>
      <w:r w:rsidR="00BB1324" w:rsidRPr="000E1A5F">
        <w:rPr>
          <w:lang w:val="en-GB"/>
          <w:rPrChange w:id="9292" w:author="Dioguardi, Fabio" w:date="2018-10-23T11:24:00Z">
            <w:rPr/>
          </w:rPrChange>
        </w:rPr>
        <w:fldChar w:fldCharType="begin"/>
      </w:r>
      <w:r w:rsidR="00BB1324" w:rsidRPr="000E1A5F">
        <w:rPr>
          <w:lang w:val="en-GB"/>
          <w:rPrChange w:id="9293" w:author="Dioguardi, Fabio" w:date="2018-10-23T11:24:00Z">
            <w:rPr/>
          </w:rPrChange>
        </w:rPr>
        <w:instrText xml:space="preserve"> REF _Ref482540732 \h </w:instrText>
      </w:r>
      <w:r w:rsidR="00BB1324" w:rsidRPr="000E1A5F">
        <w:rPr>
          <w:lang w:val="en-GB"/>
          <w:rPrChange w:id="9294" w:author="Dioguardi, Fabio" w:date="2018-10-23T11:24:00Z">
            <w:rPr/>
          </w:rPrChange>
        </w:rPr>
      </w:r>
      <w:r w:rsidR="00BB1324" w:rsidRPr="000E1A5F">
        <w:rPr>
          <w:lang w:val="en-GB"/>
          <w:rPrChange w:id="9295" w:author="Dioguardi, Fabio" w:date="2018-10-23T11:24:00Z">
            <w:rPr/>
          </w:rPrChange>
        </w:rPr>
        <w:fldChar w:fldCharType="separate"/>
      </w:r>
      <w:r w:rsidR="00DE7C99" w:rsidRPr="000E1A5F">
        <w:rPr>
          <w:lang w:val="en-GB"/>
          <w:rPrChange w:id="9296" w:author="Dioguardi, Fabio" w:date="2018-10-23T11:24:00Z">
            <w:rPr/>
          </w:rPrChange>
        </w:rPr>
        <w:t xml:space="preserve"> “Exp. MER Systems”</w:t>
      </w:r>
      <w:r w:rsidR="00BB1324" w:rsidRPr="000E1A5F">
        <w:rPr>
          <w:lang w:val="en-GB"/>
          <w:rPrChange w:id="9297" w:author="Dioguardi, Fabio" w:date="2018-10-23T11:24:00Z">
            <w:rPr/>
          </w:rPrChange>
        </w:rPr>
        <w:fldChar w:fldCharType="end"/>
      </w:r>
      <w:r w:rsidRPr="000E1A5F">
        <w:rPr>
          <w:rFonts w:eastAsiaTheme="minorEastAsia"/>
          <w:lang w:val="en-GB"/>
          <w:rPrChange w:id="9298" w:author="Dioguardi, Fabio" w:date="2018-10-23T11:24:00Z">
            <w:rPr>
              <w:rFonts w:eastAsiaTheme="minorEastAsia"/>
            </w:rPr>
          </w:rPrChange>
        </w:rPr>
        <w:t>).</w:t>
      </w:r>
    </w:p>
    <w:p w14:paraId="5F67C768" w14:textId="77777777" w:rsidR="00831C31" w:rsidRPr="000E1A5F" w:rsidRDefault="00831C31" w:rsidP="00831C31">
      <w:pPr>
        <w:rPr>
          <w:rFonts w:eastAsiaTheme="minorEastAsia"/>
          <w:szCs w:val="22"/>
          <w:lang w:val="en-GB"/>
          <w:rPrChange w:id="9299" w:author="Dioguardi, Fabio" w:date="2018-10-23T11:24:00Z">
            <w:rPr>
              <w:rFonts w:eastAsiaTheme="minorEastAsia"/>
              <w:szCs w:val="22"/>
              <w:lang w:val="en-IE"/>
            </w:rPr>
          </w:rPrChange>
        </w:rPr>
      </w:pPr>
    </w:p>
    <w:p w14:paraId="2B59BEF8" w14:textId="7746D291" w:rsidR="00831C31" w:rsidRPr="000E1A5F" w:rsidRDefault="00831C31" w:rsidP="00831C31">
      <w:pPr>
        <w:pStyle w:val="Heading3"/>
        <w:rPr>
          <w:i/>
          <w:lang w:val="en-GB"/>
          <w:rPrChange w:id="9300" w:author="Dioguardi, Fabio" w:date="2018-10-23T11:24:00Z">
            <w:rPr>
              <w:i/>
            </w:rPr>
          </w:rPrChange>
        </w:rPr>
      </w:pPr>
      <w:bookmarkStart w:id="9301" w:name="_Ref482352078"/>
      <w:bookmarkStart w:id="9302" w:name="_Toc528058529"/>
      <w:r w:rsidRPr="000E1A5F">
        <w:rPr>
          <w:lang w:val="en-GB"/>
          <w:rPrChange w:id="9303" w:author="Dioguardi, Fabio" w:date="2018-10-23T11:24:00Z">
            <w:rPr/>
          </w:rPrChange>
        </w:rPr>
        <w:t>Importing Manually Added MER Estimates</w:t>
      </w:r>
      <w:bookmarkEnd w:id="9301"/>
      <w:bookmarkEnd w:id="9302"/>
    </w:p>
    <w:p w14:paraId="29E8B4AB" w14:textId="77777777" w:rsidR="00831C31" w:rsidRPr="000E1A5F" w:rsidRDefault="00831C31" w:rsidP="004E149A">
      <w:pPr>
        <w:rPr>
          <w:rFonts w:eastAsiaTheme="minorEastAsia"/>
          <w:szCs w:val="22"/>
          <w:lang w:val="en-GB"/>
          <w:rPrChange w:id="9304" w:author="Dioguardi, Fabio" w:date="2018-10-23T11:24:00Z">
            <w:rPr>
              <w:rFonts w:eastAsiaTheme="minorEastAsia"/>
              <w:szCs w:val="22"/>
            </w:rPr>
          </w:rPrChange>
        </w:rPr>
      </w:pPr>
    </w:p>
    <w:p w14:paraId="1B0BEC80" w14:textId="56DC0E24" w:rsidR="006E4998" w:rsidRPr="000E1A5F" w:rsidRDefault="009F3AEE" w:rsidP="004E149A">
      <w:pPr>
        <w:rPr>
          <w:rFonts w:eastAsiaTheme="minorEastAsia"/>
          <w:szCs w:val="22"/>
          <w:lang w:val="en-GB"/>
          <w:rPrChange w:id="9305" w:author="Dioguardi, Fabio" w:date="2018-10-23T11:24:00Z">
            <w:rPr>
              <w:rFonts w:eastAsiaTheme="minorEastAsia"/>
              <w:szCs w:val="22"/>
            </w:rPr>
          </w:rPrChange>
        </w:rPr>
      </w:pPr>
      <w:r w:rsidRPr="000E1A5F">
        <w:rPr>
          <w:rFonts w:eastAsiaTheme="minorEastAsia"/>
          <w:szCs w:val="22"/>
          <w:lang w:val="en-GB"/>
          <w:rPrChange w:id="9306" w:author="Dioguardi, Fabio" w:date="2018-10-23T11:24:00Z">
            <w:rPr>
              <w:rFonts w:eastAsiaTheme="minorEastAsia"/>
              <w:szCs w:val="22"/>
            </w:rPr>
          </w:rPrChange>
        </w:rPr>
        <w:t xml:space="preserve">If applicable, </w:t>
      </w:r>
      <w:r w:rsidR="006E4998" w:rsidRPr="000E1A5F">
        <w:rPr>
          <w:rFonts w:eastAsiaTheme="minorEastAsia"/>
          <w:szCs w:val="22"/>
          <w:lang w:val="en-GB"/>
          <w:rPrChange w:id="9307" w:author="Dioguardi, Fabio" w:date="2018-10-23T11:24:00Z">
            <w:rPr>
              <w:rFonts w:eastAsiaTheme="minorEastAsia"/>
              <w:szCs w:val="22"/>
            </w:rPr>
          </w:rPrChange>
        </w:rPr>
        <w:t xml:space="preserve">manually added MER estimates </w:t>
      </w:r>
      <w:r w:rsidR="003B495C" w:rsidRPr="000E1A5F">
        <w:rPr>
          <w:rFonts w:eastAsiaTheme="minorEastAsia"/>
          <w:szCs w:val="22"/>
          <w:lang w:val="en-GB"/>
          <w:rPrChange w:id="9308" w:author="Dioguardi, Fabio" w:date="2018-10-23T11:24:00Z">
            <w:rPr>
              <w:rFonts w:eastAsiaTheme="minorEastAsia"/>
              <w:szCs w:val="22"/>
            </w:rPr>
          </w:rPrChange>
        </w:rPr>
        <w:t xml:space="preserve">(see section </w:t>
      </w:r>
      <w:r w:rsidR="00DC774B" w:rsidRPr="000E1A5F">
        <w:rPr>
          <w:rFonts w:eastAsiaTheme="minorEastAsia"/>
          <w:szCs w:val="22"/>
          <w:lang w:val="en-GB"/>
          <w:rPrChange w:id="9309" w:author="Dioguardi, Fabio" w:date="2018-10-23T11:24:00Z">
            <w:rPr>
              <w:rFonts w:eastAsiaTheme="minorEastAsia"/>
              <w:szCs w:val="22"/>
            </w:rPr>
          </w:rPrChange>
        </w:rPr>
        <w:fldChar w:fldCharType="begin"/>
      </w:r>
      <w:r w:rsidR="00DC774B" w:rsidRPr="000E1A5F">
        <w:rPr>
          <w:rFonts w:eastAsiaTheme="minorEastAsia"/>
          <w:szCs w:val="22"/>
          <w:lang w:val="en-GB"/>
          <w:rPrChange w:id="9310" w:author="Dioguardi, Fabio" w:date="2018-10-23T11:24:00Z">
            <w:rPr>
              <w:rFonts w:eastAsiaTheme="minorEastAsia"/>
              <w:szCs w:val="22"/>
            </w:rPr>
          </w:rPrChange>
        </w:rPr>
        <w:instrText xml:space="preserve"> REF _Ref483234944 \r \h </w:instrText>
      </w:r>
      <w:r w:rsidR="00DC774B" w:rsidRPr="000E1A5F">
        <w:rPr>
          <w:rFonts w:eastAsiaTheme="minorEastAsia"/>
          <w:szCs w:val="22"/>
          <w:lang w:val="en-GB"/>
          <w:rPrChange w:id="9311" w:author="Dioguardi, Fabio" w:date="2018-10-23T11:24:00Z">
            <w:rPr>
              <w:rFonts w:eastAsiaTheme="minorEastAsia"/>
              <w:szCs w:val="22"/>
            </w:rPr>
          </w:rPrChange>
        </w:rPr>
      </w:r>
      <w:r w:rsidR="00DC774B" w:rsidRPr="000E1A5F">
        <w:rPr>
          <w:rFonts w:eastAsiaTheme="minorEastAsia"/>
          <w:szCs w:val="22"/>
          <w:lang w:val="en-GB"/>
          <w:rPrChange w:id="9312" w:author="Dioguardi, Fabio" w:date="2018-10-23T11:24:00Z">
            <w:rPr>
              <w:rFonts w:eastAsiaTheme="minorEastAsia"/>
              <w:szCs w:val="22"/>
            </w:rPr>
          </w:rPrChange>
        </w:rPr>
        <w:fldChar w:fldCharType="separate"/>
      </w:r>
      <w:r w:rsidR="00DE7C99" w:rsidRPr="000E1A5F">
        <w:rPr>
          <w:rFonts w:eastAsiaTheme="minorEastAsia"/>
          <w:szCs w:val="22"/>
          <w:lang w:val="en-GB"/>
          <w:rPrChange w:id="9313" w:author="Dioguardi, Fabio" w:date="2018-10-23T11:24:00Z">
            <w:rPr>
              <w:rFonts w:eastAsiaTheme="minorEastAsia"/>
              <w:szCs w:val="22"/>
            </w:rPr>
          </w:rPrChange>
        </w:rPr>
        <w:t>4.12</w:t>
      </w:r>
      <w:r w:rsidR="00DC774B" w:rsidRPr="000E1A5F">
        <w:rPr>
          <w:rFonts w:eastAsiaTheme="minorEastAsia"/>
          <w:szCs w:val="22"/>
          <w:lang w:val="en-GB"/>
          <w:rPrChange w:id="9314" w:author="Dioguardi, Fabio" w:date="2018-10-23T11:24:00Z">
            <w:rPr>
              <w:rFonts w:eastAsiaTheme="minorEastAsia"/>
              <w:szCs w:val="22"/>
            </w:rPr>
          </w:rPrChange>
        </w:rPr>
        <w:fldChar w:fldCharType="end"/>
      </w:r>
      <w:r w:rsidR="003B495C" w:rsidRPr="000E1A5F">
        <w:rPr>
          <w:rFonts w:eastAsiaTheme="minorEastAsia"/>
          <w:szCs w:val="22"/>
          <w:lang w:val="en-GB"/>
          <w:rPrChange w:id="9315" w:author="Dioguardi, Fabio" w:date="2018-10-23T11:24:00Z">
            <w:rPr>
              <w:rFonts w:eastAsiaTheme="minorEastAsia"/>
              <w:szCs w:val="22"/>
            </w:rPr>
          </w:rPrChange>
        </w:rPr>
        <w:t xml:space="preserve">) </w:t>
      </w:r>
      <w:r w:rsidR="006E4998" w:rsidRPr="000E1A5F">
        <w:rPr>
          <w:rFonts w:eastAsiaTheme="minorEastAsia"/>
          <w:szCs w:val="22"/>
          <w:lang w:val="en-GB"/>
          <w:rPrChange w:id="9316" w:author="Dioguardi, Fabio" w:date="2018-10-23T11:24:00Z">
            <w:rPr>
              <w:rFonts w:eastAsiaTheme="minorEastAsia"/>
              <w:szCs w:val="22"/>
            </w:rPr>
          </w:rPrChange>
        </w:rPr>
        <w:t xml:space="preserve">are imported from the file </w:t>
      </w:r>
      <w:r w:rsidR="006E4998" w:rsidRPr="000E1A5F">
        <w:rPr>
          <w:rFonts w:eastAsiaTheme="minorEastAsia"/>
          <w:i/>
          <w:szCs w:val="22"/>
          <w:lang w:val="en-GB"/>
          <w:rPrChange w:id="9317" w:author="Dioguardi, Fabio" w:date="2018-10-23T11:24:00Z">
            <w:rPr>
              <w:rFonts w:eastAsiaTheme="minorEastAsia"/>
              <w:i/>
              <w:szCs w:val="22"/>
            </w:rPr>
          </w:rPrChange>
        </w:rPr>
        <w:t>fix_MERin.txt</w:t>
      </w:r>
      <w:r w:rsidR="006E4998" w:rsidRPr="000E1A5F">
        <w:rPr>
          <w:rFonts w:eastAsiaTheme="minorEastAsia"/>
          <w:szCs w:val="22"/>
          <w:lang w:val="en-GB"/>
          <w:rPrChange w:id="9318" w:author="Dioguardi, Fabio" w:date="2018-10-23T11:24:00Z">
            <w:rPr>
              <w:rFonts w:eastAsiaTheme="minorEastAsia"/>
              <w:szCs w:val="22"/>
            </w:rPr>
          </w:rPrChange>
        </w:rPr>
        <w:t xml:space="preserve">, which </w:t>
      </w:r>
      <w:r w:rsidR="00CF213A" w:rsidRPr="000E1A5F">
        <w:rPr>
          <w:rFonts w:eastAsiaTheme="minorEastAsia"/>
          <w:szCs w:val="22"/>
          <w:lang w:val="en-GB"/>
          <w:rPrChange w:id="9319" w:author="Dioguardi, Fabio" w:date="2018-10-23T11:24:00Z">
            <w:rPr>
              <w:rFonts w:eastAsiaTheme="minorEastAsia"/>
              <w:szCs w:val="22"/>
            </w:rPr>
          </w:rPrChange>
        </w:rPr>
        <w:t>has</w:t>
      </w:r>
      <w:r w:rsidR="006E4998" w:rsidRPr="000E1A5F">
        <w:rPr>
          <w:rFonts w:eastAsiaTheme="minorEastAsia"/>
          <w:szCs w:val="22"/>
          <w:lang w:val="en-GB"/>
          <w:rPrChange w:id="9320" w:author="Dioguardi, Fabio" w:date="2018-10-23T11:24:00Z">
            <w:rPr>
              <w:rFonts w:eastAsiaTheme="minorEastAsia"/>
              <w:szCs w:val="22"/>
            </w:rPr>
          </w:rPrChange>
        </w:rPr>
        <w:t xml:space="preserve"> the following format:</w:t>
      </w:r>
    </w:p>
    <w:p w14:paraId="17271E5E" w14:textId="6D119798" w:rsidR="006E4998" w:rsidRPr="000E1A5F" w:rsidRDefault="006E4998" w:rsidP="001507E8">
      <w:pPr>
        <w:pStyle w:val="ListParagraph"/>
        <w:numPr>
          <w:ilvl w:val="0"/>
          <w:numId w:val="22"/>
        </w:numPr>
        <w:rPr>
          <w:rFonts w:eastAsiaTheme="minorEastAsia"/>
          <w:lang w:val="en-GB"/>
          <w:rPrChange w:id="9321" w:author="Dioguardi, Fabio" w:date="2018-10-23T11:24:00Z">
            <w:rPr>
              <w:rFonts w:eastAsiaTheme="minorEastAsia"/>
            </w:rPr>
          </w:rPrChange>
        </w:rPr>
      </w:pPr>
      <w:r w:rsidRPr="000E1A5F">
        <w:rPr>
          <w:rFonts w:eastAsiaTheme="minorEastAsia"/>
          <w:lang w:val="en-GB"/>
          <w:rPrChange w:id="9322" w:author="Dioguardi, Fabio" w:date="2018-10-23T11:24:00Z">
            <w:rPr>
              <w:rFonts w:eastAsiaTheme="minorEastAsia"/>
            </w:rPr>
          </w:rPrChange>
        </w:rPr>
        <w:t>column 1: time since eruption (in minutes)</w:t>
      </w:r>
      <w:r w:rsidR="00CF213A" w:rsidRPr="000E1A5F">
        <w:rPr>
          <w:rFonts w:eastAsiaTheme="minorEastAsia"/>
          <w:lang w:val="en-GB"/>
          <w:rPrChange w:id="9323" w:author="Dioguardi, Fabio" w:date="2018-10-23T11:24:00Z">
            <w:rPr>
              <w:rFonts w:eastAsiaTheme="minorEastAsia"/>
            </w:rPr>
          </w:rPrChange>
        </w:rPr>
        <w:t>;</w:t>
      </w:r>
    </w:p>
    <w:p w14:paraId="32FCC96F" w14:textId="2D45D9D0" w:rsidR="006E4998" w:rsidRPr="000E1A5F" w:rsidRDefault="006E4998" w:rsidP="001507E8">
      <w:pPr>
        <w:pStyle w:val="ListParagraph"/>
        <w:numPr>
          <w:ilvl w:val="0"/>
          <w:numId w:val="22"/>
        </w:numPr>
        <w:rPr>
          <w:rFonts w:eastAsiaTheme="minorEastAsia"/>
          <w:lang w:val="en-GB"/>
          <w:rPrChange w:id="9324" w:author="Dioguardi, Fabio" w:date="2018-10-23T11:24:00Z">
            <w:rPr>
              <w:rFonts w:eastAsiaTheme="minorEastAsia"/>
            </w:rPr>
          </w:rPrChange>
        </w:rPr>
      </w:pPr>
      <w:r w:rsidRPr="000E1A5F">
        <w:rPr>
          <w:rFonts w:eastAsiaTheme="minorEastAsia"/>
          <w:lang w:val="en-GB"/>
          <w:rPrChange w:id="9325" w:author="Dioguardi, Fabio" w:date="2018-10-23T11:24:00Z">
            <w:rPr>
              <w:rFonts w:eastAsiaTheme="minorEastAsia"/>
            </w:rPr>
          </w:rPrChange>
        </w:rPr>
        <w:t xml:space="preserve">column 2: </w:t>
      </w:r>
      <w:r w:rsidR="00566F04" w:rsidRPr="000E1A5F">
        <w:rPr>
          <w:rFonts w:eastAsiaTheme="minorEastAsia"/>
          <w:lang w:val="en-GB"/>
          <w:rPrChange w:id="9326" w:author="Dioguardi, Fabio" w:date="2018-10-23T11:24:00Z">
            <w:rPr>
              <w:rFonts w:eastAsiaTheme="minorEastAsia"/>
            </w:rPr>
          </w:rPrChange>
        </w:rPr>
        <w:t>&lt;include&gt;</w:t>
      </w:r>
      <w:r w:rsidRPr="000E1A5F">
        <w:rPr>
          <w:rFonts w:eastAsiaTheme="minorEastAsia"/>
          <w:lang w:val="en-GB"/>
          <w:rPrChange w:id="9327" w:author="Dioguardi, Fabio" w:date="2018-10-23T11:24:00Z">
            <w:rPr>
              <w:rFonts w:eastAsiaTheme="minorEastAsia"/>
            </w:rPr>
          </w:rPrChange>
        </w:rPr>
        <w:t xml:space="preserve"> (</w:t>
      </w:r>
      <w:r w:rsidR="00566F04" w:rsidRPr="000E1A5F">
        <w:rPr>
          <w:rFonts w:eastAsiaTheme="minorEastAsia"/>
          <w:lang w:val="en-GB"/>
          <w:rPrChange w:id="9328" w:author="Dioguardi, Fabio" w:date="2018-10-23T11:24:00Z">
            <w:rPr>
              <w:rFonts w:eastAsiaTheme="minorEastAsia"/>
            </w:rPr>
          </w:rPrChange>
        </w:rPr>
        <w:t xml:space="preserve">flag </w:t>
      </w:r>
      <w:r w:rsidRPr="000E1A5F">
        <w:rPr>
          <w:rFonts w:eastAsiaTheme="minorEastAsia"/>
          <w:lang w:val="en-GB"/>
          <w:rPrChange w:id="9329" w:author="Dioguardi, Fabio" w:date="2018-10-23T11:24:00Z">
            <w:rPr>
              <w:rFonts w:eastAsiaTheme="minorEastAsia"/>
            </w:rPr>
          </w:rPrChange>
        </w:rPr>
        <w:t xml:space="preserve">indicating if data set should be included </w:t>
      </w:r>
      <w:r w:rsidR="00566F04" w:rsidRPr="000E1A5F">
        <w:rPr>
          <w:rFonts w:eastAsiaTheme="minorEastAsia"/>
          <w:lang w:val="en-GB"/>
          <w:rPrChange w:id="9330" w:author="Dioguardi, Fabio" w:date="2018-10-23T11:24:00Z">
            <w:rPr>
              <w:rFonts w:eastAsiaTheme="minorEastAsia"/>
            </w:rPr>
          </w:rPrChange>
        </w:rPr>
        <w:t>or not</w:t>
      </w:r>
      <w:r w:rsidRPr="000E1A5F">
        <w:rPr>
          <w:rFonts w:eastAsiaTheme="minorEastAsia"/>
          <w:lang w:val="en-GB"/>
          <w:rPrChange w:id="9331" w:author="Dioguardi, Fabio" w:date="2018-10-23T11:24:00Z">
            <w:rPr>
              <w:rFonts w:eastAsiaTheme="minorEastAsia"/>
            </w:rPr>
          </w:rPrChange>
        </w:rPr>
        <w:t>)</w:t>
      </w:r>
      <w:r w:rsidR="00CF213A" w:rsidRPr="000E1A5F">
        <w:rPr>
          <w:rFonts w:eastAsiaTheme="minorEastAsia"/>
          <w:lang w:val="en-GB"/>
          <w:rPrChange w:id="9332" w:author="Dioguardi, Fabio" w:date="2018-10-23T11:24:00Z">
            <w:rPr>
              <w:rFonts w:eastAsiaTheme="minorEastAsia"/>
            </w:rPr>
          </w:rPrChange>
        </w:rPr>
        <w:t>;</w:t>
      </w:r>
    </w:p>
    <w:p w14:paraId="04488DDC" w14:textId="50BFD6A4" w:rsidR="006E4998" w:rsidRPr="000E1A5F" w:rsidRDefault="006E4998" w:rsidP="001507E8">
      <w:pPr>
        <w:pStyle w:val="ListParagraph"/>
        <w:numPr>
          <w:ilvl w:val="0"/>
          <w:numId w:val="22"/>
        </w:numPr>
        <w:rPr>
          <w:rFonts w:eastAsiaTheme="minorEastAsia"/>
          <w:lang w:val="en-GB"/>
          <w:rPrChange w:id="9333" w:author="Dioguardi, Fabio" w:date="2018-10-23T11:24:00Z">
            <w:rPr>
              <w:rFonts w:eastAsiaTheme="minorEastAsia"/>
            </w:rPr>
          </w:rPrChange>
        </w:rPr>
      </w:pPr>
      <w:r w:rsidRPr="000E1A5F">
        <w:rPr>
          <w:rFonts w:eastAsiaTheme="minorEastAsia"/>
          <w:lang w:val="en-GB"/>
          <w:rPrChange w:id="9334" w:author="Dioguardi, Fabio" w:date="2018-10-23T11:24:00Z">
            <w:rPr>
              <w:rFonts w:eastAsiaTheme="minorEastAsia"/>
            </w:rPr>
          </w:rPrChange>
        </w:rPr>
        <w:t xml:space="preserve">column 3: </w:t>
      </w:r>
      <w:r w:rsidR="002E62D4" w:rsidRPr="000E1A5F">
        <w:rPr>
          <w:rFonts w:eastAsiaTheme="minorEastAsia"/>
          <w:lang w:val="en-GB"/>
          <w:rPrChange w:id="9335" w:author="Dioguardi, Fabio" w:date="2018-10-23T11:24:00Z">
            <w:rPr>
              <w:rFonts w:eastAsiaTheme="minorEastAsia"/>
            </w:rPr>
          </w:rPrChange>
        </w:rPr>
        <w:t>weight factor</w:t>
      </w:r>
      <w:r w:rsidR="000F07FC" w:rsidRPr="000E1A5F">
        <w:rPr>
          <w:rFonts w:eastAsiaTheme="minorEastAsia"/>
          <w:lang w:val="en-GB"/>
          <w:rPrChange w:id="9336" w:author="Dioguardi, Fabio" w:date="2018-10-23T11:24:00Z">
            <w:rPr>
              <w:rFonts w:eastAsiaTheme="minorEastAsia"/>
            </w:rPr>
          </w:rPrChange>
        </w:rPr>
        <w:t xml:space="preserve"> </w:t>
      </w:r>
      <w:proofErr w:type="spellStart"/>
      <w:r w:rsidR="000F07FC" w:rsidRPr="000E1A5F">
        <w:rPr>
          <w:rFonts w:eastAsiaTheme="minorEastAsia"/>
          <w:i/>
          <w:lang w:val="en-GB"/>
          <w:rPrChange w:id="9337" w:author="Dioguardi, Fabio" w:date="2018-10-23T11:24:00Z">
            <w:rPr>
              <w:rFonts w:eastAsiaTheme="minorEastAsia"/>
              <w:i/>
            </w:rPr>
          </w:rPrChange>
        </w:rPr>
        <w:t>a</w:t>
      </w:r>
      <w:r w:rsidR="000F07FC" w:rsidRPr="000E1A5F">
        <w:rPr>
          <w:rFonts w:eastAsiaTheme="minorEastAsia"/>
          <w:i/>
          <w:vertAlign w:val="subscript"/>
          <w:lang w:val="en-GB"/>
          <w:rPrChange w:id="9338" w:author="Dioguardi, Fabio" w:date="2018-10-23T11:24:00Z">
            <w:rPr>
              <w:rFonts w:eastAsiaTheme="minorEastAsia"/>
              <w:i/>
              <w:vertAlign w:val="subscript"/>
            </w:rPr>
          </w:rPrChange>
        </w:rPr>
        <w:t>i</w:t>
      </w:r>
      <w:proofErr w:type="spellEnd"/>
      <w:r w:rsidR="00CF213A" w:rsidRPr="000E1A5F">
        <w:rPr>
          <w:rFonts w:eastAsiaTheme="minorEastAsia"/>
          <w:i/>
          <w:lang w:val="en-GB"/>
          <w:rPrChange w:id="9339" w:author="Dioguardi, Fabio" w:date="2018-10-23T11:24:00Z">
            <w:rPr>
              <w:rFonts w:eastAsiaTheme="minorEastAsia"/>
              <w:i/>
            </w:rPr>
          </w:rPrChange>
        </w:rPr>
        <w:t>;</w:t>
      </w:r>
    </w:p>
    <w:p w14:paraId="2F7640A2" w14:textId="6BC1CF89" w:rsidR="002E62D4" w:rsidRPr="000E1A5F" w:rsidRDefault="002E62D4" w:rsidP="001507E8">
      <w:pPr>
        <w:pStyle w:val="ListParagraph"/>
        <w:numPr>
          <w:ilvl w:val="0"/>
          <w:numId w:val="22"/>
        </w:numPr>
        <w:rPr>
          <w:rFonts w:eastAsiaTheme="minorEastAsia"/>
          <w:lang w:val="en-GB"/>
          <w:rPrChange w:id="9340" w:author="Dioguardi, Fabio" w:date="2018-10-23T11:24:00Z">
            <w:rPr>
              <w:rFonts w:eastAsiaTheme="minorEastAsia"/>
            </w:rPr>
          </w:rPrChange>
        </w:rPr>
      </w:pPr>
      <w:r w:rsidRPr="000E1A5F">
        <w:rPr>
          <w:rFonts w:eastAsiaTheme="minorEastAsia"/>
          <w:lang w:val="en-GB"/>
          <w:rPrChange w:id="9341" w:author="Dioguardi, Fabio" w:date="2018-10-23T11:24:00Z">
            <w:rPr>
              <w:rFonts w:eastAsiaTheme="minorEastAsia"/>
            </w:rPr>
          </w:rPrChange>
        </w:rPr>
        <w:t xml:space="preserve">column 4: minimum MER estimate, </w:t>
      </w:r>
      <w:proofErr w:type="spellStart"/>
      <w:r w:rsidRPr="000E1A5F">
        <w:rPr>
          <w:rFonts w:eastAsiaTheme="minorEastAsia"/>
          <w:i/>
          <w:lang w:val="en-GB"/>
          <w:rPrChange w:id="9342" w:author="Dioguardi, Fabio" w:date="2018-10-23T11:24:00Z">
            <w:rPr>
              <w:rFonts w:eastAsiaTheme="minorEastAsia"/>
              <w:i/>
            </w:rPr>
          </w:rPrChange>
        </w:rPr>
        <w:t>Q</w:t>
      </w:r>
      <w:r w:rsidRPr="000E1A5F">
        <w:rPr>
          <w:rFonts w:eastAsiaTheme="minorEastAsia"/>
          <w:i/>
          <w:vertAlign w:val="subscript"/>
          <w:lang w:val="en-GB"/>
          <w:rPrChange w:id="9343" w:author="Dioguardi, Fabio" w:date="2018-10-23T11:24:00Z">
            <w:rPr>
              <w:rFonts w:eastAsiaTheme="minorEastAsia"/>
              <w:i/>
              <w:vertAlign w:val="subscript"/>
            </w:rPr>
          </w:rPrChange>
        </w:rPr>
        <w:t>man_min</w:t>
      </w:r>
      <w:r w:rsidR="009F3AEE" w:rsidRPr="000E1A5F">
        <w:rPr>
          <w:rFonts w:eastAsiaTheme="minorEastAsia"/>
          <w:i/>
          <w:vertAlign w:val="subscript"/>
          <w:lang w:val="en-GB"/>
          <w:rPrChange w:id="9344" w:author="Dioguardi, Fabio" w:date="2018-10-23T11:24:00Z">
            <w:rPr>
              <w:rFonts w:eastAsiaTheme="minorEastAsia"/>
              <w:i/>
              <w:vertAlign w:val="subscript"/>
            </w:rPr>
          </w:rPrChange>
        </w:rPr>
        <w:t>,</w:t>
      </w:r>
      <w:r w:rsidR="00CF213A" w:rsidRPr="000E1A5F">
        <w:rPr>
          <w:rFonts w:eastAsiaTheme="minorEastAsia"/>
          <w:i/>
          <w:vertAlign w:val="subscript"/>
          <w:lang w:val="en-GB"/>
          <w:rPrChange w:id="9345" w:author="Dioguardi, Fabio" w:date="2018-10-23T11:24:00Z">
            <w:rPr>
              <w:rFonts w:eastAsiaTheme="minorEastAsia"/>
              <w:i/>
              <w:vertAlign w:val="subscript"/>
            </w:rPr>
          </w:rPrChange>
        </w:rPr>
        <w:t>I</w:t>
      </w:r>
      <w:proofErr w:type="spellEnd"/>
      <w:r w:rsidR="00CF213A" w:rsidRPr="000E1A5F">
        <w:rPr>
          <w:rFonts w:eastAsiaTheme="minorEastAsia"/>
          <w:i/>
          <w:lang w:val="en-GB"/>
          <w:rPrChange w:id="9346" w:author="Dioguardi, Fabio" w:date="2018-10-23T11:24:00Z">
            <w:rPr>
              <w:rFonts w:eastAsiaTheme="minorEastAsia"/>
              <w:i/>
            </w:rPr>
          </w:rPrChange>
        </w:rPr>
        <w:t>;</w:t>
      </w:r>
    </w:p>
    <w:p w14:paraId="3393575A" w14:textId="0543A5D9" w:rsidR="002E62D4" w:rsidRPr="000E1A5F" w:rsidRDefault="002E62D4" w:rsidP="001507E8">
      <w:pPr>
        <w:pStyle w:val="ListParagraph"/>
        <w:numPr>
          <w:ilvl w:val="0"/>
          <w:numId w:val="22"/>
        </w:numPr>
        <w:rPr>
          <w:rFonts w:eastAsiaTheme="minorEastAsia"/>
          <w:lang w:val="en-GB"/>
          <w:rPrChange w:id="9347" w:author="Dioguardi, Fabio" w:date="2018-10-23T11:24:00Z">
            <w:rPr>
              <w:rFonts w:eastAsiaTheme="minorEastAsia"/>
            </w:rPr>
          </w:rPrChange>
        </w:rPr>
      </w:pPr>
      <w:r w:rsidRPr="000E1A5F">
        <w:rPr>
          <w:rFonts w:eastAsiaTheme="minorEastAsia"/>
          <w:lang w:val="en-GB"/>
          <w:rPrChange w:id="9348" w:author="Dioguardi, Fabio" w:date="2018-10-23T11:24:00Z">
            <w:rPr>
              <w:rFonts w:eastAsiaTheme="minorEastAsia"/>
            </w:rPr>
          </w:rPrChange>
        </w:rPr>
        <w:t xml:space="preserve">column 5: maximum MER estimate, </w:t>
      </w:r>
      <w:proofErr w:type="spellStart"/>
      <w:r w:rsidRPr="000E1A5F">
        <w:rPr>
          <w:rFonts w:eastAsiaTheme="minorEastAsia"/>
          <w:i/>
          <w:lang w:val="en-GB"/>
          <w:rPrChange w:id="9349" w:author="Dioguardi, Fabio" w:date="2018-10-23T11:24:00Z">
            <w:rPr>
              <w:rFonts w:eastAsiaTheme="minorEastAsia"/>
              <w:i/>
            </w:rPr>
          </w:rPrChange>
        </w:rPr>
        <w:t>Q</w:t>
      </w:r>
      <w:r w:rsidRPr="000E1A5F">
        <w:rPr>
          <w:rFonts w:eastAsiaTheme="minorEastAsia"/>
          <w:i/>
          <w:vertAlign w:val="subscript"/>
          <w:lang w:val="en-GB"/>
          <w:rPrChange w:id="9350" w:author="Dioguardi, Fabio" w:date="2018-10-23T11:24:00Z">
            <w:rPr>
              <w:rFonts w:eastAsiaTheme="minorEastAsia"/>
              <w:i/>
              <w:vertAlign w:val="subscript"/>
            </w:rPr>
          </w:rPrChange>
        </w:rPr>
        <w:t>man_max</w:t>
      </w:r>
      <w:r w:rsidR="009F3AEE" w:rsidRPr="000E1A5F">
        <w:rPr>
          <w:rFonts w:eastAsiaTheme="minorEastAsia"/>
          <w:i/>
          <w:vertAlign w:val="subscript"/>
          <w:lang w:val="en-GB"/>
          <w:rPrChange w:id="9351" w:author="Dioguardi, Fabio" w:date="2018-10-23T11:24:00Z">
            <w:rPr>
              <w:rFonts w:eastAsiaTheme="minorEastAsia"/>
              <w:i/>
              <w:vertAlign w:val="subscript"/>
            </w:rPr>
          </w:rPrChange>
        </w:rPr>
        <w:t>,</w:t>
      </w:r>
      <w:r w:rsidR="00CF213A" w:rsidRPr="000E1A5F">
        <w:rPr>
          <w:rFonts w:eastAsiaTheme="minorEastAsia"/>
          <w:i/>
          <w:vertAlign w:val="subscript"/>
          <w:lang w:val="en-GB"/>
          <w:rPrChange w:id="9352" w:author="Dioguardi, Fabio" w:date="2018-10-23T11:24:00Z">
            <w:rPr>
              <w:rFonts w:eastAsiaTheme="minorEastAsia"/>
              <w:i/>
              <w:vertAlign w:val="subscript"/>
            </w:rPr>
          </w:rPrChange>
        </w:rPr>
        <w:t>I</w:t>
      </w:r>
      <w:proofErr w:type="spellEnd"/>
      <w:r w:rsidR="00CF213A" w:rsidRPr="000E1A5F">
        <w:rPr>
          <w:rFonts w:eastAsiaTheme="minorEastAsia"/>
          <w:i/>
          <w:lang w:val="en-GB"/>
          <w:rPrChange w:id="9353" w:author="Dioguardi, Fabio" w:date="2018-10-23T11:24:00Z">
            <w:rPr>
              <w:rFonts w:eastAsiaTheme="minorEastAsia"/>
              <w:i/>
            </w:rPr>
          </w:rPrChange>
        </w:rPr>
        <w:t>;</w:t>
      </w:r>
    </w:p>
    <w:p w14:paraId="01D864EB" w14:textId="35DFE594" w:rsidR="002E62D4" w:rsidRPr="000E1A5F" w:rsidRDefault="002E62D4" w:rsidP="001507E8">
      <w:pPr>
        <w:pStyle w:val="ListParagraph"/>
        <w:numPr>
          <w:ilvl w:val="0"/>
          <w:numId w:val="22"/>
        </w:numPr>
        <w:rPr>
          <w:rFonts w:eastAsiaTheme="minorEastAsia"/>
          <w:lang w:val="en-GB"/>
          <w:rPrChange w:id="9354" w:author="Dioguardi, Fabio" w:date="2018-10-23T11:24:00Z">
            <w:rPr>
              <w:rFonts w:eastAsiaTheme="minorEastAsia"/>
            </w:rPr>
          </w:rPrChange>
        </w:rPr>
      </w:pPr>
      <w:r w:rsidRPr="000E1A5F">
        <w:rPr>
          <w:rFonts w:eastAsiaTheme="minorEastAsia"/>
          <w:lang w:val="en-GB"/>
          <w:rPrChange w:id="9355" w:author="Dioguardi, Fabio" w:date="2018-10-23T11:24:00Z">
            <w:rPr>
              <w:rFonts w:eastAsiaTheme="minorEastAsia"/>
            </w:rPr>
          </w:rPrChange>
        </w:rPr>
        <w:t>column 6: free slot (currently “7”)</w:t>
      </w:r>
      <w:r w:rsidR="00CF213A" w:rsidRPr="000E1A5F">
        <w:rPr>
          <w:rFonts w:eastAsiaTheme="minorEastAsia"/>
          <w:lang w:val="en-GB"/>
          <w:rPrChange w:id="9356" w:author="Dioguardi, Fabio" w:date="2018-10-23T11:24:00Z">
            <w:rPr>
              <w:rFonts w:eastAsiaTheme="minorEastAsia"/>
            </w:rPr>
          </w:rPrChange>
        </w:rPr>
        <w:t>;</w:t>
      </w:r>
    </w:p>
    <w:p w14:paraId="60CCA044" w14:textId="69772858" w:rsidR="002E62D4" w:rsidRPr="000E1A5F" w:rsidRDefault="002E62D4" w:rsidP="001507E8">
      <w:pPr>
        <w:pStyle w:val="ListParagraph"/>
        <w:numPr>
          <w:ilvl w:val="0"/>
          <w:numId w:val="22"/>
        </w:numPr>
        <w:rPr>
          <w:rFonts w:eastAsiaTheme="minorEastAsia"/>
          <w:lang w:val="en-GB"/>
          <w:rPrChange w:id="9357" w:author="Dioguardi, Fabio" w:date="2018-10-23T11:24:00Z">
            <w:rPr>
              <w:rFonts w:eastAsiaTheme="minorEastAsia"/>
            </w:rPr>
          </w:rPrChange>
        </w:rPr>
      </w:pPr>
      <w:r w:rsidRPr="000E1A5F">
        <w:rPr>
          <w:rFonts w:eastAsiaTheme="minorEastAsia"/>
          <w:lang w:val="en-GB"/>
          <w:rPrChange w:id="9358" w:author="Dioguardi, Fabio" w:date="2018-10-23T11:24:00Z">
            <w:rPr>
              <w:rFonts w:eastAsiaTheme="minorEastAsia"/>
            </w:rPr>
          </w:rPrChange>
        </w:rPr>
        <w:t>column 7: free slot (currently “7”)</w:t>
      </w:r>
      <w:r w:rsidR="00CF213A" w:rsidRPr="000E1A5F">
        <w:rPr>
          <w:rFonts w:eastAsiaTheme="minorEastAsia"/>
          <w:lang w:val="en-GB"/>
          <w:rPrChange w:id="9359" w:author="Dioguardi, Fabio" w:date="2018-10-23T11:24:00Z">
            <w:rPr>
              <w:rFonts w:eastAsiaTheme="minorEastAsia"/>
            </w:rPr>
          </w:rPrChange>
        </w:rPr>
        <w:t>;</w:t>
      </w:r>
    </w:p>
    <w:p w14:paraId="4A5953C6" w14:textId="1B53A00C" w:rsidR="002E62D4" w:rsidRPr="000E1A5F" w:rsidRDefault="002E62D4" w:rsidP="001507E8">
      <w:pPr>
        <w:pStyle w:val="ListParagraph"/>
        <w:numPr>
          <w:ilvl w:val="0"/>
          <w:numId w:val="22"/>
        </w:numPr>
        <w:rPr>
          <w:rFonts w:eastAsiaTheme="minorEastAsia"/>
          <w:lang w:val="en-GB"/>
          <w:rPrChange w:id="9360" w:author="Dioguardi, Fabio" w:date="2018-10-23T11:24:00Z">
            <w:rPr>
              <w:rFonts w:eastAsiaTheme="minorEastAsia"/>
            </w:rPr>
          </w:rPrChange>
        </w:rPr>
      </w:pPr>
      <w:r w:rsidRPr="000E1A5F">
        <w:rPr>
          <w:rFonts w:eastAsiaTheme="minorEastAsia"/>
          <w:lang w:val="en-GB"/>
          <w:rPrChange w:id="9361" w:author="Dioguardi, Fabio" w:date="2018-10-23T11:24:00Z">
            <w:rPr>
              <w:rFonts w:eastAsiaTheme="minorEastAsia"/>
            </w:rPr>
          </w:rPrChange>
        </w:rPr>
        <w:t>column 8: free slot (currently “7”)</w:t>
      </w:r>
      <w:r w:rsidR="00CF213A" w:rsidRPr="000E1A5F">
        <w:rPr>
          <w:rFonts w:eastAsiaTheme="minorEastAsia"/>
          <w:lang w:val="en-GB"/>
          <w:rPrChange w:id="9362" w:author="Dioguardi, Fabio" w:date="2018-10-23T11:24:00Z">
            <w:rPr>
              <w:rFonts w:eastAsiaTheme="minorEastAsia"/>
            </w:rPr>
          </w:rPrChange>
        </w:rPr>
        <w:t>;</w:t>
      </w:r>
    </w:p>
    <w:p w14:paraId="5FEFC26C" w14:textId="722FAB4C" w:rsidR="002E62D4" w:rsidRPr="000E1A5F" w:rsidRDefault="002E62D4" w:rsidP="001507E8">
      <w:pPr>
        <w:pStyle w:val="ListParagraph"/>
        <w:numPr>
          <w:ilvl w:val="0"/>
          <w:numId w:val="22"/>
        </w:numPr>
        <w:rPr>
          <w:rFonts w:eastAsiaTheme="minorEastAsia"/>
          <w:lang w:val="en-GB"/>
          <w:rPrChange w:id="9363" w:author="Dioguardi, Fabio" w:date="2018-10-23T11:24:00Z">
            <w:rPr>
              <w:rFonts w:eastAsiaTheme="minorEastAsia"/>
            </w:rPr>
          </w:rPrChange>
        </w:rPr>
      </w:pPr>
      <w:r w:rsidRPr="000E1A5F">
        <w:rPr>
          <w:rFonts w:eastAsiaTheme="minorEastAsia"/>
          <w:lang w:val="en-GB"/>
          <w:rPrChange w:id="9364" w:author="Dioguardi, Fabio" w:date="2018-10-23T11:24:00Z">
            <w:rPr>
              <w:rFonts w:eastAsiaTheme="minorEastAsia"/>
            </w:rPr>
          </w:rPrChange>
        </w:rPr>
        <w:t>column 9: free slot (currently “7”)</w:t>
      </w:r>
      <w:r w:rsidR="00CF213A" w:rsidRPr="000E1A5F">
        <w:rPr>
          <w:rFonts w:eastAsiaTheme="minorEastAsia"/>
          <w:lang w:val="en-GB"/>
          <w:rPrChange w:id="9365" w:author="Dioguardi, Fabio" w:date="2018-10-23T11:24:00Z">
            <w:rPr>
              <w:rFonts w:eastAsiaTheme="minorEastAsia"/>
            </w:rPr>
          </w:rPrChange>
        </w:rPr>
        <w:t>;</w:t>
      </w:r>
    </w:p>
    <w:p w14:paraId="1AB30F24" w14:textId="29CB72A1" w:rsidR="002E62D4" w:rsidRPr="000E1A5F" w:rsidRDefault="002E62D4" w:rsidP="001507E8">
      <w:pPr>
        <w:pStyle w:val="ListParagraph"/>
        <w:numPr>
          <w:ilvl w:val="0"/>
          <w:numId w:val="22"/>
        </w:numPr>
        <w:rPr>
          <w:rFonts w:eastAsiaTheme="minorEastAsia"/>
          <w:lang w:val="en-GB"/>
          <w:rPrChange w:id="9366" w:author="Dioguardi, Fabio" w:date="2018-10-23T11:24:00Z">
            <w:rPr>
              <w:rFonts w:eastAsiaTheme="minorEastAsia"/>
            </w:rPr>
          </w:rPrChange>
        </w:rPr>
      </w:pPr>
      <w:r w:rsidRPr="000E1A5F">
        <w:rPr>
          <w:rFonts w:eastAsiaTheme="minorEastAsia"/>
          <w:lang w:val="en-GB"/>
          <w:rPrChange w:id="9367" w:author="Dioguardi, Fabio" w:date="2018-10-23T11:24:00Z">
            <w:rPr>
              <w:rFonts w:eastAsiaTheme="minorEastAsia"/>
            </w:rPr>
          </w:rPrChange>
        </w:rPr>
        <w:t>column 10: comment</w:t>
      </w:r>
      <w:r w:rsidR="00CF213A" w:rsidRPr="000E1A5F">
        <w:rPr>
          <w:rFonts w:eastAsiaTheme="minorEastAsia"/>
          <w:lang w:val="en-GB"/>
          <w:rPrChange w:id="9368" w:author="Dioguardi, Fabio" w:date="2018-10-23T11:24:00Z">
            <w:rPr>
              <w:rFonts w:eastAsiaTheme="minorEastAsia"/>
            </w:rPr>
          </w:rPrChange>
        </w:rPr>
        <w:t>;</w:t>
      </w:r>
    </w:p>
    <w:p w14:paraId="6492DFE1" w14:textId="124081E3" w:rsidR="009F3AEE" w:rsidRPr="000E1A5F" w:rsidRDefault="009F3AEE" w:rsidP="004E149A">
      <w:pPr>
        <w:rPr>
          <w:rFonts w:eastAsiaTheme="minorEastAsia"/>
          <w:szCs w:val="22"/>
          <w:lang w:val="en-GB"/>
          <w:rPrChange w:id="9369" w:author="Dioguardi, Fabio" w:date="2018-10-23T11:24:00Z">
            <w:rPr>
              <w:rFonts w:eastAsiaTheme="minorEastAsia"/>
              <w:szCs w:val="22"/>
            </w:rPr>
          </w:rPrChange>
        </w:rPr>
      </w:pPr>
      <w:r w:rsidRPr="000E1A5F">
        <w:rPr>
          <w:rFonts w:eastAsiaTheme="minorEastAsia"/>
          <w:szCs w:val="22"/>
          <w:lang w:val="en-GB"/>
          <w:rPrChange w:id="9370" w:author="Dioguardi, Fabio" w:date="2018-10-23T11:24:00Z">
            <w:rPr>
              <w:rFonts w:eastAsiaTheme="minorEastAsia"/>
              <w:szCs w:val="22"/>
            </w:rPr>
          </w:rPrChange>
        </w:rPr>
        <w:t xml:space="preserve">FOXI only considers </w:t>
      </w:r>
      <w:r w:rsidR="002E62D4" w:rsidRPr="000E1A5F">
        <w:rPr>
          <w:rFonts w:eastAsiaTheme="minorEastAsia"/>
          <w:szCs w:val="22"/>
          <w:lang w:val="en-GB"/>
          <w:rPrChange w:id="9371" w:author="Dioguardi, Fabio" w:date="2018-10-23T11:24:00Z">
            <w:rPr>
              <w:rFonts w:eastAsiaTheme="minorEastAsia"/>
              <w:szCs w:val="22"/>
            </w:rPr>
          </w:rPrChange>
        </w:rPr>
        <w:t>data set</w:t>
      </w:r>
      <w:r w:rsidRPr="000E1A5F">
        <w:rPr>
          <w:rFonts w:eastAsiaTheme="minorEastAsia"/>
          <w:szCs w:val="22"/>
          <w:lang w:val="en-GB"/>
          <w:rPrChange w:id="9372" w:author="Dioguardi, Fabio" w:date="2018-10-23T11:24:00Z">
            <w:rPr>
              <w:rFonts w:eastAsiaTheme="minorEastAsia"/>
              <w:szCs w:val="22"/>
            </w:rPr>
          </w:rPrChange>
        </w:rPr>
        <w:t>s</w:t>
      </w:r>
      <w:r w:rsidR="002E62D4" w:rsidRPr="000E1A5F">
        <w:rPr>
          <w:rFonts w:eastAsiaTheme="minorEastAsia"/>
          <w:szCs w:val="22"/>
          <w:lang w:val="en-GB"/>
          <w:rPrChange w:id="9373" w:author="Dioguardi, Fabio" w:date="2018-10-23T11:24:00Z">
            <w:rPr>
              <w:rFonts w:eastAsiaTheme="minorEastAsia"/>
              <w:szCs w:val="22"/>
            </w:rPr>
          </w:rPrChange>
        </w:rPr>
        <w:t xml:space="preserve"> </w:t>
      </w:r>
      <w:r w:rsidR="00566F04" w:rsidRPr="000E1A5F">
        <w:rPr>
          <w:rFonts w:eastAsiaTheme="minorEastAsia"/>
          <w:szCs w:val="22"/>
          <w:lang w:val="en-GB"/>
          <w:rPrChange w:id="9374" w:author="Dioguardi, Fabio" w:date="2018-10-23T11:24:00Z">
            <w:rPr>
              <w:rFonts w:eastAsiaTheme="minorEastAsia"/>
              <w:szCs w:val="22"/>
            </w:rPr>
          </w:rPrChange>
        </w:rPr>
        <w:t xml:space="preserve">with </w:t>
      </w:r>
      <w:r w:rsidR="00566F04" w:rsidRPr="000E1A5F">
        <w:rPr>
          <w:rFonts w:eastAsiaTheme="minorEastAsia"/>
          <w:lang w:val="en-GB"/>
          <w:rPrChange w:id="9375" w:author="Dioguardi, Fabio" w:date="2018-10-23T11:24:00Z">
            <w:rPr>
              <w:rFonts w:eastAsiaTheme="minorEastAsia"/>
            </w:rPr>
          </w:rPrChange>
        </w:rPr>
        <w:t xml:space="preserve">&lt;include&gt; variables </w:t>
      </w:r>
      <w:r w:rsidR="00566F04" w:rsidRPr="000E1A5F">
        <w:rPr>
          <w:rFonts w:eastAsiaTheme="minorEastAsia"/>
          <w:szCs w:val="22"/>
          <w:lang w:val="en-GB"/>
          <w:rPrChange w:id="9376" w:author="Dioguardi, Fabio" w:date="2018-10-23T11:24:00Z">
            <w:rPr>
              <w:rFonts w:eastAsiaTheme="minorEastAsia"/>
              <w:szCs w:val="22"/>
            </w:rPr>
          </w:rPrChange>
        </w:rPr>
        <w:t>being</w:t>
      </w:r>
      <w:r w:rsidR="00CF213A" w:rsidRPr="000E1A5F">
        <w:rPr>
          <w:rFonts w:eastAsiaTheme="minorEastAsia"/>
          <w:szCs w:val="22"/>
          <w:lang w:val="en-GB"/>
          <w:rPrChange w:id="9377" w:author="Dioguardi, Fabio" w:date="2018-10-23T11:24:00Z">
            <w:rPr>
              <w:rFonts w:eastAsiaTheme="minorEastAsia"/>
              <w:szCs w:val="22"/>
            </w:rPr>
          </w:rPrChange>
        </w:rPr>
        <w:t xml:space="preserve"> equal to</w:t>
      </w:r>
      <w:r w:rsidR="00566F04" w:rsidRPr="000E1A5F">
        <w:rPr>
          <w:rFonts w:eastAsiaTheme="minorEastAsia"/>
          <w:szCs w:val="22"/>
          <w:lang w:val="en-GB"/>
          <w:rPrChange w:id="9378" w:author="Dioguardi, Fabio" w:date="2018-10-23T11:24:00Z">
            <w:rPr>
              <w:rFonts w:eastAsiaTheme="minorEastAsia"/>
              <w:szCs w:val="22"/>
            </w:rPr>
          </w:rPrChange>
        </w:rPr>
        <w:t xml:space="preserve"> 1</w:t>
      </w:r>
      <w:r w:rsidRPr="000E1A5F">
        <w:rPr>
          <w:rFonts w:eastAsiaTheme="minorEastAsia"/>
          <w:szCs w:val="22"/>
          <w:lang w:val="en-GB"/>
          <w:rPrChange w:id="9379" w:author="Dioguardi, Fabio" w:date="2018-10-23T11:24:00Z">
            <w:rPr>
              <w:rFonts w:eastAsiaTheme="minorEastAsia"/>
              <w:szCs w:val="22"/>
            </w:rPr>
          </w:rPrChange>
        </w:rPr>
        <w:t xml:space="preserve"> and which are</w:t>
      </w:r>
      <w:r w:rsidR="002E62D4" w:rsidRPr="000E1A5F">
        <w:rPr>
          <w:rFonts w:eastAsiaTheme="minorEastAsia"/>
          <w:szCs w:val="22"/>
          <w:lang w:val="en-GB"/>
          <w:rPrChange w:id="9380" w:author="Dioguardi, Fabio" w:date="2018-10-23T11:24:00Z">
            <w:rPr>
              <w:rFonts w:eastAsiaTheme="minorEastAsia"/>
              <w:szCs w:val="22"/>
            </w:rPr>
          </w:rPrChange>
        </w:rPr>
        <w:t xml:space="preserve"> within the </w:t>
      </w:r>
      <w:r w:rsidRPr="000E1A5F">
        <w:rPr>
          <w:rFonts w:eastAsiaTheme="minorEastAsia"/>
          <w:szCs w:val="22"/>
          <w:lang w:val="en-GB"/>
          <w:rPrChange w:id="9381" w:author="Dioguardi, Fabio" w:date="2018-10-23T11:24:00Z">
            <w:rPr>
              <w:rFonts w:eastAsiaTheme="minorEastAsia"/>
              <w:szCs w:val="22"/>
            </w:rPr>
          </w:rPrChange>
        </w:rPr>
        <w:t xml:space="preserve">time frame </w:t>
      </w:r>
      <w:r w:rsidR="00566F04" w:rsidRPr="000E1A5F">
        <w:rPr>
          <w:rFonts w:eastAsiaTheme="minorEastAsia"/>
          <w:szCs w:val="22"/>
          <w:lang w:val="en-GB"/>
          <w:rPrChange w:id="9382" w:author="Dioguardi, Fabio" w:date="2018-10-23T11:24:00Z">
            <w:rPr>
              <w:rFonts w:eastAsiaTheme="minorEastAsia"/>
              <w:szCs w:val="22"/>
            </w:rPr>
          </w:rPrChange>
        </w:rPr>
        <w:t>that is defined</w:t>
      </w:r>
      <w:r w:rsidR="002E62D4" w:rsidRPr="000E1A5F">
        <w:rPr>
          <w:rFonts w:eastAsiaTheme="minorEastAsia"/>
          <w:szCs w:val="22"/>
          <w:lang w:val="en-GB"/>
          <w:rPrChange w:id="9383" w:author="Dioguardi, Fabio" w:date="2018-10-23T11:24:00Z">
            <w:rPr>
              <w:rFonts w:eastAsiaTheme="minorEastAsia"/>
              <w:szCs w:val="22"/>
            </w:rPr>
          </w:rPrChange>
        </w:rPr>
        <w:t xml:space="preserve"> by the time base</w:t>
      </w:r>
      <w:r w:rsidRPr="000E1A5F">
        <w:rPr>
          <w:rFonts w:eastAsiaTheme="minorEastAsia"/>
          <w:szCs w:val="22"/>
          <w:lang w:val="en-GB"/>
          <w:rPrChange w:id="9384" w:author="Dioguardi, Fabio" w:date="2018-10-23T11:24:00Z">
            <w:rPr>
              <w:rFonts w:eastAsiaTheme="minorEastAsia"/>
              <w:szCs w:val="22"/>
            </w:rPr>
          </w:rPrChange>
        </w:rPr>
        <w:t xml:space="preserve"> selected.</w:t>
      </w:r>
      <w:r w:rsidR="002E62D4" w:rsidRPr="000E1A5F">
        <w:rPr>
          <w:rFonts w:eastAsiaTheme="minorEastAsia"/>
          <w:szCs w:val="22"/>
          <w:lang w:val="en-GB"/>
          <w:rPrChange w:id="9385" w:author="Dioguardi, Fabio" w:date="2018-10-23T11:24:00Z">
            <w:rPr>
              <w:rFonts w:eastAsiaTheme="minorEastAsia"/>
              <w:szCs w:val="22"/>
            </w:rPr>
          </w:rPrChange>
        </w:rPr>
        <w:t xml:space="preserve"> </w:t>
      </w:r>
    </w:p>
    <w:p w14:paraId="1EF20FBF" w14:textId="5315BB0E" w:rsidR="000F07FC" w:rsidRPr="000E1A5F" w:rsidRDefault="009F3AEE" w:rsidP="000F07FC">
      <w:pPr>
        <w:rPr>
          <w:rFonts w:eastAsiaTheme="minorEastAsia"/>
          <w:lang w:val="en-GB"/>
          <w:rPrChange w:id="9386" w:author="Dioguardi, Fabio" w:date="2018-10-23T11:24:00Z">
            <w:rPr>
              <w:rFonts w:eastAsiaTheme="minorEastAsia"/>
            </w:rPr>
          </w:rPrChange>
        </w:rPr>
      </w:pPr>
      <w:r w:rsidRPr="000E1A5F">
        <w:rPr>
          <w:rFonts w:eastAsiaTheme="minorEastAsia"/>
          <w:szCs w:val="22"/>
          <w:lang w:val="en-GB"/>
          <w:rPrChange w:id="9387" w:author="Dioguardi, Fabio" w:date="2018-10-23T11:24:00Z">
            <w:rPr>
              <w:rFonts w:eastAsiaTheme="minorEastAsia"/>
              <w:szCs w:val="22"/>
            </w:rPr>
          </w:rPrChange>
        </w:rPr>
        <w:lastRenderedPageBreak/>
        <w:t xml:space="preserve">For these data sets, </w:t>
      </w:r>
      <w:r w:rsidR="000F07FC" w:rsidRPr="000E1A5F">
        <w:rPr>
          <w:rFonts w:eastAsiaTheme="minorEastAsia"/>
          <w:szCs w:val="22"/>
          <w:lang w:val="en-GB"/>
          <w:rPrChange w:id="9388" w:author="Dioguardi, Fabio" w:date="2018-10-23T11:24:00Z">
            <w:rPr>
              <w:rFonts w:eastAsiaTheme="minorEastAsia"/>
              <w:szCs w:val="22"/>
            </w:rPr>
          </w:rPrChange>
        </w:rPr>
        <w:t xml:space="preserve">the mean values </w:t>
      </w:r>
      <w:proofErr w:type="spellStart"/>
      <w:r w:rsidR="000F07FC" w:rsidRPr="000E1A5F">
        <w:rPr>
          <w:rFonts w:eastAsiaTheme="minorEastAsia"/>
          <w:i/>
          <w:lang w:val="en-GB"/>
          <w:rPrChange w:id="9389" w:author="Dioguardi, Fabio" w:date="2018-10-23T11:24:00Z">
            <w:rPr>
              <w:rFonts w:eastAsiaTheme="minorEastAsia"/>
              <w:i/>
              <w:lang w:val="en-IE"/>
            </w:rPr>
          </w:rPrChange>
        </w:rPr>
        <w:t>Q</w:t>
      </w:r>
      <w:r w:rsidR="000F07FC" w:rsidRPr="000E1A5F">
        <w:rPr>
          <w:rFonts w:eastAsiaTheme="minorEastAsia"/>
          <w:i/>
          <w:vertAlign w:val="subscript"/>
          <w:lang w:val="en-GB"/>
          <w:rPrChange w:id="9390" w:author="Dioguardi, Fabio" w:date="2018-10-23T11:24:00Z">
            <w:rPr>
              <w:rFonts w:eastAsiaTheme="minorEastAsia"/>
              <w:i/>
              <w:vertAlign w:val="subscript"/>
              <w:lang w:val="en-IE"/>
            </w:rPr>
          </w:rPrChange>
        </w:rPr>
        <w:t>man_avg</w:t>
      </w:r>
      <w:proofErr w:type="gramStart"/>
      <w:r w:rsidR="000F07FC" w:rsidRPr="000E1A5F">
        <w:rPr>
          <w:rFonts w:eastAsiaTheme="minorEastAsia"/>
          <w:i/>
          <w:vertAlign w:val="subscript"/>
          <w:lang w:val="en-GB"/>
          <w:rPrChange w:id="9391" w:author="Dioguardi, Fabio" w:date="2018-10-23T11:24:00Z">
            <w:rPr>
              <w:rFonts w:eastAsiaTheme="minorEastAsia"/>
              <w:i/>
              <w:vertAlign w:val="subscript"/>
              <w:lang w:val="en-IE"/>
            </w:rPr>
          </w:rPrChange>
        </w:rPr>
        <w:t>,i</w:t>
      </w:r>
      <w:proofErr w:type="spellEnd"/>
      <w:proofErr w:type="gramEnd"/>
      <w:r w:rsidR="000F07FC" w:rsidRPr="000E1A5F">
        <w:rPr>
          <w:rFonts w:eastAsiaTheme="minorEastAsia"/>
          <w:i/>
          <w:vertAlign w:val="subscript"/>
          <w:lang w:val="en-GB"/>
          <w:rPrChange w:id="9392" w:author="Dioguardi, Fabio" w:date="2018-10-23T11:24:00Z">
            <w:rPr>
              <w:rFonts w:eastAsiaTheme="minorEastAsia"/>
              <w:i/>
              <w:vertAlign w:val="subscript"/>
              <w:lang w:val="en-IE"/>
            </w:rPr>
          </w:rPrChange>
        </w:rPr>
        <w:t xml:space="preserve"> </w:t>
      </w:r>
      <w:r w:rsidR="000F07FC" w:rsidRPr="000E1A5F">
        <w:rPr>
          <w:rFonts w:eastAsiaTheme="minorEastAsia"/>
          <w:lang w:val="en-GB"/>
          <w:rPrChange w:id="9393" w:author="Dioguardi, Fabio" w:date="2018-10-23T11:24:00Z">
            <w:rPr>
              <w:rFonts w:eastAsiaTheme="minorEastAsia"/>
              <w:lang w:val="en-IE"/>
            </w:rPr>
          </w:rPrChange>
        </w:rPr>
        <w:t>are determined.</w:t>
      </w:r>
      <w:r w:rsidR="000F07FC" w:rsidRPr="000E1A5F">
        <w:rPr>
          <w:rFonts w:eastAsiaTheme="minorEastAsia"/>
          <w:i/>
          <w:lang w:val="en-GB"/>
          <w:rPrChange w:id="9394" w:author="Dioguardi, Fabio" w:date="2018-10-23T11:24:00Z">
            <w:rPr>
              <w:rFonts w:eastAsiaTheme="minorEastAsia"/>
              <w:i/>
              <w:lang w:val="en-IE"/>
            </w:rPr>
          </w:rPrChange>
        </w:rPr>
        <w:t xml:space="preserve"> </w:t>
      </w:r>
      <w:r w:rsidR="000F07FC" w:rsidRPr="000E1A5F">
        <w:rPr>
          <w:rFonts w:eastAsiaTheme="minorEastAsia"/>
          <w:lang w:val="en-GB"/>
          <w:rPrChange w:id="9395" w:author="Dioguardi, Fabio" w:date="2018-10-23T11:24:00Z">
            <w:rPr>
              <w:rFonts w:eastAsiaTheme="minorEastAsia"/>
              <w:lang w:val="en-IE"/>
            </w:rPr>
          </w:rPrChange>
        </w:rPr>
        <w:t xml:space="preserve">Then </w:t>
      </w:r>
      <w:r w:rsidRPr="000E1A5F">
        <w:rPr>
          <w:rFonts w:eastAsiaTheme="minorEastAsia"/>
          <w:lang w:val="en-GB"/>
          <w:rPrChange w:id="9396" w:author="Dioguardi, Fabio" w:date="2018-10-23T11:24:00Z">
            <w:rPr>
              <w:rFonts w:eastAsiaTheme="minorEastAsia"/>
            </w:rPr>
          </w:rPrChange>
        </w:rPr>
        <w:t>the lower and the upper boundar</w:t>
      </w:r>
      <w:r w:rsidR="000F07FC" w:rsidRPr="000E1A5F">
        <w:rPr>
          <w:rFonts w:eastAsiaTheme="minorEastAsia"/>
          <w:lang w:val="en-GB"/>
          <w:rPrChange w:id="9397" w:author="Dioguardi, Fabio" w:date="2018-10-23T11:24:00Z">
            <w:rPr>
              <w:rFonts w:eastAsiaTheme="minorEastAsia"/>
            </w:rPr>
          </w:rPrChange>
        </w:rPr>
        <w:t>ies</w:t>
      </w:r>
      <w:r w:rsidRPr="000E1A5F">
        <w:rPr>
          <w:rFonts w:eastAsiaTheme="minorEastAsia"/>
          <w:lang w:val="en-GB"/>
          <w:rPrChange w:id="9398" w:author="Dioguardi, Fabio" w:date="2018-10-23T11:24:00Z">
            <w:rPr>
              <w:rFonts w:eastAsiaTheme="minorEastAsia"/>
            </w:rPr>
          </w:rPrChange>
        </w:rPr>
        <w:t xml:space="preserve"> (</w:t>
      </w:r>
      <w:proofErr w:type="spellStart"/>
      <w:r w:rsidRPr="000E1A5F">
        <w:rPr>
          <w:rFonts w:eastAsiaTheme="minorEastAsia"/>
          <w:i/>
          <w:lang w:val="en-GB"/>
          <w:rPrChange w:id="9399" w:author="Dioguardi, Fabio" w:date="2018-10-23T11:24:00Z">
            <w:rPr>
              <w:rFonts w:eastAsiaTheme="minorEastAsia"/>
              <w:i/>
            </w:rPr>
          </w:rPrChange>
        </w:rPr>
        <w:t>Q</w:t>
      </w:r>
      <w:r w:rsidRPr="000E1A5F">
        <w:rPr>
          <w:rFonts w:eastAsiaTheme="minorEastAsia"/>
          <w:i/>
          <w:vertAlign w:val="subscript"/>
          <w:lang w:val="en-GB"/>
          <w:rPrChange w:id="9400" w:author="Dioguardi, Fabio" w:date="2018-10-23T11:24:00Z">
            <w:rPr>
              <w:rFonts w:eastAsiaTheme="minorEastAsia"/>
              <w:i/>
              <w:vertAlign w:val="subscript"/>
            </w:rPr>
          </w:rPrChange>
        </w:rPr>
        <w:t>man_min</w:t>
      </w:r>
      <w:proofErr w:type="spellEnd"/>
      <w:r w:rsidRPr="000E1A5F">
        <w:rPr>
          <w:rFonts w:eastAsiaTheme="minorEastAsia"/>
          <w:lang w:val="en-GB"/>
          <w:rPrChange w:id="9401" w:author="Dioguardi, Fabio" w:date="2018-10-23T11:24:00Z">
            <w:rPr>
              <w:rFonts w:eastAsiaTheme="minorEastAsia"/>
            </w:rPr>
          </w:rPrChange>
        </w:rPr>
        <w:t xml:space="preserve"> and </w:t>
      </w:r>
      <w:proofErr w:type="spellStart"/>
      <w:r w:rsidRPr="000E1A5F">
        <w:rPr>
          <w:rFonts w:eastAsiaTheme="minorEastAsia"/>
          <w:i/>
          <w:lang w:val="en-GB"/>
          <w:rPrChange w:id="9402" w:author="Dioguardi, Fabio" w:date="2018-10-23T11:24:00Z">
            <w:rPr>
              <w:rFonts w:eastAsiaTheme="minorEastAsia"/>
              <w:i/>
            </w:rPr>
          </w:rPrChange>
        </w:rPr>
        <w:t>Q</w:t>
      </w:r>
      <w:r w:rsidRPr="000E1A5F">
        <w:rPr>
          <w:rFonts w:eastAsiaTheme="minorEastAsia"/>
          <w:i/>
          <w:vertAlign w:val="subscript"/>
          <w:lang w:val="en-GB"/>
          <w:rPrChange w:id="9403" w:author="Dioguardi, Fabio" w:date="2018-10-23T11:24:00Z">
            <w:rPr>
              <w:rFonts w:eastAsiaTheme="minorEastAsia"/>
              <w:i/>
              <w:vertAlign w:val="subscript"/>
            </w:rPr>
          </w:rPrChange>
        </w:rPr>
        <w:t>man_max</w:t>
      </w:r>
      <w:proofErr w:type="spellEnd"/>
      <w:r w:rsidRPr="000E1A5F">
        <w:rPr>
          <w:rFonts w:eastAsiaTheme="minorEastAsia"/>
          <w:lang w:val="en-GB"/>
          <w:rPrChange w:id="9404" w:author="Dioguardi, Fabio" w:date="2018-10-23T11:24:00Z">
            <w:rPr>
              <w:rFonts w:eastAsiaTheme="minorEastAsia"/>
            </w:rPr>
          </w:rPrChange>
        </w:rPr>
        <w:t>) as well as the average best MER estimate for manually added</w:t>
      </w:r>
      <w:r w:rsidR="000F07FC" w:rsidRPr="000E1A5F">
        <w:rPr>
          <w:rFonts w:eastAsiaTheme="minorEastAsia"/>
          <w:lang w:val="en-GB"/>
          <w:rPrChange w:id="9405" w:author="Dioguardi, Fabio" w:date="2018-10-23T11:24:00Z">
            <w:rPr>
              <w:rFonts w:eastAsiaTheme="minorEastAsia"/>
            </w:rPr>
          </w:rPrChange>
        </w:rPr>
        <w:t xml:space="preserve"> mass fluxes </w:t>
      </w:r>
      <w:proofErr w:type="spellStart"/>
      <w:r w:rsidR="000F07FC" w:rsidRPr="000E1A5F">
        <w:rPr>
          <w:rFonts w:eastAsiaTheme="minorEastAsia"/>
          <w:i/>
          <w:lang w:val="en-GB"/>
          <w:rPrChange w:id="9406" w:author="Dioguardi, Fabio" w:date="2018-10-23T11:24:00Z">
            <w:rPr>
              <w:rFonts w:eastAsiaTheme="minorEastAsia"/>
              <w:i/>
            </w:rPr>
          </w:rPrChange>
        </w:rPr>
        <w:t>Q</w:t>
      </w:r>
      <w:r w:rsidR="000F07FC" w:rsidRPr="000E1A5F">
        <w:rPr>
          <w:rFonts w:eastAsiaTheme="minorEastAsia"/>
          <w:i/>
          <w:vertAlign w:val="subscript"/>
          <w:lang w:val="en-GB"/>
          <w:rPrChange w:id="9407" w:author="Dioguardi, Fabio" w:date="2018-10-23T11:24:00Z">
            <w:rPr>
              <w:rFonts w:eastAsiaTheme="minorEastAsia"/>
              <w:i/>
              <w:vertAlign w:val="subscript"/>
            </w:rPr>
          </w:rPrChange>
        </w:rPr>
        <w:t>man_wavg</w:t>
      </w:r>
      <w:proofErr w:type="spellEnd"/>
      <w:r w:rsidRPr="000E1A5F">
        <w:rPr>
          <w:rFonts w:eastAsiaTheme="minorEastAsia"/>
          <w:lang w:val="en-GB"/>
          <w:rPrChange w:id="9408" w:author="Dioguardi, Fabio" w:date="2018-10-23T11:24:00Z">
            <w:rPr>
              <w:rFonts w:eastAsiaTheme="minorEastAsia"/>
            </w:rPr>
          </w:rPrChange>
        </w:rPr>
        <w:t xml:space="preserve"> </w:t>
      </w:r>
      <w:r w:rsidR="000F07FC" w:rsidRPr="000E1A5F">
        <w:rPr>
          <w:rFonts w:eastAsiaTheme="minorEastAsia"/>
          <w:lang w:val="en-GB"/>
          <w:rPrChange w:id="9409" w:author="Dioguardi, Fabio" w:date="2018-10-23T11:24:00Z">
            <w:rPr>
              <w:rFonts w:eastAsiaTheme="minorEastAsia"/>
            </w:rPr>
          </w:rPrChange>
        </w:rPr>
        <w:t xml:space="preserve">are computed </w:t>
      </w:r>
      <w:r w:rsidRPr="000E1A5F">
        <w:rPr>
          <w:rFonts w:eastAsiaTheme="minorEastAsia"/>
          <w:lang w:val="en-GB"/>
          <w:rPrChange w:id="9410" w:author="Dioguardi, Fabio" w:date="2018-10-23T11:24:00Z">
            <w:rPr>
              <w:rFonts w:eastAsiaTheme="minorEastAsia"/>
            </w:rPr>
          </w:rPrChange>
        </w:rPr>
        <w:t xml:space="preserve">by calculating the </w:t>
      </w:r>
      <w:r w:rsidR="000F07FC" w:rsidRPr="000E1A5F">
        <w:rPr>
          <w:rFonts w:eastAsiaTheme="minorEastAsia"/>
          <w:lang w:val="en-GB"/>
          <w:rPrChange w:id="9411" w:author="Dioguardi, Fabio" w:date="2018-10-23T11:24:00Z">
            <w:rPr>
              <w:rFonts w:eastAsiaTheme="minorEastAsia"/>
            </w:rPr>
          </w:rPrChange>
        </w:rPr>
        <w:t xml:space="preserve">weighted </w:t>
      </w:r>
      <w:r w:rsidRPr="000E1A5F">
        <w:rPr>
          <w:rFonts w:eastAsiaTheme="minorEastAsia"/>
          <w:lang w:val="en-GB"/>
          <w:rPrChange w:id="9412" w:author="Dioguardi, Fabio" w:date="2018-10-23T11:24:00Z">
            <w:rPr>
              <w:rFonts w:eastAsiaTheme="minorEastAsia"/>
            </w:rPr>
          </w:rPrChange>
        </w:rPr>
        <w:t>average</w:t>
      </w:r>
      <w:r w:rsidR="000F07FC" w:rsidRPr="000E1A5F">
        <w:rPr>
          <w:rFonts w:eastAsiaTheme="minorEastAsia"/>
          <w:lang w:val="en-GB"/>
          <w:rPrChange w:id="9413" w:author="Dioguardi, Fabio" w:date="2018-10-23T11:24:00Z">
            <w:rPr>
              <w:rFonts w:eastAsiaTheme="minorEastAsia"/>
            </w:rPr>
          </w:rPrChange>
        </w:rPr>
        <w:t>s:</w:t>
      </w:r>
    </w:p>
    <w:p w14:paraId="03B5E095" w14:textId="77777777" w:rsidR="000F07FC" w:rsidRPr="000E1A5F" w:rsidRDefault="000F07FC" w:rsidP="000F07FC">
      <w:pPr>
        <w:rPr>
          <w:rFonts w:eastAsiaTheme="minorEastAsia"/>
          <w:lang w:val="en-GB"/>
          <w:rPrChange w:id="9414" w:author="Dioguardi, Fabio" w:date="2018-10-23T11:24:00Z">
            <w:rPr>
              <w:rFonts w:eastAsiaTheme="minorEastAsia"/>
              <w:lang w:val="en-IE"/>
            </w:rPr>
          </w:rPrChange>
        </w:rPr>
      </w:pPr>
    </w:p>
    <w:p w14:paraId="6FEC8086" w14:textId="37846B13" w:rsidR="009821C8" w:rsidRPr="000E1A5F" w:rsidRDefault="00F86A5D" w:rsidP="009821C8">
      <w:pPr>
        <w:ind w:left="2160"/>
        <w:rPr>
          <w:rFonts w:eastAsiaTheme="minorEastAsia"/>
          <w:lang w:val="en-GB"/>
          <w:rPrChange w:id="9415" w:author="Dioguardi, Fabio" w:date="2018-10-23T11:24:00Z">
            <w:rPr>
              <w:rFonts w:eastAsiaTheme="minorEastAsia"/>
            </w:rPr>
          </w:rPrChange>
        </w:rPr>
      </w:pPr>
      <m:oMath>
        <m:sSub>
          <m:sSubPr>
            <m:ctrlPr>
              <w:rPr>
                <w:rFonts w:ascii="Cambria Math" w:eastAsiaTheme="minorEastAsia" w:hAnsi="Cambria Math"/>
                <w:i/>
                <w:iCs/>
                <w:lang w:val="en-GB"/>
                <w:rPrChange w:id="9416"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417" w:author="Dioguardi, Fabio" w:date="2018-10-23T11:24:00Z">
                  <w:rPr>
                    <w:rFonts w:ascii="Cambria Math" w:eastAsiaTheme="minorEastAsia" w:hAnsi="Cambria Math"/>
                  </w:rPr>
                </w:rPrChange>
              </w:rPr>
              <m:t>Q</m:t>
            </m:r>
          </m:e>
          <m:sub>
            <m:r>
              <w:rPr>
                <w:rFonts w:ascii="Cambria Math" w:eastAsiaTheme="minorEastAsia" w:hAnsi="Cambria Math"/>
                <w:lang w:val="en-GB"/>
                <w:rPrChange w:id="9418" w:author="Dioguardi, Fabio" w:date="2018-10-23T11:24:00Z">
                  <w:rPr>
                    <w:rFonts w:ascii="Cambria Math" w:eastAsiaTheme="minorEastAsia" w:hAnsi="Cambria Math"/>
                  </w:rPr>
                </w:rPrChange>
              </w:rPr>
              <m:t>man_min</m:t>
            </m:r>
          </m:sub>
        </m:sSub>
        <m:r>
          <w:rPr>
            <w:rFonts w:ascii="Cambria Math" w:eastAsiaTheme="minorEastAsia" w:hAnsi="Cambria Math"/>
            <w:lang w:val="en-GB"/>
            <w:rPrChange w:id="9419"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9420" w:author="Dioguardi, Fabio" w:date="2018-10-23T11:24:00Z">
                  <w:rPr>
                    <w:rFonts w:ascii="Cambria Math" w:eastAsiaTheme="minorEastAsia" w:hAnsi="Cambria Math"/>
                    <w:i/>
                  </w:rPr>
                </w:rPrChange>
              </w:rPr>
            </m:ctrlPr>
          </m:dPr>
          <m:e>
            <m:r>
              <w:rPr>
                <w:rFonts w:ascii="Cambria Math" w:eastAsiaTheme="minorEastAsia" w:hAnsi="Cambria Math"/>
                <w:lang w:val="en-GB"/>
                <w:rPrChange w:id="9421"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9422"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23"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942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25" w:author="Dioguardi, Fabio" w:date="2018-10-23T11:24:00Z">
                          <w:rPr>
                            <w:rFonts w:ascii="Cambria Math" w:eastAsiaTheme="minorEastAsia" w:hAnsi="Cambria Math"/>
                          </w:rPr>
                        </w:rPrChange>
                      </w:rPr>
                      <m:t>a</m:t>
                    </m:r>
                  </m:e>
                  <m:sub>
                    <m:r>
                      <w:rPr>
                        <w:rFonts w:ascii="Cambria Math" w:eastAsiaTheme="minorEastAsia" w:hAnsi="Cambria Math"/>
                        <w:lang w:val="en-GB"/>
                        <w:rPrChange w:id="9426"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9427"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9428"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29"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9430"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431"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32" w:author="Dioguardi, Fabio" w:date="2018-10-23T11:24:00Z">
                          <w:rPr>
                            <w:rFonts w:ascii="Cambria Math" w:eastAsiaTheme="minorEastAsia" w:hAnsi="Cambria Math"/>
                          </w:rPr>
                        </w:rPrChange>
                      </w:rPr>
                      <m:t>a</m:t>
                    </m:r>
                  </m:e>
                  <m:sub>
                    <m:r>
                      <w:rPr>
                        <w:rFonts w:ascii="Cambria Math" w:eastAsiaTheme="minorEastAsia" w:hAnsi="Cambria Math"/>
                        <w:lang w:val="en-GB"/>
                        <w:rPrChange w:id="9433"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943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35" w:author="Dioguardi, Fabio" w:date="2018-10-23T11:24:00Z">
                          <w:rPr>
                            <w:rFonts w:ascii="Cambria Math" w:eastAsiaTheme="minorEastAsia" w:hAnsi="Cambria Math"/>
                          </w:rPr>
                        </w:rPrChange>
                      </w:rPr>
                      <m:t>∙Q</m:t>
                    </m:r>
                  </m:e>
                  <m:sub>
                    <m:r>
                      <w:rPr>
                        <w:rFonts w:ascii="Cambria Math" w:eastAsiaTheme="minorEastAsia" w:hAnsi="Cambria Math"/>
                        <w:lang w:val="en-GB"/>
                        <w:rPrChange w:id="9436" w:author="Dioguardi, Fabio" w:date="2018-10-23T11:24:00Z">
                          <w:rPr>
                            <w:rFonts w:ascii="Cambria Math" w:eastAsiaTheme="minorEastAsia" w:hAnsi="Cambria Math"/>
                          </w:rPr>
                        </w:rPrChange>
                      </w:rPr>
                      <m:t>man_min,i</m:t>
                    </m:r>
                  </m:sub>
                </m:sSub>
              </m:e>
            </m:d>
          </m:e>
        </m:nary>
      </m:oMath>
      <w:r w:rsidR="000F07FC" w:rsidRPr="000E1A5F">
        <w:rPr>
          <w:rFonts w:eastAsiaTheme="minorEastAsia"/>
          <w:lang w:val="en-GB"/>
          <w:rPrChange w:id="9437" w:author="Dioguardi, Fabio" w:date="2018-10-23T11:24:00Z">
            <w:rPr>
              <w:rFonts w:eastAsiaTheme="minorEastAsia"/>
            </w:rPr>
          </w:rPrChange>
        </w:rPr>
        <w:t xml:space="preserve">  </w:t>
      </w:r>
      <w:r w:rsidR="000F07FC" w:rsidRPr="000E1A5F">
        <w:rPr>
          <w:rFonts w:eastAsiaTheme="minorEastAsia"/>
          <w:lang w:val="en-GB"/>
          <w:rPrChange w:id="9438" w:author="Dioguardi, Fabio" w:date="2018-10-23T11:24:00Z">
            <w:rPr>
              <w:rFonts w:eastAsiaTheme="minorEastAsia"/>
            </w:rPr>
          </w:rPrChange>
        </w:rPr>
        <w:tab/>
      </w:r>
      <w:r w:rsidR="000F07FC" w:rsidRPr="000E1A5F">
        <w:rPr>
          <w:rFonts w:eastAsiaTheme="minorEastAsia"/>
          <w:lang w:val="en-GB"/>
          <w:rPrChange w:id="9439" w:author="Dioguardi, Fabio" w:date="2018-10-23T11:24:00Z">
            <w:rPr>
              <w:rFonts w:eastAsiaTheme="minorEastAsia"/>
            </w:rPr>
          </w:rPrChange>
        </w:rPr>
        <w:tab/>
      </w:r>
      <w:r w:rsidR="000F07FC" w:rsidRPr="000E1A5F">
        <w:rPr>
          <w:rFonts w:eastAsiaTheme="minorEastAsia"/>
          <w:lang w:val="en-GB"/>
          <w:rPrChange w:id="9440" w:author="Dioguardi, Fabio" w:date="2018-10-23T11:24:00Z">
            <w:rPr>
              <w:rFonts w:eastAsiaTheme="minorEastAsia"/>
            </w:rPr>
          </w:rPrChange>
        </w:rPr>
        <w:tab/>
      </w:r>
      <w:r w:rsidR="00754FAB" w:rsidRPr="000E1A5F">
        <w:rPr>
          <w:rFonts w:eastAsiaTheme="minorEastAsia"/>
          <w:lang w:val="en-GB"/>
          <w:rPrChange w:id="9441" w:author="Dioguardi, Fabio" w:date="2018-10-23T11:24:00Z">
            <w:rPr>
              <w:rFonts w:eastAsiaTheme="minorEastAsia"/>
            </w:rPr>
          </w:rPrChange>
        </w:rPr>
        <w:t>(20)</w:t>
      </w:r>
    </w:p>
    <w:p w14:paraId="4FC226D5" w14:textId="6408D527" w:rsidR="000F07FC" w:rsidRPr="000E1A5F" w:rsidRDefault="00F86A5D" w:rsidP="000F07FC">
      <w:pPr>
        <w:ind w:left="1440" w:firstLine="720"/>
        <w:rPr>
          <w:rFonts w:eastAsiaTheme="minorEastAsia"/>
          <w:lang w:val="en-GB"/>
          <w:rPrChange w:id="9442" w:author="Dioguardi, Fabio" w:date="2018-10-23T11:24:00Z">
            <w:rPr>
              <w:rFonts w:eastAsiaTheme="minorEastAsia"/>
            </w:rPr>
          </w:rPrChange>
        </w:rPr>
      </w:pPr>
      <m:oMath>
        <m:sSub>
          <m:sSubPr>
            <m:ctrlPr>
              <w:rPr>
                <w:rFonts w:ascii="Cambria Math" w:eastAsiaTheme="minorEastAsia" w:hAnsi="Cambria Math"/>
                <w:i/>
                <w:iCs/>
                <w:lang w:val="en-GB"/>
                <w:rPrChange w:id="9443"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444" w:author="Dioguardi, Fabio" w:date="2018-10-23T11:24:00Z">
                  <w:rPr>
                    <w:rFonts w:ascii="Cambria Math" w:eastAsiaTheme="minorEastAsia" w:hAnsi="Cambria Math"/>
                  </w:rPr>
                </w:rPrChange>
              </w:rPr>
              <m:t>Q</m:t>
            </m:r>
          </m:e>
          <m:sub>
            <m:r>
              <w:rPr>
                <w:rFonts w:ascii="Cambria Math" w:eastAsiaTheme="minorEastAsia" w:hAnsi="Cambria Math"/>
                <w:lang w:val="en-GB"/>
                <w:rPrChange w:id="9445" w:author="Dioguardi, Fabio" w:date="2018-10-23T11:24:00Z">
                  <w:rPr>
                    <w:rFonts w:ascii="Cambria Math" w:eastAsiaTheme="minorEastAsia" w:hAnsi="Cambria Math"/>
                  </w:rPr>
                </w:rPrChange>
              </w:rPr>
              <m:t>man_wavg</m:t>
            </m:r>
          </m:sub>
        </m:sSub>
        <m:r>
          <w:rPr>
            <w:rFonts w:ascii="Cambria Math" w:eastAsiaTheme="minorEastAsia" w:hAnsi="Cambria Math"/>
            <w:lang w:val="en-GB"/>
            <w:rPrChange w:id="9446"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9447" w:author="Dioguardi, Fabio" w:date="2018-10-23T11:24:00Z">
                  <w:rPr>
                    <w:rFonts w:ascii="Cambria Math" w:eastAsiaTheme="minorEastAsia" w:hAnsi="Cambria Math"/>
                    <w:i/>
                  </w:rPr>
                </w:rPrChange>
              </w:rPr>
            </m:ctrlPr>
          </m:dPr>
          <m:e>
            <m:r>
              <w:rPr>
                <w:rFonts w:ascii="Cambria Math" w:eastAsiaTheme="minorEastAsia" w:hAnsi="Cambria Math"/>
                <w:lang w:val="en-GB"/>
                <w:rPrChange w:id="9448"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9449"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50"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9451"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52" w:author="Dioguardi, Fabio" w:date="2018-10-23T11:24:00Z">
                          <w:rPr>
                            <w:rFonts w:ascii="Cambria Math" w:eastAsiaTheme="minorEastAsia" w:hAnsi="Cambria Math"/>
                          </w:rPr>
                        </w:rPrChange>
                      </w:rPr>
                      <m:t>a</m:t>
                    </m:r>
                  </m:e>
                  <m:sub>
                    <m:r>
                      <w:rPr>
                        <w:rFonts w:ascii="Cambria Math" w:eastAsiaTheme="minorEastAsia" w:hAnsi="Cambria Math"/>
                        <w:lang w:val="en-GB"/>
                        <w:rPrChange w:id="9453"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9454"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9455"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56"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9457"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458"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59" w:author="Dioguardi, Fabio" w:date="2018-10-23T11:24:00Z">
                          <w:rPr>
                            <w:rFonts w:ascii="Cambria Math" w:eastAsiaTheme="minorEastAsia" w:hAnsi="Cambria Math"/>
                          </w:rPr>
                        </w:rPrChange>
                      </w:rPr>
                      <m:t>a</m:t>
                    </m:r>
                  </m:e>
                  <m:sub>
                    <m:r>
                      <w:rPr>
                        <w:rFonts w:ascii="Cambria Math" w:eastAsiaTheme="minorEastAsia" w:hAnsi="Cambria Math"/>
                        <w:lang w:val="en-GB"/>
                        <w:rPrChange w:id="9460"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9461"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62" w:author="Dioguardi, Fabio" w:date="2018-10-23T11:24:00Z">
                          <w:rPr>
                            <w:rFonts w:ascii="Cambria Math" w:eastAsiaTheme="minorEastAsia" w:hAnsi="Cambria Math"/>
                          </w:rPr>
                        </w:rPrChange>
                      </w:rPr>
                      <m:t>∙Q</m:t>
                    </m:r>
                  </m:e>
                  <m:sub>
                    <m:r>
                      <w:rPr>
                        <w:rFonts w:ascii="Cambria Math" w:eastAsiaTheme="minorEastAsia" w:hAnsi="Cambria Math"/>
                        <w:lang w:val="en-GB"/>
                        <w:rPrChange w:id="9463" w:author="Dioguardi, Fabio" w:date="2018-10-23T11:24:00Z">
                          <w:rPr>
                            <w:rFonts w:ascii="Cambria Math" w:eastAsiaTheme="minorEastAsia" w:hAnsi="Cambria Math"/>
                          </w:rPr>
                        </w:rPrChange>
                      </w:rPr>
                      <m:t>man_avg,i</m:t>
                    </m:r>
                  </m:sub>
                </m:sSub>
              </m:e>
            </m:d>
          </m:e>
        </m:nary>
      </m:oMath>
      <w:r w:rsidR="000F07FC" w:rsidRPr="000E1A5F">
        <w:rPr>
          <w:rFonts w:eastAsiaTheme="minorEastAsia"/>
          <w:lang w:val="en-GB"/>
          <w:rPrChange w:id="9464" w:author="Dioguardi, Fabio" w:date="2018-10-23T11:24:00Z">
            <w:rPr>
              <w:rFonts w:eastAsiaTheme="minorEastAsia"/>
            </w:rPr>
          </w:rPrChange>
        </w:rPr>
        <w:t xml:space="preserve">  </w:t>
      </w:r>
      <w:r w:rsidR="000F07FC" w:rsidRPr="000E1A5F">
        <w:rPr>
          <w:rFonts w:eastAsiaTheme="minorEastAsia"/>
          <w:lang w:val="en-GB"/>
          <w:rPrChange w:id="9465" w:author="Dioguardi, Fabio" w:date="2018-10-23T11:24:00Z">
            <w:rPr>
              <w:rFonts w:eastAsiaTheme="minorEastAsia"/>
            </w:rPr>
          </w:rPrChange>
        </w:rPr>
        <w:tab/>
      </w:r>
      <w:r w:rsidR="000F07FC" w:rsidRPr="000E1A5F">
        <w:rPr>
          <w:rFonts w:eastAsiaTheme="minorEastAsia"/>
          <w:lang w:val="en-GB"/>
          <w:rPrChange w:id="9466" w:author="Dioguardi, Fabio" w:date="2018-10-23T11:24:00Z">
            <w:rPr>
              <w:rFonts w:eastAsiaTheme="minorEastAsia"/>
            </w:rPr>
          </w:rPrChange>
        </w:rPr>
        <w:tab/>
      </w:r>
      <w:r w:rsidR="000F07FC" w:rsidRPr="000E1A5F">
        <w:rPr>
          <w:rFonts w:eastAsiaTheme="minorEastAsia"/>
          <w:lang w:val="en-GB"/>
          <w:rPrChange w:id="9467" w:author="Dioguardi, Fabio" w:date="2018-10-23T11:24:00Z">
            <w:rPr>
              <w:rFonts w:eastAsiaTheme="minorEastAsia"/>
            </w:rPr>
          </w:rPrChange>
        </w:rPr>
        <w:tab/>
      </w:r>
      <w:r w:rsidR="00754FAB" w:rsidRPr="000E1A5F">
        <w:rPr>
          <w:rFonts w:eastAsiaTheme="minorEastAsia"/>
          <w:lang w:val="en-GB"/>
          <w:rPrChange w:id="9468" w:author="Dioguardi, Fabio" w:date="2018-10-23T11:24:00Z">
            <w:rPr>
              <w:rFonts w:eastAsiaTheme="minorEastAsia"/>
            </w:rPr>
          </w:rPrChange>
        </w:rPr>
        <w:t>(21)</w:t>
      </w:r>
    </w:p>
    <w:p w14:paraId="65A9382E" w14:textId="2D367B72" w:rsidR="000F07FC" w:rsidRPr="000E1A5F" w:rsidRDefault="00F86A5D" w:rsidP="000F07FC">
      <w:pPr>
        <w:ind w:left="1440" w:firstLine="720"/>
        <w:rPr>
          <w:rFonts w:eastAsiaTheme="minorEastAsia"/>
          <w:szCs w:val="22"/>
          <w:lang w:val="en-GB"/>
          <w:rPrChange w:id="9469" w:author="Dioguardi, Fabio" w:date="2018-10-23T11:24:00Z">
            <w:rPr>
              <w:rFonts w:eastAsiaTheme="minorEastAsia"/>
              <w:szCs w:val="22"/>
            </w:rPr>
          </w:rPrChange>
        </w:rPr>
      </w:pPr>
      <m:oMath>
        <m:sSub>
          <m:sSubPr>
            <m:ctrlPr>
              <w:rPr>
                <w:rFonts w:ascii="Cambria Math" w:eastAsiaTheme="minorEastAsia" w:hAnsi="Cambria Math"/>
                <w:i/>
                <w:iCs/>
                <w:lang w:val="en-GB"/>
                <w:rPrChange w:id="9470"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471" w:author="Dioguardi, Fabio" w:date="2018-10-23T11:24:00Z">
                  <w:rPr>
                    <w:rFonts w:ascii="Cambria Math" w:eastAsiaTheme="minorEastAsia" w:hAnsi="Cambria Math"/>
                  </w:rPr>
                </w:rPrChange>
              </w:rPr>
              <m:t>Q</m:t>
            </m:r>
          </m:e>
          <m:sub>
            <m:r>
              <w:rPr>
                <w:rFonts w:ascii="Cambria Math" w:eastAsiaTheme="minorEastAsia" w:hAnsi="Cambria Math"/>
                <w:lang w:val="en-GB"/>
                <w:rPrChange w:id="9472" w:author="Dioguardi, Fabio" w:date="2018-10-23T11:24:00Z">
                  <w:rPr>
                    <w:rFonts w:ascii="Cambria Math" w:eastAsiaTheme="minorEastAsia" w:hAnsi="Cambria Math"/>
                  </w:rPr>
                </w:rPrChange>
              </w:rPr>
              <m:t>man_max</m:t>
            </m:r>
          </m:sub>
        </m:sSub>
        <m:r>
          <w:rPr>
            <w:rFonts w:ascii="Cambria Math" w:eastAsiaTheme="minorEastAsia" w:hAnsi="Cambria Math"/>
            <w:lang w:val="en-GB"/>
            <w:rPrChange w:id="9473" w:author="Dioguardi, Fabio" w:date="2018-10-23T11:24:00Z">
              <w:rPr>
                <w:rFonts w:ascii="Cambria Math" w:eastAsiaTheme="minorEastAsia" w:hAnsi="Cambria Math"/>
              </w:rPr>
            </w:rPrChange>
          </w:rPr>
          <m:t>=</m:t>
        </m:r>
        <m:d>
          <m:dPr>
            <m:ctrlPr>
              <w:rPr>
                <w:rFonts w:ascii="Cambria Math" w:eastAsiaTheme="minorEastAsia" w:hAnsi="Cambria Math"/>
                <w:i/>
                <w:lang w:val="en-GB"/>
                <w:rPrChange w:id="9474" w:author="Dioguardi, Fabio" w:date="2018-10-23T11:24:00Z">
                  <w:rPr>
                    <w:rFonts w:ascii="Cambria Math" w:eastAsiaTheme="minorEastAsia" w:hAnsi="Cambria Math"/>
                    <w:i/>
                  </w:rPr>
                </w:rPrChange>
              </w:rPr>
            </m:ctrlPr>
          </m:dPr>
          <m:e>
            <m:r>
              <w:rPr>
                <w:rFonts w:ascii="Cambria Math" w:eastAsiaTheme="minorEastAsia" w:hAnsi="Cambria Math"/>
                <w:lang w:val="en-GB"/>
                <w:rPrChange w:id="9475" w:author="Dioguardi, Fabio" w:date="2018-10-23T11:24:00Z">
                  <w:rPr>
                    <w:rFonts w:ascii="Cambria Math" w:eastAsiaTheme="minorEastAsia" w:hAnsi="Cambria Math"/>
                  </w:rPr>
                </w:rPrChange>
              </w:rPr>
              <m:t>1/</m:t>
            </m:r>
            <m:nary>
              <m:naryPr>
                <m:chr m:val="∑"/>
                <m:limLoc m:val="subSup"/>
                <m:supHide m:val="1"/>
                <m:ctrlPr>
                  <w:rPr>
                    <w:rFonts w:ascii="Cambria Math" w:eastAsiaTheme="minorEastAsia" w:hAnsi="Cambria Math"/>
                    <w:i/>
                    <w:lang w:val="en-GB"/>
                    <w:rPrChange w:id="9476"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77" w:author="Dioguardi, Fabio" w:date="2018-10-23T11:24:00Z">
                      <w:rPr>
                        <w:rFonts w:ascii="Cambria Math" w:eastAsiaTheme="minorEastAsia" w:hAnsi="Cambria Math"/>
                      </w:rPr>
                    </w:rPrChange>
                  </w:rPr>
                  <m:t>i</m:t>
                </m:r>
              </m:sub>
              <m:sup/>
              <m:e>
                <m:sSub>
                  <m:sSubPr>
                    <m:ctrlPr>
                      <w:rPr>
                        <w:rFonts w:ascii="Cambria Math" w:eastAsiaTheme="minorEastAsia" w:hAnsi="Cambria Math"/>
                        <w:i/>
                        <w:lang w:val="en-GB"/>
                        <w:rPrChange w:id="9478"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79" w:author="Dioguardi, Fabio" w:date="2018-10-23T11:24:00Z">
                          <w:rPr>
                            <w:rFonts w:ascii="Cambria Math" w:eastAsiaTheme="minorEastAsia" w:hAnsi="Cambria Math"/>
                          </w:rPr>
                        </w:rPrChange>
                      </w:rPr>
                      <m:t>a</m:t>
                    </m:r>
                  </m:e>
                  <m:sub>
                    <m:r>
                      <w:rPr>
                        <w:rFonts w:ascii="Cambria Math" w:eastAsiaTheme="minorEastAsia" w:hAnsi="Cambria Math"/>
                        <w:lang w:val="en-GB"/>
                        <w:rPrChange w:id="9480" w:author="Dioguardi, Fabio" w:date="2018-10-23T11:24:00Z">
                          <w:rPr>
                            <w:rFonts w:ascii="Cambria Math" w:eastAsiaTheme="minorEastAsia" w:hAnsi="Cambria Math"/>
                          </w:rPr>
                        </w:rPrChange>
                      </w:rPr>
                      <m:t>i</m:t>
                    </m:r>
                  </m:sub>
                </m:sSub>
              </m:e>
            </m:nary>
          </m:e>
        </m:d>
        <m:r>
          <w:rPr>
            <w:rFonts w:ascii="Cambria Math" w:eastAsiaTheme="minorEastAsia" w:hAnsi="Cambria Math"/>
            <w:lang w:val="en-GB"/>
            <w:rPrChange w:id="9481" w:author="Dioguardi, Fabio" w:date="2018-10-23T11:24:00Z">
              <w:rPr>
                <w:rFonts w:ascii="Cambria Math" w:eastAsiaTheme="minorEastAsia" w:hAnsi="Cambria Math"/>
              </w:rPr>
            </w:rPrChange>
          </w:rPr>
          <m:t>∙</m:t>
        </m:r>
        <m:nary>
          <m:naryPr>
            <m:chr m:val="∑"/>
            <m:limLoc m:val="subSup"/>
            <m:supHide m:val="1"/>
            <m:ctrlPr>
              <w:rPr>
                <w:rFonts w:ascii="Cambria Math" w:eastAsiaTheme="minorEastAsia" w:hAnsi="Cambria Math"/>
                <w:i/>
                <w:lang w:val="en-GB"/>
                <w:rPrChange w:id="9482" w:author="Dioguardi, Fabio" w:date="2018-10-23T11:24:00Z">
                  <w:rPr>
                    <w:rFonts w:ascii="Cambria Math" w:eastAsiaTheme="minorEastAsia" w:hAnsi="Cambria Math"/>
                    <w:i/>
                  </w:rPr>
                </w:rPrChange>
              </w:rPr>
            </m:ctrlPr>
          </m:naryPr>
          <m:sub>
            <m:r>
              <w:rPr>
                <w:rFonts w:ascii="Cambria Math" w:eastAsiaTheme="minorEastAsia" w:hAnsi="Cambria Math"/>
                <w:lang w:val="en-GB"/>
                <w:rPrChange w:id="9483" w:author="Dioguardi, Fabio" w:date="2018-10-23T11:24:00Z">
                  <w:rPr>
                    <w:rFonts w:ascii="Cambria Math" w:eastAsiaTheme="minorEastAsia" w:hAnsi="Cambria Math"/>
                  </w:rPr>
                </w:rPrChange>
              </w:rPr>
              <m:t>i</m:t>
            </m:r>
          </m:sub>
          <m:sup/>
          <m:e>
            <m:d>
              <m:dPr>
                <m:ctrlPr>
                  <w:rPr>
                    <w:rFonts w:ascii="Cambria Math" w:eastAsiaTheme="minorEastAsia" w:hAnsi="Cambria Math"/>
                    <w:i/>
                    <w:lang w:val="en-GB"/>
                    <w:rPrChange w:id="9484" w:author="Dioguardi, Fabio" w:date="2018-10-23T11:24:00Z">
                      <w:rPr>
                        <w:rFonts w:ascii="Cambria Math" w:eastAsiaTheme="minorEastAsia" w:hAnsi="Cambria Math"/>
                        <w:i/>
                      </w:rPr>
                    </w:rPrChange>
                  </w:rPr>
                </m:ctrlPr>
              </m:dPr>
              <m:e>
                <m:sSub>
                  <m:sSubPr>
                    <m:ctrlPr>
                      <w:rPr>
                        <w:rFonts w:ascii="Cambria Math" w:eastAsiaTheme="minorEastAsia" w:hAnsi="Cambria Math"/>
                        <w:i/>
                        <w:lang w:val="en-GB"/>
                        <w:rPrChange w:id="948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86" w:author="Dioguardi, Fabio" w:date="2018-10-23T11:24:00Z">
                          <w:rPr>
                            <w:rFonts w:ascii="Cambria Math" w:eastAsiaTheme="minorEastAsia" w:hAnsi="Cambria Math"/>
                          </w:rPr>
                        </w:rPrChange>
                      </w:rPr>
                      <m:t>a</m:t>
                    </m:r>
                  </m:e>
                  <m:sub>
                    <m:r>
                      <w:rPr>
                        <w:rFonts w:ascii="Cambria Math" w:eastAsiaTheme="minorEastAsia" w:hAnsi="Cambria Math"/>
                        <w:lang w:val="en-GB"/>
                        <w:rPrChange w:id="9487" w:author="Dioguardi, Fabio" w:date="2018-10-23T11:24:00Z">
                          <w:rPr>
                            <w:rFonts w:ascii="Cambria Math" w:eastAsiaTheme="minorEastAsia" w:hAnsi="Cambria Math"/>
                          </w:rPr>
                        </w:rPrChange>
                      </w:rPr>
                      <m:t>i</m:t>
                    </m:r>
                  </m:sub>
                </m:sSub>
                <m:sSub>
                  <m:sSubPr>
                    <m:ctrlPr>
                      <w:rPr>
                        <w:rFonts w:ascii="Cambria Math" w:eastAsiaTheme="minorEastAsia" w:hAnsi="Cambria Math"/>
                        <w:i/>
                        <w:lang w:val="en-GB"/>
                        <w:rPrChange w:id="9488"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489" w:author="Dioguardi, Fabio" w:date="2018-10-23T11:24:00Z">
                          <w:rPr>
                            <w:rFonts w:ascii="Cambria Math" w:eastAsiaTheme="minorEastAsia" w:hAnsi="Cambria Math"/>
                          </w:rPr>
                        </w:rPrChange>
                      </w:rPr>
                      <m:t>∙Q</m:t>
                    </m:r>
                  </m:e>
                  <m:sub>
                    <m:r>
                      <w:rPr>
                        <w:rFonts w:ascii="Cambria Math" w:eastAsiaTheme="minorEastAsia" w:hAnsi="Cambria Math"/>
                        <w:lang w:val="en-GB"/>
                        <w:rPrChange w:id="9490" w:author="Dioguardi, Fabio" w:date="2018-10-23T11:24:00Z">
                          <w:rPr>
                            <w:rFonts w:ascii="Cambria Math" w:eastAsiaTheme="minorEastAsia" w:hAnsi="Cambria Math"/>
                          </w:rPr>
                        </w:rPrChange>
                      </w:rPr>
                      <m:t>man_max,i</m:t>
                    </m:r>
                  </m:sub>
                </m:sSub>
              </m:e>
            </m:d>
          </m:e>
        </m:nary>
      </m:oMath>
      <w:r w:rsidR="000F07FC" w:rsidRPr="000E1A5F">
        <w:rPr>
          <w:rFonts w:eastAsiaTheme="minorEastAsia"/>
          <w:lang w:val="en-GB"/>
          <w:rPrChange w:id="9491" w:author="Dioguardi, Fabio" w:date="2018-10-23T11:24:00Z">
            <w:rPr>
              <w:rFonts w:eastAsiaTheme="minorEastAsia"/>
            </w:rPr>
          </w:rPrChange>
        </w:rPr>
        <w:t xml:space="preserve">  </w:t>
      </w:r>
      <w:r w:rsidR="000F07FC" w:rsidRPr="000E1A5F">
        <w:rPr>
          <w:rFonts w:eastAsiaTheme="minorEastAsia"/>
          <w:lang w:val="en-GB"/>
          <w:rPrChange w:id="9492" w:author="Dioguardi, Fabio" w:date="2018-10-23T11:24:00Z">
            <w:rPr>
              <w:rFonts w:eastAsiaTheme="minorEastAsia"/>
            </w:rPr>
          </w:rPrChange>
        </w:rPr>
        <w:tab/>
      </w:r>
      <w:r w:rsidR="000F07FC" w:rsidRPr="000E1A5F">
        <w:rPr>
          <w:rFonts w:eastAsiaTheme="minorEastAsia"/>
          <w:lang w:val="en-GB"/>
          <w:rPrChange w:id="9493" w:author="Dioguardi, Fabio" w:date="2018-10-23T11:24:00Z">
            <w:rPr>
              <w:rFonts w:eastAsiaTheme="minorEastAsia"/>
            </w:rPr>
          </w:rPrChange>
        </w:rPr>
        <w:tab/>
      </w:r>
      <w:r w:rsidR="000F07FC" w:rsidRPr="000E1A5F">
        <w:rPr>
          <w:rFonts w:eastAsiaTheme="minorEastAsia"/>
          <w:lang w:val="en-GB"/>
          <w:rPrChange w:id="9494" w:author="Dioguardi, Fabio" w:date="2018-10-23T11:24:00Z">
            <w:rPr>
              <w:rFonts w:eastAsiaTheme="minorEastAsia"/>
            </w:rPr>
          </w:rPrChange>
        </w:rPr>
        <w:tab/>
      </w:r>
      <w:r w:rsidR="00754FAB" w:rsidRPr="000E1A5F">
        <w:rPr>
          <w:rFonts w:eastAsiaTheme="minorEastAsia"/>
          <w:lang w:val="en-GB"/>
          <w:rPrChange w:id="9495" w:author="Dioguardi, Fabio" w:date="2018-10-23T11:24:00Z">
            <w:rPr>
              <w:rFonts w:eastAsiaTheme="minorEastAsia"/>
            </w:rPr>
          </w:rPrChange>
        </w:rPr>
        <w:t>(22)</w:t>
      </w:r>
    </w:p>
    <w:p w14:paraId="1933B67C" w14:textId="77777777" w:rsidR="009821C8" w:rsidRPr="000E1A5F" w:rsidRDefault="009821C8" w:rsidP="004E149A">
      <w:pPr>
        <w:rPr>
          <w:rFonts w:eastAsiaTheme="minorEastAsia"/>
          <w:szCs w:val="22"/>
          <w:lang w:val="en-GB"/>
          <w:rPrChange w:id="9496" w:author="Dioguardi, Fabio" w:date="2018-10-23T11:24:00Z">
            <w:rPr>
              <w:rFonts w:eastAsiaTheme="minorEastAsia"/>
              <w:szCs w:val="22"/>
            </w:rPr>
          </w:rPrChange>
        </w:rPr>
      </w:pPr>
    </w:p>
    <w:p w14:paraId="66589E4E" w14:textId="35379F03" w:rsidR="000F07FC" w:rsidRPr="000E1A5F" w:rsidRDefault="009821C8" w:rsidP="004E149A">
      <w:pPr>
        <w:rPr>
          <w:rFonts w:eastAsiaTheme="minorEastAsia"/>
          <w:szCs w:val="22"/>
          <w:lang w:val="en-GB"/>
          <w:rPrChange w:id="9497" w:author="Dioguardi, Fabio" w:date="2018-10-23T11:24:00Z">
            <w:rPr>
              <w:rFonts w:eastAsiaTheme="minorEastAsia"/>
              <w:szCs w:val="22"/>
            </w:rPr>
          </w:rPrChange>
        </w:rPr>
      </w:pPr>
      <w:r w:rsidRPr="000E1A5F">
        <w:rPr>
          <w:rFonts w:eastAsiaTheme="minorEastAsia"/>
          <w:szCs w:val="22"/>
          <w:lang w:val="en-GB"/>
          <w:rPrChange w:id="9498" w:author="Dioguardi, Fabio" w:date="2018-10-23T11:24:00Z">
            <w:rPr>
              <w:rFonts w:eastAsiaTheme="minorEastAsia"/>
              <w:szCs w:val="22"/>
            </w:rPr>
          </w:rPrChange>
        </w:rPr>
        <w:t xml:space="preserve">In addition, the average weight factor </w:t>
      </w:r>
      <w:proofErr w:type="spellStart"/>
      <w:r w:rsidRPr="000E1A5F">
        <w:rPr>
          <w:rFonts w:eastAsiaTheme="minorEastAsia"/>
          <w:i/>
          <w:szCs w:val="22"/>
          <w:lang w:val="en-GB"/>
          <w:rPrChange w:id="9499" w:author="Dioguardi, Fabio" w:date="2018-10-23T11:24:00Z">
            <w:rPr>
              <w:rFonts w:eastAsiaTheme="minorEastAsia"/>
              <w:i/>
              <w:szCs w:val="22"/>
            </w:rPr>
          </w:rPrChange>
        </w:rPr>
        <w:t>a</w:t>
      </w:r>
      <w:r w:rsidRPr="000E1A5F">
        <w:rPr>
          <w:rFonts w:eastAsiaTheme="minorEastAsia"/>
          <w:i/>
          <w:szCs w:val="22"/>
          <w:vertAlign w:val="subscript"/>
          <w:lang w:val="en-GB"/>
          <w:rPrChange w:id="9500" w:author="Dioguardi, Fabio" w:date="2018-10-23T11:24:00Z">
            <w:rPr>
              <w:rFonts w:eastAsiaTheme="minorEastAsia"/>
              <w:i/>
              <w:szCs w:val="22"/>
              <w:vertAlign w:val="subscript"/>
            </w:rPr>
          </w:rPrChange>
        </w:rPr>
        <w:t>man</w:t>
      </w:r>
      <w:proofErr w:type="spellEnd"/>
      <w:r w:rsidRPr="000E1A5F">
        <w:rPr>
          <w:rFonts w:eastAsiaTheme="minorEastAsia"/>
          <w:szCs w:val="22"/>
          <w:lang w:val="en-GB"/>
          <w:rPrChange w:id="9501" w:author="Dioguardi, Fabio" w:date="2018-10-23T11:24:00Z">
            <w:rPr>
              <w:rFonts w:eastAsiaTheme="minorEastAsia"/>
              <w:szCs w:val="22"/>
            </w:rPr>
          </w:rPrChange>
        </w:rPr>
        <w:t xml:space="preserve"> for the manually added mass flux estimates is calculated.</w:t>
      </w:r>
    </w:p>
    <w:p w14:paraId="28D551E2" w14:textId="31DC0763" w:rsidR="002E62D4" w:rsidRPr="000E1A5F" w:rsidRDefault="009F3AEE" w:rsidP="004E149A">
      <w:pPr>
        <w:rPr>
          <w:rFonts w:eastAsiaTheme="minorEastAsia"/>
          <w:szCs w:val="22"/>
          <w:lang w:val="en-GB"/>
          <w:rPrChange w:id="9502" w:author="Dioguardi, Fabio" w:date="2018-10-23T11:24:00Z">
            <w:rPr>
              <w:rFonts w:eastAsiaTheme="minorEastAsia"/>
              <w:szCs w:val="22"/>
            </w:rPr>
          </w:rPrChange>
        </w:rPr>
      </w:pPr>
      <w:r w:rsidRPr="000E1A5F">
        <w:rPr>
          <w:rFonts w:eastAsiaTheme="minorEastAsia"/>
          <w:szCs w:val="22"/>
          <w:lang w:val="en-GB"/>
          <w:rPrChange w:id="9503" w:author="Dioguardi, Fabio" w:date="2018-10-23T11:24:00Z">
            <w:rPr>
              <w:rFonts w:eastAsiaTheme="minorEastAsia"/>
              <w:szCs w:val="22"/>
            </w:rPr>
          </w:rPrChange>
        </w:rPr>
        <w:t xml:space="preserve"> </w:t>
      </w:r>
    </w:p>
    <w:p w14:paraId="3313E51F" w14:textId="7308F49E" w:rsidR="004E149A" w:rsidRPr="000E1A5F" w:rsidRDefault="004E149A" w:rsidP="004E149A">
      <w:pPr>
        <w:pStyle w:val="Heading3"/>
        <w:rPr>
          <w:lang w:val="en-GB"/>
          <w:rPrChange w:id="9504" w:author="Dioguardi, Fabio" w:date="2018-10-23T11:24:00Z">
            <w:rPr/>
          </w:rPrChange>
        </w:rPr>
      </w:pPr>
      <w:bookmarkStart w:id="9505" w:name="_Ref482810846"/>
      <w:bookmarkStart w:id="9506" w:name="_Toc528058530"/>
      <w:r w:rsidRPr="000E1A5F">
        <w:rPr>
          <w:lang w:val="en-GB"/>
          <w:rPrChange w:id="9507" w:author="Dioguardi, Fabio" w:date="2018-10-23T11:24:00Z">
            <w:rPr/>
          </w:rPrChange>
        </w:rPr>
        <w:t>Computing the FMER</w:t>
      </w:r>
      <w:bookmarkEnd w:id="9505"/>
      <w:bookmarkEnd w:id="9506"/>
    </w:p>
    <w:p w14:paraId="293EE795" w14:textId="77777777" w:rsidR="004E149A" w:rsidRPr="000E1A5F" w:rsidRDefault="004E149A" w:rsidP="004E149A">
      <w:pPr>
        <w:rPr>
          <w:lang w:val="en-GB"/>
          <w:rPrChange w:id="9508" w:author="Dioguardi, Fabio" w:date="2018-10-23T11:24:00Z">
            <w:rPr/>
          </w:rPrChange>
        </w:rPr>
      </w:pPr>
    </w:p>
    <w:p w14:paraId="7631D535" w14:textId="32B627BA" w:rsidR="004E149A" w:rsidRPr="000E1A5F" w:rsidRDefault="002616BD" w:rsidP="004E149A">
      <w:pPr>
        <w:rPr>
          <w:lang w:val="en-GB"/>
          <w:rPrChange w:id="9509" w:author="Dioguardi, Fabio" w:date="2018-10-23T11:24:00Z">
            <w:rPr/>
          </w:rPrChange>
        </w:rPr>
      </w:pPr>
      <w:r w:rsidRPr="000E1A5F">
        <w:rPr>
          <w:lang w:val="en-GB"/>
          <w:rPrChange w:id="9510" w:author="Dioguardi, Fabio" w:date="2018-10-23T11:24:00Z">
            <w:rPr/>
          </w:rPrChange>
        </w:rPr>
        <w:t>In the next step t</w:t>
      </w:r>
      <w:r w:rsidR="004E149A" w:rsidRPr="000E1A5F">
        <w:rPr>
          <w:lang w:val="en-GB"/>
          <w:rPrChange w:id="9511" w:author="Dioguardi, Fabio" w:date="2018-10-23T11:24:00Z">
            <w:rPr/>
          </w:rPrChange>
        </w:rPr>
        <w:t xml:space="preserve">he “final” best </w:t>
      </w:r>
      <w:r w:rsidRPr="000E1A5F">
        <w:rPr>
          <w:lang w:val="en-GB"/>
          <w:rPrChange w:id="9512" w:author="Dioguardi, Fabio" w:date="2018-10-23T11:24:00Z">
            <w:rPr/>
          </w:rPrChange>
        </w:rPr>
        <w:t xml:space="preserve">MER </w:t>
      </w:r>
      <w:r w:rsidR="004E149A" w:rsidRPr="000E1A5F">
        <w:rPr>
          <w:lang w:val="en-GB"/>
          <w:rPrChange w:id="9513" w:author="Dioguardi, Fabio" w:date="2018-10-23T11:24:00Z">
            <w:rPr/>
          </w:rPrChange>
        </w:rPr>
        <w:t>estimate</w:t>
      </w:r>
      <w:r w:rsidRPr="000E1A5F">
        <w:rPr>
          <w:lang w:val="en-GB"/>
          <w:rPrChange w:id="9514" w:author="Dioguardi, Fabio" w:date="2018-10-23T11:24:00Z">
            <w:rPr/>
          </w:rPrChange>
        </w:rPr>
        <w:t xml:space="preserve"> (</w:t>
      </w:r>
      <w:r w:rsidRPr="000E1A5F">
        <w:rPr>
          <w:b/>
          <w:lang w:val="en-GB"/>
          <w:rPrChange w:id="9515" w:author="Dioguardi, Fabio" w:date="2018-10-23T11:24:00Z">
            <w:rPr>
              <w:b/>
            </w:rPr>
          </w:rPrChange>
        </w:rPr>
        <w:t>FMER</w:t>
      </w:r>
      <w:r w:rsidRPr="000E1A5F">
        <w:rPr>
          <w:lang w:val="en-GB"/>
          <w:rPrChange w:id="9516" w:author="Dioguardi, Fabio" w:date="2018-10-23T11:24:00Z">
            <w:rPr/>
          </w:rPrChange>
        </w:rPr>
        <w:t>)</w:t>
      </w:r>
      <w:r w:rsidR="004E149A" w:rsidRPr="000E1A5F">
        <w:rPr>
          <w:lang w:val="en-GB"/>
          <w:rPrChange w:id="9517" w:author="Dioguardi, Fabio" w:date="2018-10-23T11:24:00Z">
            <w:rPr/>
          </w:rPrChange>
        </w:rPr>
        <w:t xml:space="preserve"> </w:t>
      </w:r>
      <w:r w:rsidRPr="000E1A5F">
        <w:rPr>
          <w:lang w:val="en-GB"/>
          <w:rPrChange w:id="9518" w:author="Dioguardi, Fabio" w:date="2018-10-23T11:24:00Z">
            <w:rPr/>
          </w:rPrChange>
        </w:rPr>
        <w:t xml:space="preserve">is </w:t>
      </w:r>
      <w:r w:rsidR="00E24A50" w:rsidRPr="000E1A5F">
        <w:rPr>
          <w:lang w:val="en-GB"/>
          <w:rPrChange w:id="9519" w:author="Dioguardi, Fabio" w:date="2018-10-23T11:24:00Z">
            <w:rPr/>
          </w:rPrChange>
        </w:rPr>
        <w:t xml:space="preserve">computed </w:t>
      </w:r>
      <w:r w:rsidR="004E149A" w:rsidRPr="000E1A5F">
        <w:rPr>
          <w:lang w:val="en-GB"/>
          <w:rPrChange w:id="9520" w:author="Dioguardi, Fabio" w:date="2018-10-23T11:24:00Z">
            <w:rPr/>
          </w:rPrChange>
        </w:rPr>
        <w:t>by FOXI</w:t>
      </w:r>
      <w:r w:rsidRPr="000E1A5F">
        <w:rPr>
          <w:lang w:val="en-GB"/>
          <w:rPrChange w:id="9521" w:author="Dioguardi, Fabio" w:date="2018-10-23T11:24:00Z">
            <w:rPr/>
          </w:rPrChange>
        </w:rPr>
        <w:t>.</w:t>
      </w:r>
      <w:r w:rsidR="004E149A" w:rsidRPr="000E1A5F">
        <w:rPr>
          <w:lang w:val="en-GB"/>
          <w:rPrChange w:id="9522" w:author="Dioguardi, Fabio" w:date="2018-10-23T11:24:00Z">
            <w:rPr/>
          </w:rPrChange>
        </w:rPr>
        <w:t xml:space="preserve"> </w:t>
      </w:r>
    </w:p>
    <w:p w14:paraId="5738FBA8" w14:textId="4E712902" w:rsidR="002616BD" w:rsidRPr="000E1A5F" w:rsidRDefault="002616BD" w:rsidP="004E149A">
      <w:pPr>
        <w:rPr>
          <w:lang w:val="en-GB"/>
          <w:rPrChange w:id="9523" w:author="Dioguardi, Fabio" w:date="2018-10-23T11:24:00Z">
            <w:rPr/>
          </w:rPrChange>
        </w:rPr>
      </w:pPr>
      <w:r w:rsidRPr="000E1A5F">
        <w:rPr>
          <w:lang w:val="en-GB"/>
          <w:rPrChange w:id="9524" w:author="Dioguardi, Fabio" w:date="2018-10-23T11:24:00Z">
            <w:rPr/>
          </w:rPrChange>
        </w:rPr>
        <w:t xml:space="preserve">As indicated by </w:t>
      </w:r>
      <w:r w:rsidR="00BB1324" w:rsidRPr="000E1A5F">
        <w:rPr>
          <w:lang w:val="en-GB"/>
          <w:rPrChange w:id="9525" w:author="Dioguardi, Fabio" w:date="2018-10-23T11:24:00Z">
            <w:rPr/>
          </w:rPrChange>
        </w:rPr>
        <w:fldChar w:fldCharType="begin"/>
      </w:r>
      <w:r w:rsidR="00BB1324" w:rsidRPr="000E1A5F">
        <w:rPr>
          <w:lang w:val="en-GB"/>
          <w:rPrChange w:id="9526" w:author="Dioguardi, Fabio" w:date="2018-10-23T11:24:00Z">
            <w:rPr/>
          </w:rPrChange>
        </w:rPr>
        <w:instrText xml:space="preserve"> REF _Ref482351886 \h </w:instrText>
      </w:r>
      <w:r w:rsidR="00BB1324" w:rsidRPr="000E1A5F">
        <w:rPr>
          <w:lang w:val="en-GB"/>
          <w:rPrChange w:id="9527" w:author="Dioguardi, Fabio" w:date="2018-10-23T11:24:00Z">
            <w:rPr/>
          </w:rPrChange>
        </w:rPr>
      </w:r>
      <w:r w:rsidR="00BB1324" w:rsidRPr="000E1A5F">
        <w:rPr>
          <w:lang w:val="en-GB"/>
          <w:rPrChange w:id="9528" w:author="Dioguardi, Fabio" w:date="2018-10-23T11:24:00Z">
            <w:rPr/>
          </w:rPrChange>
        </w:rPr>
        <w:fldChar w:fldCharType="separate"/>
      </w:r>
      <w:r w:rsidR="00DE7C99" w:rsidRPr="000E1A5F">
        <w:rPr>
          <w:lang w:val="en-GB"/>
          <w:rPrChange w:id="9529" w:author="Dioguardi, Fabio" w:date="2018-10-23T11:24:00Z">
            <w:rPr/>
          </w:rPrChange>
        </w:rPr>
        <w:t xml:space="preserve">Figure </w:t>
      </w:r>
      <w:r w:rsidR="00DE7C99" w:rsidRPr="000E1A5F">
        <w:rPr>
          <w:noProof/>
          <w:lang w:val="en-GB"/>
          <w:rPrChange w:id="9530" w:author="Dioguardi, Fabio" w:date="2018-10-23T11:24:00Z">
            <w:rPr>
              <w:noProof/>
            </w:rPr>
          </w:rPrChange>
        </w:rPr>
        <w:t>30</w:t>
      </w:r>
      <w:r w:rsidR="00BB1324" w:rsidRPr="000E1A5F">
        <w:rPr>
          <w:lang w:val="en-GB"/>
          <w:rPrChange w:id="9531" w:author="Dioguardi, Fabio" w:date="2018-10-23T11:24:00Z">
            <w:rPr/>
          </w:rPrChange>
        </w:rPr>
        <w:fldChar w:fldCharType="end"/>
      </w:r>
      <w:r w:rsidR="009821C8" w:rsidRPr="000E1A5F">
        <w:rPr>
          <w:lang w:val="en-GB"/>
          <w:rPrChange w:id="9532" w:author="Dioguardi, Fabio" w:date="2018-10-23T11:24:00Z">
            <w:rPr/>
          </w:rPrChange>
        </w:rPr>
        <w:t xml:space="preserve"> in section</w:t>
      </w:r>
      <w:r w:rsidR="00BB1324" w:rsidRPr="000E1A5F">
        <w:rPr>
          <w:lang w:val="en-GB"/>
          <w:rPrChange w:id="9533" w:author="Dioguardi, Fabio" w:date="2018-10-23T11:24:00Z">
            <w:rPr/>
          </w:rPrChange>
        </w:rPr>
        <w:fldChar w:fldCharType="begin"/>
      </w:r>
      <w:r w:rsidR="00BB1324" w:rsidRPr="000E1A5F">
        <w:rPr>
          <w:lang w:val="en-GB"/>
          <w:rPrChange w:id="9534" w:author="Dioguardi, Fabio" w:date="2018-10-23T11:24:00Z">
            <w:rPr/>
          </w:rPrChange>
        </w:rPr>
        <w:instrText xml:space="preserve"> REF _Ref482540944 \h </w:instrText>
      </w:r>
      <w:r w:rsidR="00BB1324" w:rsidRPr="000E1A5F">
        <w:rPr>
          <w:lang w:val="en-GB"/>
          <w:rPrChange w:id="9535" w:author="Dioguardi, Fabio" w:date="2018-10-23T11:24:00Z">
            <w:rPr/>
          </w:rPrChange>
        </w:rPr>
      </w:r>
      <w:r w:rsidR="00BB1324" w:rsidRPr="000E1A5F">
        <w:rPr>
          <w:lang w:val="en-GB"/>
          <w:rPrChange w:id="9536" w:author="Dioguardi, Fabio" w:date="2018-10-23T11:24:00Z">
            <w:rPr/>
          </w:rPrChange>
        </w:rPr>
        <w:fldChar w:fldCharType="separate"/>
      </w:r>
      <w:r w:rsidR="00DE7C99" w:rsidRPr="000E1A5F">
        <w:rPr>
          <w:lang w:val="en-GB"/>
          <w:rPrChange w:id="9537" w:author="Dioguardi, Fabio" w:date="2018-10-23T11:24:00Z">
            <w:rPr/>
          </w:rPrChange>
        </w:rPr>
        <w:t xml:space="preserve"> “FMER”</w:t>
      </w:r>
      <w:r w:rsidR="00BB1324" w:rsidRPr="000E1A5F">
        <w:rPr>
          <w:lang w:val="en-GB"/>
          <w:rPrChange w:id="9538" w:author="Dioguardi, Fabio" w:date="2018-10-23T11:24:00Z">
            <w:rPr/>
          </w:rPrChange>
        </w:rPr>
        <w:fldChar w:fldCharType="end"/>
      </w:r>
      <w:r w:rsidR="00FC0D12" w:rsidRPr="000E1A5F">
        <w:rPr>
          <w:lang w:val="en-GB"/>
          <w:rPrChange w:id="9539" w:author="Dioguardi, Fabio" w:date="2018-10-23T11:24:00Z">
            <w:rPr/>
          </w:rPrChange>
        </w:rPr>
        <w:t>,</w:t>
      </w:r>
      <w:r w:rsidR="009821C8" w:rsidRPr="000E1A5F">
        <w:rPr>
          <w:lang w:val="en-GB"/>
          <w:rPrChange w:id="9540" w:author="Dioguardi, Fabio" w:date="2018-10-23T11:24:00Z">
            <w:rPr/>
          </w:rPrChange>
        </w:rPr>
        <w:t xml:space="preserve"> the FMER is also based on a weighted average. While the weight factors </w:t>
      </w:r>
      <w:r w:rsidR="00290188" w:rsidRPr="000E1A5F">
        <w:rPr>
          <w:lang w:val="en-GB"/>
          <w:rPrChange w:id="9541" w:author="Dioguardi, Fabio" w:date="2018-10-23T11:24:00Z">
            <w:rPr/>
          </w:rPrChange>
        </w:rPr>
        <w:t xml:space="preserve">for the conventional and the experimental MER sources </w:t>
      </w:r>
      <w:proofErr w:type="spellStart"/>
      <w:r w:rsidR="009821C8" w:rsidRPr="000E1A5F">
        <w:rPr>
          <w:i/>
          <w:lang w:val="en-GB"/>
          <w:rPrChange w:id="9542" w:author="Dioguardi, Fabio" w:date="2018-10-23T11:24:00Z">
            <w:rPr>
              <w:i/>
            </w:rPr>
          </w:rPrChange>
        </w:rPr>
        <w:t>a</w:t>
      </w:r>
      <w:r w:rsidR="009821C8" w:rsidRPr="000E1A5F">
        <w:rPr>
          <w:i/>
          <w:vertAlign w:val="subscript"/>
          <w:lang w:val="en-GB"/>
          <w:rPrChange w:id="9543" w:author="Dioguardi, Fabio" w:date="2018-10-23T11:24:00Z">
            <w:rPr>
              <w:i/>
              <w:vertAlign w:val="subscript"/>
            </w:rPr>
          </w:rPrChange>
        </w:rPr>
        <w:t>_conv</w:t>
      </w:r>
      <w:proofErr w:type="spellEnd"/>
      <w:r w:rsidR="009821C8" w:rsidRPr="000E1A5F">
        <w:rPr>
          <w:lang w:val="en-GB"/>
          <w:rPrChange w:id="9544" w:author="Dioguardi, Fabio" w:date="2018-10-23T11:24:00Z">
            <w:rPr/>
          </w:rPrChange>
        </w:rPr>
        <w:t xml:space="preserve"> and </w:t>
      </w:r>
      <w:proofErr w:type="spellStart"/>
      <w:r w:rsidR="009821C8" w:rsidRPr="000E1A5F">
        <w:rPr>
          <w:i/>
          <w:lang w:val="en-GB"/>
          <w:rPrChange w:id="9545" w:author="Dioguardi, Fabio" w:date="2018-10-23T11:24:00Z">
            <w:rPr>
              <w:i/>
            </w:rPr>
          </w:rPrChange>
        </w:rPr>
        <w:t>a</w:t>
      </w:r>
      <w:r w:rsidR="009821C8" w:rsidRPr="000E1A5F">
        <w:rPr>
          <w:i/>
          <w:vertAlign w:val="subscript"/>
          <w:lang w:val="en-GB"/>
          <w:rPrChange w:id="9546" w:author="Dioguardi, Fabio" w:date="2018-10-23T11:24:00Z">
            <w:rPr>
              <w:i/>
              <w:vertAlign w:val="subscript"/>
            </w:rPr>
          </w:rPrChange>
        </w:rPr>
        <w:t>_exp</w:t>
      </w:r>
      <w:proofErr w:type="spellEnd"/>
      <w:r w:rsidR="009821C8" w:rsidRPr="000E1A5F">
        <w:rPr>
          <w:lang w:val="en-GB"/>
          <w:rPrChange w:id="9547" w:author="Dioguardi, Fabio" w:date="2018-10-23T11:24:00Z">
            <w:rPr/>
          </w:rPrChange>
        </w:rPr>
        <w:t xml:space="preserve"> </w:t>
      </w:r>
      <w:r w:rsidR="00290188" w:rsidRPr="000E1A5F">
        <w:rPr>
          <w:lang w:val="en-GB"/>
          <w:rPrChange w:id="9548" w:author="Dioguardi, Fabio" w:date="2018-10-23T11:24:00Z">
            <w:rPr/>
          </w:rPrChange>
        </w:rPr>
        <w:t>can be</w:t>
      </w:r>
      <w:r w:rsidR="009821C8" w:rsidRPr="000E1A5F">
        <w:rPr>
          <w:lang w:val="en-GB"/>
          <w:rPrChange w:id="9549" w:author="Dioguardi, Fabio" w:date="2018-10-23T11:24:00Z">
            <w:rPr/>
          </w:rPrChange>
        </w:rPr>
        <w:t xml:space="preserve"> </w:t>
      </w:r>
      <w:r w:rsidR="00290188" w:rsidRPr="000E1A5F">
        <w:rPr>
          <w:lang w:val="en-GB"/>
          <w:rPrChange w:id="9550" w:author="Dioguardi, Fabio" w:date="2018-10-23T11:24:00Z">
            <w:rPr/>
          </w:rPrChange>
        </w:rPr>
        <w:t xml:space="preserve">specifically assigned by the operator (see </w:t>
      </w:r>
      <w:r w:rsidR="00DC774B" w:rsidRPr="000E1A5F">
        <w:rPr>
          <w:lang w:val="en-GB"/>
          <w:rPrChange w:id="9551" w:author="Dioguardi, Fabio" w:date="2018-10-23T11:24:00Z">
            <w:rPr/>
          </w:rPrChange>
        </w:rPr>
        <w:t>section</w:t>
      </w:r>
      <w:r w:rsidR="00DC774B" w:rsidRPr="000E1A5F">
        <w:rPr>
          <w:lang w:val="en-GB"/>
          <w:rPrChange w:id="9552" w:author="Dioguardi, Fabio" w:date="2018-10-23T11:24:00Z">
            <w:rPr/>
          </w:rPrChange>
        </w:rPr>
        <w:fldChar w:fldCharType="begin"/>
      </w:r>
      <w:r w:rsidR="00DC774B" w:rsidRPr="000E1A5F">
        <w:rPr>
          <w:lang w:val="en-GB"/>
          <w:rPrChange w:id="9553" w:author="Dioguardi, Fabio" w:date="2018-10-23T11:24:00Z">
            <w:rPr/>
          </w:rPrChange>
        </w:rPr>
        <w:instrText xml:space="preserve"> REF _Ref482540944 \h </w:instrText>
      </w:r>
      <w:r w:rsidR="00DC774B" w:rsidRPr="000E1A5F">
        <w:rPr>
          <w:lang w:val="en-GB"/>
          <w:rPrChange w:id="9554" w:author="Dioguardi, Fabio" w:date="2018-10-23T11:24:00Z">
            <w:rPr/>
          </w:rPrChange>
        </w:rPr>
      </w:r>
      <w:r w:rsidR="00DC774B" w:rsidRPr="000E1A5F">
        <w:rPr>
          <w:lang w:val="en-GB"/>
          <w:rPrChange w:id="9555" w:author="Dioguardi, Fabio" w:date="2018-10-23T11:24:00Z">
            <w:rPr/>
          </w:rPrChange>
        </w:rPr>
        <w:fldChar w:fldCharType="separate"/>
      </w:r>
      <w:r w:rsidR="00DE7C99" w:rsidRPr="000E1A5F">
        <w:rPr>
          <w:lang w:val="en-GB"/>
          <w:rPrChange w:id="9556" w:author="Dioguardi, Fabio" w:date="2018-10-23T11:24:00Z">
            <w:rPr/>
          </w:rPrChange>
        </w:rPr>
        <w:t xml:space="preserve"> “FMER”</w:t>
      </w:r>
      <w:r w:rsidR="00DC774B" w:rsidRPr="000E1A5F">
        <w:rPr>
          <w:lang w:val="en-GB"/>
          <w:rPrChange w:id="9557" w:author="Dioguardi, Fabio" w:date="2018-10-23T11:24:00Z">
            <w:rPr/>
          </w:rPrChange>
        </w:rPr>
        <w:fldChar w:fldCharType="end"/>
      </w:r>
      <w:r w:rsidR="00290188" w:rsidRPr="000E1A5F">
        <w:rPr>
          <w:lang w:val="en-GB"/>
          <w:rPrChange w:id="9558" w:author="Dioguardi, Fabio" w:date="2018-10-23T11:24:00Z">
            <w:rPr/>
          </w:rPrChange>
        </w:rPr>
        <w:t xml:space="preserve">), the weight factor </w:t>
      </w:r>
      <w:proofErr w:type="spellStart"/>
      <w:r w:rsidR="00290188" w:rsidRPr="000E1A5F">
        <w:rPr>
          <w:rFonts w:eastAsiaTheme="minorEastAsia"/>
          <w:i/>
          <w:szCs w:val="22"/>
          <w:lang w:val="en-GB"/>
          <w:rPrChange w:id="9559" w:author="Dioguardi, Fabio" w:date="2018-10-23T11:24:00Z">
            <w:rPr>
              <w:rFonts w:eastAsiaTheme="minorEastAsia"/>
              <w:i/>
              <w:szCs w:val="22"/>
            </w:rPr>
          </w:rPrChange>
        </w:rPr>
        <w:t>a</w:t>
      </w:r>
      <w:r w:rsidR="00290188" w:rsidRPr="000E1A5F">
        <w:rPr>
          <w:rFonts w:eastAsiaTheme="minorEastAsia"/>
          <w:i/>
          <w:szCs w:val="22"/>
          <w:vertAlign w:val="subscript"/>
          <w:lang w:val="en-GB"/>
          <w:rPrChange w:id="9560" w:author="Dioguardi, Fabio" w:date="2018-10-23T11:24:00Z">
            <w:rPr>
              <w:rFonts w:eastAsiaTheme="minorEastAsia"/>
              <w:i/>
              <w:szCs w:val="22"/>
              <w:vertAlign w:val="subscript"/>
            </w:rPr>
          </w:rPrChange>
        </w:rPr>
        <w:t>man</w:t>
      </w:r>
      <w:proofErr w:type="spellEnd"/>
      <w:r w:rsidR="00290188" w:rsidRPr="000E1A5F">
        <w:rPr>
          <w:lang w:val="en-GB"/>
          <w:rPrChange w:id="9561" w:author="Dioguardi, Fabio" w:date="2018-10-23T11:24:00Z">
            <w:rPr/>
          </w:rPrChange>
        </w:rPr>
        <w:t xml:space="preserve"> for manually added MER data is automatically calculated (see above).</w:t>
      </w:r>
    </w:p>
    <w:p w14:paraId="296E2C1C" w14:textId="77777777" w:rsidR="001E45B1" w:rsidRPr="000E1A5F" w:rsidRDefault="001E45B1" w:rsidP="004E149A">
      <w:pPr>
        <w:rPr>
          <w:lang w:val="en-GB"/>
          <w:rPrChange w:id="9562" w:author="Dioguardi, Fabio" w:date="2018-10-23T11:24:00Z">
            <w:rPr/>
          </w:rPrChange>
        </w:rPr>
      </w:pPr>
    </w:p>
    <w:p w14:paraId="401B42C2" w14:textId="0F3E18AD" w:rsidR="002616BD" w:rsidRPr="000E1A5F" w:rsidRDefault="00290188" w:rsidP="004E149A">
      <w:pPr>
        <w:rPr>
          <w:lang w:val="en-GB"/>
          <w:rPrChange w:id="9563" w:author="Dioguardi, Fabio" w:date="2018-10-23T11:24:00Z">
            <w:rPr/>
          </w:rPrChange>
        </w:rPr>
      </w:pPr>
      <w:r w:rsidRPr="000E1A5F">
        <w:rPr>
          <w:lang w:val="en-GB"/>
          <w:rPrChange w:id="9564" w:author="Dioguardi, Fabio" w:date="2018-10-23T11:24:00Z">
            <w:rPr/>
          </w:rPrChange>
        </w:rPr>
        <w:t xml:space="preserve">The following final best MER estimate key </w:t>
      </w:r>
      <w:r w:rsidR="00CF213A" w:rsidRPr="000E1A5F">
        <w:rPr>
          <w:lang w:val="en-GB"/>
          <w:rPrChange w:id="9565" w:author="Dioguardi, Fabio" w:date="2018-10-23T11:24:00Z">
            <w:rPr/>
          </w:rPrChange>
        </w:rPr>
        <w:t xml:space="preserve">values </w:t>
      </w:r>
      <w:r w:rsidRPr="000E1A5F">
        <w:rPr>
          <w:lang w:val="en-GB"/>
          <w:rPrChange w:id="9566" w:author="Dioguardi, Fabio" w:date="2018-10-23T11:24:00Z">
            <w:rPr/>
          </w:rPrChange>
        </w:rPr>
        <w:t>are then computed:</w:t>
      </w:r>
      <w:r w:rsidR="001E45B1" w:rsidRPr="000E1A5F">
        <w:rPr>
          <w:lang w:val="en-GB"/>
          <w:rPrChange w:id="9567" w:author="Dioguardi, Fabio" w:date="2018-10-23T11:24:00Z">
            <w:rPr/>
          </w:rPrChange>
        </w:rPr>
        <w:br/>
      </w:r>
    </w:p>
    <w:p w14:paraId="036013FC" w14:textId="192EDA64" w:rsidR="00290188" w:rsidRPr="000E1A5F" w:rsidRDefault="00290188" w:rsidP="001507E8">
      <w:pPr>
        <w:pStyle w:val="ListParagraph"/>
        <w:numPr>
          <w:ilvl w:val="0"/>
          <w:numId w:val="12"/>
        </w:numPr>
        <w:rPr>
          <w:rFonts w:eastAsiaTheme="minorEastAsia"/>
          <w:lang w:val="en-GB"/>
          <w:rPrChange w:id="9568" w:author="Dioguardi, Fabio" w:date="2018-10-23T11:24:00Z">
            <w:rPr>
              <w:rFonts w:eastAsiaTheme="minorEastAsia"/>
            </w:rPr>
          </w:rPrChange>
        </w:rPr>
      </w:pPr>
      <w:proofErr w:type="spellStart"/>
      <w:r w:rsidRPr="000E1A5F">
        <w:rPr>
          <w:rFonts w:eastAsiaTheme="minorEastAsia"/>
          <w:b/>
          <w:i/>
          <w:lang w:val="en-GB"/>
          <w:rPrChange w:id="9569" w:author="Dioguardi, Fabio" w:date="2018-10-23T11:24:00Z">
            <w:rPr>
              <w:rFonts w:eastAsiaTheme="minorEastAsia"/>
              <w:b/>
              <w:i/>
            </w:rPr>
          </w:rPrChange>
        </w:rPr>
        <w:t>Q</w:t>
      </w:r>
      <w:r w:rsidRPr="000E1A5F">
        <w:rPr>
          <w:rFonts w:eastAsiaTheme="minorEastAsia"/>
          <w:b/>
          <w:i/>
          <w:vertAlign w:val="subscript"/>
          <w:lang w:val="en-GB"/>
          <w:rPrChange w:id="9570"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9571" w:author="Dioguardi, Fabio" w:date="2018-10-23T11:24:00Z">
            <w:rPr>
              <w:rFonts w:eastAsiaTheme="minorEastAsia"/>
              <w:b/>
              <w:i/>
              <w:vertAlign w:val="subscript"/>
            </w:rPr>
          </w:rPrChange>
        </w:rPr>
        <w:t>. min</w:t>
      </w:r>
      <w:r w:rsidRPr="000E1A5F">
        <w:rPr>
          <w:rFonts w:eastAsiaTheme="minorEastAsia"/>
          <w:lang w:val="en-GB"/>
          <w:rPrChange w:id="9572" w:author="Dioguardi, Fabio" w:date="2018-10-23T11:24:00Z">
            <w:rPr>
              <w:rFonts w:eastAsiaTheme="minorEastAsia"/>
            </w:rPr>
          </w:rPrChange>
        </w:rPr>
        <w:t xml:space="preserve">: </w:t>
      </w:r>
      <w:r w:rsidR="001E45B1" w:rsidRPr="000E1A5F">
        <w:rPr>
          <w:rFonts w:eastAsiaTheme="minorEastAsia"/>
          <w:lang w:val="en-GB"/>
          <w:rPrChange w:id="9573" w:author="Dioguardi, Fabio" w:date="2018-10-23T11:24:00Z">
            <w:rPr>
              <w:rFonts w:eastAsiaTheme="minorEastAsia"/>
            </w:rPr>
          </w:rPrChange>
        </w:rPr>
        <w:t>Lowest</w:t>
      </w:r>
      <w:r w:rsidRPr="000E1A5F">
        <w:rPr>
          <w:rFonts w:eastAsiaTheme="minorEastAsia"/>
          <w:lang w:val="en-GB"/>
          <w:rPrChange w:id="9574" w:author="Dioguardi, Fabio" w:date="2018-10-23T11:24:00Z">
            <w:rPr>
              <w:rFonts w:eastAsiaTheme="minorEastAsia"/>
            </w:rPr>
          </w:rPrChange>
        </w:rPr>
        <w:t xml:space="preserve"> </w:t>
      </w:r>
      <w:r w:rsidR="001E45B1" w:rsidRPr="000E1A5F">
        <w:rPr>
          <w:rFonts w:eastAsiaTheme="minorEastAsia"/>
          <w:lang w:val="en-GB"/>
          <w:rPrChange w:id="9575" w:author="Dioguardi, Fabio" w:date="2018-10-23T11:24:00Z">
            <w:rPr>
              <w:rFonts w:eastAsiaTheme="minorEastAsia"/>
            </w:rPr>
          </w:rPrChange>
        </w:rPr>
        <w:t>assumable MER</w:t>
      </w:r>
      <w:r w:rsidR="00CF213A" w:rsidRPr="000E1A5F">
        <w:rPr>
          <w:rFonts w:eastAsiaTheme="minorEastAsia"/>
          <w:lang w:val="en-GB"/>
          <w:rPrChange w:id="9576" w:author="Dioguardi, Fabio" w:date="2018-10-23T11:24:00Z">
            <w:rPr>
              <w:rFonts w:eastAsiaTheme="minorEastAsia"/>
            </w:rPr>
          </w:rPrChange>
        </w:rPr>
        <w:t xml:space="preserve"> calculated as the minimum of </w:t>
      </w:r>
      <w:proofErr w:type="spellStart"/>
      <w:r w:rsidR="00CF213A" w:rsidRPr="000E1A5F">
        <w:rPr>
          <w:rFonts w:eastAsiaTheme="minorEastAsia"/>
          <w:i/>
          <w:lang w:val="en-GB"/>
          <w:rPrChange w:id="9577" w:author="Dioguardi, Fabio" w:date="2018-10-23T11:24:00Z">
            <w:rPr>
              <w:rFonts w:eastAsiaTheme="minorEastAsia"/>
              <w:i/>
            </w:rPr>
          </w:rPrChange>
        </w:rPr>
        <w:t>Q</w:t>
      </w:r>
      <w:r w:rsidR="00CF213A" w:rsidRPr="000E1A5F">
        <w:rPr>
          <w:rFonts w:eastAsiaTheme="minorEastAsia"/>
          <w:i/>
          <w:vertAlign w:val="subscript"/>
          <w:lang w:val="en-GB"/>
          <w:rPrChange w:id="9578" w:author="Dioguardi, Fabio" w:date="2018-10-23T11:24:00Z">
            <w:rPr>
              <w:rFonts w:eastAsiaTheme="minorEastAsia"/>
              <w:i/>
              <w:vertAlign w:val="subscript"/>
            </w:rPr>
          </w:rPrChange>
        </w:rPr>
        <w:t>abs.min</w:t>
      </w:r>
      <w:proofErr w:type="spellEnd"/>
      <w:r w:rsidR="00CF213A" w:rsidRPr="000E1A5F">
        <w:rPr>
          <w:rFonts w:eastAsiaTheme="minorEastAsia"/>
          <w:i/>
          <w:vertAlign w:val="subscript"/>
          <w:lang w:val="en-GB"/>
          <w:rPrChange w:id="9579" w:author="Dioguardi, Fabio" w:date="2018-10-23T11:24:00Z">
            <w:rPr>
              <w:rFonts w:eastAsiaTheme="minorEastAsia"/>
              <w:i/>
              <w:vertAlign w:val="subscript"/>
            </w:rPr>
          </w:rPrChange>
        </w:rPr>
        <w:t>,</w:t>
      </w:r>
      <w:r w:rsidR="00CF213A" w:rsidRPr="000E1A5F">
        <w:rPr>
          <w:rFonts w:eastAsiaTheme="minorEastAsia"/>
          <w:lang w:val="en-GB"/>
          <w:rPrChange w:id="9580" w:author="Dioguardi, Fabio" w:date="2018-10-23T11:24:00Z">
            <w:rPr>
              <w:rFonts w:eastAsiaTheme="minorEastAsia"/>
            </w:rPr>
          </w:rPrChange>
        </w:rPr>
        <w:t xml:space="preserve"> </w:t>
      </w:r>
      <w:proofErr w:type="spellStart"/>
      <w:r w:rsidR="00CF213A" w:rsidRPr="000E1A5F">
        <w:rPr>
          <w:rFonts w:eastAsiaTheme="minorEastAsia"/>
          <w:i/>
          <w:lang w:val="en-GB"/>
          <w:rPrChange w:id="9581" w:author="Dioguardi, Fabio" w:date="2018-10-23T11:24:00Z">
            <w:rPr>
              <w:rFonts w:eastAsiaTheme="minorEastAsia"/>
              <w:i/>
            </w:rPr>
          </w:rPrChange>
        </w:rPr>
        <w:t>Q</w:t>
      </w:r>
      <w:r w:rsidR="00CF213A" w:rsidRPr="000E1A5F">
        <w:rPr>
          <w:rFonts w:eastAsiaTheme="minorEastAsia"/>
          <w:i/>
          <w:vertAlign w:val="subscript"/>
          <w:lang w:val="en-GB"/>
          <w:rPrChange w:id="9582" w:author="Dioguardi, Fabio" w:date="2018-10-23T11:24:00Z">
            <w:rPr>
              <w:rFonts w:eastAsiaTheme="minorEastAsia"/>
              <w:i/>
              <w:vertAlign w:val="subscript"/>
            </w:rPr>
          </w:rPrChange>
        </w:rPr>
        <w:t>man_min</w:t>
      </w:r>
      <w:proofErr w:type="spellEnd"/>
      <w:r w:rsidR="00CF213A" w:rsidRPr="000E1A5F">
        <w:rPr>
          <w:rFonts w:eastAsiaTheme="minorEastAsia"/>
          <w:lang w:val="en-GB"/>
          <w:rPrChange w:id="9583" w:author="Dioguardi, Fabio" w:date="2018-10-23T11:24:00Z">
            <w:rPr>
              <w:rFonts w:eastAsiaTheme="minorEastAsia"/>
            </w:rPr>
          </w:rPrChange>
        </w:rPr>
        <w:t xml:space="preserve"> and </w:t>
      </w:r>
      <w:proofErr w:type="spellStart"/>
      <w:r w:rsidR="00CF213A" w:rsidRPr="000E1A5F">
        <w:rPr>
          <w:rFonts w:eastAsiaTheme="minorEastAsia"/>
          <w:i/>
          <w:lang w:val="en-GB"/>
          <w:rPrChange w:id="9584" w:author="Dioguardi, Fabio" w:date="2018-10-23T11:24:00Z">
            <w:rPr>
              <w:rFonts w:eastAsiaTheme="minorEastAsia"/>
              <w:i/>
            </w:rPr>
          </w:rPrChange>
        </w:rPr>
        <w:t>Q</w:t>
      </w:r>
      <w:r w:rsidR="00CF213A" w:rsidRPr="000E1A5F">
        <w:rPr>
          <w:rFonts w:eastAsiaTheme="minorEastAsia"/>
          <w:i/>
          <w:vertAlign w:val="subscript"/>
          <w:lang w:val="en-GB"/>
          <w:rPrChange w:id="9585" w:author="Dioguardi, Fabio" w:date="2018-10-23T11:24:00Z">
            <w:rPr>
              <w:rFonts w:eastAsiaTheme="minorEastAsia"/>
              <w:i/>
              <w:vertAlign w:val="subscript"/>
            </w:rPr>
          </w:rPrChange>
        </w:rPr>
        <w:t>exp_min</w:t>
      </w:r>
      <w:proofErr w:type="spellEnd"/>
      <w:r w:rsidR="00CF213A" w:rsidRPr="000E1A5F">
        <w:rPr>
          <w:rFonts w:eastAsiaTheme="minorEastAsia"/>
          <w:lang w:val="en-GB"/>
          <w:rPrChange w:id="9586" w:author="Dioguardi, Fabio" w:date="2018-10-23T11:24:00Z">
            <w:rPr>
              <w:rFonts w:eastAsiaTheme="minorEastAsia"/>
            </w:rPr>
          </w:rPrChange>
        </w:rPr>
        <w:t>.</w:t>
      </w:r>
      <w:r w:rsidR="001E45B1" w:rsidRPr="000E1A5F">
        <w:rPr>
          <w:rFonts w:eastAsiaTheme="minorEastAsia"/>
          <w:lang w:val="en-GB"/>
          <w:rPrChange w:id="9587" w:author="Dioguardi, Fabio" w:date="2018-10-23T11:24:00Z">
            <w:rPr>
              <w:rFonts w:eastAsiaTheme="minorEastAsia"/>
            </w:rPr>
          </w:rPrChange>
        </w:rPr>
        <w:br/>
      </w:r>
    </w:p>
    <w:p w14:paraId="281BA6BD" w14:textId="77777777" w:rsidR="001E45B1" w:rsidRPr="000E1A5F" w:rsidRDefault="00290188" w:rsidP="001507E8">
      <w:pPr>
        <w:pStyle w:val="ListParagraph"/>
        <w:numPr>
          <w:ilvl w:val="0"/>
          <w:numId w:val="12"/>
        </w:numPr>
        <w:rPr>
          <w:rFonts w:eastAsiaTheme="minorEastAsia"/>
          <w:lang w:val="en-GB"/>
          <w:rPrChange w:id="9588" w:author="Dioguardi, Fabio" w:date="2018-10-23T11:24:00Z">
            <w:rPr>
              <w:rFonts w:eastAsiaTheme="minorEastAsia"/>
            </w:rPr>
          </w:rPrChange>
        </w:rPr>
      </w:pPr>
      <w:proofErr w:type="spellStart"/>
      <w:r w:rsidRPr="000E1A5F">
        <w:rPr>
          <w:rFonts w:eastAsiaTheme="minorEastAsia"/>
          <w:b/>
          <w:i/>
          <w:lang w:val="en-GB"/>
          <w:rPrChange w:id="9589" w:author="Dioguardi, Fabio" w:date="2018-10-23T11:24:00Z">
            <w:rPr>
              <w:rFonts w:eastAsiaTheme="minorEastAsia"/>
              <w:b/>
              <w:i/>
            </w:rPr>
          </w:rPrChange>
        </w:rPr>
        <w:t>Q</w:t>
      </w:r>
      <w:r w:rsidRPr="000E1A5F">
        <w:rPr>
          <w:rFonts w:eastAsiaTheme="minorEastAsia"/>
          <w:b/>
          <w:i/>
          <w:vertAlign w:val="subscript"/>
          <w:lang w:val="en-GB"/>
          <w:rPrChange w:id="9590"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9591" w:author="Dioguardi, Fabio" w:date="2018-10-23T11:24:00Z">
            <w:rPr>
              <w:rFonts w:eastAsiaTheme="minorEastAsia"/>
              <w:b/>
              <w:i/>
              <w:vertAlign w:val="subscript"/>
            </w:rPr>
          </w:rPrChange>
        </w:rPr>
        <w:t>. max</w:t>
      </w:r>
      <w:r w:rsidRPr="000E1A5F">
        <w:rPr>
          <w:rFonts w:eastAsiaTheme="minorEastAsia"/>
          <w:lang w:val="en-GB"/>
          <w:rPrChange w:id="9592" w:author="Dioguardi, Fabio" w:date="2018-10-23T11:24:00Z">
            <w:rPr>
              <w:rFonts w:eastAsiaTheme="minorEastAsia"/>
            </w:rPr>
          </w:rPrChange>
        </w:rPr>
        <w:t xml:space="preserve">: </w:t>
      </w:r>
    </w:p>
    <w:p w14:paraId="409BB108" w14:textId="03835969" w:rsidR="00290188" w:rsidRPr="000E1A5F" w:rsidRDefault="001E45B1" w:rsidP="001E45B1">
      <w:pPr>
        <w:pStyle w:val="ListParagraph"/>
        <w:rPr>
          <w:rFonts w:eastAsiaTheme="minorEastAsia"/>
          <w:lang w:val="en-GB"/>
          <w:rPrChange w:id="9593" w:author="Dioguardi, Fabio" w:date="2018-10-23T11:24:00Z">
            <w:rPr>
              <w:rFonts w:eastAsiaTheme="minorEastAsia"/>
            </w:rPr>
          </w:rPrChange>
        </w:rPr>
      </w:pPr>
      <w:r w:rsidRPr="000E1A5F">
        <w:rPr>
          <w:rFonts w:eastAsiaTheme="minorEastAsia"/>
          <w:lang w:val="en-GB"/>
          <w:rPrChange w:id="9594" w:author="Dioguardi, Fabio" w:date="2018-10-23T11:24:00Z">
            <w:rPr>
              <w:rFonts w:eastAsiaTheme="minorEastAsia"/>
            </w:rPr>
          </w:rPrChange>
        </w:rPr>
        <w:t>Highest assumable MER</w:t>
      </w:r>
      <w:r w:rsidR="00CF213A" w:rsidRPr="000E1A5F">
        <w:rPr>
          <w:rFonts w:eastAsiaTheme="minorEastAsia"/>
          <w:lang w:val="en-GB"/>
          <w:rPrChange w:id="9595" w:author="Dioguardi, Fabio" w:date="2018-10-23T11:24:00Z">
            <w:rPr>
              <w:rFonts w:eastAsiaTheme="minorEastAsia"/>
            </w:rPr>
          </w:rPrChange>
        </w:rPr>
        <w:t xml:space="preserve"> calculated as the maximum of </w:t>
      </w:r>
      <w:proofErr w:type="spellStart"/>
      <w:r w:rsidR="00CF213A" w:rsidRPr="000E1A5F">
        <w:rPr>
          <w:rFonts w:eastAsiaTheme="minorEastAsia"/>
          <w:i/>
          <w:lang w:val="en-GB"/>
          <w:rPrChange w:id="9596" w:author="Dioguardi, Fabio" w:date="2018-10-23T11:24:00Z">
            <w:rPr>
              <w:rFonts w:eastAsiaTheme="minorEastAsia"/>
              <w:i/>
            </w:rPr>
          </w:rPrChange>
        </w:rPr>
        <w:t>Q</w:t>
      </w:r>
      <w:r w:rsidR="00CF213A" w:rsidRPr="000E1A5F">
        <w:rPr>
          <w:rFonts w:eastAsiaTheme="minorEastAsia"/>
          <w:i/>
          <w:vertAlign w:val="subscript"/>
          <w:lang w:val="en-GB"/>
          <w:rPrChange w:id="9597" w:author="Dioguardi, Fabio" w:date="2018-10-23T11:24:00Z">
            <w:rPr>
              <w:rFonts w:eastAsiaTheme="minorEastAsia"/>
              <w:i/>
              <w:vertAlign w:val="subscript"/>
            </w:rPr>
          </w:rPrChange>
        </w:rPr>
        <w:t>abs.max</w:t>
      </w:r>
      <w:proofErr w:type="spellEnd"/>
      <w:r w:rsidR="00CF213A" w:rsidRPr="000E1A5F">
        <w:rPr>
          <w:rFonts w:eastAsiaTheme="minorEastAsia"/>
          <w:i/>
          <w:vertAlign w:val="subscript"/>
          <w:lang w:val="en-GB"/>
          <w:rPrChange w:id="9598" w:author="Dioguardi, Fabio" w:date="2018-10-23T11:24:00Z">
            <w:rPr>
              <w:rFonts w:eastAsiaTheme="minorEastAsia"/>
              <w:i/>
              <w:vertAlign w:val="subscript"/>
            </w:rPr>
          </w:rPrChange>
        </w:rPr>
        <w:t>,</w:t>
      </w:r>
      <w:r w:rsidR="00CF213A" w:rsidRPr="000E1A5F">
        <w:rPr>
          <w:rFonts w:eastAsiaTheme="minorEastAsia"/>
          <w:lang w:val="en-GB"/>
          <w:rPrChange w:id="9599" w:author="Dioguardi, Fabio" w:date="2018-10-23T11:24:00Z">
            <w:rPr>
              <w:rFonts w:eastAsiaTheme="minorEastAsia"/>
            </w:rPr>
          </w:rPrChange>
        </w:rPr>
        <w:t xml:space="preserve"> </w:t>
      </w:r>
      <w:proofErr w:type="spellStart"/>
      <w:r w:rsidR="00CF213A" w:rsidRPr="000E1A5F">
        <w:rPr>
          <w:rFonts w:eastAsiaTheme="minorEastAsia"/>
          <w:i/>
          <w:lang w:val="en-GB"/>
          <w:rPrChange w:id="9600" w:author="Dioguardi, Fabio" w:date="2018-10-23T11:24:00Z">
            <w:rPr>
              <w:rFonts w:eastAsiaTheme="minorEastAsia"/>
              <w:i/>
            </w:rPr>
          </w:rPrChange>
        </w:rPr>
        <w:t>Q</w:t>
      </w:r>
      <w:r w:rsidR="00CF213A" w:rsidRPr="000E1A5F">
        <w:rPr>
          <w:rFonts w:eastAsiaTheme="minorEastAsia"/>
          <w:i/>
          <w:vertAlign w:val="subscript"/>
          <w:lang w:val="en-GB"/>
          <w:rPrChange w:id="9601" w:author="Dioguardi, Fabio" w:date="2018-10-23T11:24:00Z">
            <w:rPr>
              <w:rFonts w:eastAsiaTheme="minorEastAsia"/>
              <w:i/>
              <w:vertAlign w:val="subscript"/>
            </w:rPr>
          </w:rPrChange>
        </w:rPr>
        <w:t>man_max</w:t>
      </w:r>
      <w:proofErr w:type="spellEnd"/>
      <w:r w:rsidR="00CF213A" w:rsidRPr="000E1A5F">
        <w:rPr>
          <w:rFonts w:eastAsiaTheme="minorEastAsia"/>
          <w:lang w:val="en-GB"/>
          <w:rPrChange w:id="9602" w:author="Dioguardi, Fabio" w:date="2018-10-23T11:24:00Z">
            <w:rPr>
              <w:rFonts w:eastAsiaTheme="minorEastAsia"/>
            </w:rPr>
          </w:rPrChange>
        </w:rPr>
        <w:t xml:space="preserve"> and </w:t>
      </w:r>
      <w:proofErr w:type="spellStart"/>
      <w:r w:rsidR="00CF213A" w:rsidRPr="000E1A5F">
        <w:rPr>
          <w:rFonts w:eastAsiaTheme="minorEastAsia"/>
          <w:i/>
          <w:lang w:val="en-GB"/>
          <w:rPrChange w:id="9603" w:author="Dioguardi, Fabio" w:date="2018-10-23T11:24:00Z">
            <w:rPr>
              <w:rFonts w:eastAsiaTheme="minorEastAsia"/>
              <w:i/>
            </w:rPr>
          </w:rPrChange>
        </w:rPr>
        <w:t>Q</w:t>
      </w:r>
      <w:r w:rsidR="00CF213A" w:rsidRPr="000E1A5F">
        <w:rPr>
          <w:rFonts w:eastAsiaTheme="minorEastAsia"/>
          <w:i/>
          <w:vertAlign w:val="subscript"/>
          <w:lang w:val="en-GB"/>
          <w:rPrChange w:id="9604" w:author="Dioguardi, Fabio" w:date="2018-10-23T11:24:00Z">
            <w:rPr>
              <w:rFonts w:eastAsiaTheme="minorEastAsia"/>
              <w:i/>
              <w:vertAlign w:val="subscript"/>
            </w:rPr>
          </w:rPrChange>
        </w:rPr>
        <w:t>exp_max</w:t>
      </w:r>
      <w:proofErr w:type="spellEnd"/>
      <w:r w:rsidR="00CF213A" w:rsidRPr="000E1A5F">
        <w:rPr>
          <w:rFonts w:eastAsiaTheme="minorEastAsia"/>
          <w:lang w:val="en-GB"/>
          <w:rPrChange w:id="9605" w:author="Dioguardi, Fabio" w:date="2018-10-23T11:24:00Z">
            <w:rPr>
              <w:rFonts w:eastAsiaTheme="minorEastAsia"/>
            </w:rPr>
          </w:rPrChange>
        </w:rPr>
        <w:t>.</w:t>
      </w:r>
      <w:r w:rsidRPr="000E1A5F">
        <w:rPr>
          <w:rFonts w:eastAsiaTheme="minorEastAsia"/>
          <w:lang w:val="en-GB"/>
          <w:rPrChange w:id="9606" w:author="Dioguardi, Fabio" w:date="2018-10-23T11:24:00Z">
            <w:rPr>
              <w:rFonts w:eastAsiaTheme="minorEastAsia"/>
            </w:rPr>
          </w:rPrChange>
        </w:rPr>
        <w:br/>
      </w:r>
    </w:p>
    <w:p w14:paraId="6EC511DA" w14:textId="4EB4BA57" w:rsidR="00EC4C1F" w:rsidRPr="000E1A5F" w:rsidRDefault="00C8506D" w:rsidP="001507E8">
      <w:pPr>
        <w:pStyle w:val="ListParagraph"/>
        <w:numPr>
          <w:ilvl w:val="0"/>
          <w:numId w:val="12"/>
        </w:numPr>
        <w:rPr>
          <w:rFonts w:eastAsiaTheme="minorEastAsia"/>
          <w:lang w:val="en-GB"/>
          <w:rPrChange w:id="9607" w:author="Dioguardi, Fabio" w:date="2018-10-23T11:24:00Z">
            <w:rPr>
              <w:rFonts w:eastAsiaTheme="minorEastAsia"/>
            </w:rPr>
          </w:rPrChange>
        </w:rPr>
      </w:pPr>
      <w:proofErr w:type="spellStart"/>
      <w:r w:rsidRPr="000E1A5F">
        <w:rPr>
          <w:rFonts w:eastAsiaTheme="minorEastAsia"/>
          <w:b/>
          <w:i/>
          <w:lang w:val="en-GB"/>
          <w:rPrChange w:id="9608" w:author="Dioguardi, Fabio" w:date="2018-10-23T11:24:00Z">
            <w:rPr>
              <w:rFonts w:eastAsiaTheme="minorEastAsia"/>
              <w:b/>
              <w:i/>
            </w:rPr>
          </w:rPrChange>
        </w:rPr>
        <w:t>Q</w:t>
      </w:r>
      <w:r w:rsidR="00EC4C1F" w:rsidRPr="000E1A5F">
        <w:rPr>
          <w:rFonts w:eastAsiaTheme="minorEastAsia"/>
          <w:b/>
          <w:i/>
          <w:vertAlign w:val="subscript"/>
          <w:lang w:val="en-GB"/>
          <w:rPrChange w:id="9609" w:author="Dioguardi, Fabio" w:date="2018-10-23T11:24:00Z">
            <w:rPr>
              <w:rFonts w:eastAsiaTheme="minorEastAsia"/>
              <w:b/>
              <w:i/>
              <w:vertAlign w:val="subscript"/>
            </w:rPr>
          </w:rPrChange>
        </w:rPr>
        <w:t>FMER</w:t>
      </w:r>
      <w:r w:rsidRPr="000E1A5F">
        <w:rPr>
          <w:rFonts w:eastAsiaTheme="minorEastAsia"/>
          <w:b/>
          <w:i/>
          <w:vertAlign w:val="subscript"/>
          <w:lang w:val="en-GB"/>
          <w:rPrChange w:id="9610" w:author="Dioguardi, Fabio" w:date="2018-10-23T11:24:00Z">
            <w:rPr>
              <w:rFonts w:eastAsiaTheme="minorEastAsia"/>
              <w:b/>
              <w:i/>
              <w:vertAlign w:val="subscript"/>
            </w:rPr>
          </w:rPrChange>
        </w:rPr>
        <w:t>_min</w:t>
      </w:r>
      <w:proofErr w:type="spellEnd"/>
      <w:proofErr w:type="gramStart"/>
      <w:r w:rsidRPr="000E1A5F">
        <w:rPr>
          <w:rFonts w:eastAsiaTheme="minorEastAsia"/>
          <w:lang w:val="en-GB"/>
          <w:rPrChange w:id="9611" w:author="Dioguardi, Fabio" w:date="2018-10-23T11:24:00Z">
            <w:rPr>
              <w:rFonts w:eastAsiaTheme="minorEastAsia"/>
            </w:rPr>
          </w:rPrChange>
        </w:rPr>
        <w:t>:</w:t>
      </w:r>
      <w:proofErr w:type="gramEnd"/>
      <w:r w:rsidRPr="000E1A5F">
        <w:rPr>
          <w:rFonts w:eastAsiaTheme="minorEastAsia"/>
          <w:lang w:val="en-GB"/>
          <w:rPrChange w:id="9612" w:author="Dioguardi, Fabio" w:date="2018-10-23T11:24:00Z">
            <w:rPr>
              <w:rFonts w:eastAsiaTheme="minorEastAsia"/>
            </w:rPr>
          </w:rPrChange>
        </w:rPr>
        <w:br/>
        <w:t xml:space="preserve">the lower boundary of the range of best MER estimates </w:t>
      </w:r>
      <w:r w:rsidR="00EC4C1F" w:rsidRPr="000E1A5F">
        <w:rPr>
          <w:rFonts w:eastAsiaTheme="minorEastAsia"/>
          <w:lang w:val="en-GB"/>
          <w:rPrChange w:id="9613" w:author="Dioguardi, Fabio" w:date="2018-10-23T11:24:00Z">
            <w:rPr>
              <w:rFonts w:eastAsiaTheme="minorEastAsia"/>
            </w:rPr>
          </w:rPrChange>
        </w:rPr>
        <w:t xml:space="preserve">(FMER) </w:t>
      </w:r>
      <w:r w:rsidRPr="000E1A5F">
        <w:rPr>
          <w:rFonts w:eastAsiaTheme="minorEastAsia"/>
          <w:lang w:val="en-GB"/>
          <w:rPrChange w:id="9614" w:author="Dioguardi, Fabio" w:date="2018-10-23T11:24:00Z">
            <w:rPr>
              <w:rFonts w:eastAsiaTheme="minorEastAsia"/>
            </w:rPr>
          </w:rPrChange>
        </w:rPr>
        <w:t xml:space="preserve">suggested by FOXI. This value is </w:t>
      </w:r>
      <w:r w:rsidR="00CF213A" w:rsidRPr="000E1A5F">
        <w:rPr>
          <w:rFonts w:eastAsiaTheme="minorEastAsia"/>
          <w:lang w:val="en-GB"/>
          <w:rPrChange w:id="9615" w:author="Dioguardi, Fabio" w:date="2018-10-23T11:24:00Z">
            <w:rPr>
              <w:rFonts w:eastAsiaTheme="minorEastAsia"/>
            </w:rPr>
          </w:rPrChange>
        </w:rPr>
        <w:t>calculated as</w:t>
      </w:r>
    </w:p>
    <w:p w14:paraId="17EB5CD4" w14:textId="2AB68F0F" w:rsidR="00290188" w:rsidRPr="000E1A5F" w:rsidRDefault="00F86A5D" w:rsidP="00EC4C1F">
      <w:pPr>
        <w:ind w:left="1440" w:firstLine="720"/>
        <w:rPr>
          <w:rFonts w:eastAsiaTheme="minorEastAsia"/>
          <w:lang w:val="en-GB"/>
          <w:rPrChange w:id="9616" w:author="Dioguardi, Fabio" w:date="2018-10-23T11:24:00Z">
            <w:rPr>
              <w:rFonts w:eastAsiaTheme="minorEastAsia"/>
            </w:rPr>
          </w:rPrChange>
        </w:rPr>
      </w:pPr>
      <m:oMath>
        <m:sSub>
          <m:sSubPr>
            <m:ctrlPr>
              <w:rPr>
                <w:rFonts w:ascii="Cambria Math" w:eastAsiaTheme="minorEastAsia" w:hAnsi="Cambria Math"/>
                <w:i/>
                <w:iCs/>
                <w:lang w:val="en-GB"/>
                <w:rPrChange w:id="9617"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618" w:author="Dioguardi, Fabio" w:date="2018-10-23T11:24:00Z">
                  <w:rPr>
                    <w:rFonts w:ascii="Cambria Math" w:eastAsiaTheme="minorEastAsia" w:hAnsi="Cambria Math"/>
                  </w:rPr>
                </w:rPrChange>
              </w:rPr>
              <m:t>Q</m:t>
            </m:r>
          </m:e>
          <m:sub>
            <m:r>
              <w:rPr>
                <w:rFonts w:ascii="Cambria Math" w:eastAsiaTheme="minorEastAsia" w:hAnsi="Cambria Math"/>
                <w:lang w:val="en-GB"/>
                <w:rPrChange w:id="9619" w:author="Dioguardi, Fabio" w:date="2018-10-23T11:24:00Z">
                  <w:rPr>
                    <w:rFonts w:ascii="Cambria Math" w:eastAsiaTheme="minorEastAsia" w:hAnsi="Cambria Math"/>
                  </w:rPr>
                </w:rPrChange>
              </w:rPr>
              <m:t>FMER_min</m:t>
            </m:r>
          </m:sub>
        </m:sSub>
        <m:r>
          <w:rPr>
            <w:rFonts w:ascii="Cambria Math" w:eastAsiaTheme="minorEastAsia" w:hAnsi="Cambria Math"/>
            <w:lang w:val="en-GB"/>
            <w:rPrChange w:id="9620" w:author="Dioguardi, Fabio" w:date="2018-10-23T11:24:00Z">
              <w:rPr>
                <w:rFonts w:ascii="Cambria Math" w:eastAsiaTheme="minorEastAsia" w:hAnsi="Cambria Math"/>
              </w:rPr>
            </w:rPrChange>
          </w:rPr>
          <m:t>=</m:t>
        </m:r>
        <m:f>
          <m:fPr>
            <m:ctrlPr>
              <w:rPr>
                <w:rFonts w:ascii="Cambria Math" w:eastAsiaTheme="minorEastAsia" w:hAnsi="Cambria Math"/>
                <w:i/>
                <w:lang w:val="en-GB"/>
                <w:rPrChange w:id="9621" w:author="Dioguardi, Fabio" w:date="2018-10-23T11:24:00Z">
                  <w:rPr>
                    <w:rFonts w:ascii="Cambria Math" w:eastAsiaTheme="minorEastAsia" w:hAnsi="Cambria Math"/>
                    <w:i/>
                  </w:rPr>
                </w:rPrChange>
              </w:rPr>
            </m:ctrlPr>
          </m:fPr>
          <m:num>
            <m:sSub>
              <m:sSubPr>
                <m:ctrlPr>
                  <w:rPr>
                    <w:rFonts w:ascii="Cambria Math" w:eastAsiaTheme="minorEastAsia" w:hAnsi="Cambria Math"/>
                    <w:i/>
                    <w:lang w:val="en-GB"/>
                    <w:rPrChange w:id="9622"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23"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24" w:author="Dioguardi, Fabio" w:date="2018-10-23T11:24:00Z">
                          <w:rPr>
                            <w:rFonts w:ascii="Cambria Math" w:eastAsiaTheme="minorEastAsia" w:hAnsi="Cambria Math"/>
                          </w:rPr>
                        </w:rPrChange>
                      </w:rPr>
                      <m:t>a</m:t>
                    </m:r>
                  </m:e>
                  <m:sub>
                    <m:r>
                      <w:rPr>
                        <w:rFonts w:ascii="Cambria Math" w:eastAsiaTheme="minorEastAsia" w:hAnsi="Cambria Math"/>
                        <w:lang w:val="en-GB"/>
                        <w:rPrChange w:id="9625"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626" w:author="Dioguardi, Fabio" w:date="2018-10-23T11:24:00Z">
                      <w:rPr>
                        <w:rFonts w:ascii="Cambria Math" w:eastAsiaTheme="minorEastAsia" w:hAnsi="Cambria Math"/>
                      </w:rPr>
                    </w:rPrChange>
                  </w:rPr>
                  <m:t>∙Q</m:t>
                </m:r>
              </m:e>
              <m:sub>
                <m:r>
                  <w:rPr>
                    <w:rFonts w:ascii="Cambria Math" w:eastAsiaTheme="minorEastAsia" w:hAnsi="Cambria Math"/>
                    <w:lang w:val="en-GB"/>
                    <w:rPrChange w:id="9627" w:author="Dioguardi, Fabio" w:date="2018-10-23T11:24:00Z">
                      <w:rPr>
                        <w:rFonts w:ascii="Cambria Math" w:eastAsiaTheme="minorEastAsia" w:hAnsi="Cambria Math"/>
                      </w:rPr>
                    </w:rPrChange>
                  </w:rPr>
                  <m:t>lower</m:t>
                </m:r>
              </m:sub>
            </m:sSub>
            <m:r>
              <w:rPr>
                <w:rFonts w:ascii="Cambria Math" w:eastAsiaTheme="minorEastAsia" w:hAnsi="Cambria Math"/>
                <w:lang w:val="en-GB"/>
                <w:rPrChange w:id="9628"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29"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30"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31" w:author="Dioguardi, Fabio" w:date="2018-10-23T11:24:00Z">
                          <w:rPr>
                            <w:rFonts w:ascii="Cambria Math" w:eastAsiaTheme="minorEastAsia" w:hAnsi="Cambria Math"/>
                          </w:rPr>
                        </w:rPrChange>
                      </w:rPr>
                      <m:t>a</m:t>
                    </m:r>
                  </m:e>
                  <m:sub>
                    <m:r>
                      <w:rPr>
                        <w:rFonts w:ascii="Cambria Math" w:eastAsiaTheme="minorEastAsia" w:hAnsi="Cambria Math"/>
                        <w:lang w:val="en-GB"/>
                        <w:rPrChange w:id="9632"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633" w:author="Dioguardi, Fabio" w:date="2018-10-23T11:24:00Z">
                      <w:rPr>
                        <w:rFonts w:ascii="Cambria Math" w:eastAsiaTheme="minorEastAsia" w:hAnsi="Cambria Math"/>
                      </w:rPr>
                    </w:rPrChange>
                  </w:rPr>
                  <m:t>∙Q</m:t>
                </m:r>
              </m:e>
              <m:sub>
                <m:r>
                  <w:rPr>
                    <w:rFonts w:ascii="Cambria Math" w:eastAsiaTheme="minorEastAsia" w:hAnsi="Cambria Math"/>
                    <w:lang w:val="en-GB"/>
                    <w:rPrChange w:id="9634" w:author="Dioguardi, Fabio" w:date="2018-10-23T11:24:00Z">
                      <w:rPr>
                        <w:rFonts w:ascii="Cambria Math" w:eastAsiaTheme="minorEastAsia" w:hAnsi="Cambria Math"/>
                      </w:rPr>
                    </w:rPrChange>
                  </w:rPr>
                  <m:t>exp⁡_min</m:t>
                </m:r>
              </m:sub>
            </m:sSub>
            <m:r>
              <w:rPr>
                <w:rFonts w:ascii="Cambria Math" w:eastAsiaTheme="minorEastAsia" w:hAnsi="Cambria Math"/>
                <w:lang w:val="en-GB"/>
                <w:rPrChange w:id="9635"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36"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37"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38" w:author="Dioguardi, Fabio" w:date="2018-10-23T11:24:00Z">
                          <w:rPr>
                            <w:rFonts w:ascii="Cambria Math" w:eastAsiaTheme="minorEastAsia" w:hAnsi="Cambria Math"/>
                          </w:rPr>
                        </w:rPrChange>
                      </w:rPr>
                      <m:t>a</m:t>
                    </m:r>
                  </m:e>
                  <m:sub>
                    <m:r>
                      <w:rPr>
                        <w:rFonts w:ascii="Cambria Math" w:eastAsiaTheme="minorEastAsia" w:hAnsi="Cambria Math"/>
                        <w:lang w:val="en-GB"/>
                        <w:rPrChange w:id="9639" w:author="Dioguardi, Fabio" w:date="2018-10-23T11:24:00Z">
                          <w:rPr>
                            <w:rFonts w:ascii="Cambria Math" w:eastAsiaTheme="minorEastAsia" w:hAnsi="Cambria Math"/>
                          </w:rPr>
                        </w:rPrChange>
                      </w:rPr>
                      <m:t>man</m:t>
                    </m:r>
                  </m:sub>
                </m:sSub>
                <m:r>
                  <w:rPr>
                    <w:rFonts w:ascii="Cambria Math" w:eastAsiaTheme="minorEastAsia" w:hAnsi="Cambria Math"/>
                    <w:lang w:val="en-GB"/>
                    <w:rPrChange w:id="9640" w:author="Dioguardi, Fabio" w:date="2018-10-23T11:24:00Z">
                      <w:rPr>
                        <w:rFonts w:ascii="Cambria Math" w:eastAsiaTheme="minorEastAsia" w:hAnsi="Cambria Math"/>
                      </w:rPr>
                    </w:rPrChange>
                  </w:rPr>
                  <m:t>∙Q</m:t>
                </m:r>
              </m:e>
              <m:sub>
                <m:r>
                  <w:rPr>
                    <w:rFonts w:ascii="Cambria Math" w:eastAsiaTheme="minorEastAsia" w:hAnsi="Cambria Math"/>
                    <w:lang w:val="en-GB"/>
                    <w:rPrChange w:id="9641"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9642" w:author="Dioguardi, Fabio" w:date="2018-10-23T11:24:00Z">
                      <w:rPr>
                        <w:rFonts w:ascii="Cambria Math" w:eastAsiaTheme="minorEastAsia" w:hAnsi="Cambria Math"/>
                      </w:rPr>
                    </w:rPrChange>
                  </w:rPr>
                  <m:t>⁡</m:t>
                </m:r>
                <m:r>
                  <w:rPr>
                    <w:rFonts w:ascii="Cambria Math" w:eastAsiaTheme="minorEastAsia" w:hAnsi="Cambria Math"/>
                    <w:lang w:val="en-GB"/>
                    <w:rPrChange w:id="9643" w:author="Dioguardi, Fabio" w:date="2018-10-23T11:24:00Z">
                      <w:rPr>
                        <w:rFonts w:ascii="Cambria Math" w:eastAsiaTheme="minorEastAsia" w:hAnsi="Cambria Math"/>
                      </w:rPr>
                    </w:rPrChange>
                  </w:rPr>
                  <m:t>_min</m:t>
                </m:r>
              </m:sub>
            </m:sSub>
          </m:num>
          <m:den>
            <m:sSub>
              <m:sSubPr>
                <m:ctrlPr>
                  <w:rPr>
                    <w:rFonts w:ascii="Cambria Math" w:eastAsiaTheme="minorEastAsia" w:hAnsi="Cambria Math"/>
                    <w:i/>
                    <w:lang w:val="en-GB"/>
                    <w:rPrChange w:id="964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45" w:author="Dioguardi, Fabio" w:date="2018-10-23T11:24:00Z">
                      <w:rPr>
                        <w:rFonts w:ascii="Cambria Math" w:eastAsiaTheme="minorEastAsia" w:hAnsi="Cambria Math"/>
                      </w:rPr>
                    </w:rPrChange>
                  </w:rPr>
                  <m:t>a</m:t>
                </m:r>
              </m:e>
              <m:sub>
                <m:r>
                  <w:rPr>
                    <w:rFonts w:ascii="Cambria Math" w:eastAsiaTheme="minorEastAsia" w:hAnsi="Cambria Math"/>
                    <w:lang w:val="en-GB"/>
                    <w:rPrChange w:id="9646"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647"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48"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49" w:author="Dioguardi, Fabio" w:date="2018-10-23T11:24:00Z">
                      <w:rPr>
                        <w:rFonts w:ascii="Cambria Math" w:eastAsiaTheme="minorEastAsia" w:hAnsi="Cambria Math"/>
                      </w:rPr>
                    </w:rPrChange>
                  </w:rPr>
                  <m:t>a</m:t>
                </m:r>
              </m:e>
              <m:sub>
                <m:r>
                  <w:rPr>
                    <w:rFonts w:ascii="Cambria Math" w:eastAsiaTheme="minorEastAsia" w:hAnsi="Cambria Math"/>
                    <w:lang w:val="en-GB"/>
                    <w:rPrChange w:id="9650"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651"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5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53" w:author="Dioguardi, Fabio" w:date="2018-10-23T11:24:00Z">
                      <w:rPr>
                        <w:rFonts w:ascii="Cambria Math" w:eastAsiaTheme="minorEastAsia" w:hAnsi="Cambria Math"/>
                      </w:rPr>
                    </w:rPrChange>
                  </w:rPr>
                  <m:t>a</m:t>
                </m:r>
              </m:e>
              <m:sub>
                <m:r>
                  <w:rPr>
                    <w:rFonts w:ascii="Cambria Math" w:eastAsiaTheme="minorEastAsia" w:hAnsi="Cambria Math"/>
                    <w:lang w:val="en-GB"/>
                    <w:rPrChange w:id="9654"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9655" w:author="Dioguardi, Fabio" w:date="2018-10-23T11:24:00Z">
            <w:rPr>
              <w:rFonts w:eastAsiaTheme="minorEastAsia"/>
            </w:rPr>
          </w:rPrChange>
        </w:rPr>
        <w:tab/>
      </w:r>
      <w:r w:rsidR="00EC4C1F" w:rsidRPr="000E1A5F">
        <w:rPr>
          <w:rFonts w:eastAsiaTheme="minorEastAsia"/>
          <w:lang w:val="en-GB"/>
          <w:rPrChange w:id="9656" w:author="Dioguardi, Fabio" w:date="2018-10-23T11:24:00Z">
            <w:rPr>
              <w:rFonts w:eastAsiaTheme="minorEastAsia"/>
            </w:rPr>
          </w:rPrChange>
        </w:rPr>
        <w:tab/>
      </w:r>
      <w:r w:rsidR="00754FAB" w:rsidRPr="000E1A5F">
        <w:rPr>
          <w:rFonts w:eastAsiaTheme="minorEastAsia"/>
          <w:lang w:val="en-GB"/>
          <w:rPrChange w:id="9657" w:author="Dioguardi, Fabio" w:date="2018-10-23T11:24:00Z">
            <w:rPr>
              <w:rFonts w:eastAsiaTheme="minorEastAsia"/>
            </w:rPr>
          </w:rPrChange>
        </w:rPr>
        <w:t>(23)</w:t>
      </w:r>
    </w:p>
    <w:p w14:paraId="1F8DD842" w14:textId="77777777" w:rsidR="00290188" w:rsidRPr="000E1A5F" w:rsidRDefault="00290188" w:rsidP="004E149A">
      <w:pPr>
        <w:rPr>
          <w:lang w:val="en-GB"/>
          <w:rPrChange w:id="9658" w:author="Dioguardi, Fabio" w:date="2018-10-23T11:24:00Z">
            <w:rPr/>
          </w:rPrChange>
        </w:rPr>
      </w:pPr>
    </w:p>
    <w:p w14:paraId="7E569305" w14:textId="48F11949" w:rsidR="00EC4C1F" w:rsidRPr="000E1A5F" w:rsidRDefault="00EC4C1F" w:rsidP="001507E8">
      <w:pPr>
        <w:pStyle w:val="ListParagraph"/>
        <w:numPr>
          <w:ilvl w:val="0"/>
          <w:numId w:val="12"/>
        </w:numPr>
        <w:rPr>
          <w:rFonts w:eastAsiaTheme="minorEastAsia"/>
          <w:lang w:val="en-GB"/>
          <w:rPrChange w:id="9659" w:author="Dioguardi, Fabio" w:date="2018-10-23T11:24:00Z">
            <w:rPr>
              <w:rFonts w:eastAsiaTheme="minorEastAsia"/>
            </w:rPr>
          </w:rPrChange>
        </w:rPr>
      </w:pPr>
      <w:proofErr w:type="spellStart"/>
      <w:r w:rsidRPr="000E1A5F">
        <w:rPr>
          <w:rFonts w:eastAsiaTheme="minorEastAsia"/>
          <w:b/>
          <w:i/>
          <w:lang w:val="en-GB"/>
          <w:rPrChange w:id="9660" w:author="Dioguardi, Fabio" w:date="2018-10-23T11:24:00Z">
            <w:rPr>
              <w:rFonts w:eastAsiaTheme="minorEastAsia"/>
              <w:b/>
              <w:i/>
            </w:rPr>
          </w:rPrChange>
        </w:rPr>
        <w:t>Q</w:t>
      </w:r>
      <w:r w:rsidRPr="000E1A5F">
        <w:rPr>
          <w:rFonts w:eastAsiaTheme="minorEastAsia"/>
          <w:b/>
          <w:i/>
          <w:vertAlign w:val="subscript"/>
          <w:lang w:val="en-GB"/>
          <w:rPrChange w:id="9661" w:author="Dioguardi, Fabio" w:date="2018-10-23T11:24:00Z">
            <w:rPr>
              <w:rFonts w:eastAsiaTheme="minorEastAsia"/>
              <w:b/>
              <w:i/>
              <w:vertAlign w:val="subscript"/>
            </w:rPr>
          </w:rPrChange>
        </w:rPr>
        <w:t>FMER_max</w:t>
      </w:r>
      <w:proofErr w:type="spellEnd"/>
      <w:r w:rsidRPr="000E1A5F">
        <w:rPr>
          <w:rFonts w:eastAsiaTheme="minorEastAsia"/>
          <w:lang w:val="en-GB"/>
          <w:rPrChange w:id="9662" w:author="Dioguardi, Fabio" w:date="2018-10-23T11:24:00Z">
            <w:rPr>
              <w:rFonts w:eastAsiaTheme="minorEastAsia"/>
            </w:rPr>
          </w:rPrChange>
        </w:rPr>
        <w:t>:</w:t>
      </w:r>
      <w:r w:rsidRPr="000E1A5F">
        <w:rPr>
          <w:rFonts w:eastAsiaTheme="minorEastAsia"/>
          <w:lang w:val="en-GB"/>
          <w:rPrChange w:id="9663" w:author="Dioguardi, Fabio" w:date="2018-10-23T11:24:00Z">
            <w:rPr>
              <w:rFonts w:eastAsiaTheme="minorEastAsia"/>
            </w:rPr>
          </w:rPrChange>
        </w:rPr>
        <w:br/>
        <w:t xml:space="preserve">the upper boundary of FMER suggested by FOXI, </w:t>
      </w:r>
      <w:r w:rsidR="00CF213A" w:rsidRPr="000E1A5F">
        <w:rPr>
          <w:rFonts w:eastAsiaTheme="minorEastAsia"/>
          <w:lang w:val="en-GB"/>
          <w:rPrChange w:id="9664" w:author="Dioguardi, Fabio" w:date="2018-10-23T11:24:00Z">
            <w:rPr>
              <w:rFonts w:eastAsiaTheme="minorEastAsia"/>
            </w:rPr>
          </w:rPrChange>
        </w:rPr>
        <w:t>calculated as</w:t>
      </w:r>
    </w:p>
    <w:p w14:paraId="5A533541" w14:textId="7EE4431E" w:rsidR="00EC4C1F" w:rsidRPr="000E1A5F" w:rsidRDefault="00F86A5D" w:rsidP="00EC4C1F">
      <w:pPr>
        <w:ind w:left="1440" w:firstLine="720"/>
        <w:rPr>
          <w:rFonts w:eastAsiaTheme="minorEastAsia"/>
          <w:lang w:val="en-GB"/>
          <w:rPrChange w:id="9665" w:author="Dioguardi, Fabio" w:date="2018-10-23T11:24:00Z">
            <w:rPr>
              <w:rFonts w:eastAsiaTheme="minorEastAsia"/>
            </w:rPr>
          </w:rPrChange>
        </w:rPr>
      </w:pPr>
      <m:oMath>
        <m:sSub>
          <m:sSubPr>
            <m:ctrlPr>
              <w:rPr>
                <w:rFonts w:ascii="Cambria Math" w:eastAsiaTheme="minorEastAsia" w:hAnsi="Cambria Math"/>
                <w:i/>
                <w:iCs/>
                <w:lang w:val="en-GB"/>
                <w:rPrChange w:id="9666"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667" w:author="Dioguardi, Fabio" w:date="2018-10-23T11:24:00Z">
                  <w:rPr>
                    <w:rFonts w:ascii="Cambria Math" w:eastAsiaTheme="minorEastAsia" w:hAnsi="Cambria Math"/>
                  </w:rPr>
                </w:rPrChange>
              </w:rPr>
              <m:t>Q</m:t>
            </m:r>
          </m:e>
          <m:sub>
            <m:r>
              <w:rPr>
                <w:rFonts w:ascii="Cambria Math" w:eastAsiaTheme="minorEastAsia" w:hAnsi="Cambria Math"/>
                <w:lang w:val="en-GB"/>
                <w:rPrChange w:id="9668" w:author="Dioguardi, Fabio" w:date="2018-10-23T11:24:00Z">
                  <w:rPr>
                    <w:rFonts w:ascii="Cambria Math" w:eastAsiaTheme="minorEastAsia" w:hAnsi="Cambria Math"/>
                  </w:rPr>
                </w:rPrChange>
              </w:rPr>
              <m:t>FMER_max</m:t>
            </m:r>
          </m:sub>
        </m:sSub>
        <m:r>
          <w:rPr>
            <w:rFonts w:ascii="Cambria Math" w:eastAsiaTheme="minorEastAsia" w:hAnsi="Cambria Math"/>
            <w:lang w:val="en-GB"/>
            <w:rPrChange w:id="9669" w:author="Dioguardi, Fabio" w:date="2018-10-23T11:24:00Z">
              <w:rPr>
                <w:rFonts w:ascii="Cambria Math" w:eastAsiaTheme="minorEastAsia" w:hAnsi="Cambria Math"/>
              </w:rPr>
            </w:rPrChange>
          </w:rPr>
          <m:t>=</m:t>
        </m:r>
        <m:f>
          <m:fPr>
            <m:ctrlPr>
              <w:rPr>
                <w:rFonts w:ascii="Cambria Math" w:eastAsiaTheme="minorEastAsia" w:hAnsi="Cambria Math"/>
                <w:i/>
                <w:lang w:val="en-GB"/>
                <w:rPrChange w:id="9670" w:author="Dioguardi, Fabio" w:date="2018-10-23T11:24:00Z">
                  <w:rPr>
                    <w:rFonts w:ascii="Cambria Math" w:eastAsiaTheme="minorEastAsia" w:hAnsi="Cambria Math"/>
                    <w:i/>
                  </w:rPr>
                </w:rPrChange>
              </w:rPr>
            </m:ctrlPr>
          </m:fPr>
          <m:num>
            <m:sSub>
              <m:sSubPr>
                <m:ctrlPr>
                  <w:rPr>
                    <w:rFonts w:ascii="Cambria Math" w:eastAsiaTheme="minorEastAsia" w:hAnsi="Cambria Math"/>
                    <w:i/>
                    <w:lang w:val="en-GB"/>
                    <w:rPrChange w:id="9671"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72"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73" w:author="Dioguardi, Fabio" w:date="2018-10-23T11:24:00Z">
                          <w:rPr>
                            <w:rFonts w:ascii="Cambria Math" w:eastAsiaTheme="minorEastAsia" w:hAnsi="Cambria Math"/>
                          </w:rPr>
                        </w:rPrChange>
                      </w:rPr>
                      <m:t>a</m:t>
                    </m:r>
                  </m:e>
                  <m:sub>
                    <m:r>
                      <w:rPr>
                        <w:rFonts w:ascii="Cambria Math" w:eastAsiaTheme="minorEastAsia" w:hAnsi="Cambria Math"/>
                        <w:lang w:val="en-GB"/>
                        <w:rPrChange w:id="9674"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675" w:author="Dioguardi, Fabio" w:date="2018-10-23T11:24:00Z">
                      <w:rPr>
                        <w:rFonts w:ascii="Cambria Math" w:eastAsiaTheme="minorEastAsia" w:hAnsi="Cambria Math"/>
                      </w:rPr>
                    </w:rPrChange>
                  </w:rPr>
                  <m:t>∙Q</m:t>
                </m:r>
              </m:e>
              <m:sub>
                <m:r>
                  <w:rPr>
                    <w:rFonts w:ascii="Cambria Math" w:eastAsiaTheme="minorEastAsia" w:hAnsi="Cambria Math"/>
                    <w:lang w:val="en-GB"/>
                    <w:rPrChange w:id="9676" w:author="Dioguardi, Fabio" w:date="2018-10-23T11:24:00Z">
                      <w:rPr>
                        <w:rFonts w:ascii="Cambria Math" w:eastAsiaTheme="minorEastAsia" w:hAnsi="Cambria Math"/>
                      </w:rPr>
                    </w:rPrChange>
                  </w:rPr>
                  <m:t>conv_upper</m:t>
                </m:r>
              </m:sub>
            </m:sSub>
            <m:r>
              <w:rPr>
                <w:rFonts w:ascii="Cambria Math" w:eastAsiaTheme="minorEastAsia" w:hAnsi="Cambria Math"/>
                <w:lang w:val="en-GB"/>
                <w:rPrChange w:id="9677"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78"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79"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80" w:author="Dioguardi, Fabio" w:date="2018-10-23T11:24:00Z">
                          <w:rPr>
                            <w:rFonts w:ascii="Cambria Math" w:eastAsiaTheme="minorEastAsia" w:hAnsi="Cambria Math"/>
                          </w:rPr>
                        </w:rPrChange>
                      </w:rPr>
                      <m:t>a</m:t>
                    </m:r>
                  </m:e>
                  <m:sub>
                    <m:r>
                      <w:rPr>
                        <w:rFonts w:ascii="Cambria Math" w:eastAsiaTheme="minorEastAsia" w:hAnsi="Cambria Math"/>
                        <w:lang w:val="en-GB"/>
                        <w:rPrChange w:id="9681"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682" w:author="Dioguardi, Fabio" w:date="2018-10-23T11:24:00Z">
                      <w:rPr>
                        <w:rFonts w:ascii="Cambria Math" w:eastAsiaTheme="minorEastAsia" w:hAnsi="Cambria Math"/>
                      </w:rPr>
                    </w:rPrChange>
                  </w:rPr>
                  <m:t>∙Q</m:t>
                </m:r>
              </m:e>
              <m:sub>
                <m:r>
                  <w:rPr>
                    <w:rFonts w:ascii="Cambria Math" w:eastAsiaTheme="minorEastAsia" w:hAnsi="Cambria Math"/>
                    <w:lang w:val="en-GB"/>
                    <w:rPrChange w:id="9683" w:author="Dioguardi, Fabio" w:date="2018-10-23T11:24:00Z">
                      <w:rPr>
                        <w:rFonts w:ascii="Cambria Math" w:eastAsiaTheme="minorEastAsia" w:hAnsi="Cambria Math"/>
                      </w:rPr>
                    </w:rPrChange>
                  </w:rPr>
                  <m:t>exp⁡_max</m:t>
                </m:r>
              </m:sub>
            </m:sSub>
            <m:r>
              <w:rPr>
                <w:rFonts w:ascii="Cambria Math" w:eastAsiaTheme="minorEastAsia" w:hAnsi="Cambria Math"/>
                <w:lang w:val="en-GB"/>
                <w:rPrChange w:id="9684"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85"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686"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87" w:author="Dioguardi, Fabio" w:date="2018-10-23T11:24:00Z">
                          <w:rPr>
                            <w:rFonts w:ascii="Cambria Math" w:eastAsiaTheme="minorEastAsia" w:hAnsi="Cambria Math"/>
                          </w:rPr>
                        </w:rPrChange>
                      </w:rPr>
                      <m:t>a</m:t>
                    </m:r>
                  </m:e>
                  <m:sub>
                    <m:r>
                      <w:rPr>
                        <w:rFonts w:ascii="Cambria Math" w:eastAsiaTheme="minorEastAsia" w:hAnsi="Cambria Math"/>
                        <w:lang w:val="en-GB"/>
                        <w:rPrChange w:id="9688" w:author="Dioguardi, Fabio" w:date="2018-10-23T11:24:00Z">
                          <w:rPr>
                            <w:rFonts w:ascii="Cambria Math" w:eastAsiaTheme="minorEastAsia" w:hAnsi="Cambria Math"/>
                          </w:rPr>
                        </w:rPrChange>
                      </w:rPr>
                      <m:t>man</m:t>
                    </m:r>
                  </m:sub>
                </m:sSub>
                <m:r>
                  <w:rPr>
                    <w:rFonts w:ascii="Cambria Math" w:eastAsiaTheme="minorEastAsia" w:hAnsi="Cambria Math"/>
                    <w:lang w:val="en-GB"/>
                    <w:rPrChange w:id="9689" w:author="Dioguardi, Fabio" w:date="2018-10-23T11:24:00Z">
                      <w:rPr>
                        <w:rFonts w:ascii="Cambria Math" w:eastAsiaTheme="minorEastAsia" w:hAnsi="Cambria Math"/>
                      </w:rPr>
                    </w:rPrChange>
                  </w:rPr>
                  <m:t>∙Q</m:t>
                </m:r>
              </m:e>
              <m:sub>
                <m:r>
                  <w:rPr>
                    <w:rFonts w:ascii="Cambria Math" w:eastAsiaTheme="minorEastAsia" w:hAnsi="Cambria Math"/>
                    <w:lang w:val="en-GB"/>
                    <w:rPrChange w:id="9690"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9691" w:author="Dioguardi, Fabio" w:date="2018-10-23T11:24:00Z">
                      <w:rPr>
                        <w:rFonts w:ascii="Cambria Math" w:eastAsiaTheme="minorEastAsia" w:hAnsi="Cambria Math"/>
                      </w:rPr>
                    </w:rPrChange>
                  </w:rPr>
                  <m:t>⁡</m:t>
                </m:r>
                <m:r>
                  <w:rPr>
                    <w:rFonts w:ascii="Cambria Math" w:eastAsiaTheme="minorEastAsia" w:hAnsi="Cambria Math"/>
                    <w:lang w:val="en-GB"/>
                    <w:rPrChange w:id="9692" w:author="Dioguardi, Fabio" w:date="2018-10-23T11:24:00Z">
                      <w:rPr>
                        <w:rFonts w:ascii="Cambria Math" w:eastAsiaTheme="minorEastAsia" w:hAnsi="Cambria Math"/>
                      </w:rPr>
                    </w:rPrChange>
                  </w:rPr>
                  <m:t>_max</m:t>
                </m:r>
              </m:sub>
            </m:sSub>
          </m:num>
          <m:den>
            <m:sSub>
              <m:sSubPr>
                <m:ctrlPr>
                  <w:rPr>
                    <w:rFonts w:ascii="Cambria Math" w:eastAsiaTheme="minorEastAsia" w:hAnsi="Cambria Math"/>
                    <w:i/>
                    <w:lang w:val="en-GB"/>
                    <w:rPrChange w:id="9693"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94" w:author="Dioguardi, Fabio" w:date="2018-10-23T11:24:00Z">
                      <w:rPr>
                        <w:rFonts w:ascii="Cambria Math" w:eastAsiaTheme="minorEastAsia" w:hAnsi="Cambria Math"/>
                      </w:rPr>
                    </w:rPrChange>
                  </w:rPr>
                  <m:t>a</m:t>
                </m:r>
              </m:e>
              <m:sub>
                <m:r>
                  <w:rPr>
                    <w:rFonts w:ascii="Cambria Math" w:eastAsiaTheme="minorEastAsia" w:hAnsi="Cambria Math"/>
                    <w:lang w:val="en-GB"/>
                    <w:rPrChange w:id="9695"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696"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697"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698" w:author="Dioguardi, Fabio" w:date="2018-10-23T11:24:00Z">
                      <w:rPr>
                        <w:rFonts w:ascii="Cambria Math" w:eastAsiaTheme="minorEastAsia" w:hAnsi="Cambria Math"/>
                      </w:rPr>
                    </w:rPrChange>
                  </w:rPr>
                  <m:t>a</m:t>
                </m:r>
              </m:e>
              <m:sub>
                <m:r>
                  <w:rPr>
                    <w:rFonts w:ascii="Cambria Math" w:eastAsiaTheme="minorEastAsia" w:hAnsi="Cambria Math"/>
                    <w:lang w:val="en-GB"/>
                    <w:rPrChange w:id="9699"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700"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701"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02" w:author="Dioguardi, Fabio" w:date="2018-10-23T11:24:00Z">
                      <w:rPr>
                        <w:rFonts w:ascii="Cambria Math" w:eastAsiaTheme="minorEastAsia" w:hAnsi="Cambria Math"/>
                      </w:rPr>
                    </w:rPrChange>
                  </w:rPr>
                  <m:t>a</m:t>
                </m:r>
              </m:e>
              <m:sub>
                <m:r>
                  <w:rPr>
                    <w:rFonts w:ascii="Cambria Math" w:eastAsiaTheme="minorEastAsia" w:hAnsi="Cambria Math"/>
                    <w:lang w:val="en-GB"/>
                    <w:rPrChange w:id="9703"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9704" w:author="Dioguardi, Fabio" w:date="2018-10-23T11:24:00Z">
            <w:rPr>
              <w:rFonts w:eastAsiaTheme="minorEastAsia"/>
            </w:rPr>
          </w:rPrChange>
        </w:rPr>
        <w:tab/>
      </w:r>
      <w:r w:rsidR="00754FAB" w:rsidRPr="000E1A5F">
        <w:rPr>
          <w:rFonts w:eastAsiaTheme="minorEastAsia"/>
          <w:lang w:val="en-GB"/>
          <w:rPrChange w:id="9705" w:author="Dioguardi, Fabio" w:date="2018-10-23T11:24:00Z">
            <w:rPr>
              <w:rFonts w:eastAsiaTheme="minorEastAsia"/>
            </w:rPr>
          </w:rPrChange>
        </w:rPr>
        <w:t>(24)</w:t>
      </w:r>
    </w:p>
    <w:p w14:paraId="73152C80" w14:textId="77777777" w:rsidR="00290188" w:rsidRPr="000E1A5F" w:rsidRDefault="00290188" w:rsidP="004E149A">
      <w:pPr>
        <w:rPr>
          <w:lang w:val="en-GB"/>
          <w:rPrChange w:id="9706" w:author="Dioguardi, Fabio" w:date="2018-10-23T11:24:00Z">
            <w:rPr/>
          </w:rPrChange>
        </w:rPr>
      </w:pPr>
    </w:p>
    <w:p w14:paraId="40FB5E59" w14:textId="6811EBDB" w:rsidR="00EC4C1F" w:rsidRPr="000E1A5F" w:rsidRDefault="00EC4C1F" w:rsidP="001507E8">
      <w:pPr>
        <w:pStyle w:val="ListParagraph"/>
        <w:numPr>
          <w:ilvl w:val="0"/>
          <w:numId w:val="12"/>
        </w:numPr>
        <w:rPr>
          <w:rFonts w:eastAsiaTheme="minorEastAsia"/>
          <w:lang w:val="en-GB"/>
          <w:rPrChange w:id="9707" w:author="Dioguardi, Fabio" w:date="2018-10-23T11:24:00Z">
            <w:rPr>
              <w:rFonts w:eastAsiaTheme="minorEastAsia"/>
            </w:rPr>
          </w:rPrChange>
        </w:rPr>
      </w:pPr>
      <w:r w:rsidRPr="000E1A5F">
        <w:rPr>
          <w:rFonts w:eastAsiaTheme="minorEastAsia"/>
          <w:b/>
          <w:i/>
          <w:lang w:val="en-GB"/>
          <w:rPrChange w:id="9708" w:author="Dioguardi, Fabio" w:date="2018-10-23T11:24:00Z">
            <w:rPr>
              <w:rFonts w:eastAsiaTheme="minorEastAsia"/>
              <w:b/>
              <w:i/>
            </w:rPr>
          </w:rPrChange>
        </w:rPr>
        <w:t>Q</w:t>
      </w:r>
      <w:r w:rsidRPr="000E1A5F">
        <w:rPr>
          <w:rFonts w:eastAsiaTheme="minorEastAsia"/>
          <w:b/>
          <w:i/>
          <w:vertAlign w:val="subscript"/>
          <w:lang w:val="en-GB"/>
          <w:rPrChange w:id="9709" w:author="Dioguardi, Fabio" w:date="2018-10-23T11:24:00Z">
            <w:rPr>
              <w:rFonts w:eastAsiaTheme="minorEastAsia"/>
              <w:b/>
              <w:i/>
              <w:vertAlign w:val="subscript"/>
            </w:rPr>
          </w:rPrChange>
        </w:rPr>
        <w:t>FMER</w:t>
      </w:r>
      <w:r w:rsidRPr="000E1A5F">
        <w:rPr>
          <w:rFonts w:eastAsiaTheme="minorEastAsia"/>
          <w:lang w:val="en-GB"/>
          <w:rPrChange w:id="9710" w:author="Dioguardi, Fabio" w:date="2018-10-23T11:24:00Z">
            <w:rPr>
              <w:rFonts w:eastAsiaTheme="minorEastAsia"/>
            </w:rPr>
          </w:rPrChange>
        </w:rPr>
        <w:t>:</w:t>
      </w:r>
      <w:r w:rsidRPr="000E1A5F">
        <w:rPr>
          <w:rFonts w:eastAsiaTheme="minorEastAsia"/>
          <w:lang w:val="en-GB"/>
          <w:rPrChange w:id="9711" w:author="Dioguardi, Fabio" w:date="2018-10-23T11:24:00Z">
            <w:rPr>
              <w:rFonts w:eastAsiaTheme="minorEastAsia"/>
            </w:rPr>
          </w:rPrChange>
        </w:rPr>
        <w:br/>
        <w:t xml:space="preserve">the average best MER estimate (FMER) suggested by FOXI, </w:t>
      </w:r>
      <w:r w:rsidR="00CF213A" w:rsidRPr="000E1A5F">
        <w:rPr>
          <w:rFonts w:eastAsiaTheme="minorEastAsia"/>
          <w:lang w:val="en-GB"/>
          <w:rPrChange w:id="9712" w:author="Dioguardi, Fabio" w:date="2018-10-23T11:24:00Z">
            <w:rPr>
              <w:rFonts w:eastAsiaTheme="minorEastAsia"/>
            </w:rPr>
          </w:rPrChange>
        </w:rPr>
        <w:t>calculated as</w:t>
      </w:r>
    </w:p>
    <w:p w14:paraId="37DFC196" w14:textId="165559FF" w:rsidR="002616BD" w:rsidRPr="000E1A5F" w:rsidRDefault="00F86A5D" w:rsidP="00DC774B">
      <w:pPr>
        <w:ind w:left="1440" w:firstLine="720"/>
        <w:rPr>
          <w:rFonts w:eastAsiaTheme="minorEastAsia"/>
          <w:lang w:val="en-GB"/>
          <w:rPrChange w:id="9713" w:author="Dioguardi, Fabio" w:date="2018-10-23T11:24:00Z">
            <w:rPr>
              <w:rFonts w:eastAsiaTheme="minorEastAsia"/>
            </w:rPr>
          </w:rPrChange>
        </w:rPr>
      </w:pPr>
      <m:oMath>
        <m:sSub>
          <m:sSubPr>
            <m:ctrlPr>
              <w:rPr>
                <w:rFonts w:ascii="Cambria Math" w:eastAsiaTheme="minorEastAsia" w:hAnsi="Cambria Math"/>
                <w:i/>
                <w:iCs/>
                <w:lang w:val="en-GB"/>
                <w:rPrChange w:id="9714" w:author="Dioguardi, Fabio" w:date="2018-10-23T11:24:00Z">
                  <w:rPr>
                    <w:rFonts w:ascii="Cambria Math" w:eastAsiaTheme="minorEastAsia" w:hAnsi="Cambria Math"/>
                    <w:i/>
                    <w:iCs/>
                  </w:rPr>
                </w:rPrChange>
              </w:rPr>
            </m:ctrlPr>
          </m:sSubPr>
          <m:e>
            <m:r>
              <w:rPr>
                <w:rFonts w:ascii="Cambria Math" w:eastAsiaTheme="minorEastAsia" w:hAnsi="Cambria Math"/>
                <w:lang w:val="en-GB"/>
                <w:rPrChange w:id="9715" w:author="Dioguardi, Fabio" w:date="2018-10-23T11:24:00Z">
                  <w:rPr>
                    <w:rFonts w:ascii="Cambria Math" w:eastAsiaTheme="minorEastAsia" w:hAnsi="Cambria Math"/>
                  </w:rPr>
                </w:rPrChange>
              </w:rPr>
              <m:t>Q</m:t>
            </m:r>
          </m:e>
          <m:sub>
            <m:r>
              <w:rPr>
                <w:rFonts w:ascii="Cambria Math" w:eastAsiaTheme="minorEastAsia" w:hAnsi="Cambria Math"/>
                <w:lang w:val="en-GB"/>
                <w:rPrChange w:id="9716" w:author="Dioguardi, Fabio" w:date="2018-10-23T11:24:00Z">
                  <w:rPr>
                    <w:rFonts w:ascii="Cambria Math" w:eastAsiaTheme="minorEastAsia" w:hAnsi="Cambria Math"/>
                  </w:rPr>
                </w:rPrChange>
              </w:rPr>
              <m:t>FMER</m:t>
            </m:r>
          </m:sub>
        </m:sSub>
        <m:r>
          <w:rPr>
            <w:rFonts w:ascii="Cambria Math" w:eastAsiaTheme="minorEastAsia" w:hAnsi="Cambria Math"/>
            <w:lang w:val="en-GB"/>
            <w:rPrChange w:id="9717" w:author="Dioguardi, Fabio" w:date="2018-10-23T11:24:00Z">
              <w:rPr>
                <w:rFonts w:ascii="Cambria Math" w:eastAsiaTheme="minorEastAsia" w:hAnsi="Cambria Math"/>
              </w:rPr>
            </w:rPrChange>
          </w:rPr>
          <m:t>=</m:t>
        </m:r>
        <m:f>
          <m:fPr>
            <m:ctrlPr>
              <w:rPr>
                <w:rFonts w:ascii="Cambria Math" w:eastAsiaTheme="minorEastAsia" w:hAnsi="Cambria Math"/>
                <w:i/>
                <w:lang w:val="en-GB"/>
                <w:rPrChange w:id="9718" w:author="Dioguardi, Fabio" w:date="2018-10-23T11:24:00Z">
                  <w:rPr>
                    <w:rFonts w:ascii="Cambria Math" w:eastAsiaTheme="minorEastAsia" w:hAnsi="Cambria Math"/>
                    <w:i/>
                  </w:rPr>
                </w:rPrChange>
              </w:rPr>
            </m:ctrlPr>
          </m:fPr>
          <m:num>
            <m:sSub>
              <m:sSubPr>
                <m:ctrlPr>
                  <w:rPr>
                    <w:rFonts w:ascii="Cambria Math" w:eastAsiaTheme="minorEastAsia" w:hAnsi="Cambria Math"/>
                    <w:i/>
                    <w:lang w:val="en-GB"/>
                    <w:rPrChange w:id="9719"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720"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21" w:author="Dioguardi, Fabio" w:date="2018-10-23T11:24:00Z">
                          <w:rPr>
                            <w:rFonts w:ascii="Cambria Math" w:eastAsiaTheme="minorEastAsia" w:hAnsi="Cambria Math"/>
                          </w:rPr>
                        </w:rPrChange>
                      </w:rPr>
                      <m:t>a</m:t>
                    </m:r>
                  </m:e>
                  <m:sub>
                    <m:r>
                      <w:rPr>
                        <w:rFonts w:ascii="Cambria Math" w:eastAsiaTheme="minorEastAsia" w:hAnsi="Cambria Math"/>
                        <w:lang w:val="en-GB"/>
                        <w:rPrChange w:id="9722"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723" w:author="Dioguardi, Fabio" w:date="2018-10-23T11:24:00Z">
                      <w:rPr>
                        <w:rFonts w:ascii="Cambria Math" w:eastAsiaTheme="minorEastAsia" w:hAnsi="Cambria Math"/>
                      </w:rPr>
                    </w:rPrChange>
                  </w:rPr>
                  <m:t>∙Q</m:t>
                </m:r>
              </m:e>
              <m:sub>
                <m:r>
                  <w:rPr>
                    <w:rFonts w:ascii="Cambria Math" w:eastAsiaTheme="minorEastAsia" w:hAnsi="Cambria Math"/>
                    <w:lang w:val="en-GB"/>
                    <w:rPrChange w:id="9724" w:author="Dioguardi, Fabio" w:date="2018-10-23T11:24:00Z">
                      <w:rPr>
                        <w:rFonts w:ascii="Cambria Math" w:eastAsiaTheme="minorEastAsia" w:hAnsi="Cambria Math"/>
                      </w:rPr>
                    </w:rPrChange>
                  </w:rPr>
                  <m:t>CMER</m:t>
                </m:r>
              </m:sub>
            </m:sSub>
            <m:r>
              <w:rPr>
                <w:rFonts w:ascii="Cambria Math" w:eastAsiaTheme="minorEastAsia" w:hAnsi="Cambria Math"/>
                <w:lang w:val="en-GB"/>
                <w:rPrChange w:id="9725"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726"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727"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28" w:author="Dioguardi, Fabio" w:date="2018-10-23T11:24:00Z">
                          <w:rPr>
                            <w:rFonts w:ascii="Cambria Math" w:eastAsiaTheme="minorEastAsia" w:hAnsi="Cambria Math"/>
                          </w:rPr>
                        </w:rPrChange>
                      </w:rPr>
                      <m:t>a</m:t>
                    </m:r>
                  </m:e>
                  <m:sub>
                    <m:r>
                      <w:rPr>
                        <w:rFonts w:ascii="Cambria Math" w:eastAsiaTheme="minorEastAsia" w:hAnsi="Cambria Math"/>
                        <w:lang w:val="en-GB"/>
                        <w:rPrChange w:id="9729"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730" w:author="Dioguardi, Fabio" w:date="2018-10-23T11:24:00Z">
                      <w:rPr>
                        <w:rFonts w:ascii="Cambria Math" w:eastAsiaTheme="minorEastAsia" w:hAnsi="Cambria Math"/>
                      </w:rPr>
                    </w:rPrChange>
                  </w:rPr>
                  <m:t>∙Q</m:t>
                </m:r>
              </m:e>
              <m:sub>
                <m:r>
                  <w:rPr>
                    <w:rFonts w:ascii="Cambria Math" w:eastAsiaTheme="minorEastAsia" w:hAnsi="Cambria Math"/>
                    <w:lang w:val="en-GB"/>
                    <w:rPrChange w:id="9731" w:author="Dioguardi, Fabio" w:date="2018-10-23T11:24:00Z">
                      <w:rPr>
                        <w:rFonts w:ascii="Cambria Math" w:eastAsiaTheme="minorEastAsia" w:hAnsi="Cambria Math"/>
                      </w:rPr>
                    </w:rPrChange>
                  </w:rPr>
                  <m:t>exp⁡_wavg</m:t>
                </m:r>
              </m:sub>
            </m:sSub>
            <m:r>
              <w:rPr>
                <w:rFonts w:ascii="Cambria Math" w:eastAsiaTheme="minorEastAsia" w:hAnsi="Cambria Math"/>
                <w:lang w:val="en-GB"/>
                <w:rPrChange w:id="9732"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733" w:author="Dioguardi, Fabio" w:date="2018-10-23T11:24:00Z">
                      <w:rPr>
                        <w:rFonts w:ascii="Cambria Math" w:eastAsiaTheme="minorEastAsia" w:hAnsi="Cambria Math"/>
                        <w:i/>
                      </w:rPr>
                    </w:rPrChange>
                  </w:rPr>
                </m:ctrlPr>
              </m:sSubPr>
              <m:e>
                <m:sSub>
                  <m:sSubPr>
                    <m:ctrlPr>
                      <w:rPr>
                        <w:rFonts w:ascii="Cambria Math" w:eastAsiaTheme="minorEastAsia" w:hAnsi="Cambria Math"/>
                        <w:i/>
                        <w:lang w:val="en-GB"/>
                        <w:rPrChange w:id="9734"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35" w:author="Dioguardi, Fabio" w:date="2018-10-23T11:24:00Z">
                          <w:rPr>
                            <w:rFonts w:ascii="Cambria Math" w:eastAsiaTheme="minorEastAsia" w:hAnsi="Cambria Math"/>
                          </w:rPr>
                        </w:rPrChange>
                      </w:rPr>
                      <m:t>a</m:t>
                    </m:r>
                  </m:e>
                  <m:sub>
                    <m:r>
                      <w:rPr>
                        <w:rFonts w:ascii="Cambria Math" w:eastAsiaTheme="minorEastAsia" w:hAnsi="Cambria Math"/>
                        <w:lang w:val="en-GB"/>
                        <w:rPrChange w:id="9736" w:author="Dioguardi, Fabio" w:date="2018-10-23T11:24:00Z">
                          <w:rPr>
                            <w:rFonts w:ascii="Cambria Math" w:eastAsiaTheme="minorEastAsia" w:hAnsi="Cambria Math"/>
                          </w:rPr>
                        </w:rPrChange>
                      </w:rPr>
                      <m:t>man</m:t>
                    </m:r>
                  </m:sub>
                </m:sSub>
                <m:r>
                  <w:rPr>
                    <w:rFonts w:ascii="Cambria Math" w:eastAsiaTheme="minorEastAsia" w:hAnsi="Cambria Math"/>
                    <w:lang w:val="en-GB"/>
                    <w:rPrChange w:id="9737" w:author="Dioguardi, Fabio" w:date="2018-10-23T11:24:00Z">
                      <w:rPr>
                        <w:rFonts w:ascii="Cambria Math" w:eastAsiaTheme="minorEastAsia" w:hAnsi="Cambria Math"/>
                      </w:rPr>
                    </w:rPrChange>
                  </w:rPr>
                  <m:t>∙Q</m:t>
                </m:r>
              </m:e>
              <m:sub>
                <m:r>
                  <w:rPr>
                    <w:rFonts w:ascii="Cambria Math" w:eastAsiaTheme="minorEastAsia" w:hAnsi="Cambria Math"/>
                    <w:lang w:val="en-GB"/>
                    <w:rPrChange w:id="9738" w:author="Dioguardi, Fabio" w:date="2018-10-23T11:24:00Z">
                      <w:rPr>
                        <w:rFonts w:ascii="Cambria Math" w:eastAsiaTheme="minorEastAsia" w:hAnsi="Cambria Math"/>
                      </w:rPr>
                    </w:rPrChange>
                  </w:rPr>
                  <m:t>man</m:t>
                </m:r>
                <m:r>
                  <m:rPr>
                    <m:sty m:val="p"/>
                  </m:rPr>
                  <w:rPr>
                    <w:rFonts w:ascii="Cambria Math" w:eastAsiaTheme="minorEastAsia" w:hAnsi="Cambria Math"/>
                    <w:lang w:val="en-GB"/>
                    <w:rPrChange w:id="9739" w:author="Dioguardi, Fabio" w:date="2018-10-23T11:24:00Z">
                      <w:rPr>
                        <w:rFonts w:ascii="Cambria Math" w:eastAsiaTheme="minorEastAsia" w:hAnsi="Cambria Math"/>
                      </w:rPr>
                    </w:rPrChange>
                  </w:rPr>
                  <m:t>⁡</m:t>
                </m:r>
                <m:r>
                  <w:rPr>
                    <w:rFonts w:ascii="Cambria Math" w:eastAsiaTheme="minorEastAsia" w:hAnsi="Cambria Math"/>
                    <w:lang w:val="en-GB"/>
                    <w:rPrChange w:id="9740" w:author="Dioguardi, Fabio" w:date="2018-10-23T11:24:00Z">
                      <w:rPr>
                        <w:rFonts w:ascii="Cambria Math" w:eastAsiaTheme="minorEastAsia" w:hAnsi="Cambria Math"/>
                      </w:rPr>
                    </w:rPrChange>
                  </w:rPr>
                  <m:t>_wavg</m:t>
                </m:r>
              </m:sub>
            </m:sSub>
          </m:num>
          <m:den>
            <m:sSub>
              <m:sSubPr>
                <m:ctrlPr>
                  <w:rPr>
                    <w:rFonts w:ascii="Cambria Math" w:eastAsiaTheme="minorEastAsia" w:hAnsi="Cambria Math"/>
                    <w:i/>
                    <w:lang w:val="en-GB"/>
                    <w:rPrChange w:id="9741"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42" w:author="Dioguardi, Fabio" w:date="2018-10-23T11:24:00Z">
                      <w:rPr>
                        <w:rFonts w:ascii="Cambria Math" w:eastAsiaTheme="minorEastAsia" w:hAnsi="Cambria Math"/>
                      </w:rPr>
                    </w:rPrChange>
                  </w:rPr>
                  <m:t>a</m:t>
                </m:r>
              </m:e>
              <m:sub>
                <m:r>
                  <w:rPr>
                    <w:rFonts w:ascii="Cambria Math" w:eastAsiaTheme="minorEastAsia" w:hAnsi="Cambria Math"/>
                    <w:lang w:val="en-GB"/>
                    <w:rPrChange w:id="9743" w:author="Dioguardi, Fabio" w:date="2018-10-23T11:24:00Z">
                      <w:rPr>
                        <w:rFonts w:ascii="Cambria Math" w:eastAsiaTheme="minorEastAsia" w:hAnsi="Cambria Math"/>
                      </w:rPr>
                    </w:rPrChange>
                  </w:rPr>
                  <m:t>conv</m:t>
                </m:r>
              </m:sub>
            </m:sSub>
            <m:r>
              <w:rPr>
                <w:rFonts w:ascii="Cambria Math" w:eastAsiaTheme="minorEastAsia" w:hAnsi="Cambria Math"/>
                <w:lang w:val="en-GB"/>
                <w:rPrChange w:id="9744"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745"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46" w:author="Dioguardi, Fabio" w:date="2018-10-23T11:24:00Z">
                      <w:rPr>
                        <w:rFonts w:ascii="Cambria Math" w:eastAsiaTheme="minorEastAsia" w:hAnsi="Cambria Math"/>
                      </w:rPr>
                    </w:rPrChange>
                  </w:rPr>
                  <m:t>a</m:t>
                </m:r>
              </m:e>
              <m:sub>
                <m:r>
                  <w:rPr>
                    <w:rFonts w:ascii="Cambria Math" w:eastAsiaTheme="minorEastAsia" w:hAnsi="Cambria Math"/>
                    <w:lang w:val="en-GB"/>
                    <w:rPrChange w:id="9747" w:author="Dioguardi, Fabio" w:date="2018-10-23T11:24:00Z">
                      <w:rPr>
                        <w:rFonts w:ascii="Cambria Math" w:eastAsiaTheme="minorEastAsia" w:hAnsi="Cambria Math"/>
                      </w:rPr>
                    </w:rPrChange>
                  </w:rPr>
                  <m:t>exp</m:t>
                </m:r>
              </m:sub>
            </m:sSub>
            <m:r>
              <w:rPr>
                <w:rFonts w:ascii="Cambria Math" w:eastAsiaTheme="minorEastAsia" w:hAnsi="Cambria Math"/>
                <w:lang w:val="en-GB"/>
                <w:rPrChange w:id="9748" w:author="Dioguardi, Fabio" w:date="2018-10-23T11:24:00Z">
                  <w:rPr>
                    <w:rFonts w:ascii="Cambria Math" w:eastAsiaTheme="minorEastAsia" w:hAnsi="Cambria Math"/>
                  </w:rPr>
                </w:rPrChange>
              </w:rPr>
              <m:t>+</m:t>
            </m:r>
            <m:sSub>
              <m:sSubPr>
                <m:ctrlPr>
                  <w:rPr>
                    <w:rFonts w:ascii="Cambria Math" w:eastAsiaTheme="minorEastAsia" w:hAnsi="Cambria Math"/>
                    <w:i/>
                    <w:lang w:val="en-GB"/>
                    <w:rPrChange w:id="9749" w:author="Dioguardi, Fabio" w:date="2018-10-23T11:24:00Z">
                      <w:rPr>
                        <w:rFonts w:ascii="Cambria Math" w:eastAsiaTheme="minorEastAsia" w:hAnsi="Cambria Math"/>
                        <w:i/>
                      </w:rPr>
                    </w:rPrChange>
                  </w:rPr>
                </m:ctrlPr>
              </m:sSubPr>
              <m:e>
                <m:r>
                  <w:rPr>
                    <w:rFonts w:ascii="Cambria Math" w:eastAsiaTheme="minorEastAsia" w:hAnsi="Cambria Math"/>
                    <w:lang w:val="en-GB"/>
                    <w:rPrChange w:id="9750" w:author="Dioguardi, Fabio" w:date="2018-10-23T11:24:00Z">
                      <w:rPr>
                        <w:rFonts w:ascii="Cambria Math" w:eastAsiaTheme="minorEastAsia" w:hAnsi="Cambria Math"/>
                      </w:rPr>
                    </w:rPrChange>
                  </w:rPr>
                  <m:t>a</m:t>
                </m:r>
              </m:e>
              <m:sub>
                <m:r>
                  <w:rPr>
                    <w:rFonts w:ascii="Cambria Math" w:eastAsiaTheme="minorEastAsia" w:hAnsi="Cambria Math"/>
                    <w:lang w:val="en-GB"/>
                    <w:rPrChange w:id="9751" w:author="Dioguardi, Fabio" w:date="2018-10-23T11:24:00Z">
                      <w:rPr>
                        <w:rFonts w:ascii="Cambria Math" w:eastAsiaTheme="minorEastAsia" w:hAnsi="Cambria Math"/>
                      </w:rPr>
                    </w:rPrChange>
                  </w:rPr>
                  <m:t>man</m:t>
                </m:r>
              </m:sub>
            </m:sSub>
          </m:den>
        </m:f>
      </m:oMath>
      <w:r w:rsidR="00EC4C1F" w:rsidRPr="000E1A5F">
        <w:rPr>
          <w:rFonts w:eastAsiaTheme="minorEastAsia"/>
          <w:lang w:val="en-GB"/>
          <w:rPrChange w:id="9752" w:author="Dioguardi, Fabio" w:date="2018-10-23T11:24:00Z">
            <w:rPr>
              <w:rFonts w:eastAsiaTheme="minorEastAsia"/>
            </w:rPr>
          </w:rPrChange>
        </w:rPr>
        <w:tab/>
      </w:r>
      <w:r w:rsidR="00EC4C1F" w:rsidRPr="000E1A5F">
        <w:rPr>
          <w:rFonts w:eastAsiaTheme="minorEastAsia"/>
          <w:lang w:val="en-GB"/>
          <w:rPrChange w:id="9753" w:author="Dioguardi, Fabio" w:date="2018-10-23T11:24:00Z">
            <w:rPr>
              <w:rFonts w:eastAsiaTheme="minorEastAsia"/>
            </w:rPr>
          </w:rPrChange>
        </w:rPr>
        <w:tab/>
      </w:r>
      <w:r w:rsidR="00754FAB" w:rsidRPr="000E1A5F">
        <w:rPr>
          <w:rFonts w:eastAsiaTheme="minorEastAsia"/>
          <w:lang w:val="en-GB"/>
          <w:rPrChange w:id="9754" w:author="Dioguardi, Fabio" w:date="2018-10-23T11:24:00Z">
            <w:rPr>
              <w:rFonts w:eastAsiaTheme="minorEastAsia"/>
            </w:rPr>
          </w:rPrChange>
        </w:rPr>
        <w:t>(25)</w:t>
      </w:r>
    </w:p>
    <w:p w14:paraId="223606CE" w14:textId="77777777" w:rsidR="004E149A" w:rsidRPr="000E1A5F" w:rsidRDefault="004E149A" w:rsidP="004E149A">
      <w:pPr>
        <w:rPr>
          <w:lang w:val="en-GB"/>
          <w:rPrChange w:id="9755" w:author="Dioguardi, Fabio" w:date="2018-10-23T11:24:00Z">
            <w:rPr/>
          </w:rPrChange>
        </w:rPr>
      </w:pPr>
    </w:p>
    <w:p w14:paraId="1EBDDF42" w14:textId="77777777" w:rsidR="004E149A" w:rsidRPr="000E1A5F" w:rsidRDefault="004E149A" w:rsidP="000770AA">
      <w:pPr>
        <w:rPr>
          <w:lang w:val="en-GB"/>
          <w:rPrChange w:id="9756" w:author="Dioguardi, Fabio" w:date="2018-10-23T11:24:00Z">
            <w:rPr/>
          </w:rPrChange>
        </w:rPr>
      </w:pPr>
    </w:p>
    <w:p w14:paraId="0BD1A1CD" w14:textId="77777777" w:rsidR="00A93672" w:rsidRPr="000E1A5F" w:rsidRDefault="004E149A" w:rsidP="00A93672">
      <w:pPr>
        <w:keepNext/>
        <w:rPr>
          <w:lang w:val="en-GB"/>
          <w:rPrChange w:id="9757" w:author="Dioguardi, Fabio" w:date="2018-10-23T11:24:00Z">
            <w:rPr/>
          </w:rPrChange>
        </w:rPr>
      </w:pPr>
      <w:r w:rsidRPr="000E1A5F">
        <w:rPr>
          <w:noProof/>
          <w:lang w:val="en-GB" w:eastAsia="en-GB"/>
        </w:rPr>
        <w:lastRenderedPageBreak/>
        <w:drawing>
          <wp:inline distT="0" distB="0" distL="0" distR="0" wp14:anchorId="03005171" wp14:editId="1B5675CC">
            <wp:extent cx="5733415" cy="276527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4">
                      <a:extLst>
                        <a:ext uri="{28A0092B-C50C-407E-A947-70E740481C1C}">
                          <a14:useLocalDpi xmlns:a14="http://schemas.microsoft.com/office/drawing/2010/main" val="0"/>
                        </a:ext>
                      </a:extLst>
                    </a:blip>
                    <a:stretch>
                      <a:fillRect/>
                    </a:stretch>
                  </pic:blipFill>
                  <pic:spPr>
                    <a:xfrm>
                      <a:off x="0" y="0"/>
                      <a:ext cx="5733415" cy="2765278"/>
                    </a:xfrm>
                    <a:prstGeom prst="rect">
                      <a:avLst/>
                    </a:prstGeom>
                  </pic:spPr>
                </pic:pic>
              </a:graphicData>
            </a:graphic>
          </wp:inline>
        </w:drawing>
      </w:r>
    </w:p>
    <w:p w14:paraId="4B31E992" w14:textId="20CEF7D5" w:rsidR="00DC774B" w:rsidRPr="000E1A5F" w:rsidRDefault="00A93672" w:rsidP="00DC774B">
      <w:pPr>
        <w:rPr>
          <w:lang w:val="en-GB"/>
          <w:rPrChange w:id="9758" w:author="Dioguardi, Fabio" w:date="2018-10-23T11:24:00Z">
            <w:rPr/>
          </w:rPrChange>
        </w:rPr>
      </w:pPr>
      <w:bookmarkStart w:id="9759" w:name="_Ref482541014"/>
      <w:r w:rsidRPr="000E1A5F">
        <w:rPr>
          <w:lang w:val="en-GB"/>
          <w:rPrChange w:id="9760" w:author="Dioguardi, Fabio" w:date="2018-10-23T11:24:00Z">
            <w:rPr/>
          </w:rPrChange>
        </w:rPr>
        <w:t xml:space="preserve">Figure </w:t>
      </w:r>
      <w:r w:rsidRPr="000E1A5F">
        <w:rPr>
          <w:lang w:val="en-GB"/>
          <w:rPrChange w:id="9761" w:author="Dioguardi, Fabio" w:date="2018-10-23T11:24:00Z">
            <w:rPr/>
          </w:rPrChange>
        </w:rPr>
        <w:fldChar w:fldCharType="begin"/>
      </w:r>
      <w:r w:rsidRPr="000E1A5F">
        <w:rPr>
          <w:lang w:val="en-GB"/>
          <w:rPrChange w:id="9762" w:author="Dioguardi, Fabio" w:date="2018-10-23T11:24:00Z">
            <w:rPr/>
          </w:rPrChange>
        </w:rPr>
        <w:instrText xml:space="preserve"> SEQ Figure \* ARABIC </w:instrText>
      </w:r>
      <w:r w:rsidRPr="000E1A5F">
        <w:rPr>
          <w:lang w:val="en-GB"/>
          <w:rPrChange w:id="9763" w:author="Dioguardi, Fabio" w:date="2018-10-23T11:24:00Z">
            <w:rPr/>
          </w:rPrChange>
        </w:rPr>
        <w:fldChar w:fldCharType="separate"/>
      </w:r>
      <w:r w:rsidR="00DE7C99" w:rsidRPr="000E1A5F">
        <w:rPr>
          <w:noProof/>
          <w:lang w:val="en-GB"/>
          <w:rPrChange w:id="9764" w:author="Dioguardi, Fabio" w:date="2018-10-23T11:24:00Z">
            <w:rPr>
              <w:noProof/>
            </w:rPr>
          </w:rPrChange>
        </w:rPr>
        <w:t>43</w:t>
      </w:r>
      <w:r w:rsidRPr="000E1A5F">
        <w:rPr>
          <w:lang w:val="en-GB"/>
          <w:rPrChange w:id="9765" w:author="Dioguardi, Fabio" w:date="2018-10-23T11:24:00Z">
            <w:rPr/>
          </w:rPrChange>
        </w:rPr>
        <w:fldChar w:fldCharType="end"/>
      </w:r>
      <w:r w:rsidRPr="000E1A5F">
        <w:rPr>
          <w:lang w:val="en-GB"/>
          <w:rPrChange w:id="9766" w:author="Dioguardi, Fabio" w:date="2018-10-23T11:24:00Z">
            <w:rPr/>
          </w:rPrChange>
        </w:rPr>
        <w:t>: Overview over the computation of the best MER estimate (FMER) by FOXI.</w:t>
      </w:r>
      <w:bookmarkEnd w:id="9759"/>
      <w:r w:rsidR="00DC774B" w:rsidRPr="000E1A5F">
        <w:rPr>
          <w:lang w:val="en-GB"/>
          <w:rPrChange w:id="9767" w:author="Dioguardi, Fabio" w:date="2018-10-23T11:24:00Z">
            <w:rPr/>
          </w:rPrChange>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0E1A5F" w:rsidRDefault="00A93672" w:rsidP="00A93672">
      <w:pPr>
        <w:pStyle w:val="Caption"/>
        <w:jc w:val="center"/>
        <w:rPr>
          <w:lang w:val="en-GB"/>
          <w:rPrChange w:id="9768" w:author="Dioguardi, Fabio" w:date="2018-10-23T11:24:00Z">
            <w:rPr/>
          </w:rPrChange>
        </w:rPr>
      </w:pPr>
    </w:p>
    <w:p w14:paraId="456AF067" w14:textId="67A21D2C" w:rsidR="002A099C" w:rsidRPr="000E1A5F" w:rsidRDefault="004E149A" w:rsidP="000770AA">
      <w:pPr>
        <w:rPr>
          <w:lang w:val="en-GB"/>
          <w:rPrChange w:id="9769" w:author="Dioguardi, Fabio" w:date="2018-10-23T11:24:00Z">
            <w:rPr/>
          </w:rPrChange>
        </w:rPr>
      </w:pPr>
      <w:r w:rsidRPr="000E1A5F">
        <w:rPr>
          <w:lang w:val="en-GB"/>
          <w:rPrChange w:id="9770" w:author="Dioguardi, Fabio" w:date="2018-10-23T11:24:00Z">
            <w:rPr/>
          </w:rPrChange>
        </w:rPr>
        <w:t xml:space="preserve"> </w:t>
      </w:r>
    </w:p>
    <w:p w14:paraId="303F6FB4" w14:textId="399D39A0" w:rsidR="00EB51E6" w:rsidRPr="000E1A5F" w:rsidRDefault="00EB51E6" w:rsidP="00EB51E6">
      <w:pPr>
        <w:pStyle w:val="Heading3"/>
        <w:rPr>
          <w:lang w:val="en-GB"/>
          <w:rPrChange w:id="9771" w:author="Dioguardi, Fabio" w:date="2018-10-23T11:24:00Z">
            <w:rPr/>
          </w:rPrChange>
        </w:rPr>
      </w:pPr>
      <w:bookmarkStart w:id="9772" w:name="_Toc528058531"/>
      <w:r w:rsidRPr="000E1A5F">
        <w:rPr>
          <w:lang w:val="en-GB"/>
          <w:rPrChange w:id="9773" w:author="Dioguardi, Fabio" w:date="2018-10-23T11:24:00Z">
            <w:rPr/>
          </w:rPrChange>
        </w:rPr>
        <w:t xml:space="preserve">Saving Results to </w:t>
      </w:r>
      <w:r w:rsidRPr="000E1A5F">
        <w:rPr>
          <w:i/>
          <w:lang w:val="en-GB"/>
          <w:rPrChange w:id="9774" w:author="Dioguardi, Fabio" w:date="2018-10-23T11:24:00Z">
            <w:rPr>
              <w:i/>
            </w:rPr>
          </w:rPrChange>
        </w:rPr>
        <w:t>*_mer_LOG.txt</w:t>
      </w:r>
      <w:r w:rsidRPr="000E1A5F">
        <w:rPr>
          <w:lang w:val="en-GB"/>
          <w:rPrChange w:id="9775" w:author="Dioguardi, Fabio" w:date="2018-10-23T11:24:00Z">
            <w:rPr/>
          </w:rPrChange>
        </w:rPr>
        <w:t xml:space="preserve"> and </w:t>
      </w:r>
      <w:r w:rsidRPr="000E1A5F">
        <w:rPr>
          <w:i/>
          <w:lang w:val="en-GB"/>
          <w:rPrChange w:id="9776" w:author="Dioguardi, Fabio" w:date="2018-10-23T11:24:00Z">
            <w:rPr>
              <w:i/>
            </w:rPr>
          </w:rPrChange>
        </w:rPr>
        <w:t>*_mer_NOW.txt</w:t>
      </w:r>
      <w:bookmarkEnd w:id="9772"/>
      <w:r w:rsidRPr="000E1A5F">
        <w:rPr>
          <w:lang w:val="en-GB"/>
          <w:rPrChange w:id="9777" w:author="Dioguardi, Fabio" w:date="2018-10-23T11:24:00Z">
            <w:rPr/>
          </w:rPrChange>
        </w:rPr>
        <w:t xml:space="preserve"> </w:t>
      </w:r>
    </w:p>
    <w:p w14:paraId="1F760E59" w14:textId="77777777" w:rsidR="00EB51E6" w:rsidRPr="000E1A5F" w:rsidRDefault="00EB51E6" w:rsidP="00EB51E6">
      <w:pPr>
        <w:rPr>
          <w:lang w:val="en-GB"/>
          <w:rPrChange w:id="9778" w:author="Dioguardi, Fabio" w:date="2018-10-23T11:24:00Z">
            <w:rPr/>
          </w:rPrChange>
        </w:rPr>
      </w:pPr>
    </w:p>
    <w:p w14:paraId="72DFEB52" w14:textId="3A9B5F9E" w:rsidR="00CB5873" w:rsidRPr="000E1A5F" w:rsidRDefault="0097553B" w:rsidP="000770AA">
      <w:pPr>
        <w:rPr>
          <w:lang w:val="en-GB"/>
          <w:rPrChange w:id="9779" w:author="Dioguardi, Fabio" w:date="2018-10-23T11:24:00Z">
            <w:rPr/>
          </w:rPrChange>
        </w:rPr>
      </w:pPr>
      <w:r w:rsidRPr="000E1A5F">
        <w:rPr>
          <w:lang w:val="en-GB"/>
          <w:rPrChange w:id="9780" w:author="Dioguardi, Fabio" w:date="2018-10-23T11:24:00Z">
            <w:rPr/>
          </w:rPrChange>
        </w:rPr>
        <w:t>A</w:t>
      </w:r>
      <w:r w:rsidR="00EB51E6" w:rsidRPr="000E1A5F">
        <w:rPr>
          <w:lang w:val="en-GB"/>
          <w:rPrChange w:id="9781" w:author="Dioguardi, Fabio" w:date="2018-10-23T11:24:00Z">
            <w:rPr/>
          </w:rPrChange>
        </w:rPr>
        <w:t xml:space="preserve"> complete list of input parameters </w:t>
      </w:r>
      <w:r w:rsidR="0058471B" w:rsidRPr="000E1A5F">
        <w:rPr>
          <w:lang w:val="en-GB"/>
          <w:rPrChange w:id="9782" w:author="Dioguardi, Fabio" w:date="2018-10-23T11:24:00Z">
            <w:rPr/>
          </w:rPrChange>
        </w:rPr>
        <w:t>and</w:t>
      </w:r>
      <w:r w:rsidR="00EB51E6" w:rsidRPr="000E1A5F">
        <w:rPr>
          <w:lang w:val="en-GB"/>
          <w:rPrChange w:id="9783" w:author="Dioguardi, Fabio" w:date="2018-10-23T11:24:00Z">
            <w:rPr/>
          </w:rPrChange>
        </w:rPr>
        <w:t xml:space="preserve"> </w:t>
      </w:r>
      <w:r w:rsidR="00CB5873" w:rsidRPr="000E1A5F">
        <w:rPr>
          <w:lang w:val="en-GB"/>
          <w:rPrChange w:id="9784" w:author="Dioguardi, Fabio" w:date="2018-10-23T11:24:00Z">
            <w:rPr/>
          </w:rPrChange>
        </w:rPr>
        <w:t xml:space="preserve">MER </w:t>
      </w:r>
      <w:r w:rsidR="00EB51E6" w:rsidRPr="000E1A5F">
        <w:rPr>
          <w:lang w:val="en-GB"/>
          <w:rPrChange w:id="9785" w:author="Dioguardi, Fabio" w:date="2018-10-23T11:24:00Z">
            <w:rPr/>
          </w:rPrChange>
        </w:rPr>
        <w:t>results (including all key</w:t>
      </w:r>
      <w:r w:rsidR="00CF213A" w:rsidRPr="000E1A5F">
        <w:rPr>
          <w:lang w:val="en-GB"/>
          <w:rPrChange w:id="9786" w:author="Dioguardi, Fabio" w:date="2018-10-23T11:24:00Z">
            <w:rPr/>
          </w:rPrChange>
        </w:rPr>
        <w:t xml:space="preserve"> values</w:t>
      </w:r>
      <w:r w:rsidR="00EB51E6" w:rsidRPr="000E1A5F">
        <w:rPr>
          <w:lang w:val="en-GB"/>
          <w:rPrChange w:id="9787" w:author="Dioguardi, Fabio" w:date="2018-10-23T11:24:00Z">
            <w:rPr/>
          </w:rPrChange>
        </w:rPr>
        <w:t xml:space="preserve"> listed in this chapter) are exported to a file with the ending </w:t>
      </w:r>
      <w:r w:rsidR="00EB51E6" w:rsidRPr="000E1A5F">
        <w:rPr>
          <w:i/>
          <w:lang w:val="en-GB"/>
          <w:rPrChange w:id="9788" w:author="Dioguardi, Fabio" w:date="2018-10-23T11:24:00Z">
            <w:rPr>
              <w:i/>
            </w:rPr>
          </w:rPrChange>
        </w:rPr>
        <w:t>*_mer_LOG.txt</w:t>
      </w:r>
      <w:r w:rsidR="00E355E0" w:rsidRPr="000E1A5F">
        <w:rPr>
          <w:lang w:val="en-GB"/>
          <w:rPrChange w:id="9789" w:author="Dioguardi, Fabio" w:date="2018-10-23T11:24:00Z">
            <w:rPr/>
          </w:rPrChange>
        </w:rPr>
        <w:t xml:space="preserve"> (see</w:t>
      </w:r>
      <w:r w:rsidR="00E82C49" w:rsidRPr="000E1A5F">
        <w:rPr>
          <w:lang w:val="en-GB"/>
          <w:rPrChange w:id="9790" w:author="Dioguardi, Fabio" w:date="2018-10-23T11:24:00Z">
            <w:rPr/>
          </w:rPrChange>
        </w:rPr>
        <w:t xml:space="preserve"> Appendix </w:t>
      </w:r>
      <w:r w:rsidR="0041172B" w:rsidRPr="000E1A5F">
        <w:rPr>
          <w:lang w:val="en-GB"/>
          <w:rPrChange w:id="9791" w:author="Dioguardi, Fabio" w:date="2018-10-23T11:24:00Z">
            <w:rPr/>
          </w:rPrChange>
        </w:rPr>
        <w:t>F</w:t>
      </w:r>
      <w:r w:rsidR="00E355E0" w:rsidRPr="000E1A5F">
        <w:rPr>
          <w:lang w:val="en-GB"/>
          <w:rPrChange w:id="9792" w:author="Dioguardi, Fabio" w:date="2018-10-23T11:24:00Z">
            <w:rPr/>
          </w:rPrChange>
        </w:rPr>
        <w:t>).</w:t>
      </w:r>
      <w:r w:rsidR="00EB51E6" w:rsidRPr="000E1A5F">
        <w:rPr>
          <w:lang w:val="en-GB"/>
          <w:rPrChange w:id="9793" w:author="Dioguardi, Fabio" w:date="2018-10-23T11:24:00Z">
            <w:rPr/>
          </w:rPrChange>
        </w:rPr>
        <w:t xml:space="preserve"> </w:t>
      </w:r>
    </w:p>
    <w:p w14:paraId="0FA6AB2D" w14:textId="44486E02" w:rsidR="00EB51E6" w:rsidRPr="000E1A5F" w:rsidRDefault="00EB51E6" w:rsidP="000770AA">
      <w:pPr>
        <w:rPr>
          <w:lang w:val="en-GB"/>
          <w:rPrChange w:id="9794" w:author="Dioguardi, Fabio" w:date="2018-10-23T11:24:00Z">
            <w:rPr/>
          </w:rPrChange>
        </w:rPr>
      </w:pPr>
      <w:r w:rsidRPr="000E1A5F">
        <w:rPr>
          <w:lang w:val="en-GB"/>
          <w:rPrChange w:id="9795" w:author="Dioguardi, Fabio" w:date="2018-10-23T11:24:00Z">
            <w:rPr/>
          </w:rPrChange>
        </w:rPr>
        <w:t>Additionally</w:t>
      </w:r>
      <w:r w:rsidR="00CB5873" w:rsidRPr="000E1A5F">
        <w:rPr>
          <w:lang w:val="en-GB"/>
          <w:rPrChange w:id="9796" w:author="Dioguardi, Fabio" w:date="2018-10-23T11:24:00Z">
            <w:rPr/>
          </w:rPrChange>
        </w:rPr>
        <w:t>,</w:t>
      </w:r>
      <w:r w:rsidRPr="000E1A5F">
        <w:rPr>
          <w:lang w:val="en-GB"/>
          <w:rPrChange w:id="9797" w:author="Dioguardi, Fabio" w:date="2018-10-23T11:24:00Z">
            <w:rPr/>
          </w:rPrChange>
        </w:rPr>
        <w:t xml:space="preserve"> a (much smaller) file is generated, denoted </w:t>
      </w:r>
      <w:r w:rsidR="0097553B" w:rsidRPr="000E1A5F">
        <w:rPr>
          <w:i/>
          <w:lang w:val="en-GB"/>
          <w:rPrChange w:id="9798" w:author="Dioguardi, Fabio" w:date="2018-10-23T11:24:00Z">
            <w:rPr>
              <w:i/>
            </w:rPr>
          </w:rPrChange>
        </w:rPr>
        <w:t>&lt;</w:t>
      </w:r>
      <w:proofErr w:type="spellStart"/>
      <w:r w:rsidR="0097553B" w:rsidRPr="000E1A5F">
        <w:rPr>
          <w:i/>
          <w:lang w:val="en-GB"/>
          <w:rPrChange w:id="9799" w:author="Dioguardi, Fabio" w:date="2018-10-23T11:24:00Z">
            <w:rPr>
              <w:i/>
            </w:rPr>
          </w:rPrChange>
        </w:rPr>
        <w:t>outputname</w:t>
      </w:r>
      <w:proofErr w:type="spellEnd"/>
      <w:r w:rsidR="0097553B" w:rsidRPr="000E1A5F">
        <w:rPr>
          <w:i/>
          <w:lang w:val="en-GB"/>
          <w:rPrChange w:id="9800" w:author="Dioguardi, Fabio" w:date="2018-10-23T11:24:00Z">
            <w:rPr>
              <w:i/>
            </w:rPr>
          </w:rPrChange>
        </w:rPr>
        <w:t>&gt;_mer_NOW.txt</w:t>
      </w:r>
      <w:r w:rsidR="0097553B" w:rsidRPr="000E1A5F">
        <w:rPr>
          <w:lang w:val="en-GB"/>
          <w:rPrChange w:id="9801" w:author="Dioguardi, Fabio" w:date="2018-10-23T11:24:00Z">
            <w:rPr/>
          </w:rPrChange>
        </w:rPr>
        <w:t xml:space="preserve">. As the name suggests, this file is constantly overwritten and logs only the latest MER key </w:t>
      </w:r>
      <w:r w:rsidR="00CF213A" w:rsidRPr="000E1A5F">
        <w:rPr>
          <w:lang w:val="en-GB"/>
          <w:rPrChange w:id="9802" w:author="Dioguardi, Fabio" w:date="2018-10-23T11:24:00Z">
            <w:rPr/>
          </w:rPrChange>
        </w:rPr>
        <w:t xml:space="preserve">values </w:t>
      </w:r>
      <w:r w:rsidR="0097553B" w:rsidRPr="000E1A5F">
        <w:rPr>
          <w:lang w:val="en-GB"/>
          <w:rPrChange w:id="9803" w:author="Dioguardi, Fabio" w:date="2018-10-23T11:24:00Z">
            <w:rPr/>
          </w:rPrChange>
        </w:rPr>
        <w:t>described in the sections above.</w:t>
      </w:r>
    </w:p>
    <w:p w14:paraId="31ACD126" w14:textId="3348543E" w:rsidR="00CB5873" w:rsidRPr="000E1A5F" w:rsidRDefault="00CB5873" w:rsidP="000770AA">
      <w:pPr>
        <w:rPr>
          <w:lang w:val="en-GB"/>
          <w:rPrChange w:id="9804" w:author="Dioguardi, Fabio" w:date="2018-10-23T11:24:00Z">
            <w:rPr/>
          </w:rPrChange>
        </w:rPr>
      </w:pPr>
      <w:r w:rsidRPr="000E1A5F">
        <w:rPr>
          <w:lang w:val="en-GB"/>
          <w:rPrChange w:id="9805" w:author="Dioguardi, Fabio" w:date="2018-10-23T11:24:00Z">
            <w:rPr/>
          </w:rPrChange>
        </w:rPr>
        <w:t>It contains:</w:t>
      </w:r>
    </w:p>
    <w:p w14:paraId="7DF5957D" w14:textId="4AF6A8C8" w:rsidR="00CB5873" w:rsidRPr="000E1A5F" w:rsidRDefault="00CB5873" w:rsidP="001507E8">
      <w:pPr>
        <w:pStyle w:val="ListParagraph"/>
        <w:numPr>
          <w:ilvl w:val="0"/>
          <w:numId w:val="22"/>
        </w:numPr>
        <w:rPr>
          <w:rFonts w:eastAsiaTheme="minorEastAsia"/>
          <w:lang w:val="en-GB"/>
          <w:rPrChange w:id="9806" w:author="Dioguardi, Fabio" w:date="2018-10-23T11:24:00Z">
            <w:rPr>
              <w:rFonts w:eastAsiaTheme="minorEastAsia"/>
            </w:rPr>
          </w:rPrChange>
        </w:rPr>
      </w:pPr>
      <w:r w:rsidRPr="000E1A5F">
        <w:rPr>
          <w:rFonts w:eastAsiaTheme="minorEastAsia"/>
          <w:lang w:val="en-GB"/>
          <w:rPrChange w:id="9807" w:author="Dioguardi, Fabio" w:date="2018-10-23T11:24:00Z">
            <w:rPr>
              <w:rFonts w:eastAsiaTheme="minorEastAsia"/>
            </w:rPr>
          </w:rPrChange>
        </w:rPr>
        <w:t>column 1: time since eruption (in minutes)</w:t>
      </w:r>
      <w:r w:rsidR="00CF213A" w:rsidRPr="000E1A5F">
        <w:rPr>
          <w:rFonts w:eastAsiaTheme="minorEastAsia"/>
          <w:lang w:val="en-GB"/>
          <w:rPrChange w:id="9808" w:author="Dioguardi, Fabio" w:date="2018-10-23T11:24:00Z">
            <w:rPr>
              <w:rFonts w:eastAsiaTheme="minorEastAsia"/>
            </w:rPr>
          </w:rPrChange>
        </w:rPr>
        <w:t>;</w:t>
      </w:r>
    </w:p>
    <w:p w14:paraId="5174CCBA" w14:textId="73B5DC5E" w:rsidR="00CB5873" w:rsidRPr="000E1A5F" w:rsidRDefault="00CB5873" w:rsidP="001507E8">
      <w:pPr>
        <w:pStyle w:val="ListParagraph"/>
        <w:numPr>
          <w:ilvl w:val="0"/>
          <w:numId w:val="22"/>
        </w:numPr>
        <w:rPr>
          <w:rFonts w:eastAsiaTheme="minorEastAsia"/>
          <w:lang w:val="en-GB"/>
          <w:rPrChange w:id="9809" w:author="Dioguardi, Fabio" w:date="2018-10-23T11:24:00Z">
            <w:rPr>
              <w:rFonts w:eastAsiaTheme="minorEastAsia"/>
            </w:rPr>
          </w:rPrChange>
        </w:rPr>
      </w:pPr>
      <w:r w:rsidRPr="000E1A5F">
        <w:rPr>
          <w:rFonts w:eastAsiaTheme="minorEastAsia"/>
          <w:lang w:val="en-GB"/>
          <w:rPrChange w:id="9810" w:author="Dioguardi, Fabio" w:date="2018-10-23T11:24:00Z">
            <w:rPr>
              <w:rFonts w:eastAsiaTheme="minorEastAsia"/>
            </w:rPr>
          </w:rPrChange>
        </w:rPr>
        <w:t xml:space="preserve">column 2: </w:t>
      </w:r>
      <w:r w:rsidRPr="000E1A5F">
        <w:rPr>
          <w:rFonts w:eastAsiaTheme="minorEastAsia"/>
          <w:i/>
          <w:lang w:val="en-GB"/>
          <w:rPrChange w:id="9811" w:author="Dioguardi, Fabio" w:date="2018-10-23T11:24:00Z">
            <w:rPr>
              <w:rFonts w:eastAsiaTheme="minorEastAsia"/>
              <w:i/>
            </w:rPr>
          </w:rPrChange>
        </w:rPr>
        <w:t>N</w:t>
      </w:r>
      <w:r w:rsidRPr="000E1A5F">
        <w:rPr>
          <w:rFonts w:eastAsiaTheme="minorEastAsia"/>
          <w:lang w:val="en-GB"/>
          <w:rPrChange w:id="9812" w:author="Dioguardi, Fabio" w:date="2018-10-23T11:24:00Z">
            <w:rPr>
              <w:rFonts w:eastAsiaTheme="minorEastAsia"/>
            </w:rPr>
          </w:rPrChange>
        </w:rPr>
        <w:t>, number of data sets considered</w:t>
      </w:r>
      <w:r w:rsidR="00CF213A" w:rsidRPr="000E1A5F">
        <w:rPr>
          <w:rFonts w:eastAsiaTheme="minorEastAsia"/>
          <w:lang w:val="en-GB"/>
          <w:rPrChange w:id="9813" w:author="Dioguardi, Fabio" w:date="2018-10-23T11:24:00Z">
            <w:rPr>
              <w:rFonts w:eastAsiaTheme="minorEastAsia"/>
            </w:rPr>
          </w:rPrChange>
        </w:rPr>
        <w:t>;</w:t>
      </w:r>
    </w:p>
    <w:p w14:paraId="08DEE034" w14:textId="4DDC39C6" w:rsidR="00CB5873" w:rsidRPr="000E1A5F" w:rsidRDefault="00CB5873" w:rsidP="001507E8">
      <w:pPr>
        <w:pStyle w:val="ListParagraph"/>
        <w:numPr>
          <w:ilvl w:val="0"/>
          <w:numId w:val="22"/>
        </w:numPr>
        <w:rPr>
          <w:rFonts w:eastAsiaTheme="minorEastAsia"/>
          <w:lang w:val="en-GB"/>
          <w:rPrChange w:id="9814" w:author="Dioguardi, Fabio" w:date="2018-10-23T11:24:00Z">
            <w:rPr>
              <w:rFonts w:eastAsiaTheme="minorEastAsia"/>
            </w:rPr>
          </w:rPrChange>
        </w:rPr>
      </w:pPr>
      <w:r w:rsidRPr="000E1A5F">
        <w:rPr>
          <w:rFonts w:eastAsiaTheme="minorEastAsia"/>
          <w:lang w:val="en-GB"/>
          <w:rPrChange w:id="9815" w:author="Dioguardi, Fabio" w:date="2018-10-23T11:24:00Z">
            <w:rPr>
              <w:rFonts w:eastAsiaTheme="minorEastAsia"/>
            </w:rPr>
          </w:rPrChange>
        </w:rPr>
        <w:t xml:space="preserve">column 3: </w:t>
      </w:r>
      <w:proofErr w:type="spellStart"/>
      <w:r w:rsidRPr="000E1A5F">
        <w:rPr>
          <w:rFonts w:eastAsiaTheme="minorEastAsia"/>
          <w:i/>
          <w:lang w:val="en-GB"/>
          <w:rPrChange w:id="9816" w:author="Dioguardi, Fabio" w:date="2018-10-23T11:24:00Z">
            <w:rPr>
              <w:rFonts w:eastAsiaTheme="minorEastAsia"/>
              <w:i/>
            </w:rPr>
          </w:rPrChange>
        </w:rPr>
        <w:t>Q</w:t>
      </w:r>
      <w:r w:rsidRPr="000E1A5F">
        <w:rPr>
          <w:rFonts w:eastAsiaTheme="minorEastAsia"/>
          <w:i/>
          <w:vertAlign w:val="subscript"/>
          <w:lang w:val="en-GB"/>
          <w:rPrChange w:id="9817" w:author="Dioguardi, Fabio" w:date="2018-10-23T11:24:00Z">
            <w:rPr>
              <w:rFonts w:eastAsiaTheme="minorEastAsia"/>
              <w:i/>
              <w:vertAlign w:val="subscript"/>
            </w:rPr>
          </w:rPrChange>
        </w:rPr>
        <w:t>abs.min</w:t>
      </w:r>
      <w:proofErr w:type="spellEnd"/>
    </w:p>
    <w:p w14:paraId="694BDC31" w14:textId="3686FE6B" w:rsidR="00CB5873" w:rsidRPr="000E1A5F" w:rsidRDefault="00CB5873" w:rsidP="001507E8">
      <w:pPr>
        <w:pStyle w:val="ListParagraph"/>
        <w:numPr>
          <w:ilvl w:val="0"/>
          <w:numId w:val="22"/>
        </w:numPr>
        <w:rPr>
          <w:rFonts w:eastAsiaTheme="minorEastAsia"/>
          <w:lang w:val="en-GB"/>
          <w:rPrChange w:id="9818" w:author="Dioguardi, Fabio" w:date="2018-10-23T11:24:00Z">
            <w:rPr>
              <w:rFonts w:eastAsiaTheme="minorEastAsia"/>
            </w:rPr>
          </w:rPrChange>
        </w:rPr>
      </w:pPr>
      <w:r w:rsidRPr="000E1A5F">
        <w:rPr>
          <w:rFonts w:eastAsiaTheme="minorEastAsia"/>
          <w:lang w:val="en-GB"/>
          <w:rPrChange w:id="9819" w:author="Dioguardi, Fabio" w:date="2018-10-23T11:24:00Z">
            <w:rPr>
              <w:rFonts w:eastAsiaTheme="minorEastAsia"/>
            </w:rPr>
          </w:rPrChange>
        </w:rPr>
        <w:t xml:space="preserve">column 4: </w:t>
      </w:r>
      <w:proofErr w:type="spellStart"/>
      <w:r w:rsidR="00E355E0" w:rsidRPr="000E1A5F">
        <w:rPr>
          <w:rFonts w:eastAsiaTheme="minorEastAsia"/>
          <w:i/>
          <w:lang w:val="en-GB"/>
          <w:rPrChange w:id="9820" w:author="Dioguardi, Fabio" w:date="2018-10-23T11:24:00Z">
            <w:rPr>
              <w:rFonts w:eastAsiaTheme="minorEastAsia"/>
              <w:i/>
            </w:rPr>
          </w:rPrChange>
        </w:rPr>
        <w:t>Q</w:t>
      </w:r>
      <w:r w:rsidR="00E355E0" w:rsidRPr="000E1A5F">
        <w:rPr>
          <w:rFonts w:eastAsiaTheme="minorEastAsia"/>
          <w:i/>
          <w:vertAlign w:val="subscript"/>
          <w:lang w:val="en-GB"/>
          <w:rPrChange w:id="9821" w:author="Dioguardi, Fabio" w:date="2018-10-23T11:24:00Z">
            <w:rPr>
              <w:rFonts w:eastAsiaTheme="minorEastAsia"/>
              <w:i/>
              <w:vertAlign w:val="subscript"/>
            </w:rPr>
          </w:rPrChange>
        </w:rPr>
        <w:t>maxhmin</w:t>
      </w:r>
      <w:proofErr w:type="spellEnd"/>
    </w:p>
    <w:p w14:paraId="1E4B3193" w14:textId="0B076A55" w:rsidR="00CB5873" w:rsidRPr="000E1A5F" w:rsidRDefault="00CB5873" w:rsidP="001507E8">
      <w:pPr>
        <w:pStyle w:val="ListParagraph"/>
        <w:numPr>
          <w:ilvl w:val="0"/>
          <w:numId w:val="22"/>
        </w:numPr>
        <w:rPr>
          <w:rFonts w:eastAsiaTheme="minorEastAsia"/>
          <w:lang w:val="en-GB"/>
          <w:rPrChange w:id="9822" w:author="Dioguardi, Fabio" w:date="2018-10-23T11:24:00Z">
            <w:rPr>
              <w:rFonts w:eastAsiaTheme="minorEastAsia"/>
            </w:rPr>
          </w:rPrChange>
        </w:rPr>
      </w:pPr>
      <w:r w:rsidRPr="000E1A5F">
        <w:rPr>
          <w:rFonts w:eastAsiaTheme="minorEastAsia"/>
          <w:lang w:val="en-GB"/>
          <w:rPrChange w:id="9823" w:author="Dioguardi, Fabio" w:date="2018-10-23T11:24:00Z">
            <w:rPr>
              <w:rFonts w:eastAsiaTheme="minorEastAsia"/>
            </w:rPr>
          </w:rPrChange>
        </w:rPr>
        <w:t xml:space="preserve">column 5: </w:t>
      </w:r>
      <w:proofErr w:type="spellStart"/>
      <w:r w:rsidR="00E355E0" w:rsidRPr="000E1A5F">
        <w:rPr>
          <w:rFonts w:eastAsiaTheme="minorEastAsia"/>
          <w:i/>
          <w:lang w:val="en-GB"/>
          <w:rPrChange w:id="9824" w:author="Dioguardi, Fabio" w:date="2018-10-23T11:24:00Z">
            <w:rPr>
              <w:rFonts w:eastAsiaTheme="minorEastAsia"/>
              <w:i/>
            </w:rPr>
          </w:rPrChange>
        </w:rPr>
        <w:t>Q</w:t>
      </w:r>
      <w:r w:rsidR="00E355E0" w:rsidRPr="000E1A5F">
        <w:rPr>
          <w:rFonts w:eastAsiaTheme="minorEastAsia"/>
          <w:i/>
          <w:vertAlign w:val="subscript"/>
          <w:lang w:val="en-GB"/>
          <w:rPrChange w:id="9825" w:author="Dioguardi, Fabio" w:date="2018-10-23T11:24:00Z">
            <w:rPr>
              <w:rFonts w:eastAsiaTheme="minorEastAsia"/>
              <w:i/>
              <w:vertAlign w:val="subscript"/>
            </w:rPr>
          </w:rPrChange>
        </w:rPr>
        <w:t>wavg</w:t>
      </w:r>
      <w:proofErr w:type="spellEnd"/>
    </w:p>
    <w:p w14:paraId="45B98BD9" w14:textId="73DB29E8" w:rsidR="00CB5873" w:rsidRPr="000E1A5F" w:rsidRDefault="00CB5873" w:rsidP="001507E8">
      <w:pPr>
        <w:pStyle w:val="ListParagraph"/>
        <w:numPr>
          <w:ilvl w:val="0"/>
          <w:numId w:val="22"/>
        </w:numPr>
        <w:rPr>
          <w:rFonts w:eastAsiaTheme="minorEastAsia"/>
          <w:lang w:val="en-GB"/>
          <w:rPrChange w:id="9826" w:author="Dioguardi, Fabio" w:date="2018-10-23T11:24:00Z">
            <w:rPr>
              <w:rFonts w:eastAsiaTheme="minorEastAsia"/>
            </w:rPr>
          </w:rPrChange>
        </w:rPr>
      </w:pPr>
      <w:r w:rsidRPr="000E1A5F">
        <w:rPr>
          <w:rFonts w:eastAsiaTheme="minorEastAsia"/>
          <w:lang w:val="en-GB"/>
          <w:rPrChange w:id="9827" w:author="Dioguardi, Fabio" w:date="2018-10-23T11:24:00Z">
            <w:rPr>
              <w:rFonts w:eastAsiaTheme="minorEastAsia"/>
            </w:rPr>
          </w:rPrChange>
        </w:rPr>
        <w:t xml:space="preserve">column 6: </w:t>
      </w:r>
      <w:proofErr w:type="spellStart"/>
      <w:r w:rsidR="00E355E0" w:rsidRPr="000E1A5F">
        <w:rPr>
          <w:rFonts w:eastAsiaTheme="minorEastAsia"/>
          <w:i/>
          <w:lang w:val="en-GB"/>
          <w:rPrChange w:id="9828" w:author="Dioguardi, Fabio" w:date="2018-10-23T11:24:00Z">
            <w:rPr>
              <w:rFonts w:eastAsiaTheme="minorEastAsia"/>
              <w:i/>
            </w:rPr>
          </w:rPrChange>
        </w:rPr>
        <w:t>Q</w:t>
      </w:r>
      <w:r w:rsidR="00537F29" w:rsidRPr="000E1A5F">
        <w:rPr>
          <w:rFonts w:eastAsiaTheme="minorEastAsia"/>
          <w:i/>
          <w:vertAlign w:val="subscript"/>
          <w:lang w:val="en-GB"/>
          <w:rPrChange w:id="9829" w:author="Dioguardi, Fabio" w:date="2018-10-23T11:24:00Z">
            <w:rPr>
              <w:rFonts w:eastAsiaTheme="minorEastAsia"/>
              <w:i/>
              <w:vertAlign w:val="subscript"/>
            </w:rPr>
          </w:rPrChange>
        </w:rPr>
        <w:t>conv_u</w:t>
      </w:r>
      <w:r w:rsidR="00E355E0" w:rsidRPr="000E1A5F">
        <w:rPr>
          <w:rFonts w:eastAsiaTheme="minorEastAsia"/>
          <w:i/>
          <w:vertAlign w:val="subscript"/>
          <w:lang w:val="en-GB"/>
          <w:rPrChange w:id="9830" w:author="Dioguardi, Fabio" w:date="2018-10-23T11:24:00Z">
            <w:rPr>
              <w:rFonts w:eastAsiaTheme="minorEastAsia"/>
              <w:i/>
              <w:vertAlign w:val="subscript"/>
            </w:rPr>
          </w:rPrChange>
        </w:rPr>
        <w:t>pper</w:t>
      </w:r>
      <w:proofErr w:type="spellEnd"/>
    </w:p>
    <w:p w14:paraId="7A36ED8D" w14:textId="39E39DB8" w:rsidR="00CB5873" w:rsidRPr="000E1A5F" w:rsidRDefault="00CB5873" w:rsidP="001507E8">
      <w:pPr>
        <w:pStyle w:val="ListParagraph"/>
        <w:numPr>
          <w:ilvl w:val="0"/>
          <w:numId w:val="22"/>
        </w:numPr>
        <w:rPr>
          <w:rFonts w:eastAsiaTheme="minorEastAsia"/>
          <w:lang w:val="en-GB"/>
          <w:rPrChange w:id="9831" w:author="Dioguardi, Fabio" w:date="2018-10-23T11:24:00Z">
            <w:rPr>
              <w:rFonts w:eastAsiaTheme="minorEastAsia"/>
            </w:rPr>
          </w:rPrChange>
        </w:rPr>
      </w:pPr>
      <w:r w:rsidRPr="000E1A5F">
        <w:rPr>
          <w:rFonts w:eastAsiaTheme="minorEastAsia"/>
          <w:lang w:val="en-GB"/>
          <w:rPrChange w:id="9832" w:author="Dioguardi, Fabio" w:date="2018-10-23T11:24:00Z">
            <w:rPr>
              <w:rFonts w:eastAsiaTheme="minorEastAsia"/>
            </w:rPr>
          </w:rPrChange>
        </w:rPr>
        <w:t xml:space="preserve">column 7: </w:t>
      </w:r>
      <w:proofErr w:type="spellStart"/>
      <w:r w:rsidR="00E355E0" w:rsidRPr="000E1A5F">
        <w:rPr>
          <w:rFonts w:eastAsiaTheme="minorEastAsia"/>
          <w:i/>
          <w:lang w:val="en-GB"/>
          <w:rPrChange w:id="9833" w:author="Dioguardi, Fabio" w:date="2018-10-23T11:24:00Z">
            <w:rPr>
              <w:rFonts w:eastAsiaTheme="minorEastAsia"/>
              <w:i/>
            </w:rPr>
          </w:rPrChange>
        </w:rPr>
        <w:t>Q</w:t>
      </w:r>
      <w:r w:rsidR="00E355E0" w:rsidRPr="000E1A5F">
        <w:rPr>
          <w:rFonts w:eastAsiaTheme="minorEastAsia"/>
          <w:i/>
          <w:vertAlign w:val="subscript"/>
          <w:lang w:val="en-GB"/>
          <w:rPrChange w:id="9834" w:author="Dioguardi, Fabio" w:date="2018-10-23T11:24:00Z">
            <w:rPr>
              <w:rFonts w:eastAsiaTheme="minorEastAsia"/>
              <w:i/>
              <w:vertAlign w:val="subscript"/>
            </w:rPr>
          </w:rPrChange>
        </w:rPr>
        <w:t>abs.max</w:t>
      </w:r>
      <w:proofErr w:type="spellEnd"/>
    </w:p>
    <w:p w14:paraId="284445BE" w14:textId="6C26802C" w:rsidR="00CB5873" w:rsidRPr="000E1A5F" w:rsidRDefault="00CB5873" w:rsidP="001507E8">
      <w:pPr>
        <w:pStyle w:val="ListParagraph"/>
        <w:numPr>
          <w:ilvl w:val="0"/>
          <w:numId w:val="22"/>
        </w:numPr>
        <w:rPr>
          <w:rFonts w:eastAsiaTheme="minorEastAsia"/>
          <w:lang w:val="en-GB"/>
          <w:rPrChange w:id="9835" w:author="Dioguardi, Fabio" w:date="2018-10-23T11:24:00Z">
            <w:rPr>
              <w:rFonts w:eastAsiaTheme="minorEastAsia"/>
            </w:rPr>
          </w:rPrChange>
        </w:rPr>
      </w:pPr>
      <w:r w:rsidRPr="000E1A5F">
        <w:rPr>
          <w:rFonts w:eastAsiaTheme="minorEastAsia"/>
          <w:lang w:val="en-GB"/>
          <w:rPrChange w:id="9836" w:author="Dioguardi, Fabio" w:date="2018-10-23T11:24:00Z">
            <w:rPr>
              <w:rFonts w:eastAsiaTheme="minorEastAsia"/>
            </w:rPr>
          </w:rPrChange>
        </w:rPr>
        <w:t xml:space="preserve">column 8: </w:t>
      </w:r>
      <w:proofErr w:type="spellStart"/>
      <w:r w:rsidR="00E355E0" w:rsidRPr="000E1A5F">
        <w:rPr>
          <w:rFonts w:eastAsiaTheme="minorEastAsia"/>
          <w:i/>
          <w:lang w:val="en-GB"/>
          <w:rPrChange w:id="9837" w:author="Dioguardi, Fabio" w:date="2018-10-23T11:24:00Z">
            <w:rPr>
              <w:rFonts w:eastAsiaTheme="minorEastAsia"/>
              <w:i/>
            </w:rPr>
          </w:rPrChange>
        </w:rPr>
        <w:t>Q</w:t>
      </w:r>
      <w:r w:rsidR="00E355E0" w:rsidRPr="000E1A5F">
        <w:rPr>
          <w:rFonts w:eastAsiaTheme="minorEastAsia"/>
          <w:i/>
          <w:vertAlign w:val="subscript"/>
          <w:lang w:val="en-GB"/>
          <w:rPrChange w:id="9838" w:author="Dioguardi, Fabio" w:date="2018-10-23T11:24:00Z">
            <w:rPr>
              <w:rFonts w:eastAsiaTheme="minorEastAsia"/>
              <w:i/>
              <w:vertAlign w:val="subscript"/>
            </w:rPr>
          </w:rPrChange>
        </w:rPr>
        <w:t>Gudmundsson</w:t>
      </w:r>
      <w:proofErr w:type="spellEnd"/>
    </w:p>
    <w:p w14:paraId="5E3445E4" w14:textId="6EFBBAF4" w:rsidR="00CB5873" w:rsidRPr="000E1A5F" w:rsidRDefault="00CB5873" w:rsidP="001507E8">
      <w:pPr>
        <w:pStyle w:val="ListParagraph"/>
        <w:numPr>
          <w:ilvl w:val="0"/>
          <w:numId w:val="22"/>
        </w:numPr>
        <w:rPr>
          <w:rFonts w:eastAsiaTheme="minorEastAsia"/>
          <w:lang w:val="en-GB"/>
          <w:rPrChange w:id="9839" w:author="Dioguardi, Fabio" w:date="2018-10-23T11:24:00Z">
            <w:rPr>
              <w:rFonts w:eastAsiaTheme="minorEastAsia"/>
            </w:rPr>
          </w:rPrChange>
        </w:rPr>
      </w:pPr>
      <w:r w:rsidRPr="000E1A5F">
        <w:rPr>
          <w:rFonts w:eastAsiaTheme="minorEastAsia"/>
          <w:lang w:val="en-GB"/>
          <w:rPrChange w:id="9840" w:author="Dioguardi, Fabio" w:date="2018-10-23T11:24:00Z">
            <w:rPr>
              <w:rFonts w:eastAsiaTheme="minorEastAsia"/>
            </w:rPr>
          </w:rPrChange>
        </w:rPr>
        <w:t xml:space="preserve">column 9: </w:t>
      </w:r>
      <w:proofErr w:type="spellStart"/>
      <w:r w:rsidR="00E355E0" w:rsidRPr="000E1A5F">
        <w:rPr>
          <w:rFonts w:eastAsiaTheme="minorEastAsia"/>
          <w:i/>
          <w:lang w:val="en-GB"/>
          <w:rPrChange w:id="9841" w:author="Dioguardi, Fabio" w:date="2018-10-23T11:24:00Z">
            <w:rPr>
              <w:rFonts w:eastAsiaTheme="minorEastAsia"/>
              <w:i/>
            </w:rPr>
          </w:rPrChange>
        </w:rPr>
        <w:t>Q</w:t>
      </w:r>
      <w:r w:rsidR="00E355E0" w:rsidRPr="000E1A5F">
        <w:rPr>
          <w:rFonts w:eastAsiaTheme="minorEastAsia"/>
          <w:i/>
          <w:vertAlign w:val="subscript"/>
          <w:lang w:val="en-GB"/>
          <w:rPrChange w:id="9842" w:author="Dioguardi, Fabio" w:date="2018-10-23T11:24:00Z">
            <w:rPr>
              <w:rFonts w:eastAsiaTheme="minorEastAsia"/>
              <w:i/>
              <w:vertAlign w:val="subscript"/>
            </w:rPr>
          </w:rPrChange>
        </w:rPr>
        <w:t>Degruyter</w:t>
      </w:r>
      <w:proofErr w:type="spellEnd"/>
      <w:r w:rsidR="00E355E0" w:rsidRPr="000E1A5F">
        <w:rPr>
          <w:rFonts w:eastAsiaTheme="minorEastAsia"/>
          <w:i/>
          <w:vertAlign w:val="subscript"/>
          <w:lang w:val="en-GB"/>
          <w:rPrChange w:id="9843" w:author="Dioguardi, Fabio" w:date="2018-10-23T11:24:00Z">
            <w:rPr>
              <w:rFonts w:eastAsiaTheme="minorEastAsia"/>
              <w:i/>
              <w:vertAlign w:val="subscript"/>
            </w:rPr>
          </w:rPrChange>
        </w:rPr>
        <w:t xml:space="preserve"> Bonadonna</w:t>
      </w:r>
    </w:p>
    <w:p w14:paraId="166A1AB1" w14:textId="2BFC0F1F" w:rsidR="00CB5873" w:rsidRPr="000E1A5F" w:rsidRDefault="00CB5873" w:rsidP="001507E8">
      <w:pPr>
        <w:pStyle w:val="ListParagraph"/>
        <w:numPr>
          <w:ilvl w:val="0"/>
          <w:numId w:val="22"/>
        </w:numPr>
        <w:rPr>
          <w:rFonts w:eastAsiaTheme="minorEastAsia"/>
          <w:lang w:val="en-GB"/>
          <w:rPrChange w:id="9844" w:author="Dioguardi, Fabio" w:date="2018-10-23T11:24:00Z">
            <w:rPr>
              <w:rFonts w:eastAsiaTheme="minorEastAsia"/>
            </w:rPr>
          </w:rPrChange>
        </w:rPr>
      </w:pPr>
      <w:r w:rsidRPr="000E1A5F">
        <w:rPr>
          <w:rFonts w:eastAsiaTheme="minorEastAsia"/>
          <w:lang w:val="en-GB"/>
          <w:rPrChange w:id="9845" w:author="Dioguardi, Fabio" w:date="2018-10-23T11:24:00Z">
            <w:rPr>
              <w:rFonts w:eastAsiaTheme="minorEastAsia"/>
            </w:rPr>
          </w:rPrChange>
        </w:rPr>
        <w:t xml:space="preserve">column 10: </w:t>
      </w:r>
      <w:r w:rsidR="00BC6AB7" w:rsidRPr="000E1A5F">
        <w:rPr>
          <w:rFonts w:eastAsiaTheme="minorEastAsia"/>
          <w:i/>
          <w:lang w:val="en-GB"/>
          <w:rPrChange w:id="9846" w:author="Dioguardi, Fabio" w:date="2018-10-23T11:24:00Z">
            <w:rPr>
              <w:rFonts w:eastAsiaTheme="minorEastAsia"/>
              <w:i/>
            </w:rPr>
          </w:rPrChange>
        </w:rPr>
        <w:t>Q</w:t>
      </w:r>
      <w:r w:rsidR="00BC6AB7" w:rsidRPr="000E1A5F">
        <w:rPr>
          <w:rFonts w:eastAsiaTheme="minorEastAsia"/>
          <w:i/>
          <w:vertAlign w:val="subscript"/>
          <w:lang w:val="en-GB"/>
          <w:rPrChange w:id="9847" w:author="Dioguardi, Fabio" w:date="2018-10-23T11:24:00Z">
            <w:rPr>
              <w:rFonts w:eastAsiaTheme="minorEastAsia"/>
              <w:i/>
              <w:vertAlign w:val="subscript"/>
            </w:rPr>
          </w:rPrChange>
        </w:rPr>
        <w:t>CMER</w:t>
      </w:r>
    </w:p>
    <w:p w14:paraId="73A32604" w14:textId="7FDCDC25" w:rsidR="00335371" w:rsidRPr="000E1A5F" w:rsidRDefault="00335371" w:rsidP="001507E8">
      <w:pPr>
        <w:pStyle w:val="ListParagraph"/>
        <w:numPr>
          <w:ilvl w:val="0"/>
          <w:numId w:val="22"/>
        </w:numPr>
        <w:rPr>
          <w:rFonts w:eastAsiaTheme="minorEastAsia"/>
          <w:lang w:val="en-GB"/>
          <w:rPrChange w:id="9848" w:author="Dioguardi, Fabio" w:date="2018-10-23T11:24:00Z">
            <w:rPr>
              <w:rFonts w:eastAsiaTheme="minorEastAsia"/>
            </w:rPr>
          </w:rPrChange>
        </w:rPr>
      </w:pPr>
      <w:r w:rsidRPr="000E1A5F">
        <w:rPr>
          <w:rFonts w:eastAsiaTheme="minorEastAsia"/>
          <w:lang w:val="en-GB"/>
          <w:rPrChange w:id="9849" w:author="Dioguardi, Fabio" w:date="2018-10-23T11:24:00Z">
            <w:rPr>
              <w:rFonts w:eastAsiaTheme="minorEastAsia"/>
            </w:rPr>
          </w:rPrChange>
        </w:rPr>
        <w:t xml:space="preserve">column 11: </w:t>
      </w:r>
      <w:proofErr w:type="spellStart"/>
      <w:r w:rsidR="00BC6AB7" w:rsidRPr="000E1A5F">
        <w:rPr>
          <w:rFonts w:eastAsiaTheme="minorEastAsia"/>
          <w:i/>
          <w:lang w:val="en-GB"/>
          <w:rPrChange w:id="9850" w:author="Dioguardi, Fabio" w:date="2018-10-23T11:24:00Z">
            <w:rPr>
              <w:rFonts w:eastAsiaTheme="minorEastAsia"/>
              <w:i/>
            </w:rPr>
          </w:rPrChange>
        </w:rPr>
        <w:t>Q</w:t>
      </w:r>
      <w:r w:rsidR="00BC6AB7" w:rsidRPr="000E1A5F">
        <w:rPr>
          <w:rFonts w:eastAsiaTheme="minorEastAsia"/>
          <w:i/>
          <w:vertAlign w:val="subscript"/>
          <w:lang w:val="en-GB"/>
          <w:rPrChange w:id="9851" w:author="Dioguardi, Fabio" w:date="2018-10-23T11:24:00Z">
            <w:rPr>
              <w:rFonts w:eastAsiaTheme="minorEastAsia"/>
              <w:i/>
              <w:vertAlign w:val="subscript"/>
            </w:rPr>
          </w:rPrChange>
        </w:rPr>
        <w:t>avg</w:t>
      </w:r>
      <w:proofErr w:type="spellEnd"/>
    </w:p>
    <w:p w14:paraId="6C025F5F" w14:textId="56F66702" w:rsidR="00E355E0" w:rsidRPr="000E1A5F" w:rsidRDefault="00E355E0" w:rsidP="001507E8">
      <w:pPr>
        <w:pStyle w:val="ListParagraph"/>
        <w:numPr>
          <w:ilvl w:val="0"/>
          <w:numId w:val="22"/>
        </w:numPr>
        <w:rPr>
          <w:rFonts w:eastAsiaTheme="minorEastAsia"/>
          <w:lang w:val="en-GB"/>
          <w:rPrChange w:id="9852" w:author="Dioguardi, Fabio" w:date="2018-10-23T11:24:00Z">
            <w:rPr>
              <w:rFonts w:eastAsiaTheme="minorEastAsia"/>
            </w:rPr>
          </w:rPrChange>
        </w:rPr>
      </w:pPr>
      <w:r w:rsidRPr="000E1A5F">
        <w:rPr>
          <w:rFonts w:eastAsiaTheme="minorEastAsia"/>
          <w:lang w:val="en-GB"/>
          <w:rPrChange w:id="9853" w:author="Dioguardi, Fabio" w:date="2018-10-23T11:24:00Z">
            <w:rPr>
              <w:rFonts w:eastAsiaTheme="minorEastAsia"/>
            </w:rPr>
          </w:rPrChange>
        </w:rPr>
        <w:t>column 1</w:t>
      </w:r>
      <w:r w:rsidR="00335371" w:rsidRPr="000E1A5F">
        <w:rPr>
          <w:rFonts w:eastAsiaTheme="minorEastAsia"/>
          <w:lang w:val="en-GB"/>
          <w:rPrChange w:id="9854" w:author="Dioguardi, Fabio" w:date="2018-10-23T11:24:00Z">
            <w:rPr>
              <w:rFonts w:eastAsiaTheme="minorEastAsia"/>
            </w:rPr>
          </w:rPrChange>
        </w:rPr>
        <w:t>2</w:t>
      </w:r>
      <w:r w:rsidRPr="000E1A5F">
        <w:rPr>
          <w:rFonts w:eastAsiaTheme="minorEastAsia"/>
          <w:lang w:val="en-GB"/>
          <w:rPrChange w:id="9855" w:author="Dioguardi, Fabio" w:date="2018-10-23T11:24:00Z">
            <w:rPr>
              <w:rFonts w:eastAsiaTheme="minorEastAsia"/>
            </w:rPr>
          </w:rPrChange>
        </w:rPr>
        <w:t xml:space="preserve">: </w:t>
      </w:r>
      <w:proofErr w:type="spellStart"/>
      <w:r w:rsidR="00BC6AB7" w:rsidRPr="000E1A5F">
        <w:rPr>
          <w:rFonts w:eastAsiaTheme="minorEastAsia"/>
          <w:i/>
          <w:lang w:val="en-GB"/>
          <w:rPrChange w:id="9856" w:author="Dioguardi, Fabio" w:date="2018-10-23T11:24:00Z">
            <w:rPr>
              <w:rFonts w:eastAsiaTheme="minorEastAsia"/>
              <w:i/>
            </w:rPr>
          </w:rPrChange>
        </w:rPr>
        <w:t>Q</w:t>
      </w:r>
      <w:r w:rsidR="00BC6AB7" w:rsidRPr="000E1A5F">
        <w:rPr>
          <w:rFonts w:eastAsiaTheme="minorEastAsia"/>
          <w:i/>
          <w:vertAlign w:val="subscript"/>
          <w:lang w:val="en-GB"/>
          <w:rPrChange w:id="9857" w:author="Dioguardi, Fabio" w:date="2018-10-23T11:24:00Z">
            <w:rPr>
              <w:rFonts w:eastAsiaTheme="minorEastAsia"/>
              <w:i/>
              <w:vertAlign w:val="subscript"/>
            </w:rPr>
          </w:rPrChange>
        </w:rPr>
        <w:t>lower</w:t>
      </w:r>
      <w:proofErr w:type="spellEnd"/>
    </w:p>
    <w:p w14:paraId="3211C376" w14:textId="45DAA366" w:rsidR="00E355E0" w:rsidRPr="000E1A5F" w:rsidRDefault="00E355E0" w:rsidP="001507E8">
      <w:pPr>
        <w:pStyle w:val="ListParagraph"/>
        <w:numPr>
          <w:ilvl w:val="0"/>
          <w:numId w:val="22"/>
        </w:numPr>
        <w:rPr>
          <w:rFonts w:eastAsiaTheme="minorEastAsia"/>
          <w:lang w:val="en-GB"/>
          <w:rPrChange w:id="9858" w:author="Dioguardi, Fabio" w:date="2018-10-23T11:24:00Z">
            <w:rPr>
              <w:rFonts w:eastAsiaTheme="minorEastAsia"/>
            </w:rPr>
          </w:rPrChange>
        </w:rPr>
      </w:pPr>
      <w:r w:rsidRPr="000E1A5F">
        <w:rPr>
          <w:rFonts w:eastAsiaTheme="minorEastAsia"/>
          <w:lang w:val="en-GB"/>
          <w:rPrChange w:id="9859" w:author="Dioguardi, Fabio" w:date="2018-10-23T11:24:00Z">
            <w:rPr>
              <w:rFonts w:eastAsiaTheme="minorEastAsia"/>
            </w:rPr>
          </w:rPrChange>
        </w:rPr>
        <w:t>column 1</w:t>
      </w:r>
      <w:r w:rsidR="00335371" w:rsidRPr="000E1A5F">
        <w:rPr>
          <w:rFonts w:eastAsiaTheme="minorEastAsia"/>
          <w:lang w:val="en-GB"/>
          <w:rPrChange w:id="9860" w:author="Dioguardi, Fabio" w:date="2018-10-23T11:24:00Z">
            <w:rPr>
              <w:rFonts w:eastAsiaTheme="minorEastAsia"/>
            </w:rPr>
          </w:rPrChange>
        </w:rPr>
        <w:t>3</w:t>
      </w:r>
      <w:r w:rsidRPr="000E1A5F">
        <w:rPr>
          <w:rFonts w:eastAsiaTheme="minorEastAsia"/>
          <w:lang w:val="en-GB"/>
          <w:rPrChange w:id="9861" w:author="Dioguardi, Fabio" w:date="2018-10-23T11:24:00Z">
            <w:rPr>
              <w:rFonts w:eastAsiaTheme="minorEastAsia"/>
            </w:rPr>
          </w:rPrChange>
        </w:rPr>
        <w:t xml:space="preserve">: </w:t>
      </w:r>
      <w:proofErr w:type="spellStart"/>
      <w:r w:rsidR="00BC6AB7" w:rsidRPr="000E1A5F">
        <w:rPr>
          <w:rFonts w:eastAsiaTheme="minorEastAsia"/>
          <w:i/>
          <w:lang w:val="en-GB"/>
          <w:rPrChange w:id="9862" w:author="Dioguardi, Fabio" w:date="2018-10-23T11:24:00Z">
            <w:rPr>
              <w:rFonts w:eastAsiaTheme="minorEastAsia"/>
              <w:i/>
            </w:rPr>
          </w:rPrChange>
        </w:rPr>
        <w:t>Q</w:t>
      </w:r>
      <w:r w:rsidR="00BC6AB7" w:rsidRPr="000E1A5F">
        <w:rPr>
          <w:rFonts w:eastAsiaTheme="minorEastAsia"/>
          <w:i/>
          <w:vertAlign w:val="subscript"/>
          <w:lang w:val="en-GB"/>
          <w:rPrChange w:id="9863" w:author="Dioguardi, Fabio" w:date="2018-10-23T11:24:00Z">
            <w:rPr>
              <w:rFonts w:eastAsiaTheme="minorEastAsia"/>
              <w:i/>
              <w:vertAlign w:val="subscript"/>
            </w:rPr>
          </w:rPrChange>
        </w:rPr>
        <w:t>maxnowihmin</w:t>
      </w:r>
      <w:proofErr w:type="spellEnd"/>
    </w:p>
    <w:p w14:paraId="6E845AC2" w14:textId="6FBB5A91" w:rsidR="00E355E0" w:rsidRPr="000E1A5F" w:rsidRDefault="00E355E0" w:rsidP="001507E8">
      <w:pPr>
        <w:pStyle w:val="ListParagraph"/>
        <w:numPr>
          <w:ilvl w:val="0"/>
          <w:numId w:val="22"/>
        </w:numPr>
        <w:rPr>
          <w:rFonts w:eastAsiaTheme="minorEastAsia"/>
          <w:lang w:val="en-GB"/>
          <w:rPrChange w:id="9864" w:author="Dioguardi, Fabio" w:date="2018-10-23T11:24:00Z">
            <w:rPr>
              <w:rFonts w:eastAsiaTheme="minorEastAsia"/>
            </w:rPr>
          </w:rPrChange>
        </w:rPr>
      </w:pPr>
      <w:r w:rsidRPr="000E1A5F">
        <w:rPr>
          <w:rFonts w:eastAsiaTheme="minorEastAsia"/>
          <w:lang w:val="en-GB"/>
          <w:rPrChange w:id="9865" w:author="Dioguardi, Fabio" w:date="2018-10-23T11:24:00Z">
            <w:rPr>
              <w:rFonts w:eastAsiaTheme="minorEastAsia"/>
            </w:rPr>
          </w:rPrChange>
        </w:rPr>
        <w:t>column 1</w:t>
      </w:r>
      <w:r w:rsidR="00335371" w:rsidRPr="000E1A5F">
        <w:rPr>
          <w:rFonts w:eastAsiaTheme="minorEastAsia"/>
          <w:lang w:val="en-GB"/>
          <w:rPrChange w:id="9866" w:author="Dioguardi, Fabio" w:date="2018-10-23T11:24:00Z">
            <w:rPr>
              <w:rFonts w:eastAsiaTheme="minorEastAsia"/>
            </w:rPr>
          </w:rPrChange>
        </w:rPr>
        <w:t>4</w:t>
      </w:r>
      <w:r w:rsidRPr="000E1A5F">
        <w:rPr>
          <w:rFonts w:eastAsiaTheme="minorEastAsia"/>
          <w:lang w:val="en-GB"/>
          <w:rPrChange w:id="9867" w:author="Dioguardi, Fabio" w:date="2018-10-23T11:24:00Z">
            <w:rPr>
              <w:rFonts w:eastAsiaTheme="minorEastAsia"/>
            </w:rPr>
          </w:rPrChange>
        </w:rPr>
        <w:t xml:space="preserve">: </w:t>
      </w:r>
      <w:proofErr w:type="spellStart"/>
      <w:r w:rsidR="00BC6AB7" w:rsidRPr="000E1A5F">
        <w:rPr>
          <w:rFonts w:eastAsiaTheme="minorEastAsia"/>
          <w:i/>
          <w:lang w:val="en-GB"/>
          <w:rPrChange w:id="9868" w:author="Dioguardi, Fabio" w:date="2018-10-23T11:24:00Z">
            <w:rPr>
              <w:rFonts w:eastAsiaTheme="minorEastAsia"/>
              <w:i/>
            </w:rPr>
          </w:rPrChange>
        </w:rPr>
        <w:t>Q</w:t>
      </w:r>
      <w:r w:rsidR="00BC6AB7" w:rsidRPr="000E1A5F">
        <w:rPr>
          <w:rFonts w:eastAsiaTheme="minorEastAsia"/>
          <w:i/>
          <w:vertAlign w:val="subscript"/>
          <w:lang w:val="en-GB"/>
          <w:rPrChange w:id="9869" w:author="Dioguardi, Fabio" w:date="2018-10-23T11:24:00Z">
            <w:rPr>
              <w:rFonts w:eastAsiaTheme="minorEastAsia"/>
              <w:i/>
              <w:vertAlign w:val="subscript"/>
            </w:rPr>
          </w:rPrChange>
        </w:rPr>
        <w:t>f_abs.min</w:t>
      </w:r>
      <w:proofErr w:type="spellEnd"/>
    </w:p>
    <w:p w14:paraId="669ABCF6" w14:textId="018E56B4" w:rsidR="00E355E0" w:rsidRPr="000E1A5F" w:rsidRDefault="00E355E0" w:rsidP="001507E8">
      <w:pPr>
        <w:pStyle w:val="ListParagraph"/>
        <w:numPr>
          <w:ilvl w:val="0"/>
          <w:numId w:val="22"/>
        </w:numPr>
        <w:rPr>
          <w:rFonts w:eastAsiaTheme="minorEastAsia"/>
          <w:lang w:val="en-GB"/>
          <w:rPrChange w:id="9870" w:author="Dioguardi, Fabio" w:date="2018-10-23T11:24:00Z">
            <w:rPr>
              <w:rFonts w:eastAsiaTheme="minorEastAsia"/>
            </w:rPr>
          </w:rPrChange>
        </w:rPr>
      </w:pPr>
      <w:r w:rsidRPr="000E1A5F">
        <w:rPr>
          <w:rFonts w:eastAsiaTheme="minorEastAsia"/>
          <w:lang w:val="en-GB"/>
          <w:rPrChange w:id="9871" w:author="Dioguardi, Fabio" w:date="2018-10-23T11:24:00Z">
            <w:rPr>
              <w:rFonts w:eastAsiaTheme="minorEastAsia"/>
            </w:rPr>
          </w:rPrChange>
        </w:rPr>
        <w:t>column 1</w:t>
      </w:r>
      <w:r w:rsidR="00335371" w:rsidRPr="000E1A5F">
        <w:rPr>
          <w:rFonts w:eastAsiaTheme="minorEastAsia"/>
          <w:lang w:val="en-GB"/>
          <w:rPrChange w:id="9872" w:author="Dioguardi, Fabio" w:date="2018-10-23T11:24:00Z">
            <w:rPr>
              <w:rFonts w:eastAsiaTheme="minorEastAsia"/>
            </w:rPr>
          </w:rPrChange>
        </w:rPr>
        <w:t>5</w:t>
      </w:r>
      <w:r w:rsidRPr="000E1A5F">
        <w:rPr>
          <w:rFonts w:eastAsiaTheme="minorEastAsia"/>
          <w:lang w:val="en-GB"/>
          <w:rPrChange w:id="9873" w:author="Dioguardi, Fabio" w:date="2018-10-23T11:24:00Z">
            <w:rPr>
              <w:rFonts w:eastAsiaTheme="minorEastAsia"/>
            </w:rPr>
          </w:rPrChange>
        </w:rPr>
        <w:t xml:space="preserve">: </w:t>
      </w:r>
      <w:proofErr w:type="spellStart"/>
      <w:r w:rsidR="00BC6AB7" w:rsidRPr="000E1A5F">
        <w:rPr>
          <w:rFonts w:eastAsiaTheme="minorEastAsia"/>
          <w:i/>
          <w:lang w:val="en-GB"/>
          <w:rPrChange w:id="9874" w:author="Dioguardi, Fabio" w:date="2018-10-23T11:24:00Z">
            <w:rPr>
              <w:rFonts w:eastAsiaTheme="minorEastAsia"/>
              <w:i/>
            </w:rPr>
          </w:rPrChange>
        </w:rPr>
        <w:t>Q</w:t>
      </w:r>
      <w:r w:rsidR="00BC6AB7" w:rsidRPr="000E1A5F">
        <w:rPr>
          <w:rFonts w:eastAsiaTheme="minorEastAsia"/>
          <w:i/>
          <w:vertAlign w:val="subscript"/>
          <w:lang w:val="en-GB"/>
          <w:rPrChange w:id="9875" w:author="Dioguardi, Fabio" w:date="2018-10-23T11:24:00Z">
            <w:rPr>
              <w:rFonts w:eastAsiaTheme="minorEastAsia"/>
              <w:i/>
              <w:vertAlign w:val="subscript"/>
            </w:rPr>
          </w:rPrChange>
        </w:rPr>
        <w:t>f_abs.max</w:t>
      </w:r>
      <w:proofErr w:type="spellEnd"/>
    </w:p>
    <w:p w14:paraId="003BEFAF" w14:textId="4CA0EBC4" w:rsidR="00E355E0" w:rsidRPr="000E1A5F" w:rsidRDefault="00E355E0" w:rsidP="001507E8">
      <w:pPr>
        <w:pStyle w:val="ListParagraph"/>
        <w:numPr>
          <w:ilvl w:val="0"/>
          <w:numId w:val="22"/>
        </w:numPr>
        <w:rPr>
          <w:rFonts w:eastAsiaTheme="minorEastAsia"/>
          <w:lang w:val="en-GB"/>
          <w:rPrChange w:id="9876" w:author="Dioguardi, Fabio" w:date="2018-10-23T11:24:00Z">
            <w:rPr>
              <w:rFonts w:eastAsiaTheme="minorEastAsia"/>
            </w:rPr>
          </w:rPrChange>
        </w:rPr>
      </w:pPr>
      <w:r w:rsidRPr="000E1A5F">
        <w:rPr>
          <w:rFonts w:eastAsiaTheme="minorEastAsia"/>
          <w:lang w:val="en-GB"/>
          <w:rPrChange w:id="9877" w:author="Dioguardi, Fabio" w:date="2018-10-23T11:24:00Z">
            <w:rPr>
              <w:rFonts w:eastAsiaTheme="minorEastAsia"/>
            </w:rPr>
          </w:rPrChange>
        </w:rPr>
        <w:t>column 1</w:t>
      </w:r>
      <w:r w:rsidR="00335371" w:rsidRPr="000E1A5F">
        <w:rPr>
          <w:rFonts w:eastAsiaTheme="minorEastAsia"/>
          <w:lang w:val="en-GB"/>
          <w:rPrChange w:id="9878" w:author="Dioguardi, Fabio" w:date="2018-10-23T11:24:00Z">
            <w:rPr>
              <w:rFonts w:eastAsiaTheme="minorEastAsia"/>
            </w:rPr>
          </w:rPrChange>
        </w:rPr>
        <w:t>6</w:t>
      </w:r>
      <w:r w:rsidRPr="000E1A5F">
        <w:rPr>
          <w:rFonts w:eastAsiaTheme="minorEastAsia"/>
          <w:lang w:val="en-GB"/>
          <w:rPrChange w:id="9879" w:author="Dioguardi, Fabio" w:date="2018-10-23T11:24:00Z">
            <w:rPr>
              <w:rFonts w:eastAsiaTheme="minorEastAsia"/>
            </w:rPr>
          </w:rPrChange>
        </w:rPr>
        <w:t xml:space="preserve">: </w:t>
      </w:r>
      <w:proofErr w:type="spellStart"/>
      <w:r w:rsidR="00BC6AB7" w:rsidRPr="000E1A5F">
        <w:rPr>
          <w:rFonts w:eastAsiaTheme="minorEastAsia"/>
          <w:i/>
          <w:lang w:val="en-GB"/>
          <w:rPrChange w:id="9880" w:author="Dioguardi, Fabio" w:date="2018-10-23T11:24:00Z">
            <w:rPr>
              <w:rFonts w:eastAsiaTheme="minorEastAsia"/>
              <w:i/>
            </w:rPr>
          </w:rPrChange>
        </w:rPr>
        <w:t>Q</w:t>
      </w:r>
      <w:r w:rsidR="00BC6AB7" w:rsidRPr="000E1A5F">
        <w:rPr>
          <w:rFonts w:eastAsiaTheme="minorEastAsia"/>
          <w:i/>
          <w:vertAlign w:val="subscript"/>
          <w:lang w:val="en-GB"/>
          <w:rPrChange w:id="9881" w:author="Dioguardi, Fabio" w:date="2018-10-23T11:24:00Z">
            <w:rPr>
              <w:rFonts w:eastAsiaTheme="minorEastAsia"/>
              <w:i/>
              <w:vertAlign w:val="subscript"/>
            </w:rPr>
          </w:rPrChange>
        </w:rPr>
        <w:t>FMER_min</w:t>
      </w:r>
      <w:proofErr w:type="spellEnd"/>
    </w:p>
    <w:p w14:paraId="791B5C82" w14:textId="548196C5" w:rsidR="00BC6AB7" w:rsidRPr="000E1A5F" w:rsidRDefault="00BC6AB7" w:rsidP="001507E8">
      <w:pPr>
        <w:pStyle w:val="ListParagraph"/>
        <w:numPr>
          <w:ilvl w:val="0"/>
          <w:numId w:val="22"/>
        </w:numPr>
        <w:rPr>
          <w:rFonts w:eastAsiaTheme="minorEastAsia"/>
          <w:lang w:val="en-GB"/>
          <w:rPrChange w:id="9882" w:author="Dioguardi, Fabio" w:date="2018-10-23T11:24:00Z">
            <w:rPr>
              <w:rFonts w:eastAsiaTheme="minorEastAsia"/>
            </w:rPr>
          </w:rPrChange>
        </w:rPr>
      </w:pPr>
      <w:r w:rsidRPr="000E1A5F">
        <w:rPr>
          <w:rFonts w:eastAsiaTheme="minorEastAsia"/>
          <w:lang w:val="en-GB"/>
          <w:rPrChange w:id="9883" w:author="Dioguardi, Fabio" w:date="2018-10-23T11:24:00Z">
            <w:rPr>
              <w:rFonts w:eastAsiaTheme="minorEastAsia"/>
            </w:rPr>
          </w:rPrChange>
        </w:rPr>
        <w:t>column 17:</w:t>
      </w:r>
      <w:r w:rsidRPr="000E1A5F">
        <w:rPr>
          <w:rFonts w:eastAsiaTheme="minorEastAsia"/>
          <w:i/>
          <w:lang w:val="en-GB"/>
          <w:rPrChange w:id="9884" w:author="Dioguardi, Fabio" w:date="2018-10-23T11:24:00Z">
            <w:rPr>
              <w:rFonts w:eastAsiaTheme="minorEastAsia"/>
              <w:i/>
            </w:rPr>
          </w:rPrChange>
        </w:rPr>
        <w:t xml:space="preserve"> Q</w:t>
      </w:r>
      <w:r w:rsidRPr="000E1A5F">
        <w:rPr>
          <w:rFonts w:eastAsiaTheme="minorEastAsia"/>
          <w:i/>
          <w:vertAlign w:val="subscript"/>
          <w:lang w:val="en-GB"/>
          <w:rPrChange w:id="9885" w:author="Dioguardi, Fabio" w:date="2018-10-23T11:24:00Z">
            <w:rPr>
              <w:rFonts w:eastAsiaTheme="minorEastAsia"/>
              <w:i/>
              <w:vertAlign w:val="subscript"/>
            </w:rPr>
          </w:rPrChange>
        </w:rPr>
        <w:t>FMER</w:t>
      </w:r>
    </w:p>
    <w:p w14:paraId="1666B929" w14:textId="0A81DD56" w:rsidR="00E355E0" w:rsidRPr="000E1A5F" w:rsidRDefault="00E355E0" w:rsidP="001507E8">
      <w:pPr>
        <w:pStyle w:val="ListParagraph"/>
        <w:numPr>
          <w:ilvl w:val="0"/>
          <w:numId w:val="22"/>
        </w:numPr>
        <w:rPr>
          <w:rFonts w:eastAsiaTheme="minorEastAsia"/>
          <w:lang w:val="en-GB"/>
          <w:rPrChange w:id="9886" w:author="Dioguardi, Fabio" w:date="2018-10-23T11:24:00Z">
            <w:rPr>
              <w:rFonts w:eastAsiaTheme="minorEastAsia"/>
            </w:rPr>
          </w:rPrChange>
        </w:rPr>
      </w:pPr>
      <w:r w:rsidRPr="000E1A5F">
        <w:rPr>
          <w:rFonts w:eastAsiaTheme="minorEastAsia"/>
          <w:lang w:val="en-GB"/>
          <w:rPrChange w:id="9887" w:author="Dioguardi, Fabio" w:date="2018-10-23T11:24:00Z">
            <w:rPr>
              <w:rFonts w:eastAsiaTheme="minorEastAsia"/>
            </w:rPr>
          </w:rPrChange>
        </w:rPr>
        <w:t>column 1</w:t>
      </w:r>
      <w:r w:rsidR="00BC6AB7" w:rsidRPr="000E1A5F">
        <w:rPr>
          <w:rFonts w:eastAsiaTheme="minorEastAsia"/>
          <w:lang w:val="en-GB"/>
          <w:rPrChange w:id="9888" w:author="Dioguardi, Fabio" w:date="2018-10-23T11:24:00Z">
            <w:rPr>
              <w:rFonts w:eastAsiaTheme="minorEastAsia"/>
            </w:rPr>
          </w:rPrChange>
        </w:rPr>
        <w:t>8</w:t>
      </w:r>
      <w:r w:rsidRPr="000E1A5F">
        <w:rPr>
          <w:rFonts w:eastAsiaTheme="minorEastAsia"/>
          <w:lang w:val="en-GB"/>
          <w:rPrChange w:id="9889" w:author="Dioguardi, Fabio" w:date="2018-10-23T11:24:00Z">
            <w:rPr>
              <w:rFonts w:eastAsiaTheme="minorEastAsia"/>
            </w:rPr>
          </w:rPrChange>
        </w:rPr>
        <w:t xml:space="preserve">: </w:t>
      </w:r>
      <w:proofErr w:type="spellStart"/>
      <w:r w:rsidRPr="000E1A5F">
        <w:rPr>
          <w:rFonts w:eastAsiaTheme="minorEastAsia"/>
          <w:i/>
          <w:lang w:val="en-GB"/>
          <w:rPrChange w:id="9890" w:author="Dioguardi, Fabio" w:date="2018-10-23T11:24:00Z">
            <w:rPr>
              <w:rFonts w:eastAsiaTheme="minorEastAsia"/>
              <w:i/>
            </w:rPr>
          </w:rPrChange>
        </w:rPr>
        <w:t>Q</w:t>
      </w:r>
      <w:r w:rsidRPr="000E1A5F">
        <w:rPr>
          <w:rFonts w:eastAsiaTheme="minorEastAsia"/>
          <w:i/>
          <w:vertAlign w:val="subscript"/>
          <w:lang w:val="en-GB"/>
          <w:rPrChange w:id="9891" w:author="Dioguardi, Fabio" w:date="2018-10-23T11:24:00Z">
            <w:rPr>
              <w:rFonts w:eastAsiaTheme="minorEastAsia"/>
              <w:i/>
              <w:vertAlign w:val="subscript"/>
            </w:rPr>
          </w:rPrChange>
        </w:rPr>
        <w:t>FMER_max</w:t>
      </w:r>
      <w:proofErr w:type="spellEnd"/>
    </w:p>
    <w:p w14:paraId="5506B5F2" w14:textId="3314D095" w:rsidR="00E355E0" w:rsidRPr="000E1A5F" w:rsidRDefault="00E355E0" w:rsidP="001507E8">
      <w:pPr>
        <w:pStyle w:val="ListParagraph"/>
        <w:numPr>
          <w:ilvl w:val="0"/>
          <w:numId w:val="22"/>
        </w:numPr>
        <w:rPr>
          <w:rFonts w:eastAsiaTheme="minorEastAsia"/>
          <w:lang w:val="en-GB"/>
          <w:rPrChange w:id="9892" w:author="Dioguardi, Fabio" w:date="2018-10-23T11:24:00Z">
            <w:rPr>
              <w:rFonts w:eastAsiaTheme="minorEastAsia"/>
            </w:rPr>
          </w:rPrChange>
        </w:rPr>
      </w:pPr>
      <w:r w:rsidRPr="000E1A5F">
        <w:rPr>
          <w:rFonts w:eastAsiaTheme="minorEastAsia"/>
          <w:lang w:val="en-GB"/>
          <w:rPrChange w:id="9893" w:author="Dioguardi, Fabio" w:date="2018-10-23T11:24:00Z">
            <w:rPr>
              <w:rFonts w:eastAsiaTheme="minorEastAsia"/>
            </w:rPr>
          </w:rPrChange>
        </w:rPr>
        <w:t>column 1</w:t>
      </w:r>
      <w:r w:rsidR="00BC6AB7" w:rsidRPr="000E1A5F">
        <w:rPr>
          <w:rFonts w:eastAsiaTheme="minorEastAsia"/>
          <w:lang w:val="en-GB"/>
          <w:rPrChange w:id="9894" w:author="Dioguardi, Fabio" w:date="2018-10-23T11:24:00Z">
            <w:rPr>
              <w:rFonts w:eastAsiaTheme="minorEastAsia"/>
            </w:rPr>
          </w:rPrChange>
        </w:rPr>
        <w:t>9</w:t>
      </w:r>
      <w:r w:rsidRPr="000E1A5F">
        <w:rPr>
          <w:rFonts w:eastAsiaTheme="minorEastAsia"/>
          <w:lang w:val="en-GB"/>
          <w:rPrChange w:id="9895" w:author="Dioguardi, Fabio" w:date="2018-10-23T11:24:00Z">
            <w:rPr>
              <w:rFonts w:eastAsiaTheme="minorEastAsia"/>
            </w:rPr>
          </w:rPrChange>
        </w:rPr>
        <w:t>: time base</w:t>
      </w:r>
    </w:p>
    <w:p w14:paraId="58A02FC6" w14:textId="77777777" w:rsidR="00E355E0" w:rsidRPr="000E1A5F" w:rsidRDefault="00E355E0" w:rsidP="00E355E0">
      <w:pPr>
        <w:rPr>
          <w:lang w:val="en-GB"/>
          <w:rPrChange w:id="9896" w:author="Dioguardi, Fabio" w:date="2018-10-23T11:24:00Z">
            <w:rPr/>
          </w:rPrChange>
        </w:rPr>
      </w:pPr>
    </w:p>
    <w:p w14:paraId="3917707D" w14:textId="5FB87C13" w:rsidR="00216328" w:rsidRPr="000E1A5F" w:rsidRDefault="002A099C" w:rsidP="004E20AA">
      <w:pPr>
        <w:pStyle w:val="Heading2"/>
        <w:rPr>
          <w:lang w:val="en-GB"/>
          <w:rPrChange w:id="9897" w:author="Dioguardi, Fabio" w:date="2018-10-23T11:24:00Z">
            <w:rPr/>
          </w:rPrChange>
        </w:rPr>
      </w:pPr>
      <w:bookmarkStart w:id="9898" w:name="_Ref482813504"/>
      <w:bookmarkStart w:id="9899" w:name="_Toc528058532"/>
      <w:r w:rsidRPr="000E1A5F">
        <w:rPr>
          <w:lang w:val="en-GB"/>
          <w:rPrChange w:id="9900" w:author="Dioguardi, Fabio" w:date="2018-10-23T11:24:00Z">
            <w:rPr/>
          </w:rPrChange>
        </w:rPr>
        <w:t>Step 9: Compute Total Mass Erupted</w:t>
      </w:r>
      <w:bookmarkEnd w:id="9898"/>
      <w:bookmarkEnd w:id="9899"/>
    </w:p>
    <w:p w14:paraId="574FE39C" w14:textId="77777777" w:rsidR="00216328" w:rsidRPr="000E1A5F" w:rsidRDefault="00216328" w:rsidP="0097553B">
      <w:pPr>
        <w:rPr>
          <w:lang w:val="en-GB"/>
          <w:rPrChange w:id="9901" w:author="Dioguardi, Fabio" w:date="2018-10-23T11:24:00Z">
            <w:rPr/>
          </w:rPrChange>
        </w:rPr>
      </w:pPr>
    </w:p>
    <w:p w14:paraId="5BFA0C67" w14:textId="29B1221D" w:rsidR="00520C74" w:rsidRPr="000E1A5F" w:rsidRDefault="0097553B" w:rsidP="0097553B">
      <w:pPr>
        <w:rPr>
          <w:lang w:val="en-GB"/>
          <w:rPrChange w:id="9902" w:author="Dioguardi, Fabio" w:date="2018-10-23T11:24:00Z">
            <w:rPr/>
          </w:rPrChange>
        </w:rPr>
      </w:pPr>
      <w:r w:rsidRPr="000E1A5F">
        <w:rPr>
          <w:lang w:val="en-GB"/>
          <w:rPrChange w:id="9903" w:author="Dioguardi, Fabio" w:date="2018-10-23T11:24:00Z">
            <w:rPr/>
          </w:rPrChange>
        </w:rPr>
        <w:t xml:space="preserve">When entering this stage, FOXI computes the total mass erupted based on its previous CMER and FMER estimates, as well as on the absolute minimum and maximum assumable mass fluxes. </w:t>
      </w:r>
      <w:r w:rsidR="00520C74" w:rsidRPr="000E1A5F">
        <w:rPr>
          <w:lang w:val="en-GB"/>
          <w:rPrChange w:id="9904" w:author="Dioguardi, Fabio" w:date="2018-10-23T11:24:00Z">
            <w:rPr/>
          </w:rPrChange>
        </w:rPr>
        <w:t>This is done by importing</w:t>
      </w:r>
      <w:r w:rsidR="00E355E0" w:rsidRPr="000E1A5F">
        <w:rPr>
          <w:lang w:val="en-GB"/>
          <w:rPrChange w:id="9905" w:author="Dioguardi, Fabio" w:date="2018-10-23T11:24:00Z">
            <w:rPr/>
          </w:rPrChange>
        </w:rPr>
        <w:t xml:space="preserve"> the </w:t>
      </w:r>
      <w:r w:rsidR="00B86D75" w:rsidRPr="000E1A5F">
        <w:rPr>
          <w:lang w:val="en-GB"/>
          <w:rPrChange w:id="9906" w:author="Dioguardi, Fabio" w:date="2018-10-23T11:24:00Z">
            <w:rPr/>
          </w:rPrChange>
        </w:rPr>
        <w:t xml:space="preserve">corresponding </w:t>
      </w:r>
      <w:r w:rsidR="00E355E0" w:rsidRPr="000E1A5F">
        <w:rPr>
          <w:lang w:val="en-GB"/>
          <w:rPrChange w:id="9907" w:author="Dioguardi, Fabio" w:date="2018-10-23T11:24:00Z">
            <w:rPr/>
          </w:rPrChange>
        </w:rPr>
        <w:t>values</w:t>
      </w:r>
      <w:r w:rsidR="00C44F25" w:rsidRPr="000E1A5F">
        <w:rPr>
          <w:lang w:val="en-GB"/>
          <w:rPrChange w:id="9908" w:author="Dioguardi, Fabio" w:date="2018-10-23T11:24:00Z">
            <w:rPr/>
          </w:rPrChange>
        </w:rPr>
        <w:t xml:space="preserve"> </w:t>
      </w:r>
      <w:proofErr w:type="gramStart"/>
      <w:r w:rsidR="00C44F25" w:rsidRPr="000E1A5F">
        <w:rPr>
          <w:i/>
          <w:lang w:val="en-GB"/>
          <w:rPrChange w:id="9909" w:author="Dioguardi, Fabio" w:date="2018-10-23T11:24:00Z">
            <w:rPr>
              <w:i/>
            </w:rPr>
          </w:rPrChange>
        </w:rPr>
        <w:t>Q(</w:t>
      </w:r>
      <w:proofErr w:type="gramEnd"/>
      <w:r w:rsidR="00C44F25" w:rsidRPr="000E1A5F">
        <w:rPr>
          <w:i/>
          <w:lang w:val="en-GB"/>
          <w:rPrChange w:id="9910" w:author="Dioguardi, Fabio" w:date="2018-10-23T11:24:00Z">
            <w:rPr>
              <w:i/>
            </w:rPr>
          </w:rPrChange>
        </w:rPr>
        <w:t>t)</w:t>
      </w:r>
      <w:r w:rsidR="00E355E0" w:rsidRPr="000E1A5F">
        <w:rPr>
          <w:lang w:val="en-GB"/>
          <w:rPrChange w:id="9911" w:author="Dioguardi, Fabio" w:date="2018-10-23T11:24:00Z">
            <w:rPr/>
          </w:rPrChange>
        </w:rPr>
        <w:t xml:space="preserve"> from the </w:t>
      </w:r>
      <w:r w:rsidR="00E355E0" w:rsidRPr="000E1A5F">
        <w:rPr>
          <w:i/>
          <w:lang w:val="en-GB"/>
          <w:rPrChange w:id="9912" w:author="Dioguardi, Fabio" w:date="2018-10-23T11:24:00Z">
            <w:rPr>
              <w:i/>
            </w:rPr>
          </w:rPrChange>
        </w:rPr>
        <w:t>*_mer_LOG.txt</w:t>
      </w:r>
      <w:r w:rsidR="00E355E0" w:rsidRPr="000E1A5F">
        <w:rPr>
          <w:lang w:val="en-GB"/>
          <w:rPrChange w:id="9913" w:author="Dioguardi, Fabio" w:date="2018-10-23T11:24:00Z">
            <w:rPr/>
          </w:rPrChange>
        </w:rPr>
        <w:t xml:space="preserve"> file</w:t>
      </w:r>
      <w:r w:rsidR="00C44F25" w:rsidRPr="000E1A5F">
        <w:rPr>
          <w:lang w:val="en-GB"/>
          <w:rPrChange w:id="9914" w:author="Dioguardi, Fabio" w:date="2018-10-23T11:24:00Z">
            <w:rPr/>
          </w:rPrChange>
        </w:rPr>
        <w:t xml:space="preserve">, and </w:t>
      </w:r>
      <w:r w:rsidR="00520C74" w:rsidRPr="000E1A5F">
        <w:rPr>
          <w:lang w:val="en-GB"/>
          <w:rPrChange w:id="9915" w:author="Dioguardi, Fabio" w:date="2018-10-23T11:24:00Z">
            <w:rPr/>
          </w:rPrChange>
        </w:rPr>
        <w:t xml:space="preserve">integrating it over time since the start of the eruption </w:t>
      </w:r>
      <w:proofErr w:type="spellStart"/>
      <w:r w:rsidR="00520C74" w:rsidRPr="000E1A5F">
        <w:rPr>
          <w:i/>
          <w:lang w:val="en-GB"/>
          <w:rPrChange w:id="9916" w:author="Dioguardi, Fabio" w:date="2018-10-23T11:24:00Z">
            <w:rPr>
              <w:i/>
            </w:rPr>
          </w:rPrChange>
        </w:rPr>
        <w:t>te</w:t>
      </w:r>
      <w:proofErr w:type="spellEnd"/>
      <w:r w:rsidR="00520C74" w:rsidRPr="000E1A5F">
        <w:rPr>
          <w:lang w:val="en-GB"/>
          <w:rPrChange w:id="9917" w:author="Dioguardi, Fabio" w:date="2018-10-23T11:24:00Z">
            <w:rPr/>
          </w:rPrChange>
        </w:rPr>
        <w:t>:</w:t>
      </w:r>
    </w:p>
    <w:p w14:paraId="5F8FD2D3" w14:textId="13A05BCC" w:rsidR="00520C74" w:rsidRPr="000E1A5F" w:rsidRDefault="00F86A5D" w:rsidP="00520C74">
      <w:pPr>
        <w:ind w:left="2880" w:firstLine="720"/>
        <w:rPr>
          <w:lang w:val="en-GB"/>
          <w:rPrChange w:id="9918" w:author="Dioguardi, Fabio" w:date="2018-10-23T11:24:00Z">
            <w:rPr/>
          </w:rPrChange>
        </w:rPr>
      </w:pPr>
      <m:oMath>
        <m:sSub>
          <m:sSubPr>
            <m:ctrlPr>
              <w:rPr>
                <w:rFonts w:ascii="Cambria Math" w:hAnsi="Cambria Math"/>
                <w:i/>
                <w:lang w:val="en-GB"/>
                <w:rPrChange w:id="9919" w:author="Dioguardi, Fabio" w:date="2018-10-23T11:24:00Z">
                  <w:rPr>
                    <w:rFonts w:ascii="Cambria Math" w:hAnsi="Cambria Math"/>
                    <w:i/>
                  </w:rPr>
                </w:rPrChange>
              </w:rPr>
            </m:ctrlPr>
          </m:sSubPr>
          <m:e>
            <m:r>
              <w:rPr>
                <w:rFonts w:ascii="Cambria Math" w:hAnsi="Cambria Math"/>
                <w:lang w:val="en-GB"/>
                <w:rPrChange w:id="9920" w:author="Dioguardi, Fabio" w:date="2018-10-23T11:24:00Z">
                  <w:rPr>
                    <w:rFonts w:ascii="Cambria Math" w:hAnsi="Cambria Math"/>
                  </w:rPr>
                </w:rPrChange>
              </w:rPr>
              <m:t>M</m:t>
            </m:r>
          </m:e>
          <m:sub>
            <m:r>
              <w:rPr>
                <w:rFonts w:ascii="Cambria Math" w:hAnsi="Cambria Math"/>
                <w:lang w:val="en-GB"/>
                <w:rPrChange w:id="9921" w:author="Dioguardi, Fabio" w:date="2018-10-23T11:24:00Z">
                  <w:rPr>
                    <w:rFonts w:ascii="Cambria Math" w:hAnsi="Cambria Math"/>
                  </w:rPr>
                </w:rPrChange>
              </w:rPr>
              <m:t>i</m:t>
            </m:r>
          </m:sub>
        </m:sSub>
        <m:r>
          <w:rPr>
            <w:rFonts w:ascii="Cambria Math" w:hAnsi="Cambria Math"/>
            <w:lang w:val="en-GB"/>
            <w:rPrChange w:id="9922" w:author="Dioguardi, Fabio" w:date="2018-10-23T11:24:00Z">
              <w:rPr>
                <w:rFonts w:ascii="Cambria Math" w:hAnsi="Cambria Math"/>
              </w:rPr>
            </w:rPrChange>
          </w:rPr>
          <m:t>=</m:t>
        </m:r>
        <m:nary>
          <m:naryPr>
            <m:limLoc m:val="subSup"/>
            <m:ctrlPr>
              <w:rPr>
                <w:rFonts w:ascii="Cambria Math" w:hAnsi="Cambria Math"/>
                <w:i/>
                <w:lang w:val="en-GB"/>
                <w:rPrChange w:id="9923" w:author="Dioguardi, Fabio" w:date="2018-10-23T11:24:00Z">
                  <w:rPr>
                    <w:rFonts w:ascii="Cambria Math" w:hAnsi="Cambria Math"/>
                    <w:i/>
                  </w:rPr>
                </w:rPrChange>
              </w:rPr>
            </m:ctrlPr>
          </m:naryPr>
          <m:sub>
            <m:r>
              <w:rPr>
                <w:rFonts w:ascii="Cambria Math" w:hAnsi="Cambria Math"/>
                <w:lang w:val="en-GB"/>
                <w:rPrChange w:id="9924" w:author="Dioguardi, Fabio" w:date="2018-10-23T11:24:00Z">
                  <w:rPr>
                    <w:rFonts w:ascii="Cambria Math" w:hAnsi="Cambria Math"/>
                  </w:rPr>
                </w:rPrChange>
              </w:rPr>
              <m:t>0</m:t>
            </m:r>
          </m:sub>
          <m:sup>
            <m:r>
              <w:rPr>
                <w:rFonts w:ascii="Cambria Math" w:hAnsi="Cambria Math"/>
                <w:lang w:val="en-GB"/>
                <w:rPrChange w:id="9925" w:author="Dioguardi, Fabio" w:date="2018-10-23T11:24:00Z">
                  <w:rPr>
                    <w:rFonts w:ascii="Cambria Math" w:hAnsi="Cambria Math"/>
                  </w:rPr>
                </w:rPrChange>
              </w:rPr>
              <m:t>te</m:t>
            </m:r>
          </m:sup>
          <m:e>
            <m:r>
              <w:rPr>
                <w:rFonts w:ascii="Cambria Math" w:hAnsi="Cambria Math"/>
                <w:lang w:val="en-GB"/>
                <w:rPrChange w:id="9926" w:author="Dioguardi, Fabio" w:date="2018-10-23T11:24:00Z">
                  <w:rPr>
                    <w:rFonts w:ascii="Cambria Math" w:hAnsi="Cambria Math"/>
                  </w:rPr>
                </w:rPrChange>
              </w:rPr>
              <m:t>Q</m:t>
            </m:r>
            <m:d>
              <m:dPr>
                <m:ctrlPr>
                  <w:rPr>
                    <w:rFonts w:ascii="Cambria Math" w:hAnsi="Cambria Math"/>
                    <w:i/>
                    <w:lang w:val="en-GB"/>
                    <w:rPrChange w:id="9927" w:author="Dioguardi, Fabio" w:date="2018-10-23T11:24:00Z">
                      <w:rPr>
                        <w:rFonts w:ascii="Cambria Math" w:hAnsi="Cambria Math"/>
                        <w:i/>
                      </w:rPr>
                    </w:rPrChange>
                  </w:rPr>
                </m:ctrlPr>
              </m:dPr>
              <m:e>
                <m:r>
                  <w:rPr>
                    <w:rFonts w:ascii="Cambria Math" w:hAnsi="Cambria Math"/>
                    <w:lang w:val="en-GB"/>
                    <w:rPrChange w:id="9928" w:author="Dioguardi, Fabio" w:date="2018-10-23T11:24:00Z">
                      <w:rPr>
                        <w:rFonts w:ascii="Cambria Math" w:hAnsi="Cambria Math"/>
                      </w:rPr>
                    </w:rPrChange>
                  </w:rPr>
                  <m:t>t</m:t>
                </m:r>
              </m:e>
            </m:d>
            <m:r>
              <w:rPr>
                <w:rFonts w:ascii="Cambria Math" w:hAnsi="Cambria Math"/>
                <w:lang w:val="en-GB"/>
                <w:rPrChange w:id="9929" w:author="Dioguardi, Fabio" w:date="2018-10-23T11:24:00Z">
                  <w:rPr>
                    <w:rFonts w:ascii="Cambria Math" w:hAnsi="Cambria Math"/>
                  </w:rPr>
                </w:rPrChange>
              </w:rPr>
              <m:t>dt</m:t>
            </m:r>
          </m:e>
        </m:nary>
      </m:oMath>
      <w:r w:rsidR="00520C74" w:rsidRPr="000E1A5F">
        <w:rPr>
          <w:lang w:val="en-GB"/>
          <w:rPrChange w:id="9930" w:author="Dioguardi, Fabio" w:date="2018-10-23T11:24:00Z">
            <w:rPr/>
          </w:rPrChange>
        </w:rPr>
        <w:tab/>
      </w:r>
      <w:r w:rsidR="00520C74" w:rsidRPr="000E1A5F">
        <w:rPr>
          <w:lang w:val="en-GB"/>
          <w:rPrChange w:id="9931" w:author="Dioguardi, Fabio" w:date="2018-10-23T11:24:00Z">
            <w:rPr/>
          </w:rPrChange>
        </w:rPr>
        <w:tab/>
      </w:r>
      <w:r w:rsidR="00520C74" w:rsidRPr="000E1A5F">
        <w:rPr>
          <w:lang w:val="en-GB"/>
          <w:rPrChange w:id="9932" w:author="Dioguardi, Fabio" w:date="2018-10-23T11:24:00Z">
            <w:rPr/>
          </w:rPrChange>
        </w:rPr>
        <w:tab/>
      </w:r>
      <w:r w:rsidR="00520C74" w:rsidRPr="000E1A5F">
        <w:rPr>
          <w:lang w:val="en-GB"/>
          <w:rPrChange w:id="9933" w:author="Dioguardi, Fabio" w:date="2018-10-23T11:24:00Z">
            <w:rPr/>
          </w:rPrChange>
        </w:rPr>
        <w:tab/>
      </w:r>
      <w:r w:rsidR="00754FAB" w:rsidRPr="000E1A5F">
        <w:rPr>
          <w:lang w:val="en-GB"/>
          <w:rPrChange w:id="9934" w:author="Dioguardi, Fabio" w:date="2018-10-23T11:24:00Z">
            <w:rPr/>
          </w:rPrChange>
        </w:rPr>
        <w:t>(26)</w:t>
      </w:r>
    </w:p>
    <w:p w14:paraId="7AF2CC13" w14:textId="77777777" w:rsidR="00520C74" w:rsidRPr="000E1A5F" w:rsidRDefault="00520C74" w:rsidP="00520C74">
      <w:pPr>
        <w:rPr>
          <w:lang w:val="en-GB"/>
          <w:rPrChange w:id="9935" w:author="Dioguardi, Fabio" w:date="2018-10-23T11:24:00Z">
            <w:rPr/>
          </w:rPrChange>
        </w:rPr>
      </w:pPr>
    </w:p>
    <w:p w14:paraId="7F0F8A79" w14:textId="77777777" w:rsidR="00520C74" w:rsidRPr="000E1A5F" w:rsidRDefault="00520C74" w:rsidP="00520C74">
      <w:pPr>
        <w:rPr>
          <w:lang w:val="en-GB"/>
          <w:rPrChange w:id="9936" w:author="Dioguardi, Fabio" w:date="2018-10-23T11:24:00Z">
            <w:rPr/>
          </w:rPrChange>
        </w:rPr>
      </w:pPr>
      <w:r w:rsidRPr="000E1A5F">
        <w:rPr>
          <w:lang w:val="en-GB"/>
          <w:rPrChange w:id="9937" w:author="Dioguardi, Fabio" w:date="2018-10-23T11:24:00Z">
            <w:rPr/>
          </w:rPrChange>
        </w:rPr>
        <w:t>This equation is applied to the following mass fluxes:</w:t>
      </w:r>
    </w:p>
    <w:p w14:paraId="745F533C" w14:textId="0809284D" w:rsidR="00537F29" w:rsidRPr="000E1A5F" w:rsidRDefault="00537F29" w:rsidP="00520C74">
      <w:pPr>
        <w:rPr>
          <w:lang w:val="en-GB"/>
          <w:rPrChange w:id="9938" w:author="Dioguardi, Fabio" w:date="2018-10-23T11:24:00Z">
            <w:rPr/>
          </w:rPrChange>
        </w:rPr>
      </w:pPr>
      <w:proofErr w:type="gramStart"/>
      <w:r w:rsidRPr="000E1A5F">
        <w:rPr>
          <w:u w:val="single"/>
          <w:lang w:val="en-GB"/>
          <w:rPrChange w:id="9939" w:author="Dioguardi, Fabio" w:date="2018-10-23T11:24:00Z">
            <w:rPr>
              <w:u w:val="single"/>
            </w:rPr>
          </w:rPrChange>
        </w:rPr>
        <w:t>on</w:t>
      </w:r>
      <w:proofErr w:type="gramEnd"/>
      <w:r w:rsidRPr="000E1A5F">
        <w:rPr>
          <w:u w:val="single"/>
          <w:lang w:val="en-GB"/>
          <w:rPrChange w:id="9940" w:author="Dioguardi, Fabio" w:date="2018-10-23T11:24:00Z">
            <w:rPr>
              <w:u w:val="single"/>
            </w:rPr>
          </w:rPrChange>
        </w:rPr>
        <w:t xml:space="preserve"> the CMER data level</w:t>
      </w:r>
      <w:r w:rsidRPr="000E1A5F">
        <w:rPr>
          <w:lang w:val="en-GB"/>
          <w:rPrChange w:id="9941" w:author="Dioguardi, Fabio" w:date="2018-10-23T11:24:00Z">
            <w:rPr/>
          </w:rPrChange>
        </w:rPr>
        <w:t>:</w:t>
      </w:r>
    </w:p>
    <w:p w14:paraId="4E78322A" w14:textId="7E342B74" w:rsidR="00520C74" w:rsidRPr="000E1A5F" w:rsidRDefault="00520C74" w:rsidP="001507E8">
      <w:pPr>
        <w:pStyle w:val="ListParagraph"/>
        <w:numPr>
          <w:ilvl w:val="0"/>
          <w:numId w:val="12"/>
        </w:numPr>
        <w:rPr>
          <w:rFonts w:eastAsiaTheme="minorEastAsia"/>
          <w:lang w:val="en-GB"/>
          <w:rPrChange w:id="9942" w:author="Dioguardi, Fabio" w:date="2018-10-23T11:24:00Z">
            <w:rPr>
              <w:rFonts w:eastAsiaTheme="minorEastAsia"/>
            </w:rPr>
          </w:rPrChange>
        </w:rPr>
      </w:pPr>
      <w:proofErr w:type="spellStart"/>
      <w:r w:rsidRPr="000E1A5F">
        <w:rPr>
          <w:rFonts w:eastAsiaTheme="minorEastAsia"/>
          <w:b/>
          <w:i/>
          <w:lang w:val="en-GB"/>
          <w:rPrChange w:id="9943" w:author="Dioguardi, Fabio" w:date="2018-10-23T11:24:00Z">
            <w:rPr>
              <w:rFonts w:eastAsiaTheme="minorEastAsia"/>
              <w:b/>
              <w:i/>
            </w:rPr>
          </w:rPrChange>
        </w:rPr>
        <w:t>Q</w:t>
      </w:r>
      <w:r w:rsidRPr="000E1A5F">
        <w:rPr>
          <w:rFonts w:eastAsiaTheme="minorEastAsia"/>
          <w:b/>
          <w:i/>
          <w:vertAlign w:val="subscript"/>
          <w:lang w:val="en-GB"/>
          <w:rPrChange w:id="9944" w:author="Dioguardi, Fabio" w:date="2018-10-23T11:24:00Z">
            <w:rPr>
              <w:rFonts w:eastAsiaTheme="minorEastAsia"/>
              <w:b/>
              <w:i/>
              <w:vertAlign w:val="subscript"/>
            </w:rPr>
          </w:rPrChange>
        </w:rPr>
        <w:t>abs.min</w:t>
      </w:r>
      <w:proofErr w:type="spellEnd"/>
      <w:r w:rsidRPr="000E1A5F">
        <w:rPr>
          <w:rFonts w:eastAsiaTheme="minorEastAsia"/>
          <w:lang w:val="en-GB"/>
          <w:rPrChange w:id="9945" w:author="Dioguardi, Fabio" w:date="2018-10-23T11:24:00Z">
            <w:rPr>
              <w:rFonts w:eastAsiaTheme="minorEastAsia"/>
            </w:rPr>
          </w:rPrChange>
        </w:rPr>
        <w:t xml:space="preserve"> resulting in </w:t>
      </w:r>
      <w:proofErr w:type="spellStart"/>
      <w:r w:rsidRPr="000E1A5F">
        <w:rPr>
          <w:rFonts w:eastAsiaTheme="minorEastAsia"/>
          <w:b/>
          <w:i/>
          <w:lang w:val="en-GB"/>
          <w:rPrChange w:id="9946" w:author="Dioguardi, Fabio" w:date="2018-10-23T11:24:00Z">
            <w:rPr>
              <w:rFonts w:eastAsiaTheme="minorEastAsia"/>
              <w:b/>
              <w:i/>
            </w:rPr>
          </w:rPrChange>
        </w:rPr>
        <w:t>M</w:t>
      </w:r>
      <w:r w:rsidR="001F7BC6" w:rsidRPr="000E1A5F">
        <w:rPr>
          <w:rFonts w:eastAsiaTheme="minorEastAsia"/>
          <w:b/>
          <w:i/>
          <w:vertAlign w:val="subscript"/>
          <w:lang w:val="en-GB"/>
          <w:rPrChange w:id="9947" w:author="Dioguardi, Fabio" w:date="2018-10-23T11:24:00Z">
            <w:rPr>
              <w:rFonts w:eastAsiaTheme="minorEastAsia"/>
              <w:b/>
              <w:i/>
              <w:vertAlign w:val="subscript"/>
            </w:rPr>
          </w:rPrChange>
        </w:rPr>
        <w:t>C_a</w:t>
      </w:r>
      <w:r w:rsidRPr="000E1A5F">
        <w:rPr>
          <w:rFonts w:eastAsiaTheme="minorEastAsia"/>
          <w:b/>
          <w:i/>
          <w:vertAlign w:val="subscript"/>
          <w:lang w:val="en-GB"/>
          <w:rPrChange w:id="9948" w:author="Dioguardi, Fabio" w:date="2018-10-23T11:24:00Z">
            <w:rPr>
              <w:rFonts w:eastAsiaTheme="minorEastAsia"/>
              <w:b/>
              <w:i/>
              <w:vertAlign w:val="subscript"/>
            </w:rPr>
          </w:rPrChange>
        </w:rPr>
        <w:t>bs.min</w:t>
      </w:r>
      <w:proofErr w:type="spellEnd"/>
      <w:r w:rsidRPr="000E1A5F">
        <w:rPr>
          <w:rFonts w:eastAsiaTheme="minorEastAsia"/>
          <w:lang w:val="en-GB"/>
          <w:rPrChange w:id="9949" w:author="Dioguardi, Fabio" w:date="2018-10-23T11:24:00Z">
            <w:rPr>
              <w:rFonts w:eastAsiaTheme="minorEastAsia"/>
            </w:rPr>
          </w:rPrChange>
        </w:rPr>
        <w:t xml:space="preserve"> </w:t>
      </w:r>
    </w:p>
    <w:p w14:paraId="63FCA6C1" w14:textId="32740072" w:rsidR="00520C74" w:rsidRPr="000E1A5F" w:rsidRDefault="00520C74" w:rsidP="001507E8">
      <w:pPr>
        <w:pStyle w:val="ListParagraph"/>
        <w:numPr>
          <w:ilvl w:val="0"/>
          <w:numId w:val="12"/>
        </w:numPr>
        <w:rPr>
          <w:rFonts w:eastAsiaTheme="minorEastAsia"/>
          <w:lang w:val="en-GB"/>
          <w:rPrChange w:id="9950" w:author="Dioguardi, Fabio" w:date="2018-10-23T11:24:00Z">
            <w:rPr>
              <w:rFonts w:eastAsiaTheme="minorEastAsia"/>
            </w:rPr>
          </w:rPrChange>
        </w:rPr>
      </w:pPr>
      <w:proofErr w:type="spellStart"/>
      <w:r w:rsidRPr="000E1A5F">
        <w:rPr>
          <w:rFonts w:eastAsiaTheme="minorEastAsia"/>
          <w:b/>
          <w:i/>
          <w:lang w:val="en-GB"/>
          <w:rPrChange w:id="9951" w:author="Dioguardi, Fabio" w:date="2018-10-23T11:24:00Z">
            <w:rPr>
              <w:rFonts w:eastAsiaTheme="minorEastAsia"/>
              <w:b/>
              <w:i/>
            </w:rPr>
          </w:rPrChange>
        </w:rPr>
        <w:t>Q</w:t>
      </w:r>
      <w:r w:rsidRPr="000E1A5F">
        <w:rPr>
          <w:rFonts w:eastAsiaTheme="minorEastAsia"/>
          <w:b/>
          <w:i/>
          <w:vertAlign w:val="subscript"/>
          <w:lang w:val="en-GB"/>
          <w:rPrChange w:id="9952" w:author="Dioguardi, Fabio" w:date="2018-10-23T11:24:00Z">
            <w:rPr>
              <w:rFonts w:eastAsiaTheme="minorEastAsia"/>
              <w:b/>
              <w:i/>
              <w:vertAlign w:val="subscript"/>
            </w:rPr>
          </w:rPrChange>
        </w:rPr>
        <w:t>abs.max</w:t>
      </w:r>
      <w:proofErr w:type="spellEnd"/>
      <w:r w:rsidRPr="000E1A5F">
        <w:rPr>
          <w:rFonts w:eastAsiaTheme="minorEastAsia"/>
          <w:lang w:val="en-GB"/>
          <w:rPrChange w:id="9953" w:author="Dioguardi, Fabio" w:date="2018-10-23T11:24:00Z">
            <w:rPr>
              <w:rFonts w:eastAsiaTheme="minorEastAsia"/>
            </w:rPr>
          </w:rPrChange>
        </w:rPr>
        <w:t xml:space="preserve"> resulting in </w:t>
      </w:r>
      <w:proofErr w:type="spellStart"/>
      <w:r w:rsidRPr="000E1A5F">
        <w:rPr>
          <w:rFonts w:eastAsiaTheme="minorEastAsia"/>
          <w:b/>
          <w:i/>
          <w:lang w:val="en-GB"/>
          <w:rPrChange w:id="9954" w:author="Dioguardi, Fabio" w:date="2018-10-23T11:24:00Z">
            <w:rPr>
              <w:rFonts w:eastAsiaTheme="minorEastAsia"/>
              <w:b/>
              <w:i/>
            </w:rPr>
          </w:rPrChange>
        </w:rPr>
        <w:t>M</w:t>
      </w:r>
      <w:r w:rsidR="001F7BC6" w:rsidRPr="000E1A5F">
        <w:rPr>
          <w:rFonts w:eastAsiaTheme="minorEastAsia"/>
          <w:b/>
          <w:i/>
          <w:vertAlign w:val="subscript"/>
          <w:lang w:val="en-GB"/>
          <w:rPrChange w:id="9955" w:author="Dioguardi, Fabio" w:date="2018-10-23T11:24:00Z">
            <w:rPr>
              <w:rFonts w:eastAsiaTheme="minorEastAsia"/>
              <w:b/>
              <w:i/>
              <w:vertAlign w:val="subscript"/>
            </w:rPr>
          </w:rPrChange>
        </w:rPr>
        <w:t>C_a</w:t>
      </w:r>
      <w:r w:rsidRPr="000E1A5F">
        <w:rPr>
          <w:rFonts w:eastAsiaTheme="minorEastAsia"/>
          <w:b/>
          <w:i/>
          <w:vertAlign w:val="subscript"/>
          <w:lang w:val="en-GB"/>
          <w:rPrChange w:id="9956" w:author="Dioguardi, Fabio" w:date="2018-10-23T11:24:00Z">
            <w:rPr>
              <w:rFonts w:eastAsiaTheme="minorEastAsia"/>
              <w:b/>
              <w:i/>
              <w:vertAlign w:val="subscript"/>
            </w:rPr>
          </w:rPrChange>
        </w:rPr>
        <w:t>bs.max</w:t>
      </w:r>
      <w:proofErr w:type="spellEnd"/>
      <w:r w:rsidRPr="000E1A5F">
        <w:rPr>
          <w:rFonts w:eastAsiaTheme="minorEastAsia"/>
          <w:lang w:val="en-GB"/>
          <w:rPrChange w:id="9957" w:author="Dioguardi, Fabio" w:date="2018-10-23T11:24:00Z">
            <w:rPr>
              <w:rFonts w:eastAsiaTheme="minorEastAsia"/>
            </w:rPr>
          </w:rPrChange>
        </w:rPr>
        <w:t xml:space="preserve"> </w:t>
      </w:r>
    </w:p>
    <w:p w14:paraId="32A0B338" w14:textId="2741E045" w:rsidR="00520C74" w:rsidRPr="000E1A5F" w:rsidRDefault="00537F29" w:rsidP="001507E8">
      <w:pPr>
        <w:pStyle w:val="ListParagraph"/>
        <w:numPr>
          <w:ilvl w:val="0"/>
          <w:numId w:val="12"/>
        </w:numPr>
        <w:rPr>
          <w:rFonts w:eastAsiaTheme="minorEastAsia"/>
          <w:lang w:val="en-GB"/>
          <w:rPrChange w:id="9958" w:author="Dioguardi, Fabio" w:date="2018-10-23T11:24:00Z">
            <w:rPr>
              <w:rFonts w:eastAsiaTheme="minorEastAsia"/>
            </w:rPr>
          </w:rPrChange>
        </w:rPr>
      </w:pPr>
      <w:proofErr w:type="spellStart"/>
      <w:r w:rsidRPr="000E1A5F">
        <w:rPr>
          <w:rFonts w:eastAsiaTheme="minorEastAsia"/>
          <w:b/>
          <w:i/>
          <w:lang w:val="en-GB"/>
          <w:rPrChange w:id="9959" w:author="Dioguardi, Fabio" w:date="2018-10-23T11:24:00Z">
            <w:rPr>
              <w:rFonts w:eastAsiaTheme="minorEastAsia"/>
              <w:b/>
              <w:i/>
            </w:rPr>
          </w:rPrChange>
        </w:rPr>
        <w:t>Q</w:t>
      </w:r>
      <w:r w:rsidRPr="000E1A5F">
        <w:rPr>
          <w:rFonts w:eastAsiaTheme="minorEastAsia"/>
          <w:b/>
          <w:i/>
          <w:vertAlign w:val="subscript"/>
          <w:lang w:val="en-GB"/>
          <w:rPrChange w:id="9960" w:author="Dioguardi, Fabio" w:date="2018-10-23T11:24:00Z">
            <w:rPr>
              <w:rFonts w:eastAsiaTheme="minorEastAsia"/>
              <w:b/>
              <w:i/>
              <w:vertAlign w:val="subscript"/>
            </w:rPr>
          </w:rPrChange>
        </w:rPr>
        <w:t>maxhmin</w:t>
      </w:r>
      <w:proofErr w:type="spellEnd"/>
      <w:r w:rsidRPr="000E1A5F">
        <w:rPr>
          <w:rFonts w:eastAsiaTheme="minorEastAsia"/>
          <w:lang w:val="en-GB"/>
          <w:rPrChange w:id="9961" w:author="Dioguardi, Fabio" w:date="2018-10-23T11:24:00Z">
            <w:rPr>
              <w:rFonts w:eastAsiaTheme="minorEastAsia"/>
            </w:rPr>
          </w:rPrChange>
        </w:rPr>
        <w:t xml:space="preserve"> resulting in </w:t>
      </w:r>
      <w:proofErr w:type="spellStart"/>
      <w:r w:rsidRPr="000E1A5F">
        <w:rPr>
          <w:rFonts w:eastAsiaTheme="minorEastAsia"/>
          <w:b/>
          <w:i/>
          <w:lang w:val="en-GB"/>
          <w:rPrChange w:id="9962" w:author="Dioguardi, Fabio" w:date="2018-10-23T11:24:00Z">
            <w:rPr>
              <w:rFonts w:eastAsiaTheme="minorEastAsia"/>
              <w:b/>
              <w:i/>
            </w:rPr>
          </w:rPrChange>
        </w:rPr>
        <w:t>M</w:t>
      </w:r>
      <w:r w:rsidR="001F7BC6" w:rsidRPr="000E1A5F">
        <w:rPr>
          <w:rFonts w:eastAsiaTheme="minorEastAsia"/>
          <w:b/>
          <w:i/>
          <w:vertAlign w:val="subscript"/>
          <w:lang w:val="en-GB"/>
          <w:rPrChange w:id="9963" w:author="Dioguardi, Fabio" w:date="2018-10-23T11:24:00Z">
            <w:rPr>
              <w:rFonts w:eastAsiaTheme="minorEastAsia"/>
              <w:b/>
              <w:i/>
              <w:vertAlign w:val="subscript"/>
            </w:rPr>
          </w:rPrChange>
        </w:rPr>
        <w:t>C_m</w:t>
      </w:r>
      <w:r w:rsidRPr="000E1A5F">
        <w:rPr>
          <w:rFonts w:eastAsiaTheme="minorEastAsia"/>
          <w:b/>
          <w:i/>
          <w:vertAlign w:val="subscript"/>
          <w:lang w:val="en-GB"/>
          <w:rPrChange w:id="9964" w:author="Dioguardi, Fabio" w:date="2018-10-23T11:24:00Z">
            <w:rPr>
              <w:rFonts w:eastAsiaTheme="minorEastAsia"/>
              <w:b/>
              <w:i/>
              <w:vertAlign w:val="subscript"/>
            </w:rPr>
          </w:rPrChange>
        </w:rPr>
        <w:t>axhmin</w:t>
      </w:r>
      <w:proofErr w:type="spellEnd"/>
    </w:p>
    <w:p w14:paraId="625BBD0E" w14:textId="7431F4E4" w:rsidR="00537F29" w:rsidRPr="000E1A5F" w:rsidRDefault="00537F29" w:rsidP="001507E8">
      <w:pPr>
        <w:pStyle w:val="ListParagraph"/>
        <w:numPr>
          <w:ilvl w:val="0"/>
          <w:numId w:val="12"/>
        </w:numPr>
        <w:rPr>
          <w:rFonts w:eastAsia="Times New Roman"/>
          <w:lang w:val="en-GB"/>
          <w:rPrChange w:id="9965" w:author="Dioguardi, Fabio" w:date="2018-10-23T11:24:00Z">
            <w:rPr>
              <w:rFonts w:eastAsia="Times New Roman"/>
            </w:rPr>
          </w:rPrChange>
        </w:rPr>
      </w:pPr>
      <w:proofErr w:type="spellStart"/>
      <w:r w:rsidRPr="000E1A5F">
        <w:rPr>
          <w:rFonts w:eastAsiaTheme="minorEastAsia"/>
          <w:b/>
          <w:i/>
          <w:lang w:val="en-GB"/>
          <w:rPrChange w:id="9966" w:author="Dioguardi, Fabio" w:date="2018-10-23T11:24:00Z">
            <w:rPr>
              <w:rFonts w:eastAsiaTheme="minorEastAsia"/>
              <w:b/>
              <w:i/>
            </w:rPr>
          </w:rPrChange>
        </w:rPr>
        <w:t>Q</w:t>
      </w:r>
      <w:r w:rsidRPr="000E1A5F">
        <w:rPr>
          <w:rFonts w:eastAsiaTheme="minorEastAsia"/>
          <w:b/>
          <w:i/>
          <w:vertAlign w:val="subscript"/>
          <w:lang w:val="en-GB"/>
          <w:rPrChange w:id="9967" w:author="Dioguardi, Fabio" w:date="2018-10-23T11:24:00Z">
            <w:rPr>
              <w:rFonts w:eastAsiaTheme="minorEastAsia"/>
              <w:b/>
              <w:i/>
              <w:vertAlign w:val="subscript"/>
            </w:rPr>
          </w:rPrChange>
        </w:rPr>
        <w:t>conv_wavg</w:t>
      </w:r>
      <w:proofErr w:type="spellEnd"/>
      <w:r w:rsidRPr="000E1A5F">
        <w:rPr>
          <w:rFonts w:eastAsiaTheme="minorEastAsia"/>
          <w:b/>
          <w:lang w:val="en-GB"/>
          <w:rPrChange w:id="9968" w:author="Dioguardi, Fabio" w:date="2018-10-23T11:24:00Z">
            <w:rPr>
              <w:rFonts w:eastAsiaTheme="minorEastAsia"/>
              <w:b/>
            </w:rPr>
          </w:rPrChange>
        </w:rPr>
        <w:t xml:space="preserve"> </w:t>
      </w:r>
      <w:r w:rsidRPr="000E1A5F">
        <w:rPr>
          <w:rFonts w:eastAsiaTheme="minorEastAsia"/>
          <w:lang w:val="en-GB"/>
          <w:rPrChange w:id="9969" w:author="Dioguardi, Fabio" w:date="2018-10-23T11:24:00Z">
            <w:rPr>
              <w:rFonts w:eastAsiaTheme="minorEastAsia"/>
            </w:rPr>
          </w:rPrChange>
        </w:rPr>
        <w:t xml:space="preserve">resulting in </w:t>
      </w:r>
      <w:proofErr w:type="spellStart"/>
      <w:r w:rsidRPr="000E1A5F">
        <w:rPr>
          <w:rFonts w:eastAsiaTheme="minorEastAsia"/>
          <w:b/>
          <w:i/>
          <w:lang w:val="en-GB"/>
          <w:rPrChange w:id="9970" w:author="Dioguardi, Fabio" w:date="2018-10-23T11:24:00Z">
            <w:rPr>
              <w:rFonts w:eastAsiaTheme="minorEastAsia"/>
              <w:b/>
              <w:i/>
            </w:rPr>
          </w:rPrChange>
        </w:rPr>
        <w:t>M</w:t>
      </w:r>
      <w:r w:rsidR="001F7BC6" w:rsidRPr="000E1A5F">
        <w:rPr>
          <w:rFonts w:eastAsiaTheme="minorEastAsia"/>
          <w:b/>
          <w:i/>
          <w:vertAlign w:val="subscript"/>
          <w:lang w:val="en-GB"/>
          <w:rPrChange w:id="9971" w:author="Dioguardi, Fabio" w:date="2018-10-23T11:24:00Z">
            <w:rPr>
              <w:rFonts w:eastAsiaTheme="minorEastAsia"/>
              <w:b/>
              <w:i/>
              <w:vertAlign w:val="subscript"/>
            </w:rPr>
          </w:rPrChange>
        </w:rPr>
        <w:t>C</w:t>
      </w:r>
      <w:r w:rsidRPr="000E1A5F">
        <w:rPr>
          <w:rFonts w:eastAsiaTheme="minorEastAsia"/>
          <w:b/>
          <w:i/>
          <w:vertAlign w:val="subscript"/>
          <w:lang w:val="en-GB"/>
          <w:rPrChange w:id="9972" w:author="Dioguardi, Fabio" w:date="2018-10-23T11:24:00Z">
            <w:rPr>
              <w:rFonts w:eastAsiaTheme="minorEastAsia"/>
              <w:b/>
              <w:i/>
              <w:vertAlign w:val="subscript"/>
            </w:rPr>
          </w:rPrChange>
        </w:rPr>
        <w:t>_wavg</w:t>
      </w:r>
      <w:proofErr w:type="spellEnd"/>
      <w:r w:rsidRPr="000E1A5F">
        <w:rPr>
          <w:lang w:val="en-GB"/>
          <w:rPrChange w:id="9973" w:author="Dioguardi, Fabio" w:date="2018-10-23T11:24:00Z">
            <w:rPr/>
          </w:rPrChange>
        </w:rPr>
        <w:t xml:space="preserve"> </w:t>
      </w:r>
    </w:p>
    <w:p w14:paraId="76D51398" w14:textId="56853D86" w:rsidR="00C96594" w:rsidRPr="000E1A5F" w:rsidRDefault="00C96594" w:rsidP="001507E8">
      <w:pPr>
        <w:pStyle w:val="ListParagraph"/>
        <w:numPr>
          <w:ilvl w:val="0"/>
          <w:numId w:val="12"/>
        </w:numPr>
        <w:rPr>
          <w:rFonts w:eastAsia="Times New Roman"/>
          <w:lang w:val="en-GB"/>
          <w:rPrChange w:id="9974" w:author="Dioguardi, Fabio" w:date="2018-10-23T11:24:00Z">
            <w:rPr>
              <w:rFonts w:eastAsia="Times New Roman"/>
            </w:rPr>
          </w:rPrChange>
        </w:rPr>
      </w:pPr>
      <w:r w:rsidRPr="000E1A5F">
        <w:rPr>
          <w:rFonts w:eastAsiaTheme="minorEastAsia"/>
          <w:b/>
          <w:i/>
          <w:lang w:val="en-GB"/>
          <w:rPrChange w:id="9975" w:author="Dioguardi, Fabio" w:date="2018-10-23T11:24:00Z">
            <w:rPr>
              <w:rFonts w:eastAsiaTheme="minorEastAsia"/>
              <w:b/>
              <w:i/>
            </w:rPr>
          </w:rPrChange>
        </w:rPr>
        <w:t>Q</w:t>
      </w:r>
      <w:r w:rsidRPr="000E1A5F">
        <w:rPr>
          <w:rFonts w:eastAsiaTheme="minorEastAsia"/>
          <w:b/>
          <w:i/>
          <w:vertAlign w:val="subscript"/>
          <w:lang w:val="en-GB"/>
          <w:rPrChange w:id="9976" w:author="Dioguardi, Fabio" w:date="2018-10-23T11:24:00Z">
            <w:rPr>
              <w:rFonts w:eastAsiaTheme="minorEastAsia"/>
              <w:b/>
              <w:i/>
              <w:vertAlign w:val="subscript"/>
            </w:rPr>
          </w:rPrChange>
        </w:rPr>
        <w:t>CMER</w:t>
      </w:r>
      <w:r w:rsidRPr="000E1A5F">
        <w:rPr>
          <w:rFonts w:eastAsiaTheme="minorEastAsia"/>
          <w:b/>
          <w:lang w:val="en-GB"/>
          <w:rPrChange w:id="9977" w:author="Dioguardi, Fabio" w:date="2018-10-23T11:24:00Z">
            <w:rPr>
              <w:rFonts w:eastAsiaTheme="minorEastAsia"/>
              <w:b/>
            </w:rPr>
          </w:rPrChange>
        </w:rPr>
        <w:t xml:space="preserve"> </w:t>
      </w:r>
      <w:r w:rsidRPr="000E1A5F">
        <w:rPr>
          <w:rFonts w:eastAsiaTheme="minorEastAsia"/>
          <w:lang w:val="en-GB"/>
          <w:rPrChange w:id="9978" w:author="Dioguardi, Fabio" w:date="2018-10-23T11:24:00Z">
            <w:rPr>
              <w:rFonts w:eastAsiaTheme="minorEastAsia"/>
            </w:rPr>
          </w:rPrChange>
        </w:rPr>
        <w:t xml:space="preserve">resulting in </w:t>
      </w:r>
      <w:r w:rsidRPr="000E1A5F">
        <w:rPr>
          <w:rFonts w:eastAsiaTheme="minorEastAsia"/>
          <w:b/>
          <w:i/>
          <w:lang w:val="en-GB"/>
          <w:rPrChange w:id="9979" w:author="Dioguardi, Fabio" w:date="2018-10-23T11:24:00Z">
            <w:rPr>
              <w:rFonts w:eastAsiaTheme="minorEastAsia"/>
              <w:b/>
              <w:i/>
            </w:rPr>
          </w:rPrChange>
        </w:rPr>
        <w:t>M</w:t>
      </w:r>
      <w:r w:rsidRPr="000E1A5F">
        <w:rPr>
          <w:rFonts w:eastAsiaTheme="minorEastAsia"/>
          <w:b/>
          <w:i/>
          <w:vertAlign w:val="subscript"/>
          <w:lang w:val="en-GB"/>
          <w:rPrChange w:id="9980" w:author="Dioguardi, Fabio" w:date="2018-10-23T11:24:00Z">
            <w:rPr>
              <w:rFonts w:eastAsiaTheme="minorEastAsia"/>
              <w:b/>
              <w:i/>
              <w:vertAlign w:val="subscript"/>
            </w:rPr>
          </w:rPrChange>
        </w:rPr>
        <w:t>CMER</w:t>
      </w:r>
      <w:r w:rsidRPr="000E1A5F">
        <w:rPr>
          <w:lang w:val="en-GB"/>
          <w:rPrChange w:id="9981" w:author="Dioguardi, Fabio" w:date="2018-10-23T11:24:00Z">
            <w:rPr/>
          </w:rPrChange>
        </w:rPr>
        <w:t xml:space="preserve"> </w:t>
      </w:r>
    </w:p>
    <w:p w14:paraId="72A7C61D" w14:textId="176D5D46" w:rsidR="00537F29" w:rsidRPr="000E1A5F" w:rsidRDefault="00537F29" w:rsidP="001507E8">
      <w:pPr>
        <w:pStyle w:val="ListParagraph"/>
        <w:numPr>
          <w:ilvl w:val="0"/>
          <w:numId w:val="12"/>
        </w:numPr>
        <w:rPr>
          <w:rFonts w:eastAsia="Times New Roman"/>
          <w:lang w:val="en-GB"/>
          <w:rPrChange w:id="9982" w:author="Dioguardi, Fabio" w:date="2018-10-23T11:24:00Z">
            <w:rPr>
              <w:rFonts w:eastAsia="Times New Roman"/>
            </w:rPr>
          </w:rPrChange>
        </w:rPr>
      </w:pPr>
      <w:proofErr w:type="spellStart"/>
      <w:r w:rsidRPr="000E1A5F">
        <w:rPr>
          <w:rFonts w:eastAsiaTheme="minorEastAsia"/>
          <w:b/>
          <w:i/>
          <w:lang w:val="en-GB"/>
          <w:rPrChange w:id="9983" w:author="Dioguardi, Fabio" w:date="2018-10-23T11:24:00Z">
            <w:rPr>
              <w:rFonts w:eastAsiaTheme="minorEastAsia"/>
              <w:b/>
              <w:i/>
            </w:rPr>
          </w:rPrChange>
        </w:rPr>
        <w:t>Q</w:t>
      </w:r>
      <w:r w:rsidR="00C96594" w:rsidRPr="000E1A5F">
        <w:rPr>
          <w:rFonts w:eastAsiaTheme="minorEastAsia"/>
          <w:b/>
          <w:i/>
          <w:vertAlign w:val="subscript"/>
          <w:lang w:val="en-GB"/>
          <w:rPrChange w:id="9984" w:author="Dioguardi, Fabio" w:date="2018-10-23T11:24:00Z">
            <w:rPr>
              <w:rFonts w:eastAsiaTheme="minorEastAsia"/>
              <w:b/>
              <w:i/>
              <w:vertAlign w:val="subscript"/>
            </w:rPr>
          </w:rPrChange>
        </w:rPr>
        <w:t>conv_u</w:t>
      </w:r>
      <w:r w:rsidRPr="000E1A5F">
        <w:rPr>
          <w:rFonts w:eastAsiaTheme="minorEastAsia"/>
          <w:b/>
          <w:i/>
          <w:vertAlign w:val="subscript"/>
          <w:lang w:val="en-GB"/>
          <w:rPrChange w:id="9985" w:author="Dioguardi, Fabio" w:date="2018-10-23T11:24:00Z">
            <w:rPr>
              <w:rFonts w:eastAsiaTheme="minorEastAsia"/>
              <w:b/>
              <w:i/>
              <w:vertAlign w:val="subscript"/>
            </w:rPr>
          </w:rPrChange>
        </w:rPr>
        <w:t>pper</w:t>
      </w:r>
      <w:proofErr w:type="spellEnd"/>
      <w:r w:rsidRPr="000E1A5F">
        <w:rPr>
          <w:rFonts w:eastAsiaTheme="minorEastAsia"/>
          <w:lang w:val="en-GB"/>
          <w:rPrChange w:id="9986" w:author="Dioguardi, Fabio" w:date="2018-10-23T11:24:00Z">
            <w:rPr>
              <w:rFonts w:eastAsiaTheme="minorEastAsia"/>
            </w:rPr>
          </w:rPrChange>
        </w:rPr>
        <w:t xml:space="preserve"> resulting in </w:t>
      </w:r>
      <w:proofErr w:type="spellStart"/>
      <w:r w:rsidRPr="000E1A5F">
        <w:rPr>
          <w:rFonts w:eastAsiaTheme="minorEastAsia"/>
          <w:b/>
          <w:i/>
          <w:lang w:val="en-GB"/>
          <w:rPrChange w:id="9987" w:author="Dioguardi, Fabio" w:date="2018-10-23T11:24:00Z">
            <w:rPr>
              <w:rFonts w:eastAsiaTheme="minorEastAsia"/>
              <w:b/>
              <w:i/>
            </w:rPr>
          </w:rPrChange>
        </w:rPr>
        <w:t>M</w:t>
      </w:r>
      <w:r w:rsidR="00C96594" w:rsidRPr="000E1A5F">
        <w:rPr>
          <w:rFonts w:eastAsiaTheme="minorEastAsia"/>
          <w:b/>
          <w:i/>
          <w:vertAlign w:val="subscript"/>
          <w:lang w:val="en-GB"/>
          <w:rPrChange w:id="9988" w:author="Dioguardi, Fabio" w:date="2018-10-23T11:24:00Z">
            <w:rPr>
              <w:rFonts w:eastAsiaTheme="minorEastAsia"/>
              <w:b/>
              <w:i/>
              <w:vertAlign w:val="subscript"/>
            </w:rPr>
          </w:rPrChange>
        </w:rPr>
        <w:t>CMER_max</w:t>
      </w:r>
      <w:proofErr w:type="spellEnd"/>
    </w:p>
    <w:p w14:paraId="5DABDF4B" w14:textId="2C368F87" w:rsidR="00537F29" w:rsidRPr="000E1A5F" w:rsidRDefault="00537F29" w:rsidP="001507E8">
      <w:pPr>
        <w:pStyle w:val="ListParagraph"/>
        <w:numPr>
          <w:ilvl w:val="0"/>
          <w:numId w:val="12"/>
        </w:numPr>
        <w:rPr>
          <w:rFonts w:eastAsia="Times New Roman"/>
          <w:lang w:val="en-GB"/>
          <w:rPrChange w:id="9989" w:author="Dioguardi, Fabio" w:date="2018-10-23T11:24:00Z">
            <w:rPr>
              <w:rFonts w:eastAsia="Times New Roman"/>
            </w:rPr>
          </w:rPrChange>
        </w:rPr>
      </w:pPr>
      <w:proofErr w:type="spellStart"/>
      <w:r w:rsidRPr="000E1A5F">
        <w:rPr>
          <w:rFonts w:eastAsiaTheme="minorEastAsia"/>
          <w:b/>
          <w:i/>
          <w:lang w:val="en-GB"/>
          <w:rPrChange w:id="9990" w:author="Dioguardi, Fabio" w:date="2018-10-23T11:24:00Z">
            <w:rPr>
              <w:rFonts w:eastAsiaTheme="minorEastAsia"/>
              <w:b/>
              <w:i/>
            </w:rPr>
          </w:rPrChange>
        </w:rPr>
        <w:t>Q</w:t>
      </w:r>
      <w:r w:rsidR="00C96594" w:rsidRPr="000E1A5F">
        <w:rPr>
          <w:rFonts w:eastAsiaTheme="minorEastAsia"/>
          <w:b/>
          <w:i/>
          <w:vertAlign w:val="subscript"/>
          <w:lang w:val="en-GB"/>
          <w:rPrChange w:id="9991" w:author="Dioguardi, Fabio" w:date="2018-10-23T11:24:00Z">
            <w:rPr>
              <w:rFonts w:eastAsiaTheme="minorEastAsia"/>
              <w:b/>
              <w:i/>
              <w:vertAlign w:val="subscript"/>
            </w:rPr>
          </w:rPrChange>
        </w:rPr>
        <w:t>Gudmundsson</w:t>
      </w:r>
      <w:proofErr w:type="spellEnd"/>
      <w:r w:rsidRPr="000E1A5F">
        <w:rPr>
          <w:rFonts w:eastAsiaTheme="minorEastAsia"/>
          <w:lang w:val="en-GB"/>
          <w:rPrChange w:id="9992" w:author="Dioguardi, Fabio" w:date="2018-10-23T11:24:00Z">
            <w:rPr>
              <w:rFonts w:eastAsiaTheme="minorEastAsia"/>
            </w:rPr>
          </w:rPrChange>
        </w:rPr>
        <w:t xml:space="preserve"> resulting in </w:t>
      </w:r>
      <w:proofErr w:type="spellStart"/>
      <w:r w:rsidRPr="000E1A5F">
        <w:rPr>
          <w:rFonts w:eastAsiaTheme="minorEastAsia"/>
          <w:b/>
          <w:i/>
          <w:lang w:val="en-GB"/>
          <w:rPrChange w:id="9993" w:author="Dioguardi, Fabio" w:date="2018-10-23T11:24:00Z">
            <w:rPr>
              <w:rFonts w:eastAsiaTheme="minorEastAsia"/>
              <w:b/>
              <w:i/>
            </w:rPr>
          </w:rPrChange>
        </w:rPr>
        <w:t>M</w:t>
      </w:r>
      <w:r w:rsidR="001F7BC6" w:rsidRPr="000E1A5F">
        <w:rPr>
          <w:rFonts w:eastAsiaTheme="minorEastAsia"/>
          <w:b/>
          <w:i/>
          <w:vertAlign w:val="subscript"/>
          <w:lang w:val="en-GB"/>
          <w:rPrChange w:id="9994" w:author="Dioguardi, Fabio" w:date="2018-10-23T11:24:00Z">
            <w:rPr>
              <w:rFonts w:eastAsiaTheme="minorEastAsia"/>
              <w:b/>
              <w:i/>
              <w:vertAlign w:val="subscript"/>
            </w:rPr>
          </w:rPrChange>
        </w:rPr>
        <w:t>G</w:t>
      </w:r>
      <w:r w:rsidR="00C96594" w:rsidRPr="000E1A5F">
        <w:rPr>
          <w:rFonts w:eastAsiaTheme="minorEastAsia"/>
          <w:b/>
          <w:i/>
          <w:vertAlign w:val="subscript"/>
          <w:lang w:val="en-GB"/>
          <w:rPrChange w:id="9995" w:author="Dioguardi, Fabio" w:date="2018-10-23T11:24:00Z">
            <w:rPr>
              <w:rFonts w:eastAsiaTheme="minorEastAsia"/>
              <w:b/>
              <w:i/>
              <w:vertAlign w:val="subscript"/>
            </w:rPr>
          </w:rPrChange>
        </w:rPr>
        <w:t>udmunds</w:t>
      </w:r>
      <w:proofErr w:type="spellEnd"/>
    </w:p>
    <w:p w14:paraId="25A21E6F" w14:textId="4FD80E1E" w:rsidR="00537F29" w:rsidRPr="000E1A5F" w:rsidRDefault="00537F29" w:rsidP="001507E8">
      <w:pPr>
        <w:pStyle w:val="ListParagraph"/>
        <w:numPr>
          <w:ilvl w:val="0"/>
          <w:numId w:val="12"/>
        </w:numPr>
        <w:rPr>
          <w:rFonts w:eastAsia="Times New Roman"/>
          <w:lang w:val="en-GB"/>
          <w:rPrChange w:id="9996" w:author="Dioguardi, Fabio" w:date="2018-10-23T11:24:00Z">
            <w:rPr>
              <w:rFonts w:eastAsia="Times New Roman"/>
            </w:rPr>
          </w:rPrChange>
        </w:rPr>
      </w:pPr>
      <w:proofErr w:type="spellStart"/>
      <w:r w:rsidRPr="000E1A5F">
        <w:rPr>
          <w:rFonts w:eastAsiaTheme="minorEastAsia"/>
          <w:b/>
          <w:i/>
          <w:lang w:val="en-GB"/>
          <w:rPrChange w:id="9997" w:author="Dioguardi, Fabio" w:date="2018-10-23T11:24:00Z">
            <w:rPr>
              <w:rFonts w:eastAsiaTheme="minorEastAsia"/>
              <w:b/>
              <w:i/>
            </w:rPr>
          </w:rPrChange>
        </w:rPr>
        <w:t>Q</w:t>
      </w:r>
      <w:r w:rsidR="00C96594" w:rsidRPr="000E1A5F">
        <w:rPr>
          <w:rFonts w:eastAsiaTheme="minorEastAsia"/>
          <w:b/>
          <w:i/>
          <w:vertAlign w:val="subscript"/>
          <w:lang w:val="en-GB"/>
          <w:rPrChange w:id="9998" w:author="Dioguardi, Fabio" w:date="2018-10-23T11:24:00Z">
            <w:rPr>
              <w:rFonts w:eastAsiaTheme="minorEastAsia"/>
              <w:b/>
              <w:i/>
              <w:vertAlign w:val="subscript"/>
            </w:rPr>
          </w:rPrChange>
        </w:rPr>
        <w:t>Degruyter</w:t>
      </w:r>
      <w:proofErr w:type="spellEnd"/>
      <w:r w:rsidR="00C96594" w:rsidRPr="000E1A5F">
        <w:rPr>
          <w:rFonts w:eastAsiaTheme="minorEastAsia"/>
          <w:b/>
          <w:i/>
          <w:vertAlign w:val="subscript"/>
          <w:lang w:val="en-GB"/>
          <w:rPrChange w:id="9999" w:author="Dioguardi, Fabio" w:date="2018-10-23T11:24:00Z">
            <w:rPr>
              <w:rFonts w:eastAsiaTheme="minorEastAsia"/>
              <w:b/>
              <w:i/>
              <w:vertAlign w:val="subscript"/>
            </w:rPr>
          </w:rPrChange>
        </w:rPr>
        <w:t xml:space="preserve"> Bonadonna</w:t>
      </w:r>
      <w:r w:rsidRPr="000E1A5F">
        <w:rPr>
          <w:rFonts w:eastAsiaTheme="minorEastAsia"/>
          <w:lang w:val="en-GB"/>
          <w:rPrChange w:id="10000" w:author="Dioguardi, Fabio" w:date="2018-10-23T11:24:00Z">
            <w:rPr>
              <w:rFonts w:eastAsiaTheme="minorEastAsia"/>
            </w:rPr>
          </w:rPrChange>
        </w:rPr>
        <w:t xml:space="preserve"> resulting in </w:t>
      </w:r>
      <w:proofErr w:type="spellStart"/>
      <w:r w:rsidRPr="000E1A5F">
        <w:rPr>
          <w:rFonts w:eastAsiaTheme="minorEastAsia"/>
          <w:b/>
          <w:i/>
          <w:lang w:val="en-GB"/>
          <w:rPrChange w:id="10001" w:author="Dioguardi, Fabio" w:date="2018-10-23T11:24:00Z">
            <w:rPr>
              <w:rFonts w:eastAsiaTheme="minorEastAsia"/>
              <w:b/>
              <w:i/>
            </w:rPr>
          </w:rPrChange>
        </w:rPr>
        <w:t>M</w:t>
      </w:r>
      <w:r w:rsidR="001F7BC6" w:rsidRPr="000E1A5F">
        <w:rPr>
          <w:rFonts w:eastAsiaTheme="minorEastAsia"/>
          <w:b/>
          <w:i/>
          <w:vertAlign w:val="subscript"/>
          <w:lang w:val="en-GB"/>
          <w:rPrChange w:id="10002" w:author="Dioguardi, Fabio" w:date="2018-10-23T11:24:00Z">
            <w:rPr>
              <w:rFonts w:eastAsiaTheme="minorEastAsia"/>
              <w:b/>
              <w:i/>
              <w:vertAlign w:val="subscript"/>
            </w:rPr>
          </w:rPrChange>
        </w:rPr>
        <w:t>D</w:t>
      </w:r>
      <w:r w:rsidR="00C96594" w:rsidRPr="000E1A5F">
        <w:rPr>
          <w:rFonts w:eastAsiaTheme="minorEastAsia"/>
          <w:b/>
          <w:i/>
          <w:vertAlign w:val="subscript"/>
          <w:lang w:val="en-GB"/>
          <w:rPrChange w:id="10003" w:author="Dioguardi, Fabio" w:date="2018-10-23T11:24:00Z">
            <w:rPr>
              <w:rFonts w:eastAsiaTheme="minorEastAsia"/>
              <w:b/>
              <w:i/>
              <w:vertAlign w:val="subscript"/>
            </w:rPr>
          </w:rPrChange>
        </w:rPr>
        <w:t>egr_</w:t>
      </w:r>
      <w:r w:rsidR="001F7BC6" w:rsidRPr="000E1A5F">
        <w:rPr>
          <w:rFonts w:eastAsiaTheme="minorEastAsia"/>
          <w:b/>
          <w:i/>
          <w:vertAlign w:val="subscript"/>
          <w:lang w:val="en-GB"/>
          <w:rPrChange w:id="10004" w:author="Dioguardi, Fabio" w:date="2018-10-23T11:24:00Z">
            <w:rPr>
              <w:rFonts w:eastAsiaTheme="minorEastAsia"/>
              <w:b/>
              <w:i/>
              <w:vertAlign w:val="subscript"/>
            </w:rPr>
          </w:rPrChange>
        </w:rPr>
        <w:t>B</w:t>
      </w:r>
      <w:r w:rsidR="00C96594" w:rsidRPr="000E1A5F">
        <w:rPr>
          <w:rFonts w:eastAsiaTheme="minorEastAsia"/>
          <w:b/>
          <w:i/>
          <w:vertAlign w:val="subscript"/>
          <w:lang w:val="en-GB"/>
          <w:rPrChange w:id="10005" w:author="Dioguardi, Fabio" w:date="2018-10-23T11:24:00Z">
            <w:rPr>
              <w:rFonts w:eastAsiaTheme="minorEastAsia"/>
              <w:b/>
              <w:i/>
              <w:vertAlign w:val="subscript"/>
            </w:rPr>
          </w:rPrChange>
        </w:rPr>
        <w:t>ona</w:t>
      </w:r>
      <w:proofErr w:type="spellEnd"/>
    </w:p>
    <w:p w14:paraId="527EC0D0" w14:textId="77777777" w:rsidR="00C96594" w:rsidRPr="000E1A5F" w:rsidRDefault="00537F29" w:rsidP="001507E8">
      <w:pPr>
        <w:pStyle w:val="ListParagraph"/>
        <w:numPr>
          <w:ilvl w:val="0"/>
          <w:numId w:val="12"/>
        </w:numPr>
        <w:rPr>
          <w:rFonts w:eastAsia="Times New Roman"/>
          <w:lang w:val="en-GB"/>
          <w:rPrChange w:id="10006" w:author="Dioguardi, Fabio" w:date="2018-10-23T11:24:00Z">
            <w:rPr>
              <w:rFonts w:eastAsia="Times New Roman"/>
            </w:rPr>
          </w:rPrChange>
        </w:rPr>
      </w:pPr>
      <w:proofErr w:type="spellStart"/>
      <w:r w:rsidRPr="000E1A5F">
        <w:rPr>
          <w:rFonts w:eastAsiaTheme="minorEastAsia"/>
          <w:b/>
          <w:i/>
          <w:lang w:val="en-GB"/>
          <w:rPrChange w:id="10007" w:author="Dioguardi, Fabio" w:date="2018-10-23T11:24:00Z">
            <w:rPr>
              <w:rFonts w:eastAsiaTheme="minorEastAsia"/>
              <w:b/>
              <w:i/>
            </w:rPr>
          </w:rPrChange>
        </w:rPr>
        <w:t>Q</w:t>
      </w:r>
      <w:r w:rsidR="00C96594" w:rsidRPr="000E1A5F">
        <w:rPr>
          <w:rFonts w:eastAsiaTheme="minorEastAsia"/>
          <w:b/>
          <w:i/>
          <w:vertAlign w:val="subscript"/>
          <w:lang w:val="en-GB"/>
          <w:rPrChange w:id="10008" w:author="Dioguardi, Fabio" w:date="2018-10-23T11:24:00Z">
            <w:rPr>
              <w:rFonts w:eastAsiaTheme="minorEastAsia"/>
              <w:b/>
              <w:i/>
              <w:vertAlign w:val="subscript"/>
            </w:rPr>
          </w:rPrChange>
        </w:rPr>
        <w:t>lowe</w:t>
      </w:r>
      <w:r w:rsidRPr="000E1A5F">
        <w:rPr>
          <w:rFonts w:eastAsiaTheme="minorEastAsia"/>
          <w:b/>
          <w:i/>
          <w:vertAlign w:val="subscript"/>
          <w:lang w:val="en-GB"/>
          <w:rPrChange w:id="10009" w:author="Dioguardi, Fabio" w:date="2018-10-23T11:24:00Z">
            <w:rPr>
              <w:rFonts w:eastAsiaTheme="minorEastAsia"/>
              <w:b/>
              <w:i/>
              <w:vertAlign w:val="subscript"/>
            </w:rPr>
          </w:rPrChange>
        </w:rPr>
        <w:t>r</w:t>
      </w:r>
      <w:proofErr w:type="spellEnd"/>
      <w:r w:rsidRPr="000E1A5F">
        <w:rPr>
          <w:rFonts w:eastAsiaTheme="minorEastAsia"/>
          <w:lang w:val="en-GB"/>
          <w:rPrChange w:id="10010" w:author="Dioguardi, Fabio" w:date="2018-10-23T11:24:00Z">
            <w:rPr>
              <w:rFonts w:eastAsiaTheme="minorEastAsia"/>
            </w:rPr>
          </w:rPrChange>
        </w:rPr>
        <w:t xml:space="preserve"> resulting in </w:t>
      </w:r>
      <w:proofErr w:type="spellStart"/>
      <w:r w:rsidRPr="000E1A5F">
        <w:rPr>
          <w:rFonts w:eastAsiaTheme="minorEastAsia"/>
          <w:b/>
          <w:i/>
          <w:lang w:val="en-GB"/>
          <w:rPrChange w:id="10011" w:author="Dioguardi, Fabio" w:date="2018-10-23T11:24:00Z">
            <w:rPr>
              <w:rFonts w:eastAsiaTheme="minorEastAsia"/>
              <w:b/>
              <w:i/>
            </w:rPr>
          </w:rPrChange>
        </w:rPr>
        <w:t>M</w:t>
      </w:r>
      <w:r w:rsidR="00C96594" w:rsidRPr="000E1A5F">
        <w:rPr>
          <w:rFonts w:eastAsiaTheme="minorEastAsia"/>
          <w:b/>
          <w:i/>
          <w:vertAlign w:val="subscript"/>
          <w:lang w:val="en-GB"/>
          <w:rPrChange w:id="10012" w:author="Dioguardi, Fabio" w:date="2018-10-23T11:24:00Z">
            <w:rPr>
              <w:rFonts w:eastAsiaTheme="minorEastAsia"/>
              <w:b/>
              <w:i/>
              <w:vertAlign w:val="subscript"/>
            </w:rPr>
          </w:rPrChange>
        </w:rPr>
        <w:t>CMER_min</w:t>
      </w:r>
      <w:proofErr w:type="spellEnd"/>
    </w:p>
    <w:p w14:paraId="033FE5FA" w14:textId="7B89D939" w:rsidR="00C96594" w:rsidRPr="000E1A5F" w:rsidRDefault="00C96594" w:rsidP="00C96594">
      <w:pPr>
        <w:rPr>
          <w:lang w:val="en-GB"/>
          <w:rPrChange w:id="10013" w:author="Dioguardi, Fabio" w:date="2018-10-23T11:24:00Z">
            <w:rPr/>
          </w:rPrChange>
        </w:rPr>
      </w:pPr>
      <w:proofErr w:type="gramStart"/>
      <w:r w:rsidRPr="000E1A5F">
        <w:rPr>
          <w:u w:val="single"/>
          <w:lang w:val="en-GB"/>
          <w:rPrChange w:id="10014" w:author="Dioguardi, Fabio" w:date="2018-10-23T11:24:00Z">
            <w:rPr>
              <w:u w:val="single"/>
            </w:rPr>
          </w:rPrChange>
        </w:rPr>
        <w:t>on</w:t>
      </w:r>
      <w:proofErr w:type="gramEnd"/>
      <w:r w:rsidRPr="000E1A5F">
        <w:rPr>
          <w:u w:val="single"/>
          <w:lang w:val="en-GB"/>
          <w:rPrChange w:id="10015" w:author="Dioguardi, Fabio" w:date="2018-10-23T11:24:00Z">
            <w:rPr>
              <w:u w:val="single"/>
            </w:rPr>
          </w:rPrChange>
        </w:rPr>
        <w:t xml:space="preserve"> the FMER data level</w:t>
      </w:r>
      <w:r w:rsidRPr="000E1A5F">
        <w:rPr>
          <w:lang w:val="en-GB"/>
          <w:rPrChange w:id="10016" w:author="Dioguardi, Fabio" w:date="2018-10-23T11:24:00Z">
            <w:rPr/>
          </w:rPrChange>
        </w:rPr>
        <w:t>:</w:t>
      </w:r>
    </w:p>
    <w:p w14:paraId="45664A5D" w14:textId="2D320055" w:rsidR="00C96594" w:rsidRPr="000E1A5F" w:rsidRDefault="00C96594" w:rsidP="001507E8">
      <w:pPr>
        <w:pStyle w:val="ListParagraph"/>
        <w:numPr>
          <w:ilvl w:val="0"/>
          <w:numId w:val="12"/>
        </w:numPr>
        <w:rPr>
          <w:rFonts w:eastAsiaTheme="minorEastAsia"/>
          <w:lang w:val="en-GB"/>
          <w:rPrChange w:id="10017" w:author="Dioguardi, Fabio" w:date="2018-10-23T11:24:00Z">
            <w:rPr>
              <w:rFonts w:eastAsiaTheme="minorEastAsia"/>
            </w:rPr>
          </w:rPrChange>
        </w:rPr>
      </w:pPr>
      <w:proofErr w:type="spellStart"/>
      <w:r w:rsidRPr="000E1A5F">
        <w:rPr>
          <w:rFonts w:eastAsiaTheme="minorEastAsia"/>
          <w:b/>
          <w:i/>
          <w:lang w:val="en-GB"/>
          <w:rPrChange w:id="10018" w:author="Dioguardi, Fabio" w:date="2018-10-23T11:24:00Z">
            <w:rPr>
              <w:rFonts w:eastAsiaTheme="minorEastAsia"/>
              <w:b/>
              <w:i/>
            </w:rPr>
          </w:rPrChange>
        </w:rPr>
        <w:t>Q</w:t>
      </w:r>
      <w:r w:rsidRPr="000E1A5F">
        <w:rPr>
          <w:rFonts w:eastAsiaTheme="minorEastAsia"/>
          <w:b/>
          <w:i/>
          <w:vertAlign w:val="subscript"/>
          <w:lang w:val="en-GB"/>
          <w:rPrChange w:id="10019"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10020" w:author="Dioguardi, Fabio" w:date="2018-10-23T11:24:00Z">
            <w:rPr>
              <w:rFonts w:eastAsiaTheme="minorEastAsia"/>
              <w:b/>
              <w:i/>
              <w:vertAlign w:val="subscript"/>
            </w:rPr>
          </w:rPrChange>
        </w:rPr>
        <w:t>. min</w:t>
      </w:r>
      <w:r w:rsidRPr="000E1A5F">
        <w:rPr>
          <w:rFonts w:eastAsiaTheme="minorEastAsia"/>
          <w:lang w:val="en-GB"/>
          <w:rPrChange w:id="10021" w:author="Dioguardi, Fabio" w:date="2018-10-23T11:24:00Z">
            <w:rPr>
              <w:rFonts w:eastAsiaTheme="minorEastAsia"/>
            </w:rPr>
          </w:rPrChange>
        </w:rPr>
        <w:t xml:space="preserve"> resulting in </w:t>
      </w:r>
      <w:proofErr w:type="spellStart"/>
      <w:r w:rsidRPr="000E1A5F">
        <w:rPr>
          <w:rFonts w:eastAsiaTheme="minorEastAsia"/>
          <w:b/>
          <w:i/>
          <w:lang w:val="en-GB"/>
          <w:rPrChange w:id="10022" w:author="Dioguardi, Fabio" w:date="2018-10-23T11:24:00Z">
            <w:rPr>
              <w:rFonts w:eastAsiaTheme="minorEastAsia"/>
              <w:b/>
              <w:i/>
            </w:rPr>
          </w:rPrChange>
        </w:rPr>
        <w:t>M</w:t>
      </w:r>
      <w:r w:rsidRPr="000E1A5F">
        <w:rPr>
          <w:rFonts w:eastAsiaTheme="minorEastAsia"/>
          <w:b/>
          <w:i/>
          <w:vertAlign w:val="subscript"/>
          <w:lang w:val="en-GB"/>
          <w:rPrChange w:id="10023" w:author="Dioguardi, Fabio" w:date="2018-10-23T11:24:00Z">
            <w:rPr>
              <w:rFonts w:eastAsiaTheme="minorEastAsia"/>
              <w:b/>
              <w:i/>
              <w:vertAlign w:val="subscript"/>
            </w:rPr>
          </w:rPrChange>
        </w:rPr>
        <w:t>abs.min</w:t>
      </w:r>
      <w:proofErr w:type="spellEnd"/>
      <w:r w:rsidR="001F7BC6" w:rsidRPr="000E1A5F">
        <w:rPr>
          <w:rFonts w:eastAsiaTheme="minorEastAsia"/>
          <w:lang w:val="en-GB"/>
          <w:rPrChange w:id="10024" w:author="Dioguardi, Fabio" w:date="2018-10-23T11:24:00Z">
            <w:rPr>
              <w:rFonts w:eastAsiaTheme="minorEastAsia"/>
            </w:rPr>
          </w:rPrChange>
        </w:rPr>
        <w:t>:</w:t>
      </w:r>
    </w:p>
    <w:p w14:paraId="68CD3FFF" w14:textId="0751D6DC" w:rsidR="001F7BC6" w:rsidRPr="000E1A5F" w:rsidRDefault="001F7BC6" w:rsidP="001F7BC6">
      <w:pPr>
        <w:pStyle w:val="ListParagraph"/>
        <w:ind w:firstLine="720"/>
        <w:rPr>
          <w:rFonts w:eastAsiaTheme="minorEastAsia"/>
          <w:lang w:val="en-GB"/>
          <w:rPrChange w:id="10025" w:author="Dioguardi, Fabio" w:date="2018-10-23T11:24:00Z">
            <w:rPr>
              <w:rFonts w:eastAsiaTheme="minorEastAsia"/>
            </w:rPr>
          </w:rPrChange>
        </w:rPr>
      </w:pPr>
      <w:proofErr w:type="gramStart"/>
      <w:r w:rsidRPr="000E1A5F">
        <w:rPr>
          <w:rFonts w:eastAsiaTheme="minorEastAsia"/>
          <w:lang w:val="en-GB"/>
          <w:rPrChange w:id="10026" w:author="Dioguardi, Fabio" w:date="2018-10-23T11:24:00Z">
            <w:rPr>
              <w:rFonts w:eastAsiaTheme="minorEastAsia"/>
            </w:rPr>
          </w:rPrChange>
        </w:rPr>
        <w:t>minimum</w:t>
      </w:r>
      <w:proofErr w:type="gramEnd"/>
      <w:r w:rsidRPr="000E1A5F">
        <w:rPr>
          <w:rFonts w:eastAsiaTheme="minorEastAsia"/>
          <w:lang w:val="en-GB"/>
          <w:rPrChange w:id="10027" w:author="Dioguardi, Fabio" w:date="2018-10-23T11:24:00Z">
            <w:rPr>
              <w:rFonts w:eastAsiaTheme="minorEastAsia"/>
            </w:rPr>
          </w:rPrChange>
        </w:rPr>
        <w:t xml:space="preserve"> assumable mass erupted</w:t>
      </w:r>
    </w:p>
    <w:p w14:paraId="534A6D7E" w14:textId="052ECF3A" w:rsidR="001F7BC6" w:rsidRPr="000E1A5F" w:rsidRDefault="001F7BC6" w:rsidP="001507E8">
      <w:pPr>
        <w:pStyle w:val="ListParagraph"/>
        <w:numPr>
          <w:ilvl w:val="0"/>
          <w:numId w:val="12"/>
        </w:numPr>
        <w:rPr>
          <w:rFonts w:eastAsiaTheme="minorEastAsia"/>
          <w:lang w:val="en-GB"/>
          <w:rPrChange w:id="10028" w:author="Dioguardi, Fabio" w:date="2018-10-23T11:24:00Z">
            <w:rPr>
              <w:rFonts w:eastAsiaTheme="minorEastAsia"/>
            </w:rPr>
          </w:rPrChange>
        </w:rPr>
      </w:pPr>
      <w:proofErr w:type="spellStart"/>
      <w:r w:rsidRPr="000E1A5F">
        <w:rPr>
          <w:rFonts w:eastAsiaTheme="minorEastAsia"/>
          <w:b/>
          <w:i/>
          <w:lang w:val="en-GB"/>
          <w:rPrChange w:id="10029" w:author="Dioguardi, Fabio" w:date="2018-10-23T11:24:00Z">
            <w:rPr>
              <w:rFonts w:eastAsiaTheme="minorEastAsia"/>
              <w:b/>
              <w:i/>
            </w:rPr>
          </w:rPrChange>
        </w:rPr>
        <w:t>Q</w:t>
      </w:r>
      <w:r w:rsidRPr="000E1A5F">
        <w:rPr>
          <w:rFonts w:eastAsiaTheme="minorEastAsia"/>
          <w:b/>
          <w:i/>
          <w:vertAlign w:val="subscript"/>
          <w:lang w:val="en-GB"/>
          <w:rPrChange w:id="10030"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10031" w:author="Dioguardi, Fabio" w:date="2018-10-23T11:24:00Z">
            <w:rPr>
              <w:rFonts w:eastAsiaTheme="minorEastAsia"/>
              <w:b/>
              <w:i/>
              <w:vertAlign w:val="subscript"/>
            </w:rPr>
          </w:rPrChange>
        </w:rPr>
        <w:t>. max</w:t>
      </w:r>
      <w:r w:rsidRPr="000E1A5F">
        <w:rPr>
          <w:rFonts w:eastAsiaTheme="minorEastAsia"/>
          <w:lang w:val="en-GB"/>
          <w:rPrChange w:id="10032" w:author="Dioguardi, Fabio" w:date="2018-10-23T11:24:00Z">
            <w:rPr>
              <w:rFonts w:eastAsiaTheme="minorEastAsia"/>
            </w:rPr>
          </w:rPrChange>
        </w:rPr>
        <w:t xml:space="preserve"> resulting in </w:t>
      </w:r>
      <w:proofErr w:type="spellStart"/>
      <w:r w:rsidRPr="000E1A5F">
        <w:rPr>
          <w:rFonts w:eastAsiaTheme="minorEastAsia"/>
          <w:b/>
          <w:i/>
          <w:lang w:val="en-GB"/>
          <w:rPrChange w:id="10033" w:author="Dioguardi, Fabio" w:date="2018-10-23T11:24:00Z">
            <w:rPr>
              <w:rFonts w:eastAsiaTheme="minorEastAsia"/>
              <w:b/>
              <w:i/>
            </w:rPr>
          </w:rPrChange>
        </w:rPr>
        <w:t>M</w:t>
      </w:r>
      <w:r w:rsidRPr="000E1A5F">
        <w:rPr>
          <w:rFonts w:eastAsiaTheme="minorEastAsia"/>
          <w:b/>
          <w:i/>
          <w:vertAlign w:val="subscript"/>
          <w:lang w:val="en-GB"/>
          <w:rPrChange w:id="10034" w:author="Dioguardi, Fabio" w:date="2018-10-23T11:24:00Z">
            <w:rPr>
              <w:rFonts w:eastAsiaTheme="minorEastAsia"/>
              <w:b/>
              <w:i/>
              <w:vertAlign w:val="subscript"/>
            </w:rPr>
          </w:rPrChange>
        </w:rPr>
        <w:t>abs.max</w:t>
      </w:r>
      <w:proofErr w:type="spellEnd"/>
      <w:r w:rsidRPr="000E1A5F">
        <w:rPr>
          <w:rFonts w:eastAsiaTheme="minorEastAsia"/>
          <w:lang w:val="en-GB"/>
          <w:rPrChange w:id="10035" w:author="Dioguardi, Fabio" w:date="2018-10-23T11:24:00Z">
            <w:rPr>
              <w:rFonts w:eastAsiaTheme="minorEastAsia"/>
            </w:rPr>
          </w:rPrChange>
        </w:rPr>
        <w:t>:</w:t>
      </w:r>
    </w:p>
    <w:p w14:paraId="74687CBC" w14:textId="2EF1F606" w:rsidR="001F7BC6" w:rsidRPr="000E1A5F" w:rsidRDefault="001F7BC6" w:rsidP="001F7BC6">
      <w:pPr>
        <w:pStyle w:val="ListParagraph"/>
        <w:ind w:firstLine="720"/>
        <w:rPr>
          <w:rFonts w:eastAsiaTheme="minorEastAsia"/>
          <w:lang w:val="en-GB"/>
          <w:rPrChange w:id="10036" w:author="Dioguardi, Fabio" w:date="2018-10-23T11:24:00Z">
            <w:rPr>
              <w:rFonts w:eastAsiaTheme="minorEastAsia"/>
            </w:rPr>
          </w:rPrChange>
        </w:rPr>
      </w:pPr>
      <w:proofErr w:type="gramStart"/>
      <w:r w:rsidRPr="000E1A5F">
        <w:rPr>
          <w:rFonts w:eastAsiaTheme="minorEastAsia"/>
          <w:lang w:val="en-GB"/>
          <w:rPrChange w:id="10037" w:author="Dioguardi, Fabio" w:date="2018-10-23T11:24:00Z">
            <w:rPr>
              <w:rFonts w:eastAsiaTheme="minorEastAsia"/>
            </w:rPr>
          </w:rPrChange>
        </w:rPr>
        <w:t>maximum</w:t>
      </w:r>
      <w:proofErr w:type="gramEnd"/>
      <w:r w:rsidRPr="000E1A5F">
        <w:rPr>
          <w:rFonts w:eastAsiaTheme="minorEastAsia"/>
          <w:lang w:val="en-GB"/>
          <w:rPrChange w:id="10038" w:author="Dioguardi, Fabio" w:date="2018-10-23T11:24:00Z">
            <w:rPr>
              <w:rFonts w:eastAsiaTheme="minorEastAsia"/>
            </w:rPr>
          </w:rPrChange>
        </w:rPr>
        <w:t xml:space="preserve"> assumable mass erupted</w:t>
      </w:r>
    </w:p>
    <w:p w14:paraId="002FC30B" w14:textId="07334E1A" w:rsidR="001F7BC6" w:rsidRPr="000E1A5F" w:rsidRDefault="001F7BC6" w:rsidP="001507E8">
      <w:pPr>
        <w:pStyle w:val="ListParagraph"/>
        <w:numPr>
          <w:ilvl w:val="0"/>
          <w:numId w:val="12"/>
        </w:numPr>
        <w:rPr>
          <w:rFonts w:eastAsiaTheme="minorEastAsia"/>
          <w:lang w:val="en-GB"/>
          <w:rPrChange w:id="10039" w:author="Dioguardi, Fabio" w:date="2018-10-23T11:24:00Z">
            <w:rPr>
              <w:rFonts w:eastAsiaTheme="minorEastAsia"/>
            </w:rPr>
          </w:rPrChange>
        </w:rPr>
      </w:pPr>
      <w:proofErr w:type="spellStart"/>
      <w:r w:rsidRPr="000E1A5F">
        <w:rPr>
          <w:rFonts w:eastAsiaTheme="minorEastAsia"/>
          <w:b/>
          <w:i/>
          <w:lang w:val="en-GB"/>
          <w:rPrChange w:id="10040" w:author="Dioguardi, Fabio" w:date="2018-10-23T11:24:00Z">
            <w:rPr>
              <w:rFonts w:eastAsiaTheme="minorEastAsia"/>
              <w:b/>
              <w:i/>
            </w:rPr>
          </w:rPrChange>
        </w:rPr>
        <w:t>Q</w:t>
      </w:r>
      <w:r w:rsidRPr="000E1A5F">
        <w:rPr>
          <w:rFonts w:eastAsiaTheme="minorEastAsia"/>
          <w:b/>
          <w:i/>
          <w:vertAlign w:val="subscript"/>
          <w:lang w:val="en-GB"/>
          <w:rPrChange w:id="10041" w:author="Dioguardi, Fabio" w:date="2018-10-23T11:24:00Z">
            <w:rPr>
              <w:rFonts w:eastAsiaTheme="minorEastAsia"/>
              <w:b/>
              <w:i/>
              <w:vertAlign w:val="subscript"/>
            </w:rPr>
          </w:rPrChange>
        </w:rPr>
        <w:t>FMER_min</w:t>
      </w:r>
      <w:proofErr w:type="spellEnd"/>
      <w:r w:rsidRPr="000E1A5F">
        <w:rPr>
          <w:rFonts w:eastAsiaTheme="minorEastAsia"/>
          <w:lang w:val="en-GB"/>
          <w:rPrChange w:id="10042" w:author="Dioguardi, Fabio" w:date="2018-10-23T11:24:00Z">
            <w:rPr>
              <w:rFonts w:eastAsiaTheme="minorEastAsia"/>
            </w:rPr>
          </w:rPrChange>
        </w:rPr>
        <w:t xml:space="preserve"> resulting in </w:t>
      </w:r>
      <w:proofErr w:type="spellStart"/>
      <w:r w:rsidRPr="000E1A5F">
        <w:rPr>
          <w:rFonts w:eastAsiaTheme="minorEastAsia"/>
          <w:b/>
          <w:i/>
          <w:lang w:val="en-GB"/>
          <w:rPrChange w:id="10043" w:author="Dioguardi, Fabio" w:date="2018-10-23T11:24:00Z">
            <w:rPr>
              <w:rFonts w:eastAsiaTheme="minorEastAsia"/>
              <w:b/>
              <w:i/>
            </w:rPr>
          </w:rPrChange>
        </w:rPr>
        <w:t>M</w:t>
      </w:r>
      <w:r w:rsidRPr="000E1A5F">
        <w:rPr>
          <w:rFonts w:eastAsiaTheme="minorEastAsia"/>
          <w:b/>
          <w:i/>
          <w:vertAlign w:val="subscript"/>
          <w:lang w:val="en-GB"/>
          <w:rPrChange w:id="10044" w:author="Dioguardi, Fabio" w:date="2018-10-23T11:24:00Z">
            <w:rPr>
              <w:rFonts w:eastAsiaTheme="minorEastAsia"/>
              <w:b/>
              <w:i/>
              <w:vertAlign w:val="subscript"/>
            </w:rPr>
          </w:rPrChange>
        </w:rPr>
        <w:t>FMER_min</w:t>
      </w:r>
      <w:proofErr w:type="spellEnd"/>
      <w:r w:rsidRPr="000E1A5F">
        <w:rPr>
          <w:rFonts w:eastAsiaTheme="minorEastAsia"/>
          <w:lang w:val="en-GB"/>
          <w:rPrChange w:id="10045" w:author="Dioguardi, Fabio" w:date="2018-10-23T11:24:00Z">
            <w:rPr>
              <w:rFonts w:eastAsiaTheme="minorEastAsia"/>
            </w:rPr>
          </w:rPrChange>
        </w:rPr>
        <w:t>:</w:t>
      </w:r>
      <w:r w:rsidRPr="000E1A5F">
        <w:rPr>
          <w:rFonts w:eastAsiaTheme="minorEastAsia"/>
          <w:lang w:val="en-GB"/>
          <w:rPrChange w:id="10046" w:author="Dioguardi, Fabio" w:date="2018-10-23T11:24:00Z">
            <w:rPr>
              <w:rFonts w:eastAsiaTheme="minorEastAsia"/>
            </w:rPr>
          </w:rPrChange>
        </w:rPr>
        <w:br/>
        <w:t>the lower boundary of best estimate for total mass erupted suggested by FOXI</w:t>
      </w:r>
    </w:p>
    <w:p w14:paraId="60BF230F" w14:textId="36C473CB" w:rsidR="00987F09" w:rsidRPr="000E1A5F" w:rsidRDefault="001F7BC6" w:rsidP="001507E8">
      <w:pPr>
        <w:pStyle w:val="ListParagraph"/>
        <w:numPr>
          <w:ilvl w:val="0"/>
          <w:numId w:val="12"/>
        </w:numPr>
        <w:rPr>
          <w:rFonts w:eastAsiaTheme="minorEastAsia"/>
          <w:lang w:val="en-GB"/>
          <w:rPrChange w:id="10047" w:author="Dioguardi, Fabio" w:date="2018-10-23T11:24:00Z">
            <w:rPr>
              <w:rFonts w:eastAsiaTheme="minorEastAsia"/>
            </w:rPr>
          </w:rPrChange>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0E1A5F">
        <w:rPr>
          <w:rFonts w:eastAsiaTheme="minorEastAsia"/>
          <w:lang w:val="en-GB"/>
          <w:rPrChange w:id="10048" w:author="Dioguardi, Fabio" w:date="2018-10-23T11:24:00Z">
            <w:rPr>
              <w:rFonts w:eastAsiaTheme="minorEastAsia"/>
            </w:rPr>
          </w:rPrChange>
        </w:rPr>
        <w:t>:</w:t>
      </w:r>
      <w:r w:rsidRPr="000E1A5F">
        <w:rPr>
          <w:rFonts w:eastAsiaTheme="minorEastAsia"/>
          <w:lang w:val="en-GB"/>
        </w:rPr>
        <w:br/>
      </w:r>
      <w:r w:rsidR="00987F09" w:rsidRPr="000E1A5F">
        <w:rPr>
          <w:rFonts w:eastAsiaTheme="minorEastAsia"/>
          <w:lang w:val="en-GB"/>
          <w:rPrChange w:id="10049" w:author="Dioguardi, Fabio" w:date="2018-10-23T11:24:00Z">
            <w:rPr>
              <w:rFonts w:eastAsiaTheme="minorEastAsia"/>
            </w:rPr>
          </w:rPrChange>
        </w:rPr>
        <w:t>the best estimate for total mass erupted suggested by FOXI</w:t>
      </w:r>
    </w:p>
    <w:p w14:paraId="0976F524" w14:textId="387D376F" w:rsidR="00987F09" w:rsidRPr="000E1A5F" w:rsidRDefault="00987F09" w:rsidP="001507E8">
      <w:pPr>
        <w:pStyle w:val="ListParagraph"/>
        <w:numPr>
          <w:ilvl w:val="0"/>
          <w:numId w:val="12"/>
        </w:numPr>
        <w:rPr>
          <w:rFonts w:eastAsiaTheme="minorEastAsia"/>
          <w:lang w:val="en-GB"/>
          <w:rPrChange w:id="10050" w:author="Dioguardi, Fabio" w:date="2018-10-23T11:24:00Z">
            <w:rPr>
              <w:rFonts w:eastAsiaTheme="minorEastAsia"/>
            </w:rPr>
          </w:rPrChange>
        </w:rPr>
      </w:pPr>
      <w:proofErr w:type="spellStart"/>
      <w:r w:rsidRPr="000E1A5F">
        <w:rPr>
          <w:rFonts w:eastAsiaTheme="minorEastAsia"/>
          <w:b/>
          <w:i/>
          <w:lang w:val="en-GB"/>
          <w:rPrChange w:id="10051" w:author="Dioguardi, Fabio" w:date="2018-10-23T11:24:00Z">
            <w:rPr>
              <w:rFonts w:eastAsiaTheme="minorEastAsia"/>
              <w:b/>
              <w:i/>
            </w:rPr>
          </w:rPrChange>
        </w:rPr>
        <w:t>Q</w:t>
      </w:r>
      <w:r w:rsidRPr="000E1A5F">
        <w:rPr>
          <w:rFonts w:eastAsiaTheme="minorEastAsia"/>
          <w:b/>
          <w:i/>
          <w:vertAlign w:val="subscript"/>
          <w:lang w:val="en-GB"/>
          <w:rPrChange w:id="10052" w:author="Dioguardi, Fabio" w:date="2018-10-23T11:24:00Z">
            <w:rPr>
              <w:rFonts w:eastAsiaTheme="minorEastAsia"/>
              <w:b/>
              <w:i/>
              <w:vertAlign w:val="subscript"/>
            </w:rPr>
          </w:rPrChange>
        </w:rPr>
        <w:t>FMER_max</w:t>
      </w:r>
      <w:proofErr w:type="spellEnd"/>
      <w:r w:rsidRPr="000E1A5F">
        <w:rPr>
          <w:rFonts w:eastAsiaTheme="minorEastAsia"/>
          <w:lang w:val="en-GB"/>
          <w:rPrChange w:id="10053" w:author="Dioguardi, Fabio" w:date="2018-10-23T11:24:00Z">
            <w:rPr>
              <w:rFonts w:eastAsiaTheme="minorEastAsia"/>
            </w:rPr>
          </w:rPrChange>
        </w:rPr>
        <w:t xml:space="preserve"> resulting in </w:t>
      </w:r>
      <w:proofErr w:type="spellStart"/>
      <w:r w:rsidRPr="000E1A5F">
        <w:rPr>
          <w:rFonts w:eastAsiaTheme="minorEastAsia"/>
          <w:b/>
          <w:i/>
          <w:lang w:val="en-GB"/>
          <w:rPrChange w:id="10054" w:author="Dioguardi, Fabio" w:date="2018-10-23T11:24:00Z">
            <w:rPr>
              <w:rFonts w:eastAsiaTheme="minorEastAsia"/>
              <w:b/>
              <w:i/>
            </w:rPr>
          </w:rPrChange>
        </w:rPr>
        <w:t>M</w:t>
      </w:r>
      <w:r w:rsidRPr="000E1A5F">
        <w:rPr>
          <w:rFonts w:eastAsiaTheme="minorEastAsia"/>
          <w:b/>
          <w:i/>
          <w:vertAlign w:val="subscript"/>
          <w:lang w:val="en-GB"/>
          <w:rPrChange w:id="10055" w:author="Dioguardi, Fabio" w:date="2018-10-23T11:24:00Z">
            <w:rPr>
              <w:rFonts w:eastAsiaTheme="minorEastAsia"/>
              <w:b/>
              <w:i/>
              <w:vertAlign w:val="subscript"/>
            </w:rPr>
          </w:rPrChange>
        </w:rPr>
        <w:t>FMER_max</w:t>
      </w:r>
      <w:proofErr w:type="spellEnd"/>
      <w:r w:rsidRPr="000E1A5F">
        <w:rPr>
          <w:rFonts w:eastAsiaTheme="minorEastAsia"/>
          <w:lang w:val="en-GB"/>
          <w:rPrChange w:id="10056" w:author="Dioguardi, Fabio" w:date="2018-10-23T11:24:00Z">
            <w:rPr>
              <w:rFonts w:eastAsiaTheme="minorEastAsia"/>
            </w:rPr>
          </w:rPrChange>
        </w:rPr>
        <w:t>:</w:t>
      </w:r>
      <w:r w:rsidRPr="000E1A5F">
        <w:rPr>
          <w:rFonts w:eastAsiaTheme="minorEastAsia"/>
          <w:lang w:val="en-GB"/>
          <w:rPrChange w:id="10057" w:author="Dioguardi, Fabio" w:date="2018-10-23T11:24:00Z">
            <w:rPr>
              <w:rFonts w:eastAsiaTheme="minorEastAsia"/>
            </w:rPr>
          </w:rPrChange>
        </w:rPr>
        <w:br/>
        <w:t>the upper boundary of best estimate for total mass erupted suggested by FOXI</w:t>
      </w:r>
    </w:p>
    <w:p w14:paraId="76E8005C" w14:textId="50864170" w:rsidR="00987F09" w:rsidRPr="000E1A5F" w:rsidRDefault="00987F09" w:rsidP="00C96594">
      <w:pPr>
        <w:rPr>
          <w:lang w:val="en-GB"/>
          <w:rPrChange w:id="10058" w:author="Dioguardi, Fabio" w:date="2018-10-23T11:24:00Z">
            <w:rPr/>
          </w:rPrChange>
        </w:rPr>
      </w:pPr>
      <w:r w:rsidRPr="000E1A5F">
        <w:rPr>
          <w:rFonts w:eastAsiaTheme="minorEastAsia"/>
          <w:szCs w:val="22"/>
          <w:lang w:val="en-GB"/>
        </w:rPr>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0E1A5F">
        <w:rPr>
          <w:i/>
          <w:kern w:val="32"/>
          <w:szCs w:val="22"/>
          <w:lang w:val="en-GB"/>
          <w:rPrChange w:id="10059" w:author="Dioguardi, Fabio" w:date="2018-10-23T11:24:00Z">
            <w:rPr>
              <w:i/>
              <w:kern w:val="32"/>
              <w:szCs w:val="22"/>
            </w:rPr>
          </w:rPrChange>
        </w:rPr>
        <w:t>_mass_</w:t>
      </w:r>
      <w:r w:rsidR="00A52361" w:rsidRPr="000E1A5F">
        <w:rPr>
          <w:i/>
          <w:kern w:val="32"/>
          <w:szCs w:val="22"/>
          <w:lang w:val="en-GB"/>
          <w:rPrChange w:id="10060" w:author="Dioguardi, Fabio" w:date="2018-10-23T11:24:00Z">
            <w:rPr>
              <w:i/>
              <w:kern w:val="32"/>
              <w:szCs w:val="22"/>
            </w:rPr>
          </w:rPrChange>
        </w:rPr>
        <w:t>LOG</w:t>
      </w:r>
      <w:r w:rsidRPr="000E1A5F">
        <w:rPr>
          <w:i/>
          <w:kern w:val="32"/>
          <w:szCs w:val="22"/>
          <w:lang w:val="en-GB"/>
          <w:rPrChange w:id="10061" w:author="Dioguardi, Fabio" w:date="2018-10-23T11:24:00Z">
            <w:rPr>
              <w:i/>
              <w:kern w:val="32"/>
              <w:szCs w:val="22"/>
            </w:rPr>
          </w:rPrChange>
        </w:rPr>
        <w:t>.txt</w:t>
      </w:r>
      <w:r w:rsidRPr="000E1A5F">
        <w:rPr>
          <w:lang w:val="en-GB"/>
          <w:rPrChange w:id="10062" w:author="Dioguardi, Fabio" w:date="2018-10-23T11:24:00Z">
            <w:rPr/>
          </w:rPrChange>
        </w:rPr>
        <w:t xml:space="preserve">, </w:t>
      </w:r>
      <w:r w:rsidR="00B86D75" w:rsidRPr="000E1A5F">
        <w:rPr>
          <w:lang w:val="en-GB"/>
          <w:rPrChange w:id="10063" w:author="Dioguardi, Fabio" w:date="2018-10-23T11:24:00Z">
            <w:rPr/>
          </w:rPrChange>
        </w:rPr>
        <w:t>which adopts the</w:t>
      </w:r>
      <w:r w:rsidRPr="000E1A5F">
        <w:rPr>
          <w:lang w:val="en-GB"/>
          <w:rPrChange w:id="10064" w:author="Dioguardi, Fabio" w:date="2018-10-23T11:24:00Z">
            <w:rPr/>
          </w:rPrChange>
        </w:rPr>
        <w:t xml:space="preserve"> order </w:t>
      </w:r>
      <w:r w:rsidR="00B86D75" w:rsidRPr="000E1A5F">
        <w:rPr>
          <w:lang w:val="en-GB"/>
          <w:rPrChange w:id="10065" w:author="Dioguardi, Fabio" w:date="2018-10-23T11:24:00Z">
            <w:rPr/>
          </w:rPrChange>
        </w:rPr>
        <w:t>of the values that is listed above.</w:t>
      </w:r>
    </w:p>
    <w:p w14:paraId="0FA1CA89" w14:textId="77777777" w:rsidR="00987F09" w:rsidRPr="000E1A5F" w:rsidRDefault="00987F09" w:rsidP="00C96594">
      <w:pPr>
        <w:rPr>
          <w:lang w:val="en-GB"/>
          <w:rPrChange w:id="10066" w:author="Dioguardi, Fabio" w:date="2018-10-23T11:24:00Z">
            <w:rPr/>
          </w:rPrChange>
        </w:rPr>
      </w:pPr>
    </w:p>
    <w:p w14:paraId="67FEC886" w14:textId="03AF8351" w:rsidR="00FD480C" w:rsidRPr="000E1A5F" w:rsidRDefault="00FD480C">
      <w:pPr>
        <w:rPr>
          <w:rFonts w:asciiTheme="majorHAnsi" w:eastAsiaTheme="majorEastAsia" w:hAnsiTheme="majorHAnsi" w:cstheme="majorBidi"/>
          <w:color w:val="365F91" w:themeColor="accent1" w:themeShade="BF"/>
          <w:sz w:val="26"/>
          <w:szCs w:val="26"/>
          <w:lang w:val="en-GB"/>
          <w:rPrChange w:id="10067" w:author="Dioguardi, Fabio" w:date="2018-10-23T11:24:00Z">
            <w:rPr>
              <w:rFonts w:asciiTheme="majorHAnsi" w:eastAsiaTheme="majorEastAsia" w:hAnsiTheme="majorHAnsi" w:cstheme="majorBidi"/>
              <w:color w:val="365F91" w:themeColor="accent1" w:themeShade="BF"/>
              <w:sz w:val="26"/>
              <w:szCs w:val="26"/>
            </w:rPr>
          </w:rPrChange>
        </w:rPr>
      </w:pPr>
    </w:p>
    <w:p w14:paraId="4CE3AB42" w14:textId="437CD3A5" w:rsidR="00987F09" w:rsidRPr="000E1A5F" w:rsidRDefault="00987F09" w:rsidP="004E20AA">
      <w:pPr>
        <w:pStyle w:val="Heading2"/>
        <w:rPr>
          <w:lang w:val="en-GB"/>
          <w:rPrChange w:id="10068" w:author="Dioguardi, Fabio" w:date="2018-10-23T11:24:00Z">
            <w:rPr/>
          </w:rPrChange>
        </w:rPr>
      </w:pPr>
      <w:bookmarkStart w:id="10069" w:name="_Ref483233429"/>
      <w:bookmarkStart w:id="10070" w:name="_Toc528058533"/>
      <w:r w:rsidRPr="000E1A5F">
        <w:rPr>
          <w:lang w:val="en-GB"/>
          <w:rPrChange w:id="10071" w:author="Dioguardi, Fabio" w:date="2018-10-23T11:24:00Z">
            <w:rPr/>
          </w:rPrChange>
        </w:rPr>
        <w:t>Step 10: Output</w:t>
      </w:r>
      <w:r w:rsidR="00335371" w:rsidRPr="000E1A5F">
        <w:rPr>
          <w:lang w:val="en-GB"/>
          <w:rPrChange w:id="10072" w:author="Dioguardi, Fabio" w:date="2018-10-23T11:24:00Z">
            <w:rPr/>
          </w:rPrChange>
        </w:rPr>
        <w:t>s -</w:t>
      </w:r>
      <w:r w:rsidRPr="000E1A5F">
        <w:rPr>
          <w:lang w:val="en-GB"/>
          <w:rPrChange w:id="10073" w:author="Dioguardi, Fabio" w:date="2018-10-23T11:24:00Z">
            <w:rPr/>
          </w:rPrChange>
        </w:rPr>
        <w:t xml:space="preserve"> Plots and Results</w:t>
      </w:r>
      <w:bookmarkEnd w:id="10069"/>
      <w:bookmarkEnd w:id="10070"/>
    </w:p>
    <w:p w14:paraId="7C3EBA70" w14:textId="77777777" w:rsidR="007444FB" w:rsidRPr="000E1A5F" w:rsidRDefault="007444FB" w:rsidP="007444FB">
      <w:pPr>
        <w:rPr>
          <w:lang w:val="en-GB"/>
          <w:rPrChange w:id="10074" w:author="Dioguardi, Fabio" w:date="2018-10-23T11:24:00Z">
            <w:rPr/>
          </w:rPrChange>
        </w:rPr>
      </w:pPr>
    </w:p>
    <w:p w14:paraId="5D08F4A0" w14:textId="4D30E497" w:rsidR="007444FB" w:rsidRPr="000E1A5F" w:rsidRDefault="007444FB" w:rsidP="007444FB">
      <w:pPr>
        <w:rPr>
          <w:lang w:val="en-GB"/>
          <w:rPrChange w:id="10075" w:author="Dioguardi, Fabio" w:date="2018-10-23T11:24:00Z">
            <w:rPr/>
          </w:rPrChange>
        </w:rPr>
      </w:pPr>
      <w:r w:rsidRPr="000E1A5F">
        <w:rPr>
          <w:lang w:val="en-GB"/>
          <w:rPrChange w:id="10076" w:author="Dioguardi, Fabio" w:date="2018-10-23T11:24:00Z">
            <w:rPr/>
          </w:rPrChange>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0E1A5F">
        <w:rPr>
          <w:lang w:val="en-GB"/>
          <w:rPrChange w:id="10077" w:author="Dioguardi, Fabio" w:date="2018-10-23T11:24:00Z">
            <w:rPr/>
          </w:rPrChange>
        </w:rPr>
        <w:t>FutureVolc</w:t>
      </w:r>
      <w:proofErr w:type="spellEnd"/>
      <w:r w:rsidRPr="000E1A5F">
        <w:rPr>
          <w:lang w:val="en-GB"/>
          <w:rPrChange w:id="10078" w:author="Dioguardi, Fabio" w:date="2018-10-23T11:24:00Z">
            <w:rPr/>
          </w:rPrChange>
        </w:rPr>
        <w:t xml:space="preserve">-specific version REFIR </w:t>
      </w:r>
      <w:r w:rsidR="00A70C55" w:rsidRPr="000E1A5F">
        <w:rPr>
          <w:lang w:val="en-GB"/>
          <w:rPrChange w:id="10079" w:author="Dioguardi, Fabio" w:date="2018-10-23T11:24:00Z">
            <w:rPr/>
          </w:rPrChange>
        </w:rPr>
        <w:t>18.1</w:t>
      </w:r>
      <w:r w:rsidRPr="000E1A5F">
        <w:rPr>
          <w:lang w:val="en-GB"/>
          <w:rPrChange w:id="10080" w:author="Dioguardi, Fabio" w:date="2018-10-23T11:24:00Z">
            <w:rPr/>
          </w:rPrChange>
        </w:rPr>
        <w:t xml:space="preserve">FV run by University of Iceland and the Icelandic Met Office). </w:t>
      </w:r>
    </w:p>
    <w:p w14:paraId="2C3B5BD5" w14:textId="3B9D7DBC" w:rsidR="007444FB" w:rsidRPr="000E1A5F" w:rsidRDefault="007444FB" w:rsidP="007444FB">
      <w:pPr>
        <w:rPr>
          <w:lang w:val="en-GB"/>
          <w:rPrChange w:id="10081" w:author="Dioguardi, Fabio" w:date="2018-10-23T11:24:00Z">
            <w:rPr/>
          </w:rPrChange>
        </w:rPr>
      </w:pPr>
      <w:r w:rsidRPr="000E1A5F">
        <w:rPr>
          <w:lang w:val="en-GB"/>
          <w:rPrChange w:id="10082" w:author="Dioguardi, Fabio" w:date="2018-10-23T11:24:00Z">
            <w:rPr/>
          </w:rPrChange>
        </w:rPr>
        <w:t>However, for better clarity all plots generated by FOXI, are presented all together in this section.</w:t>
      </w:r>
    </w:p>
    <w:p w14:paraId="6A7882B5" w14:textId="77777777" w:rsidR="007444FB" w:rsidRPr="000E1A5F" w:rsidRDefault="007444FB" w:rsidP="007444FB">
      <w:pPr>
        <w:rPr>
          <w:lang w:val="en-GB"/>
          <w:rPrChange w:id="10083" w:author="Dioguardi, Fabio" w:date="2018-10-23T11:24:00Z">
            <w:rPr/>
          </w:rPrChange>
        </w:rPr>
      </w:pPr>
    </w:p>
    <w:p w14:paraId="22611C4F" w14:textId="4867D637" w:rsidR="00335371" w:rsidRPr="000E1A5F" w:rsidRDefault="00335371" w:rsidP="00335371">
      <w:pPr>
        <w:rPr>
          <w:lang w:val="en-GB"/>
          <w:rPrChange w:id="10084" w:author="Dioguardi, Fabio" w:date="2018-10-23T11:24:00Z">
            <w:rPr/>
          </w:rPrChange>
        </w:rPr>
      </w:pPr>
    </w:p>
    <w:p w14:paraId="0287D4F8" w14:textId="26D04C9D" w:rsidR="00335371" w:rsidRPr="000E1A5F" w:rsidRDefault="005F5849" w:rsidP="00335371">
      <w:pPr>
        <w:pStyle w:val="Heading3"/>
        <w:rPr>
          <w:lang w:val="en-GB"/>
          <w:rPrChange w:id="10085" w:author="Dioguardi, Fabio" w:date="2018-10-23T11:24:00Z">
            <w:rPr/>
          </w:rPrChange>
        </w:rPr>
      </w:pPr>
      <w:bookmarkStart w:id="10086" w:name="_Toc528058534"/>
      <w:r w:rsidRPr="000E1A5F">
        <w:rPr>
          <w:lang w:val="en-GB"/>
          <w:rPrChange w:id="10087" w:author="Dioguardi, Fabio" w:date="2018-10-23T11:24:00Z">
            <w:rPr/>
          </w:rPrChange>
        </w:rPr>
        <w:t>The</w:t>
      </w:r>
      <w:r w:rsidR="0030291B" w:rsidRPr="000E1A5F">
        <w:rPr>
          <w:lang w:val="en-GB"/>
          <w:rPrChange w:id="10088" w:author="Dioguardi, Fabio" w:date="2018-10-23T11:24:00Z">
            <w:rPr/>
          </w:rPrChange>
        </w:rPr>
        <w:t xml:space="preserve"> “</w:t>
      </w:r>
      <w:r w:rsidR="0030291B" w:rsidRPr="000E1A5F">
        <w:rPr>
          <w:i/>
          <w:lang w:val="en-GB"/>
          <w:rPrChange w:id="10089" w:author="Dioguardi, Fabio" w:date="2018-10-23T11:24:00Z">
            <w:rPr>
              <w:i/>
            </w:rPr>
          </w:rPrChange>
        </w:rPr>
        <w:t>.log</w:t>
      </w:r>
      <w:r w:rsidR="0030291B" w:rsidRPr="000E1A5F">
        <w:rPr>
          <w:lang w:val="en-GB"/>
          <w:rPrChange w:id="10090" w:author="Dioguardi, Fabio" w:date="2018-10-23T11:24:00Z">
            <w:rPr/>
          </w:rPrChange>
        </w:rPr>
        <w:t>” file</w:t>
      </w:r>
      <w:bookmarkEnd w:id="10086"/>
    </w:p>
    <w:p w14:paraId="73BD9C8D" w14:textId="77777777" w:rsidR="00335371" w:rsidRPr="000E1A5F" w:rsidRDefault="00335371" w:rsidP="00335371">
      <w:pPr>
        <w:rPr>
          <w:lang w:val="en-GB"/>
          <w:rPrChange w:id="10091" w:author="Dioguardi, Fabio" w:date="2018-10-23T11:24:00Z">
            <w:rPr/>
          </w:rPrChange>
        </w:rPr>
      </w:pPr>
    </w:p>
    <w:p w14:paraId="09B32FC4" w14:textId="765A48E6" w:rsidR="00646B1D" w:rsidRPr="000E1A5F" w:rsidRDefault="0013240E" w:rsidP="00335371">
      <w:pPr>
        <w:rPr>
          <w:lang w:val="en-GB"/>
          <w:rPrChange w:id="10092" w:author="Dioguardi, Fabio" w:date="2018-10-23T11:24:00Z">
            <w:rPr/>
          </w:rPrChange>
        </w:rPr>
      </w:pPr>
      <w:r w:rsidRPr="000E1A5F">
        <w:rPr>
          <w:lang w:val="en-GB"/>
          <w:rPrChange w:id="10093" w:author="Dioguardi, Fabio" w:date="2018-10-23T11:24:00Z">
            <w:rPr/>
          </w:rPrChange>
        </w:rPr>
        <w:t xml:space="preserve">When </w:t>
      </w:r>
      <w:r w:rsidR="00646B1D" w:rsidRPr="000E1A5F">
        <w:rPr>
          <w:lang w:val="en-GB"/>
          <w:rPrChange w:id="10094" w:author="Dioguardi, Fabio" w:date="2018-10-23T11:24:00Z">
            <w:rPr/>
          </w:rPrChange>
        </w:rPr>
        <w:t>starting the program, FOXI creates a “</w:t>
      </w:r>
      <w:r w:rsidR="00646B1D" w:rsidRPr="000E1A5F">
        <w:rPr>
          <w:i/>
          <w:lang w:val="en-GB"/>
          <w:rPrChange w:id="10095" w:author="Dioguardi, Fabio" w:date="2018-10-23T11:24:00Z">
            <w:rPr>
              <w:i/>
            </w:rPr>
          </w:rPrChange>
        </w:rPr>
        <w:t>.log</w:t>
      </w:r>
      <w:r w:rsidR="00646B1D" w:rsidRPr="000E1A5F">
        <w:rPr>
          <w:lang w:val="en-GB"/>
          <w:rPrChange w:id="10096" w:author="Dioguardi, Fabio" w:date="2018-10-23T11:24:00Z">
            <w:rPr/>
          </w:rPrChange>
        </w:rPr>
        <w:t>” file, located in a subfolder named “</w:t>
      </w:r>
      <w:proofErr w:type="spellStart"/>
      <w:r w:rsidR="00646B1D" w:rsidRPr="000E1A5F">
        <w:rPr>
          <w:lang w:val="en-GB"/>
          <w:rPrChange w:id="10097" w:author="Dioguardi, Fabio" w:date="2018-10-23T11:24:00Z">
            <w:rPr/>
          </w:rPrChange>
        </w:rPr>
        <w:t>foxi_log</w:t>
      </w:r>
      <w:proofErr w:type="spellEnd"/>
      <w:r w:rsidR="00646B1D" w:rsidRPr="000E1A5F">
        <w:rPr>
          <w:lang w:val="en-GB"/>
          <w:rPrChange w:id="10098" w:author="Dioguardi, Fabio" w:date="2018-10-23T11:24:00Z">
            <w:rPr/>
          </w:rPrChange>
        </w:rPr>
        <w:t xml:space="preserve">”. (If this folder doesn’t exist, it is automatically generated by the script). The name of the log file </w:t>
      </w:r>
      <w:r w:rsidR="008066C2" w:rsidRPr="000E1A5F">
        <w:rPr>
          <w:lang w:val="en-GB"/>
          <w:rPrChange w:id="10099" w:author="Dioguardi, Fabio" w:date="2018-10-23T11:24:00Z">
            <w:rPr/>
          </w:rPrChange>
        </w:rPr>
        <w:t xml:space="preserve">includes </w:t>
      </w:r>
      <w:r w:rsidR="008066C2" w:rsidRPr="000E1A5F">
        <w:rPr>
          <w:lang w:val="en-GB"/>
          <w:rPrChange w:id="10100" w:author="Dioguardi, Fabio" w:date="2018-10-23T11:24:00Z">
            <w:rPr/>
          </w:rPrChange>
        </w:rPr>
        <w:lastRenderedPageBreak/>
        <w:t>the date and time of program initiation according to the following format</w:t>
      </w:r>
      <w:r w:rsidR="00646B1D" w:rsidRPr="000E1A5F">
        <w:rPr>
          <w:lang w:val="en-GB"/>
          <w:rPrChange w:id="10101" w:author="Dioguardi, Fabio" w:date="2018-10-23T11:24:00Z">
            <w:rPr/>
          </w:rPrChange>
        </w:rPr>
        <w:t>: “</w:t>
      </w:r>
      <w:r w:rsidR="00646B1D" w:rsidRPr="000E1A5F">
        <w:rPr>
          <w:b/>
          <w:i/>
          <w:lang w:val="en-GB"/>
          <w:rPrChange w:id="10102" w:author="Dioguardi, Fabio" w:date="2018-10-23T11:24:00Z">
            <w:rPr>
              <w:b/>
              <w:i/>
            </w:rPr>
          </w:rPrChange>
        </w:rPr>
        <w:t>refir_</w:t>
      </w:r>
      <w:r w:rsidR="00646B1D" w:rsidRPr="000E1A5F">
        <w:rPr>
          <w:i/>
          <w:lang w:val="en-GB"/>
          <w:rPrChange w:id="10103" w:author="Dioguardi, Fabio" w:date="2018-10-23T11:24:00Z">
            <w:rPr>
              <w:i/>
            </w:rPr>
          </w:rPrChange>
        </w:rPr>
        <w:t>yyyymmdd</w:t>
      </w:r>
      <w:r w:rsidR="00646B1D" w:rsidRPr="000E1A5F">
        <w:rPr>
          <w:b/>
          <w:i/>
          <w:lang w:val="en-GB"/>
          <w:rPrChange w:id="10104" w:author="Dioguardi, Fabio" w:date="2018-10-23T11:24:00Z">
            <w:rPr>
              <w:b/>
              <w:i/>
            </w:rPr>
          </w:rPrChange>
        </w:rPr>
        <w:t>_</w:t>
      </w:r>
      <w:r w:rsidR="00646B1D" w:rsidRPr="000E1A5F">
        <w:rPr>
          <w:i/>
          <w:lang w:val="en-GB"/>
          <w:rPrChange w:id="10105" w:author="Dioguardi, Fabio" w:date="2018-10-23T11:24:00Z">
            <w:rPr>
              <w:i/>
            </w:rPr>
          </w:rPrChange>
        </w:rPr>
        <w:t>HHMM</w:t>
      </w:r>
      <w:r w:rsidR="00646B1D" w:rsidRPr="000E1A5F">
        <w:rPr>
          <w:b/>
          <w:i/>
          <w:lang w:val="en-GB"/>
          <w:rPrChange w:id="10106" w:author="Dioguardi, Fabio" w:date="2018-10-23T11:24:00Z">
            <w:rPr>
              <w:b/>
              <w:i/>
            </w:rPr>
          </w:rPrChange>
        </w:rPr>
        <w:t>.log</w:t>
      </w:r>
      <w:r w:rsidR="00646B1D" w:rsidRPr="000E1A5F">
        <w:rPr>
          <w:lang w:val="en-GB"/>
          <w:rPrChange w:id="10107" w:author="Dioguardi, Fabio" w:date="2018-10-23T11:24:00Z">
            <w:rPr/>
          </w:rPrChange>
        </w:rPr>
        <w:t>”</w:t>
      </w:r>
      <w:r w:rsidR="008066C2" w:rsidRPr="000E1A5F">
        <w:rPr>
          <w:lang w:val="en-GB"/>
          <w:rPrChange w:id="10108" w:author="Dioguardi, Fabio" w:date="2018-10-23T11:24:00Z">
            <w:rPr/>
          </w:rPrChange>
        </w:rPr>
        <w:t>.</w:t>
      </w:r>
    </w:p>
    <w:p w14:paraId="0840DDE3" w14:textId="45B829E2" w:rsidR="008066C2" w:rsidRPr="000E1A5F" w:rsidRDefault="008066C2" w:rsidP="00335371">
      <w:pPr>
        <w:rPr>
          <w:lang w:val="en-GB"/>
          <w:rPrChange w:id="10109" w:author="Dioguardi, Fabio" w:date="2018-10-23T11:24:00Z">
            <w:rPr/>
          </w:rPrChange>
        </w:rPr>
      </w:pPr>
      <w:r w:rsidRPr="000E1A5F">
        <w:rPr>
          <w:lang w:val="en-GB"/>
          <w:rPrChange w:id="10110" w:author="Dioguardi, Fabio" w:date="2018-10-23T11:24:00Z">
            <w:rPr/>
          </w:rPrChange>
        </w:rPr>
        <w:t>The “.log” file of a FOXI run started at 15:00 on 15 May 2017 would hence be labelled “</w:t>
      </w:r>
      <w:r w:rsidRPr="000E1A5F">
        <w:rPr>
          <w:i/>
          <w:lang w:val="en-GB"/>
          <w:rPrChange w:id="10111" w:author="Dioguardi, Fabio" w:date="2018-10-23T11:24:00Z">
            <w:rPr>
              <w:i/>
            </w:rPr>
          </w:rPrChange>
        </w:rPr>
        <w:t>refir_20170515_1500.log</w:t>
      </w:r>
      <w:r w:rsidRPr="000E1A5F">
        <w:rPr>
          <w:lang w:val="en-GB"/>
          <w:rPrChange w:id="10112" w:author="Dioguardi, Fabio" w:date="2018-10-23T11:24:00Z">
            <w:rPr/>
          </w:rPrChange>
        </w:rPr>
        <w:t>”.</w:t>
      </w:r>
    </w:p>
    <w:p w14:paraId="50824671" w14:textId="33D72A47" w:rsidR="006973E6" w:rsidRPr="000E1A5F" w:rsidRDefault="008066C2" w:rsidP="00335371">
      <w:pPr>
        <w:rPr>
          <w:lang w:val="en-GB"/>
          <w:rPrChange w:id="10113" w:author="Dioguardi, Fabio" w:date="2018-10-23T11:24:00Z">
            <w:rPr/>
          </w:rPrChange>
        </w:rPr>
      </w:pPr>
      <w:r w:rsidRPr="000E1A5F">
        <w:rPr>
          <w:lang w:val="en-GB"/>
          <w:rPrChange w:id="10114" w:author="Dioguardi, Fabio" w:date="2018-10-23T11:24:00Z">
            <w:rPr/>
          </w:rPrChange>
        </w:rPr>
        <w:t>A lo</w:t>
      </w:r>
      <w:r w:rsidR="008D013B" w:rsidRPr="000E1A5F">
        <w:rPr>
          <w:lang w:val="en-GB"/>
          <w:rPrChange w:id="10115" w:author="Dioguardi, Fabio" w:date="2018-10-23T11:24:00Z">
            <w:rPr/>
          </w:rPrChange>
        </w:rPr>
        <w:t xml:space="preserve">g file allows to track the processes performed by FOXI during each run. It records </w:t>
      </w:r>
      <w:r w:rsidRPr="000E1A5F">
        <w:rPr>
          <w:lang w:val="en-GB"/>
          <w:rPrChange w:id="10116" w:author="Dioguardi, Fabio" w:date="2018-10-23T11:24:00Z">
            <w:rPr/>
          </w:rPrChange>
        </w:rPr>
        <w:t>a</w:t>
      </w:r>
      <w:r w:rsidR="008D013B" w:rsidRPr="000E1A5F">
        <w:rPr>
          <w:lang w:val="en-GB"/>
          <w:rPrChange w:id="10117" w:author="Dioguardi, Fabio" w:date="2018-10-23T11:24:00Z">
            <w:rPr/>
          </w:rPrChange>
        </w:rPr>
        <w:t xml:space="preserve">ll </w:t>
      </w:r>
      <w:r w:rsidRPr="000E1A5F">
        <w:rPr>
          <w:lang w:val="en-GB"/>
          <w:rPrChange w:id="10118" w:author="Dioguardi, Fabio" w:date="2018-10-23T11:24:00Z">
            <w:rPr/>
          </w:rPrChange>
        </w:rPr>
        <w:t xml:space="preserve">messages displayed on screen, all </w:t>
      </w:r>
      <w:r w:rsidR="008D013B" w:rsidRPr="000E1A5F">
        <w:rPr>
          <w:lang w:val="en-GB"/>
          <w:rPrChange w:id="10119" w:author="Dioguardi, Fabio" w:date="2018-10-23T11:24:00Z">
            <w:rPr/>
          </w:rPrChange>
        </w:rPr>
        <w:t xml:space="preserve">relevant input parameters, along with all </w:t>
      </w:r>
      <w:r w:rsidRPr="000E1A5F">
        <w:rPr>
          <w:lang w:val="en-GB"/>
          <w:rPrChange w:id="10120" w:author="Dioguardi, Fabio" w:date="2018-10-23T11:24:00Z">
            <w:rPr/>
          </w:rPrChange>
        </w:rPr>
        <w:t>int</w:t>
      </w:r>
      <w:r w:rsidR="008D013B" w:rsidRPr="000E1A5F">
        <w:rPr>
          <w:lang w:val="en-GB"/>
          <w:rPrChange w:id="10121" w:author="Dioguardi, Fabio" w:date="2018-10-23T11:24:00Z">
            <w:rPr/>
          </w:rPrChange>
        </w:rPr>
        <w:t>ermediate</w:t>
      </w:r>
      <w:r w:rsidRPr="000E1A5F">
        <w:rPr>
          <w:lang w:val="en-GB"/>
          <w:rPrChange w:id="10122" w:author="Dioguardi, Fabio" w:date="2018-10-23T11:24:00Z">
            <w:rPr/>
          </w:rPrChange>
        </w:rPr>
        <w:t xml:space="preserve"> </w:t>
      </w:r>
      <w:r w:rsidR="008D013B" w:rsidRPr="000E1A5F">
        <w:rPr>
          <w:lang w:val="en-GB"/>
          <w:rPrChange w:id="10123" w:author="Dioguardi, Fabio" w:date="2018-10-23T11:24:00Z">
            <w:rPr/>
          </w:rPrChange>
        </w:rPr>
        <w:t>and final results</w:t>
      </w:r>
      <w:r w:rsidRPr="000E1A5F">
        <w:rPr>
          <w:lang w:val="en-GB"/>
          <w:rPrChange w:id="10124" w:author="Dioguardi, Fabio" w:date="2018-10-23T11:24:00Z">
            <w:rPr/>
          </w:rPrChange>
        </w:rPr>
        <w:t>. Each entry contains</w:t>
      </w:r>
      <w:r w:rsidR="006973E6" w:rsidRPr="000E1A5F">
        <w:rPr>
          <w:lang w:val="en-GB"/>
          <w:rPrChange w:id="10125" w:author="Dioguardi, Fabio" w:date="2018-10-23T11:24:00Z">
            <w:rPr/>
          </w:rPrChange>
        </w:rPr>
        <w:t xml:space="preserve"> the</w:t>
      </w:r>
      <w:r w:rsidR="008D013B" w:rsidRPr="000E1A5F">
        <w:rPr>
          <w:lang w:val="en-GB"/>
          <w:rPrChange w:id="10126" w:author="Dioguardi, Fabio" w:date="2018-10-23T11:24:00Z">
            <w:rPr/>
          </w:rPrChange>
        </w:rPr>
        <w:t xml:space="preserve"> date and time of creation </w:t>
      </w:r>
      <w:r w:rsidRPr="000E1A5F">
        <w:rPr>
          <w:lang w:val="en-GB"/>
          <w:rPrChange w:id="10127" w:author="Dioguardi, Fabio" w:date="2018-10-23T11:24:00Z">
            <w:rPr/>
          </w:rPrChange>
        </w:rPr>
        <w:t xml:space="preserve">along with </w:t>
      </w:r>
      <w:r w:rsidR="008D013B" w:rsidRPr="000E1A5F">
        <w:rPr>
          <w:lang w:val="en-GB"/>
          <w:rPrChange w:id="10128" w:author="Dioguardi, Fabio" w:date="2018-10-23T11:24:00Z">
            <w:rPr/>
          </w:rPrChange>
        </w:rPr>
        <w:t>a marker of the</w:t>
      </w:r>
      <w:r w:rsidR="006973E6" w:rsidRPr="000E1A5F">
        <w:rPr>
          <w:lang w:val="en-GB"/>
          <w:rPrChange w:id="10129" w:author="Dioguardi, Fabio" w:date="2018-10-23T11:24:00Z">
            <w:rPr/>
          </w:rPrChange>
        </w:rPr>
        <w:t xml:space="preserve"> </w:t>
      </w:r>
      <w:r w:rsidRPr="000E1A5F">
        <w:rPr>
          <w:lang w:val="en-GB"/>
          <w:rPrChange w:id="10130" w:author="Dioguardi, Fabio" w:date="2018-10-23T11:24:00Z">
            <w:rPr/>
          </w:rPrChange>
        </w:rPr>
        <w:t>processing level</w:t>
      </w:r>
      <w:r w:rsidR="006973E6" w:rsidRPr="000E1A5F">
        <w:rPr>
          <w:lang w:val="en-GB"/>
          <w:rPrChange w:id="10131" w:author="Dioguardi, Fabio" w:date="2018-10-23T11:24:00Z">
            <w:rPr/>
          </w:rPrChange>
        </w:rPr>
        <w:t>, following</w:t>
      </w:r>
      <w:r w:rsidRPr="000E1A5F">
        <w:rPr>
          <w:lang w:val="en-GB"/>
          <w:rPrChange w:id="10132" w:author="Dioguardi, Fabio" w:date="2018-10-23T11:24:00Z">
            <w:rPr/>
          </w:rPrChange>
        </w:rPr>
        <w:t xml:space="preserve"> </w:t>
      </w:r>
      <w:r w:rsidR="006973E6" w:rsidRPr="000E1A5F">
        <w:rPr>
          <w:lang w:val="en-GB"/>
          <w:rPrChange w:id="10133" w:author="Dioguardi, Fabio" w:date="2018-10-23T11:24:00Z">
            <w:rPr/>
          </w:rPrChange>
        </w:rPr>
        <w:t xml:space="preserve">in broad outline </w:t>
      </w:r>
      <w:r w:rsidRPr="000E1A5F">
        <w:rPr>
          <w:lang w:val="en-GB"/>
          <w:rPrChange w:id="10134" w:author="Dioguardi, Fabio" w:date="2018-10-23T11:24:00Z">
            <w:rPr/>
          </w:rPrChange>
        </w:rPr>
        <w:t>the “step” structure of this manual</w:t>
      </w:r>
      <w:r w:rsidR="006973E6" w:rsidRPr="000E1A5F">
        <w:rPr>
          <w:lang w:val="en-GB"/>
          <w:rPrChange w:id="10135" w:author="Dioguardi, Fabio" w:date="2018-10-23T11:24:00Z">
            <w:rPr/>
          </w:rPrChange>
        </w:rPr>
        <w:t xml:space="preserve"> (see</w:t>
      </w:r>
      <w:r w:rsidRPr="000E1A5F">
        <w:rPr>
          <w:lang w:val="en-GB"/>
          <w:rPrChange w:id="10136" w:author="Dioguardi, Fabio" w:date="2018-10-23T11:24:00Z">
            <w:rPr/>
          </w:rPrChange>
        </w:rPr>
        <w:t xml:space="preserve"> </w:t>
      </w:r>
      <w:r w:rsidRPr="000E1A5F">
        <w:rPr>
          <w:lang w:val="en-GB"/>
          <w:rPrChange w:id="10137" w:author="Dioguardi, Fabio" w:date="2018-10-23T11:24:00Z">
            <w:rPr/>
          </w:rPrChange>
        </w:rPr>
        <w:fldChar w:fldCharType="begin"/>
      </w:r>
      <w:r w:rsidRPr="000E1A5F">
        <w:rPr>
          <w:lang w:val="en-GB"/>
          <w:rPrChange w:id="10138" w:author="Dioguardi, Fabio" w:date="2018-10-23T11:24:00Z">
            <w:rPr/>
          </w:rPrChange>
        </w:rPr>
        <w:instrText xml:space="preserve"> REF _Ref482442614 \h </w:instrText>
      </w:r>
      <w:r w:rsidRPr="000E1A5F">
        <w:rPr>
          <w:lang w:val="en-GB"/>
          <w:rPrChange w:id="10139" w:author="Dioguardi, Fabio" w:date="2018-10-23T11:24:00Z">
            <w:rPr/>
          </w:rPrChange>
        </w:rPr>
      </w:r>
      <w:r w:rsidRPr="000E1A5F">
        <w:rPr>
          <w:lang w:val="en-GB"/>
          <w:rPrChange w:id="10140" w:author="Dioguardi, Fabio" w:date="2018-10-23T11:24:00Z">
            <w:rPr/>
          </w:rPrChange>
        </w:rPr>
        <w:fldChar w:fldCharType="separate"/>
      </w:r>
      <w:r w:rsidR="00DE7C99" w:rsidRPr="000E1A5F">
        <w:rPr>
          <w:lang w:val="en-GB"/>
          <w:rPrChange w:id="10141" w:author="Dioguardi, Fabio" w:date="2018-10-23T11:24:00Z">
            <w:rPr/>
          </w:rPrChange>
        </w:rPr>
        <w:t xml:space="preserve">Figure </w:t>
      </w:r>
      <w:r w:rsidR="00DE7C99" w:rsidRPr="000E1A5F">
        <w:rPr>
          <w:noProof/>
          <w:lang w:val="en-GB"/>
          <w:rPrChange w:id="10142" w:author="Dioguardi, Fabio" w:date="2018-10-23T11:24:00Z">
            <w:rPr>
              <w:noProof/>
            </w:rPr>
          </w:rPrChange>
        </w:rPr>
        <w:t>35</w:t>
      </w:r>
      <w:r w:rsidRPr="000E1A5F">
        <w:rPr>
          <w:lang w:val="en-GB"/>
          <w:rPrChange w:id="10143" w:author="Dioguardi, Fabio" w:date="2018-10-23T11:24:00Z">
            <w:rPr/>
          </w:rPrChange>
        </w:rPr>
        <w:fldChar w:fldCharType="end"/>
      </w:r>
      <w:r w:rsidR="006973E6" w:rsidRPr="000E1A5F">
        <w:rPr>
          <w:lang w:val="en-GB"/>
          <w:rPrChange w:id="10144" w:author="Dioguardi, Fabio" w:date="2018-10-23T11:24:00Z">
            <w:rPr/>
          </w:rPrChange>
        </w:rPr>
        <w:t>).</w:t>
      </w:r>
      <w:r w:rsidR="008D013B" w:rsidRPr="000E1A5F">
        <w:rPr>
          <w:lang w:val="en-GB"/>
          <w:rPrChange w:id="10145" w:author="Dioguardi, Fabio" w:date="2018-10-23T11:24:00Z">
            <w:rPr/>
          </w:rPrChange>
        </w:rPr>
        <w:t xml:space="preserve"> In the example given in </w:t>
      </w:r>
      <w:r w:rsidR="008D013B" w:rsidRPr="000E1A5F">
        <w:rPr>
          <w:lang w:val="en-GB"/>
          <w:rPrChange w:id="10146" w:author="Dioguardi, Fabio" w:date="2018-10-23T11:24:00Z">
            <w:rPr/>
          </w:rPrChange>
        </w:rPr>
        <w:fldChar w:fldCharType="begin"/>
      </w:r>
      <w:r w:rsidR="008D013B" w:rsidRPr="000E1A5F">
        <w:rPr>
          <w:lang w:val="en-GB"/>
          <w:rPrChange w:id="10147" w:author="Dioguardi, Fabio" w:date="2018-10-23T11:24:00Z">
            <w:rPr/>
          </w:rPrChange>
        </w:rPr>
        <w:instrText xml:space="preserve"> REF _Ref482621708 \h </w:instrText>
      </w:r>
      <w:r w:rsidR="008D013B" w:rsidRPr="000E1A5F">
        <w:rPr>
          <w:lang w:val="en-GB"/>
          <w:rPrChange w:id="10148" w:author="Dioguardi, Fabio" w:date="2018-10-23T11:24:00Z">
            <w:rPr/>
          </w:rPrChange>
        </w:rPr>
      </w:r>
      <w:r w:rsidR="008D013B" w:rsidRPr="000E1A5F">
        <w:rPr>
          <w:lang w:val="en-GB"/>
          <w:rPrChange w:id="10149" w:author="Dioguardi, Fabio" w:date="2018-10-23T11:24:00Z">
            <w:rPr/>
          </w:rPrChange>
        </w:rPr>
        <w:fldChar w:fldCharType="separate"/>
      </w:r>
      <w:r w:rsidR="00DE7C99" w:rsidRPr="000E1A5F">
        <w:rPr>
          <w:lang w:val="en-GB"/>
          <w:rPrChange w:id="10150" w:author="Dioguardi, Fabio" w:date="2018-10-23T11:24:00Z">
            <w:rPr/>
          </w:rPrChange>
        </w:rPr>
        <w:t xml:space="preserve">Figure </w:t>
      </w:r>
      <w:r w:rsidR="00DE7C99" w:rsidRPr="000E1A5F">
        <w:rPr>
          <w:noProof/>
          <w:lang w:val="en-GB"/>
          <w:rPrChange w:id="10151" w:author="Dioguardi, Fabio" w:date="2018-10-23T11:24:00Z">
            <w:rPr>
              <w:noProof/>
            </w:rPr>
          </w:rPrChange>
        </w:rPr>
        <w:t>44</w:t>
      </w:r>
      <w:r w:rsidR="008D013B" w:rsidRPr="000E1A5F">
        <w:rPr>
          <w:lang w:val="en-GB"/>
          <w:rPrChange w:id="10152" w:author="Dioguardi, Fabio" w:date="2018-10-23T11:24:00Z">
            <w:rPr/>
          </w:rPrChange>
        </w:rPr>
        <w:fldChar w:fldCharType="end"/>
      </w:r>
      <w:r w:rsidR="008D013B" w:rsidRPr="000E1A5F">
        <w:rPr>
          <w:lang w:val="en-GB"/>
          <w:rPrChange w:id="10153" w:author="Dioguardi, Fabio" w:date="2018-10-23T11:24:00Z">
            <w:rPr/>
          </w:rPrChange>
        </w:rPr>
        <w:t xml:space="preserve">, “Level05” indicates that the depicted entries </w:t>
      </w:r>
      <w:r w:rsidR="00F73A62" w:rsidRPr="000E1A5F">
        <w:rPr>
          <w:lang w:val="en-GB"/>
          <w:rPrChange w:id="10154" w:author="Dioguardi, Fabio" w:date="2018-10-23T11:24:00Z">
            <w:rPr/>
          </w:rPrChange>
        </w:rPr>
        <w:t>refer to the procedures computed during</w:t>
      </w:r>
      <w:r w:rsidR="008D013B" w:rsidRPr="000E1A5F">
        <w:rPr>
          <w:lang w:val="en-GB"/>
          <w:rPrChange w:id="10155" w:author="Dioguardi, Fabio" w:date="2018-10-23T11:24:00Z">
            <w:rPr/>
          </w:rPrChange>
        </w:rPr>
        <w:t xml:space="preserve"> step 5</w:t>
      </w:r>
      <w:r w:rsidR="00F73A62" w:rsidRPr="000E1A5F">
        <w:rPr>
          <w:lang w:val="en-GB"/>
          <w:rPrChange w:id="10156" w:author="Dioguardi, Fabio" w:date="2018-10-23T11:24:00Z">
            <w:rPr/>
          </w:rPrChange>
        </w:rPr>
        <w:t xml:space="preserve"> (described in</w:t>
      </w:r>
      <w:r w:rsidR="008D013B" w:rsidRPr="000E1A5F">
        <w:rPr>
          <w:lang w:val="en-GB"/>
          <w:rPrChange w:id="10157" w:author="Dioguardi, Fabio" w:date="2018-10-23T11:24:00Z">
            <w:rPr/>
          </w:rPrChange>
        </w:rPr>
        <w:t xml:space="preserve"> </w:t>
      </w:r>
      <w:r w:rsidR="00F73A62" w:rsidRPr="000E1A5F">
        <w:rPr>
          <w:lang w:val="en-GB"/>
          <w:rPrChange w:id="10158" w:author="Dioguardi, Fabio" w:date="2018-10-23T11:24:00Z">
            <w:rPr/>
          </w:rPrChange>
        </w:rPr>
        <w:t xml:space="preserve">section </w:t>
      </w:r>
      <w:r w:rsidR="00DC774B" w:rsidRPr="000E1A5F">
        <w:rPr>
          <w:lang w:val="en-GB"/>
          <w:rPrChange w:id="10159" w:author="Dioguardi, Fabio" w:date="2018-10-23T11:24:00Z">
            <w:rPr/>
          </w:rPrChange>
        </w:rPr>
        <w:fldChar w:fldCharType="begin"/>
      </w:r>
      <w:r w:rsidR="00DC774B" w:rsidRPr="000E1A5F">
        <w:rPr>
          <w:lang w:val="en-GB"/>
          <w:rPrChange w:id="10160" w:author="Dioguardi, Fabio" w:date="2018-10-23T11:24:00Z">
            <w:rPr/>
          </w:rPrChange>
        </w:rPr>
        <w:instrText xml:space="preserve"> REF _Ref482621810 \r \h </w:instrText>
      </w:r>
      <w:r w:rsidR="00DC774B" w:rsidRPr="000E1A5F">
        <w:rPr>
          <w:lang w:val="en-GB"/>
          <w:rPrChange w:id="10161" w:author="Dioguardi, Fabio" w:date="2018-10-23T11:24:00Z">
            <w:rPr/>
          </w:rPrChange>
        </w:rPr>
      </w:r>
      <w:r w:rsidR="00DC774B" w:rsidRPr="000E1A5F">
        <w:rPr>
          <w:lang w:val="en-GB"/>
          <w:rPrChange w:id="10162" w:author="Dioguardi, Fabio" w:date="2018-10-23T11:24:00Z">
            <w:rPr/>
          </w:rPrChange>
        </w:rPr>
        <w:fldChar w:fldCharType="separate"/>
      </w:r>
      <w:r w:rsidR="00DE7C99" w:rsidRPr="000E1A5F">
        <w:rPr>
          <w:lang w:val="en-GB"/>
          <w:rPrChange w:id="10163" w:author="Dioguardi, Fabio" w:date="2018-10-23T11:24:00Z">
            <w:rPr/>
          </w:rPrChange>
        </w:rPr>
        <w:t>5.5</w:t>
      </w:r>
      <w:r w:rsidR="00DC774B" w:rsidRPr="000E1A5F">
        <w:rPr>
          <w:lang w:val="en-GB"/>
          <w:rPrChange w:id="10164" w:author="Dioguardi, Fabio" w:date="2018-10-23T11:24:00Z">
            <w:rPr/>
          </w:rPrChange>
        </w:rPr>
        <w:fldChar w:fldCharType="end"/>
      </w:r>
      <w:r w:rsidR="00F73A62" w:rsidRPr="000E1A5F">
        <w:rPr>
          <w:lang w:val="en-GB"/>
          <w:rPrChange w:id="10165" w:author="Dioguardi, Fabio" w:date="2018-10-23T11:24:00Z">
            <w:rPr/>
          </w:rPrChange>
        </w:rPr>
        <w:t>).</w:t>
      </w:r>
    </w:p>
    <w:p w14:paraId="58D9D7C5" w14:textId="77777777" w:rsidR="006973E6" w:rsidRPr="000E1A5F" w:rsidRDefault="006973E6" w:rsidP="006973E6">
      <w:pPr>
        <w:keepNext/>
        <w:jc w:val="center"/>
        <w:rPr>
          <w:lang w:val="en-GB"/>
          <w:rPrChange w:id="10166" w:author="Dioguardi, Fabio" w:date="2018-10-23T11:24:00Z">
            <w:rPr/>
          </w:rPrChange>
        </w:rPr>
      </w:pPr>
      <w:r w:rsidRPr="000E1A5F">
        <w:rPr>
          <w:noProof/>
          <w:lang w:val="en-GB" w:eastAsia="en-GB"/>
        </w:rPr>
        <w:drawing>
          <wp:inline distT="0" distB="0" distL="0" distR="0" wp14:anchorId="1D1D32D6" wp14:editId="270C744E">
            <wp:extent cx="4744077" cy="1648438"/>
            <wp:effectExtent l="57150" t="5715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example.tiff"/>
                    <pic:cNvPicPr/>
                  </pic:nvPicPr>
                  <pic:blipFill>
                    <a:blip r:embed="rId55">
                      <a:extLst>
                        <a:ext uri="{28A0092B-C50C-407E-A947-70E740481C1C}">
                          <a14:useLocalDpi xmlns:a14="http://schemas.microsoft.com/office/drawing/2010/main" val="0"/>
                        </a:ext>
                      </a:extLst>
                    </a:blip>
                    <a:stretch>
                      <a:fillRect/>
                    </a:stretch>
                  </pic:blipFill>
                  <pic:spPr>
                    <a:xfrm>
                      <a:off x="0" y="0"/>
                      <a:ext cx="4744077" cy="1648438"/>
                    </a:xfrm>
                    <a:prstGeom prst="rect">
                      <a:avLst/>
                    </a:prstGeom>
                    <a:ln w="1587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BA6872B" w14:textId="585ABA0B" w:rsidR="006973E6" w:rsidRPr="000E1A5F" w:rsidRDefault="006973E6" w:rsidP="006973E6">
      <w:pPr>
        <w:pStyle w:val="Caption"/>
        <w:rPr>
          <w:lang w:val="en-GB"/>
          <w:rPrChange w:id="10167" w:author="Dioguardi, Fabio" w:date="2018-10-23T11:24:00Z">
            <w:rPr/>
          </w:rPrChange>
        </w:rPr>
      </w:pPr>
      <w:bookmarkStart w:id="10168" w:name="_Ref482621708"/>
      <w:r w:rsidRPr="000E1A5F">
        <w:rPr>
          <w:lang w:val="en-GB"/>
          <w:rPrChange w:id="10169" w:author="Dioguardi, Fabio" w:date="2018-10-23T11:24:00Z">
            <w:rPr/>
          </w:rPrChange>
        </w:rPr>
        <w:t xml:space="preserve">Figure </w:t>
      </w:r>
      <w:r w:rsidRPr="000E1A5F">
        <w:rPr>
          <w:lang w:val="en-GB"/>
          <w:rPrChange w:id="10170" w:author="Dioguardi, Fabio" w:date="2018-10-23T11:24:00Z">
            <w:rPr/>
          </w:rPrChange>
        </w:rPr>
        <w:fldChar w:fldCharType="begin"/>
      </w:r>
      <w:r w:rsidRPr="000E1A5F">
        <w:rPr>
          <w:lang w:val="en-GB"/>
          <w:rPrChange w:id="10171" w:author="Dioguardi, Fabio" w:date="2018-10-23T11:24:00Z">
            <w:rPr/>
          </w:rPrChange>
        </w:rPr>
        <w:instrText xml:space="preserve"> SEQ Figure \* ARABIC </w:instrText>
      </w:r>
      <w:r w:rsidRPr="000E1A5F">
        <w:rPr>
          <w:lang w:val="en-GB"/>
          <w:rPrChange w:id="10172" w:author="Dioguardi, Fabio" w:date="2018-10-23T11:24:00Z">
            <w:rPr/>
          </w:rPrChange>
        </w:rPr>
        <w:fldChar w:fldCharType="separate"/>
      </w:r>
      <w:r w:rsidR="00DE7C99" w:rsidRPr="000E1A5F">
        <w:rPr>
          <w:noProof/>
          <w:lang w:val="en-GB"/>
          <w:rPrChange w:id="10173" w:author="Dioguardi, Fabio" w:date="2018-10-23T11:24:00Z">
            <w:rPr>
              <w:noProof/>
            </w:rPr>
          </w:rPrChange>
        </w:rPr>
        <w:t>44</w:t>
      </w:r>
      <w:r w:rsidRPr="000E1A5F">
        <w:rPr>
          <w:lang w:val="en-GB"/>
          <w:rPrChange w:id="10174" w:author="Dioguardi, Fabio" w:date="2018-10-23T11:24:00Z">
            <w:rPr/>
          </w:rPrChange>
        </w:rPr>
        <w:fldChar w:fldCharType="end"/>
      </w:r>
      <w:bookmarkEnd w:id="10168"/>
      <w:r w:rsidRPr="000E1A5F">
        <w:rPr>
          <w:lang w:val="en-GB"/>
          <w:rPrChange w:id="10175" w:author="Dioguardi, Fabio" w:date="2018-10-23T11:24:00Z">
            <w:rPr/>
          </w:rPrChange>
        </w:rPr>
        <w:t>: Excerpt of a typical ".log" file. "Level05" indicates that the depicted entries were generated during the computations conducted within step 5.</w:t>
      </w:r>
    </w:p>
    <w:p w14:paraId="132B8AE3" w14:textId="32A1BAE2" w:rsidR="006973E6" w:rsidRPr="000E1A5F" w:rsidRDefault="00F73A62" w:rsidP="00335371">
      <w:pPr>
        <w:rPr>
          <w:lang w:val="en-GB"/>
          <w:rPrChange w:id="10176" w:author="Dioguardi, Fabio" w:date="2018-10-23T11:24:00Z">
            <w:rPr/>
          </w:rPrChange>
        </w:rPr>
      </w:pPr>
      <w:r w:rsidRPr="000E1A5F">
        <w:rPr>
          <w:lang w:val="en-GB"/>
          <w:rPrChange w:id="10177" w:author="Dioguardi, Fabio" w:date="2018-10-23T11:24:00Z">
            <w:rPr/>
          </w:rPrChange>
        </w:rPr>
        <w:t>The entries in an additional column inform the user about the type of each entry:</w:t>
      </w:r>
    </w:p>
    <w:p w14:paraId="22AFBADA" w14:textId="60582612" w:rsidR="00F73A62" w:rsidRPr="000E1A5F" w:rsidRDefault="00F73A62" w:rsidP="001507E8">
      <w:pPr>
        <w:pStyle w:val="ListParagraph"/>
        <w:numPr>
          <w:ilvl w:val="0"/>
          <w:numId w:val="38"/>
        </w:numPr>
        <w:rPr>
          <w:lang w:val="en-GB"/>
          <w:rPrChange w:id="10178" w:author="Dioguardi, Fabio" w:date="2018-10-23T11:24:00Z">
            <w:rPr/>
          </w:rPrChange>
        </w:rPr>
      </w:pPr>
      <w:r w:rsidRPr="000E1A5F">
        <w:rPr>
          <w:lang w:val="en-GB"/>
          <w:rPrChange w:id="10179" w:author="Dioguardi, Fabio" w:date="2018-10-23T11:24:00Z">
            <w:rPr/>
          </w:rPrChange>
        </w:rPr>
        <w:t>DEBUG: these entries give extra information which might be relevant for debugging (e.g. intermediate results)</w:t>
      </w:r>
      <w:r w:rsidR="00630530" w:rsidRPr="000E1A5F">
        <w:rPr>
          <w:lang w:val="en-GB"/>
          <w:rPrChange w:id="10180" w:author="Dioguardi, Fabio" w:date="2018-10-23T11:24:00Z">
            <w:rPr/>
          </w:rPrChange>
        </w:rPr>
        <w:t>. They were not displayed on the screen.</w:t>
      </w:r>
      <w:r w:rsidRPr="000E1A5F">
        <w:rPr>
          <w:lang w:val="en-GB"/>
          <w:rPrChange w:id="10181" w:author="Dioguardi, Fabio" w:date="2018-10-23T11:24:00Z">
            <w:rPr/>
          </w:rPrChange>
        </w:rPr>
        <w:t xml:space="preserve"> </w:t>
      </w:r>
    </w:p>
    <w:p w14:paraId="70FE267D" w14:textId="408341E8" w:rsidR="00630530" w:rsidRPr="000E1A5F" w:rsidRDefault="00F73A62" w:rsidP="001507E8">
      <w:pPr>
        <w:pStyle w:val="ListParagraph"/>
        <w:numPr>
          <w:ilvl w:val="0"/>
          <w:numId w:val="38"/>
        </w:numPr>
        <w:rPr>
          <w:lang w:val="en-GB"/>
          <w:rPrChange w:id="10182" w:author="Dioguardi, Fabio" w:date="2018-10-23T11:24:00Z">
            <w:rPr/>
          </w:rPrChange>
        </w:rPr>
      </w:pPr>
      <w:r w:rsidRPr="000E1A5F">
        <w:rPr>
          <w:lang w:val="en-GB"/>
          <w:rPrChange w:id="10183" w:author="Dioguardi, Fabio" w:date="2018-10-23T11:24:00Z">
            <w:rPr/>
          </w:rPrChange>
        </w:rPr>
        <w:t xml:space="preserve">INFO: </w:t>
      </w:r>
      <w:r w:rsidR="00630530" w:rsidRPr="000E1A5F">
        <w:rPr>
          <w:lang w:val="en-GB"/>
          <w:rPrChange w:id="10184" w:author="Dioguardi, Fabio" w:date="2018-10-23T11:24:00Z">
            <w:rPr/>
          </w:rPrChange>
        </w:rPr>
        <w:t xml:space="preserve">these entries contain useful information for the operator, displayed on the screen. </w:t>
      </w:r>
    </w:p>
    <w:p w14:paraId="28FB890A" w14:textId="114B8DDC" w:rsidR="00F73A62" w:rsidRPr="000E1A5F" w:rsidRDefault="00630530" w:rsidP="001507E8">
      <w:pPr>
        <w:pStyle w:val="ListParagraph"/>
        <w:numPr>
          <w:ilvl w:val="0"/>
          <w:numId w:val="38"/>
        </w:numPr>
        <w:rPr>
          <w:lang w:val="en-GB"/>
          <w:rPrChange w:id="10185" w:author="Dioguardi, Fabio" w:date="2018-10-23T11:24:00Z">
            <w:rPr/>
          </w:rPrChange>
        </w:rPr>
      </w:pPr>
      <w:r w:rsidRPr="000E1A5F">
        <w:rPr>
          <w:lang w:val="en-GB"/>
          <w:rPrChange w:id="10186" w:author="Dioguardi, Fabio" w:date="2018-10-23T11:24:00Z">
            <w:rPr/>
          </w:rPrChange>
        </w:rPr>
        <w:t>WARNING: these entries contain warnings reported to the operator.</w:t>
      </w:r>
    </w:p>
    <w:p w14:paraId="2611BB4F" w14:textId="1319C217" w:rsidR="00630530" w:rsidRPr="000E1A5F" w:rsidRDefault="00630530" w:rsidP="001507E8">
      <w:pPr>
        <w:pStyle w:val="ListParagraph"/>
        <w:numPr>
          <w:ilvl w:val="0"/>
          <w:numId w:val="38"/>
        </w:numPr>
        <w:rPr>
          <w:lang w:val="en-GB"/>
          <w:rPrChange w:id="10187" w:author="Dioguardi, Fabio" w:date="2018-10-23T11:24:00Z">
            <w:rPr/>
          </w:rPrChange>
        </w:rPr>
      </w:pPr>
      <w:r w:rsidRPr="000E1A5F">
        <w:rPr>
          <w:lang w:val="en-GB"/>
          <w:rPrChange w:id="10188" w:author="Dioguardi, Fabio" w:date="2018-10-23T11:24:00Z">
            <w:rPr/>
          </w:rPrChange>
        </w:rPr>
        <w:t>ERROR: these entries report an error, for example when a configuration file is missing.</w:t>
      </w:r>
    </w:p>
    <w:p w14:paraId="500A1407" w14:textId="5E379544" w:rsidR="00630530" w:rsidRPr="000E1A5F" w:rsidRDefault="00630530" w:rsidP="001507E8">
      <w:pPr>
        <w:pStyle w:val="ListParagraph"/>
        <w:numPr>
          <w:ilvl w:val="0"/>
          <w:numId w:val="38"/>
        </w:numPr>
        <w:rPr>
          <w:lang w:val="en-GB"/>
          <w:rPrChange w:id="10189" w:author="Dioguardi, Fabio" w:date="2018-10-23T11:24:00Z">
            <w:rPr/>
          </w:rPrChange>
        </w:rPr>
      </w:pPr>
      <w:r w:rsidRPr="000E1A5F">
        <w:rPr>
          <w:lang w:val="en-GB"/>
          <w:rPrChange w:id="10190" w:author="Dioguardi, Fabio" w:date="2018-10-23T11:24:00Z">
            <w:rPr/>
          </w:rPrChange>
        </w:rPr>
        <w:t>CRITICAL: these entries inform the user about a potential critical error, such as inconsistent plume height data.</w:t>
      </w:r>
    </w:p>
    <w:p w14:paraId="311A9769" w14:textId="77777777" w:rsidR="00376724" w:rsidRPr="000E1A5F" w:rsidRDefault="00376724" w:rsidP="00376724">
      <w:pPr>
        <w:rPr>
          <w:lang w:val="en-GB"/>
          <w:rPrChange w:id="10191" w:author="Dioguardi, Fabio" w:date="2018-10-23T11:24:00Z">
            <w:rPr/>
          </w:rPrChange>
        </w:rPr>
      </w:pPr>
    </w:p>
    <w:p w14:paraId="642F6AB0" w14:textId="2017FD8D" w:rsidR="00376724" w:rsidRPr="000E1A5F" w:rsidRDefault="001245B9" w:rsidP="00376724">
      <w:pPr>
        <w:pStyle w:val="Heading3"/>
        <w:rPr>
          <w:lang w:val="en-GB"/>
          <w:rPrChange w:id="10192" w:author="Dioguardi, Fabio" w:date="2018-10-23T11:24:00Z">
            <w:rPr/>
          </w:rPrChange>
        </w:rPr>
      </w:pPr>
      <w:bookmarkStart w:id="10193" w:name="_Toc528058535"/>
      <w:r w:rsidRPr="000E1A5F">
        <w:rPr>
          <w:lang w:val="en-GB"/>
          <w:rPrChange w:id="10194" w:author="Dioguardi, Fabio" w:date="2018-10-23T11:24:00Z">
            <w:rPr/>
          </w:rPrChange>
        </w:rPr>
        <w:t>The Status Report</w:t>
      </w:r>
      <w:bookmarkEnd w:id="10193"/>
    </w:p>
    <w:p w14:paraId="0A1CD016" w14:textId="77777777" w:rsidR="00376724" w:rsidRPr="000E1A5F" w:rsidRDefault="00376724" w:rsidP="00376724">
      <w:pPr>
        <w:rPr>
          <w:lang w:val="en-GB"/>
          <w:rPrChange w:id="10195" w:author="Dioguardi, Fabio" w:date="2018-10-23T11:24:00Z">
            <w:rPr/>
          </w:rPrChange>
        </w:rPr>
      </w:pPr>
    </w:p>
    <w:p w14:paraId="78AE7BA2" w14:textId="1B972F1F" w:rsidR="00987F09" w:rsidRPr="000E1A5F" w:rsidRDefault="001245B9" w:rsidP="00987F09">
      <w:pPr>
        <w:rPr>
          <w:lang w:val="en-GB"/>
          <w:rPrChange w:id="10196" w:author="Dioguardi, Fabio" w:date="2018-10-23T11:24:00Z">
            <w:rPr/>
          </w:rPrChange>
        </w:rPr>
      </w:pPr>
      <w:r w:rsidRPr="000E1A5F">
        <w:rPr>
          <w:lang w:val="en-GB"/>
          <w:rPrChange w:id="10197" w:author="Dioguardi, Fabio" w:date="2018-10-23T11:24:00Z">
            <w:rPr/>
          </w:rPrChange>
        </w:rPr>
        <w:t>If this feature is switched o</w:t>
      </w:r>
      <w:r w:rsidR="00FC44D1" w:rsidRPr="000E1A5F">
        <w:rPr>
          <w:lang w:val="en-GB"/>
          <w:rPrChange w:id="10198" w:author="Dioguardi, Fabio" w:date="2018-10-23T11:24:00Z">
            <w:rPr/>
          </w:rPrChange>
        </w:rPr>
        <w:t>n</w:t>
      </w:r>
      <w:r w:rsidR="00A86710" w:rsidRPr="000E1A5F">
        <w:rPr>
          <w:lang w:val="en-GB"/>
          <w:rPrChange w:id="10199" w:author="Dioguardi, Fabio" w:date="2018-10-23T11:24:00Z">
            <w:rPr/>
          </w:rPrChange>
        </w:rPr>
        <w:t xml:space="preserve"> (see section</w:t>
      </w:r>
      <w:r w:rsidR="000270D4" w:rsidRPr="000E1A5F">
        <w:rPr>
          <w:lang w:val="en-GB"/>
          <w:rPrChange w:id="10200" w:author="Dioguardi, Fabio" w:date="2018-10-23T11:24:00Z">
            <w:rPr/>
          </w:rPrChange>
        </w:rPr>
        <w:fldChar w:fldCharType="begin"/>
      </w:r>
      <w:r w:rsidR="000270D4" w:rsidRPr="000E1A5F">
        <w:rPr>
          <w:lang w:val="en-GB"/>
          <w:rPrChange w:id="10201" w:author="Dioguardi, Fabio" w:date="2018-10-23T11:24:00Z">
            <w:rPr/>
          </w:rPrChange>
        </w:rPr>
        <w:instrText xml:space="preserve"> REF _Ref482623041 \h </w:instrText>
      </w:r>
      <w:r w:rsidR="000270D4" w:rsidRPr="000E1A5F">
        <w:rPr>
          <w:lang w:val="en-GB"/>
          <w:rPrChange w:id="10202" w:author="Dioguardi, Fabio" w:date="2018-10-23T11:24:00Z">
            <w:rPr/>
          </w:rPrChange>
        </w:rPr>
      </w:r>
      <w:r w:rsidR="000270D4" w:rsidRPr="000E1A5F">
        <w:rPr>
          <w:lang w:val="en-GB"/>
          <w:rPrChange w:id="10203" w:author="Dioguardi, Fabio" w:date="2018-10-23T11:24:00Z">
            <w:rPr/>
          </w:rPrChange>
        </w:rPr>
        <w:fldChar w:fldCharType="separate"/>
      </w:r>
      <w:r w:rsidR="00DE7C99" w:rsidRPr="000E1A5F">
        <w:rPr>
          <w:lang w:val="en-GB"/>
          <w:rPrChange w:id="10204" w:author="Dioguardi, Fabio" w:date="2018-10-23T11:24:00Z">
            <w:rPr/>
          </w:rPrChange>
        </w:rPr>
        <w:t xml:space="preserve"> “Output Control” and REFIR maps</w:t>
      </w:r>
      <w:r w:rsidR="000270D4" w:rsidRPr="000E1A5F">
        <w:rPr>
          <w:lang w:val="en-GB"/>
          <w:rPrChange w:id="10205" w:author="Dioguardi, Fabio" w:date="2018-10-23T11:24:00Z">
            <w:rPr/>
          </w:rPrChange>
        </w:rPr>
        <w:fldChar w:fldCharType="end"/>
      </w:r>
      <w:r w:rsidR="00A86710" w:rsidRPr="000E1A5F">
        <w:rPr>
          <w:lang w:val="en-GB"/>
          <w:rPrChange w:id="10206" w:author="Dioguardi, Fabio" w:date="2018-10-23T11:24:00Z">
            <w:rPr/>
          </w:rPrChange>
        </w:rPr>
        <w:t>)</w:t>
      </w:r>
      <w:r w:rsidRPr="000E1A5F">
        <w:rPr>
          <w:lang w:val="en-GB"/>
          <w:rPrChange w:id="10207" w:author="Dioguardi, Fabio" w:date="2018-10-23T11:24:00Z">
            <w:rPr/>
          </w:rPrChange>
        </w:rPr>
        <w:t xml:space="preserve">, </w:t>
      </w:r>
      <w:r w:rsidR="00850F2F" w:rsidRPr="000E1A5F">
        <w:rPr>
          <w:lang w:val="en-GB"/>
          <w:rPrChange w:id="10208" w:author="Dioguardi, Fabio" w:date="2018-10-23T11:24:00Z">
            <w:rPr/>
          </w:rPrChange>
        </w:rPr>
        <w:t xml:space="preserve">a status report will be issued, </w:t>
      </w:r>
      <w:r w:rsidRPr="000E1A5F">
        <w:rPr>
          <w:lang w:val="en-GB"/>
          <w:rPrChange w:id="10209" w:author="Dioguardi, Fabio" w:date="2018-10-23T11:24:00Z">
            <w:rPr/>
          </w:rPrChange>
        </w:rPr>
        <w:t xml:space="preserve">which is saved under </w:t>
      </w:r>
      <w:r w:rsidRPr="000E1A5F">
        <w:rPr>
          <w:i/>
          <w:lang w:val="en-GB"/>
          <w:rPrChange w:id="10210" w:author="Dioguardi, Fabio" w:date="2018-10-23T11:24:00Z">
            <w:rPr>
              <w:i/>
            </w:rPr>
          </w:rPrChange>
        </w:rPr>
        <w:t>&lt;</w:t>
      </w:r>
      <w:proofErr w:type="spellStart"/>
      <w:r w:rsidRPr="000E1A5F">
        <w:rPr>
          <w:i/>
          <w:lang w:val="en-GB"/>
          <w:rPrChange w:id="10211" w:author="Dioguardi, Fabio" w:date="2018-10-23T11:24:00Z">
            <w:rPr>
              <w:i/>
            </w:rPr>
          </w:rPrChange>
        </w:rPr>
        <w:t>outputfile</w:t>
      </w:r>
      <w:proofErr w:type="spellEnd"/>
      <w:r w:rsidRPr="000E1A5F">
        <w:rPr>
          <w:i/>
          <w:lang w:val="en-GB"/>
          <w:rPrChange w:id="10212" w:author="Dioguardi, Fabio" w:date="2018-10-23T11:24:00Z">
            <w:rPr>
              <w:i/>
            </w:rPr>
          </w:rPrChange>
        </w:rPr>
        <w:t>&gt;_STATUS_REPORT.txt</w:t>
      </w:r>
      <w:r w:rsidR="000270D4" w:rsidRPr="000E1A5F">
        <w:rPr>
          <w:lang w:val="en-GB"/>
          <w:rPrChange w:id="10213" w:author="Dioguardi, Fabio" w:date="2018-10-23T11:24:00Z">
            <w:rPr/>
          </w:rPrChange>
        </w:rPr>
        <w:t xml:space="preserve">. </w:t>
      </w:r>
      <w:r w:rsidR="002E5F92" w:rsidRPr="000E1A5F">
        <w:rPr>
          <w:lang w:val="en-GB"/>
          <w:rPrChange w:id="10214" w:author="Dioguardi, Fabio" w:date="2018-10-23T11:24:00Z">
            <w:rPr/>
          </w:rPrChange>
        </w:rPr>
        <w:t>At</w:t>
      </w:r>
      <w:r w:rsidRPr="000E1A5F">
        <w:rPr>
          <w:lang w:val="en-GB"/>
          <w:rPrChange w:id="10215" w:author="Dioguardi, Fabio" w:date="2018-10-23T11:24:00Z">
            <w:rPr/>
          </w:rPrChange>
        </w:rPr>
        <w:t xml:space="preserve"> each </w:t>
      </w:r>
      <w:r w:rsidR="00FC44D1" w:rsidRPr="000E1A5F">
        <w:rPr>
          <w:lang w:val="en-GB"/>
          <w:rPrChange w:id="10216" w:author="Dioguardi, Fabio" w:date="2018-10-23T11:24:00Z">
            <w:rPr/>
          </w:rPrChange>
        </w:rPr>
        <w:t>iteration of the processing loop</w:t>
      </w:r>
      <w:r w:rsidR="002E5F92" w:rsidRPr="000E1A5F">
        <w:rPr>
          <w:lang w:val="en-GB"/>
          <w:rPrChange w:id="10217" w:author="Dioguardi, Fabio" w:date="2018-10-23T11:24:00Z">
            <w:rPr/>
          </w:rPrChange>
        </w:rPr>
        <w:t>, the file</w:t>
      </w:r>
      <w:r w:rsidR="00FC44D1" w:rsidRPr="000E1A5F">
        <w:rPr>
          <w:lang w:val="en-GB"/>
          <w:rPrChange w:id="10218" w:author="Dioguardi, Fabio" w:date="2018-10-23T11:24:00Z">
            <w:rPr/>
          </w:rPrChange>
        </w:rPr>
        <w:t xml:space="preserve"> is </w:t>
      </w:r>
      <w:r w:rsidRPr="000E1A5F">
        <w:rPr>
          <w:lang w:val="en-GB"/>
          <w:rPrChange w:id="10219" w:author="Dioguardi, Fabio" w:date="2018-10-23T11:24:00Z">
            <w:rPr/>
          </w:rPrChange>
        </w:rPr>
        <w:t>replaced</w:t>
      </w:r>
      <w:r w:rsidR="000270D4" w:rsidRPr="000E1A5F">
        <w:rPr>
          <w:lang w:val="en-GB"/>
          <w:rPrChange w:id="10220" w:author="Dioguardi, Fabio" w:date="2018-10-23T11:24:00Z">
            <w:rPr/>
          </w:rPrChange>
        </w:rPr>
        <w:t>.</w:t>
      </w:r>
      <w:r w:rsidR="00850F2F" w:rsidRPr="000E1A5F">
        <w:rPr>
          <w:lang w:val="en-GB"/>
          <w:rPrChange w:id="10221" w:author="Dioguardi, Fabio" w:date="2018-10-23T11:24:00Z">
            <w:rPr/>
          </w:rPrChange>
        </w:rPr>
        <w:t xml:space="preserve"> (See</w:t>
      </w:r>
      <w:r w:rsidR="0041172B" w:rsidRPr="000E1A5F">
        <w:rPr>
          <w:lang w:val="en-GB"/>
          <w:rPrChange w:id="10222" w:author="Dioguardi, Fabio" w:date="2018-10-23T11:24:00Z">
            <w:rPr/>
          </w:rPrChange>
        </w:rPr>
        <w:t xml:space="preserve"> Appendix G</w:t>
      </w:r>
      <w:r w:rsidR="00850F2F" w:rsidRPr="000E1A5F">
        <w:rPr>
          <w:lang w:val="en-GB"/>
          <w:rPrChange w:id="10223" w:author="Dioguardi, Fabio" w:date="2018-10-23T11:24:00Z">
            <w:rPr/>
          </w:rPrChange>
        </w:rPr>
        <w:t xml:space="preserve">, which shows the status report at the very end of the </w:t>
      </w:r>
      <w:proofErr w:type="spellStart"/>
      <w:r w:rsidR="00850F2F" w:rsidRPr="000E1A5F">
        <w:rPr>
          <w:lang w:val="en-GB"/>
          <w:rPrChange w:id="10224" w:author="Dioguardi, Fabio" w:date="2018-10-23T11:24:00Z">
            <w:rPr/>
          </w:rPrChange>
        </w:rPr>
        <w:t>FutureVolc</w:t>
      </w:r>
      <w:proofErr w:type="spellEnd"/>
      <w:r w:rsidR="00850F2F" w:rsidRPr="000E1A5F">
        <w:rPr>
          <w:lang w:val="en-GB"/>
          <w:rPrChange w:id="10225" w:author="Dioguardi, Fabio" w:date="2018-10-23T11:24:00Z">
            <w:rPr/>
          </w:rPrChange>
        </w:rPr>
        <w:t xml:space="preserve"> </w:t>
      </w:r>
      <w:r w:rsidR="005F7DF3" w:rsidRPr="000E1A5F">
        <w:rPr>
          <w:lang w:val="en-GB"/>
          <w:rPrChange w:id="10226" w:author="Dioguardi, Fabio" w:date="2018-10-23T11:24:00Z">
            <w:rPr/>
          </w:rPrChange>
        </w:rPr>
        <w:t>E</w:t>
      </w:r>
      <w:r w:rsidR="008066C2" w:rsidRPr="000E1A5F">
        <w:rPr>
          <w:lang w:val="en-GB"/>
          <w:rPrChange w:id="10227" w:author="Dioguardi, Fabio" w:date="2018-10-23T11:24:00Z">
            <w:rPr/>
          </w:rPrChange>
        </w:rPr>
        <w:t>xerc</w:t>
      </w:r>
      <w:r w:rsidR="00850F2F" w:rsidRPr="000E1A5F">
        <w:rPr>
          <w:lang w:val="en-GB"/>
          <w:rPrChange w:id="10228" w:author="Dioguardi, Fabio" w:date="2018-10-23T11:24:00Z">
            <w:rPr/>
          </w:rPrChange>
        </w:rPr>
        <w:t>ise 2 in January 2016</w:t>
      </w:r>
      <w:r w:rsidRPr="000E1A5F">
        <w:rPr>
          <w:lang w:val="en-GB"/>
          <w:rPrChange w:id="10229" w:author="Dioguardi, Fabio" w:date="2018-10-23T11:24:00Z">
            <w:rPr/>
          </w:rPrChange>
        </w:rPr>
        <w:t>).</w:t>
      </w:r>
    </w:p>
    <w:p w14:paraId="0F73D3F4" w14:textId="15D663E9" w:rsidR="001245B9" w:rsidRPr="000E1A5F" w:rsidRDefault="00A86710" w:rsidP="00987F09">
      <w:pPr>
        <w:rPr>
          <w:lang w:val="en-GB"/>
          <w:rPrChange w:id="10230" w:author="Dioguardi, Fabio" w:date="2018-10-23T11:24:00Z">
            <w:rPr/>
          </w:rPrChange>
        </w:rPr>
      </w:pPr>
      <w:r w:rsidRPr="000E1A5F">
        <w:rPr>
          <w:lang w:val="en-GB"/>
          <w:rPrChange w:id="10231" w:author="Dioguardi, Fabio" w:date="2018-10-23T11:24:00Z">
            <w:rPr/>
          </w:rPrChange>
        </w:rPr>
        <w:t>Th</w:t>
      </w:r>
      <w:r w:rsidR="00850F2F" w:rsidRPr="000E1A5F">
        <w:rPr>
          <w:lang w:val="en-GB"/>
          <w:rPrChange w:id="10232" w:author="Dioguardi, Fabio" w:date="2018-10-23T11:24:00Z">
            <w:rPr/>
          </w:rPrChange>
        </w:rPr>
        <w:t>e report</w:t>
      </w:r>
      <w:r w:rsidRPr="000E1A5F">
        <w:rPr>
          <w:lang w:val="en-GB"/>
          <w:rPrChange w:id="10233" w:author="Dioguardi, Fabio" w:date="2018-10-23T11:24:00Z">
            <w:rPr/>
          </w:rPrChange>
        </w:rPr>
        <w:t xml:space="preserve"> is an ASCII text file which</w:t>
      </w:r>
      <w:r w:rsidR="001245B9" w:rsidRPr="000E1A5F">
        <w:rPr>
          <w:lang w:val="en-GB"/>
          <w:rPrChange w:id="10234" w:author="Dioguardi, Fabio" w:date="2018-10-23T11:24:00Z">
            <w:rPr/>
          </w:rPrChange>
        </w:rPr>
        <w:t xml:space="preserve"> gives a</w:t>
      </w:r>
      <w:r w:rsidR="000270D4" w:rsidRPr="000E1A5F">
        <w:rPr>
          <w:lang w:val="en-GB"/>
          <w:rPrChange w:id="10235" w:author="Dioguardi, Fabio" w:date="2018-10-23T11:24:00Z">
            <w:rPr/>
          </w:rPrChange>
        </w:rPr>
        <w:t xml:space="preserve"> concise</w:t>
      </w:r>
      <w:r w:rsidR="00FC44D1" w:rsidRPr="000E1A5F">
        <w:rPr>
          <w:lang w:val="en-GB"/>
          <w:rPrChange w:id="10236" w:author="Dioguardi, Fabio" w:date="2018-10-23T11:24:00Z">
            <w:rPr/>
          </w:rPrChange>
        </w:rPr>
        <w:t xml:space="preserve"> </w:t>
      </w:r>
      <w:r w:rsidR="001245B9" w:rsidRPr="000E1A5F">
        <w:rPr>
          <w:lang w:val="en-GB"/>
          <w:rPrChange w:id="10237" w:author="Dioguardi, Fabio" w:date="2018-10-23T11:24:00Z">
            <w:rPr/>
          </w:rPrChange>
        </w:rPr>
        <w:t>overview of the current MER situation</w:t>
      </w:r>
      <w:r w:rsidR="00850F2F" w:rsidRPr="000E1A5F">
        <w:rPr>
          <w:lang w:val="en-GB"/>
          <w:rPrChange w:id="10238" w:author="Dioguardi, Fabio" w:date="2018-10-23T11:24:00Z">
            <w:rPr/>
          </w:rPrChange>
        </w:rPr>
        <w:t xml:space="preserve">. It is written in a way that </w:t>
      </w:r>
      <w:r w:rsidR="00FC44D1" w:rsidRPr="000E1A5F">
        <w:rPr>
          <w:lang w:val="en-GB"/>
          <w:rPrChange w:id="10239" w:author="Dioguardi, Fabio" w:date="2018-10-23T11:24:00Z">
            <w:rPr/>
          </w:rPrChange>
        </w:rPr>
        <w:t>allows it to be</w:t>
      </w:r>
      <w:r w:rsidRPr="000E1A5F">
        <w:rPr>
          <w:lang w:val="en-GB"/>
          <w:rPrChange w:id="10240" w:author="Dioguardi, Fabio" w:date="2018-10-23T11:24:00Z">
            <w:rPr/>
          </w:rPrChange>
        </w:rPr>
        <w:t xml:space="preserve"> print</w:t>
      </w:r>
      <w:r w:rsidR="00FC44D1" w:rsidRPr="000E1A5F">
        <w:rPr>
          <w:lang w:val="en-GB"/>
          <w:rPrChange w:id="10241" w:author="Dioguardi, Fabio" w:date="2018-10-23T11:24:00Z">
            <w:rPr/>
          </w:rPrChange>
        </w:rPr>
        <w:t>ed to page</w:t>
      </w:r>
      <w:r w:rsidRPr="000E1A5F">
        <w:rPr>
          <w:lang w:val="en-GB"/>
          <w:rPrChange w:id="10242" w:author="Dioguardi, Fabio" w:date="2018-10-23T11:24:00Z">
            <w:rPr/>
          </w:rPrChange>
        </w:rPr>
        <w:t xml:space="preserve">, </w:t>
      </w:r>
      <w:r w:rsidR="00FC44D1" w:rsidRPr="000E1A5F">
        <w:rPr>
          <w:lang w:val="en-GB"/>
          <w:rPrChange w:id="10243" w:author="Dioguardi, Fabio" w:date="2018-10-23T11:24:00Z">
            <w:rPr/>
          </w:rPrChange>
        </w:rPr>
        <w:t>uploaded and accessed</w:t>
      </w:r>
      <w:r w:rsidR="00850F2F" w:rsidRPr="000E1A5F">
        <w:rPr>
          <w:lang w:val="en-GB"/>
          <w:rPrChange w:id="10244" w:author="Dioguardi, Fabio" w:date="2018-10-23T11:24:00Z">
            <w:rPr/>
          </w:rPrChange>
        </w:rPr>
        <w:t xml:space="preserve"> </w:t>
      </w:r>
      <w:r w:rsidRPr="000E1A5F">
        <w:rPr>
          <w:lang w:val="en-GB"/>
          <w:rPrChange w:id="10245" w:author="Dioguardi, Fabio" w:date="2018-10-23T11:24:00Z">
            <w:rPr/>
          </w:rPrChange>
        </w:rPr>
        <w:t xml:space="preserve">on a </w:t>
      </w:r>
      <w:r w:rsidR="00850F2F" w:rsidRPr="000E1A5F">
        <w:rPr>
          <w:lang w:val="en-GB"/>
          <w:rPrChange w:id="10246" w:author="Dioguardi, Fabio" w:date="2018-10-23T11:24:00Z">
            <w:rPr/>
          </w:rPrChange>
        </w:rPr>
        <w:t xml:space="preserve">webpage (or e.g. a </w:t>
      </w:r>
      <w:r w:rsidRPr="000E1A5F">
        <w:rPr>
          <w:lang w:val="en-GB"/>
          <w:rPrChange w:id="10247" w:author="Dioguardi, Fabio" w:date="2018-10-23T11:24:00Z">
            <w:rPr/>
          </w:rPrChange>
        </w:rPr>
        <w:t>blog</w:t>
      </w:r>
      <w:r w:rsidR="00850F2F" w:rsidRPr="000E1A5F">
        <w:rPr>
          <w:lang w:val="en-GB"/>
          <w:rPrChange w:id="10248" w:author="Dioguardi, Fabio" w:date="2018-10-23T11:24:00Z">
            <w:rPr/>
          </w:rPrChange>
        </w:rPr>
        <w:t>)</w:t>
      </w:r>
      <w:r w:rsidRPr="000E1A5F">
        <w:rPr>
          <w:lang w:val="en-GB"/>
          <w:rPrChange w:id="10249" w:author="Dioguardi, Fabio" w:date="2018-10-23T11:24:00Z">
            <w:rPr/>
          </w:rPrChange>
        </w:rPr>
        <w:t xml:space="preserve">, </w:t>
      </w:r>
      <w:r w:rsidR="00850F2F" w:rsidRPr="000E1A5F">
        <w:rPr>
          <w:lang w:val="en-GB"/>
          <w:rPrChange w:id="10250" w:author="Dioguardi, Fabio" w:date="2018-10-23T11:24:00Z">
            <w:rPr/>
          </w:rPrChange>
        </w:rPr>
        <w:t xml:space="preserve">or </w:t>
      </w:r>
      <w:r w:rsidRPr="000E1A5F">
        <w:rPr>
          <w:lang w:val="en-GB"/>
          <w:rPrChange w:id="10251" w:author="Dioguardi, Fabio" w:date="2018-10-23T11:24:00Z">
            <w:rPr/>
          </w:rPrChange>
        </w:rPr>
        <w:t>send</w:t>
      </w:r>
      <w:r w:rsidR="00850F2F" w:rsidRPr="000E1A5F">
        <w:rPr>
          <w:lang w:val="en-GB"/>
          <w:rPrChange w:id="10252" w:author="Dioguardi, Fabio" w:date="2018-10-23T11:24:00Z">
            <w:rPr/>
          </w:rPrChange>
        </w:rPr>
        <w:t xml:space="preserve"> </w:t>
      </w:r>
      <w:r w:rsidRPr="000E1A5F">
        <w:rPr>
          <w:lang w:val="en-GB"/>
          <w:rPrChange w:id="10253" w:author="Dioguardi, Fabio" w:date="2018-10-23T11:24:00Z">
            <w:rPr/>
          </w:rPrChange>
        </w:rPr>
        <w:t>by e-mail</w:t>
      </w:r>
      <w:r w:rsidR="00850F2F" w:rsidRPr="000E1A5F">
        <w:rPr>
          <w:lang w:val="en-GB"/>
          <w:rPrChange w:id="10254" w:author="Dioguardi, Fabio" w:date="2018-10-23T11:24:00Z">
            <w:rPr/>
          </w:rPrChange>
        </w:rPr>
        <w:t>, without the need of lengthy explanations.</w:t>
      </w:r>
    </w:p>
    <w:p w14:paraId="19659B6C" w14:textId="77777777" w:rsidR="005F7DF3" w:rsidRPr="000E1A5F" w:rsidRDefault="005F7DF3" w:rsidP="00987F09">
      <w:pPr>
        <w:rPr>
          <w:lang w:val="en-GB"/>
          <w:rPrChange w:id="10255" w:author="Dioguardi, Fabio" w:date="2018-10-23T11:24:00Z">
            <w:rPr/>
          </w:rPrChange>
        </w:rPr>
      </w:pPr>
    </w:p>
    <w:p w14:paraId="7413BD8E" w14:textId="523F5361" w:rsidR="00412BA5" w:rsidRPr="000E1A5F" w:rsidRDefault="00850F2F" w:rsidP="00987F09">
      <w:pPr>
        <w:rPr>
          <w:lang w:val="en-GB"/>
          <w:rPrChange w:id="10256" w:author="Dioguardi, Fabio" w:date="2018-10-23T11:24:00Z">
            <w:rPr/>
          </w:rPrChange>
        </w:rPr>
      </w:pPr>
      <w:r w:rsidRPr="000E1A5F">
        <w:rPr>
          <w:lang w:val="en-GB"/>
          <w:rPrChange w:id="10257" w:author="Dioguardi, Fabio" w:date="2018-10-23T11:24:00Z">
            <w:rPr/>
          </w:rPrChange>
        </w:rPr>
        <w:t xml:space="preserve">The key </w:t>
      </w:r>
      <w:r w:rsidR="00FC44D1" w:rsidRPr="000E1A5F">
        <w:rPr>
          <w:lang w:val="en-GB"/>
          <w:rPrChange w:id="10258" w:author="Dioguardi, Fabio" w:date="2018-10-23T11:24:00Z">
            <w:rPr/>
          </w:rPrChange>
        </w:rPr>
        <w:t xml:space="preserve">values </w:t>
      </w:r>
      <w:r w:rsidRPr="000E1A5F">
        <w:rPr>
          <w:lang w:val="en-GB"/>
          <w:rPrChange w:id="10259" w:author="Dioguardi, Fabio" w:date="2018-10-23T11:24:00Z">
            <w:rPr/>
          </w:rPrChange>
        </w:rPr>
        <w:t xml:space="preserve">listed </w:t>
      </w:r>
      <w:r w:rsidR="00412BA5" w:rsidRPr="000E1A5F">
        <w:rPr>
          <w:lang w:val="en-GB"/>
          <w:rPrChange w:id="10260" w:author="Dioguardi, Fabio" w:date="2018-10-23T11:24:00Z">
            <w:rPr/>
          </w:rPrChange>
        </w:rPr>
        <w:t xml:space="preserve">in the report </w:t>
      </w:r>
      <w:r w:rsidRPr="000E1A5F">
        <w:rPr>
          <w:lang w:val="en-GB"/>
          <w:rPrChange w:id="10261" w:author="Dioguardi, Fabio" w:date="2018-10-23T11:24:00Z">
            <w:rPr/>
          </w:rPrChange>
        </w:rPr>
        <w:t>are:</w:t>
      </w:r>
    </w:p>
    <w:p w14:paraId="46B2A13C" w14:textId="1A9385E5" w:rsidR="00412BA5" w:rsidRPr="000E1A5F" w:rsidRDefault="00412BA5" w:rsidP="00987F09">
      <w:pPr>
        <w:rPr>
          <w:b/>
          <w:u w:val="single"/>
          <w:lang w:val="en-GB"/>
          <w:rPrChange w:id="10262" w:author="Dioguardi, Fabio" w:date="2018-10-23T11:24:00Z">
            <w:rPr>
              <w:b/>
              <w:u w:val="single"/>
            </w:rPr>
          </w:rPrChange>
        </w:rPr>
      </w:pPr>
      <w:r w:rsidRPr="000E1A5F">
        <w:rPr>
          <w:b/>
          <w:u w:val="single"/>
          <w:lang w:val="en-GB"/>
          <w:rPrChange w:id="10263" w:author="Dioguardi, Fabio" w:date="2018-10-23T11:24:00Z">
            <w:rPr>
              <w:b/>
              <w:u w:val="single"/>
            </w:rPr>
          </w:rPrChange>
        </w:rPr>
        <w:t>“&gt;&gt;&gt; Plume Height Stats (</w:t>
      </w:r>
      <w:proofErr w:type="spellStart"/>
      <w:r w:rsidRPr="000E1A5F">
        <w:rPr>
          <w:b/>
          <w:u w:val="single"/>
          <w:lang w:val="en-GB"/>
          <w:rPrChange w:id="10264" w:author="Dioguardi, Fabio" w:date="2018-10-23T11:24:00Z">
            <w:rPr>
              <w:b/>
              <w:u w:val="single"/>
            </w:rPr>
          </w:rPrChange>
        </w:rPr>
        <w:t>a.v</w:t>
      </w:r>
      <w:proofErr w:type="spellEnd"/>
      <w:r w:rsidRPr="000E1A5F">
        <w:rPr>
          <w:b/>
          <w:u w:val="single"/>
          <w:lang w:val="en-GB"/>
          <w:rPrChange w:id="10265" w:author="Dioguardi, Fabio" w:date="2018-10-23T11:24:00Z">
            <w:rPr>
              <w:b/>
              <w:u w:val="single"/>
            </w:rPr>
          </w:rPrChange>
        </w:rPr>
        <w:t>.) &lt;&lt;&lt;”:</w:t>
      </w:r>
    </w:p>
    <w:p w14:paraId="21690558" w14:textId="70D32496" w:rsidR="00850F2F" w:rsidRPr="000E1A5F" w:rsidRDefault="00850F2F" w:rsidP="001507E8">
      <w:pPr>
        <w:pStyle w:val="ListParagraph"/>
        <w:numPr>
          <w:ilvl w:val="0"/>
          <w:numId w:val="24"/>
        </w:numPr>
        <w:rPr>
          <w:lang w:val="en-GB"/>
          <w:rPrChange w:id="10266" w:author="Dioguardi, Fabio" w:date="2018-10-23T11:24:00Z">
            <w:rPr/>
          </w:rPrChange>
        </w:rPr>
      </w:pPr>
      <w:r w:rsidRPr="000E1A5F">
        <w:rPr>
          <w:b/>
          <w:lang w:val="en-GB"/>
          <w:rPrChange w:id="10267" w:author="Dioguardi, Fabio" w:date="2018-10-23T11:24:00Z">
            <w:rPr>
              <w:b/>
              <w:lang w:val="en-US"/>
            </w:rPr>
          </w:rPrChange>
        </w:rPr>
        <w:t>“</w:t>
      </w:r>
      <w:r w:rsidRPr="000E1A5F">
        <w:rPr>
          <w:b/>
          <w:lang w:val="en-GB"/>
          <w:rPrChange w:id="10268" w:author="Dioguardi, Fabio" w:date="2018-10-23T11:24:00Z">
            <w:rPr>
              <w:b/>
            </w:rPr>
          </w:rPrChange>
        </w:rPr>
        <w:t>time frame”</w:t>
      </w:r>
      <w:r w:rsidR="005723AC" w:rsidRPr="000E1A5F">
        <w:rPr>
          <w:b/>
          <w:lang w:val="en-GB"/>
          <w:rPrChange w:id="10269" w:author="Dioguardi, Fabio" w:date="2018-10-23T11:24:00Z">
            <w:rPr>
              <w:b/>
            </w:rPr>
          </w:rPrChange>
        </w:rPr>
        <w:t xml:space="preserve"> </w:t>
      </w:r>
      <w:r w:rsidRPr="000E1A5F">
        <w:rPr>
          <w:lang w:val="en-GB"/>
          <w:rPrChange w:id="10270" w:author="Dioguardi, Fabio" w:date="2018-10-23T11:24:00Z">
            <w:rPr/>
          </w:rPrChange>
        </w:rPr>
        <w:t>=&gt;</w:t>
      </w:r>
      <w:r w:rsidR="005723AC" w:rsidRPr="000E1A5F">
        <w:rPr>
          <w:lang w:val="en-GB"/>
          <w:rPrChange w:id="10271" w:author="Dioguardi, Fabio" w:date="2018-10-23T11:24:00Z">
            <w:rPr/>
          </w:rPrChange>
        </w:rPr>
        <w:t xml:space="preserve"> </w:t>
      </w:r>
      <w:r w:rsidRPr="000E1A5F">
        <w:rPr>
          <w:lang w:val="en-GB"/>
          <w:rPrChange w:id="10272" w:author="Dioguardi, Fabio" w:date="2018-10-23T11:24:00Z">
            <w:rPr/>
          </w:rPrChange>
        </w:rPr>
        <w:t xml:space="preserve">corresponds to the </w:t>
      </w:r>
      <w:r w:rsidRPr="000E1A5F">
        <w:rPr>
          <w:b/>
          <w:lang w:val="en-GB"/>
          <w:rPrChange w:id="10273" w:author="Dioguardi, Fabio" w:date="2018-10-23T11:24:00Z">
            <w:rPr>
              <w:b/>
            </w:rPr>
          </w:rPrChange>
        </w:rPr>
        <w:t>time base</w:t>
      </w:r>
      <w:r w:rsidRPr="000E1A5F">
        <w:rPr>
          <w:lang w:val="en-GB"/>
          <w:rPrChange w:id="10274" w:author="Dioguardi, Fabio" w:date="2018-10-23T11:24:00Z">
            <w:rPr/>
          </w:rPrChange>
        </w:rPr>
        <w:t xml:space="preserve"> used in FOXI</w:t>
      </w:r>
    </w:p>
    <w:p w14:paraId="7D9D20B6" w14:textId="6F2F8B78" w:rsidR="00850F2F" w:rsidRPr="000E1A5F" w:rsidRDefault="00850F2F" w:rsidP="001507E8">
      <w:pPr>
        <w:pStyle w:val="ListParagraph"/>
        <w:numPr>
          <w:ilvl w:val="0"/>
          <w:numId w:val="24"/>
        </w:numPr>
        <w:rPr>
          <w:lang w:val="en-GB"/>
          <w:rPrChange w:id="10275" w:author="Dioguardi, Fabio" w:date="2018-10-23T11:24:00Z">
            <w:rPr/>
          </w:rPrChange>
        </w:rPr>
      </w:pPr>
      <w:r w:rsidRPr="000E1A5F">
        <w:rPr>
          <w:b/>
          <w:lang w:val="en-GB"/>
          <w:rPrChange w:id="10276" w:author="Dioguardi, Fabio" w:date="2018-10-23T11:24:00Z">
            <w:rPr>
              <w:b/>
              <w:lang w:val="en-US"/>
            </w:rPr>
          </w:rPrChange>
        </w:rPr>
        <w:t xml:space="preserve">“tracked data N” </w:t>
      </w:r>
      <w:r w:rsidRPr="000E1A5F">
        <w:rPr>
          <w:lang w:val="en-GB"/>
          <w:rPrChange w:id="10277" w:author="Dioguardi, Fabio" w:date="2018-10-23T11:24:00Z">
            <w:rPr/>
          </w:rPrChange>
        </w:rPr>
        <w:t>=&gt;</w:t>
      </w:r>
      <w:r w:rsidR="005723AC" w:rsidRPr="000E1A5F">
        <w:rPr>
          <w:lang w:val="en-GB"/>
          <w:rPrChange w:id="10278" w:author="Dioguardi, Fabio" w:date="2018-10-23T11:24:00Z">
            <w:rPr/>
          </w:rPrChange>
        </w:rPr>
        <w:t xml:space="preserve"> </w:t>
      </w:r>
      <w:r w:rsidRPr="000E1A5F">
        <w:rPr>
          <w:lang w:val="en-GB"/>
          <w:rPrChange w:id="10279" w:author="Dioguardi, Fabio" w:date="2018-10-23T11:24:00Z">
            <w:rPr/>
          </w:rPrChange>
        </w:rPr>
        <w:t xml:space="preserve">corresponds to the number of considered data for the run </w:t>
      </w:r>
      <w:r w:rsidRPr="000E1A5F">
        <w:rPr>
          <w:b/>
          <w:i/>
          <w:lang w:val="en-GB"/>
          <w:rPrChange w:id="10280" w:author="Dioguardi, Fabio" w:date="2018-10-23T11:24:00Z">
            <w:rPr>
              <w:b/>
              <w:i/>
            </w:rPr>
          </w:rPrChange>
        </w:rPr>
        <w:t>N</w:t>
      </w:r>
      <w:r w:rsidRPr="000E1A5F">
        <w:rPr>
          <w:lang w:val="en-GB"/>
          <w:rPrChange w:id="10281" w:author="Dioguardi, Fabio" w:date="2018-10-23T11:24:00Z">
            <w:rPr/>
          </w:rPrChange>
        </w:rPr>
        <w:t xml:space="preserve"> in FOXI</w:t>
      </w:r>
    </w:p>
    <w:p w14:paraId="07A9D051" w14:textId="0E0679E6" w:rsidR="00412BA5" w:rsidRPr="000E1A5F" w:rsidRDefault="00412BA5" w:rsidP="001507E8">
      <w:pPr>
        <w:pStyle w:val="ListParagraph"/>
        <w:numPr>
          <w:ilvl w:val="0"/>
          <w:numId w:val="24"/>
        </w:numPr>
        <w:rPr>
          <w:lang w:val="en-GB"/>
          <w:rPrChange w:id="10282" w:author="Dioguardi, Fabio" w:date="2018-10-23T11:24:00Z">
            <w:rPr/>
          </w:rPrChange>
        </w:rPr>
      </w:pPr>
      <w:r w:rsidRPr="000E1A5F">
        <w:rPr>
          <w:b/>
          <w:lang w:val="en-GB"/>
          <w:rPrChange w:id="10283" w:author="Dioguardi, Fabio" w:date="2018-10-23T11:24:00Z">
            <w:rPr>
              <w:b/>
            </w:rPr>
          </w:rPrChange>
        </w:rPr>
        <w:t xml:space="preserve"> “</w:t>
      </w:r>
      <w:proofErr w:type="gramStart"/>
      <w:r w:rsidRPr="000E1A5F">
        <w:rPr>
          <w:b/>
          <w:lang w:val="en-GB"/>
          <w:rPrChange w:id="10284" w:author="Dioguardi, Fabio" w:date="2018-10-23T11:24:00Z">
            <w:rPr>
              <w:b/>
            </w:rPr>
          </w:rPrChange>
        </w:rPr>
        <w:t>minimum</w:t>
      </w:r>
      <w:proofErr w:type="gramEnd"/>
      <w:r w:rsidRPr="000E1A5F">
        <w:rPr>
          <w:b/>
          <w:lang w:val="en-GB"/>
          <w:rPrChange w:id="10285" w:author="Dioguardi, Fabio" w:date="2018-10-23T11:24:00Z">
            <w:rPr>
              <w:b/>
            </w:rPr>
          </w:rPrChange>
        </w:rPr>
        <w:t xml:space="preserve"> </w:t>
      </w:r>
      <w:proofErr w:type="spellStart"/>
      <w:r w:rsidRPr="000E1A5F">
        <w:rPr>
          <w:b/>
          <w:lang w:val="en-GB"/>
          <w:rPrChange w:id="10286" w:author="Dioguardi, Fabio" w:date="2018-10-23T11:24:00Z">
            <w:rPr>
              <w:b/>
            </w:rPr>
          </w:rPrChange>
        </w:rPr>
        <w:t>pl.h</w:t>
      </w:r>
      <w:proofErr w:type="spellEnd"/>
      <w:r w:rsidRPr="000E1A5F">
        <w:rPr>
          <w:b/>
          <w:lang w:val="en-GB"/>
          <w:rPrChange w:id="10287" w:author="Dioguardi, Fabio" w:date="2018-10-23T11:24:00Z">
            <w:rPr>
              <w:b/>
            </w:rPr>
          </w:rPrChange>
        </w:rPr>
        <w:t>.”</w:t>
      </w:r>
      <w:r w:rsidRPr="000E1A5F">
        <w:rPr>
          <w:lang w:val="en-GB"/>
          <w:rPrChange w:id="10288" w:author="Dioguardi, Fabio" w:date="2018-10-23T11:24:00Z">
            <w:rPr/>
          </w:rPrChange>
        </w:rPr>
        <w:t xml:space="preserve"> =&gt;</w:t>
      </w:r>
      <w:r w:rsidR="005723AC" w:rsidRPr="000E1A5F">
        <w:rPr>
          <w:lang w:val="en-GB"/>
          <w:rPrChange w:id="10289" w:author="Dioguardi, Fabio" w:date="2018-10-23T11:24:00Z">
            <w:rPr/>
          </w:rPrChange>
        </w:rPr>
        <w:t xml:space="preserve"> </w:t>
      </w:r>
      <w:r w:rsidRPr="000E1A5F">
        <w:rPr>
          <w:lang w:val="en-GB"/>
          <w:rPrChange w:id="10290" w:author="Dioguardi, Fabio" w:date="2018-10-23T11:24:00Z">
            <w:rPr/>
          </w:rPrChange>
        </w:rPr>
        <w:t xml:space="preserve">corresponds to the minimum best plume height estimate </w:t>
      </w:r>
      <w:proofErr w:type="spellStart"/>
      <w:r w:rsidRPr="000E1A5F">
        <w:rPr>
          <w:b/>
          <w:i/>
          <w:lang w:val="en-GB"/>
          <w:rPrChange w:id="10291" w:author="Dioguardi, Fabio" w:date="2018-10-23T11:24:00Z">
            <w:rPr>
              <w:b/>
              <w:i/>
            </w:rPr>
          </w:rPrChange>
        </w:rPr>
        <w:t>h</w:t>
      </w:r>
      <w:r w:rsidRPr="000E1A5F">
        <w:rPr>
          <w:b/>
          <w:i/>
          <w:vertAlign w:val="subscript"/>
          <w:lang w:val="en-GB"/>
          <w:rPrChange w:id="10292" w:author="Dioguardi, Fabio" w:date="2018-10-23T11:24:00Z">
            <w:rPr>
              <w:b/>
              <w:i/>
              <w:vertAlign w:val="subscript"/>
            </w:rPr>
          </w:rPrChange>
        </w:rPr>
        <w:t>min</w:t>
      </w:r>
      <w:proofErr w:type="spellEnd"/>
      <w:r w:rsidRPr="000E1A5F">
        <w:rPr>
          <w:lang w:val="en-GB"/>
          <w:rPrChange w:id="10293" w:author="Dioguardi, Fabio" w:date="2018-10-23T11:24:00Z">
            <w:rPr/>
          </w:rPrChange>
        </w:rPr>
        <w:t xml:space="preserve"> </w:t>
      </w:r>
    </w:p>
    <w:p w14:paraId="55D602A3" w14:textId="297F3769" w:rsidR="00412BA5" w:rsidRPr="000E1A5F" w:rsidRDefault="00412BA5" w:rsidP="001507E8">
      <w:pPr>
        <w:pStyle w:val="ListParagraph"/>
        <w:numPr>
          <w:ilvl w:val="0"/>
          <w:numId w:val="24"/>
        </w:numPr>
        <w:rPr>
          <w:lang w:val="en-GB"/>
          <w:rPrChange w:id="10294" w:author="Dioguardi, Fabio" w:date="2018-10-23T11:24:00Z">
            <w:rPr/>
          </w:rPrChange>
        </w:rPr>
      </w:pPr>
      <w:r w:rsidRPr="000E1A5F">
        <w:rPr>
          <w:b/>
          <w:lang w:val="en-GB"/>
          <w:rPrChange w:id="10295" w:author="Dioguardi, Fabio" w:date="2018-10-23T11:24:00Z">
            <w:rPr>
              <w:b/>
            </w:rPr>
          </w:rPrChange>
        </w:rPr>
        <w:t xml:space="preserve">“best e. </w:t>
      </w:r>
      <w:proofErr w:type="spellStart"/>
      <w:r w:rsidRPr="000E1A5F">
        <w:rPr>
          <w:b/>
          <w:lang w:val="en-GB"/>
          <w:rPrChange w:id="10296" w:author="Dioguardi, Fabio" w:date="2018-10-23T11:24:00Z">
            <w:rPr>
              <w:b/>
            </w:rPr>
          </w:rPrChange>
        </w:rPr>
        <w:t>pl.h</w:t>
      </w:r>
      <w:proofErr w:type="spellEnd"/>
      <w:r w:rsidRPr="000E1A5F">
        <w:rPr>
          <w:b/>
          <w:lang w:val="en-GB"/>
          <w:rPrChange w:id="10297" w:author="Dioguardi, Fabio" w:date="2018-10-23T11:24:00Z">
            <w:rPr>
              <w:b/>
            </w:rPr>
          </w:rPrChange>
        </w:rPr>
        <w:t>.”</w:t>
      </w:r>
      <w:r w:rsidRPr="000E1A5F">
        <w:rPr>
          <w:lang w:val="en-GB"/>
          <w:rPrChange w:id="10298" w:author="Dioguardi, Fabio" w:date="2018-10-23T11:24:00Z">
            <w:rPr/>
          </w:rPrChange>
        </w:rPr>
        <w:t xml:space="preserve"> =&gt;</w:t>
      </w:r>
      <w:r w:rsidR="005723AC" w:rsidRPr="000E1A5F">
        <w:rPr>
          <w:lang w:val="en-GB"/>
          <w:rPrChange w:id="10299" w:author="Dioguardi, Fabio" w:date="2018-10-23T11:24:00Z">
            <w:rPr/>
          </w:rPrChange>
        </w:rPr>
        <w:t xml:space="preserve"> </w:t>
      </w:r>
      <w:r w:rsidRPr="000E1A5F">
        <w:rPr>
          <w:lang w:val="en-GB"/>
          <w:rPrChange w:id="10300" w:author="Dioguardi, Fabio" w:date="2018-10-23T11:24:00Z">
            <w:rPr/>
          </w:rPrChange>
        </w:rPr>
        <w:t xml:space="preserve">corresponds to the average best plume height estimate </w:t>
      </w:r>
      <w:proofErr w:type="spellStart"/>
      <w:r w:rsidRPr="000E1A5F">
        <w:rPr>
          <w:b/>
          <w:i/>
          <w:lang w:val="en-GB"/>
          <w:rPrChange w:id="10301" w:author="Dioguardi, Fabio" w:date="2018-10-23T11:24:00Z">
            <w:rPr>
              <w:b/>
              <w:i/>
            </w:rPr>
          </w:rPrChange>
        </w:rPr>
        <w:t>h</w:t>
      </w:r>
      <w:r w:rsidRPr="000E1A5F">
        <w:rPr>
          <w:b/>
          <w:i/>
          <w:vertAlign w:val="subscript"/>
          <w:lang w:val="en-GB"/>
          <w:rPrChange w:id="10302" w:author="Dioguardi, Fabio" w:date="2018-10-23T11:24:00Z">
            <w:rPr>
              <w:b/>
              <w:i/>
              <w:vertAlign w:val="subscript"/>
            </w:rPr>
          </w:rPrChange>
        </w:rPr>
        <w:t>avg</w:t>
      </w:r>
      <w:proofErr w:type="spellEnd"/>
      <w:r w:rsidRPr="000E1A5F">
        <w:rPr>
          <w:lang w:val="en-GB"/>
          <w:rPrChange w:id="10303" w:author="Dioguardi, Fabio" w:date="2018-10-23T11:24:00Z">
            <w:rPr/>
          </w:rPrChange>
        </w:rPr>
        <w:t xml:space="preserve"> </w:t>
      </w:r>
    </w:p>
    <w:p w14:paraId="6659DD14" w14:textId="107D7C3B" w:rsidR="00412BA5" w:rsidRPr="000E1A5F" w:rsidRDefault="00412BA5" w:rsidP="001507E8">
      <w:pPr>
        <w:pStyle w:val="ListParagraph"/>
        <w:numPr>
          <w:ilvl w:val="0"/>
          <w:numId w:val="24"/>
        </w:numPr>
        <w:rPr>
          <w:lang w:val="en-GB"/>
          <w:rPrChange w:id="10304" w:author="Dioguardi, Fabio" w:date="2018-10-23T11:24:00Z">
            <w:rPr/>
          </w:rPrChange>
        </w:rPr>
      </w:pPr>
      <w:r w:rsidRPr="000E1A5F">
        <w:rPr>
          <w:b/>
          <w:lang w:val="en-GB"/>
          <w:rPrChange w:id="10305" w:author="Dioguardi, Fabio" w:date="2018-10-23T11:24:00Z">
            <w:rPr>
              <w:b/>
            </w:rPr>
          </w:rPrChange>
        </w:rPr>
        <w:t>“</w:t>
      </w:r>
      <w:proofErr w:type="gramStart"/>
      <w:r w:rsidRPr="000E1A5F">
        <w:rPr>
          <w:b/>
          <w:lang w:val="en-GB"/>
          <w:rPrChange w:id="10306" w:author="Dioguardi, Fabio" w:date="2018-10-23T11:24:00Z">
            <w:rPr>
              <w:b/>
            </w:rPr>
          </w:rPrChange>
        </w:rPr>
        <w:t>maximum</w:t>
      </w:r>
      <w:proofErr w:type="gramEnd"/>
      <w:r w:rsidRPr="000E1A5F">
        <w:rPr>
          <w:b/>
          <w:lang w:val="en-GB"/>
          <w:rPrChange w:id="10307" w:author="Dioguardi, Fabio" w:date="2018-10-23T11:24:00Z">
            <w:rPr>
              <w:b/>
            </w:rPr>
          </w:rPrChange>
        </w:rPr>
        <w:t xml:space="preserve"> </w:t>
      </w:r>
      <w:proofErr w:type="spellStart"/>
      <w:r w:rsidRPr="000E1A5F">
        <w:rPr>
          <w:b/>
          <w:lang w:val="en-GB"/>
          <w:rPrChange w:id="10308" w:author="Dioguardi, Fabio" w:date="2018-10-23T11:24:00Z">
            <w:rPr>
              <w:b/>
            </w:rPr>
          </w:rPrChange>
        </w:rPr>
        <w:t>pl.h</w:t>
      </w:r>
      <w:proofErr w:type="spellEnd"/>
      <w:r w:rsidRPr="000E1A5F">
        <w:rPr>
          <w:b/>
          <w:lang w:val="en-GB"/>
          <w:rPrChange w:id="10309" w:author="Dioguardi, Fabio" w:date="2018-10-23T11:24:00Z">
            <w:rPr>
              <w:b/>
            </w:rPr>
          </w:rPrChange>
        </w:rPr>
        <w:t>.”</w:t>
      </w:r>
      <w:r w:rsidRPr="000E1A5F">
        <w:rPr>
          <w:lang w:val="en-GB"/>
          <w:rPrChange w:id="10310" w:author="Dioguardi, Fabio" w:date="2018-10-23T11:24:00Z">
            <w:rPr/>
          </w:rPrChange>
        </w:rPr>
        <w:t xml:space="preserve"> =&gt;</w:t>
      </w:r>
      <w:r w:rsidR="005723AC" w:rsidRPr="000E1A5F">
        <w:rPr>
          <w:lang w:val="en-GB"/>
          <w:rPrChange w:id="10311" w:author="Dioguardi, Fabio" w:date="2018-10-23T11:24:00Z">
            <w:rPr/>
          </w:rPrChange>
        </w:rPr>
        <w:t xml:space="preserve"> </w:t>
      </w:r>
      <w:r w:rsidRPr="000E1A5F">
        <w:rPr>
          <w:lang w:val="en-GB"/>
          <w:rPrChange w:id="10312" w:author="Dioguardi, Fabio" w:date="2018-10-23T11:24:00Z">
            <w:rPr/>
          </w:rPrChange>
        </w:rPr>
        <w:t xml:space="preserve">corresponds to the maximum best plume height estimate </w:t>
      </w:r>
      <w:proofErr w:type="spellStart"/>
      <w:r w:rsidRPr="000E1A5F">
        <w:rPr>
          <w:b/>
          <w:i/>
          <w:lang w:val="en-GB"/>
          <w:rPrChange w:id="10313" w:author="Dioguardi, Fabio" w:date="2018-10-23T11:24:00Z">
            <w:rPr>
              <w:b/>
              <w:i/>
            </w:rPr>
          </w:rPrChange>
        </w:rPr>
        <w:t>h</w:t>
      </w:r>
      <w:r w:rsidRPr="000E1A5F">
        <w:rPr>
          <w:b/>
          <w:i/>
          <w:vertAlign w:val="subscript"/>
          <w:lang w:val="en-GB"/>
          <w:rPrChange w:id="10314" w:author="Dioguardi, Fabio" w:date="2018-10-23T11:24:00Z">
            <w:rPr>
              <w:b/>
              <w:i/>
              <w:vertAlign w:val="subscript"/>
            </w:rPr>
          </w:rPrChange>
        </w:rPr>
        <w:t>max</w:t>
      </w:r>
      <w:proofErr w:type="spellEnd"/>
      <w:r w:rsidRPr="000E1A5F">
        <w:rPr>
          <w:lang w:val="en-GB"/>
          <w:rPrChange w:id="10315" w:author="Dioguardi, Fabio" w:date="2018-10-23T11:24:00Z">
            <w:rPr/>
          </w:rPrChange>
        </w:rPr>
        <w:t xml:space="preserve"> </w:t>
      </w:r>
    </w:p>
    <w:p w14:paraId="1AFE4289" w14:textId="442476C2" w:rsidR="00412BA5" w:rsidRPr="000E1A5F" w:rsidRDefault="00412BA5" w:rsidP="00412BA5">
      <w:pPr>
        <w:rPr>
          <w:b/>
          <w:u w:val="single"/>
          <w:lang w:val="en-GB"/>
          <w:rPrChange w:id="10316" w:author="Dioguardi, Fabio" w:date="2018-10-23T11:24:00Z">
            <w:rPr>
              <w:b/>
              <w:u w:val="single"/>
              <w:lang w:val="en-IE"/>
            </w:rPr>
          </w:rPrChange>
        </w:rPr>
      </w:pPr>
      <w:r w:rsidRPr="000E1A5F">
        <w:rPr>
          <w:b/>
          <w:u w:val="single"/>
          <w:lang w:val="en-GB"/>
          <w:rPrChange w:id="10317" w:author="Dioguardi, Fabio" w:date="2018-10-23T11:24:00Z">
            <w:rPr>
              <w:b/>
              <w:u w:val="single"/>
              <w:lang w:val="en-IE"/>
            </w:rPr>
          </w:rPrChange>
        </w:rPr>
        <w:t>“&gt;&gt;&gt; Mass Eruption Rate Stats &lt;&lt;&lt;”:</w:t>
      </w:r>
    </w:p>
    <w:p w14:paraId="09718D59" w14:textId="3913A90B" w:rsidR="00412BA5" w:rsidRPr="000E1A5F" w:rsidRDefault="00412BA5" w:rsidP="001507E8">
      <w:pPr>
        <w:pStyle w:val="ListParagraph"/>
        <w:numPr>
          <w:ilvl w:val="0"/>
          <w:numId w:val="24"/>
        </w:numPr>
        <w:rPr>
          <w:lang w:val="en-GB"/>
          <w:rPrChange w:id="10318" w:author="Dioguardi, Fabio" w:date="2018-10-23T11:24:00Z">
            <w:rPr/>
          </w:rPrChange>
        </w:rPr>
      </w:pPr>
      <w:r w:rsidRPr="000E1A5F">
        <w:rPr>
          <w:b/>
          <w:lang w:val="en-GB"/>
          <w:rPrChange w:id="10319" w:author="Dioguardi, Fabio" w:date="2018-10-23T11:24:00Z">
            <w:rPr>
              <w:b/>
            </w:rPr>
          </w:rPrChange>
        </w:rPr>
        <w:lastRenderedPageBreak/>
        <w:t>“minimum MER”</w:t>
      </w:r>
      <w:r w:rsidRPr="000E1A5F">
        <w:rPr>
          <w:lang w:val="en-GB"/>
          <w:rPrChange w:id="10320" w:author="Dioguardi, Fabio" w:date="2018-10-23T11:24:00Z">
            <w:rPr/>
          </w:rPrChange>
        </w:rPr>
        <w:t xml:space="preserve"> =&gt;</w:t>
      </w:r>
      <w:r w:rsidR="005723AC" w:rsidRPr="000E1A5F">
        <w:rPr>
          <w:lang w:val="en-GB"/>
          <w:rPrChange w:id="10321" w:author="Dioguardi, Fabio" w:date="2018-10-23T11:24:00Z">
            <w:rPr/>
          </w:rPrChange>
        </w:rPr>
        <w:t xml:space="preserve"> </w:t>
      </w:r>
      <w:r w:rsidRPr="000E1A5F">
        <w:rPr>
          <w:lang w:val="en-GB"/>
          <w:rPrChange w:id="10322" w:author="Dioguardi, Fabio" w:date="2018-10-23T11:24:00Z">
            <w:rPr/>
          </w:rPrChange>
        </w:rPr>
        <w:t xml:space="preserve">corresponds to the minimum assumable MER </w:t>
      </w:r>
      <w:proofErr w:type="spellStart"/>
      <w:r w:rsidRPr="000E1A5F">
        <w:rPr>
          <w:rFonts w:eastAsiaTheme="minorEastAsia"/>
          <w:b/>
          <w:i/>
          <w:lang w:val="en-GB"/>
          <w:rPrChange w:id="10323" w:author="Dioguardi, Fabio" w:date="2018-10-23T11:24:00Z">
            <w:rPr>
              <w:rFonts w:eastAsiaTheme="minorEastAsia"/>
              <w:b/>
              <w:i/>
            </w:rPr>
          </w:rPrChange>
        </w:rPr>
        <w:t>Q</w:t>
      </w:r>
      <w:r w:rsidRPr="000E1A5F">
        <w:rPr>
          <w:rFonts w:eastAsiaTheme="minorEastAsia"/>
          <w:b/>
          <w:i/>
          <w:vertAlign w:val="subscript"/>
          <w:lang w:val="en-GB"/>
          <w:rPrChange w:id="10324" w:author="Dioguardi, Fabio" w:date="2018-10-23T11:24:00Z">
            <w:rPr>
              <w:rFonts w:eastAsiaTheme="minorEastAsia"/>
              <w:b/>
              <w:i/>
              <w:vertAlign w:val="subscript"/>
            </w:rPr>
          </w:rPrChange>
        </w:rPr>
        <w:t>f_abs.min</w:t>
      </w:r>
      <w:proofErr w:type="spellEnd"/>
      <w:r w:rsidRPr="000E1A5F">
        <w:rPr>
          <w:lang w:val="en-GB"/>
          <w:rPrChange w:id="10325" w:author="Dioguardi, Fabio" w:date="2018-10-23T11:24:00Z">
            <w:rPr/>
          </w:rPrChange>
        </w:rPr>
        <w:t xml:space="preserve"> </w:t>
      </w:r>
    </w:p>
    <w:p w14:paraId="15217271" w14:textId="4248DB05" w:rsidR="00412BA5" w:rsidRPr="000E1A5F" w:rsidRDefault="00412BA5" w:rsidP="001507E8">
      <w:pPr>
        <w:pStyle w:val="ListParagraph"/>
        <w:numPr>
          <w:ilvl w:val="0"/>
          <w:numId w:val="24"/>
        </w:numPr>
        <w:rPr>
          <w:lang w:val="en-GB"/>
          <w:rPrChange w:id="10326" w:author="Dioguardi, Fabio" w:date="2018-10-23T11:24:00Z">
            <w:rPr/>
          </w:rPrChange>
        </w:rPr>
      </w:pPr>
      <w:r w:rsidRPr="000E1A5F">
        <w:rPr>
          <w:b/>
          <w:lang w:val="en-GB"/>
          <w:rPrChange w:id="10327" w:author="Dioguardi, Fabio" w:date="2018-10-23T11:24:00Z">
            <w:rPr>
              <w:b/>
            </w:rPr>
          </w:rPrChange>
        </w:rPr>
        <w:t>“wt. average MER”</w:t>
      </w:r>
      <w:r w:rsidRPr="000E1A5F">
        <w:rPr>
          <w:lang w:val="en-GB"/>
          <w:rPrChange w:id="10328" w:author="Dioguardi, Fabio" w:date="2018-10-23T11:24:00Z">
            <w:rPr/>
          </w:rPrChange>
        </w:rPr>
        <w:t xml:space="preserve"> =&gt;</w:t>
      </w:r>
      <w:r w:rsidR="005723AC" w:rsidRPr="000E1A5F">
        <w:rPr>
          <w:lang w:val="en-GB"/>
          <w:rPrChange w:id="10329" w:author="Dioguardi, Fabio" w:date="2018-10-23T11:24:00Z">
            <w:rPr/>
          </w:rPrChange>
        </w:rPr>
        <w:t xml:space="preserve"> </w:t>
      </w:r>
      <w:r w:rsidRPr="000E1A5F">
        <w:rPr>
          <w:lang w:val="en-GB"/>
          <w:rPrChange w:id="10330" w:author="Dioguardi, Fabio" w:date="2018-10-23T11:24:00Z">
            <w:rPr/>
          </w:rPrChange>
        </w:rPr>
        <w:t xml:space="preserve">corresponds to MER </w:t>
      </w:r>
      <w:r w:rsidRPr="000E1A5F">
        <w:rPr>
          <w:rFonts w:eastAsiaTheme="minorEastAsia"/>
          <w:b/>
          <w:i/>
          <w:lang w:val="en-GB"/>
          <w:rPrChange w:id="10331" w:author="Dioguardi, Fabio" w:date="2018-10-23T11:24:00Z">
            <w:rPr>
              <w:rFonts w:eastAsiaTheme="minorEastAsia"/>
              <w:b/>
              <w:i/>
            </w:rPr>
          </w:rPrChange>
        </w:rPr>
        <w:t>Q</w:t>
      </w:r>
      <w:r w:rsidRPr="000E1A5F">
        <w:rPr>
          <w:rFonts w:eastAsiaTheme="minorEastAsia"/>
          <w:b/>
          <w:i/>
          <w:vertAlign w:val="subscript"/>
          <w:lang w:val="en-GB"/>
          <w:rPrChange w:id="10332" w:author="Dioguardi, Fabio" w:date="2018-10-23T11:24:00Z">
            <w:rPr>
              <w:rFonts w:eastAsiaTheme="minorEastAsia"/>
              <w:b/>
              <w:i/>
              <w:vertAlign w:val="subscript"/>
            </w:rPr>
          </w:rPrChange>
        </w:rPr>
        <w:t>CMER</w:t>
      </w:r>
    </w:p>
    <w:p w14:paraId="7C5DD3E9" w14:textId="0007285C" w:rsidR="00412BA5" w:rsidRPr="000E1A5F" w:rsidRDefault="00412BA5" w:rsidP="001507E8">
      <w:pPr>
        <w:pStyle w:val="ListParagraph"/>
        <w:numPr>
          <w:ilvl w:val="0"/>
          <w:numId w:val="24"/>
        </w:numPr>
        <w:rPr>
          <w:lang w:val="en-GB"/>
          <w:rPrChange w:id="10333" w:author="Dioguardi, Fabio" w:date="2018-10-23T11:24:00Z">
            <w:rPr/>
          </w:rPrChange>
        </w:rPr>
      </w:pPr>
      <w:r w:rsidRPr="000E1A5F">
        <w:rPr>
          <w:b/>
          <w:lang w:val="en-GB"/>
          <w:rPrChange w:id="10334" w:author="Dioguardi, Fabio" w:date="2018-10-23T11:24:00Z">
            <w:rPr>
              <w:b/>
            </w:rPr>
          </w:rPrChange>
        </w:rPr>
        <w:t>“maximum MER”</w:t>
      </w:r>
      <w:r w:rsidRPr="000E1A5F">
        <w:rPr>
          <w:lang w:val="en-GB"/>
          <w:rPrChange w:id="10335" w:author="Dioguardi, Fabio" w:date="2018-10-23T11:24:00Z">
            <w:rPr/>
          </w:rPrChange>
        </w:rPr>
        <w:t xml:space="preserve"> =&gt;</w:t>
      </w:r>
      <w:r w:rsidR="005723AC" w:rsidRPr="000E1A5F">
        <w:rPr>
          <w:lang w:val="en-GB"/>
          <w:rPrChange w:id="10336" w:author="Dioguardi, Fabio" w:date="2018-10-23T11:24:00Z">
            <w:rPr/>
          </w:rPrChange>
        </w:rPr>
        <w:t xml:space="preserve"> </w:t>
      </w:r>
      <w:r w:rsidRPr="000E1A5F">
        <w:rPr>
          <w:lang w:val="en-GB"/>
          <w:rPrChange w:id="10337" w:author="Dioguardi, Fabio" w:date="2018-10-23T11:24:00Z">
            <w:rPr/>
          </w:rPrChange>
        </w:rPr>
        <w:t xml:space="preserve">corresponds to the maximum assumable MER </w:t>
      </w:r>
      <w:proofErr w:type="spellStart"/>
      <w:r w:rsidRPr="000E1A5F">
        <w:rPr>
          <w:rFonts w:eastAsiaTheme="minorEastAsia"/>
          <w:b/>
          <w:i/>
          <w:lang w:val="en-GB"/>
          <w:rPrChange w:id="10338" w:author="Dioguardi, Fabio" w:date="2018-10-23T11:24:00Z">
            <w:rPr>
              <w:rFonts w:eastAsiaTheme="minorEastAsia"/>
              <w:b/>
              <w:i/>
            </w:rPr>
          </w:rPrChange>
        </w:rPr>
        <w:t>Q</w:t>
      </w:r>
      <w:r w:rsidRPr="000E1A5F">
        <w:rPr>
          <w:rFonts w:eastAsiaTheme="minorEastAsia"/>
          <w:b/>
          <w:i/>
          <w:vertAlign w:val="subscript"/>
          <w:lang w:val="en-GB"/>
          <w:rPrChange w:id="10339" w:author="Dioguardi, Fabio" w:date="2018-10-23T11:24:00Z">
            <w:rPr>
              <w:rFonts w:eastAsiaTheme="minorEastAsia"/>
              <w:b/>
              <w:i/>
              <w:vertAlign w:val="subscript"/>
            </w:rPr>
          </w:rPrChange>
        </w:rPr>
        <w:t>f_abs.max</w:t>
      </w:r>
      <w:proofErr w:type="spellEnd"/>
      <w:r w:rsidRPr="000E1A5F">
        <w:rPr>
          <w:lang w:val="en-GB"/>
          <w:rPrChange w:id="10340" w:author="Dioguardi, Fabio" w:date="2018-10-23T11:24:00Z">
            <w:rPr/>
          </w:rPrChange>
        </w:rPr>
        <w:t xml:space="preserve"> </w:t>
      </w:r>
    </w:p>
    <w:p w14:paraId="3EDFAF1B" w14:textId="2DA40739" w:rsidR="00412BA5" w:rsidRPr="000E1A5F" w:rsidRDefault="00412BA5" w:rsidP="00412BA5">
      <w:pPr>
        <w:ind w:left="360"/>
        <w:rPr>
          <w:b/>
          <w:u w:val="single"/>
          <w:lang w:val="en-GB"/>
          <w:rPrChange w:id="10341" w:author="Dioguardi, Fabio" w:date="2018-10-23T11:24:00Z">
            <w:rPr>
              <w:b/>
              <w:u w:val="single"/>
            </w:rPr>
          </w:rPrChange>
        </w:rPr>
      </w:pPr>
      <w:r w:rsidRPr="000E1A5F">
        <w:rPr>
          <w:b/>
          <w:u w:val="single"/>
          <w:lang w:val="en-GB"/>
          <w:rPrChange w:id="10342" w:author="Dioguardi, Fabio" w:date="2018-10-23T11:24:00Z">
            <w:rPr>
              <w:b/>
              <w:u w:val="single"/>
            </w:rPr>
          </w:rPrChange>
        </w:rPr>
        <w:t>“&gt;&gt;&gt; Best Estimate of Current MER</w:t>
      </w:r>
      <w:r w:rsidR="005723AC" w:rsidRPr="000E1A5F">
        <w:rPr>
          <w:b/>
          <w:u w:val="single"/>
          <w:lang w:val="en-GB"/>
          <w:rPrChange w:id="10343" w:author="Dioguardi, Fabio" w:date="2018-10-23T11:24:00Z">
            <w:rPr>
              <w:b/>
              <w:u w:val="single"/>
            </w:rPr>
          </w:rPrChange>
        </w:rPr>
        <w:t xml:space="preserve"> </w:t>
      </w:r>
      <w:r w:rsidRPr="000E1A5F">
        <w:rPr>
          <w:b/>
          <w:u w:val="single"/>
          <w:lang w:val="en-GB"/>
          <w:rPrChange w:id="10344" w:author="Dioguardi, Fabio" w:date="2018-10-23T11:24:00Z">
            <w:rPr>
              <w:b/>
              <w:u w:val="single"/>
            </w:rPr>
          </w:rPrChange>
        </w:rPr>
        <w:t>&lt;&lt;&lt;”:</w:t>
      </w:r>
    </w:p>
    <w:p w14:paraId="776C6FB6" w14:textId="08B5D939" w:rsidR="00412BA5" w:rsidRPr="000E1A5F" w:rsidRDefault="00412BA5" w:rsidP="001507E8">
      <w:pPr>
        <w:pStyle w:val="ListParagraph"/>
        <w:numPr>
          <w:ilvl w:val="0"/>
          <w:numId w:val="24"/>
        </w:numPr>
        <w:rPr>
          <w:lang w:val="en-GB"/>
          <w:rPrChange w:id="10345" w:author="Dioguardi, Fabio" w:date="2018-10-23T11:24:00Z">
            <w:rPr/>
          </w:rPrChange>
        </w:rPr>
      </w:pPr>
      <w:r w:rsidRPr="000E1A5F">
        <w:rPr>
          <w:b/>
          <w:lang w:val="en-GB"/>
          <w:rPrChange w:id="10346" w:author="Dioguardi, Fabio" w:date="2018-10-23T11:24:00Z">
            <w:rPr>
              <w:b/>
            </w:rPr>
          </w:rPrChange>
        </w:rPr>
        <w:t>“lower boundary”</w:t>
      </w:r>
      <w:r w:rsidRPr="000E1A5F">
        <w:rPr>
          <w:lang w:val="en-GB"/>
          <w:rPrChange w:id="10347" w:author="Dioguardi, Fabio" w:date="2018-10-23T11:24:00Z">
            <w:rPr/>
          </w:rPrChange>
        </w:rPr>
        <w:t xml:space="preserve"> =&gt;</w:t>
      </w:r>
      <w:r w:rsidR="005723AC" w:rsidRPr="000E1A5F">
        <w:rPr>
          <w:lang w:val="en-GB"/>
          <w:rPrChange w:id="10348" w:author="Dioguardi, Fabio" w:date="2018-10-23T11:24:00Z">
            <w:rPr/>
          </w:rPrChange>
        </w:rPr>
        <w:t xml:space="preserve"> </w:t>
      </w:r>
      <w:r w:rsidRPr="000E1A5F">
        <w:rPr>
          <w:lang w:val="en-GB"/>
          <w:rPrChange w:id="10349" w:author="Dioguardi, Fabio" w:date="2018-10-23T11:24:00Z">
            <w:rPr/>
          </w:rPrChange>
        </w:rPr>
        <w:t xml:space="preserve">corresponds to the minimum assumable MER </w:t>
      </w:r>
      <w:proofErr w:type="spellStart"/>
      <w:r w:rsidRPr="000E1A5F">
        <w:rPr>
          <w:rFonts w:eastAsiaTheme="minorEastAsia"/>
          <w:b/>
          <w:i/>
          <w:lang w:val="en-GB"/>
          <w:rPrChange w:id="10350" w:author="Dioguardi, Fabio" w:date="2018-10-23T11:24:00Z">
            <w:rPr>
              <w:rFonts w:eastAsiaTheme="minorEastAsia"/>
              <w:b/>
              <w:i/>
            </w:rPr>
          </w:rPrChange>
        </w:rPr>
        <w:t>Q</w:t>
      </w:r>
      <w:r w:rsidR="005F7DF3" w:rsidRPr="000E1A5F">
        <w:rPr>
          <w:rFonts w:eastAsiaTheme="minorEastAsia"/>
          <w:b/>
          <w:i/>
          <w:vertAlign w:val="subscript"/>
          <w:lang w:val="en-GB"/>
          <w:rPrChange w:id="10351" w:author="Dioguardi, Fabio" w:date="2018-10-23T11:24:00Z">
            <w:rPr>
              <w:rFonts w:eastAsiaTheme="minorEastAsia"/>
              <w:b/>
              <w:i/>
              <w:vertAlign w:val="subscript"/>
            </w:rPr>
          </w:rPrChange>
        </w:rPr>
        <w:t>FMER_</w:t>
      </w:r>
      <w:r w:rsidRPr="000E1A5F">
        <w:rPr>
          <w:rFonts w:eastAsiaTheme="minorEastAsia"/>
          <w:b/>
          <w:i/>
          <w:vertAlign w:val="subscript"/>
          <w:lang w:val="en-GB"/>
          <w:rPrChange w:id="10352" w:author="Dioguardi, Fabio" w:date="2018-10-23T11:24:00Z">
            <w:rPr>
              <w:rFonts w:eastAsiaTheme="minorEastAsia"/>
              <w:b/>
              <w:i/>
              <w:vertAlign w:val="subscript"/>
            </w:rPr>
          </w:rPrChange>
        </w:rPr>
        <w:t>min</w:t>
      </w:r>
      <w:proofErr w:type="spellEnd"/>
      <w:r w:rsidRPr="000E1A5F">
        <w:rPr>
          <w:lang w:val="en-GB"/>
          <w:rPrChange w:id="10353" w:author="Dioguardi, Fabio" w:date="2018-10-23T11:24:00Z">
            <w:rPr/>
          </w:rPrChange>
        </w:rPr>
        <w:t xml:space="preserve"> </w:t>
      </w:r>
    </w:p>
    <w:p w14:paraId="16069341" w14:textId="435B13B5" w:rsidR="00412BA5" w:rsidRPr="000E1A5F" w:rsidRDefault="00412BA5" w:rsidP="001507E8">
      <w:pPr>
        <w:pStyle w:val="ListParagraph"/>
        <w:numPr>
          <w:ilvl w:val="0"/>
          <w:numId w:val="24"/>
        </w:numPr>
        <w:rPr>
          <w:lang w:val="en-GB"/>
          <w:rPrChange w:id="10354" w:author="Dioguardi, Fabio" w:date="2018-10-23T11:24:00Z">
            <w:rPr/>
          </w:rPrChange>
        </w:rPr>
      </w:pPr>
      <w:r w:rsidRPr="000E1A5F">
        <w:rPr>
          <w:b/>
          <w:lang w:val="en-GB"/>
          <w:rPrChange w:id="10355" w:author="Dioguardi, Fabio" w:date="2018-10-23T11:24:00Z">
            <w:rPr>
              <w:b/>
            </w:rPr>
          </w:rPrChange>
        </w:rPr>
        <w:t>“best est. MER”</w:t>
      </w:r>
      <w:r w:rsidRPr="000E1A5F">
        <w:rPr>
          <w:lang w:val="en-GB"/>
          <w:rPrChange w:id="10356" w:author="Dioguardi, Fabio" w:date="2018-10-23T11:24:00Z">
            <w:rPr/>
          </w:rPrChange>
        </w:rPr>
        <w:t xml:space="preserve"> =&gt;</w:t>
      </w:r>
      <w:r w:rsidR="005723AC" w:rsidRPr="000E1A5F">
        <w:rPr>
          <w:lang w:val="en-GB"/>
          <w:rPrChange w:id="10357" w:author="Dioguardi, Fabio" w:date="2018-10-23T11:24:00Z">
            <w:rPr/>
          </w:rPrChange>
        </w:rPr>
        <w:t xml:space="preserve"> </w:t>
      </w:r>
      <w:r w:rsidRPr="000E1A5F">
        <w:rPr>
          <w:lang w:val="en-GB"/>
          <w:rPrChange w:id="10358" w:author="Dioguardi, Fabio" w:date="2018-10-23T11:24:00Z">
            <w:rPr/>
          </w:rPrChange>
        </w:rPr>
        <w:t xml:space="preserve">corresponds to MER </w:t>
      </w:r>
      <w:r w:rsidRPr="000E1A5F">
        <w:rPr>
          <w:rFonts w:eastAsiaTheme="minorEastAsia"/>
          <w:b/>
          <w:i/>
          <w:lang w:val="en-GB"/>
          <w:rPrChange w:id="10359" w:author="Dioguardi, Fabio" w:date="2018-10-23T11:24:00Z">
            <w:rPr>
              <w:rFonts w:eastAsiaTheme="minorEastAsia"/>
              <w:b/>
              <w:i/>
            </w:rPr>
          </w:rPrChange>
        </w:rPr>
        <w:t>Q</w:t>
      </w:r>
      <w:r w:rsidR="005F7DF3" w:rsidRPr="000E1A5F">
        <w:rPr>
          <w:rFonts w:eastAsiaTheme="minorEastAsia"/>
          <w:b/>
          <w:i/>
          <w:vertAlign w:val="subscript"/>
          <w:lang w:val="en-GB"/>
          <w:rPrChange w:id="10360" w:author="Dioguardi, Fabio" w:date="2018-10-23T11:24:00Z">
            <w:rPr>
              <w:rFonts w:eastAsiaTheme="minorEastAsia"/>
              <w:b/>
              <w:i/>
              <w:vertAlign w:val="subscript"/>
            </w:rPr>
          </w:rPrChange>
        </w:rPr>
        <w:t>F</w:t>
      </w:r>
      <w:r w:rsidRPr="000E1A5F">
        <w:rPr>
          <w:rFonts w:eastAsiaTheme="minorEastAsia"/>
          <w:b/>
          <w:i/>
          <w:vertAlign w:val="subscript"/>
          <w:lang w:val="en-GB"/>
          <w:rPrChange w:id="10361" w:author="Dioguardi, Fabio" w:date="2018-10-23T11:24:00Z">
            <w:rPr>
              <w:rFonts w:eastAsiaTheme="minorEastAsia"/>
              <w:b/>
              <w:i/>
              <w:vertAlign w:val="subscript"/>
            </w:rPr>
          </w:rPrChange>
        </w:rPr>
        <w:t>MER</w:t>
      </w:r>
    </w:p>
    <w:p w14:paraId="1A20B6DB" w14:textId="180FE2D8" w:rsidR="00412BA5" w:rsidRPr="000E1A5F" w:rsidRDefault="00412BA5" w:rsidP="001507E8">
      <w:pPr>
        <w:pStyle w:val="ListParagraph"/>
        <w:numPr>
          <w:ilvl w:val="0"/>
          <w:numId w:val="24"/>
        </w:numPr>
        <w:rPr>
          <w:lang w:val="en-GB"/>
          <w:rPrChange w:id="10362" w:author="Dioguardi, Fabio" w:date="2018-10-23T11:24:00Z">
            <w:rPr/>
          </w:rPrChange>
        </w:rPr>
      </w:pPr>
      <w:r w:rsidRPr="000E1A5F">
        <w:rPr>
          <w:b/>
          <w:lang w:val="en-GB"/>
          <w:rPrChange w:id="10363" w:author="Dioguardi, Fabio" w:date="2018-10-23T11:24:00Z">
            <w:rPr>
              <w:b/>
            </w:rPr>
          </w:rPrChange>
        </w:rPr>
        <w:t>“</w:t>
      </w:r>
      <w:r w:rsidR="005F7DF3" w:rsidRPr="000E1A5F">
        <w:rPr>
          <w:b/>
          <w:lang w:val="en-GB"/>
          <w:rPrChange w:id="10364" w:author="Dioguardi, Fabio" w:date="2018-10-23T11:24:00Z">
            <w:rPr>
              <w:b/>
            </w:rPr>
          </w:rPrChange>
        </w:rPr>
        <w:t>upper boundary</w:t>
      </w:r>
      <w:r w:rsidRPr="000E1A5F">
        <w:rPr>
          <w:b/>
          <w:lang w:val="en-GB"/>
          <w:rPrChange w:id="10365" w:author="Dioguardi, Fabio" w:date="2018-10-23T11:24:00Z">
            <w:rPr>
              <w:b/>
            </w:rPr>
          </w:rPrChange>
        </w:rPr>
        <w:t>”</w:t>
      </w:r>
      <w:r w:rsidRPr="000E1A5F">
        <w:rPr>
          <w:lang w:val="en-GB"/>
          <w:rPrChange w:id="10366" w:author="Dioguardi, Fabio" w:date="2018-10-23T11:24:00Z">
            <w:rPr/>
          </w:rPrChange>
        </w:rPr>
        <w:t xml:space="preserve"> =&gt;</w:t>
      </w:r>
      <w:r w:rsidR="005723AC" w:rsidRPr="000E1A5F">
        <w:rPr>
          <w:lang w:val="en-GB"/>
          <w:rPrChange w:id="10367" w:author="Dioguardi, Fabio" w:date="2018-10-23T11:24:00Z">
            <w:rPr/>
          </w:rPrChange>
        </w:rPr>
        <w:t xml:space="preserve"> </w:t>
      </w:r>
      <w:r w:rsidRPr="000E1A5F">
        <w:rPr>
          <w:lang w:val="en-GB"/>
          <w:rPrChange w:id="10368" w:author="Dioguardi, Fabio" w:date="2018-10-23T11:24:00Z">
            <w:rPr/>
          </w:rPrChange>
        </w:rPr>
        <w:t xml:space="preserve">corresponds to the maximum assumable MER </w:t>
      </w:r>
      <w:proofErr w:type="spellStart"/>
      <w:r w:rsidRPr="000E1A5F">
        <w:rPr>
          <w:rFonts w:eastAsiaTheme="minorEastAsia"/>
          <w:b/>
          <w:i/>
          <w:lang w:val="en-GB"/>
          <w:rPrChange w:id="10369" w:author="Dioguardi, Fabio" w:date="2018-10-23T11:24:00Z">
            <w:rPr>
              <w:rFonts w:eastAsiaTheme="minorEastAsia"/>
              <w:b/>
              <w:i/>
            </w:rPr>
          </w:rPrChange>
        </w:rPr>
        <w:t>Q</w:t>
      </w:r>
      <w:r w:rsidR="005F7DF3" w:rsidRPr="000E1A5F">
        <w:rPr>
          <w:rFonts w:eastAsiaTheme="minorEastAsia"/>
          <w:b/>
          <w:i/>
          <w:vertAlign w:val="subscript"/>
          <w:lang w:val="en-GB"/>
          <w:rPrChange w:id="10370" w:author="Dioguardi, Fabio" w:date="2018-10-23T11:24:00Z">
            <w:rPr>
              <w:rFonts w:eastAsiaTheme="minorEastAsia"/>
              <w:b/>
              <w:i/>
              <w:vertAlign w:val="subscript"/>
            </w:rPr>
          </w:rPrChange>
        </w:rPr>
        <w:t>FMER_</w:t>
      </w:r>
      <w:r w:rsidRPr="000E1A5F">
        <w:rPr>
          <w:rFonts w:eastAsiaTheme="minorEastAsia"/>
          <w:b/>
          <w:i/>
          <w:vertAlign w:val="subscript"/>
          <w:lang w:val="en-GB"/>
          <w:rPrChange w:id="10371" w:author="Dioguardi, Fabio" w:date="2018-10-23T11:24:00Z">
            <w:rPr>
              <w:rFonts w:eastAsiaTheme="minorEastAsia"/>
              <w:b/>
              <w:i/>
              <w:vertAlign w:val="subscript"/>
            </w:rPr>
          </w:rPrChange>
        </w:rPr>
        <w:t>max</w:t>
      </w:r>
      <w:proofErr w:type="spellEnd"/>
      <w:r w:rsidRPr="000E1A5F">
        <w:rPr>
          <w:lang w:val="en-GB"/>
          <w:rPrChange w:id="10372" w:author="Dioguardi, Fabio" w:date="2018-10-23T11:24:00Z">
            <w:rPr/>
          </w:rPrChange>
        </w:rPr>
        <w:t xml:space="preserve"> </w:t>
      </w:r>
    </w:p>
    <w:p w14:paraId="246CDB0C" w14:textId="7D692A70" w:rsidR="005F7DF3" w:rsidRPr="000E1A5F" w:rsidRDefault="005F7DF3" w:rsidP="005F7DF3">
      <w:pPr>
        <w:ind w:left="360"/>
        <w:rPr>
          <w:b/>
          <w:u w:val="single"/>
          <w:lang w:val="en-GB"/>
          <w:rPrChange w:id="10373" w:author="Dioguardi, Fabio" w:date="2018-10-23T11:24:00Z">
            <w:rPr>
              <w:b/>
              <w:u w:val="single"/>
            </w:rPr>
          </w:rPrChange>
        </w:rPr>
      </w:pPr>
      <w:r w:rsidRPr="000E1A5F">
        <w:rPr>
          <w:b/>
          <w:u w:val="single"/>
          <w:lang w:val="en-GB"/>
          <w:rPrChange w:id="10374" w:author="Dioguardi, Fabio" w:date="2018-10-23T11:24:00Z">
            <w:rPr>
              <w:b/>
              <w:u w:val="single"/>
            </w:rPr>
          </w:rPrChange>
        </w:rPr>
        <w:t>“&gt;&gt;&gt; Computed Total Erupted Mass &lt;&lt;&lt;”:</w:t>
      </w:r>
    </w:p>
    <w:p w14:paraId="7F1C2037" w14:textId="347E3503" w:rsidR="005F7DF3" w:rsidRPr="000E1A5F" w:rsidRDefault="005F7DF3" w:rsidP="001507E8">
      <w:pPr>
        <w:pStyle w:val="ListParagraph"/>
        <w:numPr>
          <w:ilvl w:val="0"/>
          <w:numId w:val="24"/>
        </w:numPr>
        <w:rPr>
          <w:lang w:val="en-GB"/>
          <w:rPrChange w:id="10375" w:author="Dioguardi, Fabio" w:date="2018-10-23T11:24:00Z">
            <w:rPr/>
          </w:rPrChange>
        </w:rPr>
      </w:pPr>
      <w:r w:rsidRPr="000E1A5F">
        <w:rPr>
          <w:b/>
          <w:lang w:val="en-GB"/>
          <w:rPrChange w:id="10376" w:author="Dioguardi, Fabio" w:date="2018-10-23T11:24:00Z">
            <w:rPr>
              <w:b/>
            </w:rPr>
          </w:rPrChange>
        </w:rPr>
        <w:t>“lower boundary”</w:t>
      </w:r>
      <w:r w:rsidRPr="000E1A5F">
        <w:rPr>
          <w:lang w:val="en-GB"/>
          <w:rPrChange w:id="10377" w:author="Dioguardi, Fabio" w:date="2018-10-23T11:24:00Z">
            <w:rPr/>
          </w:rPrChange>
        </w:rPr>
        <w:t xml:space="preserve"> =&gt;</w:t>
      </w:r>
      <w:r w:rsidR="005723AC" w:rsidRPr="000E1A5F">
        <w:rPr>
          <w:lang w:val="en-GB"/>
          <w:rPrChange w:id="10378" w:author="Dioguardi, Fabio" w:date="2018-10-23T11:24:00Z">
            <w:rPr/>
          </w:rPrChange>
        </w:rPr>
        <w:t xml:space="preserve"> </w:t>
      </w:r>
      <w:r w:rsidRPr="000E1A5F">
        <w:rPr>
          <w:lang w:val="en-GB"/>
          <w:rPrChange w:id="10379" w:author="Dioguardi, Fabio" w:date="2018-10-23T11:24:00Z">
            <w:rPr/>
          </w:rPrChange>
        </w:rPr>
        <w:t xml:space="preserve">corresponds to the minimum assumable MER </w:t>
      </w:r>
      <w:proofErr w:type="spellStart"/>
      <w:r w:rsidRPr="000E1A5F">
        <w:rPr>
          <w:rFonts w:eastAsiaTheme="minorEastAsia"/>
          <w:b/>
          <w:i/>
          <w:lang w:val="en-GB"/>
          <w:rPrChange w:id="10380" w:author="Dioguardi, Fabio" w:date="2018-10-23T11:24:00Z">
            <w:rPr>
              <w:rFonts w:eastAsiaTheme="minorEastAsia"/>
              <w:b/>
              <w:i/>
            </w:rPr>
          </w:rPrChange>
        </w:rPr>
        <w:t>M</w:t>
      </w:r>
      <w:r w:rsidRPr="000E1A5F">
        <w:rPr>
          <w:rFonts w:eastAsiaTheme="minorEastAsia"/>
          <w:b/>
          <w:i/>
          <w:vertAlign w:val="subscript"/>
          <w:lang w:val="en-GB"/>
          <w:rPrChange w:id="10381" w:author="Dioguardi, Fabio" w:date="2018-10-23T11:24:00Z">
            <w:rPr>
              <w:rFonts w:eastAsiaTheme="minorEastAsia"/>
              <w:b/>
              <w:i/>
              <w:vertAlign w:val="subscript"/>
            </w:rPr>
          </w:rPrChange>
        </w:rPr>
        <w:t>FMER_min</w:t>
      </w:r>
      <w:proofErr w:type="spellEnd"/>
      <w:r w:rsidRPr="000E1A5F">
        <w:rPr>
          <w:lang w:val="en-GB"/>
          <w:rPrChange w:id="10382" w:author="Dioguardi, Fabio" w:date="2018-10-23T11:24:00Z">
            <w:rPr/>
          </w:rPrChange>
        </w:rPr>
        <w:t xml:space="preserve"> </w:t>
      </w:r>
    </w:p>
    <w:p w14:paraId="750CDB68" w14:textId="68C484EF" w:rsidR="005F7DF3" w:rsidRPr="000E1A5F" w:rsidRDefault="005F7DF3" w:rsidP="001507E8">
      <w:pPr>
        <w:pStyle w:val="ListParagraph"/>
        <w:numPr>
          <w:ilvl w:val="0"/>
          <w:numId w:val="24"/>
        </w:numPr>
        <w:rPr>
          <w:lang w:val="en-GB"/>
          <w:rPrChange w:id="10383" w:author="Dioguardi, Fabio" w:date="2018-10-23T11:24:00Z">
            <w:rPr/>
          </w:rPrChange>
        </w:rPr>
      </w:pPr>
      <w:r w:rsidRPr="000E1A5F">
        <w:rPr>
          <w:b/>
          <w:lang w:val="en-GB"/>
          <w:rPrChange w:id="10384" w:author="Dioguardi, Fabio" w:date="2018-10-23T11:24:00Z">
            <w:rPr>
              <w:b/>
            </w:rPr>
          </w:rPrChange>
        </w:rPr>
        <w:t>“best est. MER”</w:t>
      </w:r>
      <w:r w:rsidRPr="000E1A5F">
        <w:rPr>
          <w:lang w:val="en-GB"/>
          <w:rPrChange w:id="10385" w:author="Dioguardi, Fabio" w:date="2018-10-23T11:24:00Z">
            <w:rPr/>
          </w:rPrChange>
        </w:rPr>
        <w:t xml:space="preserve"> =&gt;</w:t>
      </w:r>
      <w:r w:rsidR="005723AC" w:rsidRPr="000E1A5F">
        <w:rPr>
          <w:lang w:val="en-GB"/>
          <w:rPrChange w:id="10386" w:author="Dioguardi, Fabio" w:date="2018-10-23T11:24:00Z">
            <w:rPr/>
          </w:rPrChange>
        </w:rPr>
        <w:t xml:space="preserve"> </w:t>
      </w:r>
      <w:r w:rsidRPr="000E1A5F">
        <w:rPr>
          <w:lang w:val="en-GB"/>
          <w:rPrChange w:id="10387" w:author="Dioguardi, Fabio" w:date="2018-10-23T11:24:00Z">
            <w:rPr/>
          </w:rPrChange>
        </w:rPr>
        <w:t xml:space="preserve">corresponds to MER </w:t>
      </w:r>
      <w:r w:rsidRPr="000E1A5F">
        <w:rPr>
          <w:rFonts w:eastAsiaTheme="minorEastAsia"/>
          <w:b/>
          <w:i/>
          <w:lang w:val="en-GB"/>
          <w:rPrChange w:id="10388" w:author="Dioguardi, Fabio" w:date="2018-10-23T11:24:00Z">
            <w:rPr>
              <w:rFonts w:eastAsiaTheme="minorEastAsia"/>
              <w:b/>
              <w:i/>
            </w:rPr>
          </w:rPrChange>
        </w:rPr>
        <w:t>M</w:t>
      </w:r>
      <w:r w:rsidRPr="000E1A5F">
        <w:rPr>
          <w:rFonts w:eastAsiaTheme="minorEastAsia"/>
          <w:b/>
          <w:i/>
          <w:vertAlign w:val="subscript"/>
          <w:lang w:val="en-GB"/>
          <w:rPrChange w:id="10389" w:author="Dioguardi, Fabio" w:date="2018-10-23T11:24:00Z">
            <w:rPr>
              <w:rFonts w:eastAsiaTheme="minorEastAsia"/>
              <w:b/>
              <w:i/>
              <w:vertAlign w:val="subscript"/>
            </w:rPr>
          </w:rPrChange>
        </w:rPr>
        <w:t>FMER</w:t>
      </w:r>
    </w:p>
    <w:p w14:paraId="094A27AF" w14:textId="562CC4A7" w:rsidR="005F7DF3" w:rsidRPr="000E1A5F" w:rsidRDefault="005F7DF3" w:rsidP="001507E8">
      <w:pPr>
        <w:pStyle w:val="ListParagraph"/>
        <w:numPr>
          <w:ilvl w:val="0"/>
          <w:numId w:val="24"/>
        </w:numPr>
        <w:rPr>
          <w:lang w:val="en-GB"/>
          <w:rPrChange w:id="10390" w:author="Dioguardi, Fabio" w:date="2018-10-23T11:24:00Z">
            <w:rPr/>
          </w:rPrChange>
        </w:rPr>
      </w:pPr>
      <w:r w:rsidRPr="000E1A5F">
        <w:rPr>
          <w:b/>
          <w:lang w:val="en-GB"/>
          <w:rPrChange w:id="10391" w:author="Dioguardi, Fabio" w:date="2018-10-23T11:24:00Z">
            <w:rPr>
              <w:b/>
            </w:rPr>
          </w:rPrChange>
        </w:rPr>
        <w:t>“upper boundary”</w:t>
      </w:r>
      <w:r w:rsidRPr="000E1A5F">
        <w:rPr>
          <w:lang w:val="en-GB"/>
          <w:rPrChange w:id="10392" w:author="Dioguardi, Fabio" w:date="2018-10-23T11:24:00Z">
            <w:rPr/>
          </w:rPrChange>
        </w:rPr>
        <w:t xml:space="preserve"> =&gt;</w:t>
      </w:r>
      <w:r w:rsidR="005723AC" w:rsidRPr="000E1A5F">
        <w:rPr>
          <w:lang w:val="en-GB"/>
          <w:rPrChange w:id="10393" w:author="Dioguardi, Fabio" w:date="2018-10-23T11:24:00Z">
            <w:rPr/>
          </w:rPrChange>
        </w:rPr>
        <w:t xml:space="preserve"> </w:t>
      </w:r>
      <w:r w:rsidRPr="000E1A5F">
        <w:rPr>
          <w:lang w:val="en-GB"/>
          <w:rPrChange w:id="10394" w:author="Dioguardi, Fabio" w:date="2018-10-23T11:24:00Z">
            <w:rPr/>
          </w:rPrChange>
        </w:rPr>
        <w:t xml:space="preserve">corresponds to the maximum assumable MER </w:t>
      </w:r>
      <w:proofErr w:type="spellStart"/>
      <w:r w:rsidRPr="000E1A5F">
        <w:rPr>
          <w:rFonts w:eastAsiaTheme="minorEastAsia"/>
          <w:b/>
          <w:i/>
          <w:lang w:val="en-GB"/>
          <w:rPrChange w:id="10395" w:author="Dioguardi, Fabio" w:date="2018-10-23T11:24:00Z">
            <w:rPr>
              <w:rFonts w:eastAsiaTheme="minorEastAsia"/>
              <w:b/>
              <w:i/>
            </w:rPr>
          </w:rPrChange>
        </w:rPr>
        <w:t>M</w:t>
      </w:r>
      <w:r w:rsidRPr="000E1A5F">
        <w:rPr>
          <w:rFonts w:eastAsiaTheme="minorEastAsia"/>
          <w:b/>
          <w:i/>
          <w:vertAlign w:val="subscript"/>
          <w:lang w:val="en-GB"/>
          <w:rPrChange w:id="10396" w:author="Dioguardi, Fabio" w:date="2018-10-23T11:24:00Z">
            <w:rPr>
              <w:rFonts w:eastAsiaTheme="minorEastAsia"/>
              <w:b/>
              <w:i/>
              <w:vertAlign w:val="subscript"/>
            </w:rPr>
          </w:rPrChange>
        </w:rPr>
        <w:t>FMER_max</w:t>
      </w:r>
      <w:proofErr w:type="spellEnd"/>
      <w:r w:rsidRPr="000E1A5F">
        <w:rPr>
          <w:lang w:val="en-GB"/>
          <w:rPrChange w:id="10397" w:author="Dioguardi, Fabio" w:date="2018-10-23T11:24:00Z">
            <w:rPr/>
          </w:rPrChange>
        </w:rPr>
        <w:t xml:space="preserve"> </w:t>
      </w:r>
    </w:p>
    <w:p w14:paraId="7F4D5CD0" w14:textId="77777777" w:rsidR="00AA65D2" w:rsidRPr="000E1A5F" w:rsidRDefault="00AA65D2" w:rsidP="00AA65D2">
      <w:pPr>
        <w:pStyle w:val="ListParagraph"/>
        <w:rPr>
          <w:lang w:val="en-GB"/>
          <w:rPrChange w:id="10398" w:author="Dioguardi, Fabio" w:date="2018-10-23T11:24:00Z">
            <w:rPr/>
          </w:rPrChange>
        </w:rPr>
      </w:pPr>
    </w:p>
    <w:p w14:paraId="735F8F3A" w14:textId="77777777" w:rsidR="00B33EF8" w:rsidRPr="000E1A5F" w:rsidRDefault="00B33EF8">
      <w:pPr>
        <w:rPr>
          <w:rFonts w:asciiTheme="majorHAnsi" w:eastAsiaTheme="majorEastAsia" w:hAnsiTheme="majorHAnsi" w:cstheme="majorBidi"/>
          <w:color w:val="243F60" w:themeColor="accent1" w:themeShade="7F"/>
          <w:sz w:val="24"/>
          <w:lang w:val="en-GB"/>
          <w:rPrChange w:id="10399"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10400" w:author="Dioguardi, Fabio" w:date="2018-10-23T11:24:00Z">
            <w:rPr/>
          </w:rPrChange>
        </w:rPr>
        <w:br w:type="page"/>
      </w:r>
    </w:p>
    <w:p w14:paraId="3D202922" w14:textId="5366CDE2" w:rsidR="005F7DF3" w:rsidRPr="000E1A5F" w:rsidRDefault="00C2342C" w:rsidP="005F7DF3">
      <w:pPr>
        <w:pStyle w:val="Heading3"/>
        <w:rPr>
          <w:lang w:val="en-GB"/>
          <w:rPrChange w:id="10401" w:author="Dioguardi, Fabio" w:date="2018-10-23T11:24:00Z">
            <w:rPr/>
          </w:rPrChange>
        </w:rPr>
      </w:pPr>
      <w:bookmarkStart w:id="10402" w:name="_Ref482879964"/>
      <w:bookmarkStart w:id="10403" w:name="_Toc528058536"/>
      <w:r w:rsidRPr="000E1A5F">
        <w:rPr>
          <w:lang w:val="en-GB"/>
          <w:rPrChange w:id="10404" w:author="Dioguardi, Fabio" w:date="2018-10-23T11:24:00Z">
            <w:rPr/>
          </w:rPrChange>
        </w:rPr>
        <w:lastRenderedPageBreak/>
        <w:t xml:space="preserve">Plume Height </w:t>
      </w:r>
      <w:r w:rsidR="005F7DF3" w:rsidRPr="000E1A5F">
        <w:rPr>
          <w:lang w:val="en-GB"/>
          <w:rPrChange w:id="10405" w:author="Dioguardi, Fabio" w:date="2018-10-23T11:24:00Z">
            <w:rPr/>
          </w:rPrChange>
        </w:rPr>
        <w:t>Plots</w:t>
      </w:r>
      <w:bookmarkEnd w:id="10402"/>
      <w:bookmarkEnd w:id="10403"/>
    </w:p>
    <w:p w14:paraId="01345A34" w14:textId="77777777" w:rsidR="005F7DF3" w:rsidRPr="000E1A5F" w:rsidRDefault="005F7DF3" w:rsidP="005F7DF3">
      <w:pPr>
        <w:rPr>
          <w:lang w:val="en-GB"/>
          <w:rPrChange w:id="10406" w:author="Dioguardi, Fabio" w:date="2018-10-23T11:24:00Z">
            <w:rPr/>
          </w:rPrChange>
        </w:rPr>
      </w:pPr>
    </w:p>
    <w:p w14:paraId="000787F9" w14:textId="5306C0CE" w:rsidR="00C2342C" w:rsidRPr="000E1A5F" w:rsidRDefault="00C2342C" w:rsidP="005F7DF3">
      <w:pPr>
        <w:rPr>
          <w:lang w:val="en-GB"/>
          <w:rPrChange w:id="10407" w:author="Dioguardi, Fabio" w:date="2018-10-23T11:24:00Z">
            <w:rPr/>
          </w:rPrChange>
        </w:rPr>
      </w:pPr>
      <w:r w:rsidRPr="000E1A5F">
        <w:rPr>
          <w:lang w:val="en-GB"/>
          <w:rPrChange w:id="10408" w:author="Dioguardi, Fabio" w:date="2018-10-23T11:24:00Z">
            <w:rPr/>
          </w:rPrChange>
        </w:rPr>
        <w:t>Three types of plume height plots are provided, each of them in both, “.</w:t>
      </w:r>
      <w:proofErr w:type="spellStart"/>
      <w:r w:rsidRPr="000E1A5F">
        <w:rPr>
          <w:i/>
          <w:lang w:val="en-GB"/>
          <w:rPrChange w:id="10409" w:author="Dioguardi, Fabio" w:date="2018-10-23T11:24:00Z">
            <w:rPr>
              <w:i/>
            </w:rPr>
          </w:rPrChange>
        </w:rPr>
        <w:t>png</w:t>
      </w:r>
      <w:proofErr w:type="spellEnd"/>
      <w:r w:rsidRPr="000E1A5F">
        <w:rPr>
          <w:lang w:val="en-GB"/>
          <w:rPrChange w:id="10410" w:author="Dioguardi, Fabio" w:date="2018-10-23T11:24:00Z">
            <w:rPr/>
          </w:rPrChange>
        </w:rPr>
        <w:t>” and “.</w:t>
      </w:r>
      <w:proofErr w:type="spellStart"/>
      <w:r w:rsidRPr="000E1A5F">
        <w:rPr>
          <w:i/>
          <w:lang w:val="en-GB"/>
          <w:rPrChange w:id="10411" w:author="Dioguardi, Fabio" w:date="2018-10-23T11:24:00Z">
            <w:rPr>
              <w:i/>
            </w:rPr>
          </w:rPrChange>
        </w:rPr>
        <w:t>svg</w:t>
      </w:r>
      <w:proofErr w:type="spellEnd"/>
      <w:r w:rsidRPr="000E1A5F">
        <w:rPr>
          <w:lang w:val="en-GB"/>
          <w:rPrChange w:id="10412" w:author="Dioguardi, Fabio" w:date="2018-10-23T11:24:00Z">
            <w:rPr/>
          </w:rPrChange>
        </w:rPr>
        <w:t>” format:</w:t>
      </w:r>
    </w:p>
    <w:p w14:paraId="00704358" w14:textId="77777777" w:rsidR="00E74878" w:rsidRPr="000E1A5F" w:rsidRDefault="00E74878" w:rsidP="005F7DF3">
      <w:pPr>
        <w:rPr>
          <w:b/>
          <w:u w:val="single"/>
          <w:lang w:val="en-GB"/>
          <w:rPrChange w:id="10413" w:author="Dioguardi, Fabio" w:date="2018-10-23T11:24:00Z">
            <w:rPr>
              <w:b/>
              <w:u w:val="single"/>
            </w:rPr>
          </w:rPrChange>
        </w:rPr>
      </w:pPr>
    </w:p>
    <w:p w14:paraId="37812B91" w14:textId="1AAD3D5E" w:rsidR="00C2342C" w:rsidRPr="000E1A5F" w:rsidRDefault="00C2342C" w:rsidP="001507E8">
      <w:pPr>
        <w:pStyle w:val="ListParagraph"/>
        <w:numPr>
          <w:ilvl w:val="0"/>
          <w:numId w:val="39"/>
        </w:numPr>
        <w:rPr>
          <w:b/>
          <w:u w:val="single"/>
          <w:lang w:val="en-GB"/>
          <w:rPrChange w:id="10414" w:author="Dioguardi, Fabio" w:date="2018-10-23T11:24:00Z">
            <w:rPr>
              <w:b/>
              <w:u w:val="single"/>
            </w:rPr>
          </w:rPrChange>
        </w:rPr>
      </w:pPr>
      <w:r w:rsidRPr="000E1A5F">
        <w:rPr>
          <w:b/>
          <w:u w:val="single"/>
          <w:lang w:val="en-GB"/>
          <w:rPrChange w:id="10415" w:author="Dioguardi, Fabio" w:date="2018-10-23T11:24:00Z">
            <w:rPr>
              <w:b/>
              <w:u w:val="single"/>
            </w:rPr>
          </w:rPrChange>
        </w:rPr>
        <w:t>Best Plume Height Estimate</w:t>
      </w:r>
      <w:r w:rsidR="00937607" w:rsidRPr="000E1A5F">
        <w:rPr>
          <w:b/>
          <w:u w:val="single"/>
          <w:lang w:val="en-GB"/>
          <w:rPrChange w:id="10416" w:author="Dioguardi, Fabio" w:date="2018-10-23T11:24:00Z">
            <w:rPr>
              <w:b/>
              <w:u w:val="single"/>
            </w:rPr>
          </w:rPrChange>
        </w:rPr>
        <w:t xml:space="preserve"> (“PH plot</w:t>
      </w:r>
      <w:r w:rsidR="00306B42" w:rsidRPr="000E1A5F">
        <w:rPr>
          <w:b/>
          <w:u w:val="single"/>
          <w:lang w:val="en-GB"/>
          <w:rPrChange w:id="10417" w:author="Dioguardi, Fabio" w:date="2018-10-23T11:24:00Z">
            <w:rPr>
              <w:b/>
              <w:u w:val="single"/>
            </w:rPr>
          </w:rPrChange>
        </w:rPr>
        <w:t>s</w:t>
      </w:r>
      <w:r w:rsidR="00937607" w:rsidRPr="000E1A5F">
        <w:rPr>
          <w:b/>
          <w:u w:val="single"/>
          <w:lang w:val="en-GB"/>
          <w:rPrChange w:id="10418" w:author="Dioguardi, Fabio" w:date="2018-10-23T11:24:00Z">
            <w:rPr>
              <w:b/>
              <w:u w:val="single"/>
            </w:rPr>
          </w:rPrChange>
        </w:rPr>
        <w:t>”)</w:t>
      </w:r>
      <w:r w:rsidR="00EB68C7" w:rsidRPr="000E1A5F">
        <w:rPr>
          <w:b/>
          <w:u w:val="single"/>
          <w:lang w:val="en-GB"/>
          <w:rPrChange w:id="10419" w:author="Dioguardi, Fabio" w:date="2018-10-23T11:24:00Z">
            <w:rPr>
              <w:b/>
              <w:u w:val="single"/>
            </w:rPr>
          </w:rPrChange>
        </w:rPr>
        <w:t>:</w:t>
      </w:r>
      <w:r w:rsidRPr="000E1A5F">
        <w:rPr>
          <w:b/>
          <w:u w:val="single"/>
          <w:lang w:val="en-GB"/>
          <w:rPrChange w:id="10420" w:author="Dioguardi, Fabio" w:date="2018-10-23T11:24:00Z">
            <w:rPr>
              <w:b/>
              <w:u w:val="single"/>
            </w:rPr>
          </w:rPrChange>
        </w:rPr>
        <w:t xml:space="preserve"> </w:t>
      </w:r>
    </w:p>
    <w:p w14:paraId="34A65773" w14:textId="5A80CF10" w:rsidR="00C522A2" w:rsidRPr="000E1A5F" w:rsidRDefault="00C522A2" w:rsidP="00C522A2">
      <w:pPr>
        <w:rPr>
          <w:lang w:val="en-GB"/>
          <w:rPrChange w:id="10421" w:author="Dioguardi, Fabio" w:date="2018-10-23T11:24:00Z">
            <w:rPr/>
          </w:rPrChange>
        </w:rPr>
      </w:pPr>
      <w:r w:rsidRPr="000E1A5F">
        <w:rPr>
          <w:lang w:val="en-GB"/>
          <w:rPrChange w:id="10422" w:author="Dioguardi, Fabio" w:date="2018-10-23T11:24:00Z">
            <w:rPr/>
          </w:rPrChange>
        </w:rPr>
        <w:t>Th</w:t>
      </w:r>
      <w:r w:rsidR="00306B42" w:rsidRPr="000E1A5F">
        <w:rPr>
          <w:lang w:val="en-GB"/>
          <w:rPrChange w:id="10423" w:author="Dioguardi, Fabio" w:date="2018-10-23T11:24:00Z">
            <w:rPr/>
          </w:rPrChange>
        </w:rPr>
        <w:t>ese</w:t>
      </w:r>
      <w:r w:rsidRPr="000E1A5F">
        <w:rPr>
          <w:lang w:val="en-GB"/>
          <w:rPrChange w:id="10424" w:author="Dioguardi, Fabio" w:date="2018-10-23T11:24:00Z">
            <w:rPr/>
          </w:rPrChange>
        </w:rPr>
        <w:t xml:space="preserve"> plot</w:t>
      </w:r>
      <w:r w:rsidR="00306B42" w:rsidRPr="000E1A5F">
        <w:rPr>
          <w:lang w:val="en-GB"/>
          <w:rPrChange w:id="10425" w:author="Dioguardi, Fabio" w:date="2018-10-23T11:24:00Z">
            <w:rPr/>
          </w:rPrChange>
        </w:rPr>
        <w:t>s</w:t>
      </w:r>
      <w:r w:rsidRPr="000E1A5F">
        <w:rPr>
          <w:lang w:val="en-GB"/>
          <w:rPrChange w:id="10426" w:author="Dioguardi, Fabio" w:date="2018-10-23T11:24:00Z">
            <w:rPr/>
          </w:rPrChange>
        </w:rPr>
        <w:t xml:space="preserve"> show the temporal development of the estimated plume height above sea level (“</w:t>
      </w:r>
      <w:proofErr w:type="spellStart"/>
      <w:r w:rsidRPr="000E1A5F">
        <w:rPr>
          <w:lang w:val="en-GB"/>
          <w:rPrChange w:id="10427" w:author="Dioguardi, Fabio" w:date="2018-10-23T11:24:00Z">
            <w:rPr/>
          </w:rPrChange>
        </w:rPr>
        <w:t>a.s.l</w:t>
      </w:r>
      <w:proofErr w:type="spellEnd"/>
      <w:r w:rsidRPr="000E1A5F">
        <w:rPr>
          <w:lang w:val="en-GB"/>
          <w:rPrChange w:id="10428" w:author="Dioguardi, Fabio" w:date="2018-10-23T11:24:00Z">
            <w:rPr/>
          </w:rPrChange>
        </w:rPr>
        <w:t xml:space="preserve">.”) in meters, as a result of the plume height constraining procedures described in section </w:t>
      </w:r>
      <w:r w:rsidR="00DC774B" w:rsidRPr="000E1A5F">
        <w:rPr>
          <w:lang w:val="en-GB"/>
          <w:rPrChange w:id="10429" w:author="Dioguardi, Fabio" w:date="2018-10-23T11:24:00Z">
            <w:rPr/>
          </w:rPrChange>
        </w:rPr>
        <w:fldChar w:fldCharType="begin"/>
      </w:r>
      <w:r w:rsidR="00DC774B" w:rsidRPr="000E1A5F">
        <w:rPr>
          <w:lang w:val="en-GB"/>
          <w:rPrChange w:id="10430" w:author="Dioguardi, Fabio" w:date="2018-10-23T11:24:00Z">
            <w:rPr/>
          </w:rPrChange>
        </w:rPr>
        <w:instrText xml:space="preserve"> REF _Ref482621810 \r \h </w:instrText>
      </w:r>
      <w:r w:rsidR="00DC774B" w:rsidRPr="000E1A5F">
        <w:rPr>
          <w:lang w:val="en-GB"/>
          <w:rPrChange w:id="10431" w:author="Dioguardi, Fabio" w:date="2018-10-23T11:24:00Z">
            <w:rPr/>
          </w:rPrChange>
        </w:rPr>
      </w:r>
      <w:r w:rsidR="00DC774B" w:rsidRPr="000E1A5F">
        <w:rPr>
          <w:lang w:val="en-GB"/>
          <w:rPrChange w:id="10432" w:author="Dioguardi, Fabio" w:date="2018-10-23T11:24:00Z">
            <w:rPr/>
          </w:rPrChange>
        </w:rPr>
        <w:fldChar w:fldCharType="separate"/>
      </w:r>
      <w:r w:rsidR="00DE7C99" w:rsidRPr="000E1A5F">
        <w:rPr>
          <w:lang w:val="en-GB"/>
          <w:rPrChange w:id="10433" w:author="Dioguardi, Fabio" w:date="2018-10-23T11:24:00Z">
            <w:rPr/>
          </w:rPrChange>
        </w:rPr>
        <w:t>5.5</w:t>
      </w:r>
      <w:r w:rsidR="00DC774B" w:rsidRPr="000E1A5F">
        <w:rPr>
          <w:lang w:val="en-GB"/>
          <w:rPrChange w:id="10434" w:author="Dioguardi, Fabio" w:date="2018-10-23T11:24:00Z">
            <w:rPr/>
          </w:rPrChange>
        </w:rPr>
        <w:fldChar w:fldCharType="end"/>
      </w:r>
      <w:r w:rsidR="00DC774B" w:rsidRPr="000E1A5F">
        <w:rPr>
          <w:lang w:val="en-GB"/>
          <w:rPrChange w:id="10435" w:author="Dioguardi, Fabio" w:date="2018-10-23T11:24:00Z">
            <w:rPr/>
          </w:rPrChange>
        </w:rPr>
        <w:t>.</w:t>
      </w:r>
      <w:r w:rsidRPr="000E1A5F">
        <w:rPr>
          <w:lang w:val="en-GB"/>
          <w:rPrChange w:id="10436" w:author="Dioguardi, Fabio" w:date="2018-10-23T11:24:00Z">
            <w:rPr/>
          </w:rPrChange>
        </w:rPr>
        <w:t xml:space="preserve"> An example of such a plot is depicted in </w:t>
      </w:r>
      <w:r w:rsidRPr="000E1A5F">
        <w:rPr>
          <w:lang w:val="en-GB"/>
          <w:rPrChange w:id="10437" w:author="Dioguardi, Fabio" w:date="2018-10-23T11:24:00Z">
            <w:rPr/>
          </w:rPrChange>
        </w:rPr>
        <w:fldChar w:fldCharType="begin"/>
      </w:r>
      <w:r w:rsidRPr="000E1A5F">
        <w:rPr>
          <w:lang w:val="en-GB"/>
          <w:rPrChange w:id="10438" w:author="Dioguardi, Fabio" w:date="2018-10-23T11:24:00Z">
            <w:rPr/>
          </w:rPrChange>
        </w:rPr>
        <w:instrText xml:space="preserve"> REF _Ref482712005 \h  \* MERGEFORMAT </w:instrText>
      </w:r>
      <w:r w:rsidRPr="000E1A5F">
        <w:rPr>
          <w:lang w:val="en-GB"/>
          <w:rPrChange w:id="10439" w:author="Dioguardi, Fabio" w:date="2018-10-23T11:24:00Z">
            <w:rPr/>
          </w:rPrChange>
        </w:rPr>
      </w:r>
      <w:r w:rsidRPr="000E1A5F">
        <w:rPr>
          <w:lang w:val="en-GB"/>
          <w:rPrChange w:id="10440" w:author="Dioguardi, Fabio" w:date="2018-10-23T11:24:00Z">
            <w:rPr/>
          </w:rPrChange>
        </w:rPr>
        <w:fldChar w:fldCharType="separate"/>
      </w:r>
      <w:r w:rsidR="00DE7C99" w:rsidRPr="000E1A5F">
        <w:rPr>
          <w:lang w:val="en-GB"/>
          <w:rPrChange w:id="10441" w:author="Dioguardi, Fabio" w:date="2018-10-23T11:24:00Z">
            <w:rPr/>
          </w:rPrChange>
        </w:rPr>
        <w:t>Figure 45</w:t>
      </w:r>
      <w:r w:rsidRPr="000E1A5F">
        <w:rPr>
          <w:lang w:val="en-GB"/>
          <w:rPrChange w:id="10442" w:author="Dioguardi, Fabio" w:date="2018-10-23T11:24:00Z">
            <w:rPr/>
          </w:rPrChange>
        </w:rPr>
        <w:fldChar w:fldCharType="end"/>
      </w:r>
      <w:r w:rsidRPr="000E1A5F">
        <w:rPr>
          <w:lang w:val="en-GB"/>
          <w:rPrChange w:id="10443" w:author="Dioguardi, Fabio" w:date="2018-10-23T11:24:00Z">
            <w:rPr/>
          </w:rPrChange>
        </w:rPr>
        <w:t xml:space="preserve">. </w:t>
      </w:r>
    </w:p>
    <w:p w14:paraId="0B4EE497" w14:textId="631AEAC4" w:rsidR="00C522A2" w:rsidRPr="000E1A5F" w:rsidRDefault="00306B42" w:rsidP="00C522A2">
      <w:pPr>
        <w:rPr>
          <w:lang w:val="en-GB"/>
          <w:rPrChange w:id="10444" w:author="Dioguardi, Fabio" w:date="2018-10-23T11:24:00Z">
            <w:rPr/>
          </w:rPrChange>
        </w:rPr>
      </w:pPr>
      <w:r w:rsidRPr="000E1A5F">
        <w:rPr>
          <w:lang w:val="en-GB"/>
          <w:rPrChange w:id="10445" w:author="Dioguardi, Fabio" w:date="2018-10-23T11:24:00Z">
            <w:rPr/>
          </w:rPrChange>
        </w:rPr>
        <w:t>The PH plots</w:t>
      </w:r>
      <w:r w:rsidR="00C522A2" w:rsidRPr="000E1A5F">
        <w:rPr>
          <w:lang w:val="en-GB"/>
          <w:rPrChange w:id="10446" w:author="Dioguardi, Fabio" w:date="2018-10-23T11:24:00Z">
            <w:rPr/>
          </w:rPrChange>
        </w:rPr>
        <w:t xml:space="preserve"> illustrate the evolution of the main input parameter for the eruption source parameter models used within FOXI. They are stored with the ending string “_</w:t>
      </w:r>
      <w:proofErr w:type="spellStart"/>
      <w:r w:rsidR="00C522A2" w:rsidRPr="000E1A5F">
        <w:rPr>
          <w:lang w:val="en-GB"/>
          <w:rPrChange w:id="10447" w:author="Dioguardi, Fabio" w:date="2018-10-23T11:24:00Z">
            <w:rPr/>
          </w:rPrChange>
        </w:rPr>
        <w:t>PH_plot</w:t>
      </w:r>
      <w:proofErr w:type="spellEnd"/>
      <w:r w:rsidR="00C522A2" w:rsidRPr="000E1A5F">
        <w:rPr>
          <w:lang w:val="en-GB"/>
          <w:rPrChange w:id="10448" w:author="Dioguardi, Fabio" w:date="2018-10-23T11:24:00Z">
            <w:rPr/>
          </w:rPrChange>
        </w:rPr>
        <w:t>”.</w:t>
      </w:r>
    </w:p>
    <w:p w14:paraId="7B8E4B5D" w14:textId="5B3E3BC9" w:rsidR="00B74DDE" w:rsidRPr="000E1A5F" w:rsidRDefault="00B74DDE" w:rsidP="00C522A2">
      <w:pPr>
        <w:rPr>
          <w:lang w:val="en-GB"/>
          <w:rPrChange w:id="10449" w:author="Dioguardi, Fabio" w:date="2018-10-23T11:24:00Z">
            <w:rPr/>
          </w:rPrChange>
        </w:rPr>
      </w:pPr>
      <w:r w:rsidRPr="000E1A5F">
        <w:rPr>
          <w:lang w:val="en-GB"/>
          <w:rPrChange w:id="10450" w:author="Dioguardi, Fabio" w:date="2018-10-23T11:24:00Z">
            <w:rPr/>
          </w:rPrChange>
        </w:rPr>
        <w:t xml:space="preserve">PH plots can be controlled by the operator, using the “Output Control” menu within FIX (see </w:t>
      </w:r>
      <w:r w:rsidRPr="000E1A5F">
        <w:rPr>
          <w:lang w:val="en-GB"/>
          <w:rPrChange w:id="10451" w:author="Dioguardi, Fabio" w:date="2018-10-23T11:24:00Z">
            <w:rPr/>
          </w:rPrChange>
        </w:rPr>
        <w:fldChar w:fldCharType="begin"/>
      </w:r>
      <w:r w:rsidRPr="000E1A5F">
        <w:rPr>
          <w:lang w:val="en-GB"/>
          <w:rPrChange w:id="10452" w:author="Dioguardi, Fabio" w:date="2018-10-23T11:24:00Z">
            <w:rPr/>
          </w:rPrChange>
        </w:rPr>
        <w:instrText xml:space="preserve"> REF _Ref482715059 \h </w:instrText>
      </w:r>
      <w:r w:rsidRPr="000E1A5F">
        <w:rPr>
          <w:lang w:val="en-GB"/>
          <w:rPrChange w:id="10453" w:author="Dioguardi, Fabio" w:date="2018-10-23T11:24:00Z">
            <w:rPr/>
          </w:rPrChange>
        </w:rPr>
      </w:r>
      <w:r w:rsidRPr="000E1A5F">
        <w:rPr>
          <w:lang w:val="en-GB"/>
          <w:rPrChange w:id="10454" w:author="Dioguardi, Fabio" w:date="2018-10-23T11:24:00Z">
            <w:rPr/>
          </w:rPrChange>
        </w:rPr>
        <w:fldChar w:fldCharType="separate"/>
      </w:r>
      <w:r w:rsidR="00DE7C99" w:rsidRPr="000E1A5F">
        <w:rPr>
          <w:lang w:val="en-GB"/>
          <w:rPrChange w:id="10455" w:author="Dioguardi, Fabio" w:date="2018-10-23T11:24:00Z">
            <w:rPr/>
          </w:rPrChange>
        </w:rPr>
        <w:t xml:space="preserve">Figure </w:t>
      </w:r>
      <w:r w:rsidR="00DE7C99" w:rsidRPr="000E1A5F">
        <w:rPr>
          <w:noProof/>
          <w:lang w:val="en-GB"/>
          <w:rPrChange w:id="10456" w:author="Dioguardi, Fabio" w:date="2018-10-23T11:24:00Z">
            <w:rPr>
              <w:noProof/>
            </w:rPr>
          </w:rPrChange>
        </w:rPr>
        <w:t>46</w:t>
      </w:r>
      <w:r w:rsidRPr="000E1A5F">
        <w:rPr>
          <w:lang w:val="en-GB"/>
          <w:rPrChange w:id="10457" w:author="Dioguardi, Fabio" w:date="2018-10-23T11:24:00Z">
            <w:rPr/>
          </w:rPrChange>
        </w:rPr>
        <w:fldChar w:fldCharType="end"/>
      </w:r>
      <w:r w:rsidRPr="000E1A5F">
        <w:rPr>
          <w:lang w:val="en-GB"/>
          <w:rPrChange w:id="10458" w:author="Dioguardi, Fabio" w:date="2018-10-23T11:24:00Z">
            <w:rPr/>
          </w:rPrChange>
        </w:rPr>
        <w:t>).</w:t>
      </w:r>
    </w:p>
    <w:p w14:paraId="712EB011" w14:textId="77777777" w:rsidR="00B74DDE" w:rsidRPr="000E1A5F" w:rsidRDefault="00B74DDE" w:rsidP="00C522A2">
      <w:pPr>
        <w:rPr>
          <w:b/>
          <w:u w:val="single"/>
          <w:lang w:val="en-GB"/>
          <w:rPrChange w:id="10459" w:author="Dioguardi, Fabio" w:date="2018-10-23T11:24:00Z">
            <w:rPr>
              <w:b/>
              <w:u w:val="single"/>
            </w:rPr>
          </w:rPrChange>
        </w:rPr>
      </w:pPr>
    </w:p>
    <w:p w14:paraId="0FBDAF1C" w14:textId="246D2C72" w:rsidR="008A1AAE" w:rsidRPr="000E1A5F" w:rsidRDefault="008A1AAE" w:rsidP="00C522A2">
      <w:pPr>
        <w:pStyle w:val="Caption"/>
        <w:rPr>
          <w:lang w:val="en-GB"/>
          <w:rPrChange w:id="10460" w:author="Dioguardi, Fabio" w:date="2018-10-23T11:24:00Z">
            <w:rPr/>
          </w:rPrChange>
        </w:rPr>
      </w:pPr>
      <w:r w:rsidRPr="000E1A5F">
        <w:rPr>
          <w:noProof/>
          <w:lang w:val="en-GB" w:eastAsia="en-GB"/>
        </w:rPr>
        <w:drawing>
          <wp:inline distT="0" distB="0" distL="0" distR="0" wp14:anchorId="366BF241" wp14:editId="368880D3">
            <wp:extent cx="3645877" cy="2428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6">
                      <a:extLst>
                        <a:ext uri="{28A0092B-C50C-407E-A947-70E740481C1C}">
                          <a14:useLocalDpi xmlns:a14="http://schemas.microsoft.com/office/drawing/2010/main" val="0"/>
                        </a:ext>
                      </a:extLst>
                    </a:blip>
                    <a:stretch>
                      <a:fillRect/>
                    </a:stretch>
                  </pic:blipFill>
                  <pic:spPr>
                    <a:xfrm>
                      <a:off x="0" y="0"/>
                      <a:ext cx="3661521" cy="2439258"/>
                    </a:xfrm>
                    <a:prstGeom prst="rect">
                      <a:avLst/>
                    </a:prstGeom>
                  </pic:spPr>
                </pic:pic>
              </a:graphicData>
            </a:graphic>
          </wp:inline>
        </w:drawing>
      </w:r>
    </w:p>
    <w:p w14:paraId="3C59EEA5" w14:textId="75B76C93" w:rsidR="00561DA4" w:rsidRPr="000E1A5F" w:rsidRDefault="008A1AAE" w:rsidP="008A1AAE">
      <w:pPr>
        <w:pStyle w:val="Caption"/>
        <w:rPr>
          <w:lang w:val="en-GB"/>
          <w:rPrChange w:id="10461" w:author="Dioguardi, Fabio" w:date="2018-10-23T11:24:00Z">
            <w:rPr/>
          </w:rPrChange>
        </w:rPr>
      </w:pPr>
      <w:bookmarkStart w:id="10462" w:name="_Ref482712005"/>
      <w:r w:rsidRPr="000E1A5F">
        <w:rPr>
          <w:lang w:val="en-GB"/>
          <w:rPrChange w:id="10463" w:author="Dioguardi, Fabio" w:date="2018-10-23T11:24:00Z">
            <w:rPr/>
          </w:rPrChange>
        </w:rPr>
        <w:t xml:space="preserve">Figure </w:t>
      </w:r>
      <w:r w:rsidRPr="000E1A5F">
        <w:rPr>
          <w:lang w:val="en-GB"/>
          <w:rPrChange w:id="10464" w:author="Dioguardi, Fabio" w:date="2018-10-23T11:24:00Z">
            <w:rPr/>
          </w:rPrChange>
        </w:rPr>
        <w:fldChar w:fldCharType="begin"/>
      </w:r>
      <w:r w:rsidRPr="000E1A5F">
        <w:rPr>
          <w:lang w:val="en-GB"/>
          <w:rPrChange w:id="10465" w:author="Dioguardi, Fabio" w:date="2018-10-23T11:24:00Z">
            <w:rPr/>
          </w:rPrChange>
        </w:rPr>
        <w:instrText xml:space="preserve"> SEQ Figure \* ARABIC </w:instrText>
      </w:r>
      <w:r w:rsidRPr="000E1A5F">
        <w:rPr>
          <w:lang w:val="en-GB"/>
          <w:rPrChange w:id="10466" w:author="Dioguardi, Fabio" w:date="2018-10-23T11:24:00Z">
            <w:rPr/>
          </w:rPrChange>
        </w:rPr>
        <w:fldChar w:fldCharType="separate"/>
      </w:r>
      <w:r w:rsidR="00DE7C99" w:rsidRPr="000E1A5F">
        <w:rPr>
          <w:noProof/>
          <w:lang w:val="en-GB"/>
          <w:rPrChange w:id="10467" w:author="Dioguardi, Fabio" w:date="2018-10-23T11:24:00Z">
            <w:rPr>
              <w:noProof/>
            </w:rPr>
          </w:rPrChange>
        </w:rPr>
        <w:t>45</w:t>
      </w:r>
      <w:r w:rsidRPr="000E1A5F">
        <w:rPr>
          <w:lang w:val="en-GB"/>
          <w:rPrChange w:id="10468" w:author="Dioguardi, Fabio" w:date="2018-10-23T11:24:00Z">
            <w:rPr/>
          </w:rPrChange>
        </w:rPr>
        <w:fldChar w:fldCharType="end"/>
      </w:r>
      <w:bookmarkEnd w:id="10462"/>
      <w:r w:rsidRPr="000E1A5F">
        <w:rPr>
          <w:lang w:val="en-GB"/>
          <w:rPrChange w:id="10469" w:author="Dioguardi, Fabio" w:date="2018-10-23T11:24:00Z">
            <w:rPr/>
          </w:rPrChange>
        </w:rPr>
        <w:t xml:space="preserve">: Plot presenting the estimated plume height, </w:t>
      </w:r>
      <w:r w:rsidR="00561DA4" w:rsidRPr="000E1A5F">
        <w:rPr>
          <w:lang w:val="en-GB"/>
          <w:rPrChange w:id="10470" w:author="Dioguardi, Fabio" w:date="2018-10-23T11:24:00Z">
            <w:rPr/>
          </w:rPrChange>
        </w:rPr>
        <w:t>based on the results</w:t>
      </w:r>
      <w:r w:rsidRPr="000E1A5F">
        <w:rPr>
          <w:lang w:val="en-GB"/>
          <w:rPrChange w:id="10471" w:author="Dioguardi, Fabio" w:date="2018-10-23T11:24:00Z">
            <w:rPr/>
          </w:rPrChange>
        </w:rPr>
        <w:t xml:space="preserve"> from the FOXI plume height constraining </w:t>
      </w:r>
      <w:r w:rsidR="00561DA4" w:rsidRPr="000E1A5F">
        <w:rPr>
          <w:lang w:val="en-GB"/>
          <w:rPrChange w:id="10472" w:author="Dioguardi, Fabio" w:date="2018-10-23T11:24:00Z">
            <w:rPr/>
          </w:rPrChange>
        </w:rPr>
        <w:t>procedures</w:t>
      </w:r>
      <w:r w:rsidRPr="000E1A5F">
        <w:rPr>
          <w:lang w:val="en-GB"/>
          <w:rPrChange w:id="10473" w:author="Dioguardi, Fabio" w:date="2018-10-23T11:24:00Z">
            <w:rPr/>
          </w:rPrChange>
        </w:rPr>
        <w:t xml:space="preserve"> described in section </w:t>
      </w:r>
      <w:r w:rsidR="00BD0604" w:rsidRPr="000E1A5F">
        <w:rPr>
          <w:lang w:val="en-GB"/>
          <w:rPrChange w:id="10474" w:author="Dioguardi, Fabio" w:date="2018-10-23T11:24:00Z">
            <w:rPr/>
          </w:rPrChange>
        </w:rPr>
        <w:fldChar w:fldCharType="begin"/>
      </w:r>
      <w:r w:rsidR="00BD0604" w:rsidRPr="000E1A5F">
        <w:rPr>
          <w:lang w:val="en-GB"/>
          <w:rPrChange w:id="10475" w:author="Dioguardi, Fabio" w:date="2018-10-23T11:24:00Z">
            <w:rPr/>
          </w:rPrChange>
        </w:rPr>
        <w:instrText xml:space="preserve"> REF _Ref482621810 \r \h </w:instrText>
      </w:r>
      <w:r w:rsidR="00BD0604" w:rsidRPr="000E1A5F">
        <w:rPr>
          <w:lang w:val="en-GB"/>
          <w:rPrChange w:id="10476" w:author="Dioguardi, Fabio" w:date="2018-10-23T11:24:00Z">
            <w:rPr/>
          </w:rPrChange>
        </w:rPr>
      </w:r>
      <w:r w:rsidR="00BD0604" w:rsidRPr="000E1A5F">
        <w:rPr>
          <w:lang w:val="en-GB"/>
          <w:rPrChange w:id="10477" w:author="Dioguardi, Fabio" w:date="2018-10-23T11:24:00Z">
            <w:rPr/>
          </w:rPrChange>
        </w:rPr>
        <w:fldChar w:fldCharType="separate"/>
      </w:r>
      <w:r w:rsidR="00DE7C99" w:rsidRPr="000E1A5F">
        <w:rPr>
          <w:lang w:val="en-GB"/>
          <w:rPrChange w:id="10478" w:author="Dioguardi, Fabio" w:date="2018-10-23T11:24:00Z">
            <w:rPr/>
          </w:rPrChange>
        </w:rPr>
        <w:t>5.5</w:t>
      </w:r>
      <w:r w:rsidR="00BD0604" w:rsidRPr="000E1A5F">
        <w:rPr>
          <w:lang w:val="en-GB"/>
          <w:rPrChange w:id="10479" w:author="Dioguardi, Fabio" w:date="2018-10-23T11:24:00Z">
            <w:rPr/>
          </w:rPrChange>
        </w:rPr>
        <w:fldChar w:fldCharType="end"/>
      </w:r>
      <w:r w:rsidR="00561DA4" w:rsidRPr="000E1A5F">
        <w:rPr>
          <w:lang w:val="en-GB"/>
          <w:rPrChange w:id="10480" w:author="Dioguardi, Fabio" w:date="2018-10-23T11:24:00Z">
            <w:rPr/>
          </w:rPrChange>
        </w:rPr>
        <w:t>. This plume height plot shows the result of a simulation on the basis of the radar data achieved during the Eyjafjallajökull eruption on May 5, 2010.</w:t>
      </w:r>
    </w:p>
    <w:p w14:paraId="5AB263C0" w14:textId="77777777" w:rsidR="00B74DDE" w:rsidRPr="000E1A5F" w:rsidRDefault="00B74DDE" w:rsidP="00B74DDE">
      <w:pPr>
        <w:keepNext/>
        <w:jc w:val="center"/>
        <w:rPr>
          <w:lang w:val="en-GB"/>
          <w:rPrChange w:id="10481" w:author="Dioguardi, Fabio" w:date="2018-10-23T11:24:00Z">
            <w:rPr/>
          </w:rPrChange>
        </w:rPr>
      </w:pPr>
      <w:r w:rsidRPr="000E1A5F">
        <w:rPr>
          <w:noProof/>
          <w:lang w:val="en-GB" w:eastAsia="en-GB"/>
        </w:rPr>
        <w:drawing>
          <wp:inline distT="0" distB="0" distL="0" distR="0" wp14:anchorId="0537BF90" wp14:editId="11AE75C0">
            <wp:extent cx="980342" cy="130712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7">
                      <a:extLst>
                        <a:ext uri="{28A0092B-C50C-407E-A947-70E740481C1C}">
                          <a14:useLocalDpi xmlns:a14="http://schemas.microsoft.com/office/drawing/2010/main" val="0"/>
                        </a:ext>
                      </a:extLst>
                    </a:blip>
                    <a:stretch>
                      <a:fillRect/>
                    </a:stretch>
                  </pic:blipFill>
                  <pic:spPr>
                    <a:xfrm>
                      <a:off x="0" y="0"/>
                      <a:ext cx="988672" cy="1318229"/>
                    </a:xfrm>
                    <a:prstGeom prst="rect">
                      <a:avLst/>
                    </a:prstGeom>
                  </pic:spPr>
                </pic:pic>
              </a:graphicData>
            </a:graphic>
          </wp:inline>
        </w:drawing>
      </w:r>
    </w:p>
    <w:p w14:paraId="357A382E" w14:textId="3267819E" w:rsidR="00B74DDE" w:rsidRPr="000E1A5F" w:rsidRDefault="00B74DDE" w:rsidP="00B74DDE">
      <w:pPr>
        <w:pStyle w:val="Caption"/>
        <w:rPr>
          <w:lang w:val="en-GB"/>
          <w:rPrChange w:id="10482" w:author="Dioguardi, Fabio" w:date="2018-10-23T11:24:00Z">
            <w:rPr/>
          </w:rPrChange>
        </w:rPr>
      </w:pPr>
      <w:bookmarkStart w:id="10483" w:name="_Ref482715059"/>
      <w:r w:rsidRPr="000E1A5F">
        <w:rPr>
          <w:lang w:val="en-GB"/>
          <w:rPrChange w:id="10484" w:author="Dioguardi, Fabio" w:date="2018-10-23T11:24:00Z">
            <w:rPr/>
          </w:rPrChange>
        </w:rPr>
        <w:t xml:space="preserve">Figure </w:t>
      </w:r>
      <w:r w:rsidRPr="000E1A5F">
        <w:rPr>
          <w:lang w:val="en-GB"/>
          <w:rPrChange w:id="10485" w:author="Dioguardi, Fabio" w:date="2018-10-23T11:24:00Z">
            <w:rPr/>
          </w:rPrChange>
        </w:rPr>
        <w:fldChar w:fldCharType="begin"/>
      </w:r>
      <w:r w:rsidRPr="000E1A5F">
        <w:rPr>
          <w:lang w:val="en-GB"/>
          <w:rPrChange w:id="10486" w:author="Dioguardi, Fabio" w:date="2018-10-23T11:24:00Z">
            <w:rPr/>
          </w:rPrChange>
        </w:rPr>
        <w:instrText xml:space="preserve"> SEQ Figure \* ARABIC </w:instrText>
      </w:r>
      <w:r w:rsidRPr="000E1A5F">
        <w:rPr>
          <w:lang w:val="en-GB"/>
          <w:rPrChange w:id="10487" w:author="Dioguardi, Fabio" w:date="2018-10-23T11:24:00Z">
            <w:rPr/>
          </w:rPrChange>
        </w:rPr>
        <w:fldChar w:fldCharType="separate"/>
      </w:r>
      <w:r w:rsidR="00DE7C99" w:rsidRPr="000E1A5F">
        <w:rPr>
          <w:noProof/>
          <w:lang w:val="en-GB"/>
          <w:rPrChange w:id="10488" w:author="Dioguardi, Fabio" w:date="2018-10-23T11:24:00Z">
            <w:rPr>
              <w:noProof/>
            </w:rPr>
          </w:rPrChange>
        </w:rPr>
        <w:t>46</w:t>
      </w:r>
      <w:r w:rsidRPr="000E1A5F">
        <w:rPr>
          <w:lang w:val="en-GB"/>
          <w:rPrChange w:id="10489" w:author="Dioguardi, Fabio" w:date="2018-10-23T11:24:00Z">
            <w:rPr/>
          </w:rPrChange>
        </w:rPr>
        <w:fldChar w:fldCharType="end"/>
      </w:r>
      <w:bookmarkEnd w:id="10483"/>
      <w:r w:rsidRPr="000E1A5F">
        <w:rPr>
          <w:lang w:val="en-GB"/>
          <w:rPrChange w:id="10490" w:author="Dioguardi, Fabio" w:date="2018-10-23T11:24:00Z">
            <w:rPr/>
          </w:rPrChange>
        </w:rPr>
        <w:t xml:space="preserve">: PH plot control menu. The operator can </w:t>
      </w:r>
      <w:r w:rsidR="00C74692" w:rsidRPr="000E1A5F">
        <w:rPr>
          <w:lang w:val="en-GB"/>
          <w:rPrChange w:id="10491" w:author="Dioguardi, Fabio" w:date="2018-10-23T11:24:00Z">
            <w:rPr/>
          </w:rPrChange>
        </w:rPr>
        <w:t>specify</w:t>
      </w:r>
      <w:r w:rsidRPr="000E1A5F">
        <w:rPr>
          <w:lang w:val="en-GB"/>
          <w:rPrChange w:id="10492" w:author="Dioguardi, Fabio" w:date="2018-10-23T11:24:00Z">
            <w:rPr/>
          </w:rPrChange>
        </w:rPr>
        <w:t xml:space="preserve"> the time axis of the PH plots </w:t>
      </w:r>
      <w:r w:rsidR="00C74692" w:rsidRPr="000E1A5F">
        <w:rPr>
          <w:lang w:val="en-GB"/>
          <w:rPrChange w:id="10493" w:author="Dioguardi, Fabio" w:date="2018-10-23T11:24:00Z">
            <w:rPr/>
          </w:rPrChange>
        </w:rPr>
        <w:t>via</w:t>
      </w:r>
      <w:r w:rsidRPr="000E1A5F">
        <w:rPr>
          <w:lang w:val="en-GB"/>
          <w:rPrChange w:id="10494" w:author="Dioguardi, Fabio" w:date="2018-10-23T11:24:00Z">
            <w:rPr/>
          </w:rPrChange>
        </w:rPr>
        <w:t xml:space="preserve"> the output control menu </w:t>
      </w:r>
      <w:r w:rsidR="00C74692" w:rsidRPr="000E1A5F">
        <w:rPr>
          <w:lang w:val="en-GB"/>
          <w:rPrChange w:id="10495" w:author="Dioguardi, Fabio" w:date="2018-10-23T11:24:00Z">
            <w:rPr/>
          </w:rPrChange>
        </w:rPr>
        <w:t>provided by</w:t>
      </w:r>
      <w:r w:rsidRPr="000E1A5F">
        <w:rPr>
          <w:lang w:val="en-GB"/>
          <w:rPrChange w:id="10496" w:author="Dioguardi, Fabio" w:date="2018-10-23T11:24:00Z">
            <w:rPr/>
          </w:rPrChange>
        </w:rPr>
        <w:t xml:space="preserve"> FIX (see section</w:t>
      </w:r>
      <w:r w:rsidR="00C74692" w:rsidRPr="000E1A5F">
        <w:rPr>
          <w:lang w:val="en-GB"/>
          <w:rPrChange w:id="10497" w:author="Dioguardi, Fabio" w:date="2018-10-23T11:24:00Z">
            <w:rPr/>
          </w:rPrChange>
        </w:rPr>
        <w:fldChar w:fldCharType="begin"/>
      </w:r>
      <w:r w:rsidR="00C74692" w:rsidRPr="000E1A5F">
        <w:rPr>
          <w:lang w:val="en-GB"/>
          <w:rPrChange w:id="10498" w:author="Dioguardi, Fabio" w:date="2018-10-23T11:24:00Z">
            <w:rPr/>
          </w:rPrChange>
        </w:rPr>
        <w:instrText xml:space="preserve"> REF _Ref482623041 \h </w:instrText>
      </w:r>
      <w:r w:rsidR="00C74692" w:rsidRPr="000E1A5F">
        <w:rPr>
          <w:lang w:val="en-GB"/>
          <w:rPrChange w:id="10499" w:author="Dioguardi, Fabio" w:date="2018-10-23T11:24:00Z">
            <w:rPr/>
          </w:rPrChange>
        </w:rPr>
      </w:r>
      <w:r w:rsidR="00C74692" w:rsidRPr="000E1A5F">
        <w:rPr>
          <w:lang w:val="en-GB"/>
          <w:rPrChange w:id="10500" w:author="Dioguardi, Fabio" w:date="2018-10-23T11:24:00Z">
            <w:rPr/>
          </w:rPrChange>
        </w:rPr>
        <w:fldChar w:fldCharType="separate"/>
      </w:r>
      <w:r w:rsidR="00DE7C99" w:rsidRPr="000E1A5F">
        <w:rPr>
          <w:lang w:val="en-GB"/>
          <w:rPrChange w:id="10501" w:author="Dioguardi, Fabio" w:date="2018-10-23T11:24:00Z">
            <w:rPr/>
          </w:rPrChange>
        </w:rPr>
        <w:t xml:space="preserve"> “Output Control” and REFIR maps</w:t>
      </w:r>
      <w:r w:rsidR="00C74692" w:rsidRPr="000E1A5F">
        <w:rPr>
          <w:lang w:val="en-GB"/>
          <w:rPrChange w:id="10502" w:author="Dioguardi, Fabio" w:date="2018-10-23T11:24:00Z">
            <w:rPr/>
          </w:rPrChange>
        </w:rPr>
        <w:fldChar w:fldCharType="end"/>
      </w:r>
      <w:r w:rsidRPr="000E1A5F">
        <w:rPr>
          <w:lang w:val="en-GB"/>
          <w:rPrChange w:id="10503" w:author="Dioguardi, Fabio" w:date="2018-10-23T11:24:00Z">
            <w:rPr/>
          </w:rPrChange>
        </w:rPr>
        <w:t>).</w:t>
      </w:r>
    </w:p>
    <w:p w14:paraId="6CE80D41" w14:textId="77777777" w:rsidR="00B74DDE" w:rsidRPr="000E1A5F" w:rsidRDefault="00B74DDE" w:rsidP="00B74DDE">
      <w:pPr>
        <w:jc w:val="center"/>
        <w:rPr>
          <w:lang w:val="en-GB"/>
          <w:rPrChange w:id="10504" w:author="Dioguardi, Fabio" w:date="2018-10-23T11:24:00Z">
            <w:rPr/>
          </w:rPrChange>
        </w:rPr>
      </w:pPr>
    </w:p>
    <w:p w14:paraId="4CC9EDC2" w14:textId="720AC645" w:rsidR="00561DA4" w:rsidRPr="000E1A5F" w:rsidRDefault="00561DA4" w:rsidP="001507E8">
      <w:pPr>
        <w:pStyle w:val="ListParagraph"/>
        <w:numPr>
          <w:ilvl w:val="0"/>
          <w:numId w:val="39"/>
        </w:numPr>
        <w:rPr>
          <w:b/>
          <w:u w:val="single"/>
          <w:lang w:val="en-GB"/>
          <w:rPrChange w:id="10505" w:author="Dioguardi, Fabio" w:date="2018-10-23T11:24:00Z">
            <w:rPr>
              <w:b/>
              <w:u w:val="single"/>
            </w:rPr>
          </w:rPrChange>
        </w:rPr>
      </w:pPr>
      <w:r w:rsidRPr="000E1A5F">
        <w:rPr>
          <w:lang w:val="en-GB"/>
          <w:rPrChange w:id="10506" w:author="Dioguardi, Fabio" w:date="2018-10-23T11:24:00Z">
            <w:rPr/>
          </w:rPrChange>
        </w:rPr>
        <w:t xml:space="preserve"> </w:t>
      </w:r>
      <w:r w:rsidR="00B33EF8" w:rsidRPr="000E1A5F">
        <w:rPr>
          <w:b/>
          <w:u w:val="single"/>
          <w:lang w:val="en-GB"/>
          <w:rPrChange w:id="10507" w:author="Dioguardi, Fabio" w:date="2018-10-23T11:24:00Z">
            <w:rPr>
              <w:b/>
              <w:u w:val="single"/>
            </w:rPr>
          </w:rPrChange>
        </w:rPr>
        <w:t>Plume Heights by Sources and Sectors</w:t>
      </w:r>
      <w:r w:rsidR="00937607" w:rsidRPr="000E1A5F">
        <w:rPr>
          <w:b/>
          <w:u w:val="single"/>
          <w:lang w:val="en-GB"/>
          <w:rPrChange w:id="10508" w:author="Dioguardi, Fabio" w:date="2018-10-23T11:24:00Z">
            <w:rPr>
              <w:b/>
              <w:u w:val="single"/>
            </w:rPr>
          </w:rPrChange>
        </w:rPr>
        <w:t xml:space="preserve"> (“APH plot</w:t>
      </w:r>
      <w:r w:rsidR="00306B42" w:rsidRPr="000E1A5F">
        <w:rPr>
          <w:b/>
          <w:u w:val="single"/>
          <w:lang w:val="en-GB"/>
          <w:rPrChange w:id="10509" w:author="Dioguardi, Fabio" w:date="2018-10-23T11:24:00Z">
            <w:rPr>
              <w:b/>
              <w:u w:val="single"/>
            </w:rPr>
          </w:rPrChange>
        </w:rPr>
        <w:t>s</w:t>
      </w:r>
      <w:r w:rsidR="00937607" w:rsidRPr="000E1A5F">
        <w:rPr>
          <w:b/>
          <w:u w:val="single"/>
          <w:lang w:val="en-GB"/>
          <w:rPrChange w:id="10510" w:author="Dioguardi, Fabio" w:date="2018-10-23T11:24:00Z">
            <w:rPr>
              <w:b/>
              <w:u w:val="single"/>
            </w:rPr>
          </w:rPrChange>
        </w:rPr>
        <w:t>”)</w:t>
      </w:r>
      <w:r w:rsidRPr="000E1A5F">
        <w:rPr>
          <w:b/>
          <w:u w:val="single"/>
          <w:lang w:val="en-GB"/>
          <w:rPrChange w:id="10511" w:author="Dioguardi, Fabio" w:date="2018-10-23T11:24:00Z">
            <w:rPr>
              <w:b/>
              <w:u w:val="single"/>
            </w:rPr>
          </w:rPrChange>
        </w:rPr>
        <w:t xml:space="preserve">: </w:t>
      </w:r>
    </w:p>
    <w:p w14:paraId="6953C962" w14:textId="3B34F77B" w:rsidR="00937607" w:rsidRPr="000E1A5F" w:rsidRDefault="00C522A2" w:rsidP="00561DA4">
      <w:pPr>
        <w:rPr>
          <w:szCs w:val="22"/>
          <w:lang w:val="en-GB"/>
          <w:rPrChange w:id="10512" w:author="Dioguardi, Fabio" w:date="2018-10-23T11:24:00Z">
            <w:rPr>
              <w:szCs w:val="22"/>
            </w:rPr>
          </w:rPrChange>
        </w:rPr>
      </w:pPr>
      <w:r w:rsidRPr="000E1A5F">
        <w:rPr>
          <w:szCs w:val="22"/>
          <w:lang w:val="en-GB"/>
          <w:rPrChange w:id="10513" w:author="Dioguardi, Fabio" w:date="2018-10-23T11:24:00Z">
            <w:rPr>
              <w:szCs w:val="22"/>
            </w:rPr>
          </w:rPrChange>
        </w:rPr>
        <w:t>Th</w:t>
      </w:r>
      <w:r w:rsidR="00306B42" w:rsidRPr="000E1A5F">
        <w:rPr>
          <w:szCs w:val="22"/>
          <w:lang w:val="en-GB"/>
          <w:rPrChange w:id="10514" w:author="Dioguardi, Fabio" w:date="2018-10-23T11:24:00Z">
            <w:rPr>
              <w:szCs w:val="22"/>
            </w:rPr>
          </w:rPrChange>
        </w:rPr>
        <w:t>e</w:t>
      </w:r>
      <w:r w:rsidRPr="000E1A5F">
        <w:rPr>
          <w:szCs w:val="22"/>
          <w:lang w:val="en-GB"/>
          <w:rPrChange w:id="10515" w:author="Dioguardi, Fabio" w:date="2018-10-23T11:24:00Z">
            <w:rPr>
              <w:szCs w:val="22"/>
            </w:rPr>
          </w:rPrChange>
        </w:rPr>
        <w:t>s</w:t>
      </w:r>
      <w:r w:rsidR="00306B42" w:rsidRPr="000E1A5F">
        <w:rPr>
          <w:szCs w:val="22"/>
          <w:lang w:val="en-GB"/>
          <w:rPrChange w:id="10516" w:author="Dioguardi, Fabio" w:date="2018-10-23T11:24:00Z">
            <w:rPr>
              <w:szCs w:val="22"/>
            </w:rPr>
          </w:rPrChange>
        </w:rPr>
        <w:t>e</w:t>
      </w:r>
      <w:r w:rsidRPr="000E1A5F">
        <w:rPr>
          <w:szCs w:val="22"/>
          <w:lang w:val="en-GB"/>
          <w:rPrChange w:id="10517" w:author="Dioguardi, Fabio" w:date="2018-10-23T11:24:00Z">
            <w:rPr>
              <w:szCs w:val="22"/>
            </w:rPr>
          </w:rPrChange>
        </w:rPr>
        <w:t xml:space="preserve"> plot</w:t>
      </w:r>
      <w:r w:rsidR="00306B42" w:rsidRPr="000E1A5F">
        <w:rPr>
          <w:szCs w:val="22"/>
          <w:lang w:val="en-GB"/>
          <w:rPrChange w:id="10518" w:author="Dioguardi, Fabio" w:date="2018-10-23T11:24:00Z">
            <w:rPr>
              <w:szCs w:val="22"/>
            </w:rPr>
          </w:rPrChange>
        </w:rPr>
        <w:t>s</w:t>
      </w:r>
      <w:r w:rsidRPr="000E1A5F">
        <w:rPr>
          <w:szCs w:val="22"/>
          <w:lang w:val="en-GB"/>
          <w:rPrChange w:id="10519" w:author="Dioguardi, Fabio" w:date="2018-10-23T11:24:00Z">
            <w:rPr>
              <w:szCs w:val="22"/>
            </w:rPr>
          </w:rPrChange>
        </w:rPr>
        <w:t xml:space="preserve"> </w:t>
      </w:r>
      <w:r w:rsidR="00561DA4" w:rsidRPr="000E1A5F">
        <w:rPr>
          <w:szCs w:val="22"/>
          <w:lang w:val="en-GB"/>
          <w:rPrChange w:id="10520" w:author="Dioguardi, Fabio" w:date="2018-10-23T11:24:00Z">
            <w:rPr>
              <w:szCs w:val="22"/>
            </w:rPr>
          </w:rPrChange>
        </w:rPr>
        <w:t>show</w:t>
      </w:r>
      <w:r w:rsidRPr="000E1A5F">
        <w:rPr>
          <w:szCs w:val="22"/>
          <w:lang w:val="en-GB"/>
          <w:rPrChange w:id="10521" w:author="Dioguardi, Fabio" w:date="2018-10-23T11:24:00Z">
            <w:rPr>
              <w:szCs w:val="22"/>
            </w:rPr>
          </w:rPrChange>
        </w:rPr>
        <w:t>s the temporal development of</w:t>
      </w:r>
      <w:r w:rsidR="00561DA4" w:rsidRPr="000E1A5F">
        <w:rPr>
          <w:szCs w:val="22"/>
          <w:lang w:val="en-GB"/>
          <w:rPrChange w:id="10522" w:author="Dioguardi, Fabio" w:date="2018-10-23T11:24:00Z">
            <w:rPr>
              <w:szCs w:val="22"/>
            </w:rPr>
          </w:rPrChange>
        </w:rPr>
        <w:t xml:space="preserve"> plume height</w:t>
      </w:r>
      <w:r w:rsidRPr="000E1A5F">
        <w:rPr>
          <w:szCs w:val="22"/>
          <w:lang w:val="en-GB"/>
          <w:rPrChange w:id="10523" w:author="Dioguardi, Fabio" w:date="2018-10-23T11:24:00Z">
            <w:rPr>
              <w:szCs w:val="22"/>
            </w:rPr>
          </w:rPrChange>
        </w:rPr>
        <w:t>s</w:t>
      </w:r>
      <w:r w:rsidR="00561DA4" w:rsidRPr="000E1A5F">
        <w:rPr>
          <w:szCs w:val="22"/>
          <w:lang w:val="en-GB"/>
          <w:rPrChange w:id="10524" w:author="Dioguardi, Fabio" w:date="2018-10-23T11:24:00Z">
            <w:rPr>
              <w:szCs w:val="22"/>
            </w:rPr>
          </w:rPrChange>
        </w:rPr>
        <w:t xml:space="preserve"> </w:t>
      </w:r>
      <w:r w:rsidRPr="000E1A5F">
        <w:rPr>
          <w:szCs w:val="22"/>
          <w:lang w:val="en-GB"/>
          <w:rPrChange w:id="10525" w:author="Dioguardi, Fabio" w:date="2018-10-23T11:24:00Z">
            <w:rPr>
              <w:szCs w:val="22"/>
            </w:rPr>
          </w:rPrChange>
        </w:rPr>
        <w:t xml:space="preserve">separated by individual data sources. Each sensor is characterized by a different </w:t>
      </w:r>
      <w:proofErr w:type="spellStart"/>
      <w:r w:rsidRPr="000E1A5F">
        <w:rPr>
          <w:szCs w:val="22"/>
          <w:lang w:val="en-GB"/>
          <w:rPrChange w:id="10526" w:author="Dioguardi, Fabio" w:date="2018-10-23T11:24:00Z">
            <w:rPr>
              <w:szCs w:val="22"/>
            </w:rPr>
          </w:rPrChange>
        </w:rPr>
        <w:t>color</w:t>
      </w:r>
      <w:proofErr w:type="spellEnd"/>
      <w:r w:rsidRPr="000E1A5F">
        <w:rPr>
          <w:szCs w:val="22"/>
          <w:lang w:val="en-GB"/>
          <w:rPrChange w:id="10527" w:author="Dioguardi, Fabio" w:date="2018-10-23T11:24:00Z">
            <w:rPr>
              <w:szCs w:val="22"/>
            </w:rPr>
          </w:rPrChange>
        </w:rPr>
        <w:t xml:space="preserve">. Plume heights from data sources that are located </w:t>
      </w:r>
      <w:r w:rsidR="00306B42" w:rsidRPr="000E1A5F">
        <w:rPr>
          <w:szCs w:val="22"/>
          <w:lang w:val="en-GB"/>
          <w:rPrChange w:id="10528" w:author="Dioguardi, Fabio" w:date="2018-10-23T11:24:00Z">
            <w:rPr>
              <w:szCs w:val="22"/>
            </w:rPr>
          </w:rPrChange>
        </w:rPr>
        <w:t>to</w:t>
      </w:r>
      <w:r w:rsidRPr="000E1A5F">
        <w:rPr>
          <w:szCs w:val="22"/>
          <w:lang w:val="en-GB"/>
          <w:rPrChange w:id="10529" w:author="Dioguardi, Fabio" w:date="2018-10-23T11:24:00Z">
            <w:rPr>
              <w:szCs w:val="22"/>
            </w:rPr>
          </w:rPrChange>
        </w:rPr>
        <w:t xml:space="preserve"> the East of the vent (“Eastern sector”) are marked by dashed lines, those originating from sensors in the Western sector are marked by straight lines. It is to note that these values are heights in meters </w:t>
      </w:r>
      <w:r w:rsidR="00561DA4" w:rsidRPr="000E1A5F">
        <w:rPr>
          <w:szCs w:val="22"/>
          <w:lang w:val="en-GB"/>
          <w:rPrChange w:id="10530" w:author="Dioguardi, Fabio" w:date="2018-10-23T11:24:00Z">
            <w:rPr>
              <w:szCs w:val="22"/>
            </w:rPr>
          </w:rPrChange>
        </w:rPr>
        <w:t xml:space="preserve">above </w:t>
      </w:r>
      <w:r w:rsidRPr="000E1A5F">
        <w:rPr>
          <w:szCs w:val="22"/>
          <w:lang w:val="en-GB"/>
          <w:rPrChange w:id="10531" w:author="Dioguardi, Fabio" w:date="2018-10-23T11:24:00Z">
            <w:rPr>
              <w:szCs w:val="22"/>
            </w:rPr>
          </w:rPrChange>
        </w:rPr>
        <w:t>the vent</w:t>
      </w:r>
      <w:r w:rsidR="00561DA4" w:rsidRPr="000E1A5F">
        <w:rPr>
          <w:szCs w:val="22"/>
          <w:lang w:val="en-GB"/>
          <w:rPrChange w:id="10532" w:author="Dioguardi, Fabio" w:date="2018-10-23T11:24:00Z">
            <w:rPr>
              <w:szCs w:val="22"/>
            </w:rPr>
          </w:rPrChange>
        </w:rPr>
        <w:t xml:space="preserve"> (“</w:t>
      </w:r>
      <w:proofErr w:type="spellStart"/>
      <w:r w:rsidR="00561DA4" w:rsidRPr="000E1A5F">
        <w:rPr>
          <w:szCs w:val="22"/>
          <w:lang w:val="en-GB"/>
          <w:rPrChange w:id="10533" w:author="Dioguardi, Fabio" w:date="2018-10-23T11:24:00Z">
            <w:rPr>
              <w:szCs w:val="22"/>
            </w:rPr>
          </w:rPrChange>
        </w:rPr>
        <w:t>a</w:t>
      </w:r>
      <w:r w:rsidRPr="000E1A5F">
        <w:rPr>
          <w:szCs w:val="22"/>
          <w:lang w:val="en-GB"/>
          <w:rPrChange w:id="10534" w:author="Dioguardi, Fabio" w:date="2018-10-23T11:24:00Z">
            <w:rPr>
              <w:szCs w:val="22"/>
            </w:rPr>
          </w:rPrChange>
        </w:rPr>
        <w:t>.v</w:t>
      </w:r>
      <w:proofErr w:type="spellEnd"/>
      <w:r w:rsidRPr="000E1A5F">
        <w:rPr>
          <w:szCs w:val="22"/>
          <w:lang w:val="en-GB"/>
          <w:rPrChange w:id="10535" w:author="Dioguardi, Fabio" w:date="2018-10-23T11:24:00Z">
            <w:rPr>
              <w:szCs w:val="22"/>
            </w:rPr>
          </w:rPrChange>
        </w:rPr>
        <w:t>.</w:t>
      </w:r>
      <w:r w:rsidR="00561DA4" w:rsidRPr="000E1A5F">
        <w:rPr>
          <w:szCs w:val="22"/>
          <w:lang w:val="en-GB"/>
          <w:rPrChange w:id="10536" w:author="Dioguardi, Fabio" w:date="2018-10-23T11:24:00Z">
            <w:rPr>
              <w:szCs w:val="22"/>
            </w:rPr>
          </w:rPrChange>
        </w:rPr>
        <w:t>”)</w:t>
      </w:r>
      <w:r w:rsidRPr="000E1A5F">
        <w:rPr>
          <w:szCs w:val="22"/>
          <w:lang w:val="en-GB"/>
          <w:rPrChange w:id="10537" w:author="Dioguardi, Fabio" w:date="2018-10-23T11:24:00Z">
            <w:rPr>
              <w:szCs w:val="22"/>
            </w:rPr>
          </w:rPrChange>
        </w:rPr>
        <w:t xml:space="preserve">. </w:t>
      </w:r>
      <w:r w:rsidR="00306B42" w:rsidRPr="000E1A5F">
        <w:rPr>
          <w:szCs w:val="22"/>
          <w:lang w:val="en-GB"/>
          <w:rPrChange w:id="10538" w:author="Dioguardi, Fabio" w:date="2018-10-23T11:24:00Z">
            <w:rPr>
              <w:szCs w:val="22"/>
            </w:rPr>
          </w:rPrChange>
        </w:rPr>
        <w:t>The APH plots</w:t>
      </w:r>
      <w:r w:rsidR="00561DA4" w:rsidRPr="000E1A5F">
        <w:rPr>
          <w:szCs w:val="22"/>
          <w:lang w:val="en-GB"/>
          <w:rPrChange w:id="10539" w:author="Dioguardi, Fabio" w:date="2018-10-23T11:24:00Z">
            <w:rPr>
              <w:szCs w:val="22"/>
            </w:rPr>
          </w:rPrChange>
        </w:rPr>
        <w:t xml:space="preserve"> </w:t>
      </w:r>
      <w:r w:rsidR="00937607" w:rsidRPr="000E1A5F">
        <w:rPr>
          <w:szCs w:val="22"/>
          <w:lang w:val="en-GB"/>
          <w:rPrChange w:id="10540" w:author="Dioguardi, Fabio" w:date="2018-10-23T11:24:00Z">
            <w:rPr>
              <w:szCs w:val="22"/>
            </w:rPr>
          </w:rPrChange>
        </w:rPr>
        <w:t xml:space="preserve">help the operator to e.g. quickly spot deficiently working sensors or source-specific systematic offsets. </w:t>
      </w:r>
      <w:r w:rsidR="00937607" w:rsidRPr="000E1A5F">
        <w:rPr>
          <w:lang w:val="en-GB"/>
          <w:rPrChange w:id="10541" w:author="Dioguardi, Fabio" w:date="2018-10-23T11:24:00Z">
            <w:rPr/>
          </w:rPrChange>
        </w:rPr>
        <w:t>They are stored with the ending string “</w:t>
      </w:r>
      <w:r w:rsidR="00937607" w:rsidRPr="000E1A5F">
        <w:rPr>
          <w:i/>
          <w:lang w:val="en-GB"/>
          <w:rPrChange w:id="10542" w:author="Dioguardi, Fabio" w:date="2018-10-23T11:24:00Z">
            <w:rPr>
              <w:i/>
            </w:rPr>
          </w:rPrChange>
        </w:rPr>
        <w:t>_</w:t>
      </w:r>
      <w:proofErr w:type="spellStart"/>
      <w:r w:rsidR="00937607" w:rsidRPr="000E1A5F">
        <w:rPr>
          <w:i/>
          <w:lang w:val="en-GB"/>
          <w:rPrChange w:id="10543" w:author="Dioguardi, Fabio" w:date="2018-10-23T11:24:00Z">
            <w:rPr>
              <w:i/>
            </w:rPr>
          </w:rPrChange>
        </w:rPr>
        <w:t>APH_plot</w:t>
      </w:r>
      <w:proofErr w:type="spellEnd"/>
      <w:r w:rsidR="00937607" w:rsidRPr="000E1A5F">
        <w:rPr>
          <w:lang w:val="en-GB"/>
          <w:rPrChange w:id="10544" w:author="Dioguardi, Fabio" w:date="2018-10-23T11:24:00Z">
            <w:rPr/>
          </w:rPrChange>
        </w:rPr>
        <w:t>”.</w:t>
      </w:r>
    </w:p>
    <w:p w14:paraId="79B30E01" w14:textId="3DD5F685" w:rsidR="00561DA4" w:rsidRPr="000E1A5F" w:rsidRDefault="00937607" w:rsidP="00DE7C99">
      <w:pPr>
        <w:rPr>
          <w:szCs w:val="22"/>
          <w:lang w:val="en-GB"/>
          <w:rPrChange w:id="10545" w:author="Dioguardi, Fabio" w:date="2018-10-23T11:24:00Z">
            <w:rPr>
              <w:szCs w:val="22"/>
            </w:rPr>
          </w:rPrChange>
        </w:rPr>
      </w:pPr>
      <w:r w:rsidRPr="000E1A5F">
        <w:rPr>
          <w:szCs w:val="22"/>
          <w:lang w:val="en-GB"/>
          <w:rPrChange w:id="10546" w:author="Dioguardi, Fabio" w:date="2018-10-23T11:24:00Z">
            <w:rPr>
              <w:szCs w:val="22"/>
            </w:rPr>
          </w:rPrChange>
        </w:rPr>
        <w:lastRenderedPageBreak/>
        <w:t xml:space="preserve">An example of such a plot is given in </w:t>
      </w:r>
      <w:r w:rsidR="00B74DDE" w:rsidRPr="000E1A5F">
        <w:rPr>
          <w:szCs w:val="22"/>
          <w:lang w:val="en-GB"/>
          <w:rPrChange w:id="10547" w:author="Dioguardi, Fabio" w:date="2018-10-23T11:24:00Z">
            <w:rPr>
              <w:szCs w:val="22"/>
            </w:rPr>
          </w:rPrChange>
        </w:rPr>
        <w:fldChar w:fldCharType="begin"/>
      </w:r>
      <w:r w:rsidR="00B74DDE" w:rsidRPr="000E1A5F">
        <w:rPr>
          <w:szCs w:val="22"/>
          <w:lang w:val="en-GB"/>
          <w:rPrChange w:id="10548" w:author="Dioguardi, Fabio" w:date="2018-10-23T11:24:00Z">
            <w:rPr>
              <w:szCs w:val="22"/>
            </w:rPr>
          </w:rPrChange>
        </w:rPr>
        <w:instrText xml:space="preserve"> REF _Ref482714890 \h </w:instrText>
      </w:r>
      <w:r w:rsidR="00B74DDE" w:rsidRPr="000E1A5F">
        <w:rPr>
          <w:szCs w:val="22"/>
          <w:lang w:val="en-GB"/>
          <w:rPrChange w:id="10549" w:author="Dioguardi, Fabio" w:date="2018-10-23T11:24:00Z">
            <w:rPr>
              <w:szCs w:val="22"/>
            </w:rPr>
          </w:rPrChange>
        </w:rPr>
      </w:r>
      <w:r w:rsidR="00B74DDE" w:rsidRPr="000E1A5F">
        <w:rPr>
          <w:szCs w:val="22"/>
          <w:lang w:val="en-GB"/>
          <w:rPrChange w:id="10550" w:author="Dioguardi, Fabio" w:date="2018-10-23T11:24:00Z">
            <w:rPr>
              <w:szCs w:val="22"/>
            </w:rPr>
          </w:rPrChange>
        </w:rPr>
        <w:fldChar w:fldCharType="separate"/>
      </w:r>
      <w:r w:rsidR="00DE7C99" w:rsidRPr="000E1A5F">
        <w:rPr>
          <w:lang w:val="en-GB"/>
          <w:rPrChange w:id="10551" w:author="Dioguardi, Fabio" w:date="2018-10-23T11:24:00Z">
            <w:rPr/>
          </w:rPrChange>
        </w:rPr>
        <w:t xml:space="preserve">Figure </w:t>
      </w:r>
      <w:r w:rsidR="00DE7C99" w:rsidRPr="000E1A5F">
        <w:rPr>
          <w:noProof/>
          <w:lang w:val="en-GB"/>
          <w:rPrChange w:id="10552" w:author="Dioguardi, Fabio" w:date="2018-10-23T11:24:00Z">
            <w:rPr>
              <w:noProof/>
            </w:rPr>
          </w:rPrChange>
        </w:rPr>
        <w:t>47</w:t>
      </w:r>
      <w:r w:rsidR="00B74DDE" w:rsidRPr="000E1A5F">
        <w:rPr>
          <w:szCs w:val="22"/>
          <w:lang w:val="en-GB"/>
          <w:rPrChange w:id="10553" w:author="Dioguardi, Fabio" w:date="2018-10-23T11:24:00Z">
            <w:rPr>
              <w:szCs w:val="22"/>
            </w:rPr>
          </w:rPrChange>
        </w:rPr>
        <w:fldChar w:fldCharType="end"/>
      </w:r>
      <w:r w:rsidR="00B74DDE" w:rsidRPr="000E1A5F">
        <w:rPr>
          <w:szCs w:val="22"/>
          <w:lang w:val="en-GB"/>
          <w:rPrChange w:id="10554" w:author="Dioguardi, Fabio" w:date="2018-10-23T11:24:00Z">
            <w:rPr>
              <w:szCs w:val="22"/>
            </w:rPr>
          </w:rPrChange>
        </w:rPr>
        <w:t>.</w:t>
      </w:r>
      <w:r w:rsidR="00DE7C99" w:rsidRPr="000E1A5F">
        <w:rPr>
          <w:szCs w:val="22"/>
          <w:lang w:val="en-GB"/>
          <w:rPrChange w:id="10555" w:author="Dioguardi, Fabio" w:date="2018-10-23T11:24:00Z">
            <w:rPr>
              <w:szCs w:val="22"/>
            </w:rPr>
          </w:rPrChange>
        </w:rPr>
        <w:t xml:space="preserve"> Note that in this case the time axis has been reversed. This type of display might be useful for operational purposes (see also </w:t>
      </w:r>
      <w:proofErr w:type="spellStart"/>
      <w:r w:rsidR="00DE7C99" w:rsidRPr="000E1A5F">
        <w:rPr>
          <w:szCs w:val="22"/>
          <w:lang w:val="en-GB"/>
          <w:rPrChange w:id="10556" w:author="Dioguardi, Fabio" w:date="2018-10-23T11:24:00Z">
            <w:rPr>
              <w:szCs w:val="22"/>
            </w:rPr>
          </w:rPrChange>
        </w:rPr>
        <w:t>PHSec</w:t>
      </w:r>
      <w:proofErr w:type="spellEnd"/>
      <w:r w:rsidR="00DE7C99" w:rsidRPr="000E1A5F">
        <w:rPr>
          <w:szCs w:val="22"/>
          <w:lang w:val="en-GB"/>
          <w:rPrChange w:id="10557" w:author="Dioguardi, Fabio" w:date="2018-10-23T11:24:00Z">
            <w:rPr>
              <w:szCs w:val="22"/>
            </w:rPr>
          </w:rPrChange>
        </w:rPr>
        <w:t xml:space="preserve"> plots).</w:t>
      </w:r>
    </w:p>
    <w:p w14:paraId="3C269BAC" w14:textId="77777777" w:rsidR="00306B42" w:rsidRPr="000E1A5F" w:rsidRDefault="00306B42" w:rsidP="00561DA4">
      <w:pPr>
        <w:rPr>
          <w:szCs w:val="22"/>
          <w:lang w:val="en-GB"/>
          <w:rPrChange w:id="10558" w:author="Dioguardi, Fabio" w:date="2018-10-23T11:24:00Z">
            <w:rPr>
              <w:szCs w:val="22"/>
            </w:rPr>
          </w:rPrChange>
        </w:rPr>
      </w:pPr>
    </w:p>
    <w:p w14:paraId="02E863D0" w14:textId="77777777" w:rsidR="00937607" w:rsidRPr="000E1A5F" w:rsidRDefault="00937607" w:rsidP="00937607">
      <w:pPr>
        <w:keepNext/>
        <w:jc w:val="center"/>
        <w:rPr>
          <w:lang w:val="en-GB"/>
          <w:rPrChange w:id="10559" w:author="Dioguardi, Fabio" w:date="2018-10-23T11:24:00Z">
            <w:rPr/>
          </w:rPrChange>
        </w:rPr>
      </w:pPr>
      <w:r w:rsidRPr="000E1A5F">
        <w:rPr>
          <w:noProof/>
          <w:lang w:val="en-GB" w:eastAsia="en-GB"/>
        </w:rPr>
        <w:drawing>
          <wp:inline distT="0" distB="0" distL="0" distR="0" wp14:anchorId="35DAFD11" wp14:editId="282BD4D2">
            <wp:extent cx="3370611" cy="243925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8">
                      <a:extLst>
                        <a:ext uri="{28A0092B-C50C-407E-A947-70E740481C1C}">
                          <a14:useLocalDpi xmlns:a14="http://schemas.microsoft.com/office/drawing/2010/main" val="0"/>
                        </a:ext>
                      </a:extLst>
                    </a:blip>
                    <a:stretch>
                      <a:fillRect/>
                    </a:stretch>
                  </pic:blipFill>
                  <pic:spPr>
                    <a:xfrm>
                      <a:off x="0" y="0"/>
                      <a:ext cx="3370611" cy="2439258"/>
                    </a:xfrm>
                    <a:prstGeom prst="rect">
                      <a:avLst/>
                    </a:prstGeom>
                  </pic:spPr>
                </pic:pic>
              </a:graphicData>
            </a:graphic>
          </wp:inline>
        </w:drawing>
      </w:r>
    </w:p>
    <w:p w14:paraId="4385934D" w14:textId="574BB3D2" w:rsidR="00937A50" w:rsidRPr="000E1A5F" w:rsidRDefault="00937607" w:rsidP="00DA0228">
      <w:pPr>
        <w:pStyle w:val="Caption"/>
        <w:rPr>
          <w:lang w:val="en-GB"/>
          <w:rPrChange w:id="10560" w:author="Dioguardi, Fabio" w:date="2018-10-23T11:24:00Z">
            <w:rPr/>
          </w:rPrChange>
        </w:rPr>
      </w:pPr>
      <w:bookmarkStart w:id="10561" w:name="_Ref482714890"/>
      <w:r w:rsidRPr="000E1A5F">
        <w:rPr>
          <w:lang w:val="en-GB"/>
          <w:rPrChange w:id="10562" w:author="Dioguardi, Fabio" w:date="2018-10-23T11:24:00Z">
            <w:rPr/>
          </w:rPrChange>
        </w:rPr>
        <w:t xml:space="preserve">Figure </w:t>
      </w:r>
      <w:r w:rsidRPr="000E1A5F">
        <w:rPr>
          <w:lang w:val="en-GB"/>
          <w:rPrChange w:id="10563" w:author="Dioguardi, Fabio" w:date="2018-10-23T11:24:00Z">
            <w:rPr/>
          </w:rPrChange>
        </w:rPr>
        <w:fldChar w:fldCharType="begin"/>
      </w:r>
      <w:r w:rsidRPr="000E1A5F">
        <w:rPr>
          <w:lang w:val="en-GB"/>
          <w:rPrChange w:id="10564" w:author="Dioguardi, Fabio" w:date="2018-10-23T11:24:00Z">
            <w:rPr/>
          </w:rPrChange>
        </w:rPr>
        <w:instrText xml:space="preserve"> SEQ Figure \* ARABIC </w:instrText>
      </w:r>
      <w:r w:rsidRPr="000E1A5F">
        <w:rPr>
          <w:lang w:val="en-GB"/>
          <w:rPrChange w:id="10565" w:author="Dioguardi, Fabio" w:date="2018-10-23T11:24:00Z">
            <w:rPr/>
          </w:rPrChange>
        </w:rPr>
        <w:fldChar w:fldCharType="separate"/>
      </w:r>
      <w:r w:rsidR="00DE7C99" w:rsidRPr="000E1A5F">
        <w:rPr>
          <w:noProof/>
          <w:lang w:val="en-GB"/>
          <w:rPrChange w:id="10566" w:author="Dioguardi, Fabio" w:date="2018-10-23T11:24:00Z">
            <w:rPr>
              <w:noProof/>
            </w:rPr>
          </w:rPrChange>
        </w:rPr>
        <w:t>47</w:t>
      </w:r>
      <w:r w:rsidRPr="000E1A5F">
        <w:rPr>
          <w:lang w:val="en-GB"/>
          <w:rPrChange w:id="10567" w:author="Dioguardi, Fabio" w:date="2018-10-23T11:24:00Z">
            <w:rPr/>
          </w:rPrChange>
        </w:rPr>
        <w:fldChar w:fldCharType="end"/>
      </w:r>
      <w:bookmarkEnd w:id="10561"/>
      <w:r w:rsidRPr="000E1A5F">
        <w:rPr>
          <w:lang w:val="en-GB"/>
          <w:rPrChange w:id="10568" w:author="Dioguardi, Fabio" w:date="2018-10-23T11:24:00Z">
            <w:rPr/>
          </w:rPrChange>
        </w:rPr>
        <w:t xml:space="preserve">: APH plot showing plume heights above vent, separated by sensors. In the depicted </w:t>
      </w:r>
      <w:r w:rsidR="00817DF3" w:rsidRPr="000E1A5F">
        <w:rPr>
          <w:lang w:val="en-GB"/>
          <w:rPrChange w:id="10569" w:author="Dioguardi, Fabio" w:date="2018-10-23T11:24:00Z">
            <w:rPr/>
          </w:rPrChange>
        </w:rPr>
        <w:t>example</w:t>
      </w:r>
      <w:r w:rsidRPr="000E1A5F">
        <w:rPr>
          <w:lang w:val="en-GB"/>
          <w:rPrChange w:id="10570" w:author="Dioguardi, Fabio" w:date="2018-10-23T11:24:00Z">
            <w:rPr/>
          </w:rPrChange>
        </w:rPr>
        <w:t>, three sensors (ISKEF, ISX1 and ISX2) did provide data. The radar station ISEGS</w:t>
      </w:r>
      <w:r w:rsidR="00B74DDE" w:rsidRPr="000E1A5F">
        <w:rPr>
          <w:lang w:val="en-GB"/>
          <w:rPrChange w:id="10571" w:author="Dioguardi, Fabio" w:date="2018-10-23T11:24:00Z">
            <w:rPr/>
          </w:rPrChange>
        </w:rPr>
        <w:t xml:space="preserve">, located 270 km to the East of </w:t>
      </w:r>
      <w:r w:rsidR="00817DF3" w:rsidRPr="000E1A5F">
        <w:rPr>
          <w:lang w:val="en-GB"/>
          <w:rPrChange w:id="10572" w:author="Dioguardi, Fabio" w:date="2018-10-23T11:24:00Z">
            <w:rPr/>
          </w:rPrChange>
        </w:rPr>
        <w:t>the simulated vent</w:t>
      </w:r>
      <w:r w:rsidR="00017FB0" w:rsidRPr="000E1A5F">
        <w:rPr>
          <w:lang w:val="en-GB"/>
          <w:rPrChange w:id="10573" w:author="Dioguardi, Fabio" w:date="2018-10-23T11:24:00Z">
            <w:rPr/>
          </w:rPrChange>
        </w:rPr>
        <w:t xml:space="preserve"> of Eyjafjallajökull</w:t>
      </w:r>
      <w:r w:rsidR="00B74DDE" w:rsidRPr="000E1A5F">
        <w:rPr>
          <w:lang w:val="en-GB"/>
          <w:rPrChange w:id="10574" w:author="Dioguardi, Fabio" w:date="2018-10-23T11:24:00Z">
            <w:rPr/>
          </w:rPrChange>
        </w:rPr>
        <w:t>, has been switched off</w:t>
      </w:r>
      <w:r w:rsidRPr="000E1A5F">
        <w:rPr>
          <w:lang w:val="en-GB"/>
          <w:rPrChange w:id="10575" w:author="Dioguardi, Fabio" w:date="2018-10-23T11:24:00Z">
            <w:rPr/>
          </w:rPrChange>
        </w:rPr>
        <w:t>.</w:t>
      </w:r>
    </w:p>
    <w:p w14:paraId="4167EC36" w14:textId="69087705" w:rsidR="00306B42" w:rsidRPr="000E1A5F" w:rsidRDefault="00306B42" w:rsidP="001507E8">
      <w:pPr>
        <w:pStyle w:val="ListParagraph"/>
        <w:numPr>
          <w:ilvl w:val="0"/>
          <w:numId w:val="39"/>
        </w:numPr>
        <w:tabs>
          <w:tab w:val="left" w:pos="6946"/>
        </w:tabs>
        <w:rPr>
          <w:b/>
          <w:u w:val="single"/>
          <w:lang w:val="en-GB"/>
          <w:rPrChange w:id="10576" w:author="Dioguardi, Fabio" w:date="2018-10-23T11:24:00Z">
            <w:rPr>
              <w:b/>
              <w:u w:val="single"/>
            </w:rPr>
          </w:rPrChange>
        </w:rPr>
      </w:pPr>
      <w:r w:rsidRPr="000E1A5F">
        <w:rPr>
          <w:b/>
          <w:u w:val="single"/>
          <w:lang w:val="en-GB"/>
          <w:rPrChange w:id="10577" w:author="Dioguardi, Fabio" w:date="2018-10-23T11:24:00Z">
            <w:rPr>
              <w:b/>
              <w:u w:val="single"/>
            </w:rPr>
          </w:rPrChange>
        </w:rPr>
        <w:t>Plume Heights by Sectors (“</w:t>
      </w:r>
      <w:proofErr w:type="spellStart"/>
      <w:r w:rsidRPr="000E1A5F">
        <w:rPr>
          <w:b/>
          <w:u w:val="single"/>
          <w:lang w:val="en-GB"/>
          <w:rPrChange w:id="10578" w:author="Dioguardi, Fabio" w:date="2018-10-23T11:24:00Z">
            <w:rPr>
              <w:b/>
              <w:u w:val="single"/>
            </w:rPr>
          </w:rPrChange>
        </w:rPr>
        <w:t>PHSec</w:t>
      </w:r>
      <w:proofErr w:type="spellEnd"/>
      <w:r w:rsidRPr="000E1A5F">
        <w:rPr>
          <w:b/>
          <w:u w:val="single"/>
          <w:lang w:val="en-GB"/>
          <w:rPrChange w:id="10579" w:author="Dioguardi, Fabio" w:date="2018-10-23T11:24:00Z">
            <w:rPr>
              <w:b/>
              <w:u w:val="single"/>
            </w:rPr>
          </w:rPrChange>
        </w:rPr>
        <w:t xml:space="preserve"> plot”): </w:t>
      </w:r>
    </w:p>
    <w:p w14:paraId="20EAAA25" w14:textId="77777777" w:rsidR="00DA0228" w:rsidRPr="000E1A5F" w:rsidRDefault="00306B42" w:rsidP="00306B42">
      <w:pPr>
        <w:rPr>
          <w:szCs w:val="22"/>
          <w:lang w:val="en-GB"/>
          <w:rPrChange w:id="10580" w:author="Dioguardi, Fabio" w:date="2018-10-23T11:24:00Z">
            <w:rPr>
              <w:szCs w:val="22"/>
            </w:rPr>
          </w:rPrChange>
        </w:rPr>
      </w:pPr>
      <w:r w:rsidRPr="000E1A5F">
        <w:rPr>
          <w:szCs w:val="22"/>
          <w:lang w:val="en-GB"/>
          <w:rPrChange w:id="10581" w:author="Dioguardi, Fabio" w:date="2018-10-23T11:24:00Z">
            <w:rPr>
              <w:szCs w:val="22"/>
            </w:rPr>
          </w:rPrChange>
        </w:rPr>
        <w:t>These plot</w:t>
      </w:r>
      <w:r w:rsidR="00DA0228" w:rsidRPr="000E1A5F">
        <w:rPr>
          <w:szCs w:val="22"/>
          <w:lang w:val="en-GB"/>
          <w:rPrChange w:id="10582" w:author="Dioguardi, Fabio" w:date="2018-10-23T11:24:00Z">
            <w:rPr>
              <w:szCs w:val="22"/>
            </w:rPr>
          </w:rPrChange>
        </w:rPr>
        <w:t>s</w:t>
      </w:r>
      <w:r w:rsidRPr="000E1A5F">
        <w:rPr>
          <w:szCs w:val="22"/>
          <w:lang w:val="en-GB"/>
          <w:rPrChange w:id="10583" w:author="Dioguardi, Fabio" w:date="2018-10-23T11:24:00Z">
            <w:rPr>
              <w:szCs w:val="22"/>
            </w:rPr>
          </w:rPrChange>
        </w:rPr>
        <w:t xml:space="preserve"> show the individual plume heights provided by each of the sensors, separated by their location. Plume heights obtained by different sensors are characterized by different </w:t>
      </w:r>
      <w:proofErr w:type="spellStart"/>
      <w:r w:rsidRPr="000E1A5F">
        <w:rPr>
          <w:szCs w:val="22"/>
          <w:lang w:val="en-GB"/>
          <w:rPrChange w:id="10584" w:author="Dioguardi, Fabio" w:date="2018-10-23T11:24:00Z">
            <w:rPr>
              <w:szCs w:val="22"/>
            </w:rPr>
          </w:rPrChange>
        </w:rPr>
        <w:t>colors</w:t>
      </w:r>
      <w:proofErr w:type="spellEnd"/>
      <w:r w:rsidRPr="000E1A5F">
        <w:rPr>
          <w:szCs w:val="22"/>
          <w:lang w:val="en-GB"/>
          <w:rPrChange w:id="10585" w:author="Dioguardi, Fabio" w:date="2018-10-23T11:24:00Z">
            <w:rPr>
              <w:szCs w:val="22"/>
            </w:rPr>
          </w:rPrChange>
        </w:rPr>
        <w:t>. Plume heights from data sources that are located to the East of the vent (“Eastern sector”) are marked by dashed lines, those obtained by sensors to the west of the vent are marked by straight lines. All values are heights in meters above the vent (“</w:t>
      </w:r>
      <w:proofErr w:type="spellStart"/>
      <w:r w:rsidRPr="000E1A5F">
        <w:rPr>
          <w:szCs w:val="22"/>
          <w:lang w:val="en-GB"/>
          <w:rPrChange w:id="10586" w:author="Dioguardi, Fabio" w:date="2018-10-23T11:24:00Z">
            <w:rPr>
              <w:szCs w:val="22"/>
            </w:rPr>
          </w:rPrChange>
        </w:rPr>
        <w:t>a.v</w:t>
      </w:r>
      <w:proofErr w:type="spellEnd"/>
      <w:r w:rsidRPr="000E1A5F">
        <w:rPr>
          <w:szCs w:val="22"/>
          <w:lang w:val="en-GB"/>
          <w:rPrChange w:id="10587" w:author="Dioguardi, Fabio" w:date="2018-10-23T11:24:00Z">
            <w:rPr>
              <w:szCs w:val="22"/>
            </w:rPr>
          </w:rPrChange>
        </w:rPr>
        <w:t xml:space="preserve">.”). </w:t>
      </w:r>
      <w:r w:rsidR="00817DF3" w:rsidRPr="000E1A5F">
        <w:rPr>
          <w:lang w:val="en-GB"/>
          <w:rPrChange w:id="10588" w:author="Dioguardi, Fabio" w:date="2018-10-23T11:24:00Z">
            <w:rPr/>
          </w:rPrChange>
        </w:rPr>
        <w:t xml:space="preserve">Note that the values closest to the right represent the most recent plume heights obtained. </w:t>
      </w:r>
      <w:r w:rsidRPr="000E1A5F">
        <w:rPr>
          <w:szCs w:val="22"/>
          <w:lang w:val="en-GB"/>
          <w:rPrChange w:id="10589" w:author="Dioguardi, Fabio" w:date="2018-10-23T11:24:00Z">
            <w:rPr>
              <w:szCs w:val="22"/>
            </w:rPr>
          </w:rPrChange>
        </w:rPr>
        <w:t xml:space="preserve">The </w:t>
      </w:r>
      <w:proofErr w:type="spellStart"/>
      <w:r w:rsidRPr="000E1A5F">
        <w:rPr>
          <w:szCs w:val="22"/>
          <w:lang w:val="en-GB"/>
          <w:rPrChange w:id="10590" w:author="Dioguardi, Fabio" w:date="2018-10-23T11:24:00Z">
            <w:rPr>
              <w:szCs w:val="22"/>
            </w:rPr>
          </w:rPrChange>
        </w:rPr>
        <w:t>PHSec</w:t>
      </w:r>
      <w:proofErr w:type="spellEnd"/>
      <w:r w:rsidRPr="000E1A5F">
        <w:rPr>
          <w:szCs w:val="22"/>
          <w:lang w:val="en-GB"/>
          <w:rPrChange w:id="10591" w:author="Dioguardi, Fabio" w:date="2018-10-23T11:24:00Z">
            <w:rPr>
              <w:szCs w:val="22"/>
            </w:rPr>
          </w:rPrChange>
        </w:rPr>
        <w:t xml:space="preserve"> plots allow the operator to identify and quantify potential wind distortion of the monitored plume. </w:t>
      </w:r>
      <w:r w:rsidRPr="000E1A5F">
        <w:rPr>
          <w:lang w:val="en-GB"/>
          <w:rPrChange w:id="10592" w:author="Dioguardi, Fabio" w:date="2018-10-23T11:24:00Z">
            <w:rPr/>
          </w:rPrChange>
        </w:rPr>
        <w:t>They are stored with the ending string “</w:t>
      </w:r>
      <w:r w:rsidRPr="000E1A5F">
        <w:rPr>
          <w:i/>
          <w:lang w:val="en-GB"/>
          <w:rPrChange w:id="10593" w:author="Dioguardi, Fabio" w:date="2018-10-23T11:24:00Z">
            <w:rPr>
              <w:i/>
            </w:rPr>
          </w:rPrChange>
        </w:rPr>
        <w:t>_</w:t>
      </w:r>
      <w:proofErr w:type="spellStart"/>
      <w:r w:rsidRPr="000E1A5F">
        <w:rPr>
          <w:i/>
          <w:lang w:val="en-GB"/>
          <w:rPrChange w:id="10594" w:author="Dioguardi, Fabio" w:date="2018-10-23T11:24:00Z">
            <w:rPr>
              <w:i/>
            </w:rPr>
          </w:rPrChange>
        </w:rPr>
        <w:t>PH</w:t>
      </w:r>
      <w:r w:rsidR="00817DF3" w:rsidRPr="000E1A5F">
        <w:rPr>
          <w:i/>
          <w:lang w:val="en-GB"/>
          <w:rPrChange w:id="10595" w:author="Dioguardi, Fabio" w:date="2018-10-23T11:24:00Z">
            <w:rPr>
              <w:i/>
            </w:rPr>
          </w:rPrChange>
        </w:rPr>
        <w:t>Sec</w:t>
      </w:r>
      <w:r w:rsidRPr="000E1A5F">
        <w:rPr>
          <w:i/>
          <w:lang w:val="en-GB"/>
          <w:rPrChange w:id="10596" w:author="Dioguardi, Fabio" w:date="2018-10-23T11:24:00Z">
            <w:rPr>
              <w:i/>
            </w:rPr>
          </w:rPrChange>
        </w:rPr>
        <w:t>_plot</w:t>
      </w:r>
      <w:proofErr w:type="spellEnd"/>
      <w:r w:rsidRPr="000E1A5F">
        <w:rPr>
          <w:lang w:val="en-GB"/>
          <w:rPrChange w:id="10597" w:author="Dioguardi, Fabio" w:date="2018-10-23T11:24:00Z">
            <w:rPr/>
          </w:rPrChange>
        </w:rPr>
        <w:t>”.</w:t>
      </w:r>
      <w:r w:rsidR="00DA0228" w:rsidRPr="000E1A5F">
        <w:rPr>
          <w:szCs w:val="22"/>
          <w:lang w:val="en-GB"/>
          <w:rPrChange w:id="10598" w:author="Dioguardi, Fabio" w:date="2018-10-23T11:24:00Z">
            <w:rPr>
              <w:szCs w:val="22"/>
            </w:rPr>
          </w:rPrChange>
        </w:rPr>
        <w:t xml:space="preserve"> </w:t>
      </w:r>
    </w:p>
    <w:p w14:paraId="325D5552" w14:textId="2FA20C42" w:rsidR="00306B42" w:rsidRPr="000E1A5F" w:rsidRDefault="00306B42" w:rsidP="00306B42">
      <w:pPr>
        <w:rPr>
          <w:szCs w:val="22"/>
          <w:lang w:val="en-GB"/>
          <w:rPrChange w:id="10599" w:author="Dioguardi, Fabio" w:date="2018-10-23T11:24:00Z">
            <w:rPr>
              <w:szCs w:val="22"/>
            </w:rPr>
          </w:rPrChange>
        </w:rPr>
      </w:pPr>
      <w:r w:rsidRPr="000E1A5F">
        <w:rPr>
          <w:szCs w:val="22"/>
          <w:lang w:val="en-GB"/>
          <w:rPrChange w:id="10600" w:author="Dioguardi, Fabio" w:date="2018-10-23T11:24:00Z">
            <w:rPr>
              <w:szCs w:val="22"/>
            </w:rPr>
          </w:rPrChange>
        </w:rPr>
        <w:t>An example of such a plot is given in</w:t>
      </w:r>
      <w:r w:rsidR="00817DF3" w:rsidRPr="000E1A5F">
        <w:rPr>
          <w:szCs w:val="22"/>
          <w:lang w:val="en-GB"/>
          <w:rPrChange w:id="10601" w:author="Dioguardi, Fabio" w:date="2018-10-23T11:24:00Z">
            <w:rPr>
              <w:szCs w:val="22"/>
            </w:rPr>
          </w:rPrChange>
        </w:rPr>
        <w:t xml:space="preserve"> </w:t>
      </w:r>
      <w:r w:rsidR="00937A50" w:rsidRPr="000E1A5F">
        <w:rPr>
          <w:szCs w:val="22"/>
          <w:lang w:val="en-GB"/>
          <w:rPrChange w:id="10602" w:author="Dioguardi, Fabio" w:date="2018-10-23T11:24:00Z">
            <w:rPr>
              <w:szCs w:val="22"/>
            </w:rPr>
          </w:rPrChange>
        </w:rPr>
        <w:fldChar w:fldCharType="begin"/>
      </w:r>
      <w:r w:rsidR="00937A50" w:rsidRPr="000E1A5F">
        <w:rPr>
          <w:szCs w:val="22"/>
          <w:lang w:val="en-GB"/>
          <w:rPrChange w:id="10603" w:author="Dioguardi, Fabio" w:date="2018-10-23T11:24:00Z">
            <w:rPr>
              <w:szCs w:val="22"/>
            </w:rPr>
          </w:rPrChange>
        </w:rPr>
        <w:instrText xml:space="preserve"> REF _Ref482716385 \h </w:instrText>
      </w:r>
      <w:r w:rsidR="00937A50" w:rsidRPr="000E1A5F">
        <w:rPr>
          <w:szCs w:val="22"/>
          <w:lang w:val="en-GB"/>
          <w:rPrChange w:id="10604" w:author="Dioguardi, Fabio" w:date="2018-10-23T11:24:00Z">
            <w:rPr>
              <w:szCs w:val="22"/>
            </w:rPr>
          </w:rPrChange>
        </w:rPr>
      </w:r>
      <w:r w:rsidR="00937A50" w:rsidRPr="000E1A5F">
        <w:rPr>
          <w:szCs w:val="22"/>
          <w:lang w:val="en-GB"/>
          <w:rPrChange w:id="10605" w:author="Dioguardi, Fabio" w:date="2018-10-23T11:24:00Z">
            <w:rPr>
              <w:szCs w:val="22"/>
            </w:rPr>
          </w:rPrChange>
        </w:rPr>
        <w:fldChar w:fldCharType="separate"/>
      </w:r>
      <w:r w:rsidR="00DE7C99" w:rsidRPr="000E1A5F">
        <w:rPr>
          <w:lang w:val="en-GB"/>
          <w:rPrChange w:id="10606" w:author="Dioguardi, Fabio" w:date="2018-10-23T11:24:00Z">
            <w:rPr/>
          </w:rPrChange>
        </w:rPr>
        <w:t xml:space="preserve">Figure </w:t>
      </w:r>
      <w:r w:rsidR="00DE7C99" w:rsidRPr="000E1A5F">
        <w:rPr>
          <w:noProof/>
          <w:lang w:val="en-GB"/>
          <w:rPrChange w:id="10607" w:author="Dioguardi, Fabio" w:date="2018-10-23T11:24:00Z">
            <w:rPr>
              <w:noProof/>
            </w:rPr>
          </w:rPrChange>
        </w:rPr>
        <w:t>48</w:t>
      </w:r>
      <w:r w:rsidR="00937A50" w:rsidRPr="000E1A5F">
        <w:rPr>
          <w:szCs w:val="22"/>
          <w:lang w:val="en-GB"/>
          <w:rPrChange w:id="10608" w:author="Dioguardi, Fabio" w:date="2018-10-23T11:24:00Z">
            <w:rPr>
              <w:szCs w:val="22"/>
            </w:rPr>
          </w:rPrChange>
        </w:rPr>
        <w:fldChar w:fldCharType="end"/>
      </w:r>
      <w:r w:rsidRPr="000E1A5F">
        <w:rPr>
          <w:szCs w:val="22"/>
          <w:lang w:val="en-GB"/>
          <w:rPrChange w:id="10609" w:author="Dioguardi, Fabio" w:date="2018-10-23T11:24:00Z">
            <w:rPr>
              <w:szCs w:val="22"/>
            </w:rPr>
          </w:rPrChange>
        </w:rPr>
        <w:t>.</w:t>
      </w:r>
      <w:r w:rsidR="00DE7C99" w:rsidRPr="000E1A5F">
        <w:rPr>
          <w:szCs w:val="22"/>
          <w:lang w:val="en-GB"/>
          <w:rPrChange w:id="10610" w:author="Dioguardi, Fabio" w:date="2018-10-23T11:24:00Z">
            <w:rPr>
              <w:szCs w:val="22"/>
            </w:rPr>
          </w:rPrChange>
        </w:rPr>
        <w:t xml:space="preserve"> Like in Figure 47, </w:t>
      </w:r>
      <w:r w:rsidR="00DE7C99" w:rsidRPr="000E1A5F">
        <w:rPr>
          <w:rFonts w:eastAsiaTheme="minorEastAsia"/>
          <w:szCs w:val="22"/>
          <w:lang w:val="en-GB"/>
          <w:rPrChange w:id="10611" w:author="Dioguardi, Fabio" w:date="2018-10-23T11:24:00Z">
            <w:rPr>
              <w:rFonts w:eastAsiaTheme="minorEastAsia"/>
              <w:szCs w:val="22"/>
            </w:rPr>
          </w:rPrChange>
        </w:rPr>
        <w:t>the time ax</w:t>
      </w:r>
      <w:r w:rsidR="00DA0228" w:rsidRPr="000E1A5F">
        <w:rPr>
          <w:rFonts w:eastAsiaTheme="minorEastAsia"/>
          <w:szCs w:val="22"/>
          <w:lang w:val="en-GB"/>
          <w:rPrChange w:id="10612" w:author="Dioguardi, Fabio" w:date="2018-10-23T11:24:00Z">
            <w:rPr>
              <w:rFonts w:eastAsiaTheme="minorEastAsia"/>
              <w:szCs w:val="22"/>
            </w:rPr>
          </w:rPrChange>
        </w:rPr>
        <w:t>e</w:t>
      </w:r>
      <w:r w:rsidR="00DE7C99" w:rsidRPr="000E1A5F">
        <w:rPr>
          <w:rFonts w:eastAsiaTheme="minorEastAsia"/>
          <w:szCs w:val="22"/>
          <w:lang w:val="en-GB"/>
          <w:rPrChange w:id="10613" w:author="Dioguardi, Fabio" w:date="2018-10-23T11:24:00Z">
            <w:rPr>
              <w:rFonts w:eastAsiaTheme="minorEastAsia"/>
              <w:szCs w:val="22"/>
            </w:rPr>
          </w:rPrChange>
        </w:rPr>
        <w:t xml:space="preserve">s </w:t>
      </w:r>
      <w:r w:rsidR="00DA0228" w:rsidRPr="000E1A5F">
        <w:rPr>
          <w:rFonts w:eastAsiaTheme="minorEastAsia"/>
          <w:szCs w:val="22"/>
          <w:lang w:val="en-GB"/>
          <w:rPrChange w:id="10614" w:author="Dioguardi, Fabio" w:date="2018-10-23T11:24:00Z">
            <w:rPr>
              <w:rFonts w:eastAsiaTheme="minorEastAsia"/>
              <w:szCs w:val="22"/>
            </w:rPr>
          </w:rPrChange>
        </w:rPr>
        <w:t>are</w:t>
      </w:r>
      <w:r w:rsidR="00DE7C99" w:rsidRPr="000E1A5F">
        <w:rPr>
          <w:rFonts w:eastAsiaTheme="minorEastAsia"/>
          <w:szCs w:val="22"/>
          <w:lang w:val="en-GB"/>
          <w:rPrChange w:id="10615" w:author="Dioguardi, Fabio" w:date="2018-10-23T11:24:00Z">
            <w:rPr>
              <w:rFonts w:eastAsiaTheme="minorEastAsia"/>
              <w:szCs w:val="22"/>
            </w:rPr>
          </w:rPrChange>
        </w:rPr>
        <w:t xml:space="preserve"> displayed in reverse order</w:t>
      </w:r>
      <w:r w:rsidR="00DA0228" w:rsidRPr="000E1A5F">
        <w:rPr>
          <w:rFonts w:eastAsiaTheme="minorEastAsia"/>
          <w:szCs w:val="22"/>
          <w:lang w:val="en-GB"/>
          <w:rPrChange w:id="10616" w:author="Dioguardi, Fabio" w:date="2018-10-23T11:24:00Z">
            <w:rPr>
              <w:rFonts w:eastAsiaTheme="minorEastAsia"/>
              <w:szCs w:val="22"/>
            </w:rPr>
          </w:rPrChange>
        </w:rPr>
        <w:t>.</w:t>
      </w:r>
      <w:r w:rsidR="00DE7C99" w:rsidRPr="000E1A5F">
        <w:rPr>
          <w:rFonts w:eastAsiaTheme="minorEastAsia"/>
          <w:szCs w:val="22"/>
          <w:lang w:val="en-GB"/>
          <w:rPrChange w:id="10617" w:author="Dioguardi, Fabio" w:date="2018-10-23T11:24:00Z">
            <w:rPr>
              <w:rFonts w:eastAsiaTheme="minorEastAsia"/>
              <w:szCs w:val="22"/>
            </w:rPr>
          </w:rPrChange>
        </w:rPr>
        <w:t xml:space="preserve"> This </w:t>
      </w:r>
      <w:r w:rsidR="00DA0228" w:rsidRPr="000E1A5F">
        <w:rPr>
          <w:rFonts w:eastAsiaTheme="minorEastAsia"/>
          <w:szCs w:val="22"/>
          <w:lang w:val="en-GB"/>
          <w:rPrChange w:id="10618" w:author="Dioguardi, Fabio" w:date="2018-10-23T11:24:00Z">
            <w:rPr>
              <w:rFonts w:eastAsiaTheme="minorEastAsia"/>
              <w:szCs w:val="22"/>
            </w:rPr>
          </w:rPrChange>
        </w:rPr>
        <w:t xml:space="preserve">option can be activated by changing the </w:t>
      </w:r>
      <w:r w:rsidR="00DE7C99" w:rsidRPr="000E1A5F">
        <w:rPr>
          <w:rFonts w:eastAsiaTheme="minorEastAsia"/>
          <w:szCs w:val="22"/>
          <w:lang w:val="en-GB"/>
          <w:rPrChange w:id="10619" w:author="Dioguardi, Fabio" w:date="2018-10-23T11:24:00Z">
            <w:rPr>
              <w:rFonts w:eastAsiaTheme="minorEastAsia"/>
              <w:szCs w:val="22"/>
            </w:rPr>
          </w:rPrChange>
        </w:rPr>
        <w:t>value</w:t>
      </w:r>
      <w:r w:rsidR="00DA0228" w:rsidRPr="000E1A5F">
        <w:rPr>
          <w:rFonts w:eastAsiaTheme="minorEastAsia"/>
          <w:szCs w:val="22"/>
          <w:lang w:val="en-GB"/>
          <w:rPrChange w:id="10620" w:author="Dioguardi, Fabio" w:date="2018-10-23T11:24:00Z">
            <w:rPr>
              <w:rFonts w:eastAsiaTheme="minorEastAsia"/>
              <w:szCs w:val="22"/>
            </w:rPr>
          </w:rPrChange>
        </w:rPr>
        <w:t xml:space="preserve"> of the parameter “</w:t>
      </w:r>
      <w:proofErr w:type="spellStart"/>
      <w:r w:rsidR="00DA0228" w:rsidRPr="000E1A5F">
        <w:rPr>
          <w:rFonts w:eastAsiaTheme="minorEastAsia"/>
          <w:szCs w:val="22"/>
          <w:lang w:val="en-GB"/>
          <w:rPrChange w:id="10621" w:author="Dioguardi, Fabio" w:date="2018-10-23T11:24:00Z">
            <w:rPr>
              <w:rFonts w:eastAsiaTheme="minorEastAsia"/>
              <w:szCs w:val="22"/>
            </w:rPr>
          </w:rPrChange>
        </w:rPr>
        <w:t>time_axis</w:t>
      </w:r>
      <w:proofErr w:type="spellEnd"/>
      <w:r w:rsidR="00DA0228" w:rsidRPr="000E1A5F">
        <w:rPr>
          <w:rFonts w:eastAsiaTheme="minorEastAsia"/>
          <w:szCs w:val="22"/>
          <w:lang w:val="en-GB"/>
          <w:rPrChange w:id="10622" w:author="Dioguardi, Fabio" w:date="2018-10-23T11:24:00Z">
            <w:rPr>
              <w:rFonts w:eastAsiaTheme="minorEastAsia"/>
              <w:szCs w:val="22"/>
            </w:rPr>
          </w:rPrChange>
        </w:rPr>
        <w:t>”</w:t>
      </w:r>
      <w:r w:rsidR="00DE7C99" w:rsidRPr="000E1A5F">
        <w:rPr>
          <w:rFonts w:eastAsiaTheme="minorEastAsia"/>
          <w:szCs w:val="22"/>
          <w:lang w:val="en-GB"/>
          <w:rPrChange w:id="10623" w:author="Dioguardi, Fabio" w:date="2018-10-23T11:24:00Z">
            <w:rPr>
              <w:rFonts w:eastAsiaTheme="minorEastAsia"/>
              <w:szCs w:val="22"/>
            </w:rPr>
          </w:rPrChange>
        </w:rPr>
        <w:t xml:space="preserve"> </w:t>
      </w:r>
      <w:r w:rsidR="00DA0228" w:rsidRPr="000E1A5F">
        <w:rPr>
          <w:rFonts w:eastAsiaTheme="minorEastAsia"/>
          <w:szCs w:val="22"/>
          <w:lang w:val="en-GB"/>
          <w:rPrChange w:id="10624" w:author="Dioguardi, Fabio" w:date="2018-10-23T11:24:00Z">
            <w:rPr>
              <w:rFonts w:eastAsiaTheme="minorEastAsia"/>
              <w:szCs w:val="22"/>
            </w:rPr>
          </w:rPrChange>
        </w:rPr>
        <w:t>in the settings</w:t>
      </w:r>
      <w:r w:rsidR="00DE7C99" w:rsidRPr="000E1A5F">
        <w:rPr>
          <w:rFonts w:eastAsiaTheme="minorEastAsia"/>
          <w:szCs w:val="22"/>
          <w:lang w:val="en-GB"/>
          <w:rPrChange w:id="10625" w:author="Dioguardi, Fabio" w:date="2018-10-23T11:24:00Z">
            <w:rPr>
              <w:rFonts w:eastAsiaTheme="minorEastAsia"/>
              <w:szCs w:val="22"/>
            </w:rPr>
          </w:rPrChange>
        </w:rPr>
        <w:t xml:space="preserve"> section of </w:t>
      </w:r>
      <w:r w:rsidR="00DA0228" w:rsidRPr="000E1A5F">
        <w:rPr>
          <w:rFonts w:eastAsiaTheme="minorEastAsia"/>
          <w:szCs w:val="22"/>
          <w:lang w:val="en-GB"/>
          <w:rPrChange w:id="10626" w:author="Dioguardi, Fabio" w:date="2018-10-23T11:24:00Z">
            <w:rPr>
              <w:rFonts w:eastAsiaTheme="minorEastAsia"/>
              <w:szCs w:val="22"/>
            </w:rPr>
          </w:rPrChange>
        </w:rPr>
        <w:t>FOXI from 1 to 0</w:t>
      </w:r>
      <w:r w:rsidR="00DE7C99" w:rsidRPr="000E1A5F">
        <w:rPr>
          <w:rFonts w:eastAsiaTheme="minorEastAsia"/>
          <w:szCs w:val="22"/>
          <w:lang w:val="en-GB"/>
          <w:rPrChange w:id="10627" w:author="Dioguardi, Fabio" w:date="2018-10-23T11:24:00Z">
            <w:rPr>
              <w:rFonts w:eastAsiaTheme="minorEastAsia"/>
              <w:szCs w:val="22"/>
            </w:rPr>
          </w:rPrChange>
        </w:rPr>
        <w:t>.</w:t>
      </w:r>
      <w:r w:rsidR="00DA0228" w:rsidRPr="000E1A5F">
        <w:rPr>
          <w:rFonts w:eastAsiaTheme="minorEastAsia"/>
          <w:szCs w:val="22"/>
          <w:lang w:val="en-GB"/>
          <w:rPrChange w:id="10628" w:author="Dioguardi, Fabio" w:date="2018-10-23T11:24:00Z">
            <w:rPr>
              <w:rFonts w:eastAsiaTheme="minorEastAsia"/>
              <w:szCs w:val="22"/>
            </w:rPr>
          </w:rPrChange>
        </w:rPr>
        <w:t xml:space="preserve"> (Note: This setting affects only APH and </w:t>
      </w:r>
      <w:proofErr w:type="spellStart"/>
      <w:r w:rsidR="00DA0228" w:rsidRPr="000E1A5F">
        <w:rPr>
          <w:rFonts w:eastAsiaTheme="minorEastAsia"/>
          <w:szCs w:val="22"/>
          <w:lang w:val="en-GB"/>
          <w:rPrChange w:id="10629" w:author="Dioguardi, Fabio" w:date="2018-10-23T11:24:00Z">
            <w:rPr>
              <w:rFonts w:eastAsiaTheme="minorEastAsia"/>
              <w:szCs w:val="22"/>
            </w:rPr>
          </w:rPrChange>
        </w:rPr>
        <w:t>PHSec</w:t>
      </w:r>
      <w:proofErr w:type="spellEnd"/>
      <w:r w:rsidR="00DA0228" w:rsidRPr="000E1A5F">
        <w:rPr>
          <w:rFonts w:eastAsiaTheme="minorEastAsia"/>
          <w:szCs w:val="22"/>
          <w:lang w:val="en-GB"/>
          <w:rPrChange w:id="10630" w:author="Dioguardi, Fabio" w:date="2018-10-23T11:24:00Z">
            <w:rPr>
              <w:rFonts w:eastAsiaTheme="minorEastAsia"/>
              <w:szCs w:val="22"/>
            </w:rPr>
          </w:rPrChange>
        </w:rPr>
        <w:t xml:space="preserve"> plots.)</w:t>
      </w:r>
    </w:p>
    <w:p w14:paraId="473AC4DF" w14:textId="77777777" w:rsidR="00937607" w:rsidRPr="000E1A5F" w:rsidRDefault="00937607" w:rsidP="00561DA4">
      <w:pPr>
        <w:rPr>
          <w:szCs w:val="22"/>
          <w:lang w:val="en-GB"/>
          <w:rPrChange w:id="10631" w:author="Dioguardi, Fabio" w:date="2018-10-23T11:24:00Z">
            <w:rPr>
              <w:szCs w:val="22"/>
            </w:rPr>
          </w:rPrChange>
        </w:rPr>
      </w:pPr>
    </w:p>
    <w:p w14:paraId="31F9C041" w14:textId="77777777" w:rsidR="00817DF3" w:rsidRPr="000E1A5F" w:rsidRDefault="00817DF3" w:rsidP="00817DF3">
      <w:pPr>
        <w:keepNext/>
        <w:jc w:val="center"/>
        <w:rPr>
          <w:lang w:val="en-GB"/>
          <w:rPrChange w:id="10632" w:author="Dioguardi, Fabio" w:date="2018-10-23T11:24:00Z">
            <w:rPr/>
          </w:rPrChange>
        </w:rPr>
      </w:pPr>
      <w:r w:rsidRPr="000E1A5F">
        <w:rPr>
          <w:noProof/>
          <w:lang w:val="en-GB" w:eastAsia="en-GB"/>
        </w:rPr>
        <w:drawing>
          <wp:inline distT="0" distB="0" distL="0" distR="0" wp14:anchorId="069DFE1B" wp14:editId="159FD403">
            <wp:extent cx="3160296" cy="24392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9">
                      <a:extLst>
                        <a:ext uri="{28A0092B-C50C-407E-A947-70E740481C1C}">
                          <a14:useLocalDpi xmlns:a14="http://schemas.microsoft.com/office/drawing/2010/main" val="0"/>
                        </a:ext>
                      </a:extLst>
                    </a:blip>
                    <a:stretch>
                      <a:fillRect/>
                    </a:stretch>
                  </pic:blipFill>
                  <pic:spPr>
                    <a:xfrm>
                      <a:off x="0" y="0"/>
                      <a:ext cx="3160296" cy="2439258"/>
                    </a:xfrm>
                    <a:prstGeom prst="rect">
                      <a:avLst/>
                    </a:prstGeom>
                  </pic:spPr>
                </pic:pic>
              </a:graphicData>
            </a:graphic>
          </wp:inline>
        </w:drawing>
      </w:r>
    </w:p>
    <w:p w14:paraId="027E952E" w14:textId="2B6A6F89" w:rsidR="00B33EF8" w:rsidRPr="000E1A5F" w:rsidRDefault="00817DF3" w:rsidP="00817DF3">
      <w:pPr>
        <w:pStyle w:val="Caption"/>
        <w:rPr>
          <w:szCs w:val="22"/>
          <w:lang w:val="en-GB"/>
          <w:rPrChange w:id="10633" w:author="Dioguardi, Fabio" w:date="2018-10-23T11:24:00Z">
            <w:rPr>
              <w:szCs w:val="22"/>
            </w:rPr>
          </w:rPrChange>
        </w:rPr>
      </w:pPr>
      <w:bookmarkStart w:id="10634" w:name="_Ref482716385"/>
      <w:r w:rsidRPr="000E1A5F">
        <w:rPr>
          <w:lang w:val="en-GB"/>
          <w:rPrChange w:id="10635" w:author="Dioguardi, Fabio" w:date="2018-10-23T11:24:00Z">
            <w:rPr/>
          </w:rPrChange>
        </w:rPr>
        <w:t xml:space="preserve">Figure </w:t>
      </w:r>
      <w:r w:rsidRPr="000E1A5F">
        <w:rPr>
          <w:lang w:val="en-GB"/>
          <w:rPrChange w:id="10636" w:author="Dioguardi, Fabio" w:date="2018-10-23T11:24:00Z">
            <w:rPr/>
          </w:rPrChange>
        </w:rPr>
        <w:fldChar w:fldCharType="begin"/>
      </w:r>
      <w:r w:rsidRPr="000E1A5F">
        <w:rPr>
          <w:lang w:val="en-GB"/>
          <w:rPrChange w:id="10637" w:author="Dioguardi, Fabio" w:date="2018-10-23T11:24:00Z">
            <w:rPr/>
          </w:rPrChange>
        </w:rPr>
        <w:instrText xml:space="preserve"> SEQ Figure \* ARABIC </w:instrText>
      </w:r>
      <w:r w:rsidRPr="000E1A5F">
        <w:rPr>
          <w:lang w:val="en-GB"/>
          <w:rPrChange w:id="10638" w:author="Dioguardi, Fabio" w:date="2018-10-23T11:24:00Z">
            <w:rPr/>
          </w:rPrChange>
        </w:rPr>
        <w:fldChar w:fldCharType="separate"/>
      </w:r>
      <w:r w:rsidR="00DE7C99" w:rsidRPr="000E1A5F">
        <w:rPr>
          <w:noProof/>
          <w:lang w:val="en-GB"/>
          <w:rPrChange w:id="10639" w:author="Dioguardi, Fabio" w:date="2018-10-23T11:24:00Z">
            <w:rPr>
              <w:noProof/>
            </w:rPr>
          </w:rPrChange>
        </w:rPr>
        <w:t>48</w:t>
      </w:r>
      <w:r w:rsidRPr="000E1A5F">
        <w:rPr>
          <w:lang w:val="en-GB"/>
          <w:rPrChange w:id="10640" w:author="Dioguardi, Fabio" w:date="2018-10-23T11:24:00Z">
            <w:rPr/>
          </w:rPrChange>
        </w:rPr>
        <w:fldChar w:fldCharType="end"/>
      </w:r>
      <w:bookmarkEnd w:id="10634"/>
      <w:r w:rsidRPr="000E1A5F">
        <w:rPr>
          <w:lang w:val="en-GB"/>
          <w:rPrChange w:id="10641" w:author="Dioguardi, Fabio" w:date="2018-10-23T11:24:00Z">
            <w:rPr/>
          </w:rPrChange>
        </w:rPr>
        <w:t xml:space="preserve">: </w:t>
      </w:r>
      <w:proofErr w:type="spellStart"/>
      <w:r w:rsidRPr="000E1A5F">
        <w:rPr>
          <w:lang w:val="en-GB"/>
          <w:rPrChange w:id="10642" w:author="Dioguardi, Fabio" w:date="2018-10-23T11:24:00Z">
            <w:rPr/>
          </w:rPrChange>
        </w:rPr>
        <w:t>PHSec</w:t>
      </w:r>
      <w:proofErr w:type="spellEnd"/>
      <w:r w:rsidRPr="000E1A5F">
        <w:rPr>
          <w:lang w:val="en-GB"/>
          <w:rPrChange w:id="10643" w:author="Dioguardi, Fabio" w:date="2018-10-23T11:24:00Z">
            <w:rPr/>
          </w:rPrChange>
        </w:rPr>
        <w:t xml:space="preserve"> plot showing plume heights above vent, separated by the location of the sensors. In this example ISKEF and ISX2 were located to the West of the vent, while ISX1 was situated to the East</w:t>
      </w:r>
      <w:r w:rsidR="00BC24EE" w:rsidRPr="000E1A5F">
        <w:rPr>
          <w:lang w:val="en-GB"/>
          <w:rPrChange w:id="10644" w:author="Dioguardi, Fabio" w:date="2018-10-23T11:24:00Z">
            <w:rPr/>
          </w:rPrChange>
        </w:rPr>
        <w:t xml:space="preserve"> (ISEGS was switched off)</w:t>
      </w:r>
      <w:r w:rsidRPr="000E1A5F">
        <w:rPr>
          <w:lang w:val="en-GB"/>
          <w:rPrChange w:id="10645" w:author="Dioguardi, Fabio" w:date="2018-10-23T11:24:00Z">
            <w:rPr/>
          </w:rPrChange>
        </w:rPr>
        <w:t>. The fact that the plume heights show no significant difference between the two sectors, indicate that the plume is currently not considerably affected by wind distortion.</w:t>
      </w:r>
    </w:p>
    <w:p w14:paraId="6721752A" w14:textId="77777777" w:rsidR="00817DF3" w:rsidRPr="000E1A5F" w:rsidRDefault="00817DF3" w:rsidP="00561DA4">
      <w:pPr>
        <w:rPr>
          <w:szCs w:val="22"/>
          <w:lang w:val="en-GB"/>
          <w:rPrChange w:id="10646" w:author="Dioguardi, Fabio" w:date="2018-10-23T11:24:00Z">
            <w:rPr>
              <w:szCs w:val="22"/>
            </w:rPr>
          </w:rPrChange>
        </w:rPr>
      </w:pPr>
    </w:p>
    <w:p w14:paraId="0998AC8B" w14:textId="77777777" w:rsidR="00817DF3" w:rsidRPr="000E1A5F" w:rsidRDefault="00817DF3" w:rsidP="00561DA4">
      <w:pPr>
        <w:rPr>
          <w:szCs w:val="22"/>
          <w:lang w:val="en-GB"/>
          <w:rPrChange w:id="10647" w:author="Dioguardi, Fabio" w:date="2018-10-23T11:24:00Z">
            <w:rPr>
              <w:szCs w:val="22"/>
            </w:rPr>
          </w:rPrChange>
        </w:rPr>
      </w:pPr>
    </w:p>
    <w:p w14:paraId="7F1E90A3" w14:textId="29F531C4" w:rsidR="00C2342C" w:rsidRPr="000E1A5F" w:rsidRDefault="00937A50" w:rsidP="00C2342C">
      <w:pPr>
        <w:pStyle w:val="Heading3"/>
        <w:rPr>
          <w:lang w:val="en-GB"/>
          <w:rPrChange w:id="10648" w:author="Dioguardi, Fabio" w:date="2018-10-23T11:24:00Z">
            <w:rPr/>
          </w:rPrChange>
        </w:rPr>
      </w:pPr>
      <w:bookmarkStart w:id="10649" w:name="_Ref482880346"/>
      <w:bookmarkStart w:id="10650" w:name="_Toc528058537"/>
      <w:r w:rsidRPr="000E1A5F">
        <w:rPr>
          <w:lang w:val="en-GB"/>
          <w:rPrChange w:id="10651" w:author="Dioguardi, Fabio" w:date="2018-10-23T11:24:00Z">
            <w:rPr/>
          </w:rPrChange>
        </w:rPr>
        <w:t>Plots showing Source Stats</w:t>
      </w:r>
      <w:bookmarkEnd w:id="10649"/>
      <w:bookmarkEnd w:id="10650"/>
      <w:r w:rsidRPr="000E1A5F">
        <w:rPr>
          <w:lang w:val="en-GB"/>
          <w:rPrChange w:id="10652" w:author="Dioguardi, Fabio" w:date="2018-10-23T11:24:00Z">
            <w:rPr/>
          </w:rPrChange>
        </w:rPr>
        <w:t xml:space="preserve"> </w:t>
      </w:r>
    </w:p>
    <w:p w14:paraId="55F280F7" w14:textId="77777777" w:rsidR="00C2342C" w:rsidRPr="000E1A5F" w:rsidRDefault="00C2342C" w:rsidP="005F7DF3">
      <w:pPr>
        <w:rPr>
          <w:lang w:val="en-GB"/>
          <w:rPrChange w:id="10653" w:author="Dioguardi, Fabio" w:date="2018-10-23T11:24:00Z">
            <w:rPr/>
          </w:rPrChange>
        </w:rPr>
      </w:pPr>
    </w:p>
    <w:p w14:paraId="71C31138" w14:textId="26C7CC2D" w:rsidR="00937A50" w:rsidRPr="000E1A5F" w:rsidRDefault="00937A50" w:rsidP="005F7DF3">
      <w:pPr>
        <w:rPr>
          <w:lang w:val="en-GB"/>
          <w:rPrChange w:id="10654" w:author="Dioguardi, Fabio" w:date="2018-10-23T11:24:00Z">
            <w:rPr/>
          </w:rPrChange>
        </w:rPr>
      </w:pPr>
      <w:r w:rsidRPr="000E1A5F">
        <w:rPr>
          <w:lang w:val="en-GB"/>
          <w:rPrChange w:id="10655" w:author="Dioguardi, Fabio" w:date="2018-10-23T11:24:00Z">
            <w:rPr/>
          </w:rPrChange>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0E1A5F" w:rsidRDefault="00937A50" w:rsidP="005F7DF3">
      <w:pPr>
        <w:rPr>
          <w:lang w:val="en-GB"/>
          <w:rPrChange w:id="10656" w:author="Dioguardi, Fabio" w:date="2018-10-23T11:24:00Z">
            <w:rPr/>
          </w:rPrChange>
        </w:rPr>
      </w:pPr>
    </w:p>
    <w:p w14:paraId="0A160611" w14:textId="7FBA1081" w:rsidR="00937A50" w:rsidRPr="000E1A5F" w:rsidRDefault="00937A50" w:rsidP="001507E8">
      <w:pPr>
        <w:pStyle w:val="ListParagraph"/>
        <w:numPr>
          <w:ilvl w:val="0"/>
          <w:numId w:val="39"/>
        </w:numPr>
        <w:tabs>
          <w:tab w:val="left" w:pos="6946"/>
        </w:tabs>
        <w:rPr>
          <w:b/>
          <w:u w:val="single"/>
          <w:lang w:val="en-GB"/>
          <w:rPrChange w:id="10657" w:author="Dioguardi, Fabio" w:date="2018-10-23T11:24:00Z">
            <w:rPr>
              <w:b/>
              <w:u w:val="single"/>
            </w:rPr>
          </w:rPrChange>
        </w:rPr>
      </w:pPr>
      <w:r w:rsidRPr="000E1A5F">
        <w:rPr>
          <w:b/>
          <w:u w:val="single"/>
          <w:lang w:val="en-GB"/>
          <w:rPrChange w:id="10658" w:author="Dioguardi, Fabio" w:date="2018-10-23T11:24:00Z">
            <w:rPr>
              <w:b/>
              <w:u w:val="single"/>
            </w:rPr>
          </w:rPrChange>
        </w:rPr>
        <w:t xml:space="preserve">N plots: </w:t>
      </w:r>
    </w:p>
    <w:p w14:paraId="322F9542" w14:textId="5BCBF1CF" w:rsidR="00937A50" w:rsidRPr="000E1A5F" w:rsidRDefault="00937A50" w:rsidP="00937A50">
      <w:pPr>
        <w:rPr>
          <w:lang w:val="en-GB"/>
          <w:rPrChange w:id="10659" w:author="Dioguardi, Fabio" w:date="2018-10-23T11:24:00Z">
            <w:rPr/>
          </w:rPrChange>
        </w:rPr>
      </w:pPr>
      <w:r w:rsidRPr="000E1A5F">
        <w:rPr>
          <w:lang w:val="en-GB"/>
          <w:rPrChange w:id="10660" w:author="Dioguardi, Fabio" w:date="2018-10-23T11:24:00Z">
            <w:rPr/>
          </w:rPrChange>
        </w:rPr>
        <w:t xml:space="preserve">These plots visualize the number of plume height data sets considered for MER calculation in each run (see </w:t>
      </w:r>
      <w:r w:rsidR="00E03E37" w:rsidRPr="000E1A5F">
        <w:rPr>
          <w:lang w:val="en-GB"/>
          <w:rPrChange w:id="10661" w:author="Dioguardi, Fabio" w:date="2018-10-23T11:24:00Z">
            <w:rPr/>
          </w:rPrChange>
        </w:rPr>
        <w:fldChar w:fldCharType="begin"/>
      </w:r>
      <w:r w:rsidR="00E03E37" w:rsidRPr="000E1A5F">
        <w:rPr>
          <w:lang w:val="en-GB"/>
          <w:rPrChange w:id="10662" w:author="Dioguardi, Fabio" w:date="2018-10-23T11:24:00Z">
            <w:rPr/>
          </w:rPrChange>
        </w:rPr>
        <w:instrText xml:space="preserve"> REF _Ref482717395 \h </w:instrText>
      </w:r>
      <w:r w:rsidR="00E03E37" w:rsidRPr="000E1A5F">
        <w:rPr>
          <w:lang w:val="en-GB"/>
          <w:rPrChange w:id="10663" w:author="Dioguardi, Fabio" w:date="2018-10-23T11:24:00Z">
            <w:rPr/>
          </w:rPrChange>
        </w:rPr>
      </w:r>
      <w:r w:rsidR="00E03E37" w:rsidRPr="000E1A5F">
        <w:rPr>
          <w:lang w:val="en-GB"/>
          <w:rPrChange w:id="10664" w:author="Dioguardi, Fabio" w:date="2018-10-23T11:24:00Z">
            <w:rPr/>
          </w:rPrChange>
        </w:rPr>
        <w:fldChar w:fldCharType="separate"/>
      </w:r>
      <w:r w:rsidR="00DE7C99" w:rsidRPr="000E1A5F">
        <w:rPr>
          <w:lang w:val="en-GB"/>
          <w:rPrChange w:id="10665" w:author="Dioguardi, Fabio" w:date="2018-10-23T11:24:00Z">
            <w:rPr/>
          </w:rPrChange>
        </w:rPr>
        <w:t xml:space="preserve">Figure </w:t>
      </w:r>
      <w:r w:rsidR="00DE7C99" w:rsidRPr="000E1A5F">
        <w:rPr>
          <w:noProof/>
          <w:lang w:val="en-GB"/>
          <w:rPrChange w:id="10666" w:author="Dioguardi, Fabio" w:date="2018-10-23T11:24:00Z">
            <w:rPr>
              <w:noProof/>
            </w:rPr>
          </w:rPrChange>
        </w:rPr>
        <w:t>49</w:t>
      </w:r>
      <w:r w:rsidR="00E03E37" w:rsidRPr="000E1A5F">
        <w:rPr>
          <w:lang w:val="en-GB"/>
          <w:rPrChange w:id="10667" w:author="Dioguardi, Fabio" w:date="2018-10-23T11:24:00Z">
            <w:rPr/>
          </w:rPrChange>
        </w:rPr>
        <w:fldChar w:fldCharType="end"/>
      </w:r>
      <w:r w:rsidRPr="000E1A5F">
        <w:rPr>
          <w:lang w:val="en-GB"/>
          <w:rPrChange w:id="10668" w:author="Dioguardi, Fabio" w:date="2018-10-23T11:24:00Z">
            <w:rPr/>
          </w:rPrChange>
        </w:rPr>
        <w:t>). These graphs are useful to identify data gaps and evaluate the quality of the current CMER estimates. The plots are stored with the ending string “</w:t>
      </w:r>
      <w:r w:rsidRPr="000E1A5F">
        <w:rPr>
          <w:i/>
          <w:lang w:val="en-GB"/>
          <w:rPrChange w:id="10669" w:author="Dioguardi, Fabio" w:date="2018-10-23T11:24:00Z">
            <w:rPr>
              <w:i/>
            </w:rPr>
          </w:rPrChange>
        </w:rPr>
        <w:t>_</w:t>
      </w:r>
      <w:proofErr w:type="spellStart"/>
      <w:r w:rsidRPr="000E1A5F">
        <w:rPr>
          <w:i/>
          <w:lang w:val="en-GB"/>
          <w:rPrChange w:id="10670" w:author="Dioguardi, Fabio" w:date="2018-10-23T11:24:00Z">
            <w:rPr>
              <w:i/>
            </w:rPr>
          </w:rPrChange>
        </w:rPr>
        <w:t>N_plot</w:t>
      </w:r>
      <w:proofErr w:type="spellEnd"/>
      <w:r w:rsidRPr="000E1A5F">
        <w:rPr>
          <w:lang w:val="en-GB"/>
          <w:rPrChange w:id="10671" w:author="Dioguardi, Fabio" w:date="2018-10-23T11:24:00Z">
            <w:rPr/>
          </w:rPrChange>
        </w:rPr>
        <w:t xml:space="preserve">” and can be controlled by the operator, using the “Output Control” menu within FIX (see </w:t>
      </w:r>
      <w:r w:rsidR="00E03E37" w:rsidRPr="000E1A5F">
        <w:rPr>
          <w:lang w:val="en-GB"/>
          <w:rPrChange w:id="10672" w:author="Dioguardi, Fabio" w:date="2018-10-23T11:24:00Z">
            <w:rPr/>
          </w:rPrChange>
        </w:rPr>
        <w:fldChar w:fldCharType="begin"/>
      </w:r>
      <w:r w:rsidR="00E03E37" w:rsidRPr="000E1A5F">
        <w:rPr>
          <w:lang w:val="en-GB"/>
          <w:rPrChange w:id="10673" w:author="Dioguardi, Fabio" w:date="2018-10-23T11:24:00Z">
            <w:rPr/>
          </w:rPrChange>
        </w:rPr>
        <w:instrText xml:space="preserve"> REF _Ref482717483 \h </w:instrText>
      </w:r>
      <w:r w:rsidR="00E03E37" w:rsidRPr="000E1A5F">
        <w:rPr>
          <w:lang w:val="en-GB"/>
          <w:rPrChange w:id="10674" w:author="Dioguardi, Fabio" w:date="2018-10-23T11:24:00Z">
            <w:rPr/>
          </w:rPrChange>
        </w:rPr>
      </w:r>
      <w:r w:rsidR="00E03E37" w:rsidRPr="000E1A5F">
        <w:rPr>
          <w:lang w:val="en-GB"/>
          <w:rPrChange w:id="10675" w:author="Dioguardi, Fabio" w:date="2018-10-23T11:24:00Z">
            <w:rPr/>
          </w:rPrChange>
        </w:rPr>
        <w:fldChar w:fldCharType="separate"/>
      </w:r>
      <w:r w:rsidR="00DE7C99" w:rsidRPr="000E1A5F">
        <w:rPr>
          <w:lang w:val="en-GB"/>
          <w:rPrChange w:id="10676" w:author="Dioguardi, Fabio" w:date="2018-10-23T11:24:00Z">
            <w:rPr/>
          </w:rPrChange>
        </w:rPr>
        <w:t xml:space="preserve">Figure </w:t>
      </w:r>
      <w:r w:rsidR="00DE7C99" w:rsidRPr="000E1A5F">
        <w:rPr>
          <w:noProof/>
          <w:lang w:val="en-GB"/>
          <w:rPrChange w:id="10677" w:author="Dioguardi, Fabio" w:date="2018-10-23T11:24:00Z">
            <w:rPr>
              <w:noProof/>
            </w:rPr>
          </w:rPrChange>
        </w:rPr>
        <w:t>50</w:t>
      </w:r>
      <w:r w:rsidR="00E03E37" w:rsidRPr="000E1A5F">
        <w:rPr>
          <w:lang w:val="en-GB"/>
          <w:rPrChange w:id="10678" w:author="Dioguardi, Fabio" w:date="2018-10-23T11:24:00Z">
            <w:rPr/>
          </w:rPrChange>
        </w:rPr>
        <w:fldChar w:fldCharType="end"/>
      </w:r>
      <w:r w:rsidRPr="000E1A5F">
        <w:rPr>
          <w:lang w:val="en-GB"/>
          <w:rPrChange w:id="10679" w:author="Dioguardi, Fabio" w:date="2018-10-23T11:24:00Z">
            <w:rPr/>
          </w:rPrChange>
        </w:rPr>
        <w:t>).</w:t>
      </w:r>
    </w:p>
    <w:p w14:paraId="230D5298" w14:textId="77777777" w:rsidR="00E03E37" w:rsidRPr="000E1A5F" w:rsidRDefault="00E03E37" w:rsidP="00937A50">
      <w:pPr>
        <w:rPr>
          <w:lang w:val="en-GB"/>
          <w:rPrChange w:id="10680" w:author="Dioguardi, Fabio" w:date="2018-10-23T11:24:00Z">
            <w:rPr/>
          </w:rPrChange>
        </w:rPr>
      </w:pPr>
    </w:p>
    <w:p w14:paraId="597D5679" w14:textId="77777777" w:rsidR="00E03E37" w:rsidRPr="000E1A5F" w:rsidRDefault="00937A50" w:rsidP="00E03E37">
      <w:pPr>
        <w:keepNext/>
        <w:jc w:val="center"/>
        <w:rPr>
          <w:lang w:val="en-GB"/>
          <w:rPrChange w:id="10681" w:author="Dioguardi, Fabio" w:date="2018-10-23T11:24:00Z">
            <w:rPr/>
          </w:rPrChange>
        </w:rPr>
      </w:pPr>
      <w:r w:rsidRPr="000E1A5F">
        <w:rPr>
          <w:noProof/>
          <w:lang w:val="en-GB" w:eastAsia="en-GB"/>
        </w:rPr>
        <w:drawing>
          <wp:inline distT="0" distB="0" distL="0" distR="0" wp14:anchorId="4D33E902" wp14:editId="5CDCDB91">
            <wp:extent cx="3164311" cy="2340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0">
                      <a:extLst>
                        <a:ext uri="{28A0092B-C50C-407E-A947-70E740481C1C}">
                          <a14:useLocalDpi xmlns:a14="http://schemas.microsoft.com/office/drawing/2010/main" val="0"/>
                        </a:ext>
                      </a:extLst>
                    </a:blip>
                    <a:stretch>
                      <a:fillRect/>
                    </a:stretch>
                  </pic:blipFill>
                  <pic:spPr>
                    <a:xfrm>
                      <a:off x="0" y="0"/>
                      <a:ext cx="3164311" cy="2340378"/>
                    </a:xfrm>
                    <a:prstGeom prst="rect">
                      <a:avLst/>
                    </a:prstGeom>
                  </pic:spPr>
                </pic:pic>
              </a:graphicData>
            </a:graphic>
          </wp:inline>
        </w:drawing>
      </w:r>
    </w:p>
    <w:p w14:paraId="59F0AB92" w14:textId="3BF97F35" w:rsidR="00937A50" w:rsidRPr="000E1A5F" w:rsidRDefault="00E03E37" w:rsidP="00E03E37">
      <w:pPr>
        <w:pStyle w:val="Caption"/>
        <w:rPr>
          <w:noProof/>
          <w:lang w:val="en-GB"/>
          <w:rPrChange w:id="10682" w:author="Dioguardi, Fabio" w:date="2018-10-23T11:24:00Z">
            <w:rPr>
              <w:noProof/>
            </w:rPr>
          </w:rPrChange>
        </w:rPr>
      </w:pPr>
      <w:bookmarkStart w:id="10683" w:name="_Ref482717395"/>
      <w:r w:rsidRPr="000E1A5F">
        <w:rPr>
          <w:lang w:val="en-GB"/>
          <w:rPrChange w:id="10684" w:author="Dioguardi, Fabio" w:date="2018-10-23T11:24:00Z">
            <w:rPr/>
          </w:rPrChange>
        </w:rPr>
        <w:t xml:space="preserve">Figure </w:t>
      </w:r>
      <w:r w:rsidRPr="000E1A5F">
        <w:rPr>
          <w:lang w:val="en-GB"/>
          <w:rPrChange w:id="10685" w:author="Dioguardi, Fabio" w:date="2018-10-23T11:24:00Z">
            <w:rPr/>
          </w:rPrChange>
        </w:rPr>
        <w:fldChar w:fldCharType="begin"/>
      </w:r>
      <w:r w:rsidRPr="000E1A5F">
        <w:rPr>
          <w:lang w:val="en-GB"/>
          <w:rPrChange w:id="10686" w:author="Dioguardi, Fabio" w:date="2018-10-23T11:24:00Z">
            <w:rPr/>
          </w:rPrChange>
        </w:rPr>
        <w:instrText xml:space="preserve"> SEQ Figure \* ARABIC </w:instrText>
      </w:r>
      <w:r w:rsidRPr="000E1A5F">
        <w:rPr>
          <w:lang w:val="en-GB"/>
          <w:rPrChange w:id="10687" w:author="Dioguardi, Fabio" w:date="2018-10-23T11:24:00Z">
            <w:rPr/>
          </w:rPrChange>
        </w:rPr>
        <w:fldChar w:fldCharType="separate"/>
      </w:r>
      <w:r w:rsidR="00DE7C99" w:rsidRPr="000E1A5F">
        <w:rPr>
          <w:noProof/>
          <w:lang w:val="en-GB"/>
          <w:rPrChange w:id="10688" w:author="Dioguardi, Fabio" w:date="2018-10-23T11:24:00Z">
            <w:rPr>
              <w:noProof/>
            </w:rPr>
          </w:rPrChange>
        </w:rPr>
        <w:t>49</w:t>
      </w:r>
      <w:r w:rsidRPr="000E1A5F">
        <w:rPr>
          <w:lang w:val="en-GB"/>
          <w:rPrChange w:id="10689" w:author="Dioguardi, Fabio" w:date="2018-10-23T11:24:00Z">
            <w:rPr/>
          </w:rPrChange>
        </w:rPr>
        <w:fldChar w:fldCharType="end"/>
      </w:r>
      <w:bookmarkEnd w:id="10683"/>
      <w:r w:rsidRPr="000E1A5F">
        <w:rPr>
          <w:lang w:val="en-GB"/>
          <w:rPrChange w:id="10690" w:author="Dioguardi, Fabio" w:date="2018-10-23T11:24:00Z">
            <w:rPr/>
          </w:rPrChange>
        </w:rPr>
        <w:t xml:space="preserve">: Example for an N plot. This plot was generated during a simulation with using a time base of 60 minutes. With approx. 30 data points per run the depicted situation is very </w:t>
      </w:r>
      <w:proofErr w:type="spellStart"/>
      <w:r w:rsidRPr="000E1A5F">
        <w:rPr>
          <w:lang w:val="en-GB"/>
          <w:rPrChange w:id="10691" w:author="Dioguardi, Fabio" w:date="2018-10-23T11:24:00Z">
            <w:rPr/>
          </w:rPrChange>
        </w:rPr>
        <w:t>favorable</w:t>
      </w:r>
      <w:proofErr w:type="spellEnd"/>
      <w:r w:rsidRPr="000E1A5F">
        <w:rPr>
          <w:lang w:val="en-GB"/>
          <w:rPrChange w:id="10692" w:author="Dioguardi, Fabio" w:date="2018-10-23T11:24:00Z">
            <w:rPr/>
          </w:rPrChange>
        </w:rPr>
        <w:t>, so that the operator might even consider using a shorter</w:t>
      </w:r>
      <w:r w:rsidRPr="000E1A5F">
        <w:rPr>
          <w:noProof/>
          <w:lang w:val="en-GB"/>
          <w:rPrChange w:id="10693" w:author="Dioguardi, Fabio" w:date="2018-10-23T11:24:00Z">
            <w:rPr>
              <w:noProof/>
            </w:rPr>
          </w:rPrChange>
        </w:rPr>
        <w:t xml:space="preserve"> time base to increase the temporal resolution of the mass eruption rate estimates.</w:t>
      </w:r>
    </w:p>
    <w:p w14:paraId="3C4DCFC4" w14:textId="77777777" w:rsidR="0026228A" w:rsidRPr="000E1A5F" w:rsidRDefault="0026228A" w:rsidP="0026228A">
      <w:pPr>
        <w:rPr>
          <w:lang w:val="en-GB"/>
          <w:rPrChange w:id="10694" w:author="Dioguardi, Fabio" w:date="2018-10-23T11:24:00Z">
            <w:rPr/>
          </w:rPrChange>
        </w:rPr>
      </w:pPr>
    </w:p>
    <w:p w14:paraId="102863CE" w14:textId="77777777" w:rsidR="0026228A" w:rsidRPr="000E1A5F" w:rsidRDefault="0026228A" w:rsidP="0026228A">
      <w:pPr>
        <w:rPr>
          <w:lang w:val="en-GB"/>
          <w:rPrChange w:id="10695" w:author="Dioguardi, Fabio" w:date="2018-10-23T11:24:00Z">
            <w:rPr/>
          </w:rPrChange>
        </w:rPr>
      </w:pPr>
    </w:p>
    <w:p w14:paraId="74E23A63" w14:textId="77777777" w:rsidR="00E03E37" w:rsidRPr="000E1A5F" w:rsidRDefault="00E03E37" w:rsidP="00E03E37">
      <w:pPr>
        <w:keepNext/>
        <w:jc w:val="center"/>
        <w:rPr>
          <w:lang w:val="en-GB"/>
          <w:rPrChange w:id="10696" w:author="Dioguardi, Fabio" w:date="2018-10-23T11:24:00Z">
            <w:rPr/>
          </w:rPrChange>
        </w:rPr>
      </w:pPr>
      <w:r w:rsidRPr="000E1A5F">
        <w:rPr>
          <w:noProof/>
          <w:lang w:val="en-GB" w:eastAsia="en-GB"/>
        </w:rPr>
        <w:drawing>
          <wp:inline distT="0" distB="0" distL="0" distR="0" wp14:anchorId="18980E0C" wp14:editId="2937C8F2">
            <wp:extent cx="1019908" cy="1598271"/>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1">
                      <a:extLst>
                        <a:ext uri="{28A0092B-C50C-407E-A947-70E740481C1C}">
                          <a14:useLocalDpi xmlns:a14="http://schemas.microsoft.com/office/drawing/2010/main" val="0"/>
                        </a:ext>
                      </a:extLst>
                    </a:blip>
                    <a:stretch>
                      <a:fillRect/>
                    </a:stretch>
                  </pic:blipFill>
                  <pic:spPr>
                    <a:xfrm>
                      <a:off x="0" y="0"/>
                      <a:ext cx="1029130" cy="1612723"/>
                    </a:xfrm>
                    <a:prstGeom prst="rect">
                      <a:avLst/>
                    </a:prstGeom>
                  </pic:spPr>
                </pic:pic>
              </a:graphicData>
            </a:graphic>
          </wp:inline>
        </w:drawing>
      </w:r>
    </w:p>
    <w:p w14:paraId="48169CEA" w14:textId="20716A7C" w:rsidR="00937A50" w:rsidRPr="000E1A5F" w:rsidRDefault="00E03E37" w:rsidP="00E03E37">
      <w:pPr>
        <w:pStyle w:val="Caption"/>
        <w:rPr>
          <w:lang w:val="en-GB"/>
          <w:rPrChange w:id="10697" w:author="Dioguardi, Fabio" w:date="2018-10-23T11:24:00Z">
            <w:rPr/>
          </w:rPrChange>
        </w:rPr>
      </w:pPr>
      <w:bookmarkStart w:id="10698" w:name="_Ref482717483"/>
      <w:r w:rsidRPr="000E1A5F">
        <w:rPr>
          <w:lang w:val="en-GB"/>
          <w:rPrChange w:id="10699" w:author="Dioguardi, Fabio" w:date="2018-10-23T11:24:00Z">
            <w:rPr/>
          </w:rPrChange>
        </w:rPr>
        <w:t xml:space="preserve">Figure </w:t>
      </w:r>
      <w:r w:rsidRPr="000E1A5F">
        <w:rPr>
          <w:lang w:val="en-GB"/>
          <w:rPrChange w:id="10700" w:author="Dioguardi, Fabio" w:date="2018-10-23T11:24:00Z">
            <w:rPr/>
          </w:rPrChange>
        </w:rPr>
        <w:fldChar w:fldCharType="begin"/>
      </w:r>
      <w:r w:rsidRPr="000E1A5F">
        <w:rPr>
          <w:lang w:val="en-GB"/>
          <w:rPrChange w:id="10701" w:author="Dioguardi, Fabio" w:date="2018-10-23T11:24:00Z">
            <w:rPr/>
          </w:rPrChange>
        </w:rPr>
        <w:instrText xml:space="preserve"> SEQ Figure \* ARABIC </w:instrText>
      </w:r>
      <w:r w:rsidRPr="000E1A5F">
        <w:rPr>
          <w:lang w:val="en-GB"/>
          <w:rPrChange w:id="10702" w:author="Dioguardi, Fabio" w:date="2018-10-23T11:24:00Z">
            <w:rPr/>
          </w:rPrChange>
        </w:rPr>
        <w:fldChar w:fldCharType="separate"/>
      </w:r>
      <w:r w:rsidR="00DE7C99" w:rsidRPr="000E1A5F">
        <w:rPr>
          <w:noProof/>
          <w:lang w:val="en-GB"/>
          <w:rPrChange w:id="10703" w:author="Dioguardi, Fabio" w:date="2018-10-23T11:24:00Z">
            <w:rPr>
              <w:noProof/>
            </w:rPr>
          </w:rPrChange>
        </w:rPr>
        <w:t>50</w:t>
      </w:r>
      <w:r w:rsidRPr="000E1A5F">
        <w:rPr>
          <w:lang w:val="en-GB"/>
          <w:rPrChange w:id="10704" w:author="Dioguardi, Fabio" w:date="2018-10-23T11:24:00Z">
            <w:rPr/>
          </w:rPrChange>
        </w:rPr>
        <w:fldChar w:fldCharType="end"/>
      </w:r>
      <w:bookmarkEnd w:id="10698"/>
      <w:r w:rsidRPr="000E1A5F">
        <w:rPr>
          <w:lang w:val="en-GB"/>
          <w:rPrChange w:id="10705" w:author="Dioguardi, Fabio" w:date="2018-10-23T11:24:00Z">
            <w:rPr/>
          </w:rPrChange>
        </w:rPr>
        <w:t>: PH plot control menu. The operator can specify the time axis of the PH plots via the output control menu provided by FIX (see section 4.13).</w:t>
      </w:r>
    </w:p>
    <w:p w14:paraId="00F2D5FC" w14:textId="77777777" w:rsidR="00937A50" w:rsidRPr="000E1A5F" w:rsidRDefault="00937A50" w:rsidP="005F7DF3">
      <w:pPr>
        <w:rPr>
          <w:lang w:val="en-GB"/>
          <w:rPrChange w:id="10706" w:author="Dioguardi, Fabio" w:date="2018-10-23T11:24:00Z">
            <w:rPr/>
          </w:rPrChange>
        </w:rPr>
      </w:pPr>
    </w:p>
    <w:p w14:paraId="6CE92310" w14:textId="78B65D73" w:rsidR="00BB4A80" w:rsidRPr="000E1A5F" w:rsidRDefault="00BB4A80" w:rsidP="001507E8">
      <w:pPr>
        <w:pStyle w:val="ListParagraph"/>
        <w:numPr>
          <w:ilvl w:val="0"/>
          <w:numId w:val="39"/>
        </w:numPr>
        <w:tabs>
          <w:tab w:val="left" w:pos="6946"/>
        </w:tabs>
        <w:rPr>
          <w:b/>
          <w:u w:val="single"/>
          <w:lang w:val="en-GB"/>
          <w:rPrChange w:id="10707" w:author="Dioguardi, Fabio" w:date="2018-10-23T11:24:00Z">
            <w:rPr>
              <w:b/>
              <w:u w:val="single"/>
            </w:rPr>
          </w:rPrChange>
        </w:rPr>
      </w:pPr>
      <w:r w:rsidRPr="000E1A5F">
        <w:rPr>
          <w:b/>
          <w:u w:val="single"/>
          <w:lang w:val="en-GB"/>
          <w:rPrChange w:id="10708" w:author="Dioguardi, Fabio" w:date="2018-10-23T11:24:00Z">
            <w:rPr>
              <w:b/>
              <w:u w:val="single"/>
            </w:rPr>
          </w:rPrChange>
        </w:rPr>
        <w:t xml:space="preserve">Source statistics plots (SRC Stat plots): </w:t>
      </w:r>
    </w:p>
    <w:p w14:paraId="268AB12C" w14:textId="41407B91" w:rsidR="00BB4A80" w:rsidRPr="000E1A5F" w:rsidRDefault="00BB4A80" w:rsidP="005F7DF3">
      <w:pPr>
        <w:rPr>
          <w:lang w:val="en-GB"/>
          <w:rPrChange w:id="10709" w:author="Dioguardi, Fabio" w:date="2018-10-23T11:24:00Z">
            <w:rPr/>
          </w:rPrChange>
        </w:rPr>
      </w:pPr>
      <w:r w:rsidRPr="000E1A5F">
        <w:rPr>
          <w:lang w:val="en-GB"/>
          <w:rPrChange w:id="10710" w:author="Dioguardi, Fabio" w:date="2018-10-23T11:24:00Z">
            <w:rPr/>
          </w:rPrChange>
        </w:rPr>
        <w:t xml:space="preserve">These plots </w:t>
      </w:r>
      <w:r w:rsidR="006E42BF" w:rsidRPr="000E1A5F">
        <w:rPr>
          <w:lang w:val="en-GB"/>
          <w:rPrChange w:id="10711" w:author="Dioguardi, Fabio" w:date="2018-10-23T11:24:00Z">
            <w:rPr/>
          </w:rPrChange>
        </w:rPr>
        <w:t xml:space="preserve">are only generated when the analysis mode is switched on (see section </w:t>
      </w:r>
      <w:r w:rsidR="00DC774B" w:rsidRPr="000E1A5F">
        <w:rPr>
          <w:lang w:val="en-GB"/>
          <w:rPrChange w:id="10712" w:author="Dioguardi, Fabio" w:date="2018-10-23T11:24:00Z">
            <w:rPr/>
          </w:rPrChange>
        </w:rPr>
        <w:fldChar w:fldCharType="begin"/>
      </w:r>
      <w:r w:rsidR="00DC774B" w:rsidRPr="000E1A5F">
        <w:rPr>
          <w:lang w:val="en-GB"/>
          <w:rPrChange w:id="10713" w:author="Dioguardi, Fabio" w:date="2018-10-23T11:24:00Z">
            <w:rPr/>
          </w:rPrChange>
        </w:rPr>
        <w:instrText xml:space="preserve"> REF _Ref483235223 \r \h </w:instrText>
      </w:r>
      <w:r w:rsidR="00DC774B" w:rsidRPr="000E1A5F">
        <w:rPr>
          <w:lang w:val="en-GB"/>
          <w:rPrChange w:id="10714" w:author="Dioguardi, Fabio" w:date="2018-10-23T11:24:00Z">
            <w:rPr/>
          </w:rPrChange>
        </w:rPr>
      </w:r>
      <w:r w:rsidR="00DC774B" w:rsidRPr="000E1A5F">
        <w:rPr>
          <w:lang w:val="en-GB"/>
          <w:rPrChange w:id="10715" w:author="Dioguardi, Fabio" w:date="2018-10-23T11:24:00Z">
            <w:rPr/>
          </w:rPrChange>
        </w:rPr>
        <w:fldChar w:fldCharType="separate"/>
      </w:r>
      <w:r w:rsidR="00DE7C99" w:rsidRPr="000E1A5F">
        <w:rPr>
          <w:lang w:val="en-GB"/>
          <w:rPrChange w:id="10716" w:author="Dioguardi, Fabio" w:date="2018-10-23T11:24:00Z">
            <w:rPr/>
          </w:rPrChange>
        </w:rPr>
        <w:t>4.6</w:t>
      </w:r>
      <w:r w:rsidR="00DC774B" w:rsidRPr="000E1A5F">
        <w:rPr>
          <w:lang w:val="en-GB"/>
          <w:rPrChange w:id="10717" w:author="Dioguardi, Fabio" w:date="2018-10-23T11:24:00Z">
            <w:rPr/>
          </w:rPrChange>
        </w:rPr>
        <w:fldChar w:fldCharType="end"/>
      </w:r>
      <w:r w:rsidR="006E42BF" w:rsidRPr="000E1A5F">
        <w:rPr>
          <w:lang w:val="en-GB"/>
          <w:rPrChange w:id="10718" w:author="Dioguardi, Fabio" w:date="2018-10-23T11:24:00Z">
            <w:rPr/>
          </w:rPrChange>
        </w:rPr>
        <w:t xml:space="preserve">) and </w:t>
      </w:r>
      <w:r w:rsidRPr="000E1A5F">
        <w:rPr>
          <w:lang w:val="en-GB"/>
          <w:rPrChange w:id="10719" w:author="Dioguardi, Fabio" w:date="2018-10-23T11:24:00Z">
            <w:rPr/>
          </w:rPrChange>
        </w:rPr>
        <w:t>show the operator which source provided the most recent data</w:t>
      </w:r>
      <w:r w:rsidR="00B36861" w:rsidRPr="000E1A5F">
        <w:rPr>
          <w:lang w:val="en-GB"/>
          <w:rPrChange w:id="10720" w:author="Dioguardi, Fabio" w:date="2018-10-23T11:24:00Z">
            <w:rPr/>
          </w:rPrChange>
        </w:rPr>
        <w:t xml:space="preserve"> (see </w:t>
      </w:r>
      <w:r w:rsidR="00B36861" w:rsidRPr="000E1A5F">
        <w:rPr>
          <w:lang w:val="en-GB"/>
          <w:rPrChange w:id="10721" w:author="Dioguardi, Fabio" w:date="2018-10-23T11:24:00Z">
            <w:rPr/>
          </w:rPrChange>
        </w:rPr>
        <w:fldChar w:fldCharType="begin"/>
      </w:r>
      <w:r w:rsidR="00B36861" w:rsidRPr="000E1A5F">
        <w:rPr>
          <w:lang w:val="en-GB"/>
          <w:rPrChange w:id="10722" w:author="Dioguardi, Fabio" w:date="2018-10-23T11:24:00Z">
            <w:rPr/>
          </w:rPrChange>
        </w:rPr>
        <w:instrText xml:space="preserve"> REF _Ref482718649 \h </w:instrText>
      </w:r>
      <w:r w:rsidR="00B36861" w:rsidRPr="000E1A5F">
        <w:rPr>
          <w:lang w:val="en-GB"/>
          <w:rPrChange w:id="10723" w:author="Dioguardi, Fabio" w:date="2018-10-23T11:24:00Z">
            <w:rPr/>
          </w:rPrChange>
        </w:rPr>
      </w:r>
      <w:r w:rsidR="00B36861" w:rsidRPr="000E1A5F">
        <w:rPr>
          <w:lang w:val="en-GB"/>
          <w:rPrChange w:id="10724" w:author="Dioguardi, Fabio" w:date="2018-10-23T11:24:00Z">
            <w:rPr/>
          </w:rPrChange>
        </w:rPr>
        <w:fldChar w:fldCharType="separate"/>
      </w:r>
      <w:r w:rsidR="00DE7C99" w:rsidRPr="000E1A5F">
        <w:rPr>
          <w:lang w:val="en-GB"/>
          <w:rPrChange w:id="10725" w:author="Dioguardi, Fabio" w:date="2018-10-23T11:24:00Z">
            <w:rPr/>
          </w:rPrChange>
        </w:rPr>
        <w:t xml:space="preserve">Figure </w:t>
      </w:r>
      <w:r w:rsidR="00DE7C99" w:rsidRPr="000E1A5F">
        <w:rPr>
          <w:noProof/>
          <w:lang w:val="en-GB"/>
          <w:rPrChange w:id="10726" w:author="Dioguardi, Fabio" w:date="2018-10-23T11:24:00Z">
            <w:rPr>
              <w:noProof/>
            </w:rPr>
          </w:rPrChange>
        </w:rPr>
        <w:t>51</w:t>
      </w:r>
      <w:r w:rsidR="00B36861" w:rsidRPr="000E1A5F">
        <w:rPr>
          <w:lang w:val="en-GB"/>
          <w:rPrChange w:id="10727" w:author="Dioguardi, Fabio" w:date="2018-10-23T11:24:00Z">
            <w:rPr/>
          </w:rPrChange>
        </w:rPr>
        <w:fldChar w:fldCharType="end"/>
      </w:r>
      <w:r w:rsidR="00B36861" w:rsidRPr="000E1A5F">
        <w:rPr>
          <w:lang w:val="en-GB"/>
          <w:rPrChange w:id="10728" w:author="Dioguardi, Fabio" w:date="2018-10-23T11:24:00Z">
            <w:rPr/>
          </w:rPrChange>
        </w:rPr>
        <w:t>)</w:t>
      </w:r>
      <w:r w:rsidRPr="000E1A5F">
        <w:rPr>
          <w:lang w:val="en-GB"/>
          <w:rPrChange w:id="10729" w:author="Dioguardi, Fabio" w:date="2018-10-23T11:24:00Z">
            <w:rPr/>
          </w:rPrChange>
        </w:rPr>
        <w:t xml:space="preserve">. All </w:t>
      </w:r>
      <w:r w:rsidR="00B36861" w:rsidRPr="000E1A5F">
        <w:rPr>
          <w:lang w:val="en-GB"/>
          <w:rPrChange w:id="10730" w:author="Dioguardi, Fabio" w:date="2018-10-23T11:24:00Z">
            <w:rPr/>
          </w:rPrChange>
        </w:rPr>
        <w:t xml:space="preserve">potential data </w:t>
      </w:r>
      <w:r w:rsidRPr="000E1A5F">
        <w:rPr>
          <w:lang w:val="en-GB"/>
          <w:rPrChange w:id="10731" w:author="Dioguardi, Fabio" w:date="2018-10-23T11:24:00Z">
            <w:rPr/>
          </w:rPrChange>
        </w:rPr>
        <w:t xml:space="preserve">channels are </w:t>
      </w:r>
      <w:r w:rsidR="00B36861" w:rsidRPr="000E1A5F">
        <w:rPr>
          <w:lang w:val="en-GB"/>
          <w:rPrChange w:id="10732" w:author="Dioguardi, Fabio" w:date="2018-10-23T11:24:00Z">
            <w:rPr/>
          </w:rPrChange>
        </w:rPr>
        <w:t>listed</w:t>
      </w:r>
      <w:r w:rsidRPr="000E1A5F">
        <w:rPr>
          <w:lang w:val="en-GB"/>
          <w:rPrChange w:id="10733" w:author="Dioguardi, Fabio" w:date="2018-10-23T11:24:00Z">
            <w:rPr/>
          </w:rPrChange>
        </w:rPr>
        <w:t xml:space="preserve">. Blue bars refer to auto-stream data channels, while the manually added data is marked in green </w:t>
      </w:r>
      <w:proofErr w:type="spellStart"/>
      <w:r w:rsidRPr="000E1A5F">
        <w:rPr>
          <w:lang w:val="en-GB"/>
          <w:rPrChange w:id="10734" w:author="Dioguardi, Fabio" w:date="2018-10-23T11:24:00Z">
            <w:rPr/>
          </w:rPrChange>
        </w:rPr>
        <w:t>color</w:t>
      </w:r>
      <w:proofErr w:type="spellEnd"/>
      <w:r w:rsidRPr="000E1A5F">
        <w:rPr>
          <w:lang w:val="en-GB"/>
          <w:rPrChange w:id="10735" w:author="Dioguardi, Fabio" w:date="2018-10-23T11:24:00Z">
            <w:rPr/>
          </w:rPrChange>
        </w:rPr>
        <w:t xml:space="preserve">. The ages of the source-specific data sets are classified into 6 groups. The length of a bar </w:t>
      </w:r>
      <w:r w:rsidRPr="000E1A5F">
        <w:rPr>
          <w:lang w:val="en-GB"/>
          <w:rPrChange w:id="10736" w:author="Dioguardi, Fabio" w:date="2018-10-23T11:24:00Z">
            <w:rPr/>
          </w:rPrChange>
        </w:rPr>
        <w:lastRenderedPageBreak/>
        <w:t>indicates how close the provided data is to the present moment. A bar which reaches the “30 min” level, e.g., indicates that a data set obtained by this source is not older than 30 minutes.</w:t>
      </w:r>
    </w:p>
    <w:p w14:paraId="1729DF7F" w14:textId="409D20CC" w:rsidR="00B901AF" w:rsidRPr="000E1A5F" w:rsidRDefault="00BB4A80" w:rsidP="00B901AF">
      <w:pPr>
        <w:rPr>
          <w:szCs w:val="22"/>
          <w:lang w:val="en-GB"/>
          <w:rPrChange w:id="10737" w:author="Dioguardi, Fabio" w:date="2018-10-23T11:24:00Z">
            <w:rPr>
              <w:szCs w:val="22"/>
            </w:rPr>
          </w:rPrChange>
        </w:rPr>
      </w:pPr>
      <w:r w:rsidRPr="000E1A5F">
        <w:rPr>
          <w:lang w:val="en-GB"/>
          <w:rPrChange w:id="10738" w:author="Dioguardi, Fabio" w:date="2018-10-23T11:24:00Z">
            <w:rPr/>
          </w:rPrChange>
        </w:rPr>
        <w:t>SRC Stat plots allow</w:t>
      </w:r>
      <w:r w:rsidR="00B901AF" w:rsidRPr="000E1A5F">
        <w:rPr>
          <w:lang w:val="en-GB"/>
          <w:rPrChange w:id="10739" w:author="Dioguardi, Fabio" w:date="2018-10-23T11:24:00Z">
            <w:rPr/>
          </w:rPrChange>
        </w:rPr>
        <w:t xml:space="preserve"> the operator to achieve a quick</w:t>
      </w:r>
      <w:r w:rsidRPr="000E1A5F">
        <w:rPr>
          <w:lang w:val="en-GB"/>
          <w:rPrChange w:id="10740" w:author="Dioguardi, Fabio" w:date="2018-10-23T11:24:00Z">
            <w:rPr/>
          </w:rPrChange>
        </w:rPr>
        <w:t xml:space="preserve"> overview </w:t>
      </w:r>
      <w:r w:rsidR="00B901AF" w:rsidRPr="000E1A5F">
        <w:rPr>
          <w:lang w:val="en-GB"/>
          <w:rPrChange w:id="10741" w:author="Dioguardi, Fabio" w:date="2018-10-23T11:24:00Z">
            <w:rPr/>
          </w:rPrChange>
        </w:rPr>
        <w:t xml:space="preserve">over the current data situation, </w:t>
      </w:r>
      <w:r w:rsidR="00B36861" w:rsidRPr="000E1A5F">
        <w:rPr>
          <w:lang w:val="en-GB"/>
          <w:rPrChange w:id="10742" w:author="Dioguardi, Fabio" w:date="2018-10-23T11:24:00Z">
            <w:rPr/>
          </w:rPrChange>
        </w:rPr>
        <w:t xml:space="preserve">and </w:t>
      </w:r>
      <w:r w:rsidR="00B901AF" w:rsidRPr="000E1A5F">
        <w:rPr>
          <w:lang w:val="en-GB"/>
          <w:rPrChange w:id="10743" w:author="Dioguardi, Fabio" w:date="2018-10-23T11:24:00Z">
            <w:rPr/>
          </w:rPrChange>
        </w:rPr>
        <w:t>they are stored with the ending string “</w:t>
      </w:r>
      <w:r w:rsidR="00B901AF" w:rsidRPr="000E1A5F">
        <w:rPr>
          <w:i/>
          <w:lang w:val="en-GB"/>
          <w:rPrChange w:id="10744" w:author="Dioguardi, Fabio" w:date="2018-10-23T11:24:00Z">
            <w:rPr>
              <w:i/>
            </w:rPr>
          </w:rPrChange>
        </w:rPr>
        <w:t>_</w:t>
      </w:r>
      <w:proofErr w:type="spellStart"/>
      <w:r w:rsidR="00B36861" w:rsidRPr="000E1A5F">
        <w:rPr>
          <w:i/>
          <w:lang w:val="en-GB"/>
          <w:rPrChange w:id="10745" w:author="Dioguardi, Fabio" w:date="2018-10-23T11:24:00Z">
            <w:rPr>
              <w:i/>
            </w:rPr>
          </w:rPrChange>
        </w:rPr>
        <w:t>SRC</w:t>
      </w:r>
      <w:r w:rsidR="00B901AF" w:rsidRPr="000E1A5F">
        <w:rPr>
          <w:i/>
          <w:lang w:val="en-GB"/>
          <w:rPrChange w:id="10746" w:author="Dioguardi, Fabio" w:date="2018-10-23T11:24:00Z">
            <w:rPr>
              <w:i/>
            </w:rPr>
          </w:rPrChange>
        </w:rPr>
        <w:t>_</w:t>
      </w:r>
      <w:r w:rsidR="00B36861" w:rsidRPr="000E1A5F">
        <w:rPr>
          <w:i/>
          <w:lang w:val="en-GB"/>
          <w:rPrChange w:id="10747" w:author="Dioguardi, Fabio" w:date="2018-10-23T11:24:00Z">
            <w:rPr>
              <w:i/>
            </w:rPr>
          </w:rPrChange>
        </w:rPr>
        <w:t>stat</w:t>
      </w:r>
      <w:proofErr w:type="spellEnd"/>
      <w:r w:rsidR="00B901AF" w:rsidRPr="000E1A5F">
        <w:rPr>
          <w:lang w:val="en-GB"/>
          <w:rPrChange w:id="10748" w:author="Dioguardi, Fabio" w:date="2018-10-23T11:24:00Z">
            <w:rPr/>
          </w:rPrChange>
        </w:rPr>
        <w:t>”.</w:t>
      </w:r>
    </w:p>
    <w:p w14:paraId="50B4A29F" w14:textId="41831E1E" w:rsidR="00B901AF" w:rsidRPr="000E1A5F" w:rsidRDefault="00B901AF" w:rsidP="005F7DF3">
      <w:pPr>
        <w:rPr>
          <w:lang w:val="en-GB"/>
          <w:rPrChange w:id="10749" w:author="Dioguardi, Fabio" w:date="2018-10-23T11:24:00Z">
            <w:rPr/>
          </w:rPrChange>
        </w:rPr>
      </w:pPr>
    </w:p>
    <w:p w14:paraId="305FDC39" w14:textId="77777777" w:rsidR="00B36861" w:rsidRPr="000E1A5F" w:rsidRDefault="00BB4A80" w:rsidP="00B36861">
      <w:pPr>
        <w:keepNext/>
        <w:jc w:val="center"/>
        <w:rPr>
          <w:lang w:val="en-GB"/>
          <w:rPrChange w:id="10750" w:author="Dioguardi, Fabio" w:date="2018-10-23T11:24:00Z">
            <w:rPr/>
          </w:rPrChange>
        </w:rPr>
      </w:pPr>
      <w:r w:rsidRPr="000E1A5F">
        <w:rPr>
          <w:noProof/>
          <w:lang w:val="en-GB" w:eastAsia="en-GB"/>
        </w:rPr>
        <w:drawing>
          <wp:inline distT="0" distB="0" distL="0" distR="0" wp14:anchorId="795C44E7" wp14:editId="3579F5C8">
            <wp:extent cx="3164313" cy="20737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2">
                      <a:extLst>
                        <a:ext uri="{28A0092B-C50C-407E-A947-70E740481C1C}">
                          <a14:useLocalDpi xmlns:a14="http://schemas.microsoft.com/office/drawing/2010/main" val="0"/>
                        </a:ext>
                      </a:extLst>
                    </a:blip>
                    <a:stretch>
                      <a:fillRect/>
                    </a:stretch>
                  </pic:blipFill>
                  <pic:spPr>
                    <a:xfrm>
                      <a:off x="0" y="0"/>
                      <a:ext cx="3164313" cy="2073786"/>
                    </a:xfrm>
                    <a:prstGeom prst="rect">
                      <a:avLst/>
                    </a:prstGeom>
                  </pic:spPr>
                </pic:pic>
              </a:graphicData>
            </a:graphic>
          </wp:inline>
        </w:drawing>
      </w:r>
    </w:p>
    <w:p w14:paraId="4A0F7D18" w14:textId="2CC2D667" w:rsidR="00937A50" w:rsidRPr="000E1A5F" w:rsidRDefault="00B36861" w:rsidP="00B36861">
      <w:pPr>
        <w:pStyle w:val="Caption"/>
        <w:rPr>
          <w:lang w:val="en-GB"/>
          <w:rPrChange w:id="10751" w:author="Dioguardi, Fabio" w:date="2018-10-23T11:24:00Z">
            <w:rPr/>
          </w:rPrChange>
        </w:rPr>
      </w:pPr>
      <w:bookmarkStart w:id="10752" w:name="_Ref482718649"/>
      <w:r w:rsidRPr="000E1A5F">
        <w:rPr>
          <w:lang w:val="en-GB"/>
          <w:rPrChange w:id="10753" w:author="Dioguardi, Fabio" w:date="2018-10-23T11:24:00Z">
            <w:rPr/>
          </w:rPrChange>
        </w:rPr>
        <w:t xml:space="preserve">Figure </w:t>
      </w:r>
      <w:r w:rsidRPr="000E1A5F">
        <w:rPr>
          <w:lang w:val="en-GB"/>
          <w:rPrChange w:id="10754" w:author="Dioguardi, Fabio" w:date="2018-10-23T11:24:00Z">
            <w:rPr/>
          </w:rPrChange>
        </w:rPr>
        <w:fldChar w:fldCharType="begin"/>
      </w:r>
      <w:r w:rsidRPr="000E1A5F">
        <w:rPr>
          <w:lang w:val="en-GB"/>
          <w:rPrChange w:id="10755" w:author="Dioguardi, Fabio" w:date="2018-10-23T11:24:00Z">
            <w:rPr/>
          </w:rPrChange>
        </w:rPr>
        <w:instrText xml:space="preserve"> SEQ Figure \* ARABIC </w:instrText>
      </w:r>
      <w:r w:rsidRPr="000E1A5F">
        <w:rPr>
          <w:lang w:val="en-GB"/>
          <w:rPrChange w:id="10756" w:author="Dioguardi, Fabio" w:date="2018-10-23T11:24:00Z">
            <w:rPr/>
          </w:rPrChange>
        </w:rPr>
        <w:fldChar w:fldCharType="separate"/>
      </w:r>
      <w:r w:rsidR="00DE7C99" w:rsidRPr="000E1A5F">
        <w:rPr>
          <w:noProof/>
          <w:lang w:val="en-GB"/>
          <w:rPrChange w:id="10757" w:author="Dioguardi, Fabio" w:date="2018-10-23T11:24:00Z">
            <w:rPr>
              <w:noProof/>
            </w:rPr>
          </w:rPrChange>
        </w:rPr>
        <w:t>51</w:t>
      </w:r>
      <w:r w:rsidRPr="000E1A5F">
        <w:rPr>
          <w:lang w:val="en-GB"/>
          <w:rPrChange w:id="10758" w:author="Dioguardi, Fabio" w:date="2018-10-23T11:24:00Z">
            <w:rPr/>
          </w:rPrChange>
        </w:rPr>
        <w:fldChar w:fldCharType="end"/>
      </w:r>
      <w:bookmarkEnd w:id="10752"/>
      <w:r w:rsidRPr="000E1A5F">
        <w:rPr>
          <w:lang w:val="en-GB"/>
          <w:rPrChange w:id="10759" w:author="Dioguardi, Fabio" w:date="2018-10-23T11:24:00Z">
            <w:rPr/>
          </w:rPrChange>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0E1A5F" w:rsidRDefault="00937A50" w:rsidP="005F7DF3">
      <w:pPr>
        <w:rPr>
          <w:lang w:val="en-GB"/>
          <w:rPrChange w:id="10760" w:author="Dioguardi, Fabio" w:date="2018-10-23T11:24:00Z">
            <w:rPr/>
          </w:rPrChange>
        </w:rPr>
      </w:pPr>
    </w:p>
    <w:p w14:paraId="4D090FDE" w14:textId="2B7CA6BD" w:rsidR="00B36861" w:rsidRPr="000E1A5F" w:rsidRDefault="00B36861" w:rsidP="001507E8">
      <w:pPr>
        <w:pStyle w:val="ListParagraph"/>
        <w:numPr>
          <w:ilvl w:val="0"/>
          <w:numId w:val="39"/>
        </w:numPr>
        <w:tabs>
          <w:tab w:val="left" w:pos="6946"/>
        </w:tabs>
        <w:rPr>
          <w:b/>
          <w:u w:val="single"/>
          <w:lang w:val="en-GB"/>
          <w:rPrChange w:id="10761" w:author="Dioguardi, Fabio" w:date="2018-10-23T11:24:00Z">
            <w:rPr>
              <w:b/>
              <w:u w:val="single"/>
            </w:rPr>
          </w:rPrChange>
        </w:rPr>
      </w:pPr>
      <w:r w:rsidRPr="000E1A5F">
        <w:rPr>
          <w:b/>
          <w:u w:val="single"/>
          <w:lang w:val="en-GB"/>
          <w:rPrChange w:id="10762" w:author="Dioguardi, Fabio" w:date="2018-10-23T11:24:00Z">
            <w:rPr>
              <w:b/>
              <w:u w:val="single"/>
            </w:rPr>
          </w:rPrChange>
        </w:rPr>
        <w:t>Total Data Source plots (</w:t>
      </w:r>
      <w:proofErr w:type="spellStart"/>
      <w:r w:rsidRPr="000E1A5F">
        <w:rPr>
          <w:b/>
          <w:u w:val="single"/>
          <w:lang w:val="en-GB"/>
          <w:rPrChange w:id="10763" w:author="Dioguardi, Fabio" w:date="2018-10-23T11:24:00Z">
            <w:rPr>
              <w:b/>
              <w:u w:val="single"/>
            </w:rPr>
          </w:rPrChange>
        </w:rPr>
        <w:t>SRCtotal</w:t>
      </w:r>
      <w:proofErr w:type="spellEnd"/>
      <w:r w:rsidRPr="000E1A5F">
        <w:rPr>
          <w:b/>
          <w:u w:val="single"/>
          <w:lang w:val="en-GB"/>
          <w:rPrChange w:id="10764" w:author="Dioguardi, Fabio" w:date="2018-10-23T11:24:00Z">
            <w:rPr>
              <w:b/>
              <w:u w:val="single"/>
            </w:rPr>
          </w:rPrChange>
        </w:rPr>
        <w:t xml:space="preserve"> Stat plots): </w:t>
      </w:r>
    </w:p>
    <w:p w14:paraId="67000F2B" w14:textId="6E0AA7DC" w:rsidR="00B36861" w:rsidRPr="000E1A5F" w:rsidRDefault="00B36861" w:rsidP="00B36861">
      <w:pPr>
        <w:rPr>
          <w:lang w:val="en-GB"/>
          <w:rPrChange w:id="10765" w:author="Dioguardi, Fabio" w:date="2018-10-23T11:24:00Z">
            <w:rPr/>
          </w:rPrChange>
        </w:rPr>
      </w:pPr>
      <w:r w:rsidRPr="000E1A5F">
        <w:rPr>
          <w:lang w:val="en-GB"/>
          <w:rPrChange w:id="10766" w:author="Dioguardi, Fabio" w:date="2018-10-23T11:24:00Z">
            <w:rPr/>
          </w:rPrChange>
        </w:rPr>
        <w:t xml:space="preserve">These plots </w:t>
      </w:r>
      <w:r w:rsidR="006E42BF" w:rsidRPr="000E1A5F">
        <w:rPr>
          <w:lang w:val="en-GB"/>
          <w:rPrChange w:id="10767" w:author="Dioguardi, Fabio" w:date="2018-10-23T11:24:00Z">
            <w:rPr/>
          </w:rPrChange>
        </w:rPr>
        <w:t xml:space="preserve">are only generated when the analysis mode is switched on (see </w:t>
      </w:r>
      <w:r w:rsidR="00DC774B" w:rsidRPr="000E1A5F">
        <w:rPr>
          <w:lang w:val="en-GB"/>
          <w:rPrChange w:id="10768" w:author="Dioguardi, Fabio" w:date="2018-10-23T11:24:00Z">
            <w:rPr/>
          </w:rPrChange>
        </w:rPr>
        <w:t xml:space="preserve">section </w:t>
      </w:r>
      <w:r w:rsidR="00DC774B" w:rsidRPr="000E1A5F">
        <w:rPr>
          <w:lang w:val="en-GB"/>
          <w:rPrChange w:id="10769" w:author="Dioguardi, Fabio" w:date="2018-10-23T11:24:00Z">
            <w:rPr/>
          </w:rPrChange>
        </w:rPr>
        <w:fldChar w:fldCharType="begin"/>
      </w:r>
      <w:r w:rsidR="00DC774B" w:rsidRPr="000E1A5F">
        <w:rPr>
          <w:lang w:val="en-GB"/>
          <w:rPrChange w:id="10770" w:author="Dioguardi, Fabio" w:date="2018-10-23T11:24:00Z">
            <w:rPr/>
          </w:rPrChange>
        </w:rPr>
        <w:instrText xml:space="preserve"> REF _Ref483235223 \r \h </w:instrText>
      </w:r>
      <w:r w:rsidR="00DC774B" w:rsidRPr="000E1A5F">
        <w:rPr>
          <w:lang w:val="en-GB"/>
          <w:rPrChange w:id="10771" w:author="Dioguardi, Fabio" w:date="2018-10-23T11:24:00Z">
            <w:rPr/>
          </w:rPrChange>
        </w:rPr>
      </w:r>
      <w:r w:rsidR="00DC774B" w:rsidRPr="000E1A5F">
        <w:rPr>
          <w:lang w:val="en-GB"/>
          <w:rPrChange w:id="10772" w:author="Dioguardi, Fabio" w:date="2018-10-23T11:24:00Z">
            <w:rPr/>
          </w:rPrChange>
        </w:rPr>
        <w:fldChar w:fldCharType="separate"/>
      </w:r>
      <w:r w:rsidR="00DE7C99" w:rsidRPr="000E1A5F">
        <w:rPr>
          <w:lang w:val="en-GB"/>
          <w:rPrChange w:id="10773" w:author="Dioguardi, Fabio" w:date="2018-10-23T11:24:00Z">
            <w:rPr/>
          </w:rPrChange>
        </w:rPr>
        <w:t>4.6</w:t>
      </w:r>
      <w:r w:rsidR="00DC774B" w:rsidRPr="000E1A5F">
        <w:rPr>
          <w:lang w:val="en-GB"/>
          <w:rPrChange w:id="10774" w:author="Dioguardi, Fabio" w:date="2018-10-23T11:24:00Z">
            <w:rPr/>
          </w:rPrChange>
        </w:rPr>
        <w:fldChar w:fldCharType="end"/>
      </w:r>
      <w:r w:rsidR="006E42BF" w:rsidRPr="000E1A5F">
        <w:rPr>
          <w:lang w:val="en-GB"/>
          <w:rPrChange w:id="10775" w:author="Dioguardi, Fabio" w:date="2018-10-23T11:24:00Z">
            <w:rPr/>
          </w:rPrChange>
        </w:rPr>
        <w:t xml:space="preserve">) and </w:t>
      </w:r>
      <w:r w:rsidRPr="000E1A5F">
        <w:rPr>
          <w:lang w:val="en-GB"/>
          <w:rPrChange w:id="10776" w:author="Dioguardi, Fabio" w:date="2018-10-23T11:24:00Z">
            <w:rPr/>
          </w:rPrChange>
        </w:rPr>
        <w:t xml:space="preserve">visualize the total number of data obtained, separated by each data channel (see). All potential data channels are listed. Blue bars refer to auto-stream data channels, while the manually added data is marked in green </w:t>
      </w:r>
      <w:proofErr w:type="spellStart"/>
      <w:r w:rsidRPr="000E1A5F">
        <w:rPr>
          <w:lang w:val="en-GB"/>
          <w:rPrChange w:id="10777" w:author="Dioguardi, Fabio" w:date="2018-10-23T11:24:00Z">
            <w:rPr/>
          </w:rPrChange>
        </w:rPr>
        <w:t>color</w:t>
      </w:r>
      <w:proofErr w:type="spellEnd"/>
      <w:r w:rsidRPr="000E1A5F">
        <w:rPr>
          <w:lang w:val="en-GB"/>
          <w:rPrChange w:id="10778" w:author="Dioguardi, Fabio" w:date="2018-10-23T11:24:00Z">
            <w:rPr/>
          </w:rPrChange>
        </w:rPr>
        <w:t xml:space="preserve">. </w:t>
      </w:r>
    </w:p>
    <w:p w14:paraId="00B78861" w14:textId="13792912" w:rsidR="00B36861" w:rsidRPr="000E1A5F" w:rsidRDefault="00B36861" w:rsidP="00B36861">
      <w:pPr>
        <w:rPr>
          <w:szCs w:val="22"/>
          <w:lang w:val="en-GB"/>
          <w:rPrChange w:id="10779" w:author="Dioguardi, Fabio" w:date="2018-10-23T11:24:00Z">
            <w:rPr>
              <w:szCs w:val="22"/>
            </w:rPr>
          </w:rPrChange>
        </w:rPr>
      </w:pPr>
      <w:proofErr w:type="spellStart"/>
      <w:r w:rsidRPr="000E1A5F">
        <w:rPr>
          <w:lang w:val="en-GB"/>
          <w:rPrChange w:id="10780" w:author="Dioguardi, Fabio" w:date="2018-10-23T11:24:00Z">
            <w:rPr/>
          </w:rPrChange>
        </w:rPr>
        <w:t>SRCtotal</w:t>
      </w:r>
      <w:proofErr w:type="spellEnd"/>
      <w:r w:rsidRPr="000E1A5F">
        <w:rPr>
          <w:lang w:val="en-GB"/>
          <w:rPrChange w:id="10781" w:author="Dioguardi, Fabio" w:date="2018-10-23T11:24:00Z">
            <w:rPr/>
          </w:rPrChange>
        </w:rPr>
        <w:t xml:space="preserve"> Stat plots informs the operator on the reliability of the used sensors. They are stored with the ending string “</w:t>
      </w:r>
      <w:r w:rsidRPr="000E1A5F">
        <w:rPr>
          <w:i/>
          <w:lang w:val="en-GB"/>
          <w:rPrChange w:id="10782" w:author="Dioguardi, Fabio" w:date="2018-10-23T11:24:00Z">
            <w:rPr>
              <w:i/>
            </w:rPr>
          </w:rPrChange>
        </w:rPr>
        <w:t>_</w:t>
      </w:r>
      <w:proofErr w:type="spellStart"/>
      <w:r w:rsidRPr="000E1A5F">
        <w:rPr>
          <w:i/>
          <w:lang w:val="en-GB"/>
          <w:rPrChange w:id="10783" w:author="Dioguardi, Fabio" w:date="2018-10-23T11:24:00Z">
            <w:rPr>
              <w:i/>
            </w:rPr>
          </w:rPrChange>
        </w:rPr>
        <w:t>SRCtotal_stat</w:t>
      </w:r>
      <w:proofErr w:type="spellEnd"/>
      <w:r w:rsidRPr="000E1A5F">
        <w:rPr>
          <w:lang w:val="en-GB"/>
          <w:rPrChange w:id="10784" w:author="Dioguardi, Fabio" w:date="2018-10-23T11:24:00Z">
            <w:rPr/>
          </w:rPrChange>
        </w:rPr>
        <w:t>”.</w:t>
      </w:r>
    </w:p>
    <w:p w14:paraId="6FB29E4C" w14:textId="3A868856" w:rsidR="00B36861" w:rsidRPr="000E1A5F" w:rsidRDefault="00B36861" w:rsidP="00B36861">
      <w:pPr>
        <w:rPr>
          <w:lang w:val="en-GB"/>
          <w:rPrChange w:id="10785" w:author="Dioguardi, Fabio" w:date="2018-10-23T11:24:00Z">
            <w:rPr/>
          </w:rPrChange>
        </w:rPr>
      </w:pPr>
    </w:p>
    <w:p w14:paraId="1ACCFB29" w14:textId="77777777" w:rsidR="008A72C6" w:rsidRPr="000E1A5F" w:rsidRDefault="008A72C6" w:rsidP="008A72C6">
      <w:pPr>
        <w:keepNext/>
        <w:jc w:val="center"/>
        <w:rPr>
          <w:lang w:val="en-GB"/>
          <w:rPrChange w:id="10786" w:author="Dioguardi, Fabio" w:date="2018-10-23T11:24:00Z">
            <w:rPr/>
          </w:rPrChange>
        </w:rPr>
      </w:pPr>
      <w:r w:rsidRPr="000E1A5F">
        <w:rPr>
          <w:noProof/>
          <w:lang w:val="en-GB" w:eastAsia="en-GB"/>
        </w:rPr>
        <w:drawing>
          <wp:inline distT="0" distB="0" distL="0" distR="0" wp14:anchorId="5D86C7A3" wp14:editId="03CF6DF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3">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06B43AF" w14:textId="56C4DED9" w:rsidR="00B36861" w:rsidRPr="000E1A5F" w:rsidRDefault="008A72C6" w:rsidP="008A72C6">
      <w:pPr>
        <w:pStyle w:val="Caption"/>
        <w:rPr>
          <w:lang w:val="en-GB"/>
          <w:rPrChange w:id="10787" w:author="Dioguardi, Fabio" w:date="2018-10-23T11:24:00Z">
            <w:rPr/>
          </w:rPrChange>
        </w:rPr>
      </w:pPr>
      <w:r w:rsidRPr="000E1A5F">
        <w:rPr>
          <w:lang w:val="en-GB"/>
          <w:rPrChange w:id="10788" w:author="Dioguardi, Fabio" w:date="2018-10-23T11:24:00Z">
            <w:rPr/>
          </w:rPrChange>
        </w:rPr>
        <w:t xml:space="preserve">Figure </w:t>
      </w:r>
      <w:r w:rsidRPr="000E1A5F">
        <w:rPr>
          <w:lang w:val="en-GB"/>
          <w:rPrChange w:id="10789" w:author="Dioguardi, Fabio" w:date="2018-10-23T11:24:00Z">
            <w:rPr/>
          </w:rPrChange>
        </w:rPr>
        <w:fldChar w:fldCharType="begin"/>
      </w:r>
      <w:r w:rsidRPr="000E1A5F">
        <w:rPr>
          <w:lang w:val="en-GB"/>
          <w:rPrChange w:id="10790" w:author="Dioguardi, Fabio" w:date="2018-10-23T11:24:00Z">
            <w:rPr/>
          </w:rPrChange>
        </w:rPr>
        <w:instrText xml:space="preserve"> SEQ Figure \* ARABIC </w:instrText>
      </w:r>
      <w:r w:rsidRPr="000E1A5F">
        <w:rPr>
          <w:lang w:val="en-GB"/>
          <w:rPrChange w:id="10791" w:author="Dioguardi, Fabio" w:date="2018-10-23T11:24:00Z">
            <w:rPr/>
          </w:rPrChange>
        </w:rPr>
        <w:fldChar w:fldCharType="separate"/>
      </w:r>
      <w:r w:rsidR="00DE7C99" w:rsidRPr="000E1A5F">
        <w:rPr>
          <w:noProof/>
          <w:lang w:val="en-GB"/>
          <w:rPrChange w:id="10792" w:author="Dioguardi, Fabio" w:date="2018-10-23T11:24:00Z">
            <w:rPr>
              <w:noProof/>
            </w:rPr>
          </w:rPrChange>
        </w:rPr>
        <w:t>52</w:t>
      </w:r>
      <w:r w:rsidRPr="000E1A5F">
        <w:rPr>
          <w:lang w:val="en-GB"/>
          <w:rPrChange w:id="10793" w:author="Dioguardi, Fabio" w:date="2018-10-23T11:24:00Z">
            <w:rPr/>
          </w:rPrChange>
        </w:rPr>
        <w:fldChar w:fldCharType="end"/>
      </w:r>
      <w:r w:rsidRPr="000E1A5F">
        <w:rPr>
          <w:lang w:val="en-GB"/>
          <w:rPrChange w:id="10794" w:author="Dioguardi, Fabio" w:date="2018-10-23T11:24:00Z">
            <w:rPr/>
          </w:rPrChange>
        </w:rPr>
        <w:t xml:space="preserve">: Example for a </w:t>
      </w:r>
      <w:proofErr w:type="spellStart"/>
      <w:r w:rsidRPr="000E1A5F">
        <w:rPr>
          <w:lang w:val="en-GB"/>
          <w:rPrChange w:id="10795" w:author="Dioguardi, Fabio" w:date="2018-10-23T11:24:00Z">
            <w:rPr/>
          </w:rPrChange>
        </w:rPr>
        <w:t>SRCtotal</w:t>
      </w:r>
      <w:proofErr w:type="spellEnd"/>
      <w:r w:rsidRPr="000E1A5F">
        <w:rPr>
          <w:lang w:val="en-GB"/>
          <w:rPrChange w:id="10796" w:author="Dioguardi, Fabio" w:date="2018-10-23T11:24:00Z">
            <w:rPr/>
          </w:rPrChange>
        </w:rPr>
        <w:t xml:space="preserve"> Stat plot. In the depicted case the three auto-stream sources have provided most of the data. The data contribution of air and ground observations was marginal.</w:t>
      </w:r>
    </w:p>
    <w:p w14:paraId="4E1045B3" w14:textId="77777777" w:rsidR="00B36861" w:rsidRPr="000E1A5F" w:rsidRDefault="00B36861" w:rsidP="005F7DF3">
      <w:pPr>
        <w:rPr>
          <w:lang w:val="en-GB"/>
          <w:rPrChange w:id="10797" w:author="Dioguardi, Fabio" w:date="2018-10-23T11:24:00Z">
            <w:rPr/>
          </w:rPrChange>
        </w:rPr>
      </w:pPr>
    </w:p>
    <w:p w14:paraId="34A636DA" w14:textId="77777777" w:rsidR="00274D2E" w:rsidRPr="000E1A5F" w:rsidRDefault="00274D2E">
      <w:pPr>
        <w:rPr>
          <w:rFonts w:asciiTheme="majorHAnsi" w:eastAsiaTheme="majorEastAsia" w:hAnsiTheme="majorHAnsi" w:cstheme="majorBidi"/>
          <w:color w:val="243F60" w:themeColor="accent1" w:themeShade="7F"/>
          <w:sz w:val="24"/>
          <w:lang w:val="en-GB"/>
          <w:rPrChange w:id="10798"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10799" w:author="Dioguardi, Fabio" w:date="2018-10-23T11:24:00Z">
            <w:rPr/>
          </w:rPrChange>
        </w:rPr>
        <w:br w:type="page"/>
      </w:r>
    </w:p>
    <w:p w14:paraId="0D6C417A" w14:textId="3E82FDCD" w:rsidR="00475783" w:rsidRPr="000E1A5F" w:rsidRDefault="00475783" w:rsidP="00475783">
      <w:pPr>
        <w:pStyle w:val="Heading3"/>
        <w:rPr>
          <w:lang w:val="en-GB"/>
          <w:rPrChange w:id="10800" w:author="Dioguardi, Fabio" w:date="2018-10-23T11:24:00Z">
            <w:rPr/>
          </w:rPrChange>
        </w:rPr>
      </w:pPr>
      <w:bookmarkStart w:id="10801" w:name="_Ref482880707"/>
      <w:bookmarkStart w:id="10802" w:name="_Toc528058538"/>
      <w:r w:rsidRPr="000E1A5F">
        <w:rPr>
          <w:lang w:val="en-GB"/>
          <w:rPrChange w:id="10803" w:author="Dioguardi, Fabio" w:date="2018-10-23T11:24:00Z">
            <w:rPr/>
          </w:rPrChange>
        </w:rPr>
        <w:lastRenderedPageBreak/>
        <w:t>Mass Eruption Rate Plots</w:t>
      </w:r>
      <w:bookmarkEnd w:id="10801"/>
      <w:bookmarkEnd w:id="10802"/>
    </w:p>
    <w:p w14:paraId="0D1898A6" w14:textId="77777777" w:rsidR="00475783" w:rsidRPr="000E1A5F" w:rsidRDefault="00475783" w:rsidP="00475783">
      <w:pPr>
        <w:rPr>
          <w:lang w:val="en-GB"/>
          <w:rPrChange w:id="10804" w:author="Dioguardi, Fabio" w:date="2018-10-23T11:24:00Z">
            <w:rPr/>
          </w:rPrChange>
        </w:rPr>
      </w:pPr>
    </w:p>
    <w:p w14:paraId="1AA3F5E6" w14:textId="1115F491" w:rsidR="00C9096F" w:rsidRPr="000E1A5F" w:rsidRDefault="005F7DF3">
      <w:pPr>
        <w:rPr>
          <w:lang w:val="en-GB"/>
          <w:rPrChange w:id="10805" w:author="Dioguardi, Fabio" w:date="2018-10-23T11:24:00Z">
            <w:rPr/>
          </w:rPrChange>
        </w:rPr>
      </w:pPr>
      <w:r w:rsidRPr="000E1A5F">
        <w:rPr>
          <w:lang w:val="en-GB"/>
          <w:rPrChange w:id="10806" w:author="Dioguardi, Fabio" w:date="2018-10-23T11:24:00Z">
            <w:rPr/>
          </w:rPrChange>
        </w:rPr>
        <w:t xml:space="preserve">Based on the </w:t>
      </w:r>
      <w:r w:rsidR="00475783" w:rsidRPr="000E1A5F">
        <w:rPr>
          <w:lang w:val="en-GB"/>
          <w:rPrChange w:id="10807" w:author="Dioguardi, Fabio" w:date="2018-10-23T11:24:00Z">
            <w:rPr/>
          </w:rPrChange>
        </w:rPr>
        <w:t xml:space="preserve">FOXI </w:t>
      </w:r>
      <w:r w:rsidRPr="000E1A5F">
        <w:rPr>
          <w:lang w:val="en-GB"/>
          <w:rPrChange w:id="10808" w:author="Dioguardi, Fabio" w:date="2018-10-23T11:24:00Z">
            <w:rPr/>
          </w:rPrChange>
        </w:rPr>
        <w:t xml:space="preserve">results, </w:t>
      </w:r>
      <w:r w:rsidR="00475783" w:rsidRPr="000E1A5F">
        <w:rPr>
          <w:lang w:val="en-GB"/>
          <w:rPrChange w:id="10809" w:author="Dioguardi, Fabio" w:date="2018-10-23T11:24:00Z">
            <w:rPr/>
          </w:rPrChange>
        </w:rPr>
        <w:t>two</w:t>
      </w:r>
      <w:r w:rsidRPr="000E1A5F">
        <w:rPr>
          <w:lang w:val="en-GB"/>
          <w:rPrChange w:id="10810" w:author="Dioguardi, Fabio" w:date="2018-10-23T11:24:00Z">
            <w:rPr/>
          </w:rPrChange>
        </w:rPr>
        <w:t xml:space="preserve"> </w:t>
      </w:r>
      <w:r w:rsidR="00274D2E" w:rsidRPr="000E1A5F">
        <w:rPr>
          <w:lang w:val="en-GB"/>
          <w:rPrChange w:id="10811" w:author="Dioguardi, Fabio" w:date="2018-10-23T11:24:00Z">
            <w:rPr/>
          </w:rPrChange>
        </w:rPr>
        <w:t xml:space="preserve">types of </w:t>
      </w:r>
      <w:r w:rsidR="00475783" w:rsidRPr="000E1A5F">
        <w:rPr>
          <w:lang w:val="en-GB"/>
          <w:rPrChange w:id="10812" w:author="Dioguardi, Fabio" w:date="2018-10-23T11:24:00Z">
            <w:rPr/>
          </w:rPrChange>
        </w:rPr>
        <w:t xml:space="preserve">MER </w:t>
      </w:r>
      <w:r w:rsidRPr="000E1A5F">
        <w:rPr>
          <w:lang w:val="en-GB"/>
          <w:rPrChange w:id="10813" w:author="Dioguardi, Fabio" w:date="2018-10-23T11:24:00Z">
            <w:rPr/>
          </w:rPrChange>
        </w:rPr>
        <w:t xml:space="preserve">plots are produced by importing the data from the two </w:t>
      </w:r>
      <w:proofErr w:type="spellStart"/>
      <w:r w:rsidRPr="000E1A5F">
        <w:rPr>
          <w:lang w:val="en-GB"/>
          <w:rPrChange w:id="10814" w:author="Dioguardi, Fabio" w:date="2018-10-23T11:24:00Z">
            <w:rPr/>
          </w:rPrChange>
        </w:rPr>
        <w:t>logfiles</w:t>
      </w:r>
      <w:proofErr w:type="spellEnd"/>
      <w:r w:rsidRPr="000E1A5F">
        <w:rPr>
          <w:lang w:val="en-GB"/>
          <w:rPrChange w:id="10815" w:author="Dioguardi, Fabio" w:date="2018-10-23T11:24:00Z">
            <w:rPr/>
          </w:rPrChange>
        </w:rPr>
        <w:t xml:space="preserve"> </w:t>
      </w:r>
      <w:r w:rsidRPr="000E1A5F">
        <w:rPr>
          <w:i/>
          <w:lang w:val="en-GB"/>
          <w:rPrChange w:id="10816" w:author="Dioguardi, Fabio" w:date="2018-10-23T11:24:00Z">
            <w:rPr>
              <w:i/>
            </w:rPr>
          </w:rPrChange>
        </w:rPr>
        <w:t xml:space="preserve">*_mer_LOG.txt </w:t>
      </w:r>
      <w:r w:rsidRPr="000E1A5F">
        <w:rPr>
          <w:lang w:val="en-GB"/>
          <w:rPrChange w:id="10817" w:author="Dioguardi, Fabio" w:date="2018-10-23T11:24:00Z">
            <w:rPr/>
          </w:rPrChange>
        </w:rPr>
        <w:t xml:space="preserve">and </w:t>
      </w:r>
      <w:r w:rsidRPr="000E1A5F">
        <w:rPr>
          <w:i/>
          <w:lang w:val="en-GB"/>
          <w:rPrChange w:id="10818" w:author="Dioguardi, Fabio" w:date="2018-10-23T11:24:00Z">
            <w:rPr>
              <w:i/>
            </w:rPr>
          </w:rPrChange>
        </w:rPr>
        <w:t>*_mass_LOG.txt</w:t>
      </w:r>
      <w:r w:rsidRPr="000E1A5F">
        <w:rPr>
          <w:lang w:val="en-GB"/>
          <w:rPrChange w:id="10819" w:author="Dioguardi, Fabio" w:date="2018-10-23T11:24:00Z">
            <w:rPr/>
          </w:rPrChange>
        </w:rPr>
        <w:t xml:space="preserve">. </w:t>
      </w:r>
    </w:p>
    <w:p w14:paraId="0030372D" w14:textId="77777777" w:rsidR="00914A84" w:rsidRPr="000E1A5F" w:rsidRDefault="00914A84" w:rsidP="00C9096F">
      <w:pPr>
        <w:rPr>
          <w:lang w:val="en-GB"/>
          <w:rPrChange w:id="10820" w:author="Dioguardi, Fabio" w:date="2018-10-23T11:24:00Z">
            <w:rPr/>
          </w:rPrChange>
        </w:rPr>
      </w:pPr>
    </w:p>
    <w:p w14:paraId="2BFAF31B" w14:textId="77777777" w:rsidR="00C9096F" w:rsidRPr="000E1A5F" w:rsidRDefault="00914A84" w:rsidP="001507E8">
      <w:pPr>
        <w:pStyle w:val="ListParagraph"/>
        <w:numPr>
          <w:ilvl w:val="0"/>
          <w:numId w:val="25"/>
        </w:numPr>
        <w:rPr>
          <w:lang w:val="en-GB"/>
          <w:rPrChange w:id="10821" w:author="Dioguardi, Fabio" w:date="2018-10-23T11:24:00Z">
            <w:rPr/>
          </w:rPrChange>
        </w:rPr>
      </w:pPr>
      <w:r w:rsidRPr="000E1A5F">
        <w:rPr>
          <w:b/>
          <w:u w:val="single"/>
          <w:lang w:val="en-GB"/>
          <w:rPrChange w:id="10822" w:author="Dioguardi, Fabio" w:date="2018-10-23T11:24:00Z">
            <w:rPr>
              <w:b/>
              <w:u w:val="single"/>
            </w:rPr>
          </w:rPrChange>
        </w:rPr>
        <w:t>CMER plots</w:t>
      </w:r>
      <w:r w:rsidR="00C9096F" w:rsidRPr="000E1A5F">
        <w:rPr>
          <w:lang w:val="en-GB"/>
          <w:rPrChange w:id="10823" w:author="Dioguardi, Fabio" w:date="2018-10-23T11:24:00Z">
            <w:rPr/>
          </w:rPrChange>
        </w:rPr>
        <w:t>:</w:t>
      </w:r>
    </w:p>
    <w:p w14:paraId="73233902" w14:textId="5B197235" w:rsidR="00017FB0" w:rsidRPr="000E1A5F" w:rsidRDefault="00C9096F" w:rsidP="00017FB0">
      <w:pPr>
        <w:rPr>
          <w:lang w:val="en-GB"/>
          <w:rPrChange w:id="10824" w:author="Dioguardi, Fabio" w:date="2018-10-23T11:24:00Z">
            <w:rPr/>
          </w:rPrChange>
        </w:rPr>
      </w:pPr>
      <w:r w:rsidRPr="000E1A5F">
        <w:rPr>
          <w:lang w:val="en-GB"/>
          <w:rPrChange w:id="10825" w:author="Dioguardi, Fabio" w:date="2018-10-23T11:24:00Z">
            <w:rPr/>
          </w:rPrChange>
        </w:rPr>
        <w:t xml:space="preserve">These graphs </w:t>
      </w:r>
      <w:r w:rsidR="00914A84" w:rsidRPr="000E1A5F">
        <w:rPr>
          <w:lang w:val="en-GB"/>
          <w:rPrChange w:id="10826" w:author="Dioguardi, Fabio" w:date="2018-10-23T11:24:00Z">
            <w:rPr/>
          </w:rPrChange>
        </w:rPr>
        <w:t>show the temporal evolution of CMER estimates based on convent</w:t>
      </w:r>
      <w:r w:rsidRPr="000E1A5F">
        <w:rPr>
          <w:lang w:val="en-GB"/>
          <w:rPrChange w:id="10827" w:author="Dioguardi, Fabio" w:date="2018-10-23T11:24:00Z">
            <w:rPr/>
          </w:rPrChange>
        </w:rPr>
        <w:t>ional models</w:t>
      </w:r>
      <w:r w:rsidR="0004091B" w:rsidRPr="000E1A5F">
        <w:rPr>
          <w:lang w:val="en-GB"/>
          <w:rPrChange w:id="10828" w:author="Dioguardi, Fabio" w:date="2018-10-23T11:24:00Z">
            <w:rPr/>
          </w:rPrChange>
        </w:rPr>
        <w:t xml:space="preserve"> </w:t>
      </w:r>
      <w:r w:rsidR="0004091B" w:rsidRPr="000E1A5F">
        <w:rPr>
          <w:lang w:val="en-GB"/>
          <w:rPrChange w:id="10829" w:author="Dioguardi, Fabio" w:date="2018-10-23T11:24:00Z">
            <w:rPr/>
          </w:rPrChange>
        </w:rPr>
        <w:br/>
      </w:r>
      <w:r w:rsidRPr="000E1A5F">
        <w:rPr>
          <w:lang w:val="en-GB"/>
          <w:rPrChange w:id="10830" w:author="Dioguardi, Fabio" w:date="2018-10-23T11:24:00Z">
            <w:rPr/>
          </w:rPrChange>
        </w:rPr>
        <w:t xml:space="preserve">(see </w:t>
      </w:r>
      <w:r w:rsidR="00A51DDE" w:rsidRPr="000E1A5F">
        <w:rPr>
          <w:lang w:val="en-GB"/>
          <w:rPrChange w:id="10831" w:author="Dioguardi, Fabio" w:date="2018-10-23T11:24:00Z">
            <w:rPr/>
          </w:rPrChange>
        </w:rPr>
        <w:fldChar w:fldCharType="begin"/>
      </w:r>
      <w:r w:rsidR="00A51DDE" w:rsidRPr="000E1A5F">
        <w:rPr>
          <w:lang w:val="en-GB"/>
          <w:rPrChange w:id="10832" w:author="Dioguardi, Fabio" w:date="2018-10-23T11:24:00Z">
            <w:rPr/>
          </w:rPrChange>
        </w:rPr>
        <w:instrText xml:space="preserve"> REF _Ref482810471 \h </w:instrText>
      </w:r>
      <w:r w:rsidR="00A51DDE" w:rsidRPr="000E1A5F">
        <w:rPr>
          <w:lang w:val="en-GB"/>
          <w:rPrChange w:id="10833" w:author="Dioguardi, Fabio" w:date="2018-10-23T11:24:00Z">
            <w:rPr/>
          </w:rPrChange>
        </w:rPr>
      </w:r>
      <w:r w:rsidR="00A51DDE" w:rsidRPr="000E1A5F">
        <w:rPr>
          <w:lang w:val="en-GB"/>
          <w:rPrChange w:id="10834" w:author="Dioguardi, Fabio" w:date="2018-10-23T11:24:00Z">
            <w:rPr/>
          </w:rPrChange>
        </w:rPr>
        <w:fldChar w:fldCharType="separate"/>
      </w:r>
      <w:r w:rsidR="00DE7C99" w:rsidRPr="000E1A5F">
        <w:rPr>
          <w:lang w:val="en-GB"/>
          <w:rPrChange w:id="10835" w:author="Dioguardi, Fabio" w:date="2018-10-23T11:24:00Z">
            <w:rPr/>
          </w:rPrChange>
        </w:rPr>
        <w:t xml:space="preserve">Figure </w:t>
      </w:r>
      <w:r w:rsidR="00DE7C99" w:rsidRPr="000E1A5F">
        <w:rPr>
          <w:noProof/>
          <w:lang w:val="en-GB"/>
          <w:rPrChange w:id="10836" w:author="Dioguardi, Fabio" w:date="2018-10-23T11:24:00Z">
            <w:rPr>
              <w:noProof/>
            </w:rPr>
          </w:rPrChange>
        </w:rPr>
        <w:t>53</w:t>
      </w:r>
      <w:r w:rsidR="00A51DDE" w:rsidRPr="000E1A5F">
        <w:rPr>
          <w:lang w:val="en-GB"/>
          <w:rPrChange w:id="10837" w:author="Dioguardi, Fabio" w:date="2018-10-23T11:24:00Z">
            <w:rPr/>
          </w:rPrChange>
        </w:rPr>
        <w:fldChar w:fldCharType="end"/>
      </w:r>
      <w:r w:rsidR="0004091B" w:rsidRPr="000E1A5F">
        <w:rPr>
          <w:lang w:val="en-GB"/>
          <w:rPrChange w:id="10838" w:author="Dioguardi, Fabio" w:date="2018-10-23T11:24:00Z">
            <w:rPr/>
          </w:rPrChange>
        </w:rPr>
        <w:t>).</w:t>
      </w:r>
      <w:r w:rsidRPr="000E1A5F">
        <w:rPr>
          <w:lang w:val="en-GB"/>
          <w:rPrChange w:id="10839" w:author="Dioguardi, Fabio" w:date="2018-10-23T11:24:00Z">
            <w:rPr/>
          </w:rPrChange>
        </w:rPr>
        <w:t xml:space="preserve"> </w:t>
      </w:r>
    </w:p>
    <w:p w14:paraId="4614EDE1" w14:textId="0B834BAE" w:rsidR="00017FB0" w:rsidRPr="000E1A5F" w:rsidRDefault="0074002A" w:rsidP="00017FB0">
      <w:pPr>
        <w:keepNext/>
        <w:jc w:val="center"/>
        <w:rPr>
          <w:lang w:val="en-GB"/>
          <w:rPrChange w:id="10840" w:author="Dioguardi, Fabio" w:date="2018-10-23T11:24:00Z">
            <w:rPr/>
          </w:rPrChange>
        </w:rPr>
      </w:pPr>
      <w:r w:rsidRPr="000E1A5F">
        <w:rPr>
          <w:noProof/>
          <w:lang w:val="en-GB" w:eastAsia="en-GB"/>
        </w:rPr>
        <w:drawing>
          <wp:inline distT="0" distB="0" distL="0" distR="0" wp14:anchorId="46FAFAE6" wp14:editId="6763FE9B">
            <wp:extent cx="5732417" cy="27082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2.png"/>
                    <pic:cNvPicPr/>
                  </pic:nvPicPr>
                  <pic:blipFill>
                    <a:blip r:embed="rId64">
                      <a:extLst>
                        <a:ext uri="{28A0092B-C50C-407E-A947-70E740481C1C}">
                          <a14:useLocalDpi xmlns:a14="http://schemas.microsoft.com/office/drawing/2010/main" val="0"/>
                        </a:ext>
                      </a:extLst>
                    </a:blip>
                    <a:stretch>
                      <a:fillRect/>
                    </a:stretch>
                  </pic:blipFill>
                  <pic:spPr>
                    <a:xfrm>
                      <a:off x="0" y="0"/>
                      <a:ext cx="5732417" cy="2708274"/>
                    </a:xfrm>
                    <a:prstGeom prst="rect">
                      <a:avLst/>
                    </a:prstGeom>
                  </pic:spPr>
                </pic:pic>
              </a:graphicData>
            </a:graphic>
          </wp:inline>
        </w:drawing>
      </w:r>
    </w:p>
    <w:p w14:paraId="572F3773" w14:textId="42E79B7F" w:rsidR="00017FB0" w:rsidRPr="000E1A5F" w:rsidRDefault="00017FB0" w:rsidP="00017FB0">
      <w:pPr>
        <w:pStyle w:val="Caption"/>
        <w:rPr>
          <w:lang w:val="en-GB"/>
          <w:rPrChange w:id="10841" w:author="Dioguardi, Fabio" w:date="2018-10-23T11:24:00Z">
            <w:rPr/>
          </w:rPrChange>
        </w:rPr>
      </w:pPr>
      <w:bookmarkStart w:id="10842" w:name="_Ref482810471"/>
      <w:r w:rsidRPr="000E1A5F">
        <w:rPr>
          <w:lang w:val="en-GB"/>
          <w:rPrChange w:id="10843" w:author="Dioguardi, Fabio" w:date="2018-10-23T11:24:00Z">
            <w:rPr/>
          </w:rPrChange>
        </w:rPr>
        <w:t xml:space="preserve">Figure </w:t>
      </w:r>
      <w:r w:rsidRPr="000E1A5F">
        <w:rPr>
          <w:lang w:val="en-GB"/>
          <w:rPrChange w:id="10844" w:author="Dioguardi, Fabio" w:date="2018-10-23T11:24:00Z">
            <w:rPr/>
          </w:rPrChange>
        </w:rPr>
        <w:fldChar w:fldCharType="begin"/>
      </w:r>
      <w:r w:rsidRPr="000E1A5F">
        <w:rPr>
          <w:lang w:val="en-GB"/>
          <w:rPrChange w:id="10845" w:author="Dioguardi, Fabio" w:date="2018-10-23T11:24:00Z">
            <w:rPr/>
          </w:rPrChange>
        </w:rPr>
        <w:instrText xml:space="preserve"> SEQ Figure \* ARABIC </w:instrText>
      </w:r>
      <w:r w:rsidRPr="000E1A5F">
        <w:rPr>
          <w:lang w:val="en-GB"/>
          <w:rPrChange w:id="10846" w:author="Dioguardi, Fabio" w:date="2018-10-23T11:24:00Z">
            <w:rPr/>
          </w:rPrChange>
        </w:rPr>
        <w:fldChar w:fldCharType="separate"/>
      </w:r>
      <w:r w:rsidR="00DE7C99" w:rsidRPr="000E1A5F">
        <w:rPr>
          <w:noProof/>
          <w:lang w:val="en-GB"/>
          <w:rPrChange w:id="10847" w:author="Dioguardi, Fabio" w:date="2018-10-23T11:24:00Z">
            <w:rPr>
              <w:noProof/>
            </w:rPr>
          </w:rPrChange>
        </w:rPr>
        <w:t>53</w:t>
      </w:r>
      <w:r w:rsidRPr="000E1A5F">
        <w:rPr>
          <w:lang w:val="en-GB"/>
          <w:rPrChange w:id="10848" w:author="Dioguardi, Fabio" w:date="2018-10-23T11:24:00Z">
            <w:rPr/>
          </w:rPrChange>
        </w:rPr>
        <w:fldChar w:fldCharType="end"/>
      </w:r>
      <w:bookmarkEnd w:id="10842"/>
      <w:r w:rsidRPr="000E1A5F">
        <w:rPr>
          <w:lang w:val="en-GB"/>
          <w:rPrChange w:id="10849" w:author="Dioguardi, Fabio" w:date="2018-10-23T11:24:00Z">
            <w:rPr/>
          </w:rPrChange>
        </w:rPr>
        <w:t>: Example for a CMER plot. This graph shows the result</w:t>
      </w:r>
      <w:r w:rsidR="00A51DDE" w:rsidRPr="000E1A5F">
        <w:rPr>
          <w:lang w:val="en-GB"/>
          <w:rPrChange w:id="10850" w:author="Dioguardi, Fabio" w:date="2018-10-23T11:24:00Z">
            <w:rPr/>
          </w:rPrChange>
        </w:rPr>
        <w:t>ing CMER</w:t>
      </w:r>
      <w:r w:rsidRPr="000E1A5F">
        <w:rPr>
          <w:lang w:val="en-GB"/>
          <w:rPrChange w:id="10851" w:author="Dioguardi, Fabio" w:date="2018-10-23T11:24:00Z">
            <w:rPr/>
          </w:rPrChange>
        </w:rPr>
        <w:t xml:space="preserve"> of a simulation on the basis of the radar data achieved during the Eyjafjallajökull eruption on May 5, 2010.</w:t>
      </w:r>
    </w:p>
    <w:p w14:paraId="496F2752" w14:textId="77777777" w:rsidR="00017FB0" w:rsidRPr="000E1A5F" w:rsidRDefault="00017FB0" w:rsidP="00017FB0">
      <w:pPr>
        <w:rPr>
          <w:lang w:val="en-GB"/>
          <w:rPrChange w:id="10852" w:author="Dioguardi, Fabio" w:date="2018-10-23T11:24:00Z">
            <w:rPr/>
          </w:rPrChange>
        </w:rPr>
      </w:pPr>
    </w:p>
    <w:p w14:paraId="5C2570D1" w14:textId="73CB73B2" w:rsidR="00C9096F" w:rsidRPr="000E1A5F" w:rsidRDefault="00C9096F" w:rsidP="00017FB0">
      <w:pPr>
        <w:rPr>
          <w:lang w:val="en-GB"/>
          <w:rPrChange w:id="10853" w:author="Dioguardi, Fabio" w:date="2018-10-23T11:24:00Z">
            <w:rPr/>
          </w:rPrChange>
        </w:rPr>
      </w:pPr>
      <w:r w:rsidRPr="000E1A5F">
        <w:rPr>
          <w:lang w:val="en-GB"/>
          <w:rPrChange w:id="10854" w:author="Dioguardi, Fabio" w:date="2018-10-23T11:24:00Z">
            <w:rPr/>
          </w:rPrChange>
        </w:rPr>
        <w:t xml:space="preserve">Next to the individual MER curves for all considered conventional models, the </w:t>
      </w:r>
      <w:r w:rsidR="00017FB0" w:rsidRPr="000E1A5F">
        <w:rPr>
          <w:lang w:val="en-GB"/>
          <w:rPrChange w:id="10855" w:author="Dioguardi, Fabio" w:date="2018-10-23T11:24:00Z">
            <w:rPr/>
          </w:rPrChange>
        </w:rPr>
        <w:t xml:space="preserve">following conventional </w:t>
      </w:r>
      <w:r w:rsidRPr="000E1A5F">
        <w:rPr>
          <w:lang w:val="en-GB"/>
          <w:rPrChange w:id="10856" w:author="Dioguardi, Fabio" w:date="2018-10-23T11:24:00Z">
            <w:rPr/>
          </w:rPrChange>
        </w:rPr>
        <w:t>M</w:t>
      </w:r>
      <w:r w:rsidR="00017FB0" w:rsidRPr="000E1A5F">
        <w:rPr>
          <w:lang w:val="en-GB"/>
          <w:rPrChange w:id="10857" w:author="Dioguardi, Fabio" w:date="2018-10-23T11:24:00Z">
            <w:rPr/>
          </w:rPrChange>
        </w:rPr>
        <w:t xml:space="preserve">ER estimates (see section </w:t>
      </w:r>
      <w:r w:rsidR="00DC774B" w:rsidRPr="000E1A5F">
        <w:rPr>
          <w:lang w:val="en-GB"/>
          <w:rPrChange w:id="10858" w:author="Dioguardi, Fabio" w:date="2018-10-23T11:24:00Z">
            <w:rPr/>
          </w:rPrChange>
        </w:rPr>
        <w:fldChar w:fldCharType="begin"/>
      </w:r>
      <w:r w:rsidR="00DC774B" w:rsidRPr="000E1A5F">
        <w:rPr>
          <w:lang w:val="en-GB"/>
          <w:rPrChange w:id="10859" w:author="Dioguardi, Fabio" w:date="2018-10-23T11:24:00Z">
            <w:rPr/>
          </w:rPrChange>
        </w:rPr>
        <w:instrText xml:space="preserve"> REF _Ref482453155 \r \h </w:instrText>
      </w:r>
      <w:r w:rsidR="00DC774B" w:rsidRPr="000E1A5F">
        <w:rPr>
          <w:lang w:val="en-GB"/>
          <w:rPrChange w:id="10860" w:author="Dioguardi, Fabio" w:date="2018-10-23T11:24:00Z">
            <w:rPr/>
          </w:rPrChange>
        </w:rPr>
      </w:r>
      <w:r w:rsidR="00DC774B" w:rsidRPr="000E1A5F">
        <w:rPr>
          <w:lang w:val="en-GB"/>
          <w:rPrChange w:id="10861" w:author="Dioguardi, Fabio" w:date="2018-10-23T11:24:00Z">
            <w:rPr/>
          </w:rPrChange>
        </w:rPr>
        <w:fldChar w:fldCharType="separate"/>
      </w:r>
      <w:r w:rsidR="00DE7C99" w:rsidRPr="000E1A5F">
        <w:rPr>
          <w:lang w:val="en-GB"/>
          <w:rPrChange w:id="10862" w:author="Dioguardi, Fabio" w:date="2018-10-23T11:24:00Z">
            <w:rPr/>
          </w:rPrChange>
        </w:rPr>
        <w:t>5.7</w:t>
      </w:r>
      <w:r w:rsidR="00DC774B" w:rsidRPr="000E1A5F">
        <w:rPr>
          <w:lang w:val="en-GB"/>
          <w:rPrChange w:id="10863" w:author="Dioguardi, Fabio" w:date="2018-10-23T11:24:00Z">
            <w:rPr/>
          </w:rPrChange>
        </w:rPr>
        <w:fldChar w:fldCharType="end"/>
      </w:r>
      <w:r w:rsidR="00017FB0" w:rsidRPr="000E1A5F">
        <w:rPr>
          <w:lang w:val="en-GB"/>
          <w:rPrChange w:id="10864" w:author="Dioguardi, Fabio" w:date="2018-10-23T11:24:00Z">
            <w:rPr/>
          </w:rPrChange>
        </w:rPr>
        <w:t>)</w:t>
      </w:r>
      <w:r w:rsidRPr="000E1A5F">
        <w:rPr>
          <w:lang w:val="en-GB"/>
          <w:rPrChange w:id="10865" w:author="Dioguardi, Fabio" w:date="2018-10-23T11:24:00Z">
            <w:rPr/>
          </w:rPrChange>
        </w:rPr>
        <w:t xml:space="preserve"> are plotted:</w:t>
      </w:r>
    </w:p>
    <w:p w14:paraId="2129CD49" w14:textId="0BEE8684" w:rsidR="00017FB0" w:rsidRPr="000E1A5F" w:rsidRDefault="00017FB0" w:rsidP="00017FB0">
      <w:pPr>
        <w:rPr>
          <w:rFonts w:eastAsiaTheme="minorEastAsia"/>
          <w:lang w:val="en-GB"/>
          <w:rPrChange w:id="10866" w:author="Dioguardi, Fabio" w:date="2018-10-23T11:24:00Z">
            <w:rPr>
              <w:rFonts w:eastAsiaTheme="minorEastAsia"/>
            </w:rPr>
          </w:rPrChange>
        </w:rPr>
      </w:pPr>
      <w:proofErr w:type="spellStart"/>
      <w:r w:rsidRPr="000E1A5F">
        <w:rPr>
          <w:rFonts w:eastAsiaTheme="minorEastAsia"/>
          <w:b/>
          <w:i/>
          <w:lang w:val="en-GB"/>
          <w:rPrChange w:id="10867" w:author="Dioguardi, Fabio" w:date="2018-10-23T11:24:00Z">
            <w:rPr>
              <w:rFonts w:eastAsiaTheme="minorEastAsia"/>
              <w:b/>
              <w:i/>
            </w:rPr>
          </w:rPrChange>
        </w:rPr>
        <w:t>Q</w:t>
      </w:r>
      <w:r w:rsidRPr="000E1A5F">
        <w:rPr>
          <w:rFonts w:eastAsiaTheme="minorEastAsia"/>
          <w:b/>
          <w:i/>
          <w:vertAlign w:val="subscript"/>
          <w:lang w:val="en-GB"/>
          <w:rPrChange w:id="10868" w:author="Dioguardi, Fabio" w:date="2018-10-23T11:24:00Z">
            <w:rPr>
              <w:rFonts w:eastAsiaTheme="minorEastAsia"/>
              <w:b/>
              <w:i/>
              <w:vertAlign w:val="subscript"/>
            </w:rPr>
          </w:rPrChange>
        </w:rPr>
        <w:t>abs.min</w:t>
      </w:r>
      <w:proofErr w:type="spellEnd"/>
      <w:r w:rsidRPr="000E1A5F">
        <w:rPr>
          <w:rFonts w:eastAsiaTheme="minorEastAsia"/>
          <w:lang w:val="en-GB"/>
          <w:rPrChange w:id="10869" w:author="Dioguardi, Fabio" w:date="2018-10-23T11:24:00Z">
            <w:rPr>
              <w:rFonts w:eastAsiaTheme="minorEastAsia"/>
            </w:rPr>
          </w:rPrChange>
        </w:rPr>
        <w:t>: grey dashed line</w:t>
      </w:r>
    </w:p>
    <w:p w14:paraId="28F6531D" w14:textId="198234FF" w:rsidR="00017FB0" w:rsidRPr="000E1A5F" w:rsidRDefault="00C9096F" w:rsidP="00017FB0">
      <w:pPr>
        <w:rPr>
          <w:rFonts w:eastAsiaTheme="minorEastAsia"/>
          <w:lang w:val="en-GB"/>
          <w:rPrChange w:id="10870" w:author="Dioguardi, Fabio" w:date="2018-10-23T11:24:00Z">
            <w:rPr>
              <w:rFonts w:eastAsiaTheme="minorEastAsia"/>
            </w:rPr>
          </w:rPrChange>
        </w:rPr>
      </w:pPr>
      <w:proofErr w:type="spellStart"/>
      <w:r w:rsidRPr="000E1A5F">
        <w:rPr>
          <w:rFonts w:eastAsiaTheme="minorEastAsia"/>
          <w:b/>
          <w:i/>
          <w:lang w:val="en-GB"/>
          <w:rPrChange w:id="10871" w:author="Dioguardi, Fabio" w:date="2018-10-23T11:24:00Z">
            <w:rPr>
              <w:rFonts w:eastAsiaTheme="minorEastAsia"/>
              <w:b/>
              <w:i/>
            </w:rPr>
          </w:rPrChange>
        </w:rPr>
        <w:t>Q</w:t>
      </w:r>
      <w:r w:rsidRPr="000E1A5F">
        <w:rPr>
          <w:rFonts w:eastAsiaTheme="minorEastAsia"/>
          <w:b/>
          <w:i/>
          <w:vertAlign w:val="subscript"/>
          <w:lang w:val="en-GB"/>
          <w:rPrChange w:id="10872" w:author="Dioguardi, Fabio" w:date="2018-10-23T11:24:00Z">
            <w:rPr>
              <w:rFonts w:eastAsiaTheme="minorEastAsia"/>
              <w:b/>
              <w:i/>
              <w:vertAlign w:val="subscript"/>
            </w:rPr>
          </w:rPrChange>
        </w:rPr>
        <w:t>lower</w:t>
      </w:r>
      <w:proofErr w:type="spellEnd"/>
      <w:r w:rsidR="00017FB0" w:rsidRPr="000E1A5F">
        <w:rPr>
          <w:rFonts w:eastAsiaTheme="minorEastAsia"/>
          <w:lang w:val="en-GB"/>
          <w:rPrChange w:id="10873" w:author="Dioguardi, Fabio" w:date="2018-10-23T11:24:00Z">
            <w:rPr>
              <w:rFonts w:eastAsiaTheme="minorEastAsia"/>
            </w:rPr>
          </w:rPrChange>
        </w:rPr>
        <w:t>: green dashed line</w:t>
      </w:r>
    </w:p>
    <w:p w14:paraId="7F251306" w14:textId="3F6B7C09" w:rsidR="00017FB0" w:rsidRPr="000E1A5F" w:rsidRDefault="00017FB0" w:rsidP="00017FB0">
      <w:pPr>
        <w:rPr>
          <w:rFonts w:eastAsiaTheme="minorEastAsia"/>
          <w:lang w:val="en-GB"/>
          <w:rPrChange w:id="10874" w:author="Dioguardi, Fabio" w:date="2018-10-23T11:24:00Z">
            <w:rPr>
              <w:rFonts w:eastAsiaTheme="minorEastAsia"/>
            </w:rPr>
          </w:rPrChange>
        </w:rPr>
      </w:pPr>
      <w:r w:rsidRPr="000E1A5F">
        <w:rPr>
          <w:rFonts w:eastAsiaTheme="minorEastAsia"/>
          <w:b/>
          <w:i/>
          <w:lang w:val="en-GB"/>
          <w:rPrChange w:id="10875" w:author="Dioguardi, Fabio" w:date="2018-10-23T11:24:00Z">
            <w:rPr>
              <w:rFonts w:eastAsiaTheme="minorEastAsia"/>
              <w:b/>
              <w:i/>
            </w:rPr>
          </w:rPrChange>
        </w:rPr>
        <w:t>Q</w:t>
      </w:r>
      <w:r w:rsidRPr="000E1A5F">
        <w:rPr>
          <w:rFonts w:eastAsiaTheme="minorEastAsia"/>
          <w:b/>
          <w:i/>
          <w:vertAlign w:val="subscript"/>
          <w:lang w:val="en-GB"/>
          <w:rPrChange w:id="10876" w:author="Dioguardi, Fabio" w:date="2018-10-23T11:24:00Z">
            <w:rPr>
              <w:rFonts w:eastAsiaTheme="minorEastAsia"/>
              <w:b/>
              <w:i/>
              <w:vertAlign w:val="subscript"/>
            </w:rPr>
          </w:rPrChange>
        </w:rPr>
        <w:t>CMER</w:t>
      </w:r>
      <w:r w:rsidRPr="000E1A5F">
        <w:rPr>
          <w:rFonts w:eastAsiaTheme="minorEastAsia"/>
          <w:lang w:val="en-GB"/>
          <w:rPrChange w:id="10877" w:author="Dioguardi, Fabio" w:date="2018-10-23T11:24:00Z">
            <w:rPr>
              <w:rFonts w:eastAsiaTheme="minorEastAsia"/>
            </w:rPr>
          </w:rPrChange>
        </w:rPr>
        <w:t>: blue dashed line</w:t>
      </w:r>
    </w:p>
    <w:p w14:paraId="54073BD0" w14:textId="3337D84E" w:rsidR="00017FB0" w:rsidRPr="000E1A5F" w:rsidRDefault="00C9096F" w:rsidP="00017FB0">
      <w:pPr>
        <w:rPr>
          <w:rFonts w:eastAsiaTheme="minorEastAsia"/>
          <w:lang w:val="en-GB"/>
          <w:rPrChange w:id="10878" w:author="Dioguardi, Fabio" w:date="2018-10-23T11:24:00Z">
            <w:rPr>
              <w:rFonts w:eastAsiaTheme="minorEastAsia"/>
            </w:rPr>
          </w:rPrChange>
        </w:rPr>
      </w:pPr>
      <w:proofErr w:type="spellStart"/>
      <w:r w:rsidRPr="000E1A5F">
        <w:rPr>
          <w:rFonts w:eastAsiaTheme="minorEastAsia"/>
          <w:b/>
          <w:i/>
          <w:lang w:val="en-GB"/>
          <w:rPrChange w:id="10879" w:author="Dioguardi, Fabio" w:date="2018-10-23T11:24:00Z">
            <w:rPr>
              <w:rFonts w:eastAsiaTheme="minorEastAsia"/>
              <w:b/>
              <w:i/>
            </w:rPr>
          </w:rPrChange>
        </w:rPr>
        <w:t>Q</w:t>
      </w:r>
      <w:r w:rsidRPr="000E1A5F">
        <w:rPr>
          <w:rFonts w:eastAsiaTheme="minorEastAsia"/>
          <w:b/>
          <w:i/>
          <w:vertAlign w:val="subscript"/>
          <w:lang w:val="en-GB"/>
          <w:rPrChange w:id="10880" w:author="Dioguardi, Fabio" w:date="2018-10-23T11:24:00Z">
            <w:rPr>
              <w:rFonts w:eastAsiaTheme="minorEastAsia"/>
              <w:b/>
              <w:i/>
              <w:vertAlign w:val="subscript"/>
            </w:rPr>
          </w:rPrChange>
        </w:rPr>
        <w:t>conv_upper</w:t>
      </w:r>
      <w:proofErr w:type="spellEnd"/>
      <w:r w:rsidR="00017FB0" w:rsidRPr="000E1A5F">
        <w:rPr>
          <w:rFonts w:eastAsiaTheme="minorEastAsia"/>
          <w:lang w:val="en-GB"/>
          <w:rPrChange w:id="10881" w:author="Dioguardi, Fabio" w:date="2018-10-23T11:24:00Z">
            <w:rPr>
              <w:rFonts w:eastAsiaTheme="minorEastAsia"/>
            </w:rPr>
          </w:rPrChange>
        </w:rPr>
        <w:t>: yellow dashed line</w:t>
      </w:r>
    </w:p>
    <w:p w14:paraId="623D9561" w14:textId="77777777" w:rsidR="00017FB0" w:rsidRPr="000E1A5F" w:rsidRDefault="00C9096F" w:rsidP="00017FB0">
      <w:pPr>
        <w:rPr>
          <w:rFonts w:eastAsiaTheme="minorEastAsia"/>
          <w:lang w:val="en-GB"/>
          <w:rPrChange w:id="10882" w:author="Dioguardi, Fabio" w:date="2018-10-23T11:24:00Z">
            <w:rPr>
              <w:rFonts w:eastAsiaTheme="minorEastAsia"/>
            </w:rPr>
          </w:rPrChange>
        </w:rPr>
      </w:pPr>
      <w:proofErr w:type="spellStart"/>
      <w:r w:rsidRPr="000E1A5F">
        <w:rPr>
          <w:rFonts w:eastAsiaTheme="minorEastAsia"/>
          <w:b/>
          <w:i/>
          <w:lang w:val="en-GB"/>
          <w:rPrChange w:id="10883" w:author="Dioguardi, Fabio" w:date="2018-10-23T11:24:00Z">
            <w:rPr>
              <w:rFonts w:eastAsiaTheme="minorEastAsia"/>
              <w:b/>
              <w:i/>
            </w:rPr>
          </w:rPrChange>
        </w:rPr>
        <w:t>Q</w:t>
      </w:r>
      <w:r w:rsidRPr="000E1A5F">
        <w:rPr>
          <w:rFonts w:eastAsiaTheme="minorEastAsia"/>
          <w:b/>
          <w:i/>
          <w:vertAlign w:val="subscript"/>
          <w:lang w:val="en-GB"/>
          <w:rPrChange w:id="10884" w:author="Dioguardi, Fabio" w:date="2018-10-23T11:24:00Z">
            <w:rPr>
              <w:rFonts w:eastAsiaTheme="minorEastAsia"/>
              <w:b/>
              <w:i/>
              <w:vertAlign w:val="subscript"/>
            </w:rPr>
          </w:rPrChange>
        </w:rPr>
        <w:t>abs.max</w:t>
      </w:r>
      <w:proofErr w:type="spellEnd"/>
      <w:r w:rsidRPr="000E1A5F">
        <w:rPr>
          <w:rFonts w:eastAsiaTheme="minorEastAsia"/>
          <w:lang w:val="en-GB"/>
          <w:rPrChange w:id="10885" w:author="Dioguardi, Fabio" w:date="2018-10-23T11:24:00Z">
            <w:rPr>
              <w:rFonts w:eastAsiaTheme="minorEastAsia"/>
            </w:rPr>
          </w:rPrChange>
        </w:rPr>
        <w:t>:</w:t>
      </w:r>
      <w:r w:rsidR="00017FB0" w:rsidRPr="000E1A5F">
        <w:rPr>
          <w:rFonts w:eastAsiaTheme="minorEastAsia"/>
          <w:lang w:val="en-GB"/>
          <w:rPrChange w:id="10886" w:author="Dioguardi, Fabio" w:date="2018-10-23T11:24:00Z">
            <w:rPr>
              <w:rFonts w:eastAsiaTheme="minorEastAsia"/>
            </w:rPr>
          </w:rPrChange>
        </w:rPr>
        <w:t xml:space="preserve"> grey dashed line</w:t>
      </w:r>
    </w:p>
    <w:p w14:paraId="4ECF5A92" w14:textId="77777777" w:rsidR="00017FB0" w:rsidRPr="000E1A5F" w:rsidRDefault="00017FB0" w:rsidP="00017FB0">
      <w:pPr>
        <w:rPr>
          <w:rFonts w:eastAsiaTheme="minorEastAsia"/>
          <w:lang w:val="en-GB"/>
          <w:rPrChange w:id="10887" w:author="Dioguardi, Fabio" w:date="2018-10-23T11:24:00Z">
            <w:rPr>
              <w:rFonts w:eastAsiaTheme="minorEastAsia"/>
            </w:rPr>
          </w:rPrChange>
        </w:rPr>
      </w:pPr>
    </w:p>
    <w:p w14:paraId="239C1CC9" w14:textId="6711B043" w:rsidR="00017FB0" w:rsidRPr="000E1A5F" w:rsidRDefault="00017FB0" w:rsidP="00017FB0">
      <w:pPr>
        <w:rPr>
          <w:lang w:val="en-GB"/>
          <w:rPrChange w:id="10888" w:author="Dioguardi, Fabio" w:date="2018-10-23T11:24:00Z">
            <w:rPr/>
          </w:rPrChange>
        </w:rPr>
      </w:pPr>
      <w:r w:rsidRPr="000E1A5F">
        <w:rPr>
          <w:rFonts w:eastAsiaTheme="minorEastAsia"/>
          <w:lang w:val="en-GB"/>
          <w:rPrChange w:id="10889" w:author="Dioguardi, Fabio" w:date="2018-10-23T11:24:00Z">
            <w:rPr>
              <w:rFonts w:eastAsiaTheme="minorEastAsia"/>
            </w:rPr>
          </w:rPrChange>
        </w:rPr>
        <w:t xml:space="preserve">The CMER plots are stored </w:t>
      </w:r>
      <w:r w:rsidRPr="000E1A5F">
        <w:rPr>
          <w:lang w:val="en-GB"/>
          <w:rPrChange w:id="10890" w:author="Dioguardi, Fabio" w:date="2018-10-23T11:24:00Z">
            <w:rPr/>
          </w:rPrChange>
        </w:rPr>
        <w:t>with the ending string “</w:t>
      </w:r>
      <w:r w:rsidRPr="000E1A5F">
        <w:rPr>
          <w:i/>
          <w:lang w:val="en-GB"/>
          <w:rPrChange w:id="10891" w:author="Dioguardi, Fabio" w:date="2018-10-23T11:24:00Z">
            <w:rPr>
              <w:i/>
            </w:rPr>
          </w:rPrChange>
        </w:rPr>
        <w:t>_</w:t>
      </w:r>
      <w:proofErr w:type="spellStart"/>
      <w:r w:rsidRPr="000E1A5F">
        <w:rPr>
          <w:i/>
          <w:lang w:val="en-GB"/>
          <w:rPrChange w:id="10892" w:author="Dioguardi, Fabio" w:date="2018-10-23T11:24:00Z">
            <w:rPr>
              <w:i/>
            </w:rPr>
          </w:rPrChange>
        </w:rPr>
        <w:t>CMER_plot</w:t>
      </w:r>
      <w:proofErr w:type="spellEnd"/>
      <w:r w:rsidRPr="000E1A5F">
        <w:rPr>
          <w:lang w:val="en-GB"/>
          <w:rPrChange w:id="10893" w:author="Dioguardi, Fabio" w:date="2018-10-23T11:24:00Z">
            <w:rPr/>
          </w:rPrChange>
        </w:rPr>
        <w:t xml:space="preserve">” and can be controlled via FIX (see section </w:t>
      </w:r>
      <w:r w:rsidR="00DC774B" w:rsidRPr="000E1A5F">
        <w:rPr>
          <w:lang w:val="en-GB"/>
          <w:rPrChange w:id="10894" w:author="Dioguardi, Fabio" w:date="2018-10-23T11:24:00Z">
            <w:rPr/>
          </w:rPrChange>
        </w:rPr>
        <w:fldChar w:fldCharType="begin"/>
      </w:r>
      <w:r w:rsidR="00DC774B" w:rsidRPr="000E1A5F">
        <w:rPr>
          <w:lang w:val="en-GB"/>
          <w:rPrChange w:id="10895" w:author="Dioguardi, Fabio" w:date="2018-10-23T11:24:00Z">
            <w:rPr/>
          </w:rPrChange>
        </w:rPr>
        <w:instrText xml:space="preserve"> REF _Ref483235290 \r \h </w:instrText>
      </w:r>
      <w:r w:rsidR="00DC774B" w:rsidRPr="000E1A5F">
        <w:rPr>
          <w:lang w:val="en-GB"/>
          <w:rPrChange w:id="10896" w:author="Dioguardi, Fabio" w:date="2018-10-23T11:24:00Z">
            <w:rPr/>
          </w:rPrChange>
        </w:rPr>
      </w:r>
      <w:r w:rsidR="00DC774B" w:rsidRPr="000E1A5F">
        <w:rPr>
          <w:lang w:val="en-GB"/>
          <w:rPrChange w:id="10897" w:author="Dioguardi, Fabio" w:date="2018-10-23T11:24:00Z">
            <w:rPr/>
          </w:rPrChange>
        </w:rPr>
        <w:fldChar w:fldCharType="separate"/>
      </w:r>
      <w:r w:rsidR="00DE7C99" w:rsidRPr="000E1A5F">
        <w:rPr>
          <w:lang w:val="en-GB"/>
          <w:rPrChange w:id="10898" w:author="Dioguardi, Fabio" w:date="2018-10-23T11:24:00Z">
            <w:rPr/>
          </w:rPrChange>
        </w:rPr>
        <w:t>4.13</w:t>
      </w:r>
      <w:r w:rsidR="00DC774B" w:rsidRPr="000E1A5F">
        <w:rPr>
          <w:lang w:val="en-GB"/>
          <w:rPrChange w:id="10899" w:author="Dioguardi, Fabio" w:date="2018-10-23T11:24:00Z">
            <w:rPr/>
          </w:rPrChange>
        </w:rPr>
        <w:fldChar w:fldCharType="end"/>
      </w:r>
      <w:r w:rsidRPr="000E1A5F">
        <w:rPr>
          <w:lang w:val="en-GB"/>
          <w:rPrChange w:id="10900" w:author="Dioguardi, Fabio" w:date="2018-10-23T11:24:00Z">
            <w:rPr/>
          </w:rPrChange>
        </w:rPr>
        <w:t xml:space="preserve"> and </w:t>
      </w:r>
      <w:r w:rsidR="00A51DDE" w:rsidRPr="000E1A5F">
        <w:rPr>
          <w:lang w:val="en-GB"/>
          <w:rPrChange w:id="10901" w:author="Dioguardi, Fabio" w:date="2018-10-23T11:24:00Z">
            <w:rPr/>
          </w:rPrChange>
        </w:rPr>
        <w:fldChar w:fldCharType="begin"/>
      </w:r>
      <w:r w:rsidR="00A51DDE" w:rsidRPr="000E1A5F">
        <w:rPr>
          <w:lang w:val="en-GB"/>
          <w:rPrChange w:id="10902" w:author="Dioguardi, Fabio" w:date="2018-10-23T11:24:00Z">
            <w:rPr/>
          </w:rPrChange>
        </w:rPr>
        <w:instrText xml:space="preserve"> REF _Ref482810444 \h </w:instrText>
      </w:r>
      <w:r w:rsidR="00A51DDE" w:rsidRPr="000E1A5F">
        <w:rPr>
          <w:lang w:val="en-GB"/>
          <w:rPrChange w:id="10903" w:author="Dioguardi, Fabio" w:date="2018-10-23T11:24:00Z">
            <w:rPr/>
          </w:rPrChange>
        </w:rPr>
      </w:r>
      <w:r w:rsidR="00A51DDE" w:rsidRPr="000E1A5F">
        <w:rPr>
          <w:lang w:val="en-GB"/>
          <w:rPrChange w:id="10904" w:author="Dioguardi, Fabio" w:date="2018-10-23T11:24:00Z">
            <w:rPr/>
          </w:rPrChange>
        </w:rPr>
        <w:fldChar w:fldCharType="separate"/>
      </w:r>
      <w:r w:rsidR="00DE7C99" w:rsidRPr="000E1A5F">
        <w:rPr>
          <w:lang w:val="en-GB"/>
          <w:rPrChange w:id="10905" w:author="Dioguardi, Fabio" w:date="2018-10-23T11:24:00Z">
            <w:rPr/>
          </w:rPrChange>
        </w:rPr>
        <w:t xml:space="preserve">Figure </w:t>
      </w:r>
      <w:r w:rsidR="00DE7C99" w:rsidRPr="000E1A5F">
        <w:rPr>
          <w:noProof/>
          <w:lang w:val="en-GB"/>
          <w:rPrChange w:id="10906" w:author="Dioguardi, Fabio" w:date="2018-10-23T11:24:00Z">
            <w:rPr>
              <w:noProof/>
            </w:rPr>
          </w:rPrChange>
        </w:rPr>
        <w:t>54</w:t>
      </w:r>
      <w:r w:rsidR="00A51DDE" w:rsidRPr="000E1A5F">
        <w:rPr>
          <w:lang w:val="en-GB"/>
          <w:rPrChange w:id="10907" w:author="Dioguardi, Fabio" w:date="2018-10-23T11:24:00Z">
            <w:rPr/>
          </w:rPrChange>
        </w:rPr>
        <w:fldChar w:fldCharType="end"/>
      </w:r>
      <w:r w:rsidRPr="000E1A5F">
        <w:rPr>
          <w:lang w:val="en-GB"/>
          <w:rPrChange w:id="10908" w:author="Dioguardi, Fabio" w:date="2018-10-23T11:24:00Z">
            <w:rPr/>
          </w:rPrChange>
        </w:rPr>
        <w:t>).</w:t>
      </w:r>
    </w:p>
    <w:p w14:paraId="10946705" w14:textId="77777777" w:rsidR="00017FB0" w:rsidRPr="000E1A5F" w:rsidRDefault="00017FB0" w:rsidP="00017FB0">
      <w:pPr>
        <w:rPr>
          <w:lang w:val="en-GB"/>
          <w:rPrChange w:id="10909" w:author="Dioguardi, Fabio" w:date="2018-10-23T11:24:00Z">
            <w:rPr/>
          </w:rPrChange>
        </w:rPr>
      </w:pPr>
    </w:p>
    <w:p w14:paraId="50B03AE9" w14:textId="1D65F11D" w:rsidR="00017FB0" w:rsidRPr="000E1A5F" w:rsidRDefault="00F86A5D" w:rsidP="00017FB0">
      <w:pPr>
        <w:keepNext/>
        <w:jc w:val="center"/>
        <w:rPr>
          <w:lang w:val="en-GB"/>
          <w:rPrChange w:id="10910" w:author="Dioguardi, Fabio" w:date="2018-10-23T11:24:00Z">
            <w:rPr/>
          </w:rPrChange>
        </w:rPr>
      </w:pPr>
      <w:r w:rsidRPr="000E1A5F">
        <w:rPr>
          <w:lang w:val="en-GB"/>
          <w:rPrChange w:id="10911" w:author="Dioguardi, Fabio" w:date="2018-10-23T11:24:00Z">
            <w:rPr/>
          </w:rPrChange>
        </w:rPr>
        <w:pict w14:anchorId="04E91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84pt;height:132pt">
            <v:imagedata r:id="rId65" o:title="CMER_control" cropbottom="1209f"/>
          </v:shape>
        </w:pict>
      </w:r>
    </w:p>
    <w:p w14:paraId="50BFA6C6" w14:textId="57F254F8" w:rsidR="00017FB0" w:rsidRPr="000E1A5F" w:rsidRDefault="00017FB0" w:rsidP="00017FB0">
      <w:pPr>
        <w:pStyle w:val="Caption"/>
        <w:rPr>
          <w:lang w:val="en-GB"/>
          <w:rPrChange w:id="10912" w:author="Dioguardi, Fabio" w:date="2018-10-23T11:24:00Z">
            <w:rPr/>
          </w:rPrChange>
        </w:rPr>
      </w:pPr>
      <w:bookmarkStart w:id="10913" w:name="_Ref482810444"/>
      <w:r w:rsidRPr="000E1A5F">
        <w:rPr>
          <w:lang w:val="en-GB"/>
          <w:rPrChange w:id="10914" w:author="Dioguardi, Fabio" w:date="2018-10-23T11:24:00Z">
            <w:rPr/>
          </w:rPrChange>
        </w:rPr>
        <w:t xml:space="preserve">Figure </w:t>
      </w:r>
      <w:r w:rsidRPr="000E1A5F">
        <w:rPr>
          <w:lang w:val="en-GB"/>
          <w:rPrChange w:id="10915" w:author="Dioguardi, Fabio" w:date="2018-10-23T11:24:00Z">
            <w:rPr/>
          </w:rPrChange>
        </w:rPr>
        <w:fldChar w:fldCharType="begin"/>
      </w:r>
      <w:r w:rsidRPr="000E1A5F">
        <w:rPr>
          <w:lang w:val="en-GB"/>
          <w:rPrChange w:id="10916" w:author="Dioguardi, Fabio" w:date="2018-10-23T11:24:00Z">
            <w:rPr/>
          </w:rPrChange>
        </w:rPr>
        <w:instrText xml:space="preserve"> SEQ Figure \* ARABIC </w:instrText>
      </w:r>
      <w:r w:rsidRPr="000E1A5F">
        <w:rPr>
          <w:lang w:val="en-GB"/>
          <w:rPrChange w:id="10917" w:author="Dioguardi, Fabio" w:date="2018-10-23T11:24:00Z">
            <w:rPr/>
          </w:rPrChange>
        </w:rPr>
        <w:fldChar w:fldCharType="separate"/>
      </w:r>
      <w:r w:rsidR="00DE7C99" w:rsidRPr="000E1A5F">
        <w:rPr>
          <w:noProof/>
          <w:lang w:val="en-GB"/>
          <w:rPrChange w:id="10918" w:author="Dioguardi, Fabio" w:date="2018-10-23T11:24:00Z">
            <w:rPr>
              <w:noProof/>
            </w:rPr>
          </w:rPrChange>
        </w:rPr>
        <w:t>54</w:t>
      </w:r>
      <w:r w:rsidRPr="000E1A5F">
        <w:rPr>
          <w:lang w:val="en-GB"/>
          <w:rPrChange w:id="10919" w:author="Dioguardi, Fabio" w:date="2018-10-23T11:24:00Z">
            <w:rPr/>
          </w:rPrChange>
        </w:rPr>
        <w:fldChar w:fldCharType="end"/>
      </w:r>
      <w:bookmarkEnd w:id="10913"/>
      <w:r w:rsidRPr="000E1A5F">
        <w:rPr>
          <w:lang w:val="en-GB"/>
          <w:rPrChange w:id="10920" w:author="Dioguardi, Fabio" w:date="2018-10-23T11:24:00Z">
            <w:rPr/>
          </w:rPrChange>
        </w:rPr>
        <w:t xml:space="preserve">: CMER </w:t>
      </w:r>
      <w:r w:rsidR="00A51DDE" w:rsidRPr="000E1A5F">
        <w:rPr>
          <w:lang w:val="en-GB"/>
          <w:rPrChange w:id="10921" w:author="Dioguardi, Fabio" w:date="2018-10-23T11:24:00Z">
            <w:rPr/>
          </w:rPrChange>
        </w:rPr>
        <w:t xml:space="preserve">plot </w:t>
      </w:r>
      <w:r w:rsidRPr="000E1A5F">
        <w:rPr>
          <w:lang w:val="en-GB"/>
          <w:rPrChange w:id="10922" w:author="Dioguardi, Fabio" w:date="2018-10-23T11:24:00Z">
            <w:rPr/>
          </w:rPrChange>
        </w:rPr>
        <w:t xml:space="preserve">control menu. The operator can specify the time axis of the </w:t>
      </w:r>
      <w:r w:rsidR="00A51DDE" w:rsidRPr="000E1A5F">
        <w:rPr>
          <w:lang w:val="en-GB"/>
          <w:rPrChange w:id="10923" w:author="Dioguardi, Fabio" w:date="2018-10-23T11:24:00Z">
            <w:rPr/>
          </w:rPrChange>
        </w:rPr>
        <w:t xml:space="preserve">CMER </w:t>
      </w:r>
      <w:r w:rsidRPr="000E1A5F">
        <w:rPr>
          <w:lang w:val="en-GB"/>
          <w:rPrChange w:id="10924" w:author="Dioguardi, Fabio" w:date="2018-10-23T11:24:00Z">
            <w:rPr/>
          </w:rPrChange>
        </w:rPr>
        <w:t xml:space="preserve">plots via the output control menu provided by FIX (see section </w:t>
      </w:r>
      <w:r w:rsidR="00DC774B" w:rsidRPr="000E1A5F">
        <w:rPr>
          <w:lang w:val="en-GB"/>
          <w:rPrChange w:id="10925" w:author="Dioguardi, Fabio" w:date="2018-10-23T11:24:00Z">
            <w:rPr/>
          </w:rPrChange>
        </w:rPr>
        <w:fldChar w:fldCharType="begin"/>
      </w:r>
      <w:r w:rsidR="00DC774B" w:rsidRPr="000E1A5F">
        <w:rPr>
          <w:lang w:val="en-GB"/>
          <w:rPrChange w:id="10926" w:author="Dioguardi, Fabio" w:date="2018-10-23T11:24:00Z">
            <w:rPr/>
          </w:rPrChange>
        </w:rPr>
        <w:instrText xml:space="preserve"> REF _Ref483235280 \r \h </w:instrText>
      </w:r>
      <w:r w:rsidR="00DC774B" w:rsidRPr="000E1A5F">
        <w:rPr>
          <w:lang w:val="en-GB"/>
          <w:rPrChange w:id="10927" w:author="Dioguardi, Fabio" w:date="2018-10-23T11:24:00Z">
            <w:rPr/>
          </w:rPrChange>
        </w:rPr>
      </w:r>
      <w:r w:rsidR="00DC774B" w:rsidRPr="000E1A5F">
        <w:rPr>
          <w:lang w:val="en-GB"/>
          <w:rPrChange w:id="10928" w:author="Dioguardi, Fabio" w:date="2018-10-23T11:24:00Z">
            <w:rPr/>
          </w:rPrChange>
        </w:rPr>
        <w:fldChar w:fldCharType="separate"/>
      </w:r>
      <w:r w:rsidR="00DE7C99" w:rsidRPr="000E1A5F">
        <w:rPr>
          <w:lang w:val="en-GB"/>
          <w:rPrChange w:id="10929" w:author="Dioguardi, Fabio" w:date="2018-10-23T11:24:00Z">
            <w:rPr/>
          </w:rPrChange>
        </w:rPr>
        <w:t>4.13</w:t>
      </w:r>
      <w:r w:rsidR="00DC774B" w:rsidRPr="000E1A5F">
        <w:rPr>
          <w:lang w:val="en-GB"/>
          <w:rPrChange w:id="10930" w:author="Dioguardi, Fabio" w:date="2018-10-23T11:24:00Z">
            <w:rPr/>
          </w:rPrChange>
        </w:rPr>
        <w:fldChar w:fldCharType="end"/>
      </w:r>
      <w:r w:rsidRPr="000E1A5F">
        <w:rPr>
          <w:lang w:val="en-GB"/>
          <w:rPrChange w:id="10931" w:author="Dioguardi, Fabio" w:date="2018-10-23T11:24:00Z">
            <w:rPr/>
          </w:rPrChange>
        </w:rPr>
        <w:t>).</w:t>
      </w:r>
    </w:p>
    <w:p w14:paraId="2840DFA5" w14:textId="313B7336" w:rsidR="00017FB0" w:rsidRPr="000E1A5F" w:rsidRDefault="00017FB0" w:rsidP="00017FB0">
      <w:pPr>
        <w:pStyle w:val="Caption"/>
        <w:jc w:val="center"/>
        <w:rPr>
          <w:lang w:val="en-GB"/>
          <w:rPrChange w:id="10932" w:author="Dioguardi, Fabio" w:date="2018-10-23T11:24:00Z">
            <w:rPr/>
          </w:rPrChange>
        </w:rPr>
      </w:pPr>
    </w:p>
    <w:p w14:paraId="57FDB5D2" w14:textId="212D76E7" w:rsidR="00A51DDE" w:rsidRPr="000E1A5F" w:rsidRDefault="00A51DDE" w:rsidP="001507E8">
      <w:pPr>
        <w:pStyle w:val="ListParagraph"/>
        <w:numPr>
          <w:ilvl w:val="0"/>
          <w:numId w:val="25"/>
        </w:numPr>
        <w:rPr>
          <w:lang w:val="en-GB"/>
          <w:rPrChange w:id="10933" w:author="Dioguardi, Fabio" w:date="2018-10-23T11:24:00Z">
            <w:rPr/>
          </w:rPrChange>
        </w:rPr>
      </w:pPr>
      <w:r w:rsidRPr="000E1A5F">
        <w:rPr>
          <w:b/>
          <w:u w:val="single"/>
          <w:lang w:val="en-GB"/>
          <w:rPrChange w:id="10934" w:author="Dioguardi, Fabio" w:date="2018-10-23T11:24:00Z">
            <w:rPr>
              <w:b/>
              <w:u w:val="single"/>
            </w:rPr>
          </w:rPrChange>
        </w:rPr>
        <w:lastRenderedPageBreak/>
        <w:t>FMER plots</w:t>
      </w:r>
      <w:r w:rsidRPr="000E1A5F">
        <w:rPr>
          <w:lang w:val="en-GB"/>
          <w:rPrChange w:id="10935" w:author="Dioguardi, Fabio" w:date="2018-10-23T11:24:00Z">
            <w:rPr/>
          </w:rPrChange>
        </w:rPr>
        <w:t>:</w:t>
      </w:r>
    </w:p>
    <w:p w14:paraId="1E60AA3B" w14:textId="5F3B4514" w:rsidR="00A51DDE" w:rsidRPr="000E1A5F" w:rsidRDefault="00A51DDE" w:rsidP="00A51DDE">
      <w:pPr>
        <w:rPr>
          <w:lang w:val="en-GB"/>
          <w:rPrChange w:id="10936" w:author="Dioguardi, Fabio" w:date="2018-10-23T11:24:00Z">
            <w:rPr/>
          </w:rPrChange>
        </w:rPr>
      </w:pPr>
      <w:r w:rsidRPr="000E1A5F">
        <w:rPr>
          <w:lang w:val="en-GB"/>
          <w:rPrChange w:id="10937" w:author="Dioguardi, Fabio" w:date="2018-10-23T11:24:00Z">
            <w:rPr/>
          </w:rPrChange>
        </w:rPr>
        <w:t>These plots show the results for</w:t>
      </w:r>
      <w:r w:rsidRPr="000E1A5F">
        <w:rPr>
          <w:szCs w:val="22"/>
          <w:lang w:val="en-GB"/>
          <w:rPrChange w:id="10938" w:author="Dioguardi, Fabio" w:date="2018-10-23T11:24:00Z">
            <w:rPr>
              <w:szCs w:val="22"/>
            </w:rPr>
          </w:rPrChange>
        </w:rPr>
        <w:t xml:space="preserve"> </w:t>
      </w:r>
      <w:r w:rsidR="00204440" w:rsidRPr="000E1A5F">
        <w:rPr>
          <w:lang w:val="en-GB"/>
          <w:rPrChange w:id="10939" w:author="Dioguardi, Fabio" w:date="2018-10-23T11:24:00Z">
            <w:rPr/>
          </w:rPrChange>
        </w:rPr>
        <w:t>F</w:t>
      </w:r>
      <w:r w:rsidR="00914A84" w:rsidRPr="000E1A5F">
        <w:rPr>
          <w:lang w:val="en-GB"/>
          <w:rPrChange w:id="10940" w:author="Dioguardi, Fabio" w:date="2018-10-23T11:24:00Z">
            <w:rPr/>
          </w:rPrChange>
        </w:rPr>
        <w:t>MER</w:t>
      </w:r>
      <w:r w:rsidR="00204440" w:rsidRPr="000E1A5F">
        <w:rPr>
          <w:lang w:val="en-GB"/>
          <w:rPrChange w:id="10941" w:author="Dioguardi, Fabio" w:date="2018-10-23T11:24:00Z">
            <w:rPr/>
          </w:rPrChange>
        </w:rPr>
        <w:t xml:space="preserve">, </w:t>
      </w:r>
      <w:r w:rsidRPr="000E1A5F">
        <w:rPr>
          <w:lang w:val="en-GB"/>
          <w:rPrChange w:id="10942" w:author="Dioguardi, Fabio" w:date="2018-10-23T11:24:00Z">
            <w:rPr/>
          </w:rPrChange>
        </w:rPr>
        <w:t xml:space="preserve">i.e. </w:t>
      </w:r>
      <w:r w:rsidR="00204440" w:rsidRPr="000E1A5F">
        <w:rPr>
          <w:lang w:val="en-GB"/>
          <w:rPrChange w:id="10943" w:author="Dioguardi, Fabio" w:date="2018-10-23T11:24:00Z">
            <w:rPr/>
          </w:rPrChange>
        </w:rPr>
        <w:t>the best estimate of the mass eruption rate</w:t>
      </w:r>
      <w:r w:rsidR="00914A84" w:rsidRPr="000E1A5F">
        <w:rPr>
          <w:lang w:val="en-GB"/>
          <w:rPrChange w:id="10944" w:author="Dioguardi, Fabio" w:date="2018-10-23T11:24:00Z">
            <w:rPr/>
          </w:rPrChange>
        </w:rPr>
        <w:t xml:space="preserve"> based on </w:t>
      </w:r>
      <w:r w:rsidR="00204440" w:rsidRPr="000E1A5F">
        <w:rPr>
          <w:lang w:val="en-GB"/>
          <w:rPrChange w:id="10945" w:author="Dioguardi, Fabio" w:date="2018-10-23T11:24:00Z">
            <w:rPr/>
          </w:rPrChange>
        </w:rPr>
        <w:t>FOXI routines</w:t>
      </w:r>
      <w:r w:rsidR="005723AC" w:rsidRPr="000E1A5F">
        <w:rPr>
          <w:lang w:val="en-GB"/>
          <w:rPrChange w:id="10946" w:author="Dioguardi, Fabio" w:date="2018-10-23T11:24:00Z">
            <w:rPr/>
          </w:rPrChange>
        </w:rPr>
        <w:t xml:space="preserve"> </w:t>
      </w:r>
      <w:r w:rsidRPr="000E1A5F">
        <w:rPr>
          <w:lang w:val="en-GB"/>
          <w:rPrChange w:id="10947" w:author="Dioguardi, Fabio" w:date="2018-10-23T11:24:00Z">
            <w:rPr/>
          </w:rPrChange>
        </w:rPr>
        <w:t>(see</w:t>
      </w:r>
      <w:r w:rsidR="00274D2E" w:rsidRPr="000E1A5F">
        <w:rPr>
          <w:lang w:val="en-GB"/>
          <w:rPrChange w:id="10948" w:author="Dioguardi, Fabio" w:date="2018-10-23T11:24:00Z">
            <w:rPr/>
          </w:rPrChange>
        </w:rPr>
        <w:t xml:space="preserve"> </w:t>
      </w:r>
      <w:r w:rsidR="00274D2E" w:rsidRPr="000E1A5F">
        <w:rPr>
          <w:lang w:val="en-GB"/>
          <w:rPrChange w:id="10949" w:author="Dioguardi, Fabio" w:date="2018-10-23T11:24:00Z">
            <w:rPr/>
          </w:rPrChange>
        </w:rPr>
        <w:fldChar w:fldCharType="begin"/>
      </w:r>
      <w:r w:rsidR="00274D2E" w:rsidRPr="000E1A5F">
        <w:rPr>
          <w:lang w:val="en-GB"/>
          <w:rPrChange w:id="10950" w:author="Dioguardi, Fabio" w:date="2018-10-23T11:24:00Z">
            <w:rPr/>
          </w:rPrChange>
        </w:rPr>
        <w:instrText xml:space="preserve"> REF _Ref482811035 \h </w:instrText>
      </w:r>
      <w:r w:rsidR="00274D2E" w:rsidRPr="000E1A5F">
        <w:rPr>
          <w:lang w:val="en-GB"/>
          <w:rPrChange w:id="10951" w:author="Dioguardi, Fabio" w:date="2018-10-23T11:24:00Z">
            <w:rPr/>
          </w:rPrChange>
        </w:rPr>
      </w:r>
      <w:r w:rsidR="00274D2E" w:rsidRPr="000E1A5F">
        <w:rPr>
          <w:lang w:val="en-GB"/>
          <w:rPrChange w:id="10952" w:author="Dioguardi, Fabio" w:date="2018-10-23T11:24:00Z">
            <w:rPr/>
          </w:rPrChange>
        </w:rPr>
        <w:fldChar w:fldCharType="separate"/>
      </w:r>
      <w:r w:rsidR="00DE7C99" w:rsidRPr="000E1A5F">
        <w:rPr>
          <w:lang w:val="en-GB"/>
          <w:rPrChange w:id="10953" w:author="Dioguardi, Fabio" w:date="2018-10-23T11:24:00Z">
            <w:rPr/>
          </w:rPrChange>
        </w:rPr>
        <w:t xml:space="preserve">Figure </w:t>
      </w:r>
      <w:r w:rsidR="00DE7C99" w:rsidRPr="000E1A5F">
        <w:rPr>
          <w:noProof/>
          <w:lang w:val="en-GB"/>
          <w:rPrChange w:id="10954" w:author="Dioguardi, Fabio" w:date="2018-10-23T11:24:00Z">
            <w:rPr>
              <w:noProof/>
            </w:rPr>
          </w:rPrChange>
        </w:rPr>
        <w:t>55</w:t>
      </w:r>
      <w:r w:rsidR="00274D2E" w:rsidRPr="000E1A5F">
        <w:rPr>
          <w:lang w:val="en-GB"/>
          <w:rPrChange w:id="10955" w:author="Dioguardi, Fabio" w:date="2018-10-23T11:24:00Z">
            <w:rPr/>
          </w:rPrChange>
        </w:rPr>
        <w:fldChar w:fldCharType="end"/>
      </w:r>
      <w:r w:rsidR="00914A84" w:rsidRPr="000E1A5F">
        <w:rPr>
          <w:lang w:val="en-GB"/>
          <w:rPrChange w:id="10956" w:author="Dioguardi, Fabio" w:date="2018-10-23T11:24:00Z">
            <w:rPr/>
          </w:rPrChange>
        </w:rPr>
        <w:t>).</w:t>
      </w:r>
      <w:r w:rsidRPr="000E1A5F">
        <w:rPr>
          <w:lang w:val="en-GB"/>
          <w:rPrChange w:id="10957" w:author="Dioguardi, Fabio" w:date="2018-10-23T11:24:00Z">
            <w:rPr/>
          </w:rPrChange>
        </w:rPr>
        <w:t xml:space="preserve"> </w:t>
      </w:r>
    </w:p>
    <w:p w14:paraId="46C64CC0" w14:textId="77777777" w:rsidR="00A51DDE" w:rsidRPr="000E1A5F" w:rsidRDefault="00A51DDE" w:rsidP="00A51DDE">
      <w:pPr>
        <w:keepNext/>
        <w:rPr>
          <w:lang w:val="en-GB"/>
          <w:rPrChange w:id="10958" w:author="Dioguardi, Fabio" w:date="2018-10-23T11:24:00Z">
            <w:rPr/>
          </w:rPrChange>
        </w:rPr>
      </w:pPr>
      <w:r w:rsidRPr="000E1A5F">
        <w:rPr>
          <w:noProof/>
          <w:lang w:val="en-GB" w:eastAsia="en-GB"/>
        </w:rPr>
        <w:drawing>
          <wp:inline distT="0" distB="0" distL="0" distR="0" wp14:anchorId="745FB4A3" wp14:editId="2E9EE2B3">
            <wp:extent cx="5714998" cy="2683614"/>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14998" cy="2683614"/>
                    </a:xfrm>
                    <a:prstGeom prst="rect">
                      <a:avLst/>
                    </a:prstGeom>
                    <a:noFill/>
                    <a:ln>
                      <a:noFill/>
                    </a:ln>
                  </pic:spPr>
                </pic:pic>
              </a:graphicData>
            </a:graphic>
          </wp:inline>
        </w:drawing>
      </w:r>
    </w:p>
    <w:p w14:paraId="3222B59A" w14:textId="437843D2" w:rsidR="00A51DDE" w:rsidRPr="000E1A5F" w:rsidRDefault="00A51DDE" w:rsidP="00A51DDE">
      <w:pPr>
        <w:pStyle w:val="Caption"/>
        <w:rPr>
          <w:lang w:val="en-GB"/>
          <w:rPrChange w:id="10959" w:author="Dioguardi, Fabio" w:date="2018-10-23T11:24:00Z">
            <w:rPr/>
          </w:rPrChange>
        </w:rPr>
      </w:pPr>
      <w:bookmarkStart w:id="10960" w:name="_Ref482811035"/>
      <w:r w:rsidRPr="000E1A5F">
        <w:rPr>
          <w:lang w:val="en-GB"/>
          <w:rPrChange w:id="10961" w:author="Dioguardi, Fabio" w:date="2018-10-23T11:24:00Z">
            <w:rPr/>
          </w:rPrChange>
        </w:rPr>
        <w:t xml:space="preserve">Figure </w:t>
      </w:r>
      <w:r w:rsidRPr="000E1A5F">
        <w:rPr>
          <w:lang w:val="en-GB"/>
          <w:rPrChange w:id="10962" w:author="Dioguardi, Fabio" w:date="2018-10-23T11:24:00Z">
            <w:rPr/>
          </w:rPrChange>
        </w:rPr>
        <w:fldChar w:fldCharType="begin"/>
      </w:r>
      <w:r w:rsidRPr="000E1A5F">
        <w:rPr>
          <w:lang w:val="en-GB"/>
          <w:rPrChange w:id="10963" w:author="Dioguardi, Fabio" w:date="2018-10-23T11:24:00Z">
            <w:rPr/>
          </w:rPrChange>
        </w:rPr>
        <w:instrText xml:space="preserve"> SEQ Figure \* ARABIC </w:instrText>
      </w:r>
      <w:r w:rsidRPr="000E1A5F">
        <w:rPr>
          <w:lang w:val="en-GB"/>
          <w:rPrChange w:id="10964" w:author="Dioguardi, Fabio" w:date="2018-10-23T11:24:00Z">
            <w:rPr/>
          </w:rPrChange>
        </w:rPr>
        <w:fldChar w:fldCharType="separate"/>
      </w:r>
      <w:r w:rsidR="00DE7C99" w:rsidRPr="000E1A5F">
        <w:rPr>
          <w:noProof/>
          <w:lang w:val="en-GB"/>
          <w:rPrChange w:id="10965" w:author="Dioguardi, Fabio" w:date="2018-10-23T11:24:00Z">
            <w:rPr>
              <w:noProof/>
            </w:rPr>
          </w:rPrChange>
        </w:rPr>
        <w:t>55</w:t>
      </w:r>
      <w:r w:rsidRPr="000E1A5F">
        <w:rPr>
          <w:lang w:val="en-GB"/>
          <w:rPrChange w:id="10966" w:author="Dioguardi, Fabio" w:date="2018-10-23T11:24:00Z">
            <w:rPr/>
          </w:rPrChange>
        </w:rPr>
        <w:fldChar w:fldCharType="end"/>
      </w:r>
      <w:bookmarkEnd w:id="10960"/>
      <w:r w:rsidRPr="000E1A5F">
        <w:rPr>
          <w:lang w:val="en-GB"/>
          <w:rPrChange w:id="10967" w:author="Dioguardi, Fabio" w:date="2018-10-23T11:24:00Z">
            <w:rPr/>
          </w:rPrChange>
        </w:rPr>
        <w:t>: Example for an FMER plot. This graph shows the FMER results of a simulation on the basis of the radar data achieved during the Eyjafjallajökull eruption on May 5, 2010.</w:t>
      </w:r>
    </w:p>
    <w:p w14:paraId="323D116A" w14:textId="6C60C850" w:rsidR="00A51DDE" w:rsidRPr="000E1A5F" w:rsidRDefault="00A51DDE" w:rsidP="00A51DDE">
      <w:pPr>
        <w:rPr>
          <w:lang w:val="en-GB"/>
          <w:rPrChange w:id="10968" w:author="Dioguardi, Fabio" w:date="2018-10-23T11:24:00Z">
            <w:rPr/>
          </w:rPrChange>
        </w:rPr>
      </w:pPr>
      <w:r w:rsidRPr="000E1A5F">
        <w:rPr>
          <w:lang w:val="en-GB"/>
          <w:rPrChange w:id="10969" w:author="Dioguardi, Fabio" w:date="2018-10-23T11:24:00Z">
            <w:rPr/>
          </w:rPrChange>
        </w:rPr>
        <w:t>The curves</w:t>
      </w:r>
      <w:r w:rsidR="009B349F" w:rsidRPr="000E1A5F">
        <w:rPr>
          <w:lang w:val="en-GB"/>
          <w:rPrChange w:id="10970" w:author="Dioguardi, Fabio" w:date="2018-10-23T11:24:00Z">
            <w:rPr/>
          </w:rPrChange>
        </w:rPr>
        <w:t xml:space="preserve"> in these plots</w:t>
      </w:r>
      <w:r w:rsidRPr="000E1A5F">
        <w:rPr>
          <w:lang w:val="en-GB"/>
          <w:rPrChange w:id="10971" w:author="Dioguardi, Fabio" w:date="2018-10-23T11:24:00Z">
            <w:rPr/>
          </w:rPrChange>
        </w:rPr>
        <w:t xml:space="preserve"> represent the temporal development of (see section </w:t>
      </w:r>
      <w:r w:rsidR="00DC774B" w:rsidRPr="000E1A5F">
        <w:rPr>
          <w:lang w:val="en-GB"/>
          <w:rPrChange w:id="10972" w:author="Dioguardi, Fabio" w:date="2018-10-23T11:24:00Z">
            <w:rPr/>
          </w:rPrChange>
        </w:rPr>
        <w:fldChar w:fldCharType="begin"/>
      </w:r>
      <w:r w:rsidR="00DC774B" w:rsidRPr="000E1A5F">
        <w:rPr>
          <w:lang w:val="en-GB"/>
          <w:rPrChange w:id="10973" w:author="Dioguardi, Fabio" w:date="2018-10-23T11:24:00Z">
            <w:rPr/>
          </w:rPrChange>
        </w:rPr>
        <w:instrText xml:space="preserve"> REF _Ref482810846 \r \h </w:instrText>
      </w:r>
      <w:r w:rsidR="00DC774B" w:rsidRPr="000E1A5F">
        <w:rPr>
          <w:lang w:val="en-GB"/>
          <w:rPrChange w:id="10974" w:author="Dioguardi, Fabio" w:date="2018-10-23T11:24:00Z">
            <w:rPr/>
          </w:rPrChange>
        </w:rPr>
      </w:r>
      <w:r w:rsidR="00DC774B" w:rsidRPr="000E1A5F">
        <w:rPr>
          <w:lang w:val="en-GB"/>
          <w:rPrChange w:id="10975" w:author="Dioguardi, Fabio" w:date="2018-10-23T11:24:00Z">
            <w:rPr/>
          </w:rPrChange>
        </w:rPr>
        <w:fldChar w:fldCharType="separate"/>
      </w:r>
      <w:r w:rsidR="00DE7C99" w:rsidRPr="000E1A5F">
        <w:rPr>
          <w:lang w:val="en-GB"/>
          <w:rPrChange w:id="10976" w:author="Dioguardi, Fabio" w:date="2018-10-23T11:24:00Z">
            <w:rPr/>
          </w:rPrChange>
        </w:rPr>
        <w:t>5.8.3</w:t>
      </w:r>
      <w:r w:rsidR="00DC774B" w:rsidRPr="000E1A5F">
        <w:rPr>
          <w:lang w:val="en-GB"/>
          <w:rPrChange w:id="10977" w:author="Dioguardi, Fabio" w:date="2018-10-23T11:24:00Z">
            <w:rPr/>
          </w:rPrChange>
        </w:rPr>
        <w:fldChar w:fldCharType="end"/>
      </w:r>
      <w:r w:rsidRPr="000E1A5F">
        <w:rPr>
          <w:lang w:val="en-GB"/>
          <w:rPrChange w:id="10978" w:author="Dioguardi, Fabio" w:date="2018-10-23T11:24:00Z">
            <w:rPr/>
          </w:rPrChange>
        </w:rPr>
        <w:t>):</w:t>
      </w:r>
    </w:p>
    <w:p w14:paraId="6DD259EF" w14:textId="76FFD35F" w:rsidR="00A51DDE" w:rsidRPr="000E1A5F" w:rsidRDefault="00A51DDE">
      <w:pPr>
        <w:rPr>
          <w:rFonts w:eastAsiaTheme="minorEastAsia"/>
          <w:lang w:val="en-GB"/>
          <w:rPrChange w:id="10979" w:author="Dioguardi, Fabio" w:date="2018-10-23T11:24:00Z">
            <w:rPr>
              <w:rFonts w:eastAsiaTheme="minorEastAsia"/>
            </w:rPr>
          </w:rPrChange>
        </w:rPr>
      </w:pPr>
      <w:proofErr w:type="spellStart"/>
      <w:r w:rsidRPr="000E1A5F">
        <w:rPr>
          <w:rFonts w:eastAsiaTheme="minorEastAsia"/>
          <w:b/>
          <w:i/>
          <w:lang w:val="en-GB"/>
          <w:rPrChange w:id="10980" w:author="Dioguardi, Fabio" w:date="2018-10-23T11:24:00Z">
            <w:rPr>
              <w:rFonts w:eastAsiaTheme="minorEastAsia"/>
              <w:b/>
              <w:i/>
            </w:rPr>
          </w:rPrChange>
        </w:rPr>
        <w:t>Q</w:t>
      </w:r>
      <w:r w:rsidRPr="000E1A5F">
        <w:rPr>
          <w:rFonts w:eastAsiaTheme="minorEastAsia"/>
          <w:b/>
          <w:i/>
          <w:vertAlign w:val="subscript"/>
          <w:lang w:val="en-GB"/>
          <w:rPrChange w:id="10981"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10982" w:author="Dioguardi, Fabio" w:date="2018-10-23T11:24:00Z">
            <w:rPr>
              <w:rFonts w:eastAsiaTheme="minorEastAsia"/>
              <w:b/>
              <w:i/>
              <w:vertAlign w:val="subscript"/>
            </w:rPr>
          </w:rPrChange>
        </w:rPr>
        <w:t>. min</w:t>
      </w:r>
      <w:r w:rsidRPr="000E1A5F">
        <w:rPr>
          <w:rFonts w:eastAsiaTheme="minorEastAsia"/>
          <w:lang w:val="en-GB"/>
          <w:rPrChange w:id="10983" w:author="Dioguardi, Fabio" w:date="2018-10-23T11:24:00Z">
            <w:rPr>
              <w:rFonts w:eastAsiaTheme="minorEastAsia"/>
            </w:rPr>
          </w:rPrChange>
        </w:rPr>
        <w:t>: grey dashed line</w:t>
      </w:r>
    </w:p>
    <w:p w14:paraId="3546B94E" w14:textId="382243B5" w:rsidR="00A51DDE" w:rsidRPr="000E1A5F" w:rsidRDefault="00A51DDE">
      <w:pPr>
        <w:rPr>
          <w:rFonts w:eastAsiaTheme="minorEastAsia"/>
          <w:lang w:val="en-GB"/>
          <w:rPrChange w:id="10984" w:author="Dioguardi, Fabio" w:date="2018-10-23T11:24:00Z">
            <w:rPr>
              <w:rFonts w:eastAsiaTheme="minorEastAsia"/>
            </w:rPr>
          </w:rPrChange>
        </w:rPr>
      </w:pPr>
      <w:proofErr w:type="spellStart"/>
      <w:r w:rsidRPr="000E1A5F">
        <w:rPr>
          <w:rFonts w:eastAsiaTheme="minorEastAsia"/>
          <w:b/>
          <w:i/>
          <w:lang w:val="en-GB"/>
          <w:rPrChange w:id="10985" w:author="Dioguardi, Fabio" w:date="2018-10-23T11:24:00Z">
            <w:rPr>
              <w:rFonts w:eastAsiaTheme="minorEastAsia"/>
              <w:b/>
              <w:i/>
            </w:rPr>
          </w:rPrChange>
        </w:rPr>
        <w:t>Q</w:t>
      </w:r>
      <w:r w:rsidRPr="000E1A5F">
        <w:rPr>
          <w:rFonts w:eastAsiaTheme="minorEastAsia"/>
          <w:b/>
          <w:i/>
          <w:vertAlign w:val="subscript"/>
          <w:lang w:val="en-GB"/>
          <w:rPrChange w:id="10986" w:author="Dioguardi, Fabio" w:date="2018-10-23T11:24:00Z">
            <w:rPr>
              <w:rFonts w:eastAsiaTheme="minorEastAsia"/>
              <w:b/>
              <w:i/>
              <w:vertAlign w:val="subscript"/>
            </w:rPr>
          </w:rPrChange>
        </w:rPr>
        <w:t>FMER_min</w:t>
      </w:r>
      <w:proofErr w:type="spellEnd"/>
      <w:r w:rsidRPr="000E1A5F">
        <w:rPr>
          <w:rFonts w:eastAsiaTheme="minorEastAsia"/>
          <w:lang w:val="en-GB"/>
          <w:rPrChange w:id="10987" w:author="Dioguardi, Fabio" w:date="2018-10-23T11:24:00Z">
            <w:rPr>
              <w:rFonts w:eastAsiaTheme="minorEastAsia"/>
            </w:rPr>
          </w:rPrChange>
        </w:rPr>
        <w:t>: green straight line</w:t>
      </w:r>
    </w:p>
    <w:p w14:paraId="7FA3888E" w14:textId="42F40947" w:rsidR="00A51DDE" w:rsidRPr="000E1A5F" w:rsidRDefault="00A51DDE">
      <w:pPr>
        <w:rPr>
          <w:rFonts w:eastAsiaTheme="minorEastAsia"/>
          <w:b/>
          <w:i/>
          <w:lang w:val="en-GB"/>
          <w:rPrChange w:id="10988" w:author="Dioguardi, Fabio" w:date="2018-10-23T11:24:00Z">
            <w:rPr>
              <w:rFonts w:eastAsiaTheme="minorEastAsia"/>
              <w:b/>
              <w:i/>
            </w:rPr>
          </w:rPrChange>
        </w:rPr>
      </w:pPr>
      <w:r w:rsidRPr="000E1A5F">
        <w:rPr>
          <w:rFonts w:eastAsiaTheme="minorEastAsia"/>
          <w:b/>
          <w:i/>
          <w:lang w:val="en-GB"/>
          <w:rPrChange w:id="10989" w:author="Dioguardi, Fabio" w:date="2018-10-23T11:24:00Z">
            <w:rPr>
              <w:rFonts w:eastAsiaTheme="minorEastAsia"/>
              <w:b/>
              <w:i/>
            </w:rPr>
          </w:rPrChange>
        </w:rPr>
        <w:t>Q</w:t>
      </w:r>
      <w:r w:rsidRPr="000E1A5F">
        <w:rPr>
          <w:rFonts w:eastAsiaTheme="minorEastAsia"/>
          <w:b/>
          <w:i/>
          <w:vertAlign w:val="subscript"/>
          <w:lang w:val="en-GB"/>
          <w:rPrChange w:id="10990" w:author="Dioguardi, Fabio" w:date="2018-10-23T11:24:00Z">
            <w:rPr>
              <w:rFonts w:eastAsiaTheme="minorEastAsia"/>
              <w:b/>
              <w:i/>
              <w:vertAlign w:val="subscript"/>
            </w:rPr>
          </w:rPrChange>
        </w:rPr>
        <w:t>FMER</w:t>
      </w:r>
      <w:r w:rsidRPr="000E1A5F">
        <w:rPr>
          <w:rFonts w:eastAsiaTheme="minorEastAsia"/>
          <w:lang w:val="en-GB"/>
          <w:rPrChange w:id="10991" w:author="Dioguardi, Fabio" w:date="2018-10-23T11:24:00Z">
            <w:rPr>
              <w:rFonts w:eastAsiaTheme="minorEastAsia"/>
            </w:rPr>
          </w:rPrChange>
        </w:rPr>
        <w:t>: red dashed line</w:t>
      </w:r>
    </w:p>
    <w:p w14:paraId="5FE323CA" w14:textId="158C505F" w:rsidR="00A51DDE" w:rsidRPr="000E1A5F" w:rsidRDefault="00A51DDE">
      <w:pPr>
        <w:rPr>
          <w:rFonts w:eastAsiaTheme="minorEastAsia"/>
          <w:lang w:val="en-GB"/>
          <w:rPrChange w:id="10992" w:author="Dioguardi, Fabio" w:date="2018-10-23T11:24:00Z">
            <w:rPr>
              <w:rFonts w:eastAsiaTheme="minorEastAsia"/>
            </w:rPr>
          </w:rPrChange>
        </w:rPr>
      </w:pPr>
      <w:proofErr w:type="spellStart"/>
      <w:r w:rsidRPr="000E1A5F">
        <w:rPr>
          <w:rFonts w:eastAsiaTheme="minorEastAsia"/>
          <w:b/>
          <w:i/>
          <w:lang w:val="en-GB"/>
          <w:rPrChange w:id="10993" w:author="Dioguardi, Fabio" w:date="2018-10-23T11:24:00Z">
            <w:rPr>
              <w:rFonts w:eastAsiaTheme="minorEastAsia"/>
              <w:b/>
              <w:i/>
            </w:rPr>
          </w:rPrChange>
        </w:rPr>
        <w:t>Q</w:t>
      </w:r>
      <w:r w:rsidRPr="000E1A5F">
        <w:rPr>
          <w:rFonts w:eastAsiaTheme="minorEastAsia"/>
          <w:b/>
          <w:i/>
          <w:vertAlign w:val="subscript"/>
          <w:lang w:val="en-GB"/>
          <w:rPrChange w:id="10994" w:author="Dioguardi, Fabio" w:date="2018-10-23T11:24:00Z">
            <w:rPr>
              <w:rFonts w:eastAsiaTheme="minorEastAsia"/>
              <w:b/>
              <w:i/>
              <w:vertAlign w:val="subscript"/>
            </w:rPr>
          </w:rPrChange>
        </w:rPr>
        <w:t>FMER_max</w:t>
      </w:r>
      <w:proofErr w:type="spellEnd"/>
      <w:r w:rsidRPr="000E1A5F">
        <w:rPr>
          <w:rFonts w:eastAsiaTheme="minorEastAsia"/>
          <w:lang w:val="en-GB"/>
          <w:rPrChange w:id="10995" w:author="Dioguardi, Fabio" w:date="2018-10-23T11:24:00Z">
            <w:rPr>
              <w:rFonts w:eastAsiaTheme="minorEastAsia"/>
            </w:rPr>
          </w:rPrChange>
        </w:rPr>
        <w:t>: yellow straight line</w:t>
      </w:r>
    </w:p>
    <w:p w14:paraId="1FD905BC" w14:textId="675EBA69" w:rsidR="00A51DDE" w:rsidRPr="000E1A5F" w:rsidRDefault="00A51DDE" w:rsidP="00A51DDE">
      <w:pPr>
        <w:rPr>
          <w:rFonts w:eastAsiaTheme="minorEastAsia"/>
          <w:lang w:val="en-GB"/>
          <w:rPrChange w:id="10996" w:author="Dioguardi, Fabio" w:date="2018-10-23T11:24:00Z">
            <w:rPr>
              <w:rFonts w:eastAsiaTheme="minorEastAsia"/>
            </w:rPr>
          </w:rPrChange>
        </w:rPr>
      </w:pPr>
      <w:proofErr w:type="spellStart"/>
      <w:r w:rsidRPr="000E1A5F">
        <w:rPr>
          <w:rFonts w:eastAsiaTheme="minorEastAsia"/>
          <w:b/>
          <w:i/>
          <w:lang w:val="en-GB"/>
          <w:rPrChange w:id="10997" w:author="Dioguardi, Fabio" w:date="2018-10-23T11:24:00Z">
            <w:rPr>
              <w:rFonts w:eastAsiaTheme="minorEastAsia"/>
              <w:b/>
              <w:i/>
            </w:rPr>
          </w:rPrChange>
        </w:rPr>
        <w:t>Q</w:t>
      </w:r>
      <w:r w:rsidRPr="000E1A5F">
        <w:rPr>
          <w:rFonts w:eastAsiaTheme="minorEastAsia"/>
          <w:b/>
          <w:i/>
          <w:vertAlign w:val="subscript"/>
          <w:lang w:val="en-GB"/>
          <w:rPrChange w:id="10998" w:author="Dioguardi, Fabio" w:date="2018-10-23T11:24:00Z">
            <w:rPr>
              <w:rFonts w:eastAsiaTheme="minorEastAsia"/>
              <w:b/>
              <w:i/>
              <w:vertAlign w:val="subscript"/>
            </w:rPr>
          </w:rPrChange>
        </w:rPr>
        <w:t>f_abs</w:t>
      </w:r>
      <w:proofErr w:type="spellEnd"/>
      <w:r w:rsidRPr="000E1A5F">
        <w:rPr>
          <w:rFonts w:eastAsiaTheme="minorEastAsia"/>
          <w:b/>
          <w:i/>
          <w:vertAlign w:val="subscript"/>
          <w:lang w:val="en-GB"/>
          <w:rPrChange w:id="10999" w:author="Dioguardi, Fabio" w:date="2018-10-23T11:24:00Z">
            <w:rPr>
              <w:rFonts w:eastAsiaTheme="minorEastAsia"/>
              <w:b/>
              <w:i/>
              <w:vertAlign w:val="subscript"/>
            </w:rPr>
          </w:rPrChange>
        </w:rPr>
        <w:t>. max</w:t>
      </w:r>
      <w:r w:rsidRPr="000E1A5F">
        <w:rPr>
          <w:rFonts w:eastAsiaTheme="minorEastAsia"/>
          <w:lang w:val="en-GB"/>
          <w:rPrChange w:id="11000" w:author="Dioguardi, Fabio" w:date="2018-10-23T11:24:00Z">
            <w:rPr>
              <w:rFonts w:eastAsiaTheme="minorEastAsia"/>
            </w:rPr>
          </w:rPrChange>
        </w:rPr>
        <w:t>: grey dashed line</w:t>
      </w:r>
    </w:p>
    <w:p w14:paraId="2CED1F5D" w14:textId="77777777" w:rsidR="00A51DDE" w:rsidRPr="000E1A5F" w:rsidRDefault="00A51DDE">
      <w:pPr>
        <w:rPr>
          <w:rFonts w:eastAsiaTheme="minorEastAsia"/>
          <w:b/>
          <w:i/>
          <w:vertAlign w:val="subscript"/>
          <w:lang w:val="en-GB"/>
          <w:rPrChange w:id="11001" w:author="Dioguardi, Fabio" w:date="2018-10-23T11:24:00Z">
            <w:rPr>
              <w:rFonts w:eastAsiaTheme="minorEastAsia"/>
              <w:b/>
              <w:i/>
              <w:vertAlign w:val="subscript"/>
            </w:rPr>
          </w:rPrChange>
        </w:rPr>
      </w:pPr>
    </w:p>
    <w:p w14:paraId="376CBCAF" w14:textId="7E84458E" w:rsidR="00A51DDE" w:rsidRPr="000E1A5F" w:rsidRDefault="00A51DDE" w:rsidP="00A51DDE">
      <w:pPr>
        <w:rPr>
          <w:lang w:val="en-GB"/>
          <w:rPrChange w:id="11002" w:author="Dioguardi, Fabio" w:date="2018-10-23T11:24:00Z">
            <w:rPr/>
          </w:rPrChange>
        </w:rPr>
      </w:pPr>
      <w:r w:rsidRPr="000E1A5F">
        <w:rPr>
          <w:rFonts w:eastAsiaTheme="minorEastAsia"/>
          <w:lang w:val="en-GB"/>
          <w:rPrChange w:id="11003" w:author="Dioguardi, Fabio" w:date="2018-10-23T11:24:00Z">
            <w:rPr>
              <w:rFonts w:eastAsiaTheme="minorEastAsia"/>
            </w:rPr>
          </w:rPrChange>
        </w:rPr>
        <w:t xml:space="preserve">The FMER plots are stored </w:t>
      </w:r>
      <w:r w:rsidRPr="000E1A5F">
        <w:rPr>
          <w:lang w:val="en-GB"/>
          <w:rPrChange w:id="11004" w:author="Dioguardi, Fabio" w:date="2018-10-23T11:24:00Z">
            <w:rPr/>
          </w:rPrChange>
        </w:rPr>
        <w:t>with the ending string “</w:t>
      </w:r>
      <w:r w:rsidRPr="000E1A5F">
        <w:rPr>
          <w:i/>
          <w:lang w:val="en-GB"/>
          <w:rPrChange w:id="11005" w:author="Dioguardi, Fabio" w:date="2018-10-23T11:24:00Z">
            <w:rPr>
              <w:i/>
            </w:rPr>
          </w:rPrChange>
        </w:rPr>
        <w:t>_</w:t>
      </w:r>
      <w:proofErr w:type="spellStart"/>
      <w:r w:rsidRPr="000E1A5F">
        <w:rPr>
          <w:i/>
          <w:lang w:val="en-GB"/>
          <w:rPrChange w:id="11006" w:author="Dioguardi, Fabio" w:date="2018-10-23T11:24:00Z">
            <w:rPr>
              <w:i/>
            </w:rPr>
          </w:rPrChange>
        </w:rPr>
        <w:t>FMER_plot</w:t>
      </w:r>
      <w:proofErr w:type="spellEnd"/>
      <w:r w:rsidRPr="000E1A5F">
        <w:rPr>
          <w:lang w:val="en-GB"/>
          <w:rPrChange w:id="11007" w:author="Dioguardi, Fabio" w:date="2018-10-23T11:24:00Z">
            <w:rPr/>
          </w:rPrChange>
        </w:rPr>
        <w:t xml:space="preserve">” and can be controlled via FIX (see </w:t>
      </w:r>
      <w:r w:rsidR="00DC774B" w:rsidRPr="000E1A5F">
        <w:rPr>
          <w:lang w:val="en-GB"/>
          <w:rPrChange w:id="11008" w:author="Dioguardi, Fabio" w:date="2018-10-23T11:24:00Z">
            <w:rPr/>
          </w:rPrChange>
        </w:rPr>
        <w:t xml:space="preserve">section </w:t>
      </w:r>
      <w:r w:rsidR="00DC774B" w:rsidRPr="000E1A5F">
        <w:rPr>
          <w:lang w:val="en-GB"/>
          <w:rPrChange w:id="11009" w:author="Dioguardi, Fabio" w:date="2018-10-23T11:24:00Z">
            <w:rPr/>
          </w:rPrChange>
        </w:rPr>
        <w:fldChar w:fldCharType="begin"/>
      </w:r>
      <w:r w:rsidR="00DC774B" w:rsidRPr="000E1A5F">
        <w:rPr>
          <w:lang w:val="en-GB"/>
          <w:rPrChange w:id="11010" w:author="Dioguardi, Fabio" w:date="2018-10-23T11:24:00Z">
            <w:rPr/>
          </w:rPrChange>
        </w:rPr>
        <w:instrText xml:space="preserve"> REF _Ref483235280 \r \h </w:instrText>
      </w:r>
      <w:r w:rsidR="00DC774B" w:rsidRPr="000E1A5F">
        <w:rPr>
          <w:lang w:val="en-GB"/>
          <w:rPrChange w:id="11011" w:author="Dioguardi, Fabio" w:date="2018-10-23T11:24:00Z">
            <w:rPr/>
          </w:rPrChange>
        </w:rPr>
      </w:r>
      <w:r w:rsidR="00DC774B" w:rsidRPr="000E1A5F">
        <w:rPr>
          <w:lang w:val="en-GB"/>
          <w:rPrChange w:id="11012" w:author="Dioguardi, Fabio" w:date="2018-10-23T11:24:00Z">
            <w:rPr/>
          </w:rPrChange>
        </w:rPr>
        <w:fldChar w:fldCharType="separate"/>
      </w:r>
      <w:r w:rsidR="00DE7C99" w:rsidRPr="000E1A5F">
        <w:rPr>
          <w:lang w:val="en-GB"/>
          <w:rPrChange w:id="11013" w:author="Dioguardi, Fabio" w:date="2018-10-23T11:24:00Z">
            <w:rPr/>
          </w:rPrChange>
        </w:rPr>
        <w:t>4.13</w:t>
      </w:r>
      <w:r w:rsidR="00DC774B" w:rsidRPr="000E1A5F">
        <w:rPr>
          <w:lang w:val="en-GB"/>
          <w:rPrChange w:id="11014" w:author="Dioguardi, Fabio" w:date="2018-10-23T11:24:00Z">
            <w:rPr/>
          </w:rPrChange>
        </w:rPr>
        <w:fldChar w:fldCharType="end"/>
      </w:r>
      <w:r w:rsidRPr="000E1A5F">
        <w:rPr>
          <w:lang w:val="en-GB"/>
          <w:rPrChange w:id="11015" w:author="Dioguardi, Fabio" w:date="2018-10-23T11:24:00Z">
            <w:rPr/>
          </w:rPrChange>
        </w:rPr>
        <w:t xml:space="preserve"> and </w:t>
      </w:r>
      <w:r w:rsidR="00274D2E" w:rsidRPr="000E1A5F">
        <w:rPr>
          <w:lang w:val="en-GB"/>
          <w:rPrChange w:id="11016" w:author="Dioguardi, Fabio" w:date="2018-10-23T11:24:00Z">
            <w:rPr/>
          </w:rPrChange>
        </w:rPr>
        <w:fldChar w:fldCharType="begin"/>
      </w:r>
      <w:r w:rsidR="00274D2E" w:rsidRPr="000E1A5F">
        <w:rPr>
          <w:lang w:val="en-GB"/>
          <w:rPrChange w:id="11017" w:author="Dioguardi, Fabio" w:date="2018-10-23T11:24:00Z">
            <w:rPr/>
          </w:rPrChange>
        </w:rPr>
        <w:instrText xml:space="preserve"> REF _Ref482811136 \h </w:instrText>
      </w:r>
      <w:r w:rsidR="00274D2E" w:rsidRPr="000E1A5F">
        <w:rPr>
          <w:lang w:val="en-GB"/>
          <w:rPrChange w:id="11018" w:author="Dioguardi, Fabio" w:date="2018-10-23T11:24:00Z">
            <w:rPr/>
          </w:rPrChange>
        </w:rPr>
      </w:r>
      <w:r w:rsidR="00274D2E" w:rsidRPr="000E1A5F">
        <w:rPr>
          <w:lang w:val="en-GB"/>
          <w:rPrChange w:id="11019" w:author="Dioguardi, Fabio" w:date="2018-10-23T11:24:00Z">
            <w:rPr/>
          </w:rPrChange>
        </w:rPr>
        <w:fldChar w:fldCharType="separate"/>
      </w:r>
      <w:r w:rsidR="00DE7C99" w:rsidRPr="000E1A5F">
        <w:rPr>
          <w:lang w:val="en-GB"/>
          <w:rPrChange w:id="11020" w:author="Dioguardi, Fabio" w:date="2018-10-23T11:24:00Z">
            <w:rPr/>
          </w:rPrChange>
        </w:rPr>
        <w:t xml:space="preserve">Figure </w:t>
      </w:r>
      <w:r w:rsidR="00DE7C99" w:rsidRPr="000E1A5F">
        <w:rPr>
          <w:noProof/>
          <w:lang w:val="en-GB"/>
          <w:rPrChange w:id="11021" w:author="Dioguardi, Fabio" w:date="2018-10-23T11:24:00Z">
            <w:rPr>
              <w:noProof/>
            </w:rPr>
          </w:rPrChange>
        </w:rPr>
        <w:t>56</w:t>
      </w:r>
      <w:r w:rsidR="00274D2E" w:rsidRPr="000E1A5F">
        <w:rPr>
          <w:lang w:val="en-GB"/>
          <w:rPrChange w:id="11022" w:author="Dioguardi, Fabio" w:date="2018-10-23T11:24:00Z">
            <w:rPr/>
          </w:rPrChange>
        </w:rPr>
        <w:fldChar w:fldCharType="end"/>
      </w:r>
      <w:r w:rsidRPr="000E1A5F">
        <w:rPr>
          <w:lang w:val="en-GB"/>
          <w:rPrChange w:id="11023" w:author="Dioguardi, Fabio" w:date="2018-10-23T11:24:00Z">
            <w:rPr/>
          </w:rPrChange>
        </w:rPr>
        <w:t>).</w:t>
      </w:r>
    </w:p>
    <w:p w14:paraId="5917DD04" w14:textId="77777777" w:rsidR="00274D2E" w:rsidRPr="000E1A5F" w:rsidRDefault="00274D2E" w:rsidP="00A51DDE">
      <w:pPr>
        <w:rPr>
          <w:lang w:val="en-GB"/>
          <w:rPrChange w:id="11024" w:author="Dioguardi, Fabio" w:date="2018-10-23T11:24:00Z">
            <w:rPr/>
          </w:rPrChange>
        </w:rPr>
      </w:pPr>
    </w:p>
    <w:p w14:paraId="362497E1" w14:textId="77777777" w:rsidR="00274D2E" w:rsidRPr="000E1A5F" w:rsidRDefault="00F86A5D" w:rsidP="00274D2E">
      <w:pPr>
        <w:keepNext/>
        <w:jc w:val="center"/>
        <w:rPr>
          <w:lang w:val="en-GB"/>
          <w:rPrChange w:id="11025" w:author="Dioguardi, Fabio" w:date="2018-10-23T11:24:00Z">
            <w:rPr/>
          </w:rPrChange>
        </w:rPr>
      </w:pPr>
      <w:r w:rsidRPr="000E1A5F">
        <w:rPr>
          <w:lang w:val="en-GB"/>
          <w:rPrChange w:id="11026" w:author="Dioguardi, Fabio" w:date="2018-10-23T11:24:00Z">
            <w:rPr/>
          </w:rPrChange>
        </w:rPr>
        <w:pict w14:anchorId="2DBDCF3B">
          <v:shape id="_x0000_i1143" type="#_x0000_t75" style="width:90pt;height:126pt">
            <v:imagedata r:id="rId67" o:title="FMER_control"/>
          </v:shape>
        </w:pict>
      </w:r>
    </w:p>
    <w:p w14:paraId="0386BA20" w14:textId="6FF6F70A" w:rsidR="00274D2E" w:rsidRPr="000E1A5F" w:rsidRDefault="00274D2E" w:rsidP="00274D2E">
      <w:pPr>
        <w:pStyle w:val="Caption"/>
        <w:rPr>
          <w:lang w:val="en-GB"/>
          <w:rPrChange w:id="11027" w:author="Dioguardi, Fabio" w:date="2018-10-23T11:24:00Z">
            <w:rPr/>
          </w:rPrChange>
        </w:rPr>
      </w:pPr>
      <w:bookmarkStart w:id="11028" w:name="_Ref482811136"/>
      <w:r w:rsidRPr="000E1A5F">
        <w:rPr>
          <w:lang w:val="en-GB"/>
          <w:rPrChange w:id="11029" w:author="Dioguardi, Fabio" w:date="2018-10-23T11:24:00Z">
            <w:rPr/>
          </w:rPrChange>
        </w:rPr>
        <w:t xml:space="preserve">Figure </w:t>
      </w:r>
      <w:r w:rsidRPr="000E1A5F">
        <w:rPr>
          <w:lang w:val="en-GB"/>
          <w:rPrChange w:id="11030" w:author="Dioguardi, Fabio" w:date="2018-10-23T11:24:00Z">
            <w:rPr/>
          </w:rPrChange>
        </w:rPr>
        <w:fldChar w:fldCharType="begin"/>
      </w:r>
      <w:r w:rsidRPr="000E1A5F">
        <w:rPr>
          <w:lang w:val="en-GB"/>
          <w:rPrChange w:id="11031" w:author="Dioguardi, Fabio" w:date="2018-10-23T11:24:00Z">
            <w:rPr/>
          </w:rPrChange>
        </w:rPr>
        <w:instrText xml:space="preserve"> SEQ Figure \* ARABIC </w:instrText>
      </w:r>
      <w:r w:rsidRPr="000E1A5F">
        <w:rPr>
          <w:lang w:val="en-GB"/>
          <w:rPrChange w:id="11032" w:author="Dioguardi, Fabio" w:date="2018-10-23T11:24:00Z">
            <w:rPr/>
          </w:rPrChange>
        </w:rPr>
        <w:fldChar w:fldCharType="separate"/>
      </w:r>
      <w:r w:rsidR="00DE7C99" w:rsidRPr="000E1A5F">
        <w:rPr>
          <w:noProof/>
          <w:lang w:val="en-GB"/>
          <w:rPrChange w:id="11033" w:author="Dioguardi, Fabio" w:date="2018-10-23T11:24:00Z">
            <w:rPr>
              <w:noProof/>
            </w:rPr>
          </w:rPrChange>
        </w:rPr>
        <w:t>56</w:t>
      </w:r>
      <w:r w:rsidRPr="000E1A5F">
        <w:rPr>
          <w:lang w:val="en-GB"/>
          <w:rPrChange w:id="11034" w:author="Dioguardi, Fabio" w:date="2018-10-23T11:24:00Z">
            <w:rPr/>
          </w:rPrChange>
        </w:rPr>
        <w:fldChar w:fldCharType="end"/>
      </w:r>
      <w:bookmarkEnd w:id="11028"/>
      <w:r w:rsidRPr="000E1A5F">
        <w:rPr>
          <w:lang w:val="en-GB"/>
          <w:rPrChange w:id="11035" w:author="Dioguardi, Fabio" w:date="2018-10-23T11:24:00Z">
            <w:rPr/>
          </w:rPrChange>
        </w:rPr>
        <w:t xml:space="preserve">: FMER plot control menu. The operator can specify the time axis of the FMER plots via the output control menu provided by FIX (see </w:t>
      </w:r>
      <w:r w:rsidR="00DC774B" w:rsidRPr="000E1A5F">
        <w:rPr>
          <w:lang w:val="en-GB"/>
          <w:rPrChange w:id="11036" w:author="Dioguardi, Fabio" w:date="2018-10-23T11:24:00Z">
            <w:rPr/>
          </w:rPrChange>
        </w:rPr>
        <w:t xml:space="preserve">section </w:t>
      </w:r>
      <w:r w:rsidR="00DC774B" w:rsidRPr="000E1A5F">
        <w:rPr>
          <w:lang w:val="en-GB"/>
          <w:rPrChange w:id="11037" w:author="Dioguardi, Fabio" w:date="2018-10-23T11:24:00Z">
            <w:rPr/>
          </w:rPrChange>
        </w:rPr>
        <w:fldChar w:fldCharType="begin"/>
      </w:r>
      <w:r w:rsidR="00DC774B" w:rsidRPr="000E1A5F">
        <w:rPr>
          <w:lang w:val="en-GB"/>
          <w:rPrChange w:id="11038" w:author="Dioguardi, Fabio" w:date="2018-10-23T11:24:00Z">
            <w:rPr/>
          </w:rPrChange>
        </w:rPr>
        <w:instrText xml:space="preserve"> REF _Ref483235280 \r \h </w:instrText>
      </w:r>
      <w:r w:rsidR="00DC774B" w:rsidRPr="000E1A5F">
        <w:rPr>
          <w:lang w:val="en-GB"/>
          <w:rPrChange w:id="11039" w:author="Dioguardi, Fabio" w:date="2018-10-23T11:24:00Z">
            <w:rPr/>
          </w:rPrChange>
        </w:rPr>
      </w:r>
      <w:r w:rsidR="00DC774B" w:rsidRPr="000E1A5F">
        <w:rPr>
          <w:lang w:val="en-GB"/>
          <w:rPrChange w:id="11040" w:author="Dioguardi, Fabio" w:date="2018-10-23T11:24:00Z">
            <w:rPr/>
          </w:rPrChange>
        </w:rPr>
        <w:fldChar w:fldCharType="separate"/>
      </w:r>
      <w:r w:rsidR="00DE7C99" w:rsidRPr="000E1A5F">
        <w:rPr>
          <w:lang w:val="en-GB"/>
          <w:rPrChange w:id="11041" w:author="Dioguardi, Fabio" w:date="2018-10-23T11:24:00Z">
            <w:rPr/>
          </w:rPrChange>
        </w:rPr>
        <w:t>4.13</w:t>
      </w:r>
      <w:r w:rsidR="00DC774B" w:rsidRPr="000E1A5F">
        <w:rPr>
          <w:lang w:val="en-GB"/>
          <w:rPrChange w:id="11042" w:author="Dioguardi, Fabio" w:date="2018-10-23T11:24:00Z">
            <w:rPr/>
          </w:rPrChange>
        </w:rPr>
        <w:fldChar w:fldCharType="end"/>
      </w:r>
      <w:r w:rsidRPr="000E1A5F">
        <w:rPr>
          <w:lang w:val="en-GB"/>
          <w:rPrChange w:id="11043" w:author="Dioguardi, Fabio" w:date="2018-10-23T11:24:00Z">
            <w:rPr/>
          </w:rPrChange>
        </w:rPr>
        <w:t>).</w:t>
      </w:r>
    </w:p>
    <w:p w14:paraId="3B43C3B0" w14:textId="77777777" w:rsidR="00274D2E" w:rsidRPr="000E1A5F" w:rsidRDefault="00274D2E">
      <w:pPr>
        <w:rPr>
          <w:rFonts w:asciiTheme="majorHAnsi" w:eastAsiaTheme="majorEastAsia" w:hAnsiTheme="majorHAnsi" w:cstheme="majorBidi"/>
          <w:color w:val="243F60" w:themeColor="accent1" w:themeShade="7F"/>
          <w:sz w:val="24"/>
          <w:lang w:val="en-GB"/>
          <w:rPrChange w:id="11044"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11045" w:author="Dioguardi, Fabio" w:date="2018-10-23T11:24:00Z">
            <w:rPr/>
          </w:rPrChange>
        </w:rPr>
        <w:br w:type="page"/>
      </w:r>
    </w:p>
    <w:p w14:paraId="2DE65DD0" w14:textId="424F73E5" w:rsidR="00274D2E" w:rsidRPr="000E1A5F" w:rsidRDefault="001D1F87" w:rsidP="00274D2E">
      <w:pPr>
        <w:pStyle w:val="Heading3"/>
        <w:rPr>
          <w:lang w:val="en-GB"/>
          <w:rPrChange w:id="11046" w:author="Dioguardi, Fabio" w:date="2018-10-23T11:24:00Z">
            <w:rPr/>
          </w:rPrChange>
        </w:rPr>
      </w:pPr>
      <w:bookmarkStart w:id="11047" w:name="_Ref482880908"/>
      <w:bookmarkStart w:id="11048" w:name="_Toc528058539"/>
      <w:r w:rsidRPr="000E1A5F">
        <w:rPr>
          <w:lang w:val="en-GB"/>
          <w:rPrChange w:id="11049" w:author="Dioguardi, Fabio" w:date="2018-10-23T11:24:00Z">
            <w:rPr/>
          </w:rPrChange>
        </w:rPr>
        <w:lastRenderedPageBreak/>
        <w:t>Total Erupted Mass Plots</w:t>
      </w:r>
      <w:bookmarkEnd w:id="11047"/>
      <w:bookmarkEnd w:id="11048"/>
    </w:p>
    <w:p w14:paraId="79A9ADE1" w14:textId="77777777" w:rsidR="00274D2E" w:rsidRPr="000E1A5F" w:rsidRDefault="00274D2E" w:rsidP="00274D2E">
      <w:pPr>
        <w:rPr>
          <w:lang w:val="en-GB"/>
          <w:rPrChange w:id="11050" w:author="Dioguardi, Fabio" w:date="2018-10-23T11:24:00Z">
            <w:rPr/>
          </w:rPrChange>
        </w:rPr>
      </w:pPr>
    </w:p>
    <w:p w14:paraId="79DE703B" w14:textId="5B795881" w:rsidR="0004091B" w:rsidRPr="000E1A5F" w:rsidRDefault="001D0EC5" w:rsidP="00A51DDE">
      <w:pPr>
        <w:rPr>
          <w:lang w:val="en-GB"/>
          <w:rPrChange w:id="11051" w:author="Dioguardi, Fabio" w:date="2018-10-23T11:24:00Z">
            <w:rPr/>
          </w:rPrChange>
        </w:rPr>
      </w:pPr>
      <w:r w:rsidRPr="000E1A5F">
        <w:rPr>
          <w:lang w:val="en-GB"/>
          <w:rPrChange w:id="11052" w:author="Dioguardi, Fabio" w:date="2018-10-23T11:24:00Z">
            <w:rPr/>
          </w:rPrChange>
        </w:rPr>
        <w:t>T</w:t>
      </w:r>
      <w:r w:rsidR="00274D2E" w:rsidRPr="000E1A5F">
        <w:rPr>
          <w:lang w:val="en-GB"/>
          <w:rPrChange w:id="11053" w:author="Dioguardi, Fabio" w:date="2018-10-23T11:24:00Z">
            <w:rPr/>
          </w:rPrChange>
        </w:rPr>
        <w:t xml:space="preserve">wo types of </w:t>
      </w:r>
      <w:r w:rsidRPr="000E1A5F">
        <w:rPr>
          <w:lang w:val="en-GB"/>
          <w:rPrChange w:id="11054" w:author="Dioguardi, Fabio" w:date="2018-10-23T11:24:00Z">
            <w:rPr/>
          </w:rPrChange>
        </w:rPr>
        <w:t xml:space="preserve">plots showing the erupted </w:t>
      </w:r>
      <w:r w:rsidR="001D1F87" w:rsidRPr="000E1A5F">
        <w:rPr>
          <w:lang w:val="en-GB"/>
          <w:rPrChange w:id="11055" w:author="Dioguardi, Fabio" w:date="2018-10-23T11:24:00Z">
            <w:rPr/>
          </w:rPrChange>
        </w:rPr>
        <w:t xml:space="preserve">mass </w:t>
      </w:r>
      <w:r w:rsidRPr="000E1A5F">
        <w:rPr>
          <w:lang w:val="en-GB"/>
          <w:rPrChange w:id="11056" w:author="Dioguardi, Fabio" w:date="2018-10-23T11:24:00Z">
            <w:rPr/>
          </w:rPrChange>
        </w:rPr>
        <w:t>integrated over time</w:t>
      </w:r>
      <w:r w:rsidR="00274D2E" w:rsidRPr="000E1A5F">
        <w:rPr>
          <w:lang w:val="en-GB"/>
          <w:rPrChange w:id="11057" w:author="Dioguardi, Fabio" w:date="2018-10-23T11:24:00Z">
            <w:rPr/>
          </w:rPrChange>
        </w:rPr>
        <w:t xml:space="preserve"> are </w:t>
      </w:r>
      <w:r w:rsidRPr="000E1A5F">
        <w:rPr>
          <w:lang w:val="en-GB"/>
          <w:rPrChange w:id="11058" w:author="Dioguardi, Fabio" w:date="2018-10-23T11:24:00Z">
            <w:rPr/>
          </w:rPrChange>
        </w:rPr>
        <w:t>generated by FOXI,</w:t>
      </w:r>
      <w:r w:rsidR="00274D2E" w:rsidRPr="000E1A5F">
        <w:rPr>
          <w:lang w:val="en-GB"/>
          <w:rPrChange w:id="11059" w:author="Dioguardi, Fabio" w:date="2018-10-23T11:24:00Z">
            <w:rPr/>
          </w:rPrChange>
        </w:rPr>
        <w:t xml:space="preserve"> by importing the data from the two </w:t>
      </w:r>
      <w:proofErr w:type="spellStart"/>
      <w:r w:rsidR="00274D2E" w:rsidRPr="000E1A5F">
        <w:rPr>
          <w:lang w:val="en-GB"/>
          <w:rPrChange w:id="11060" w:author="Dioguardi, Fabio" w:date="2018-10-23T11:24:00Z">
            <w:rPr/>
          </w:rPrChange>
        </w:rPr>
        <w:t>logfiles</w:t>
      </w:r>
      <w:proofErr w:type="spellEnd"/>
      <w:r w:rsidR="00274D2E" w:rsidRPr="000E1A5F">
        <w:rPr>
          <w:lang w:val="en-GB"/>
          <w:rPrChange w:id="11061" w:author="Dioguardi, Fabio" w:date="2018-10-23T11:24:00Z">
            <w:rPr/>
          </w:rPrChange>
        </w:rPr>
        <w:t xml:space="preserve"> </w:t>
      </w:r>
      <w:r w:rsidR="00274D2E" w:rsidRPr="000E1A5F">
        <w:rPr>
          <w:i/>
          <w:lang w:val="en-GB"/>
          <w:rPrChange w:id="11062" w:author="Dioguardi, Fabio" w:date="2018-10-23T11:24:00Z">
            <w:rPr>
              <w:i/>
            </w:rPr>
          </w:rPrChange>
        </w:rPr>
        <w:t xml:space="preserve">*_mer_LOG.txt </w:t>
      </w:r>
      <w:r w:rsidR="00274D2E" w:rsidRPr="000E1A5F">
        <w:rPr>
          <w:lang w:val="en-GB"/>
          <w:rPrChange w:id="11063" w:author="Dioguardi, Fabio" w:date="2018-10-23T11:24:00Z">
            <w:rPr/>
          </w:rPrChange>
        </w:rPr>
        <w:t xml:space="preserve">and </w:t>
      </w:r>
      <w:r w:rsidR="00274D2E" w:rsidRPr="000E1A5F">
        <w:rPr>
          <w:i/>
          <w:lang w:val="en-GB"/>
          <w:rPrChange w:id="11064" w:author="Dioguardi, Fabio" w:date="2018-10-23T11:24:00Z">
            <w:rPr>
              <w:i/>
            </w:rPr>
          </w:rPrChange>
        </w:rPr>
        <w:t>*_mass_LOG.txt</w:t>
      </w:r>
      <w:r w:rsidR="00274D2E" w:rsidRPr="000E1A5F">
        <w:rPr>
          <w:lang w:val="en-GB"/>
          <w:rPrChange w:id="11065" w:author="Dioguardi, Fabio" w:date="2018-10-23T11:24:00Z">
            <w:rPr/>
          </w:rPrChange>
        </w:rPr>
        <w:t xml:space="preserve">. </w:t>
      </w:r>
      <w:r w:rsidR="0004091B" w:rsidRPr="000E1A5F">
        <w:rPr>
          <w:lang w:val="en-GB"/>
          <w:rPrChange w:id="11066" w:author="Dioguardi, Fabio" w:date="2018-10-23T11:24:00Z">
            <w:rPr/>
          </w:rPrChange>
        </w:rPr>
        <w:br/>
      </w:r>
    </w:p>
    <w:p w14:paraId="2C40D32C" w14:textId="0824942A" w:rsidR="001D0EC5" w:rsidRPr="000E1A5F" w:rsidRDefault="0004091B" w:rsidP="001507E8">
      <w:pPr>
        <w:pStyle w:val="ListParagraph"/>
        <w:numPr>
          <w:ilvl w:val="0"/>
          <w:numId w:val="25"/>
        </w:numPr>
        <w:rPr>
          <w:lang w:val="en-GB"/>
          <w:rPrChange w:id="11067" w:author="Dioguardi, Fabio" w:date="2018-10-23T11:24:00Z">
            <w:rPr/>
          </w:rPrChange>
        </w:rPr>
      </w:pPr>
      <w:r w:rsidRPr="000E1A5F">
        <w:rPr>
          <w:b/>
          <w:u w:val="single"/>
          <w:lang w:val="en-GB"/>
          <w:rPrChange w:id="11068" w:author="Dioguardi, Fabio" w:date="2018-10-23T11:24:00Z">
            <w:rPr>
              <w:b/>
              <w:u w:val="single"/>
            </w:rPr>
          </w:rPrChange>
        </w:rPr>
        <w:t xml:space="preserve"> </w:t>
      </w:r>
      <w:r w:rsidR="001D0EC5" w:rsidRPr="000E1A5F">
        <w:rPr>
          <w:b/>
          <w:u w:val="single"/>
          <w:lang w:val="en-GB"/>
          <w:rPrChange w:id="11069" w:author="Dioguardi, Fabio" w:date="2018-10-23T11:24:00Z">
            <w:rPr>
              <w:b/>
              <w:u w:val="single"/>
            </w:rPr>
          </w:rPrChange>
        </w:rPr>
        <w:t>Plots showing f</w:t>
      </w:r>
      <w:r w:rsidR="00880765" w:rsidRPr="000E1A5F">
        <w:rPr>
          <w:b/>
          <w:u w:val="single"/>
          <w:lang w:val="en-GB"/>
          <w:rPrChange w:id="11070" w:author="Dioguardi, Fabio" w:date="2018-10-23T11:24:00Z">
            <w:rPr>
              <w:b/>
              <w:u w:val="single"/>
            </w:rPr>
          </w:rPrChange>
        </w:rPr>
        <w:t xml:space="preserve">irst </w:t>
      </w:r>
      <w:r w:rsidRPr="000E1A5F">
        <w:rPr>
          <w:b/>
          <w:u w:val="single"/>
          <w:lang w:val="en-GB"/>
          <w:rPrChange w:id="11071" w:author="Dioguardi, Fabio" w:date="2018-10-23T11:24:00Z">
            <w:rPr>
              <w:b/>
              <w:u w:val="single"/>
            </w:rPr>
          </w:rPrChange>
        </w:rPr>
        <w:t>estimate of total erupted mass</w:t>
      </w:r>
      <w:r w:rsidR="001D0EC5" w:rsidRPr="000E1A5F">
        <w:rPr>
          <w:b/>
          <w:u w:val="single"/>
          <w:lang w:val="en-GB"/>
          <w:rPrChange w:id="11072" w:author="Dioguardi, Fabio" w:date="2018-10-23T11:24:00Z">
            <w:rPr>
              <w:b/>
              <w:u w:val="single"/>
            </w:rPr>
          </w:rPrChange>
        </w:rPr>
        <w:t xml:space="preserve"> (“</w:t>
      </w:r>
      <w:proofErr w:type="spellStart"/>
      <w:r w:rsidR="001D0EC5" w:rsidRPr="000E1A5F">
        <w:rPr>
          <w:b/>
          <w:u w:val="single"/>
          <w:lang w:val="en-GB"/>
          <w:rPrChange w:id="11073" w:author="Dioguardi, Fabio" w:date="2018-10-23T11:24:00Z">
            <w:rPr>
              <w:b/>
              <w:u w:val="single"/>
            </w:rPr>
          </w:rPrChange>
        </w:rPr>
        <w:t>Cmass</w:t>
      </w:r>
      <w:proofErr w:type="spellEnd"/>
      <w:r w:rsidR="001D0EC5" w:rsidRPr="000E1A5F">
        <w:rPr>
          <w:b/>
          <w:u w:val="single"/>
          <w:lang w:val="en-GB"/>
          <w:rPrChange w:id="11074" w:author="Dioguardi, Fabio" w:date="2018-10-23T11:24:00Z">
            <w:rPr>
              <w:b/>
              <w:u w:val="single"/>
            </w:rPr>
          </w:rPrChange>
        </w:rPr>
        <w:t xml:space="preserve"> plots”)</w:t>
      </w:r>
      <w:r w:rsidR="001D0EC5" w:rsidRPr="000E1A5F">
        <w:rPr>
          <w:lang w:val="en-GB"/>
          <w:rPrChange w:id="11075" w:author="Dioguardi, Fabio" w:date="2018-10-23T11:24:00Z">
            <w:rPr/>
          </w:rPrChange>
        </w:rPr>
        <w:t>:</w:t>
      </w:r>
    </w:p>
    <w:p w14:paraId="2D89B7DE" w14:textId="04601B9C" w:rsidR="001D0EC5" w:rsidRPr="000E1A5F" w:rsidRDefault="001D0EC5" w:rsidP="001D0EC5">
      <w:pPr>
        <w:rPr>
          <w:lang w:val="en-GB"/>
          <w:rPrChange w:id="11076" w:author="Dioguardi, Fabio" w:date="2018-10-23T11:24:00Z">
            <w:rPr/>
          </w:rPrChange>
        </w:rPr>
      </w:pPr>
      <w:r w:rsidRPr="000E1A5F">
        <w:rPr>
          <w:lang w:val="en-GB"/>
          <w:rPrChange w:id="11077" w:author="Dioguardi, Fabio" w:date="2018-10-23T11:24:00Z">
            <w:rPr/>
          </w:rPrChange>
        </w:rPr>
        <w:t xml:space="preserve">These graphs </w:t>
      </w:r>
      <w:r w:rsidR="0004091B" w:rsidRPr="000E1A5F">
        <w:rPr>
          <w:lang w:val="en-GB"/>
          <w:rPrChange w:id="11078" w:author="Dioguardi, Fabio" w:date="2018-10-23T11:24:00Z">
            <w:rPr/>
          </w:rPrChange>
        </w:rPr>
        <w:t xml:space="preserve">show the temporal evolution of the total erupted mass, based on CMER estimates </w:t>
      </w:r>
      <w:r w:rsidR="0004091B" w:rsidRPr="000E1A5F">
        <w:rPr>
          <w:lang w:val="en-GB"/>
          <w:rPrChange w:id="11079" w:author="Dioguardi, Fabio" w:date="2018-10-23T11:24:00Z">
            <w:rPr/>
          </w:rPrChange>
        </w:rPr>
        <w:br/>
        <w:t xml:space="preserve">(see </w:t>
      </w:r>
      <w:r w:rsidR="00880765" w:rsidRPr="000E1A5F">
        <w:rPr>
          <w:lang w:val="en-GB"/>
          <w:rPrChange w:id="11080" w:author="Dioguardi, Fabio" w:date="2018-10-23T11:24:00Z">
            <w:rPr/>
          </w:rPrChange>
        </w:rPr>
        <w:fldChar w:fldCharType="begin"/>
      </w:r>
      <w:r w:rsidR="00880765" w:rsidRPr="000E1A5F">
        <w:rPr>
          <w:lang w:val="en-GB"/>
          <w:rPrChange w:id="11081" w:author="Dioguardi, Fabio" w:date="2018-10-23T11:24:00Z">
            <w:rPr/>
          </w:rPrChange>
        </w:rPr>
        <w:instrText xml:space="preserve"> REF _Ref482813423 \h </w:instrText>
      </w:r>
      <w:r w:rsidR="00880765" w:rsidRPr="000E1A5F">
        <w:rPr>
          <w:lang w:val="en-GB"/>
          <w:rPrChange w:id="11082" w:author="Dioguardi, Fabio" w:date="2018-10-23T11:24:00Z">
            <w:rPr/>
          </w:rPrChange>
        </w:rPr>
      </w:r>
      <w:r w:rsidR="00880765" w:rsidRPr="000E1A5F">
        <w:rPr>
          <w:lang w:val="en-GB"/>
          <w:rPrChange w:id="11083" w:author="Dioguardi, Fabio" w:date="2018-10-23T11:24:00Z">
            <w:rPr/>
          </w:rPrChange>
        </w:rPr>
        <w:fldChar w:fldCharType="separate"/>
      </w:r>
      <w:r w:rsidR="00DE7C99" w:rsidRPr="000E1A5F">
        <w:rPr>
          <w:lang w:val="en-GB"/>
          <w:rPrChange w:id="11084" w:author="Dioguardi, Fabio" w:date="2018-10-23T11:24:00Z">
            <w:rPr/>
          </w:rPrChange>
        </w:rPr>
        <w:t xml:space="preserve">Figure </w:t>
      </w:r>
      <w:r w:rsidR="00DE7C99" w:rsidRPr="000E1A5F">
        <w:rPr>
          <w:noProof/>
          <w:lang w:val="en-GB"/>
          <w:rPrChange w:id="11085" w:author="Dioguardi, Fabio" w:date="2018-10-23T11:24:00Z">
            <w:rPr>
              <w:noProof/>
            </w:rPr>
          </w:rPrChange>
        </w:rPr>
        <w:t>57</w:t>
      </w:r>
      <w:r w:rsidR="00880765" w:rsidRPr="000E1A5F">
        <w:rPr>
          <w:lang w:val="en-GB"/>
          <w:rPrChange w:id="11086" w:author="Dioguardi, Fabio" w:date="2018-10-23T11:24:00Z">
            <w:rPr/>
          </w:rPrChange>
        </w:rPr>
        <w:fldChar w:fldCharType="end"/>
      </w:r>
      <w:r w:rsidR="0004091B" w:rsidRPr="000E1A5F">
        <w:rPr>
          <w:lang w:val="en-GB"/>
          <w:rPrChange w:id="11087" w:author="Dioguardi, Fabio" w:date="2018-10-23T11:24:00Z">
            <w:rPr/>
          </w:rPrChange>
        </w:rPr>
        <w:t xml:space="preserve">). </w:t>
      </w:r>
    </w:p>
    <w:p w14:paraId="44ECF77E" w14:textId="77777777" w:rsidR="001D0EC5" w:rsidRPr="000E1A5F" w:rsidRDefault="001D0EC5" w:rsidP="001D0EC5">
      <w:pPr>
        <w:rPr>
          <w:lang w:val="en-GB"/>
          <w:rPrChange w:id="11088" w:author="Dioguardi, Fabio" w:date="2018-10-23T11:24:00Z">
            <w:rPr/>
          </w:rPrChange>
        </w:rPr>
      </w:pPr>
    </w:p>
    <w:p w14:paraId="1701BCD4" w14:textId="77777777" w:rsidR="00880765" w:rsidRPr="000E1A5F" w:rsidRDefault="001D0EC5" w:rsidP="00880765">
      <w:pPr>
        <w:keepNext/>
        <w:rPr>
          <w:lang w:val="en-GB"/>
          <w:rPrChange w:id="11089" w:author="Dioguardi, Fabio" w:date="2018-10-23T11:24:00Z">
            <w:rPr/>
          </w:rPrChange>
        </w:rPr>
      </w:pPr>
      <w:r w:rsidRPr="000E1A5F">
        <w:rPr>
          <w:noProof/>
          <w:lang w:val="en-GB" w:eastAsia="en-GB"/>
        </w:rPr>
        <w:drawing>
          <wp:inline distT="0" distB="0" distL="0" distR="0" wp14:anchorId="1308CF75" wp14:editId="625427DB">
            <wp:extent cx="5711742" cy="27082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11742" cy="2708274"/>
                    </a:xfrm>
                    <a:prstGeom prst="rect">
                      <a:avLst/>
                    </a:prstGeom>
                    <a:noFill/>
                    <a:ln>
                      <a:noFill/>
                    </a:ln>
                  </pic:spPr>
                </pic:pic>
              </a:graphicData>
            </a:graphic>
          </wp:inline>
        </w:drawing>
      </w:r>
    </w:p>
    <w:p w14:paraId="51DF842C" w14:textId="738FC000" w:rsidR="001D0EC5" w:rsidRPr="000E1A5F" w:rsidRDefault="00880765" w:rsidP="00880765">
      <w:pPr>
        <w:pStyle w:val="Caption"/>
        <w:rPr>
          <w:lang w:val="en-GB"/>
          <w:rPrChange w:id="11090" w:author="Dioguardi, Fabio" w:date="2018-10-23T11:24:00Z">
            <w:rPr/>
          </w:rPrChange>
        </w:rPr>
      </w:pPr>
      <w:bookmarkStart w:id="11091" w:name="_Ref482813423"/>
      <w:r w:rsidRPr="000E1A5F">
        <w:rPr>
          <w:lang w:val="en-GB"/>
          <w:rPrChange w:id="11092" w:author="Dioguardi, Fabio" w:date="2018-10-23T11:24:00Z">
            <w:rPr/>
          </w:rPrChange>
        </w:rPr>
        <w:t xml:space="preserve">Figure </w:t>
      </w:r>
      <w:r w:rsidRPr="000E1A5F">
        <w:rPr>
          <w:lang w:val="en-GB"/>
          <w:rPrChange w:id="11093" w:author="Dioguardi, Fabio" w:date="2018-10-23T11:24:00Z">
            <w:rPr/>
          </w:rPrChange>
        </w:rPr>
        <w:fldChar w:fldCharType="begin"/>
      </w:r>
      <w:r w:rsidRPr="000E1A5F">
        <w:rPr>
          <w:lang w:val="en-GB"/>
          <w:rPrChange w:id="11094" w:author="Dioguardi, Fabio" w:date="2018-10-23T11:24:00Z">
            <w:rPr/>
          </w:rPrChange>
        </w:rPr>
        <w:instrText xml:space="preserve"> SEQ Figure \* ARABIC </w:instrText>
      </w:r>
      <w:r w:rsidRPr="000E1A5F">
        <w:rPr>
          <w:lang w:val="en-GB"/>
          <w:rPrChange w:id="11095" w:author="Dioguardi, Fabio" w:date="2018-10-23T11:24:00Z">
            <w:rPr/>
          </w:rPrChange>
        </w:rPr>
        <w:fldChar w:fldCharType="separate"/>
      </w:r>
      <w:r w:rsidR="00DE7C99" w:rsidRPr="000E1A5F">
        <w:rPr>
          <w:noProof/>
          <w:lang w:val="en-GB"/>
          <w:rPrChange w:id="11096" w:author="Dioguardi, Fabio" w:date="2018-10-23T11:24:00Z">
            <w:rPr>
              <w:noProof/>
            </w:rPr>
          </w:rPrChange>
        </w:rPr>
        <w:t>57</w:t>
      </w:r>
      <w:r w:rsidRPr="000E1A5F">
        <w:rPr>
          <w:lang w:val="en-GB"/>
          <w:rPrChange w:id="11097" w:author="Dioguardi, Fabio" w:date="2018-10-23T11:24:00Z">
            <w:rPr/>
          </w:rPrChange>
        </w:rPr>
        <w:fldChar w:fldCharType="end"/>
      </w:r>
      <w:bookmarkEnd w:id="11091"/>
      <w:r w:rsidRPr="000E1A5F">
        <w:rPr>
          <w:lang w:val="en-GB"/>
          <w:rPrChange w:id="11098" w:author="Dioguardi, Fabio" w:date="2018-10-23T11:24:00Z">
            <w:rPr/>
          </w:rPrChange>
        </w:rPr>
        <w:t>: Example for a “</w:t>
      </w:r>
      <w:proofErr w:type="spellStart"/>
      <w:r w:rsidRPr="000E1A5F">
        <w:rPr>
          <w:lang w:val="en-GB"/>
          <w:rPrChange w:id="11099" w:author="Dioguardi, Fabio" w:date="2018-10-23T11:24:00Z">
            <w:rPr/>
          </w:rPrChange>
        </w:rPr>
        <w:t>Cmass</w:t>
      </w:r>
      <w:proofErr w:type="spellEnd"/>
      <w:r w:rsidRPr="000E1A5F">
        <w:rPr>
          <w:lang w:val="en-GB"/>
          <w:rPrChange w:id="11100" w:author="Dioguardi, Fabio" w:date="2018-10-23T11:24:00Z">
            <w:rPr/>
          </w:rPrChange>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0E1A5F" w:rsidRDefault="009B349F" w:rsidP="009B349F">
      <w:pPr>
        <w:rPr>
          <w:lang w:val="en-GB"/>
          <w:rPrChange w:id="11101" w:author="Dioguardi, Fabio" w:date="2018-10-23T11:24:00Z">
            <w:rPr/>
          </w:rPrChange>
        </w:rPr>
      </w:pPr>
      <w:r w:rsidRPr="000E1A5F">
        <w:rPr>
          <w:lang w:val="en-GB"/>
          <w:rPrChange w:id="11102" w:author="Dioguardi, Fabio" w:date="2018-10-23T11:24:00Z">
            <w:rPr/>
          </w:rPrChange>
        </w:rPr>
        <w:t xml:space="preserve">The curves in these plots represent the temporal development of (see section </w:t>
      </w:r>
      <w:r w:rsidR="00DC774B" w:rsidRPr="000E1A5F">
        <w:rPr>
          <w:lang w:val="en-GB"/>
          <w:rPrChange w:id="11103" w:author="Dioguardi, Fabio" w:date="2018-10-23T11:24:00Z">
            <w:rPr/>
          </w:rPrChange>
        </w:rPr>
        <w:fldChar w:fldCharType="begin"/>
      </w:r>
      <w:r w:rsidR="00DC774B" w:rsidRPr="000E1A5F">
        <w:rPr>
          <w:lang w:val="en-GB"/>
          <w:rPrChange w:id="11104" w:author="Dioguardi, Fabio" w:date="2018-10-23T11:24:00Z">
            <w:rPr/>
          </w:rPrChange>
        </w:rPr>
        <w:instrText xml:space="preserve"> REF _Ref482813504 \r \h </w:instrText>
      </w:r>
      <w:r w:rsidR="00DC774B" w:rsidRPr="000E1A5F">
        <w:rPr>
          <w:lang w:val="en-GB"/>
          <w:rPrChange w:id="11105" w:author="Dioguardi, Fabio" w:date="2018-10-23T11:24:00Z">
            <w:rPr/>
          </w:rPrChange>
        </w:rPr>
      </w:r>
      <w:r w:rsidR="00DC774B" w:rsidRPr="000E1A5F">
        <w:rPr>
          <w:lang w:val="en-GB"/>
          <w:rPrChange w:id="11106" w:author="Dioguardi, Fabio" w:date="2018-10-23T11:24:00Z">
            <w:rPr/>
          </w:rPrChange>
        </w:rPr>
        <w:fldChar w:fldCharType="separate"/>
      </w:r>
      <w:r w:rsidR="00DE7C99" w:rsidRPr="000E1A5F">
        <w:rPr>
          <w:lang w:val="en-GB"/>
          <w:rPrChange w:id="11107" w:author="Dioguardi, Fabio" w:date="2018-10-23T11:24:00Z">
            <w:rPr/>
          </w:rPrChange>
        </w:rPr>
        <w:t>5.9</w:t>
      </w:r>
      <w:r w:rsidR="00DC774B" w:rsidRPr="000E1A5F">
        <w:rPr>
          <w:lang w:val="en-GB"/>
          <w:rPrChange w:id="11108" w:author="Dioguardi, Fabio" w:date="2018-10-23T11:24:00Z">
            <w:rPr/>
          </w:rPrChange>
        </w:rPr>
        <w:fldChar w:fldCharType="end"/>
      </w:r>
      <w:r w:rsidRPr="000E1A5F">
        <w:rPr>
          <w:lang w:val="en-GB"/>
          <w:rPrChange w:id="11109" w:author="Dioguardi, Fabio" w:date="2018-10-23T11:24:00Z">
            <w:rPr/>
          </w:rPrChange>
        </w:rPr>
        <w:t>):</w:t>
      </w:r>
    </w:p>
    <w:p w14:paraId="1AFA7D7C" w14:textId="4C5BD225" w:rsidR="009B349F" w:rsidRPr="000E1A5F" w:rsidRDefault="009B349F" w:rsidP="009B349F">
      <w:pPr>
        <w:rPr>
          <w:rFonts w:eastAsiaTheme="minorEastAsia"/>
          <w:lang w:val="en-GB"/>
          <w:rPrChange w:id="11110" w:author="Dioguardi, Fabio" w:date="2018-10-23T11:24:00Z">
            <w:rPr>
              <w:rFonts w:eastAsiaTheme="minorEastAsia"/>
            </w:rPr>
          </w:rPrChange>
        </w:rPr>
      </w:pPr>
      <w:proofErr w:type="spellStart"/>
      <w:r w:rsidRPr="000E1A5F">
        <w:rPr>
          <w:rFonts w:eastAsiaTheme="minorEastAsia"/>
          <w:b/>
          <w:i/>
          <w:lang w:val="en-GB"/>
          <w:rPrChange w:id="11111" w:author="Dioguardi, Fabio" w:date="2018-10-23T11:24:00Z">
            <w:rPr>
              <w:rFonts w:eastAsiaTheme="minorEastAsia"/>
              <w:b/>
              <w:i/>
            </w:rPr>
          </w:rPrChange>
        </w:rPr>
        <w:t>M</w:t>
      </w:r>
      <w:r w:rsidRPr="000E1A5F">
        <w:rPr>
          <w:rFonts w:eastAsiaTheme="minorEastAsia"/>
          <w:b/>
          <w:i/>
          <w:vertAlign w:val="subscript"/>
          <w:lang w:val="en-GB"/>
          <w:rPrChange w:id="11112" w:author="Dioguardi, Fabio" w:date="2018-10-23T11:24:00Z">
            <w:rPr>
              <w:rFonts w:eastAsiaTheme="minorEastAsia"/>
              <w:b/>
              <w:i/>
              <w:vertAlign w:val="subscript"/>
            </w:rPr>
          </w:rPrChange>
        </w:rPr>
        <w:t>C_abs.min</w:t>
      </w:r>
      <w:proofErr w:type="spellEnd"/>
      <w:r w:rsidRPr="000E1A5F">
        <w:rPr>
          <w:rFonts w:eastAsiaTheme="minorEastAsia"/>
          <w:lang w:val="en-GB"/>
          <w:rPrChange w:id="11113" w:author="Dioguardi, Fabio" w:date="2018-10-23T11:24:00Z">
            <w:rPr>
              <w:rFonts w:eastAsiaTheme="minorEastAsia"/>
            </w:rPr>
          </w:rPrChange>
        </w:rPr>
        <w:t>: grey dashed line</w:t>
      </w:r>
    </w:p>
    <w:p w14:paraId="16ACBD70" w14:textId="4D13B7FE" w:rsidR="009B349F" w:rsidRPr="000E1A5F" w:rsidRDefault="009B349F" w:rsidP="009B349F">
      <w:pPr>
        <w:rPr>
          <w:rFonts w:eastAsiaTheme="minorEastAsia"/>
          <w:lang w:val="en-GB"/>
          <w:rPrChange w:id="11114" w:author="Dioguardi, Fabio" w:date="2018-10-23T11:24:00Z">
            <w:rPr>
              <w:rFonts w:eastAsiaTheme="minorEastAsia"/>
            </w:rPr>
          </w:rPrChange>
        </w:rPr>
      </w:pPr>
      <w:proofErr w:type="spellStart"/>
      <w:r w:rsidRPr="000E1A5F">
        <w:rPr>
          <w:rFonts w:eastAsiaTheme="minorEastAsia"/>
          <w:b/>
          <w:i/>
          <w:lang w:val="en-GB"/>
          <w:rPrChange w:id="11115" w:author="Dioguardi, Fabio" w:date="2018-10-23T11:24:00Z">
            <w:rPr>
              <w:rFonts w:eastAsiaTheme="minorEastAsia"/>
              <w:b/>
              <w:i/>
            </w:rPr>
          </w:rPrChange>
        </w:rPr>
        <w:t>M</w:t>
      </w:r>
      <w:r w:rsidRPr="000E1A5F">
        <w:rPr>
          <w:rFonts w:eastAsiaTheme="minorEastAsia"/>
          <w:b/>
          <w:i/>
          <w:vertAlign w:val="subscript"/>
          <w:lang w:val="en-GB"/>
          <w:rPrChange w:id="11116" w:author="Dioguardi, Fabio" w:date="2018-10-23T11:24:00Z">
            <w:rPr>
              <w:rFonts w:eastAsiaTheme="minorEastAsia"/>
              <w:b/>
              <w:i/>
              <w:vertAlign w:val="subscript"/>
            </w:rPr>
          </w:rPrChange>
        </w:rPr>
        <w:t>CMER_min</w:t>
      </w:r>
      <w:proofErr w:type="spellEnd"/>
      <w:r w:rsidRPr="000E1A5F">
        <w:rPr>
          <w:rFonts w:eastAsiaTheme="minorEastAsia"/>
          <w:lang w:val="en-GB"/>
          <w:rPrChange w:id="11117" w:author="Dioguardi, Fabio" w:date="2018-10-23T11:24:00Z">
            <w:rPr>
              <w:rFonts w:eastAsiaTheme="minorEastAsia"/>
            </w:rPr>
          </w:rPrChange>
        </w:rPr>
        <w:t xml:space="preserve">: green </w:t>
      </w:r>
      <w:r w:rsidR="00872576" w:rsidRPr="000E1A5F">
        <w:rPr>
          <w:rFonts w:eastAsiaTheme="minorEastAsia"/>
          <w:lang w:val="en-GB"/>
          <w:rPrChange w:id="11118" w:author="Dioguardi, Fabio" w:date="2018-10-23T11:24:00Z">
            <w:rPr>
              <w:rFonts w:eastAsiaTheme="minorEastAsia"/>
            </w:rPr>
          </w:rPrChange>
        </w:rPr>
        <w:t xml:space="preserve">dashed </w:t>
      </w:r>
      <w:r w:rsidRPr="000E1A5F">
        <w:rPr>
          <w:rFonts w:eastAsiaTheme="minorEastAsia"/>
          <w:lang w:val="en-GB"/>
          <w:rPrChange w:id="11119" w:author="Dioguardi, Fabio" w:date="2018-10-23T11:24:00Z">
            <w:rPr>
              <w:rFonts w:eastAsiaTheme="minorEastAsia"/>
            </w:rPr>
          </w:rPrChange>
        </w:rPr>
        <w:t>line</w:t>
      </w:r>
    </w:p>
    <w:p w14:paraId="7BEC3EC9" w14:textId="25452767" w:rsidR="009B349F" w:rsidRPr="000E1A5F" w:rsidRDefault="009B349F" w:rsidP="009B349F">
      <w:pPr>
        <w:rPr>
          <w:rFonts w:eastAsiaTheme="minorEastAsia"/>
          <w:b/>
          <w:i/>
          <w:lang w:val="en-GB"/>
          <w:rPrChange w:id="11120" w:author="Dioguardi, Fabio" w:date="2018-10-23T11:24:00Z">
            <w:rPr>
              <w:rFonts w:eastAsiaTheme="minorEastAsia"/>
              <w:b/>
              <w:i/>
            </w:rPr>
          </w:rPrChange>
        </w:rPr>
      </w:pPr>
      <w:r w:rsidRPr="000E1A5F">
        <w:rPr>
          <w:rFonts w:eastAsiaTheme="minorEastAsia"/>
          <w:b/>
          <w:i/>
          <w:lang w:val="en-GB"/>
          <w:rPrChange w:id="11121" w:author="Dioguardi, Fabio" w:date="2018-10-23T11:24:00Z">
            <w:rPr>
              <w:rFonts w:eastAsiaTheme="minorEastAsia"/>
              <w:b/>
              <w:i/>
            </w:rPr>
          </w:rPrChange>
        </w:rPr>
        <w:t>M</w:t>
      </w:r>
      <w:r w:rsidRPr="000E1A5F">
        <w:rPr>
          <w:rFonts w:eastAsiaTheme="minorEastAsia"/>
          <w:b/>
          <w:i/>
          <w:vertAlign w:val="subscript"/>
          <w:lang w:val="en-GB"/>
          <w:rPrChange w:id="11122" w:author="Dioguardi, Fabio" w:date="2018-10-23T11:24:00Z">
            <w:rPr>
              <w:rFonts w:eastAsiaTheme="minorEastAsia"/>
              <w:b/>
              <w:i/>
              <w:vertAlign w:val="subscript"/>
            </w:rPr>
          </w:rPrChange>
        </w:rPr>
        <w:t>CMER</w:t>
      </w:r>
      <w:r w:rsidRPr="000E1A5F">
        <w:rPr>
          <w:rFonts w:eastAsiaTheme="minorEastAsia"/>
          <w:lang w:val="en-GB"/>
          <w:rPrChange w:id="11123" w:author="Dioguardi, Fabio" w:date="2018-10-23T11:24:00Z">
            <w:rPr>
              <w:rFonts w:eastAsiaTheme="minorEastAsia"/>
            </w:rPr>
          </w:rPrChange>
        </w:rPr>
        <w:t>: red dashed line</w:t>
      </w:r>
    </w:p>
    <w:p w14:paraId="3131A1B4" w14:textId="279F92AC" w:rsidR="009B349F" w:rsidRPr="000E1A5F" w:rsidRDefault="009B349F" w:rsidP="009B349F">
      <w:pPr>
        <w:rPr>
          <w:rFonts w:eastAsiaTheme="minorEastAsia"/>
          <w:lang w:val="en-GB"/>
          <w:rPrChange w:id="11124" w:author="Dioguardi, Fabio" w:date="2018-10-23T11:24:00Z">
            <w:rPr>
              <w:rFonts w:eastAsiaTheme="minorEastAsia"/>
            </w:rPr>
          </w:rPrChange>
        </w:rPr>
      </w:pPr>
      <w:proofErr w:type="spellStart"/>
      <w:r w:rsidRPr="000E1A5F">
        <w:rPr>
          <w:rFonts w:eastAsiaTheme="minorEastAsia"/>
          <w:b/>
          <w:i/>
          <w:lang w:val="en-GB"/>
          <w:rPrChange w:id="11125" w:author="Dioguardi, Fabio" w:date="2018-10-23T11:24:00Z">
            <w:rPr>
              <w:rFonts w:eastAsiaTheme="minorEastAsia"/>
              <w:b/>
              <w:i/>
            </w:rPr>
          </w:rPrChange>
        </w:rPr>
        <w:t>M</w:t>
      </w:r>
      <w:r w:rsidRPr="000E1A5F">
        <w:rPr>
          <w:rFonts w:eastAsiaTheme="minorEastAsia"/>
          <w:b/>
          <w:i/>
          <w:vertAlign w:val="subscript"/>
          <w:lang w:val="en-GB"/>
          <w:rPrChange w:id="11126" w:author="Dioguardi, Fabio" w:date="2018-10-23T11:24:00Z">
            <w:rPr>
              <w:rFonts w:eastAsiaTheme="minorEastAsia"/>
              <w:b/>
              <w:i/>
              <w:vertAlign w:val="subscript"/>
            </w:rPr>
          </w:rPrChange>
        </w:rPr>
        <w:t>CMER_max</w:t>
      </w:r>
      <w:proofErr w:type="spellEnd"/>
      <w:r w:rsidRPr="000E1A5F">
        <w:rPr>
          <w:rFonts w:eastAsiaTheme="minorEastAsia"/>
          <w:lang w:val="en-GB"/>
          <w:rPrChange w:id="11127" w:author="Dioguardi, Fabio" w:date="2018-10-23T11:24:00Z">
            <w:rPr>
              <w:rFonts w:eastAsiaTheme="minorEastAsia"/>
            </w:rPr>
          </w:rPrChange>
        </w:rPr>
        <w:t xml:space="preserve">: yellow </w:t>
      </w:r>
      <w:r w:rsidR="00872576" w:rsidRPr="000E1A5F">
        <w:rPr>
          <w:rFonts w:eastAsiaTheme="minorEastAsia"/>
          <w:lang w:val="en-GB"/>
          <w:rPrChange w:id="11128" w:author="Dioguardi, Fabio" w:date="2018-10-23T11:24:00Z">
            <w:rPr>
              <w:rFonts w:eastAsiaTheme="minorEastAsia"/>
            </w:rPr>
          </w:rPrChange>
        </w:rPr>
        <w:t xml:space="preserve">dashed </w:t>
      </w:r>
      <w:r w:rsidRPr="000E1A5F">
        <w:rPr>
          <w:rFonts w:eastAsiaTheme="minorEastAsia"/>
          <w:lang w:val="en-GB"/>
          <w:rPrChange w:id="11129" w:author="Dioguardi, Fabio" w:date="2018-10-23T11:24:00Z">
            <w:rPr>
              <w:rFonts w:eastAsiaTheme="minorEastAsia"/>
            </w:rPr>
          </w:rPrChange>
        </w:rPr>
        <w:t>line</w:t>
      </w:r>
    </w:p>
    <w:p w14:paraId="58153375" w14:textId="764B446E" w:rsidR="009B349F" w:rsidRPr="000E1A5F" w:rsidRDefault="009B349F" w:rsidP="009B349F">
      <w:pPr>
        <w:rPr>
          <w:rFonts w:eastAsiaTheme="minorEastAsia"/>
          <w:lang w:val="en-GB"/>
          <w:rPrChange w:id="11130" w:author="Dioguardi, Fabio" w:date="2018-10-23T11:24:00Z">
            <w:rPr>
              <w:rFonts w:eastAsiaTheme="minorEastAsia"/>
            </w:rPr>
          </w:rPrChange>
        </w:rPr>
      </w:pPr>
      <w:proofErr w:type="spellStart"/>
      <w:r w:rsidRPr="000E1A5F">
        <w:rPr>
          <w:rFonts w:eastAsiaTheme="minorEastAsia"/>
          <w:b/>
          <w:i/>
          <w:lang w:val="en-GB"/>
          <w:rPrChange w:id="11131" w:author="Dioguardi, Fabio" w:date="2018-10-23T11:24:00Z">
            <w:rPr>
              <w:rFonts w:eastAsiaTheme="minorEastAsia"/>
              <w:b/>
              <w:i/>
            </w:rPr>
          </w:rPrChange>
        </w:rPr>
        <w:t>M</w:t>
      </w:r>
      <w:r w:rsidRPr="000E1A5F">
        <w:rPr>
          <w:rFonts w:eastAsiaTheme="minorEastAsia"/>
          <w:b/>
          <w:i/>
          <w:vertAlign w:val="subscript"/>
          <w:lang w:val="en-GB"/>
          <w:rPrChange w:id="11132" w:author="Dioguardi, Fabio" w:date="2018-10-23T11:24:00Z">
            <w:rPr>
              <w:rFonts w:eastAsiaTheme="minorEastAsia"/>
              <w:b/>
              <w:i/>
              <w:vertAlign w:val="subscript"/>
            </w:rPr>
          </w:rPrChange>
        </w:rPr>
        <w:t>C_abs.max</w:t>
      </w:r>
      <w:proofErr w:type="spellEnd"/>
      <w:r w:rsidRPr="000E1A5F">
        <w:rPr>
          <w:rFonts w:eastAsiaTheme="minorEastAsia"/>
          <w:lang w:val="en-GB"/>
          <w:rPrChange w:id="11133" w:author="Dioguardi, Fabio" w:date="2018-10-23T11:24:00Z">
            <w:rPr>
              <w:rFonts w:eastAsiaTheme="minorEastAsia"/>
            </w:rPr>
          </w:rPrChange>
        </w:rPr>
        <w:t>: grey dashed line</w:t>
      </w:r>
    </w:p>
    <w:p w14:paraId="4063EAC4" w14:textId="77777777" w:rsidR="009B349F" w:rsidRPr="000E1A5F" w:rsidRDefault="009B349F" w:rsidP="009B349F">
      <w:pPr>
        <w:rPr>
          <w:rFonts w:eastAsiaTheme="minorEastAsia"/>
          <w:b/>
          <w:i/>
          <w:vertAlign w:val="subscript"/>
          <w:lang w:val="en-GB"/>
          <w:rPrChange w:id="11134" w:author="Dioguardi, Fabio" w:date="2018-10-23T11:24:00Z">
            <w:rPr>
              <w:rFonts w:eastAsiaTheme="minorEastAsia"/>
              <w:b/>
              <w:i/>
              <w:vertAlign w:val="subscript"/>
            </w:rPr>
          </w:rPrChange>
        </w:rPr>
      </w:pPr>
    </w:p>
    <w:p w14:paraId="5432442F" w14:textId="51A23DEF" w:rsidR="009B349F" w:rsidRPr="000E1A5F" w:rsidRDefault="009B349F" w:rsidP="009B349F">
      <w:pPr>
        <w:rPr>
          <w:lang w:val="en-GB"/>
          <w:rPrChange w:id="11135" w:author="Dioguardi, Fabio" w:date="2018-10-23T11:24:00Z">
            <w:rPr/>
          </w:rPrChange>
        </w:rPr>
      </w:pPr>
      <w:r w:rsidRPr="000E1A5F">
        <w:rPr>
          <w:rFonts w:eastAsiaTheme="minorEastAsia"/>
          <w:lang w:val="en-GB"/>
          <w:rPrChange w:id="11136" w:author="Dioguardi, Fabio" w:date="2018-10-23T11:24:00Z">
            <w:rPr>
              <w:rFonts w:eastAsiaTheme="minorEastAsia"/>
            </w:rPr>
          </w:rPrChange>
        </w:rPr>
        <w:t xml:space="preserve">The FMER plots are stored </w:t>
      </w:r>
      <w:r w:rsidRPr="000E1A5F">
        <w:rPr>
          <w:lang w:val="en-GB"/>
          <w:rPrChange w:id="11137" w:author="Dioguardi, Fabio" w:date="2018-10-23T11:24:00Z">
            <w:rPr/>
          </w:rPrChange>
        </w:rPr>
        <w:t>with the ending string “</w:t>
      </w:r>
      <w:r w:rsidRPr="000E1A5F">
        <w:rPr>
          <w:i/>
          <w:lang w:val="en-GB"/>
          <w:rPrChange w:id="11138" w:author="Dioguardi, Fabio" w:date="2018-10-23T11:24:00Z">
            <w:rPr>
              <w:i/>
            </w:rPr>
          </w:rPrChange>
        </w:rPr>
        <w:t>_</w:t>
      </w:r>
      <w:proofErr w:type="spellStart"/>
      <w:r w:rsidRPr="000E1A5F">
        <w:rPr>
          <w:i/>
          <w:lang w:val="en-GB"/>
          <w:rPrChange w:id="11139" w:author="Dioguardi, Fabio" w:date="2018-10-23T11:24:00Z">
            <w:rPr>
              <w:i/>
            </w:rPr>
          </w:rPrChange>
        </w:rPr>
        <w:t>Cmass_plot</w:t>
      </w:r>
      <w:proofErr w:type="spellEnd"/>
      <w:r w:rsidRPr="000E1A5F">
        <w:rPr>
          <w:lang w:val="en-GB"/>
          <w:rPrChange w:id="11140" w:author="Dioguardi, Fabio" w:date="2018-10-23T11:24:00Z">
            <w:rPr/>
          </w:rPrChange>
        </w:rPr>
        <w:t xml:space="preserve">” and can be controlled via FIX (see </w:t>
      </w:r>
      <w:r w:rsidR="00DC774B" w:rsidRPr="000E1A5F">
        <w:rPr>
          <w:lang w:val="en-GB"/>
          <w:rPrChange w:id="11141" w:author="Dioguardi, Fabio" w:date="2018-10-23T11:24:00Z">
            <w:rPr/>
          </w:rPrChange>
        </w:rPr>
        <w:t xml:space="preserve">section </w:t>
      </w:r>
      <w:r w:rsidR="00DC774B" w:rsidRPr="000E1A5F">
        <w:rPr>
          <w:lang w:val="en-GB"/>
          <w:rPrChange w:id="11142" w:author="Dioguardi, Fabio" w:date="2018-10-23T11:24:00Z">
            <w:rPr/>
          </w:rPrChange>
        </w:rPr>
        <w:fldChar w:fldCharType="begin"/>
      </w:r>
      <w:r w:rsidR="00DC774B" w:rsidRPr="000E1A5F">
        <w:rPr>
          <w:lang w:val="en-GB"/>
          <w:rPrChange w:id="11143" w:author="Dioguardi, Fabio" w:date="2018-10-23T11:24:00Z">
            <w:rPr/>
          </w:rPrChange>
        </w:rPr>
        <w:instrText xml:space="preserve"> REF _Ref483235280 \r \h </w:instrText>
      </w:r>
      <w:r w:rsidR="00DC774B" w:rsidRPr="000E1A5F">
        <w:rPr>
          <w:lang w:val="en-GB"/>
          <w:rPrChange w:id="11144" w:author="Dioguardi, Fabio" w:date="2018-10-23T11:24:00Z">
            <w:rPr/>
          </w:rPrChange>
        </w:rPr>
      </w:r>
      <w:r w:rsidR="00DC774B" w:rsidRPr="000E1A5F">
        <w:rPr>
          <w:lang w:val="en-GB"/>
          <w:rPrChange w:id="11145" w:author="Dioguardi, Fabio" w:date="2018-10-23T11:24:00Z">
            <w:rPr/>
          </w:rPrChange>
        </w:rPr>
        <w:fldChar w:fldCharType="separate"/>
      </w:r>
      <w:r w:rsidR="00DE7C99" w:rsidRPr="000E1A5F">
        <w:rPr>
          <w:lang w:val="en-GB"/>
          <w:rPrChange w:id="11146" w:author="Dioguardi, Fabio" w:date="2018-10-23T11:24:00Z">
            <w:rPr/>
          </w:rPrChange>
        </w:rPr>
        <w:t>4.13</w:t>
      </w:r>
      <w:r w:rsidR="00DC774B" w:rsidRPr="000E1A5F">
        <w:rPr>
          <w:lang w:val="en-GB"/>
          <w:rPrChange w:id="11147" w:author="Dioguardi, Fabio" w:date="2018-10-23T11:24:00Z">
            <w:rPr/>
          </w:rPrChange>
        </w:rPr>
        <w:fldChar w:fldCharType="end"/>
      </w:r>
      <w:r w:rsidRPr="000E1A5F">
        <w:rPr>
          <w:lang w:val="en-GB"/>
          <w:rPrChange w:id="11148" w:author="Dioguardi, Fabio" w:date="2018-10-23T11:24:00Z">
            <w:rPr/>
          </w:rPrChange>
        </w:rPr>
        <w:t xml:space="preserve"> and </w:t>
      </w:r>
      <w:r w:rsidRPr="000E1A5F">
        <w:rPr>
          <w:lang w:val="en-GB"/>
          <w:rPrChange w:id="11149" w:author="Dioguardi, Fabio" w:date="2018-10-23T11:24:00Z">
            <w:rPr/>
          </w:rPrChange>
        </w:rPr>
        <w:fldChar w:fldCharType="begin"/>
      </w:r>
      <w:r w:rsidRPr="000E1A5F">
        <w:rPr>
          <w:lang w:val="en-GB"/>
          <w:rPrChange w:id="11150" w:author="Dioguardi, Fabio" w:date="2018-10-23T11:24:00Z">
            <w:rPr/>
          </w:rPrChange>
        </w:rPr>
        <w:instrText xml:space="preserve"> REF _Ref482813815 \h </w:instrText>
      </w:r>
      <w:r w:rsidRPr="000E1A5F">
        <w:rPr>
          <w:lang w:val="en-GB"/>
          <w:rPrChange w:id="11151" w:author="Dioguardi, Fabio" w:date="2018-10-23T11:24:00Z">
            <w:rPr/>
          </w:rPrChange>
        </w:rPr>
      </w:r>
      <w:r w:rsidRPr="000E1A5F">
        <w:rPr>
          <w:lang w:val="en-GB"/>
          <w:rPrChange w:id="11152" w:author="Dioguardi, Fabio" w:date="2018-10-23T11:24:00Z">
            <w:rPr/>
          </w:rPrChange>
        </w:rPr>
        <w:fldChar w:fldCharType="separate"/>
      </w:r>
      <w:r w:rsidR="00DE7C99" w:rsidRPr="000E1A5F">
        <w:rPr>
          <w:lang w:val="en-GB"/>
          <w:rPrChange w:id="11153" w:author="Dioguardi, Fabio" w:date="2018-10-23T11:24:00Z">
            <w:rPr/>
          </w:rPrChange>
        </w:rPr>
        <w:t xml:space="preserve">Figure </w:t>
      </w:r>
      <w:r w:rsidR="00DE7C99" w:rsidRPr="000E1A5F">
        <w:rPr>
          <w:noProof/>
          <w:lang w:val="en-GB"/>
          <w:rPrChange w:id="11154" w:author="Dioguardi, Fabio" w:date="2018-10-23T11:24:00Z">
            <w:rPr>
              <w:noProof/>
            </w:rPr>
          </w:rPrChange>
        </w:rPr>
        <w:t>58</w:t>
      </w:r>
      <w:r w:rsidRPr="000E1A5F">
        <w:rPr>
          <w:lang w:val="en-GB"/>
          <w:rPrChange w:id="11155" w:author="Dioguardi, Fabio" w:date="2018-10-23T11:24:00Z">
            <w:rPr/>
          </w:rPrChange>
        </w:rPr>
        <w:fldChar w:fldCharType="end"/>
      </w:r>
      <w:r w:rsidRPr="000E1A5F">
        <w:rPr>
          <w:lang w:val="en-GB"/>
          <w:rPrChange w:id="11156" w:author="Dioguardi, Fabio" w:date="2018-10-23T11:24:00Z">
            <w:rPr/>
          </w:rPrChange>
        </w:rPr>
        <w:t>).</w:t>
      </w:r>
    </w:p>
    <w:p w14:paraId="5DB5F1A5" w14:textId="77777777" w:rsidR="009B349F" w:rsidRPr="000E1A5F" w:rsidRDefault="00F86A5D" w:rsidP="009B349F">
      <w:pPr>
        <w:keepNext/>
        <w:jc w:val="center"/>
        <w:rPr>
          <w:lang w:val="en-GB"/>
          <w:rPrChange w:id="11157" w:author="Dioguardi, Fabio" w:date="2018-10-23T11:24:00Z">
            <w:rPr/>
          </w:rPrChange>
        </w:rPr>
      </w:pPr>
      <w:r w:rsidRPr="000E1A5F">
        <w:rPr>
          <w:lang w:val="en-GB"/>
          <w:rPrChange w:id="11158" w:author="Dioguardi, Fabio" w:date="2018-10-23T11:24:00Z">
            <w:rPr/>
          </w:rPrChange>
        </w:rPr>
        <w:pict w14:anchorId="07BDD89B">
          <v:shape id="_x0000_i1144" type="#_x0000_t75" style="width:96pt;height:120pt">
            <v:imagedata r:id="rId69" o:title="Totalmass_control" cropbottom="1238f"/>
          </v:shape>
        </w:pict>
      </w:r>
    </w:p>
    <w:p w14:paraId="1A58A40B" w14:textId="1FCEEA2E" w:rsidR="009B349F" w:rsidRPr="000E1A5F" w:rsidRDefault="009B349F" w:rsidP="009B349F">
      <w:pPr>
        <w:pStyle w:val="Caption"/>
        <w:rPr>
          <w:lang w:val="en-GB"/>
          <w:rPrChange w:id="11159" w:author="Dioguardi, Fabio" w:date="2018-10-23T11:24:00Z">
            <w:rPr/>
          </w:rPrChange>
        </w:rPr>
      </w:pPr>
      <w:bookmarkStart w:id="11160" w:name="_Ref482813815"/>
      <w:r w:rsidRPr="000E1A5F">
        <w:rPr>
          <w:lang w:val="en-GB"/>
          <w:rPrChange w:id="11161" w:author="Dioguardi, Fabio" w:date="2018-10-23T11:24:00Z">
            <w:rPr/>
          </w:rPrChange>
        </w:rPr>
        <w:t xml:space="preserve">Figure </w:t>
      </w:r>
      <w:r w:rsidRPr="000E1A5F">
        <w:rPr>
          <w:lang w:val="en-GB"/>
          <w:rPrChange w:id="11162" w:author="Dioguardi, Fabio" w:date="2018-10-23T11:24:00Z">
            <w:rPr/>
          </w:rPrChange>
        </w:rPr>
        <w:fldChar w:fldCharType="begin"/>
      </w:r>
      <w:r w:rsidRPr="000E1A5F">
        <w:rPr>
          <w:lang w:val="en-GB"/>
          <w:rPrChange w:id="11163" w:author="Dioguardi, Fabio" w:date="2018-10-23T11:24:00Z">
            <w:rPr/>
          </w:rPrChange>
        </w:rPr>
        <w:instrText xml:space="preserve"> SEQ Figure \* ARABIC </w:instrText>
      </w:r>
      <w:r w:rsidRPr="000E1A5F">
        <w:rPr>
          <w:lang w:val="en-GB"/>
          <w:rPrChange w:id="11164" w:author="Dioguardi, Fabio" w:date="2018-10-23T11:24:00Z">
            <w:rPr/>
          </w:rPrChange>
        </w:rPr>
        <w:fldChar w:fldCharType="separate"/>
      </w:r>
      <w:r w:rsidR="00DE7C99" w:rsidRPr="000E1A5F">
        <w:rPr>
          <w:noProof/>
          <w:lang w:val="en-GB"/>
          <w:rPrChange w:id="11165" w:author="Dioguardi, Fabio" w:date="2018-10-23T11:24:00Z">
            <w:rPr>
              <w:noProof/>
            </w:rPr>
          </w:rPrChange>
        </w:rPr>
        <w:t>58</w:t>
      </w:r>
      <w:r w:rsidRPr="000E1A5F">
        <w:rPr>
          <w:lang w:val="en-GB"/>
          <w:rPrChange w:id="11166" w:author="Dioguardi, Fabio" w:date="2018-10-23T11:24:00Z">
            <w:rPr/>
          </w:rPrChange>
        </w:rPr>
        <w:fldChar w:fldCharType="end"/>
      </w:r>
      <w:bookmarkEnd w:id="11160"/>
      <w:r w:rsidRPr="000E1A5F">
        <w:rPr>
          <w:lang w:val="en-GB"/>
          <w:rPrChange w:id="11167" w:author="Dioguardi, Fabio" w:date="2018-10-23T11:24:00Z">
            <w:rPr/>
          </w:rPrChange>
        </w:rPr>
        <w:t xml:space="preserve">: </w:t>
      </w:r>
      <w:proofErr w:type="spellStart"/>
      <w:r w:rsidRPr="000E1A5F">
        <w:rPr>
          <w:lang w:val="en-GB"/>
          <w:rPrChange w:id="11168" w:author="Dioguardi, Fabio" w:date="2018-10-23T11:24:00Z">
            <w:rPr/>
          </w:rPrChange>
        </w:rPr>
        <w:t>Cmass</w:t>
      </w:r>
      <w:proofErr w:type="spellEnd"/>
      <w:r w:rsidRPr="000E1A5F">
        <w:rPr>
          <w:lang w:val="en-GB"/>
          <w:rPrChange w:id="11169" w:author="Dioguardi, Fabio" w:date="2018-10-23T11:24:00Z">
            <w:rPr/>
          </w:rPrChange>
        </w:rPr>
        <w:t xml:space="preserve"> plot control menu. The operator can specify the time axis of this type of plot via the output control menu provided by FIX (see </w:t>
      </w:r>
      <w:r w:rsidR="00DC774B" w:rsidRPr="000E1A5F">
        <w:rPr>
          <w:lang w:val="en-GB"/>
          <w:rPrChange w:id="11170" w:author="Dioguardi, Fabio" w:date="2018-10-23T11:24:00Z">
            <w:rPr/>
          </w:rPrChange>
        </w:rPr>
        <w:t xml:space="preserve">section </w:t>
      </w:r>
      <w:r w:rsidR="00DC774B" w:rsidRPr="000E1A5F">
        <w:rPr>
          <w:lang w:val="en-GB"/>
          <w:rPrChange w:id="11171" w:author="Dioguardi, Fabio" w:date="2018-10-23T11:24:00Z">
            <w:rPr/>
          </w:rPrChange>
        </w:rPr>
        <w:fldChar w:fldCharType="begin"/>
      </w:r>
      <w:r w:rsidR="00DC774B" w:rsidRPr="000E1A5F">
        <w:rPr>
          <w:lang w:val="en-GB"/>
          <w:rPrChange w:id="11172" w:author="Dioguardi, Fabio" w:date="2018-10-23T11:24:00Z">
            <w:rPr/>
          </w:rPrChange>
        </w:rPr>
        <w:instrText xml:space="preserve"> REF _Ref483235280 \r \h </w:instrText>
      </w:r>
      <w:r w:rsidR="00DC774B" w:rsidRPr="000E1A5F">
        <w:rPr>
          <w:lang w:val="en-GB"/>
          <w:rPrChange w:id="11173" w:author="Dioguardi, Fabio" w:date="2018-10-23T11:24:00Z">
            <w:rPr/>
          </w:rPrChange>
        </w:rPr>
      </w:r>
      <w:r w:rsidR="00DC774B" w:rsidRPr="000E1A5F">
        <w:rPr>
          <w:lang w:val="en-GB"/>
          <w:rPrChange w:id="11174" w:author="Dioguardi, Fabio" w:date="2018-10-23T11:24:00Z">
            <w:rPr/>
          </w:rPrChange>
        </w:rPr>
        <w:fldChar w:fldCharType="separate"/>
      </w:r>
      <w:r w:rsidR="00DE7C99" w:rsidRPr="000E1A5F">
        <w:rPr>
          <w:lang w:val="en-GB"/>
          <w:rPrChange w:id="11175" w:author="Dioguardi, Fabio" w:date="2018-10-23T11:24:00Z">
            <w:rPr/>
          </w:rPrChange>
        </w:rPr>
        <w:t>4.13</w:t>
      </w:r>
      <w:r w:rsidR="00DC774B" w:rsidRPr="000E1A5F">
        <w:rPr>
          <w:lang w:val="en-GB"/>
          <w:rPrChange w:id="11176" w:author="Dioguardi, Fabio" w:date="2018-10-23T11:24:00Z">
            <w:rPr/>
          </w:rPrChange>
        </w:rPr>
        <w:fldChar w:fldCharType="end"/>
      </w:r>
      <w:r w:rsidRPr="000E1A5F">
        <w:rPr>
          <w:lang w:val="en-GB"/>
          <w:rPrChange w:id="11177" w:author="Dioguardi, Fabio" w:date="2018-10-23T11:24:00Z">
            <w:rPr/>
          </w:rPrChange>
        </w:rPr>
        <w:t>).</w:t>
      </w:r>
    </w:p>
    <w:p w14:paraId="7D9B0AA5" w14:textId="3FF447FD" w:rsidR="009B349F" w:rsidRPr="000E1A5F" w:rsidRDefault="009B349F">
      <w:pPr>
        <w:rPr>
          <w:lang w:val="en-GB"/>
          <w:rPrChange w:id="11178" w:author="Dioguardi, Fabio" w:date="2018-10-23T11:24:00Z">
            <w:rPr/>
          </w:rPrChange>
        </w:rPr>
      </w:pPr>
      <w:r w:rsidRPr="000E1A5F">
        <w:rPr>
          <w:lang w:val="en-GB"/>
          <w:rPrChange w:id="11179" w:author="Dioguardi, Fabio" w:date="2018-10-23T11:24:00Z">
            <w:rPr/>
          </w:rPrChange>
        </w:rPr>
        <w:br w:type="page"/>
      </w:r>
    </w:p>
    <w:p w14:paraId="4E8CF215" w14:textId="0CC5B420" w:rsidR="009B349F" w:rsidRPr="000E1A5F" w:rsidRDefault="009B349F" w:rsidP="001507E8">
      <w:pPr>
        <w:pStyle w:val="ListParagraph"/>
        <w:numPr>
          <w:ilvl w:val="0"/>
          <w:numId w:val="25"/>
        </w:numPr>
        <w:rPr>
          <w:lang w:val="en-GB"/>
          <w:rPrChange w:id="11180" w:author="Dioguardi, Fabio" w:date="2018-10-23T11:24:00Z">
            <w:rPr/>
          </w:rPrChange>
        </w:rPr>
      </w:pPr>
      <w:r w:rsidRPr="000E1A5F">
        <w:rPr>
          <w:b/>
          <w:u w:val="single"/>
          <w:lang w:val="en-GB"/>
          <w:rPrChange w:id="11181" w:author="Dioguardi, Fabio" w:date="2018-10-23T11:24:00Z">
            <w:rPr>
              <w:b/>
              <w:u w:val="single"/>
            </w:rPr>
          </w:rPrChange>
        </w:rPr>
        <w:lastRenderedPageBreak/>
        <w:t>Plots showing best estimate of total erupted mass (“</w:t>
      </w:r>
      <w:proofErr w:type="spellStart"/>
      <w:r w:rsidRPr="000E1A5F">
        <w:rPr>
          <w:b/>
          <w:u w:val="single"/>
          <w:lang w:val="en-GB"/>
          <w:rPrChange w:id="11182" w:author="Dioguardi, Fabio" w:date="2018-10-23T11:24:00Z">
            <w:rPr>
              <w:b/>
              <w:u w:val="single"/>
            </w:rPr>
          </w:rPrChange>
        </w:rPr>
        <w:t>Fmass</w:t>
      </w:r>
      <w:proofErr w:type="spellEnd"/>
      <w:r w:rsidRPr="000E1A5F">
        <w:rPr>
          <w:b/>
          <w:u w:val="single"/>
          <w:lang w:val="en-GB"/>
          <w:rPrChange w:id="11183" w:author="Dioguardi, Fabio" w:date="2018-10-23T11:24:00Z">
            <w:rPr>
              <w:b/>
              <w:u w:val="single"/>
            </w:rPr>
          </w:rPrChange>
        </w:rPr>
        <w:t xml:space="preserve"> plots”)</w:t>
      </w:r>
      <w:r w:rsidRPr="000E1A5F">
        <w:rPr>
          <w:lang w:val="en-GB"/>
          <w:rPrChange w:id="11184" w:author="Dioguardi, Fabio" w:date="2018-10-23T11:24:00Z">
            <w:rPr/>
          </w:rPrChange>
        </w:rPr>
        <w:t>:</w:t>
      </w:r>
    </w:p>
    <w:p w14:paraId="102FF1B7" w14:textId="0F8F9C25" w:rsidR="009B349F" w:rsidRPr="000E1A5F" w:rsidRDefault="009B349F" w:rsidP="009B349F">
      <w:pPr>
        <w:rPr>
          <w:lang w:val="en-GB"/>
          <w:rPrChange w:id="11185" w:author="Dioguardi, Fabio" w:date="2018-10-23T11:24:00Z">
            <w:rPr/>
          </w:rPrChange>
        </w:rPr>
      </w:pPr>
      <w:r w:rsidRPr="000E1A5F">
        <w:rPr>
          <w:lang w:val="en-GB"/>
          <w:rPrChange w:id="11186" w:author="Dioguardi, Fabio" w:date="2018-10-23T11:24:00Z">
            <w:rPr/>
          </w:rPrChange>
        </w:rPr>
        <w:t xml:space="preserve">These graphs show the temporal evolution of the total erupted mass, based on FMER estimates </w:t>
      </w:r>
      <w:r w:rsidRPr="000E1A5F">
        <w:rPr>
          <w:lang w:val="en-GB"/>
          <w:rPrChange w:id="11187" w:author="Dioguardi, Fabio" w:date="2018-10-23T11:24:00Z">
            <w:rPr/>
          </w:rPrChange>
        </w:rPr>
        <w:br/>
        <w:t xml:space="preserve">(see </w:t>
      </w:r>
      <w:r w:rsidRPr="000E1A5F">
        <w:rPr>
          <w:lang w:val="en-GB"/>
          <w:rPrChange w:id="11188" w:author="Dioguardi, Fabio" w:date="2018-10-23T11:24:00Z">
            <w:rPr/>
          </w:rPrChange>
        </w:rPr>
        <w:fldChar w:fldCharType="begin"/>
      </w:r>
      <w:r w:rsidRPr="000E1A5F">
        <w:rPr>
          <w:lang w:val="en-GB"/>
          <w:rPrChange w:id="11189" w:author="Dioguardi, Fabio" w:date="2018-10-23T11:24:00Z">
            <w:rPr/>
          </w:rPrChange>
        </w:rPr>
        <w:instrText xml:space="preserve"> REF _Ref482814015 \h </w:instrText>
      </w:r>
      <w:r w:rsidRPr="000E1A5F">
        <w:rPr>
          <w:lang w:val="en-GB"/>
          <w:rPrChange w:id="11190" w:author="Dioguardi, Fabio" w:date="2018-10-23T11:24:00Z">
            <w:rPr/>
          </w:rPrChange>
        </w:rPr>
      </w:r>
      <w:r w:rsidRPr="000E1A5F">
        <w:rPr>
          <w:lang w:val="en-GB"/>
          <w:rPrChange w:id="11191" w:author="Dioguardi, Fabio" w:date="2018-10-23T11:24:00Z">
            <w:rPr/>
          </w:rPrChange>
        </w:rPr>
        <w:fldChar w:fldCharType="separate"/>
      </w:r>
      <w:r w:rsidR="00DE7C99" w:rsidRPr="000E1A5F">
        <w:rPr>
          <w:lang w:val="en-GB"/>
          <w:rPrChange w:id="11192" w:author="Dioguardi, Fabio" w:date="2018-10-23T11:24:00Z">
            <w:rPr/>
          </w:rPrChange>
        </w:rPr>
        <w:t xml:space="preserve">Figure </w:t>
      </w:r>
      <w:r w:rsidR="00DE7C99" w:rsidRPr="000E1A5F">
        <w:rPr>
          <w:noProof/>
          <w:lang w:val="en-GB"/>
          <w:rPrChange w:id="11193" w:author="Dioguardi, Fabio" w:date="2018-10-23T11:24:00Z">
            <w:rPr>
              <w:noProof/>
            </w:rPr>
          </w:rPrChange>
        </w:rPr>
        <w:t>59</w:t>
      </w:r>
      <w:r w:rsidRPr="000E1A5F">
        <w:rPr>
          <w:lang w:val="en-GB"/>
          <w:rPrChange w:id="11194" w:author="Dioguardi, Fabio" w:date="2018-10-23T11:24:00Z">
            <w:rPr/>
          </w:rPrChange>
        </w:rPr>
        <w:fldChar w:fldCharType="end"/>
      </w:r>
      <w:r w:rsidRPr="000E1A5F">
        <w:rPr>
          <w:lang w:val="en-GB"/>
          <w:rPrChange w:id="11195" w:author="Dioguardi, Fabio" w:date="2018-10-23T11:24:00Z">
            <w:rPr/>
          </w:rPrChange>
        </w:rPr>
        <w:t xml:space="preserve">). </w:t>
      </w:r>
    </w:p>
    <w:p w14:paraId="06AA8D6A" w14:textId="77777777" w:rsidR="009B349F" w:rsidRPr="000E1A5F" w:rsidRDefault="009B349F" w:rsidP="009B349F">
      <w:pPr>
        <w:keepNext/>
        <w:rPr>
          <w:lang w:val="en-GB"/>
          <w:rPrChange w:id="11196" w:author="Dioguardi, Fabio" w:date="2018-10-23T11:24:00Z">
            <w:rPr/>
          </w:rPrChange>
        </w:rPr>
      </w:pPr>
      <w:r w:rsidRPr="000E1A5F">
        <w:rPr>
          <w:noProof/>
          <w:lang w:val="en-GB" w:eastAsia="en-GB"/>
        </w:rPr>
        <w:drawing>
          <wp:inline distT="0" distB="0" distL="0" distR="0" wp14:anchorId="2CDDC803" wp14:editId="61A31999">
            <wp:extent cx="5711741" cy="2700901"/>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11741" cy="2700901"/>
                    </a:xfrm>
                    <a:prstGeom prst="rect">
                      <a:avLst/>
                    </a:prstGeom>
                    <a:noFill/>
                    <a:ln>
                      <a:noFill/>
                    </a:ln>
                  </pic:spPr>
                </pic:pic>
              </a:graphicData>
            </a:graphic>
          </wp:inline>
        </w:drawing>
      </w:r>
    </w:p>
    <w:p w14:paraId="4D24167A" w14:textId="4F348D31" w:rsidR="001D0EC5" w:rsidRPr="000E1A5F" w:rsidRDefault="009B349F" w:rsidP="009B349F">
      <w:pPr>
        <w:pStyle w:val="Caption"/>
        <w:rPr>
          <w:lang w:val="en-GB"/>
          <w:rPrChange w:id="11197" w:author="Dioguardi, Fabio" w:date="2018-10-23T11:24:00Z">
            <w:rPr/>
          </w:rPrChange>
        </w:rPr>
      </w:pPr>
      <w:bookmarkStart w:id="11198" w:name="_Ref482814015"/>
      <w:r w:rsidRPr="000E1A5F">
        <w:rPr>
          <w:lang w:val="en-GB"/>
          <w:rPrChange w:id="11199" w:author="Dioguardi, Fabio" w:date="2018-10-23T11:24:00Z">
            <w:rPr/>
          </w:rPrChange>
        </w:rPr>
        <w:t xml:space="preserve">Figure </w:t>
      </w:r>
      <w:r w:rsidRPr="000E1A5F">
        <w:rPr>
          <w:lang w:val="en-GB"/>
          <w:rPrChange w:id="11200" w:author="Dioguardi, Fabio" w:date="2018-10-23T11:24:00Z">
            <w:rPr/>
          </w:rPrChange>
        </w:rPr>
        <w:fldChar w:fldCharType="begin"/>
      </w:r>
      <w:r w:rsidRPr="000E1A5F">
        <w:rPr>
          <w:lang w:val="en-GB"/>
          <w:rPrChange w:id="11201" w:author="Dioguardi, Fabio" w:date="2018-10-23T11:24:00Z">
            <w:rPr/>
          </w:rPrChange>
        </w:rPr>
        <w:instrText xml:space="preserve"> SEQ Figure \* ARABIC </w:instrText>
      </w:r>
      <w:r w:rsidRPr="000E1A5F">
        <w:rPr>
          <w:lang w:val="en-GB"/>
          <w:rPrChange w:id="11202" w:author="Dioguardi, Fabio" w:date="2018-10-23T11:24:00Z">
            <w:rPr/>
          </w:rPrChange>
        </w:rPr>
        <w:fldChar w:fldCharType="separate"/>
      </w:r>
      <w:r w:rsidR="00DE7C99" w:rsidRPr="000E1A5F">
        <w:rPr>
          <w:noProof/>
          <w:lang w:val="en-GB"/>
          <w:rPrChange w:id="11203" w:author="Dioguardi, Fabio" w:date="2018-10-23T11:24:00Z">
            <w:rPr>
              <w:noProof/>
            </w:rPr>
          </w:rPrChange>
        </w:rPr>
        <w:t>59</w:t>
      </w:r>
      <w:r w:rsidRPr="000E1A5F">
        <w:rPr>
          <w:lang w:val="en-GB"/>
          <w:rPrChange w:id="11204" w:author="Dioguardi, Fabio" w:date="2018-10-23T11:24:00Z">
            <w:rPr/>
          </w:rPrChange>
        </w:rPr>
        <w:fldChar w:fldCharType="end"/>
      </w:r>
      <w:bookmarkEnd w:id="11198"/>
      <w:r w:rsidRPr="000E1A5F">
        <w:rPr>
          <w:lang w:val="en-GB"/>
          <w:rPrChange w:id="11205" w:author="Dioguardi, Fabio" w:date="2018-10-23T11:24:00Z">
            <w:rPr/>
          </w:rPrChange>
        </w:rPr>
        <w:t>: Example for an “</w:t>
      </w:r>
      <w:proofErr w:type="spellStart"/>
      <w:r w:rsidRPr="000E1A5F">
        <w:rPr>
          <w:lang w:val="en-GB"/>
          <w:rPrChange w:id="11206" w:author="Dioguardi, Fabio" w:date="2018-10-23T11:24:00Z">
            <w:rPr/>
          </w:rPrChange>
        </w:rPr>
        <w:t>Fmass</w:t>
      </w:r>
      <w:proofErr w:type="spellEnd"/>
      <w:r w:rsidRPr="000E1A5F">
        <w:rPr>
          <w:lang w:val="en-GB"/>
          <w:rPrChange w:id="11207" w:author="Dioguardi, Fabio" w:date="2018-10-23T11:24:00Z">
            <w:rPr/>
          </w:rPrChange>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0E1A5F" w:rsidRDefault="009B349F" w:rsidP="009B349F">
      <w:pPr>
        <w:rPr>
          <w:lang w:val="en-GB"/>
          <w:rPrChange w:id="11208" w:author="Dioguardi, Fabio" w:date="2018-10-23T11:24:00Z">
            <w:rPr/>
          </w:rPrChange>
        </w:rPr>
      </w:pPr>
      <w:r w:rsidRPr="000E1A5F">
        <w:rPr>
          <w:lang w:val="en-GB"/>
          <w:rPrChange w:id="11209" w:author="Dioguardi, Fabio" w:date="2018-10-23T11:24:00Z">
            <w:rPr/>
          </w:rPrChange>
        </w:rPr>
        <w:t xml:space="preserve">The curves in these plots represent the temporal development of (see </w:t>
      </w:r>
      <w:r w:rsidR="00BD0604" w:rsidRPr="000E1A5F">
        <w:rPr>
          <w:lang w:val="en-GB"/>
          <w:rPrChange w:id="11210" w:author="Dioguardi, Fabio" w:date="2018-10-23T11:24:00Z">
            <w:rPr/>
          </w:rPrChange>
        </w:rPr>
        <w:t xml:space="preserve">section </w:t>
      </w:r>
      <w:r w:rsidR="00BD0604" w:rsidRPr="000E1A5F">
        <w:rPr>
          <w:lang w:val="en-GB"/>
          <w:rPrChange w:id="11211" w:author="Dioguardi, Fabio" w:date="2018-10-23T11:24:00Z">
            <w:rPr/>
          </w:rPrChange>
        </w:rPr>
        <w:fldChar w:fldCharType="begin"/>
      </w:r>
      <w:r w:rsidR="00BD0604" w:rsidRPr="000E1A5F">
        <w:rPr>
          <w:lang w:val="en-GB"/>
          <w:rPrChange w:id="11212" w:author="Dioguardi, Fabio" w:date="2018-10-23T11:24:00Z">
            <w:rPr/>
          </w:rPrChange>
        </w:rPr>
        <w:instrText xml:space="preserve"> REF _Ref482813504 \r \h </w:instrText>
      </w:r>
      <w:r w:rsidR="00BD0604" w:rsidRPr="000E1A5F">
        <w:rPr>
          <w:lang w:val="en-GB"/>
          <w:rPrChange w:id="11213" w:author="Dioguardi, Fabio" w:date="2018-10-23T11:24:00Z">
            <w:rPr/>
          </w:rPrChange>
        </w:rPr>
      </w:r>
      <w:r w:rsidR="00BD0604" w:rsidRPr="000E1A5F">
        <w:rPr>
          <w:lang w:val="en-GB"/>
          <w:rPrChange w:id="11214" w:author="Dioguardi, Fabio" w:date="2018-10-23T11:24:00Z">
            <w:rPr/>
          </w:rPrChange>
        </w:rPr>
        <w:fldChar w:fldCharType="separate"/>
      </w:r>
      <w:r w:rsidR="00DE7C99" w:rsidRPr="000E1A5F">
        <w:rPr>
          <w:lang w:val="en-GB"/>
          <w:rPrChange w:id="11215" w:author="Dioguardi, Fabio" w:date="2018-10-23T11:24:00Z">
            <w:rPr/>
          </w:rPrChange>
        </w:rPr>
        <w:t>5.9</w:t>
      </w:r>
      <w:r w:rsidR="00BD0604" w:rsidRPr="000E1A5F">
        <w:rPr>
          <w:lang w:val="en-GB"/>
          <w:rPrChange w:id="11216" w:author="Dioguardi, Fabio" w:date="2018-10-23T11:24:00Z">
            <w:rPr/>
          </w:rPrChange>
        </w:rPr>
        <w:fldChar w:fldCharType="end"/>
      </w:r>
      <w:r w:rsidRPr="000E1A5F">
        <w:rPr>
          <w:lang w:val="en-GB"/>
          <w:rPrChange w:id="11217" w:author="Dioguardi, Fabio" w:date="2018-10-23T11:24:00Z">
            <w:rPr/>
          </w:rPrChange>
        </w:rPr>
        <w:t>):</w:t>
      </w:r>
    </w:p>
    <w:p w14:paraId="50088517" w14:textId="26CEF3C6" w:rsidR="009B349F" w:rsidRPr="000E1A5F" w:rsidRDefault="00872576" w:rsidP="009B349F">
      <w:pPr>
        <w:rPr>
          <w:rFonts w:eastAsiaTheme="minorEastAsia"/>
          <w:lang w:val="en-GB"/>
          <w:rPrChange w:id="11218" w:author="Dioguardi, Fabio" w:date="2018-10-23T11:24:00Z">
            <w:rPr>
              <w:rFonts w:eastAsiaTheme="minorEastAsia"/>
            </w:rPr>
          </w:rPrChange>
        </w:rPr>
      </w:pPr>
      <w:proofErr w:type="spellStart"/>
      <w:r w:rsidRPr="000E1A5F">
        <w:rPr>
          <w:rFonts w:eastAsiaTheme="minorEastAsia"/>
          <w:b/>
          <w:i/>
          <w:lang w:val="en-GB"/>
          <w:rPrChange w:id="11219" w:author="Dioguardi, Fabio" w:date="2018-10-23T11:24:00Z">
            <w:rPr>
              <w:rFonts w:eastAsiaTheme="minorEastAsia"/>
              <w:b/>
              <w:i/>
            </w:rPr>
          </w:rPrChange>
        </w:rPr>
        <w:t>M</w:t>
      </w:r>
      <w:r w:rsidRPr="000E1A5F">
        <w:rPr>
          <w:rFonts w:eastAsiaTheme="minorEastAsia"/>
          <w:b/>
          <w:i/>
          <w:vertAlign w:val="subscript"/>
          <w:lang w:val="en-GB"/>
          <w:rPrChange w:id="11220" w:author="Dioguardi, Fabio" w:date="2018-10-23T11:24:00Z">
            <w:rPr>
              <w:rFonts w:eastAsiaTheme="minorEastAsia"/>
              <w:b/>
              <w:i/>
              <w:vertAlign w:val="subscript"/>
            </w:rPr>
          </w:rPrChange>
        </w:rPr>
        <w:t>abs.min</w:t>
      </w:r>
      <w:proofErr w:type="spellEnd"/>
      <w:r w:rsidR="009B349F" w:rsidRPr="000E1A5F">
        <w:rPr>
          <w:rFonts w:eastAsiaTheme="minorEastAsia"/>
          <w:lang w:val="en-GB"/>
          <w:rPrChange w:id="11221" w:author="Dioguardi, Fabio" w:date="2018-10-23T11:24:00Z">
            <w:rPr>
              <w:rFonts w:eastAsiaTheme="minorEastAsia"/>
            </w:rPr>
          </w:rPrChange>
        </w:rPr>
        <w:t>: grey dashed line</w:t>
      </w:r>
    </w:p>
    <w:p w14:paraId="71E6A309" w14:textId="37AE8FB5" w:rsidR="009B349F" w:rsidRPr="000E1A5F" w:rsidRDefault="00872576" w:rsidP="009B349F">
      <w:pPr>
        <w:rPr>
          <w:rFonts w:eastAsiaTheme="minorEastAsia"/>
          <w:lang w:val="en-GB"/>
          <w:rPrChange w:id="11222" w:author="Dioguardi, Fabio" w:date="2018-10-23T11:24:00Z">
            <w:rPr>
              <w:rFonts w:eastAsiaTheme="minorEastAsia"/>
            </w:rPr>
          </w:rPrChange>
        </w:rPr>
      </w:pPr>
      <w:proofErr w:type="spellStart"/>
      <w:r w:rsidRPr="000E1A5F">
        <w:rPr>
          <w:rFonts w:eastAsiaTheme="minorEastAsia"/>
          <w:b/>
          <w:i/>
          <w:lang w:val="en-GB"/>
          <w:rPrChange w:id="11223" w:author="Dioguardi, Fabio" w:date="2018-10-23T11:24:00Z">
            <w:rPr>
              <w:rFonts w:eastAsiaTheme="minorEastAsia"/>
              <w:b/>
              <w:i/>
            </w:rPr>
          </w:rPrChange>
        </w:rPr>
        <w:t>M</w:t>
      </w:r>
      <w:r w:rsidRPr="000E1A5F">
        <w:rPr>
          <w:rFonts w:eastAsiaTheme="minorEastAsia"/>
          <w:b/>
          <w:i/>
          <w:vertAlign w:val="subscript"/>
          <w:lang w:val="en-GB"/>
          <w:rPrChange w:id="11224" w:author="Dioguardi, Fabio" w:date="2018-10-23T11:24:00Z">
            <w:rPr>
              <w:rFonts w:eastAsiaTheme="minorEastAsia"/>
              <w:b/>
              <w:i/>
              <w:vertAlign w:val="subscript"/>
            </w:rPr>
          </w:rPrChange>
        </w:rPr>
        <w:t>FMER_min</w:t>
      </w:r>
      <w:proofErr w:type="spellEnd"/>
      <w:r w:rsidR="009B349F" w:rsidRPr="000E1A5F">
        <w:rPr>
          <w:rFonts w:eastAsiaTheme="minorEastAsia"/>
          <w:lang w:val="en-GB"/>
          <w:rPrChange w:id="11225" w:author="Dioguardi, Fabio" w:date="2018-10-23T11:24:00Z">
            <w:rPr>
              <w:rFonts w:eastAsiaTheme="minorEastAsia"/>
            </w:rPr>
          </w:rPrChange>
        </w:rPr>
        <w:t>: green straight line</w:t>
      </w:r>
    </w:p>
    <w:p w14:paraId="38098EC0" w14:textId="13BBD4D2" w:rsidR="009B349F" w:rsidRPr="000E1A5F" w:rsidRDefault="00872576" w:rsidP="009B349F">
      <w:pPr>
        <w:rPr>
          <w:rFonts w:eastAsiaTheme="minorEastAsia"/>
          <w:b/>
          <w:i/>
          <w:lang w:val="en-GB"/>
          <w:rPrChange w:id="11226" w:author="Dioguardi, Fabio" w:date="2018-10-23T11:24:00Z">
            <w:rPr>
              <w:rFonts w:eastAsiaTheme="minorEastAsia"/>
              <w:b/>
              <w:i/>
            </w:rPr>
          </w:rPrChange>
        </w:rPr>
      </w:pPr>
      <w:r w:rsidRPr="000E1A5F">
        <w:rPr>
          <w:rFonts w:eastAsiaTheme="minorEastAsia"/>
          <w:b/>
          <w:i/>
          <w:lang w:val="en-GB"/>
        </w:rPr>
        <w:t>M</w:t>
      </w:r>
      <w:r w:rsidRPr="000E1A5F">
        <w:rPr>
          <w:rFonts w:eastAsiaTheme="minorEastAsia"/>
          <w:b/>
          <w:i/>
          <w:vertAlign w:val="subscript"/>
          <w:lang w:val="en-GB"/>
        </w:rPr>
        <w:t>FMER</w:t>
      </w:r>
      <w:r w:rsidR="009B349F" w:rsidRPr="000E1A5F">
        <w:rPr>
          <w:rFonts w:eastAsiaTheme="minorEastAsia"/>
          <w:lang w:val="en-GB"/>
          <w:rPrChange w:id="11227" w:author="Dioguardi, Fabio" w:date="2018-10-23T11:24:00Z">
            <w:rPr>
              <w:rFonts w:eastAsiaTheme="minorEastAsia"/>
            </w:rPr>
          </w:rPrChange>
        </w:rPr>
        <w:t>: red dashed line</w:t>
      </w:r>
    </w:p>
    <w:p w14:paraId="61B6269A" w14:textId="4EDBA8D4" w:rsidR="009B349F" w:rsidRPr="000E1A5F" w:rsidRDefault="00872576" w:rsidP="009B349F">
      <w:pPr>
        <w:rPr>
          <w:rFonts w:eastAsiaTheme="minorEastAsia"/>
          <w:lang w:val="en-GB"/>
          <w:rPrChange w:id="11228" w:author="Dioguardi, Fabio" w:date="2018-10-23T11:24:00Z">
            <w:rPr>
              <w:rFonts w:eastAsiaTheme="minorEastAsia"/>
            </w:rPr>
          </w:rPrChange>
        </w:rPr>
      </w:pPr>
      <w:proofErr w:type="spellStart"/>
      <w:r w:rsidRPr="000E1A5F">
        <w:rPr>
          <w:rFonts w:eastAsiaTheme="minorEastAsia"/>
          <w:b/>
          <w:i/>
          <w:lang w:val="en-GB"/>
          <w:rPrChange w:id="11229" w:author="Dioguardi, Fabio" w:date="2018-10-23T11:24:00Z">
            <w:rPr>
              <w:rFonts w:eastAsiaTheme="minorEastAsia"/>
              <w:b/>
              <w:i/>
            </w:rPr>
          </w:rPrChange>
        </w:rPr>
        <w:t>M</w:t>
      </w:r>
      <w:r w:rsidRPr="000E1A5F">
        <w:rPr>
          <w:rFonts w:eastAsiaTheme="minorEastAsia"/>
          <w:b/>
          <w:i/>
          <w:vertAlign w:val="subscript"/>
          <w:lang w:val="en-GB"/>
          <w:rPrChange w:id="11230" w:author="Dioguardi, Fabio" w:date="2018-10-23T11:24:00Z">
            <w:rPr>
              <w:rFonts w:eastAsiaTheme="minorEastAsia"/>
              <w:b/>
              <w:i/>
              <w:vertAlign w:val="subscript"/>
            </w:rPr>
          </w:rPrChange>
        </w:rPr>
        <w:t>FMER_max</w:t>
      </w:r>
      <w:proofErr w:type="spellEnd"/>
      <w:r w:rsidR="009B349F" w:rsidRPr="000E1A5F">
        <w:rPr>
          <w:rFonts w:eastAsiaTheme="minorEastAsia"/>
          <w:lang w:val="en-GB"/>
          <w:rPrChange w:id="11231" w:author="Dioguardi, Fabio" w:date="2018-10-23T11:24:00Z">
            <w:rPr>
              <w:rFonts w:eastAsiaTheme="minorEastAsia"/>
            </w:rPr>
          </w:rPrChange>
        </w:rPr>
        <w:t>: yellow straight line</w:t>
      </w:r>
    </w:p>
    <w:p w14:paraId="23F3CD65" w14:textId="680D8BAB" w:rsidR="009B349F" w:rsidRPr="000E1A5F" w:rsidRDefault="00872576" w:rsidP="009B349F">
      <w:pPr>
        <w:rPr>
          <w:rFonts w:eastAsiaTheme="minorEastAsia"/>
          <w:lang w:val="en-GB"/>
          <w:rPrChange w:id="11232" w:author="Dioguardi, Fabio" w:date="2018-10-23T11:24:00Z">
            <w:rPr>
              <w:rFonts w:eastAsiaTheme="minorEastAsia"/>
            </w:rPr>
          </w:rPrChange>
        </w:rPr>
      </w:pPr>
      <w:proofErr w:type="spellStart"/>
      <w:r w:rsidRPr="000E1A5F">
        <w:rPr>
          <w:rFonts w:eastAsiaTheme="minorEastAsia"/>
          <w:b/>
          <w:i/>
          <w:lang w:val="en-GB"/>
          <w:rPrChange w:id="11233" w:author="Dioguardi, Fabio" w:date="2018-10-23T11:24:00Z">
            <w:rPr>
              <w:rFonts w:eastAsiaTheme="minorEastAsia"/>
              <w:b/>
              <w:i/>
            </w:rPr>
          </w:rPrChange>
        </w:rPr>
        <w:t>M</w:t>
      </w:r>
      <w:r w:rsidRPr="000E1A5F">
        <w:rPr>
          <w:rFonts w:eastAsiaTheme="minorEastAsia"/>
          <w:b/>
          <w:i/>
          <w:vertAlign w:val="subscript"/>
          <w:lang w:val="en-GB"/>
          <w:rPrChange w:id="11234" w:author="Dioguardi, Fabio" w:date="2018-10-23T11:24:00Z">
            <w:rPr>
              <w:rFonts w:eastAsiaTheme="minorEastAsia"/>
              <w:b/>
              <w:i/>
              <w:vertAlign w:val="subscript"/>
            </w:rPr>
          </w:rPrChange>
        </w:rPr>
        <w:t>abs.max</w:t>
      </w:r>
      <w:proofErr w:type="spellEnd"/>
      <w:r w:rsidR="009B349F" w:rsidRPr="000E1A5F">
        <w:rPr>
          <w:rFonts w:eastAsiaTheme="minorEastAsia"/>
          <w:lang w:val="en-GB"/>
          <w:rPrChange w:id="11235" w:author="Dioguardi, Fabio" w:date="2018-10-23T11:24:00Z">
            <w:rPr>
              <w:rFonts w:eastAsiaTheme="minorEastAsia"/>
            </w:rPr>
          </w:rPrChange>
        </w:rPr>
        <w:t>: grey dashed line</w:t>
      </w:r>
    </w:p>
    <w:p w14:paraId="5B1B614C" w14:textId="77777777" w:rsidR="009B349F" w:rsidRPr="000E1A5F" w:rsidRDefault="009B349F" w:rsidP="009B349F">
      <w:pPr>
        <w:rPr>
          <w:rFonts w:eastAsiaTheme="minorEastAsia"/>
          <w:b/>
          <w:i/>
          <w:vertAlign w:val="subscript"/>
          <w:lang w:val="en-GB"/>
          <w:rPrChange w:id="11236" w:author="Dioguardi, Fabio" w:date="2018-10-23T11:24:00Z">
            <w:rPr>
              <w:rFonts w:eastAsiaTheme="minorEastAsia"/>
              <w:b/>
              <w:i/>
              <w:vertAlign w:val="subscript"/>
            </w:rPr>
          </w:rPrChange>
        </w:rPr>
      </w:pPr>
    </w:p>
    <w:p w14:paraId="447096FF" w14:textId="3A0C9CBA" w:rsidR="009B349F" w:rsidRPr="000E1A5F" w:rsidRDefault="009B349F" w:rsidP="009B349F">
      <w:pPr>
        <w:rPr>
          <w:lang w:val="en-GB"/>
          <w:rPrChange w:id="11237" w:author="Dioguardi, Fabio" w:date="2018-10-23T11:24:00Z">
            <w:rPr/>
          </w:rPrChange>
        </w:rPr>
      </w:pPr>
      <w:r w:rsidRPr="000E1A5F">
        <w:rPr>
          <w:rFonts w:eastAsiaTheme="minorEastAsia"/>
          <w:lang w:val="en-GB"/>
          <w:rPrChange w:id="11238" w:author="Dioguardi, Fabio" w:date="2018-10-23T11:24:00Z">
            <w:rPr>
              <w:rFonts w:eastAsiaTheme="minorEastAsia"/>
            </w:rPr>
          </w:rPrChange>
        </w:rPr>
        <w:t xml:space="preserve">The FMER plots are stored </w:t>
      </w:r>
      <w:r w:rsidRPr="000E1A5F">
        <w:rPr>
          <w:lang w:val="en-GB"/>
          <w:rPrChange w:id="11239" w:author="Dioguardi, Fabio" w:date="2018-10-23T11:24:00Z">
            <w:rPr/>
          </w:rPrChange>
        </w:rPr>
        <w:t>with the ending string “</w:t>
      </w:r>
      <w:r w:rsidRPr="000E1A5F">
        <w:rPr>
          <w:i/>
          <w:lang w:val="en-GB"/>
          <w:rPrChange w:id="11240" w:author="Dioguardi, Fabio" w:date="2018-10-23T11:24:00Z">
            <w:rPr>
              <w:i/>
            </w:rPr>
          </w:rPrChange>
        </w:rPr>
        <w:t>_</w:t>
      </w:r>
      <w:proofErr w:type="spellStart"/>
      <w:r w:rsidR="00872576" w:rsidRPr="000E1A5F">
        <w:rPr>
          <w:i/>
          <w:lang w:val="en-GB"/>
          <w:rPrChange w:id="11241" w:author="Dioguardi, Fabio" w:date="2018-10-23T11:24:00Z">
            <w:rPr>
              <w:i/>
            </w:rPr>
          </w:rPrChange>
        </w:rPr>
        <w:t>F</w:t>
      </w:r>
      <w:r w:rsidRPr="000E1A5F">
        <w:rPr>
          <w:i/>
          <w:lang w:val="en-GB"/>
          <w:rPrChange w:id="11242" w:author="Dioguardi, Fabio" w:date="2018-10-23T11:24:00Z">
            <w:rPr>
              <w:i/>
            </w:rPr>
          </w:rPrChange>
        </w:rPr>
        <w:t>mass_plot</w:t>
      </w:r>
      <w:proofErr w:type="spellEnd"/>
      <w:r w:rsidRPr="000E1A5F">
        <w:rPr>
          <w:lang w:val="en-GB"/>
          <w:rPrChange w:id="11243" w:author="Dioguardi, Fabio" w:date="2018-10-23T11:24:00Z">
            <w:rPr/>
          </w:rPrChange>
        </w:rPr>
        <w:t xml:space="preserve">” and can be controlled via FIX (see </w:t>
      </w:r>
      <w:r w:rsidR="00DC774B" w:rsidRPr="000E1A5F">
        <w:rPr>
          <w:lang w:val="en-GB"/>
          <w:rPrChange w:id="11244" w:author="Dioguardi, Fabio" w:date="2018-10-23T11:24:00Z">
            <w:rPr/>
          </w:rPrChange>
        </w:rPr>
        <w:t xml:space="preserve">section </w:t>
      </w:r>
      <w:r w:rsidR="00DC774B" w:rsidRPr="000E1A5F">
        <w:rPr>
          <w:lang w:val="en-GB"/>
          <w:rPrChange w:id="11245" w:author="Dioguardi, Fabio" w:date="2018-10-23T11:24:00Z">
            <w:rPr/>
          </w:rPrChange>
        </w:rPr>
        <w:fldChar w:fldCharType="begin"/>
      </w:r>
      <w:r w:rsidR="00DC774B" w:rsidRPr="000E1A5F">
        <w:rPr>
          <w:lang w:val="en-GB"/>
          <w:rPrChange w:id="11246" w:author="Dioguardi, Fabio" w:date="2018-10-23T11:24:00Z">
            <w:rPr/>
          </w:rPrChange>
        </w:rPr>
        <w:instrText xml:space="preserve"> REF _Ref483235280 \r \h </w:instrText>
      </w:r>
      <w:r w:rsidR="00DC774B" w:rsidRPr="000E1A5F">
        <w:rPr>
          <w:lang w:val="en-GB"/>
          <w:rPrChange w:id="11247" w:author="Dioguardi, Fabio" w:date="2018-10-23T11:24:00Z">
            <w:rPr/>
          </w:rPrChange>
        </w:rPr>
      </w:r>
      <w:r w:rsidR="00DC774B" w:rsidRPr="000E1A5F">
        <w:rPr>
          <w:lang w:val="en-GB"/>
          <w:rPrChange w:id="11248" w:author="Dioguardi, Fabio" w:date="2018-10-23T11:24:00Z">
            <w:rPr/>
          </w:rPrChange>
        </w:rPr>
        <w:fldChar w:fldCharType="separate"/>
      </w:r>
      <w:r w:rsidR="00DE7C99" w:rsidRPr="000E1A5F">
        <w:rPr>
          <w:lang w:val="en-GB"/>
          <w:rPrChange w:id="11249" w:author="Dioguardi, Fabio" w:date="2018-10-23T11:24:00Z">
            <w:rPr/>
          </w:rPrChange>
        </w:rPr>
        <w:t>4.13</w:t>
      </w:r>
      <w:r w:rsidR="00DC774B" w:rsidRPr="000E1A5F">
        <w:rPr>
          <w:lang w:val="en-GB"/>
          <w:rPrChange w:id="11250" w:author="Dioguardi, Fabio" w:date="2018-10-23T11:24:00Z">
            <w:rPr/>
          </w:rPrChange>
        </w:rPr>
        <w:fldChar w:fldCharType="end"/>
      </w:r>
      <w:r w:rsidRPr="000E1A5F">
        <w:rPr>
          <w:lang w:val="en-GB"/>
          <w:rPrChange w:id="11251" w:author="Dioguardi, Fabio" w:date="2018-10-23T11:24:00Z">
            <w:rPr/>
          </w:rPrChange>
        </w:rPr>
        <w:t xml:space="preserve"> and </w:t>
      </w:r>
      <w:r w:rsidR="00872576" w:rsidRPr="000E1A5F">
        <w:rPr>
          <w:lang w:val="en-GB"/>
          <w:rPrChange w:id="11252" w:author="Dioguardi, Fabio" w:date="2018-10-23T11:24:00Z">
            <w:rPr/>
          </w:rPrChange>
        </w:rPr>
        <w:fldChar w:fldCharType="begin"/>
      </w:r>
      <w:r w:rsidR="00872576" w:rsidRPr="000E1A5F">
        <w:rPr>
          <w:lang w:val="en-GB"/>
          <w:rPrChange w:id="11253" w:author="Dioguardi, Fabio" w:date="2018-10-23T11:24:00Z">
            <w:rPr/>
          </w:rPrChange>
        </w:rPr>
        <w:instrText xml:space="preserve"> REF _Ref482814222 \h </w:instrText>
      </w:r>
      <w:r w:rsidR="00872576" w:rsidRPr="000E1A5F">
        <w:rPr>
          <w:lang w:val="en-GB"/>
          <w:rPrChange w:id="11254" w:author="Dioguardi, Fabio" w:date="2018-10-23T11:24:00Z">
            <w:rPr/>
          </w:rPrChange>
        </w:rPr>
      </w:r>
      <w:r w:rsidR="00872576" w:rsidRPr="000E1A5F">
        <w:rPr>
          <w:lang w:val="en-GB"/>
          <w:rPrChange w:id="11255" w:author="Dioguardi, Fabio" w:date="2018-10-23T11:24:00Z">
            <w:rPr/>
          </w:rPrChange>
        </w:rPr>
        <w:fldChar w:fldCharType="separate"/>
      </w:r>
      <w:r w:rsidR="00DE7C99" w:rsidRPr="000E1A5F">
        <w:rPr>
          <w:lang w:val="en-GB"/>
          <w:rPrChange w:id="11256" w:author="Dioguardi, Fabio" w:date="2018-10-23T11:24:00Z">
            <w:rPr/>
          </w:rPrChange>
        </w:rPr>
        <w:t xml:space="preserve">Figure </w:t>
      </w:r>
      <w:r w:rsidR="00DE7C99" w:rsidRPr="000E1A5F">
        <w:rPr>
          <w:noProof/>
          <w:lang w:val="en-GB"/>
          <w:rPrChange w:id="11257" w:author="Dioguardi, Fabio" w:date="2018-10-23T11:24:00Z">
            <w:rPr>
              <w:noProof/>
            </w:rPr>
          </w:rPrChange>
        </w:rPr>
        <w:t>60</w:t>
      </w:r>
      <w:r w:rsidR="00872576" w:rsidRPr="000E1A5F">
        <w:rPr>
          <w:lang w:val="en-GB"/>
          <w:rPrChange w:id="11258" w:author="Dioguardi, Fabio" w:date="2018-10-23T11:24:00Z">
            <w:rPr/>
          </w:rPrChange>
        </w:rPr>
        <w:fldChar w:fldCharType="end"/>
      </w:r>
      <w:r w:rsidRPr="000E1A5F">
        <w:rPr>
          <w:lang w:val="en-GB"/>
          <w:rPrChange w:id="11259" w:author="Dioguardi, Fabio" w:date="2018-10-23T11:24:00Z">
            <w:rPr/>
          </w:rPrChange>
        </w:rPr>
        <w:t>).</w:t>
      </w:r>
    </w:p>
    <w:p w14:paraId="71979679" w14:textId="77777777" w:rsidR="00872576" w:rsidRPr="000E1A5F" w:rsidRDefault="00872576" w:rsidP="00872576">
      <w:pPr>
        <w:keepNext/>
        <w:jc w:val="center"/>
        <w:rPr>
          <w:lang w:val="en-GB"/>
          <w:rPrChange w:id="11260" w:author="Dioguardi, Fabio" w:date="2018-10-23T11:24:00Z">
            <w:rPr/>
          </w:rPrChange>
        </w:rPr>
      </w:pPr>
      <w:r w:rsidRPr="000E1A5F">
        <w:rPr>
          <w:noProof/>
          <w:lang w:val="en-GB" w:eastAsia="en-GB"/>
        </w:rPr>
        <w:drawing>
          <wp:inline distT="0" distB="0" distL="0" distR="0" wp14:anchorId="4BD50047" wp14:editId="1FAB8EFC">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1B603E7C" w14:textId="781BA01F" w:rsidR="00872576" w:rsidRPr="000E1A5F" w:rsidRDefault="00872576" w:rsidP="00872576">
      <w:pPr>
        <w:pStyle w:val="Caption"/>
        <w:rPr>
          <w:lang w:val="en-GB"/>
          <w:rPrChange w:id="11261" w:author="Dioguardi, Fabio" w:date="2018-10-23T11:24:00Z">
            <w:rPr/>
          </w:rPrChange>
        </w:rPr>
      </w:pPr>
      <w:bookmarkStart w:id="11262" w:name="_Ref482814222"/>
      <w:r w:rsidRPr="000E1A5F">
        <w:rPr>
          <w:lang w:val="en-GB"/>
          <w:rPrChange w:id="11263" w:author="Dioguardi, Fabio" w:date="2018-10-23T11:24:00Z">
            <w:rPr/>
          </w:rPrChange>
        </w:rPr>
        <w:t xml:space="preserve">Figure </w:t>
      </w:r>
      <w:r w:rsidRPr="000E1A5F">
        <w:rPr>
          <w:lang w:val="en-GB"/>
          <w:rPrChange w:id="11264" w:author="Dioguardi, Fabio" w:date="2018-10-23T11:24:00Z">
            <w:rPr/>
          </w:rPrChange>
        </w:rPr>
        <w:fldChar w:fldCharType="begin"/>
      </w:r>
      <w:r w:rsidRPr="000E1A5F">
        <w:rPr>
          <w:lang w:val="en-GB"/>
          <w:rPrChange w:id="11265" w:author="Dioguardi, Fabio" w:date="2018-10-23T11:24:00Z">
            <w:rPr/>
          </w:rPrChange>
        </w:rPr>
        <w:instrText xml:space="preserve"> SEQ Figure \* ARABIC </w:instrText>
      </w:r>
      <w:r w:rsidRPr="000E1A5F">
        <w:rPr>
          <w:lang w:val="en-GB"/>
          <w:rPrChange w:id="11266" w:author="Dioguardi, Fabio" w:date="2018-10-23T11:24:00Z">
            <w:rPr/>
          </w:rPrChange>
        </w:rPr>
        <w:fldChar w:fldCharType="separate"/>
      </w:r>
      <w:r w:rsidR="00DE7C99" w:rsidRPr="000E1A5F">
        <w:rPr>
          <w:noProof/>
          <w:lang w:val="en-GB"/>
          <w:rPrChange w:id="11267" w:author="Dioguardi, Fabio" w:date="2018-10-23T11:24:00Z">
            <w:rPr>
              <w:noProof/>
            </w:rPr>
          </w:rPrChange>
        </w:rPr>
        <w:t>60</w:t>
      </w:r>
      <w:r w:rsidRPr="000E1A5F">
        <w:rPr>
          <w:lang w:val="en-GB"/>
          <w:rPrChange w:id="11268" w:author="Dioguardi, Fabio" w:date="2018-10-23T11:24:00Z">
            <w:rPr/>
          </w:rPrChange>
        </w:rPr>
        <w:fldChar w:fldCharType="end"/>
      </w:r>
      <w:bookmarkEnd w:id="11262"/>
      <w:r w:rsidRPr="000E1A5F">
        <w:rPr>
          <w:lang w:val="en-GB"/>
          <w:rPrChange w:id="11269" w:author="Dioguardi, Fabio" w:date="2018-10-23T11:24:00Z">
            <w:rPr/>
          </w:rPrChange>
        </w:rPr>
        <w:t xml:space="preserve">: </w:t>
      </w:r>
      <w:proofErr w:type="spellStart"/>
      <w:r w:rsidRPr="000E1A5F">
        <w:rPr>
          <w:lang w:val="en-GB"/>
          <w:rPrChange w:id="11270" w:author="Dioguardi, Fabio" w:date="2018-10-23T11:24:00Z">
            <w:rPr/>
          </w:rPrChange>
        </w:rPr>
        <w:t>Fmass</w:t>
      </w:r>
      <w:proofErr w:type="spellEnd"/>
      <w:r w:rsidRPr="000E1A5F">
        <w:rPr>
          <w:lang w:val="en-GB"/>
          <w:rPrChange w:id="11271" w:author="Dioguardi, Fabio" w:date="2018-10-23T11:24:00Z">
            <w:rPr/>
          </w:rPrChange>
        </w:rPr>
        <w:t xml:space="preserve"> plot control menu. The operator can specify the time axis of this type of plot via the output control menu provided by FIX (see </w:t>
      </w:r>
      <w:r w:rsidR="00DC774B" w:rsidRPr="000E1A5F">
        <w:rPr>
          <w:lang w:val="en-GB"/>
          <w:rPrChange w:id="11272" w:author="Dioguardi, Fabio" w:date="2018-10-23T11:24:00Z">
            <w:rPr/>
          </w:rPrChange>
        </w:rPr>
        <w:t xml:space="preserve">section </w:t>
      </w:r>
      <w:r w:rsidR="00DC774B" w:rsidRPr="000E1A5F">
        <w:rPr>
          <w:lang w:val="en-GB"/>
          <w:rPrChange w:id="11273" w:author="Dioguardi, Fabio" w:date="2018-10-23T11:24:00Z">
            <w:rPr/>
          </w:rPrChange>
        </w:rPr>
        <w:fldChar w:fldCharType="begin"/>
      </w:r>
      <w:r w:rsidR="00DC774B" w:rsidRPr="000E1A5F">
        <w:rPr>
          <w:lang w:val="en-GB"/>
          <w:rPrChange w:id="11274" w:author="Dioguardi, Fabio" w:date="2018-10-23T11:24:00Z">
            <w:rPr/>
          </w:rPrChange>
        </w:rPr>
        <w:instrText xml:space="preserve"> REF _Ref483235280 \r \h </w:instrText>
      </w:r>
      <w:r w:rsidR="00DC774B" w:rsidRPr="000E1A5F">
        <w:rPr>
          <w:lang w:val="en-GB"/>
          <w:rPrChange w:id="11275" w:author="Dioguardi, Fabio" w:date="2018-10-23T11:24:00Z">
            <w:rPr/>
          </w:rPrChange>
        </w:rPr>
      </w:r>
      <w:r w:rsidR="00DC774B" w:rsidRPr="000E1A5F">
        <w:rPr>
          <w:lang w:val="en-GB"/>
          <w:rPrChange w:id="11276" w:author="Dioguardi, Fabio" w:date="2018-10-23T11:24:00Z">
            <w:rPr/>
          </w:rPrChange>
        </w:rPr>
        <w:fldChar w:fldCharType="separate"/>
      </w:r>
      <w:r w:rsidR="00DE7C99" w:rsidRPr="000E1A5F">
        <w:rPr>
          <w:lang w:val="en-GB"/>
          <w:rPrChange w:id="11277" w:author="Dioguardi, Fabio" w:date="2018-10-23T11:24:00Z">
            <w:rPr/>
          </w:rPrChange>
        </w:rPr>
        <w:t>4.13</w:t>
      </w:r>
      <w:r w:rsidR="00DC774B" w:rsidRPr="000E1A5F">
        <w:rPr>
          <w:lang w:val="en-GB"/>
          <w:rPrChange w:id="11278" w:author="Dioguardi, Fabio" w:date="2018-10-23T11:24:00Z">
            <w:rPr/>
          </w:rPrChange>
        </w:rPr>
        <w:fldChar w:fldCharType="end"/>
      </w:r>
      <w:r w:rsidRPr="000E1A5F">
        <w:rPr>
          <w:lang w:val="en-GB"/>
          <w:rPrChange w:id="11279" w:author="Dioguardi, Fabio" w:date="2018-10-23T11:24:00Z">
            <w:rPr/>
          </w:rPrChange>
        </w:rPr>
        <w:t>).</w:t>
      </w:r>
    </w:p>
    <w:p w14:paraId="4CA58C8B" w14:textId="77777777" w:rsidR="0067239C" w:rsidRPr="000E1A5F" w:rsidRDefault="0067239C">
      <w:pPr>
        <w:rPr>
          <w:rFonts w:asciiTheme="majorHAnsi" w:eastAsiaTheme="majorEastAsia" w:hAnsiTheme="majorHAnsi" w:cstheme="majorBidi"/>
          <w:color w:val="243F60" w:themeColor="accent1" w:themeShade="7F"/>
          <w:sz w:val="24"/>
          <w:lang w:val="en-GB"/>
          <w:rPrChange w:id="11280" w:author="Dioguardi, Fabio" w:date="2018-10-23T11:24:00Z">
            <w:rPr>
              <w:rFonts w:asciiTheme="majorHAnsi" w:eastAsiaTheme="majorEastAsia" w:hAnsiTheme="majorHAnsi" w:cstheme="majorBidi"/>
              <w:color w:val="243F60" w:themeColor="accent1" w:themeShade="7F"/>
              <w:sz w:val="24"/>
            </w:rPr>
          </w:rPrChange>
        </w:rPr>
      </w:pPr>
      <w:r w:rsidRPr="000E1A5F">
        <w:rPr>
          <w:lang w:val="en-GB"/>
          <w:rPrChange w:id="11281" w:author="Dioguardi, Fabio" w:date="2018-10-23T11:24:00Z">
            <w:rPr/>
          </w:rPrChange>
        </w:rPr>
        <w:br w:type="page"/>
      </w:r>
    </w:p>
    <w:p w14:paraId="571FAB47" w14:textId="7D1DEA89" w:rsidR="0067239C" w:rsidRPr="000E1A5F" w:rsidRDefault="0067239C" w:rsidP="0067239C">
      <w:pPr>
        <w:pStyle w:val="Heading3"/>
        <w:rPr>
          <w:lang w:val="en-GB"/>
          <w:rPrChange w:id="11282" w:author="Dioguardi, Fabio" w:date="2018-10-23T11:24:00Z">
            <w:rPr/>
          </w:rPrChange>
        </w:rPr>
      </w:pPr>
      <w:bookmarkStart w:id="11283" w:name="_Ref482881618"/>
      <w:bookmarkStart w:id="11284" w:name="_Toc528058540"/>
      <w:r w:rsidRPr="000E1A5F">
        <w:rPr>
          <w:lang w:val="en-GB"/>
          <w:rPrChange w:id="11285" w:author="Dioguardi, Fabio" w:date="2018-10-23T11:24:00Z">
            <w:rPr/>
          </w:rPrChange>
        </w:rPr>
        <w:lastRenderedPageBreak/>
        <w:t>The status records</w:t>
      </w:r>
      <w:bookmarkEnd w:id="11283"/>
      <w:bookmarkEnd w:id="11284"/>
    </w:p>
    <w:p w14:paraId="2625CD77" w14:textId="77777777" w:rsidR="00872576" w:rsidRPr="000E1A5F" w:rsidRDefault="00872576" w:rsidP="00872576">
      <w:pPr>
        <w:rPr>
          <w:rFonts w:asciiTheme="majorHAnsi" w:eastAsiaTheme="majorEastAsia" w:hAnsiTheme="majorHAnsi" w:cstheme="majorBidi"/>
          <w:color w:val="365F91" w:themeColor="accent1" w:themeShade="BF"/>
          <w:sz w:val="26"/>
          <w:szCs w:val="26"/>
          <w:lang w:val="en-GB"/>
          <w:rPrChange w:id="11286" w:author="Dioguardi, Fabio" w:date="2018-10-23T11:24:00Z">
            <w:rPr>
              <w:rFonts w:asciiTheme="majorHAnsi" w:eastAsiaTheme="majorEastAsia" w:hAnsiTheme="majorHAnsi" w:cstheme="majorBidi"/>
              <w:color w:val="365F91" w:themeColor="accent1" w:themeShade="BF"/>
              <w:sz w:val="26"/>
              <w:szCs w:val="26"/>
            </w:rPr>
          </w:rPrChange>
        </w:rPr>
      </w:pPr>
    </w:p>
    <w:p w14:paraId="04AE5E0A" w14:textId="77777777" w:rsidR="00000123" w:rsidRPr="000E1A5F" w:rsidRDefault="0067239C">
      <w:pPr>
        <w:rPr>
          <w:lang w:val="en-GB"/>
          <w:rPrChange w:id="11287" w:author="Dioguardi, Fabio" w:date="2018-10-23T11:24:00Z">
            <w:rPr/>
          </w:rPrChange>
        </w:rPr>
      </w:pPr>
      <w:r w:rsidRPr="000E1A5F">
        <w:rPr>
          <w:lang w:val="en-GB"/>
          <w:rPrChange w:id="11288" w:author="Dioguardi, Fabio" w:date="2018-10-23T11:24:00Z">
            <w:rPr/>
          </w:rPrChange>
        </w:rPr>
        <w:t>Next to the plots and the summarizing status report, FOXI also generates a set of record</w:t>
      </w:r>
      <w:r w:rsidR="00000123" w:rsidRPr="000E1A5F">
        <w:rPr>
          <w:lang w:val="en-GB"/>
          <w:rPrChange w:id="11289" w:author="Dioguardi, Fabio" w:date="2018-10-23T11:24:00Z">
            <w:rPr/>
          </w:rPrChange>
        </w:rPr>
        <w:t>s</w:t>
      </w:r>
      <w:r w:rsidRPr="000E1A5F">
        <w:rPr>
          <w:lang w:val="en-GB"/>
          <w:rPrChange w:id="11290" w:author="Dioguardi, Fabio" w:date="2018-10-23T11:24:00Z">
            <w:rPr/>
          </w:rPrChange>
        </w:rPr>
        <w:t xml:space="preserve"> which detail the current values of all relevant REFIR parameters, including </w:t>
      </w:r>
      <w:r w:rsidR="00000123" w:rsidRPr="000E1A5F">
        <w:rPr>
          <w:lang w:val="en-GB"/>
          <w:rPrChange w:id="11291" w:author="Dioguardi, Fabio" w:date="2018-10-23T11:24:00Z">
            <w:rPr/>
          </w:rPrChange>
        </w:rPr>
        <w:t xml:space="preserve">the </w:t>
      </w:r>
      <w:r w:rsidRPr="000E1A5F">
        <w:rPr>
          <w:lang w:val="en-GB"/>
          <w:rPrChange w:id="11292" w:author="Dioguardi, Fabio" w:date="2018-10-23T11:24:00Z">
            <w:rPr/>
          </w:rPrChange>
        </w:rPr>
        <w:t>intermediate and final results.</w:t>
      </w:r>
    </w:p>
    <w:p w14:paraId="70412CF2" w14:textId="412071E8" w:rsidR="00000123" w:rsidRPr="000E1A5F" w:rsidRDefault="00000123">
      <w:pPr>
        <w:rPr>
          <w:lang w:val="en-GB"/>
          <w:rPrChange w:id="11293" w:author="Dioguardi, Fabio" w:date="2018-10-23T11:24:00Z">
            <w:rPr/>
          </w:rPrChange>
        </w:rPr>
      </w:pPr>
      <w:r w:rsidRPr="000E1A5F">
        <w:rPr>
          <w:lang w:val="en-GB"/>
          <w:rPrChange w:id="11294" w:author="Dioguardi, Fabio" w:date="2018-10-23T11:24:00Z">
            <w:rPr/>
          </w:rPrChange>
        </w:rPr>
        <w:t>These text files are marked by the ending string “</w:t>
      </w:r>
      <w:r w:rsidRPr="000E1A5F">
        <w:rPr>
          <w:i/>
          <w:lang w:val="en-GB"/>
          <w:rPrChange w:id="11295" w:author="Dioguardi, Fabio" w:date="2018-10-23T11:24:00Z">
            <w:rPr>
              <w:i/>
            </w:rPr>
          </w:rPrChange>
        </w:rPr>
        <w:t>_status</w:t>
      </w:r>
      <w:r w:rsidRPr="000E1A5F">
        <w:rPr>
          <w:lang w:val="en-GB"/>
          <w:rPrChange w:id="11296" w:author="Dioguardi, Fabio" w:date="2018-10-23T11:24:00Z">
            <w:rPr/>
          </w:rPrChange>
        </w:rPr>
        <w:t>” and a running number, as described in the following.</w:t>
      </w:r>
    </w:p>
    <w:p w14:paraId="1540D1F3" w14:textId="77777777" w:rsidR="00000123" w:rsidRPr="000E1A5F" w:rsidRDefault="00000123">
      <w:pPr>
        <w:rPr>
          <w:lang w:val="en-GB"/>
          <w:rPrChange w:id="11297" w:author="Dioguardi, Fabio" w:date="2018-10-23T11:24:00Z">
            <w:rPr/>
          </w:rPrChange>
        </w:rPr>
      </w:pPr>
    </w:p>
    <w:p w14:paraId="709A243F" w14:textId="77777777" w:rsidR="00000123" w:rsidRPr="000E1A5F" w:rsidRDefault="00000123">
      <w:pPr>
        <w:rPr>
          <w:lang w:val="en-GB"/>
          <w:rPrChange w:id="11298" w:author="Dioguardi, Fabio" w:date="2018-10-23T11:24:00Z">
            <w:rPr/>
          </w:rPrChange>
        </w:rPr>
      </w:pPr>
    </w:p>
    <w:p w14:paraId="0EFF8634" w14:textId="4ABD9F2E" w:rsidR="00000123" w:rsidRPr="000E1A5F" w:rsidRDefault="00000123" w:rsidP="001507E8">
      <w:pPr>
        <w:pStyle w:val="ListParagraph"/>
        <w:numPr>
          <w:ilvl w:val="0"/>
          <w:numId w:val="40"/>
        </w:numPr>
        <w:rPr>
          <w:lang w:val="en-GB"/>
          <w:rPrChange w:id="11299" w:author="Dioguardi, Fabio" w:date="2018-10-23T11:24:00Z">
            <w:rPr/>
          </w:rPrChange>
        </w:rPr>
      </w:pPr>
      <w:r w:rsidRPr="000E1A5F">
        <w:rPr>
          <w:lang w:val="en-GB"/>
          <w:rPrChange w:id="11300" w:author="Dioguardi, Fabio" w:date="2018-10-23T11:24:00Z">
            <w:rPr/>
          </w:rPrChange>
        </w:rPr>
        <w:t>“</w:t>
      </w:r>
      <w:r w:rsidRPr="000E1A5F">
        <w:rPr>
          <w:b/>
          <w:i/>
          <w:lang w:val="en-GB"/>
          <w:rPrChange w:id="11301" w:author="Dioguardi, Fabio" w:date="2018-10-23T11:24:00Z">
            <w:rPr>
              <w:b/>
              <w:i/>
            </w:rPr>
          </w:rPrChange>
        </w:rPr>
        <w:t>_status1.txt</w:t>
      </w:r>
      <w:r w:rsidRPr="000E1A5F">
        <w:rPr>
          <w:lang w:val="en-GB"/>
          <w:rPrChange w:id="11302" w:author="Dioguardi, Fabio" w:date="2018-10-23T11:24:00Z">
            <w:rPr/>
          </w:rPrChange>
        </w:rPr>
        <w:t>”:</w:t>
      </w:r>
      <w:r w:rsidR="00C973C9" w:rsidRPr="000E1A5F">
        <w:rPr>
          <w:lang w:val="en-GB"/>
          <w:rPrChange w:id="11303" w:author="Dioguardi, Fabio" w:date="2018-10-23T11:24:00Z">
            <w:rPr/>
          </w:rPrChange>
        </w:rPr>
        <w:t xml:space="preserve"> PLUME HEIGHT STATUS</w:t>
      </w:r>
      <w:r w:rsidR="00C973C9" w:rsidRPr="000E1A5F">
        <w:rPr>
          <w:lang w:val="en-GB"/>
          <w:rPrChange w:id="11304" w:author="Dioguardi, Fabio" w:date="2018-10-23T11:24:00Z">
            <w:rPr/>
          </w:rPrChange>
        </w:rPr>
        <w:br/>
        <w:t>lists</w:t>
      </w:r>
      <w:r w:rsidRPr="000E1A5F">
        <w:rPr>
          <w:lang w:val="en-GB"/>
          <w:rPrChange w:id="11305" w:author="Dioguardi, Fabio" w:date="2018-10-23T11:24:00Z">
            <w:rPr/>
          </w:rPrChange>
        </w:rPr>
        <w:t xml:space="preserve"> </w:t>
      </w:r>
      <w:r w:rsidR="00C973C9" w:rsidRPr="000E1A5F">
        <w:rPr>
          <w:lang w:val="en-GB"/>
          <w:rPrChange w:id="11306" w:author="Dioguardi, Fabio" w:date="2018-10-23T11:24:00Z">
            <w:rPr/>
          </w:rPrChange>
        </w:rPr>
        <w:t>all plume height relevant key numbers</w:t>
      </w:r>
      <w:r w:rsidR="00C973C9" w:rsidRPr="000E1A5F">
        <w:rPr>
          <w:lang w:val="en-GB"/>
          <w:rPrChange w:id="11307" w:author="Dioguardi, Fabio" w:date="2018-10-23T11:24:00Z">
            <w:rPr/>
          </w:rPrChange>
        </w:rPr>
        <w:br/>
      </w:r>
    </w:p>
    <w:p w14:paraId="1B17B756" w14:textId="749266BC" w:rsidR="00000123" w:rsidRPr="000E1A5F" w:rsidRDefault="00000123" w:rsidP="001507E8">
      <w:pPr>
        <w:pStyle w:val="ListParagraph"/>
        <w:numPr>
          <w:ilvl w:val="0"/>
          <w:numId w:val="40"/>
        </w:numPr>
        <w:rPr>
          <w:lang w:val="en-GB"/>
          <w:rPrChange w:id="11308" w:author="Dioguardi, Fabio" w:date="2018-10-23T11:24:00Z">
            <w:rPr/>
          </w:rPrChange>
        </w:rPr>
      </w:pPr>
      <w:r w:rsidRPr="000E1A5F">
        <w:rPr>
          <w:lang w:val="en-GB"/>
          <w:rPrChange w:id="11309" w:author="Dioguardi, Fabio" w:date="2018-10-23T11:24:00Z">
            <w:rPr/>
          </w:rPrChange>
        </w:rPr>
        <w:t>“</w:t>
      </w:r>
      <w:r w:rsidRPr="000E1A5F">
        <w:rPr>
          <w:b/>
          <w:i/>
          <w:lang w:val="en-GB"/>
          <w:rPrChange w:id="11310" w:author="Dioguardi, Fabio" w:date="2018-10-23T11:24:00Z">
            <w:rPr>
              <w:b/>
              <w:i/>
            </w:rPr>
          </w:rPrChange>
        </w:rPr>
        <w:t>_status2.txt</w:t>
      </w:r>
      <w:r w:rsidRPr="000E1A5F">
        <w:rPr>
          <w:lang w:val="en-GB"/>
          <w:rPrChange w:id="11311" w:author="Dioguardi, Fabio" w:date="2018-10-23T11:24:00Z">
            <w:rPr/>
          </w:rPrChange>
        </w:rPr>
        <w:t xml:space="preserve">”: </w:t>
      </w:r>
      <w:r w:rsidR="00401E46" w:rsidRPr="000E1A5F">
        <w:rPr>
          <w:lang w:val="en-GB"/>
          <w:rPrChange w:id="11312" w:author="Dioguardi, Fabio" w:date="2018-10-23T11:24:00Z">
            <w:rPr/>
          </w:rPrChange>
        </w:rPr>
        <w:t>ERUPTION SOURCE PARAMETER STATUS 1</w:t>
      </w:r>
    </w:p>
    <w:p w14:paraId="3C34C83F" w14:textId="07FAAF62" w:rsidR="00401E46" w:rsidRPr="000E1A5F" w:rsidRDefault="00401E46" w:rsidP="00401E46">
      <w:pPr>
        <w:pStyle w:val="ListParagraph"/>
        <w:rPr>
          <w:lang w:val="en-GB"/>
          <w:rPrChange w:id="11313" w:author="Dioguardi, Fabio" w:date="2018-10-23T11:24:00Z">
            <w:rPr/>
          </w:rPrChange>
        </w:rPr>
      </w:pPr>
      <w:proofErr w:type="gramStart"/>
      <w:r w:rsidRPr="000E1A5F">
        <w:rPr>
          <w:lang w:val="en-GB"/>
          <w:rPrChange w:id="11314" w:author="Dioguardi, Fabio" w:date="2018-10-23T11:24:00Z">
            <w:rPr/>
          </w:rPrChange>
        </w:rPr>
        <w:t>provides</w:t>
      </w:r>
      <w:proofErr w:type="gramEnd"/>
      <w:r w:rsidRPr="000E1A5F">
        <w:rPr>
          <w:lang w:val="en-GB"/>
          <w:rPrChange w:id="11315" w:author="Dioguardi, Fabio" w:date="2018-10-23T11:24:00Z">
            <w:rPr/>
          </w:rPrChange>
        </w:rPr>
        <w:t xml:space="preserve"> a summary of the computed MER</w:t>
      </w:r>
      <w:r w:rsidR="00440CE1" w:rsidRPr="000E1A5F">
        <w:rPr>
          <w:lang w:val="en-GB"/>
          <w:rPrChange w:id="11316" w:author="Dioguardi, Fabio" w:date="2018-10-23T11:24:00Z">
            <w:rPr/>
          </w:rPrChange>
        </w:rPr>
        <w:t>, according to the following scheme</w:t>
      </w:r>
      <w:r w:rsidRPr="000E1A5F">
        <w:rPr>
          <w:lang w:val="en-GB"/>
          <w:rPrChange w:id="11317" w:author="Dioguardi, Fabio" w:date="2018-10-23T11:24:00Z">
            <w:rPr/>
          </w:rPrChange>
        </w:rPr>
        <w:t>:</w:t>
      </w:r>
    </w:p>
    <w:p w14:paraId="14DD0E6B" w14:textId="77777777" w:rsidR="00401E46" w:rsidRPr="000E1A5F" w:rsidRDefault="00401E46" w:rsidP="00401E46">
      <w:pPr>
        <w:pStyle w:val="ListParagraph"/>
        <w:rPr>
          <w:color w:val="009900"/>
          <w:lang w:val="en-GB"/>
          <w:rPrChange w:id="11318" w:author="Dioguardi, Fabio" w:date="2018-10-23T11:24:00Z">
            <w:rPr>
              <w:color w:val="009900"/>
            </w:rPr>
          </w:rPrChange>
        </w:rPr>
      </w:pPr>
      <w:r w:rsidRPr="000E1A5F">
        <w:rPr>
          <w:color w:val="009900"/>
          <w:lang w:val="en-GB"/>
          <w:rPrChange w:id="11319" w:author="Dioguardi, Fabio" w:date="2018-10-23T11:24:00Z">
            <w:rPr>
              <w:color w:val="009900"/>
            </w:rPr>
          </w:rPrChange>
        </w:rPr>
        <w:t>==========================================</w:t>
      </w:r>
    </w:p>
    <w:p w14:paraId="7F7EE05B" w14:textId="77777777" w:rsidR="00401E46" w:rsidRPr="000E1A5F" w:rsidRDefault="00401E46" w:rsidP="00401E46">
      <w:pPr>
        <w:pStyle w:val="ListParagraph"/>
        <w:rPr>
          <w:color w:val="009900"/>
          <w:lang w:val="en-GB"/>
          <w:rPrChange w:id="11320" w:author="Dioguardi, Fabio" w:date="2018-10-23T11:24:00Z">
            <w:rPr>
              <w:color w:val="009900"/>
            </w:rPr>
          </w:rPrChange>
        </w:rPr>
      </w:pPr>
      <w:r w:rsidRPr="000E1A5F">
        <w:rPr>
          <w:color w:val="009900"/>
          <w:lang w:val="en-GB"/>
          <w:rPrChange w:id="11321" w:author="Dioguardi, Fabio" w:date="2018-10-23T11:24:00Z">
            <w:rPr>
              <w:color w:val="009900"/>
            </w:rPr>
          </w:rPrChange>
        </w:rPr>
        <w:t xml:space="preserve">   &gt;&gt;&gt; Overall Mass Eruption Rate Stats &lt;&lt;&lt;             </w:t>
      </w:r>
    </w:p>
    <w:p w14:paraId="4171F9D2" w14:textId="77777777" w:rsidR="00401E46" w:rsidRPr="000E1A5F" w:rsidRDefault="00401E46" w:rsidP="00401E46">
      <w:pPr>
        <w:pStyle w:val="ListParagraph"/>
        <w:rPr>
          <w:color w:val="009900"/>
          <w:lang w:val="en-GB"/>
          <w:rPrChange w:id="11322" w:author="Dioguardi, Fabio" w:date="2018-10-23T11:24:00Z">
            <w:rPr>
              <w:color w:val="009900"/>
              <w:lang w:val="de-DE"/>
            </w:rPr>
          </w:rPrChange>
        </w:rPr>
      </w:pPr>
      <w:r w:rsidRPr="000E1A5F">
        <w:rPr>
          <w:color w:val="009900"/>
          <w:lang w:val="en-GB"/>
          <w:rPrChange w:id="11323" w:author="Dioguardi, Fabio" w:date="2018-10-23T11:24:00Z">
            <w:rPr>
              <w:color w:val="009900"/>
              <w:lang w:val="de-DE"/>
            </w:rPr>
          </w:rPrChange>
        </w:rPr>
        <w:t>------------------------------------------</w:t>
      </w:r>
    </w:p>
    <w:p w14:paraId="4C89C362" w14:textId="1AD3C205" w:rsidR="00401E46" w:rsidRPr="000E1A5F" w:rsidRDefault="00401E46" w:rsidP="00401E46">
      <w:pPr>
        <w:pStyle w:val="ListParagraph"/>
        <w:rPr>
          <w:color w:val="009900"/>
          <w:lang w:val="en-GB"/>
          <w:rPrChange w:id="11324" w:author="Dioguardi, Fabio" w:date="2018-10-23T11:24:00Z">
            <w:rPr>
              <w:color w:val="009900"/>
              <w:lang w:val="de-DE"/>
            </w:rPr>
          </w:rPrChange>
        </w:rPr>
      </w:pPr>
      <w:proofErr w:type="gramStart"/>
      <w:r w:rsidRPr="000E1A5F">
        <w:rPr>
          <w:color w:val="009900"/>
          <w:lang w:val="en-GB"/>
          <w:rPrChange w:id="11325" w:author="Dioguardi, Fabio" w:date="2018-10-23T11:24:00Z">
            <w:rPr>
              <w:color w:val="009900"/>
              <w:lang w:val="de-DE"/>
            </w:rPr>
          </w:rPrChange>
        </w:rPr>
        <w:t>abs</w:t>
      </w:r>
      <w:proofErr w:type="gramEnd"/>
      <w:r w:rsidRPr="000E1A5F">
        <w:rPr>
          <w:color w:val="009900"/>
          <w:lang w:val="en-GB"/>
          <w:rPrChange w:id="11326" w:author="Dioguardi, Fabio" w:date="2018-10-23T11:24:00Z">
            <w:rPr>
              <w:color w:val="009900"/>
              <w:lang w:val="de-DE"/>
            </w:rPr>
          </w:rPrChange>
        </w:rPr>
        <w:t xml:space="preserve">. min MER: </w:t>
      </w:r>
      <w:r w:rsidRPr="000E1A5F">
        <w:rPr>
          <w:color w:val="009900"/>
          <w:lang w:val="en-GB"/>
          <w:rPrChange w:id="11327" w:author="Dioguardi, Fabio" w:date="2018-10-23T11:24:00Z">
            <w:rPr>
              <w:color w:val="009900"/>
              <w:lang w:val="de-DE"/>
            </w:rPr>
          </w:rPrChange>
        </w:rPr>
        <w:tab/>
      </w:r>
      <w:proofErr w:type="spellStart"/>
      <w:r w:rsidR="00440CE1" w:rsidRPr="000E1A5F">
        <w:rPr>
          <w:rFonts w:eastAsiaTheme="minorEastAsia"/>
          <w:b/>
          <w:i/>
          <w:color w:val="009900"/>
          <w:lang w:val="en-GB"/>
          <w:rPrChange w:id="11328" w:author="Dioguardi, Fabio" w:date="2018-10-23T11:24:00Z">
            <w:rPr>
              <w:rFonts w:eastAsiaTheme="minorEastAsia"/>
              <w:b/>
              <w:i/>
              <w:color w:val="009900"/>
              <w:lang w:val="de-DE"/>
            </w:rPr>
          </w:rPrChange>
        </w:rPr>
        <w:t>Q</w:t>
      </w:r>
      <w:r w:rsidR="00440CE1" w:rsidRPr="000E1A5F">
        <w:rPr>
          <w:rFonts w:eastAsiaTheme="minorEastAsia"/>
          <w:b/>
          <w:i/>
          <w:color w:val="009900"/>
          <w:vertAlign w:val="subscript"/>
          <w:lang w:val="en-GB"/>
          <w:rPrChange w:id="11329" w:author="Dioguardi, Fabio" w:date="2018-10-23T11:24:00Z">
            <w:rPr>
              <w:rFonts w:eastAsiaTheme="minorEastAsia"/>
              <w:b/>
              <w:i/>
              <w:color w:val="009900"/>
              <w:vertAlign w:val="subscript"/>
              <w:lang w:val="de-DE"/>
            </w:rPr>
          </w:rPrChange>
        </w:rPr>
        <w:t>f_abs</w:t>
      </w:r>
      <w:proofErr w:type="spellEnd"/>
      <w:r w:rsidR="00440CE1" w:rsidRPr="000E1A5F">
        <w:rPr>
          <w:rFonts w:eastAsiaTheme="minorEastAsia"/>
          <w:b/>
          <w:i/>
          <w:color w:val="009900"/>
          <w:vertAlign w:val="subscript"/>
          <w:lang w:val="en-GB"/>
          <w:rPrChange w:id="11330" w:author="Dioguardi, Fabio" w:date="2018-10-23T11:24:00Z">
            <w:rPr>
              <w:rFonts w:eastAsiaTheme="minorEastAsia"/>
              <w:b/>
              <w:i/>
              <w:color w:val="009900"/>
              <w:vertAlign w:val="subscript"/>
              <w:lang w:val="de-DE"/>
            </w:rPr>
          </w:rPrChange>
        </w:rPr>
        <w:t>. min</w:t>
      </w:r>
    </w:p>
    <w:p w14:paraId="5C195520" w14:textId="7B912E58" w:rsidR="00401E46" w:rsidRPr="000E1A5F" w:rsidRDefault="00401E46" w:rsidP="00401E46">
      <w:pPr>
        <w:pStyle w:val="ListParagraph"/>
        <w:rPr>
          <w:color w:val="009900"/>
          <w:lang w:val="en-GB"/>
          <w:rPrChange w:id="11331" w:author="Dioguardi, Fabio" w:date="2018-10-23T11:24:00Z">
            <w:rPr>
              <w:color w:val="009900"/>
            </w:rPr>
          </w:rPrChange>
        </w:rPr>
      </w:pPr>
      <w:proofErr w:type="gramStart"/>
      <w:r w:rsidRPr="000E1A5F">
        <w:rPr>
          <w:color w:val="009900"/>
          <w:lang w:val="en-GB"/>
          <w:rPrChange w:id="11332" w:author="Dioguardi, Fabio" w:date="2018-10-23T11:24:00Z">
            <w:rPr>
              <w:color w:val="009900"/>
            </w:rPr>
          </w:rPrChange>
        </w:rPr>
        <w:t>average</w:t>
      </w:r>
      <w:proofErr w:type="gramEnd"/>
      <w:r w:rsidRPr="000E1A5F">
        <w:rPr>
          <w:color w:val="009900"/>
          <w:lang w:val="en-GB"/>
          <w:rPrChange w:id="11333" w:author="Dioguardi, Fabio" w:date="2018-10-23T11:24:00Z">
            <w:rPr>
              <w:color w:val="009900"/>
            </w:rPr>
          </w:rPrChange>
        </w:rPr>
        <w:t xml:space="preserve"> MER: </w:t>
      </w:r>
      <w:r w:rsidRPr="000E1A5F">
        <w:rPr>
          <w:color w:val="009900"/>
          <w:lang w:val="en-GB"/>
          <w:rPrChange w:id="11334" w:author="Dioguardi, Fabio" w:date="2018-10-23T11:24:00Z">
            <w:rPr>
              <w:color w:val="009900"/>
            </w:rPr>
          </w:rPrChange>
        </w:rPr>
        <w:tab/>
      </w:r>
      <w:proofErr w:type="spellStart"/>
      <w:r w:rsidR="00440CE1" w:rsidRPr="000E1A5F">
        <w:rPr>
          <w:rFonts w:eastAsiaTheme="minorEastAsia"/>
          <w:b/>
          <w:i/>
          <w:color w:val="009900"/>
          <w:lang w:val="en-GB"/>
          <w:rPrChange w:id="11335"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1336" w:author="Dioguardi, Fabio" w:date="2018-10-23T11:24:00Z">
            <w:rPr>
              <w:rFonts w:eastAsiaTheme="minorEastAsia"/>
              <w:b/>
              <w:i/>
              <w:color w:val="009900"/>
              <w:vertAlign w:val="subscript"/>
            </w:rPr>
          </w:rPrChange>
        </w:rPr>
        <w:t>avg</w:t>
      </w:r>
      <w:proofErr w:type="spellEnd"/>
    </w:p>
    <w:p w14:paraId="52E39440" w14:textId="0181C171" w:rsidR="00401E46" w:rsidRPr="000E1A5F" w:rsidRDefault="00401E46" w:rsidP="00401E46">
      <w:pPr>
        <w:pStyle w:val="ListParagraph"/>
        <w:rPr>
          <w:color w:val="009900"/>
          <w:lang w:val="en-GB"/>
          <w:rPrChange w:id="11337" w:author="Dioguardi, Fabio" w:date="2018-10-23T11:24:00Z">
            <w:rPr>
              <w:color w:val="009900"/>
            </w:rPr>
          </w:rPrChange>
        </w:rPr>
      </w:pPr>
      <w:proofErr w:type="gramStart"/>
      <w:r w:rsidRPr="000E1A5F">
        <w:rPr>
          <w:color w:val="009900"/>
          <w:lang w:val="en-GB"/>
          <w:rPrChange w:id="11338" w:author="Dioguardi, Fabio" w:date="2018-10-23T11:24:00Z">
            <w:rPr>
              <w:color w:val="009900"/>
            </w:rPr>
          </w:rPrChange>
        </w:rPr>
        <w:t>abs</w:t>
      </w:r>
      <w:proofErr w:type="gramEnd"/>
      <w:r w:rsidRPr="000E1A5F">
        <w:rPr>
          <w:color w:val="009900"/>
          <w:lang w:val="en-GB"/>
          <w:rPrChange w:id="11339" w:author="Dioguardi, Fabio" w:date="2018-10-23T11:24:00Z">
            <w:rPr>
              <w:color w:val="009900"/>
            </w:rPr>
          </w:rPrChange>
        </w:rPr>
        <w:t xml:space="preserve">. max MER: </w:t>
      </w:r>
      <w:proofErr w:type="spellStart"/>
      <w:r w:rsidR="00440CE1" w:rsidRPr="000E1A5F">
        <w:rPr>
          <w:rFonts w:eastAsiaTheme="minorEastAsia"/>
          <w:b/>
          <w:i/>
          <w:color w:val="009900"/>
          <w:lang w:val="en-GB"/>
          <w:rPrChange w:id="11340"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1341" w:author="Dioguardi, Fabio" w:date="2018-10-23T11:24:00Z">
            <w:rPr>
              <w:rFonts w:eastAsiaTheme="minorEastAsia"/>
              <w:b/>
              <w:i/>
              <w:color w:val="009900"/>
              <w:vertAlign w:val="subscript"/>
            </w:rPr>
          </w:rPrChange>
        </w:rPr>
        <w:t>f_abs</w:t>
      </w:r>
      <w:proofErr w:type="spellEnd"/>
      <w:r w:rsidR="00440CE1" w:rsidRPr="000E1A5F">
        <w:rPr>
          <w:rFonts w:eastAsiaTheme="minorEastAsia"/>
          <w:b/>
          <w:i/>
          <w:color w:val="009900"/>
          <w:vertAlign w:val="subscript"/>
          <w:lang w:val="en-GB"/>
          <w:rPrChange w:id="11342" w:author="Dioguardi, Fabio" w:date="2018-10-23T11:24:00Z">
            <w:rPr>
              <w:rFonts w:eastAsiaTheme="minorEastAsia"/>
              <w:b/>
              <w:i/>
              <w:color w:val="009900"/>
              <w:vertAlign w:val="subscript"/>
            </w:rPr>
          </w:rPrChange>
        </w:rPr>
        <w:t>. max</w:t>
      </w:r>
    </w:p>
    <w:p w14:paraId="7FBB3D1A" w14:textId="77777777" w:rsidR="00401E46" w:rsidRPr="000E1A5F" w:rsidRDefault="00401E46" w:rsidP="00401E46">
      <w:pPr>
        <w:pStyle w:val="ListParagraph"/>
        <w:rPr>
          <w:color w:val="009900"/>
          <w:lang w:val="en-GB"/>
          <w:rPrChange w:id="11343" w:author="Dioguardi, Fabio" w:date="2018-10-23T11:24:00Z">
            <w:rPr>
              <w:color w:val="009900"/>
            </w:rPr>
          </w:rPrChange>
        </w:rPr>
      </w:pPr>
    </w:p>
    <w:p w14:paraId="4D241730" w14:textId="77777777" w:rsidR="00401E46" w:rsidRPr="000E1A5F" w:rsidRDefault="00401E46" w:rsidP="00401E46">
      <w:pPr>
        <w:pStyle w:val="ListParagraph"/>
        <w:rPr>
          <w:color w:val="009900"/>
          <w:lang w:val="en-GB"/>
          <w:rPrChange w:id="11344" w:author="Dioguardi, Fabio" w:date="2018-10-23T11:24:00Z">
            <w:rPr>
              <w:color w:val="009900"/>
            </w:rPr>
          </w:rPrChange>
        </w:rPr>
      </w:pPr>
      <w:r w:rsidRPr="000E1A5F">
        <w:rPr>
          <w:color w:val="009900"/>
          <w:lang w:val="en-GB"/>
          <w:rPrChange w:id="11345" w:author="Dioguardi, Fabio" w:date="2018-10-23T11:24:00Z">
            <w:rPr>
              <w:color w:val="009900"/>
            </w:rPr>
          </w:rPrChange>
        </w:rPr>
        <w:t xml:space="preserve">  &gt;&gt;&gt; Best Estimate of Current </w:t>
      </w:r>
      <w:proofErr w:type="gramStart"/>
      <w:r w:rsidRPr="000E1A5F">
        <w:rPr>
          <w:color w:val="009900"/>
          <w:lang w:val="en-GB"/>
          <w:rPrChange w:id="11346" w:author="Dioguardi, Fabio" w:date="2018-10-23T11:24:00Z">
            <w:rPr>
              <w:color w:val="009900"/>
            </w:rPr>
          </w:rPrChange>
        </w:rPr>
        <w:t>MER  &lt;</w:t>
      </w:r>
      <w:proofErr w:type="gramEnd"/>
      <w:r w:rsidRPr="000E1A5F">
        <w:rPr>
          <w:color w:val="009900"/>
          <w:lang w:val="en-GB"/>
          <w:rPrChange w:id="11347" w:author="Dioguardi, Fabio" w:date="2018-10-23T11:24:00Z">
            <w:rPr>
              <w:color w:val="009900"/>
            </w:rPr>
          </w:rPrChange>
        </w:rPr>
        <w:t xml:space="preserve">&lt;&lt;             </w:t>
      </w:r>
    </w:p>
    <w:p w14:paraId="7C9A794E" w14:textId="77777777" w:rsidR="00401E46" w:rsidRPr="000E1A5F" w:rsidRDefault="00401E46" w:rsidP="00401E46">
      <w:pPr>
        <w:pStyle w:val="ListParagraph"/>
        <w:rPr>
          <w:color w:val="009900"/>
          <w:lang w:val="en-GB"/>
          <w:rPrChange w:id="11348" w:author="Dioguardi, Fabio" w:date="2018-10-23T11:24:00Z">
            <w:rPr>
              <w:color w:val="009900"/>
            </w:rPr>
          </w:rPrChange>
        </w:rPr>
      </w:pPr>
      <w:r w:rsidRPr="000E1A5F">
        <w:rPr>
          <w:color w:val="009900"/>
          <w:lang w:val="en-GB"/>
          <w:rPrChange w:id="11349" w:author="Dioguardi, Fabio" w:date="2018-10-23T11:24:00Z">
            <w:rPr>
              <w:color w:val="009900"/>
            </w:rPr>
          </w:rPrChange>
        </w:rPr>
        <w:t>==========================================</w:t>
      </w:r>
    </w:p>
    <w:p w14:paraId="4D2CA29E" w14:textId="53F73F0E" w:rsidR="00401E46" w:rsidRPr="000E1A5F" w:rsidRDefault="00440CE1" w:rsidP="00401E46">
      <w:pPr>
        <w:pStyle w:val="ListParagraph"/>
        <w:rPr>
          <w:color w:val="009900"/>
          <w:lang w:val="en-GB"/>
          <w:rPrChange w:id="11350" w:author="Dioguardi, Fabio" w:date="2018-10-23T11:24:00Z">
            <w:rPr>
              <w:color w:val="009900"/>
            </w:rPr>
          </w:rPrChange>
        </w:rPr>
      </w:pPr>
      <w:proofErr w:type="gramStart"/>
      <w:r w:rsidRPr="000E1A5F">
        <w:rPr>
          <w:color w:val="009900"/>
          <w:lang w:val="en-GB"/>
          <w:rPrChange w:id="11351" w:author="Dioguardi, Fabio" w:date="2018-10-23T11:24:00Z">
            <w:rPr>
              <w:color w:val="009900"/>
            </w:rPr>
          </w:rPrChange>
        </w:rPr>
        <w:t>lower</w:t>
      </w:r>
      <w:proofErr w:type="gramEnd"/>
      <w:r w:rsidRPr="000E1A5F">
        <w:rPr>
          <w:color w:val="009900"/>
          <w:lang w:val="en-GB"/>
          <w:rPrChange w:id="11352" w:author="Dioguardi, Fabio" w:date="2018-10-23T11:24:00Z">
            <w:rPr>
              <w:color w:val="009900"/>
            </w:rPr>
          </w:rPrChange>
        </w:rPr>
        <w:t xml:space="preserve"> boundary: </w:t>
      </w:r>
      <w:proofErr w:type="spellStart"/>
      <w:r w:rsidRPr="000E1A5F">
        <w:rPr>
          <w:rFonts w:eastAsiaTheme="minorEastAsia"/>
          <w:b/>
          <w:i/>
          <w:color w:val="009900"/>
          <w:lang w:val="en-GB"/>
          <w:rPrChange w:id="11353" w:author="Dioguardi, Fabio" w:date="2018-10-23T11:24:00Z">
            <w:rPr>
              <w:rFonts w:eastAsiaTheme="minorEastAsia"/>
              <w:b/>
              <w:i/>
              <w:color w:val="009900"/>
            </w:rPr>
          </w:rPrChange>
        </w:rPr>
        <w:t>Q</w:t>
      </w:r>
      <w:r w:rsidRPr="000E1A5F">
        <w:rPr>
          <w:rFonts w:eastAsiaTheme="minorEastAsia"/>
          <w:b/>
          <w:i/>
          <w:color w:val="009900"/>
          <w:vertAlign w:val="subscript"/>
          <w:lang w:val="en-GB"/>
          <w:rPrChange w:id="11354" w:author="Dioguardi, Fabio" w:date="2018-10-23T11:24:00Z">
            <w:rPr>
              <w:rFonts w:eastAsiaTheme="minorEastAsia"/>
              <w:b/>
              <w:i/>
              <w:color w:val="009900"/>
              <w:vertAlign w:val="subscript"/>
            </w:rPr>
          </w:rPrChange>
        </w:rPr>
        <w:t>FMER_min</w:t>
      </w:r>
      <w:proofErr w:type="spellEnd"/>
    </w:p>
    <w:p w14:paraId="446755D9" w14:textId="77777777" w:rsidR="00401E46" w:rsidRPr="000E1A5F" w:rsidRDefault="00401E46" w:rsidP="00401E46">
      <w:pPr>
        <w:pStyle w:val="ListParagraph"/>
        <w:rPr>
          <w:color w:val="009900"/>
          <w:lang w:val="en-GB"/>
          <w:rPrChange w:id="11355" w:author="Dioguardi, Fabio" w:date="2018-10-23T11:24:00Z">
            <w:rPr>
              <w:color w:val="009900"/>
            </w:rPr>
          </w:rPrChange>
        </w:rPr>
      </w:pPr>
      <w:r w:rsidRPr="000E1A5F">
        <w:rPr>
          <w:color w:val="009900"/>
          <w:lang w:val="en-GB"/>
          <w:rPrChange w:id="11356" w:author="Dioguardi, Fabio" w:date="2018-10-23T11:24:00Z">
            <w:rPr>
              <w:color w:val="009900"/>
            </w:rPr>
          </w:rPrChange>
        </w:rPr>
        <w:tab/>
      </w:r>
      <w:r w:rsidRPr="000E1A5F">
        <w:rPr>
          <w:color w:val="009900"/>
          <w:lang w:val="en-GB"/>
          <w:rPrChange w:id="11357" w:author="Dioguardi, Fabio" w:date="2018-10-23T11:24:00Z">
            <w:rPr>
              <w:color w:val="009900"/>
            </w:rPr>
          </w:rPrChange>
        </w:rPr>
        <w:tab/>
        <w:t>*************</w:t>
      </w:r>
    </w:p>
    <w:p w14:paraId="4B55467D" w14:textId="755CEF28" w:rsidR="00401E46" w:rsidRPr="000E1A5F" w:rsidRDefault="00401E46" w:rsidP="00401E46">
      <w:pPr>
        <w:pStyle w:val="ListParagraph"/>
        <w:rPr>
          <w:color w:val="009900"/>
          <w:lang w:val="en-GB"/>
          <w:rPrChange w:id="11358" w:author="Dioguardi, Fabio" w:date="2018-10-23T11:24:00Z">
            <w:rPr>
              <w:color w:val="009900"/>
            </w:rPr>
          </w:rPrChange>
        </w:rPr>
      </w:pPr>
      <w:proofErr w:type="gramStart"/>
      <w:r w:rsidRPr="000E1A5F">
        <w:rPr>
          <w:color w:val="009900"/>
          <w:lang w:val="en-GB"/>
          <w:rPrChange w:id="11359" w:author="Dioguardi, Fabio" w:date="2018-10-23T11:24:00Z">
            <w:rPr>
              <w:color w:val="009900"/>
            </w:rPr>
          </w:rPrChange>
        </w:rPr>
        <w:t>best</w:t>
      </w:r>
      <w:proofErr w:type="gramEnd"/>
      <w:r w:rsidRPr="000E1A5F">
        <w:rPr>
          <w:color w:val="009900"/>
          <w:lang w:val="en-GB"/>
          <w:rPrChange w:id="11360" w:author="Dioguardi, Fabio" w:date="2018-10-23T11:24:00Z">
            <w:rPr>
              <w:color w:val="009900"/>
            </w:rPr>
          </w:rPrChange>
        </w:rPr>
        <w:t xml:space="preserve"> est. MER: </w:t>
      </w:r>
      <w:r w:rsidRPr="000E1A5F">
        <w:rPr>
          <w:color w:val="009900"/>
          <w:lang w:val="en-GB"/>
          <w:rPrChange w:id="11361" w:author="Dioguardi, Fabio" w:date="2018-10-23T11:24:00Z">
            <w:rPr>
              <w:color w:val="009900"/>
            </w:rPr>
          </w:rPrChange>
        </w:rPr>
        <w:tab/>
      </w:r>
      <w:r w:rsidR="00440CE1" w:rsidRPr="000E1A5F">
        <w:rPr>
          <w:rFonts w:eastAsiaTheme="minorEastAsia"/>
          <w:b/>
          <w:i/>
          <w:color w:val="009900"/>
          <w:lang w:val="en-GB"/>
          <w:rPrChange w:id="11362"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1363" w:author="Dioguardi, Fabio" w:date="2018-10-23T11:24:00Z">
            <w:rPr>
              <w:rFonts w:eastAsiaTheme="minorEastAsia"/>
              <w:b/>
              <w:i/>
              <w:color w:val="009900"/>
              <w:vertAlign w:val="subscript"/>
            </w:rPr>
          </w:rPrChange>
        </w:rPr>
        <w:t>FMER</w:t>
      </w:r>
    </w:p>
    <w:p w14:paraId="217E0F64" w14:textId="77777777" w:rsidR="00401E46" w:rsidRPr="000E1A5F" w:rsidRDefault="00401E46" w:rsidP="00401E46">
      <w:pPr>
        <w:pStyle w:val="ListParagraph"/>
        <w:rPr>
          <w:color w:val="009900"/>
          <w:lang w:val="en-GB"/>
          <w:rPrChange w:id="11364" w:author="Dioguardi, Fabio" w:date="2018-10-23T11:24:00Z">
            <w:rPr>
              <w:color w:val="009900"/>
            </w:rPr>
          </w:rPrChange>
        </w:rPr>
      </w:pPr>
      <w:r w:rsidRPr="000E1A5F">
        <w:rPr>
          <w:color w:val="009900"/>
          <w:lang w:val="en-GB"/>
          <w:rPrChange w:id="11365" w:author="Dioguardi, Fabio" w:date="2018-10-23T11:24:00Z">
            <w:rPr>
              <w:color w:val="009900"/>
            </w:rPr>
          </w:rPrChange>
        </w:rPr>
        <w:tab/>
      </w:r>
      <w:r w:rsidRPr="000E1A5F">
        <w:rPr>
          <w:color w:val="009900"/>
          <w:lang w:val="en-GB"/>
          <w:rPrChange w:id="11366" w:author="Dioguardi, Fabio" w:date="2018-10-23T11:24:00Z">
            <w:rPr>
              <w:color w:val="009900"/>
            </w:rPr>
          </w:rPrChange>
        </w:rPr>
        <w:tab/>
        <w:t>*************</w:t>
      </w:r>
    </w:p>
    <w:p w14:paraId="7C212AF8" w14:textId="0B9C6794" w:rsidR="00401E46" w:rsidRPr="000E1A5F" w:rsidRDefault="00401E46" w:rsidP="00401E46">
      <w:pPr>
        <w:pStyle w:val="ListParagraph"/>
        <w:rPr>
          <w:color w:val="009900"/>
          <w:lang w:val="en-GB"/>
          <w:rPrChange w:id="11367" w:author="Dioguardi, Fabio" w:date="2018-10-23T11:24:00Z">
            <w:rPr>
              <w:color w:val="009900"/>
            </w:rPr>
          </w:rPrChange>
        </w:rPr>
      </w:pPr>
      <w:proofErr w:type="gramStart"/>
      <w:r w:rsidRPr="000E1A5F">
        <w:rPr>
          <w:color w:val="009900"/>
          <w:lang w:val="en-GB"/>
          <w:rPrChange w:id="11368" w:author="Dioguardi, Fabio" w:date="2018-10-23T11:24:00Z">
            <w:rPr>
              <w:color w:val="009900"/>
            </w:rPr>
          </w:rPrChange>
        </w:rPr>
        <w:t>upper</w:t>
      </w:r>
      <w:proofErr w:type="gramEnd"/>
      <w:r w:rsidRPr="000E1A5F">
        <w:rPr>
          <w:color w:val="009900"/>
          <w:lang w:val="en-GB"/>
          <w:rPrChange w:id="11369" w:author="Dioguardi, Fabio" w:date="2018-10-23T11:24:00Z">
            <w:rPr>
              <w:color w:val="009900"/>
            </w:rPr>
          </w:rPrChange>
        </w:rPr>
        <w:t xml:space="preserve"> </w:t>
      </w:r>
      <w:r w:rsidR="00440CE1" w:rsidRPr="000E1A5F">
        <w:rPr>
          <w:color w:val="009900"/>
          <w:lang w:val="en-GB"/>
          <w:rPrChange w:id="11370" w:author="Dioguardi, Fabio" w:date="2018-10-23T11:24:00Z">
            <w:rPr>
              <w:color w:val="009900"/>
            </w:rPr>
          </w:rPrChange>
        </w:rPr>
        <w:t xml:space="preserve">boundary: </w:t>
      </w:r>
      <w:proofErr w:type="spellStart"/>
      <w:r w:rsidR="00440CE1" w:rsidRPr="000E1A5F">
        <w:rPr>
          <w:rFonts w:eastAsiaTheme="minorEastAsia"/>
          <w:b/>
          <w:i/>
          <w:color w:val="009900"/>
          <w:lang w:val="en-GB"/>
          <w:rPrChange w:id="11371" w:author="Dioguardi, Fabio" w:date="2018-10-23T11:24:00Z">
            <w:rPr>
              <w:rFonts w:eastAsiaTheme="minorEastAsia"/>
              <w:b/>
              <w:i/>
              <w:color w:val="009900"/>
            </w:rPr>
          </w:rPrChange>
        </w:rPr>
        <w:t>Q</w:t>
      </w:r>
      <w:r w:rsidR="00440CE1" w:rsidRPr="000E1A5F">
        <w:rPr>
          <w:rFonts w:eastAsiaTheme="minorEastAsia"/>
          <w:b/>
          <w:i/>
          <w:color w:val="009900"/>
          <w:vertAlign w:val="subscript"/>
          <w:lang w:val="en-GB"/>
          <w:rPrChange w:id="11372" w:author="Dioguardi, Fabio" w:date="2018-10-23T11:24:00Z">
            <w:rPr>
              <w:rFonts w:eastAsiaTheme="minorEastAsia"/>
              <w:b/>
              <w:i/>
              <w:color w:val="009900"/>
              <w:vertAlign w:val="subscript"/>
            </w:rPr>
          </w:rPrChange>
        </w:rPr>
        <w:t>FMER_max</w:t>
      </w:r>
      <w:proofErr w:type="spellEnd"/>
    </w:p>
    <w:p w14:paraId="1EAF3C8E" w14:textId="77777777" w:rsidR="00440CE1" w:rsidRPr="000E1A5F" w:rsidRDefault="00401E46" w:rsidP="00401E46">
      <w:pPr>
        <w:pStyle w:val="ListParagraph"/>
        <w:rPr>
          <w:color w:val="009900"/>
          <w:lang w:val="en-GB"/>
          <w:rPrChange w:id="11373" w:author="Dioguardi, Fabio" w:date="2018-10-23T11:24:00Z">
            <w:rPr>
              <w:color w:val="009900"/>
            </w:rPr>
          </w:rPrChange>
        </w:rPr>
      </w:pPr>
      <w:r w:rsidRPr="000E1A5F">
        <w:rPr>
          <w:color w:val="009900"/>
          <w:lang w:val="en-GB"/>
          <w:rPrChange w:id="11374" w:author="Dioguardi, Fabio" w:date="2018-10-23T11:24:00Z">
            <w:rPr>
              <w:color w:val="009900"/>
            </w:rPr>
          </w:rPrChange>
        </w:rPr>
        <w:t>==========================================</w:t>
      </w:r>
    </w:p>
    <w:p w14:paraId="07EEA0A7" w14:textId="77777777" w:rsidR="00440CE1" w:rsidRPr="000E1A5F" w:rsidRDefault="00440CE1" w:rsidP="00401E46">
      <w:pPr>
        <w:pStyle w:val="ListParagraph"/>
        <w:rPr>
          <w:color w:val="009900"/>
          <w:lang w:val="en-GB"/>
          <w:rPrChange w:id="11375" w:author="Dioguardi, Fabio" w:date="2018-10-23T11:24:00Z">
            <w:rPr>
              <w:color w:val="009900"/>
            </w:rPr>
          </w:rPrChange>
        </w:rPr>
      </w:pPr>
    </w:p>
    <w:p w14:paraId="620D44FC" w14:textId="60D15669" w:rsidR="00440CE1" w:rsidRPr="000E1A5F" w:rsidRDefault="00440CE1" w:rsidP="001507E8">
      <w:pPr>
        <w:pStyle w:val="ListParagraph"/>
        <w:numPr>
          <w:ilvl w:val="0"/>
          <w:numId w:val="40"/>
        </w:numPr>
        <w:rPr>
          <w:lang w:val="en-GB"/>
          <w:rPrChange w:id="11376" w:author="Dioguardi, Fabio" w:date="2018-10-23T11:24:00Z">
            <w:rPr/>
          </w:rPrChange>
        </w:rPr>
      </w:pPr>
      <w:r w:rsidRPr="000E1A5F">
        <w:rPr>
          <w:lang w:val="en-GB"/>
          <w:rPrChange w:id="11377" w:author="Dioguardi, Fabio" w:date="2018-10-23T11:24:00Z">
            <w:rPr/>
          </w:rPrChange>
        </w:rPr>
        <w:t>“</w:t>
      </w:r>
      <w:r w:rsidRPr="000E1A5F">
        <w:rPr>
          <w:b/>
          <w:i/>
          <w:lang w:val="en-GB"/>
          <w:rPrChange w:id="11378" w:author="Dioguardi, Fabio" w:date="2018-10-23T11:24:00Z">
            <w:rPr>
              <w:b/>
              <w:i/>
            </w:rPr>
          </w:rPrChange>
        </w:rPr>
        <w:t>_status3.txt</w:t>
      </w:r>
      <w:r w:rsidRPr="000E1A5F">
        <w:rPr>
          <w:lang w:val="en-GB"/>
          <w:rPrChange w:id="11379" w:author="Dioguardi, Fabio" w:date="2018-10-23T11:24:00Z">
            <w:rPr/>
          </w:rPrChange>
        </w:rPr>
        <w:t>”: ERUPTION SOURCE PARAMETER STATUS 2</w:t>
      </w:r>
    </w:p>
    <w:p w14:paraId="321C6F82" w14:textId="6F4AF133" w:rsidR="00440CE1" w:rsidRPr="000E1A5F" w:rsidRDefault="00440CE1" w:rsidP="00440CE1">
      <w:pPr>
        <w:pStyle w:val="ListParagraph"/>
        <w:rPr>
          <w:lang w:val="en-GB"/>
          <w:rPrChange w:id="11380" w:author="Dioguardi, Fabio" w:date="2018-10-23T11:24:00Z">
            <w:rPr/>
          </w:rPrChange>
        </w:rPr>
      </w:pPr>
      <w:proofErr w:type="gramStart"/>
      <w:r w:rsidRPr="000E1A5F">
        <w:rPr>
          <w:lang w:val="en-GB"/>
          <w:rPrChange w:id="11381" w:author="Dioguardi, Fabio" w:date="2018-10-23T11:24:00Z">
            <w:rPr/>
          </w:rPrChange>
        </w:rPr>
        <w:t>provides</w:t>
      </w:r>
      <w:proofErr w:type="gramEnd"/>
      <w:r w:rsidRPr="000E1A5F">
        <w:rPr>
          <w:lang w:val="en-GB"/>
          <w:rPrChange w:id="11382" w:author="Dioguardi, Fabio" w:date="2018-10-23T11:24:00Z">
            <w:rPr/>
          </w:rPrChange>
        </w:rPr>
        <w:t xml:space="preserve"> a summary of the computed mass erupted, according to the following scheme:</w:t>
      </w:r>
    </w:p>
    <w:p w14:paraId="17C810B4" w14:textId="77777777" w:rsidR="00440CE1" w:rsidRPr="000E1A5F" w:rsidRDefault="00440CE1" w:rsidP="00440CE1">
      <w:pPr>
        <w:pStyle w:val="ListParagraph"/>
        <w:rPr>
          <w:color w:val="009900"/>
          <w:lang w:val="en-GB"/>
          <w:rPrChange w:id="11383" w:author="Dioguardi, Fabio" w:date="2018-10-23T11:24:00Z">
            <w:rPr>
              <w:color w:val="009900"/>
            </w:rPr>
          </w:rPrChange>
        </w:rPr>
      </w:pPr>
      <w:r w:rsidRPr="000E1A5F">
        <w:rPr>
          <w:color w:val="009900"/>
          <w:lang w:val="en-GB"/>
          <w:rPrChange w:id="11384" w:author="Dioguardi, Fabio" w:date="2018-10-23T11:24:00Z">
            <w:rPr>
              <w:color w:val="009900"/>
            </w:rPr>
          </w:rPrChange>
        </w:rPr>
        <w:t>=========================================================</w:t>
      </w:r>
    </w:p>
    <w:p w14:paraId="7135984A" w14:textId="30B7AF6F" w:rsidR="00440CE1" w:rsidRPr="000E1A5F" w:rsidRDefault="00440CE1" w:rsidP="00440CE1">
      <w:pPr>
        <w:pStyle w:val="ListParagraph"/>
        <w:rPr>
          <w:color w:val="009900"/>
          <w:lang w:val="en-GB"/>
          <w:rPrChange w:id="11385" w:author="Dioguardi, Fabio" w:date="2018-10-23T11:24:00Z">
            <w:rPr>
              <w:color w:val="009900"/>
            </w:rPr>
          </w:rPrChange>
        </w:rPr>
      </w:pPr>
      <w:r w:rsidRPr="000E1A5F">
        <w:rPr>
          <w:color w:val="009900"/>
          <w:lang w:val="en-GB"/>
          <w:rPrChange w:id="11386" w:author="Dioguardi, Fabio" w:date="2018-10-23T11:24:00Z">
            <w:rPr>
              <w:color w:val="009900"/>
            </w:rPr>
          </w:rPrChange>
        </w:rPr>
        <w:t xml:space="preserve">  &gt;&gt;&gt; Computed Total Erupted Mass &lt;&lt;&lt;   (Approx. Erupted Volume</w:t>
      </w:r>
      <w:r w:rsidR="00B62D53" w:rsidRPr="000E1A5F">
        <w:rPr>
          <w:color w:val="009900"/>
          <w:lang w:val="en-GB"/>
          <w:rPrChange w:id="11387" w:author="Dioguardi, Fabio" w:date="2018-10-23T11:24:00Z">
            <w:rPr>
              <w:color w:val="009900"/>
            </w:rPr>
          </w:rPrChange>
        </w:rPr>
        <w:t>**</w:t>
      </w:r>
      <w:r w:rsidRPr="000E1A5F">
        <w:rPr>
          <w:color w:val="009900"/>
          <w:lang w:val="en-GB"/>
          <w:rPrChange w:id="11388" w:author="Dioguardi, Fabio" w:date="2018-10-23T11:24:00Z">
            <w:rPr>
              <w:color w:val="009900"/>
            </w:rPr>
          </w:rPrChange>
        </w:rPr>
        <w:t>)</w:t>
      </w:r>
    </w:p>
    <w:p w14:paraId="302032FD" w14:textId="77777777" w:rsidR="00440CE1" w:rsidRPr="000E1A5F" w:rsidRDefault="00440CE1" w:rsidP="00440CE1">
      <w:pPr>
        <w:pStyle w:val="ListParagraph"/>
        <w:rPr>
          <w:color w:val="009900"/>
          <w:lang w:val="en-GB"/>
          <w:rPrChange w:id="11389" w:author="Dioguardi, Fabio" w:date="2018-10-23T11:24:00Z">
            <w:rPr>
              <w:color w:val="009900"/>
            </w:rPr>
          </w:rPrChange>
        </w:rPr>
      </w:pPr>
      <w:r w:rsidRPr="000E1A5F">
        <w:rPr>
          <w:color w:val="009900"/>
          <w:lang w:val="en-GB"/>
          <w:rPrChange w:id="11390" w:author="Dioguardi, Fabio" w:date="2018-10-23T11:24:00Z">
            <w:rPr>
              <w:color w:val="009900"/>
            </w:rPr>
          </w:rPrChange>
        </w:rPr>
        <w:t>---------------------------------------------------------------</w:t>
      </w:r>
    </w:p>
    <w:p w14:paraId="5E50E129" w14:textId="6D3F92B8" w:rsidR="00440CE1" w:rsidRPr="000E1A5F" w:rsidRDefault="00440CE1" w:rsidP="00440CE1">
      <w:pPr>
        <w:pStyle w:val="ListParagraph"/>
        <w:rPr>
          <w:color w:val="009900"/>
          <w:lang w:val="en-GB"/>
          <w:rPrChange w:id="11391" w:author="Dioguardi, Fabio" w:date="2018-10-23T11:24:00Z">
            <w:rPr>
              <w:color w:val="009900"/>
            </w:rPr>
          </w:rPrChange>
        </w:rPr>
      </w:pPr>
      <w:proofErr w:type="gramStart"/>
      <w:r w:rsidRPr="000E1A5F">
        <w:rPr>
          <w:color w:val="009900"/>
          <w:lang w:val="en-GB"/>
          <w:rPrChange w:id="11392" w:author="Dioguardi, Fabio" w:date="2018-10-23T11:24:00Z">
            <w:rPr>
              <w:color w:val="009900"/>
            </w:rPr>
          </w:rPrChange>
        </w:rPr>
        <w:t>lower</w:t>
      </w:r>
      <w:proofErr w:type="gramEnd"/>
      <w:r w:rsidRPr="000E1A5F">
        <w:rPr>
          <w:color w:val="009900"/>
          <w:lang w:val="en-GB"/>
          <w:rPrChange w:id="11393" w:author="Dioguardi, Fabio" w:date="2018-10-23T11:24:00Z">
            <w:rPr>
              <w:color w:val="009900"/>
            </w:rPr>
          </w:rPrChange>
        </w:rPr>
        <w:t xml:space="preserve"> boundary*: </w:t>
      </w:r>
      <w:r w:rsidRPr="000E1A5F">
        <w:rPr>
          <w:color w:val="009900"/>
          <w:lang w:val="en-GB"/>
          <w:rPrChange w:id="11394" w:author="Dioguardi, Fabio" w:date="2018-10-23T11:24:00Z">
            <w:rPr>
              <w:color w:val="009900"/>
            </w:rPr>
          </w:rPrChange>
        </w:rPr>
        <w:tab/>
      </w:r>
      <w:proofErr w:type="spellStart"/>
      <w:r w:rsidRPr="000E1A5F">
        <w:rPr>
          <w:rFonts w:eastAsiaTheme="minorEastAsia"/>
          <w:b/>
          <w:i/>
          <w:color w:val="009900"/>
          <w:lang w:val="en-GB"/>
          <w:rPrChange w:id="11395" w:author="Dioguardi, Fabio" w:date="2018-10-23T11:24:00Z">
            <w:rPr>
              <w:rFonts w:eastAsiaTheme="minorEastAsia"/>
              <w:b/>
              <w:i/>
              <w:color w:val="009900"/>
            </w:rPr>
          </w:rPrChange>
        </w:rPr>
        <w:t>M</w:t>
      </w:r>
      <w:r w:rsidRPr="000E1A5F">
        <w:rPr>
          <w:rFonts w:eastAsiaTheme="minorEastAsia"/>
          <w:b/>
          <w:i/>
          <w:color w:val="009900"/>
          <w:vertAlign w:val="subscript"/>
          <w:lang w:val="en-GB"/>
          <w:rPrChange w:id="11396" w:author="Dioguardi, Fabio" w:date="2018-10-23T11:24:00Z">
            <w:rPr>
              <w:rFonts w:eastAsiaTheme="minorEastAsia"/>
              <w:b/>
              <w:i/>
              <w:color w:val="009900"/>
              <w:vertAlign w:val="subscript"/>
            </w:rPr>
          </w:rPrChange>
        </w:rPr>
        <w:t>FMER_min</w:t>
      </w:r>
      <w:proofErr w:type="spellEnd"/>
      <w:r w:rsidRPr="000E1A5F">
        <w:rPr>
          <w:color w:val="009900"/>
          <w:lang w:val="en-GB"/>
          <w:rPrChange w:id="11397" w:author="Dioguardi, Fabio" w:date="2018-10-23T11:24:00Z">
            <w:rPr>
              <w:color w:val="009900"/>
            </w:rPr>
          </w:rPrChange>
        </w:rPr>
        <w:tab/>
        <w:t>(</w:t>
      </w:r>
      <w:proofErr w:type="spellStart"/>
      <w:r w:rsidRPr="000E1A5F">
        <w:rPr>
          <w:rFonts w:eastAsiaTheme="minorEastAsia"/>
          <w:b/>
          <w:i/>
          <w:color w:val="009900"/>
          <w:lang w:val="en-GB"/>
          <w:rPrChange w:id="11398" w:author="Dioguardi, Fabio" w:date="2018-10-23T11:24:00Z">
            <w:rPr>
              <w:rFonts w:eastAsiaTheme="minorEastAsia"/>
              <w:b/>
              <w:i/>
              <w:color w:val="009900"/>
            </w:rPr>
          </w:rPrChange>
        </w:rPr>
        <w:t>V</w:t>
      </w:r>
      <w:r w:rsidRPr="000E1A5F">
        <w:rPr>
          <w:rFonts w:eastAsiaTheme="minorEastAsia"/>
          <w:b/>
          <w:i/>
          <w:color w:val="009900"/>
          <w:vertAlign w:val="subscript"/>
          <w:lang w:val="en-GB"/>
          <w:rPrChange w:id="11399" w:author="Dioguardi, Fabio" w:date="2018-10-23T11:24:00Z">
            <w:rPr>
              <w:rFonts w:eastAsiaTheme="minorEastAsia"/>
              <w:b/>
              <w:i/>
              <w:color w:val="009900"/>
              <w:vertAlign w:val="subscript"/>
            </w:rPr>
          </w:rPrChange>
        </w:rPr>
        <w:t>FMER_min</w:t>
      </w:r>
      <w:proofErr w:type="spellEnd"/>
      <w:r w:rsidRPr="000E1A5F">
        <w:rPr>
          <w:color w:val="009900"/>
          <w:lang w:val="en-GB"/>
          <w:rPrChange w:id="11400" w:author="Dioguardi, Fabio" w:date="2018-10-23T11:24:00Z">
            <w:rPr>
              <w:color w:val="009900"/>
            </w:rPr>
          </w:rPrChange>
        </w:rPr>
        <w:t>)</w:t>
      </w:r>
    </w:p>
    <w:p w14:paraId="5FDAC626" w14:textId="6EDA3297" w:rsidR="00440CE1" w:rsidRPr="000E1A5F" w:rsidRDefault="00440CE1" w:rsidP="00440CE1">
      <w:pPr>
        <w:pStyle w:val="ListParagraph"/>
        <w:rPr>
          <w:color w:val="009900"/>
          <w:lang w:val="en-GB"/>
          <w:rPrChange w:id="11401" w:author="Dioguardi, Fabio" w:date="2018-10-23T11:24:00Z">
            <w:rPr>
              <w:color w:val="009900"/>
            </w:rPr>
          </w:rPrChange>
        </w:rPr>
      </w:pPr>
      <w:proofErr w:type="gramStart"/>
      <w:r w:rsidRPr="000E1A5F">
        <w:rPr>
          <w:color w:val="009900"/>
          <w:lang w:val="en-GB"/>
          <w:rPrChange w:id="11402" w:author="Dioguardi, Fabio" w:date="2018-10-23T11:24:00Z">
            <w:rPr>
              <w:color w:val="009900"/>
            </w:rPr>
          </w:rPrChange>
        </w:rPr>
        <w:t>best</w:t>
      </w:r>
      <w:proofErr w:type="gramEnd"/>
      <w:r w:rsidRPr="000E1A5F">
        <w:rPr>
          <w:color w:val="009900"/>
          <w:lang w:val="en-GB"/>
          <w:rPrChange w:id="11403" w:author="Dioguardi, Fabio" w:date="2018-10-23T11:24:00Z">
            <w:rPr>
              <w:color w:val="009900"/>
            </w:rPr>
          </w:rPrChange>
        </w:rPr>
        <w:t xml:space="preserve"> estimate m*:</w:t>
      </w:r>
      <w:r w:rsidRPr="000E1A5F">
        <w:rPr>
          <w:color w:val="009900"/>
          <w:lang w:val="en-GB"/>
          <w:rPrChange w:id="11404" w:author="Dioguardi, Fabio" w:date="2018-10-23T11:24:00Z">
            <w:rPr>
              <w:color w:val="009900"/>
            </w:rPr>
          </w:rPrChange>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0E1A5F">
        <w:rPr>
          <w:color w:val="009900"/>
          <w:lang w:val="en-GB"/>
          <w:rPrChange w:id="11405" w:author="Dioguardi, Fabio" w:date="2018-10-23T11:24:00Z">
            <w:rPr>
              <w:color w:val="009900"/>
            </w:rPr>
          </w:rPrChange>
        </w:rPr>
        <w:tab/>
      </w:r>
      <w:r w:rsidRPr="000E1A5F">
        <w:rPr>
          <w:color w:val="009900"/>
          <w:lang w:val="en-GB"/>
          <w:rPrChange w:id="11406" w:author="Dioguardi, Fabio" w:date="2018-10-23T11:24:00Z">
            <w:rPr>
              <w:color w:val="009900"/>
            </w:rPr>
          </w:rPrChange>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0E1A5F">
        <w:rPr>
          <w:color w:val="009900"/>
          <w:lang w:val="en-GB"/>
          <w:rPrChange w:id="11407" w:author="Dioguardi, Fabio" w:date="2018-10-23T11:24:00Z">
            <w:rPr>
              <w:color w:val="009900"/>
            </w:rPr>
          </w:rPrChange>
        </w:rPr>
        <w:t>)</w:t>
      </w:r>
    </w:p>
    <w:p w14:paraId="66F07AFE" w14:textId="282EB40A" w:rsidR="00440CE1" w:rsidRPr="000E1A5F" w:rsidRDefault="00440CE1" w:rsidP="00440CE1">
      <w:pPr>
        <w:pStyle w:val="ListParagraph"/>
        <w:rPr>
          <w:color w:val="009900"/>
          <w:lang w:val="en-GB"/>
          <w:rPrChange w:id="11408" w:author="Dioguardi, Fabio" w:date="2018-10-23T11:24:00Z">
            <w:rPr>
              <w:color w:val="009900"/>
            </w:rPr>
          </w:rPrChange>
        </w:rPr>
      </w:pPr>
      <w:proofErr w:type="gramStart"/>
      <w:r w:rsidRPr="000E1A5F">
        <w:rPr>
          <w:color w:val="009900"/>
          <w:lang w:val="en-GB"/>
          <w:rPrChange w:id="11409" w:author="Dioguardi, Fabio" w:date="2018-10-23T11:24:00Z">
            <w:rPr>
              <w:color w:val="009900"/>
            </w:rPr>
          </w:rPrChange>
        </w:rPr>
        <w:t>upper</w:t>
      </w:r>
      <w:proofErr w:type="gramEnd"/>
      <w:r w:rsidRPr="000E1A5F">
        <w:rPr>
          <w:color w:val="009900"/>
          <w:lang w:val="en-GB"/>
          <w:rPrChange w:id="11410" w:author="Dioguardi, Fabio" w:date="2018-10-23T11:24:00Z">
            <w:rPr>
              <w:color w:val="009900"/>
            </w:rPr>
          </w:rPrChange>
        </w:rPr>
        <w:t xml:space="preserve"> boundary*:</w:t>
      </w:r>
      <w:r w:rsidRPr="000E1A5F">
        <w:rPr>
          <w:color w:val="009900"/>
          <w:lang w:val="en-GB"/>
          <w:rPrChange w:id="11411" w:author="Dioguardi, Fabio" w:date="2018-10-23T11:24:00Z">
            <w:rPr>
              <w:color w:val="009900"/>
            </w:rPr>
          </w:rPrChange>
        </w:rPr>
        <w:tab/>
      </w:r>
      <w:proofErr w:type="spellStart"/>
      <w:r w:rsidRPr="000E1A5F">
        <w:rPr>
          <w:rFonts w:eastAsiaTheme="minorEastAsia"/>
          <w:b/>
          <w:i/>
          <w:color w:val="009900"/>
          <w:lang w:val="en-GB"/>
          <w:rPrChange w:id="11412" w:author="Dioguardi, Fabio" w:date="2018-10-23T11:24:00Z">
            <w:rPr>
              <w:rFonts w:eastAsiaTheme="minorEastAsia"/>
              <w:b/>
              <w:i/>
              <w:color w:val="009900"/>
            </w:rPr>
          </w:rPrChange>
        </w:rPr>
        <w:t>M</w:t>
      </w:r>
      <w:r w:rsidRPr="000E1A5F">
        <w:rPr>
          <w:rFonts w:eastAsiaTheme="minorEastAsia"/>
          <w:b/>
          <w:i/>
          <w:color w:val="009900"/>
          <w:vertAlign w:val="subscript"/>
          <w:lang w:val="en-GB"/>
          <w:rPrChange w:id="11413" w:author="Dioguardi, Fabio" w:date="2018-10-23T11:24:00Z">
            <w:rPr>
              <w:rFonts w:eastAsiaTheme="minorEastAsia"/>
              <w:b/>
              <w:i/>
              <w:color w:val="009900"/>
              <w:vertAlign w:val="subscript"/>
            </w:rPr>
          </w:rPrChange>
        </w:rPr>
        <w:t>FMER_max</w:t>
      </w:r>
      <w:proofErr w:type="spellEnd"/>
      <w:r w:rsidRPr="000E1A5F">
        <w:rPr>
          <w:color w:val="009900"/>
          <w:lang w:val="en-GB"/>
          <w:rPrChange w:id="11414" w:author="Dioguardi, Fabio" w:date="2018-10-23T11:24:00Z">
            <w:rPr>
              <w:color w:val="009900"/>
            </w:rPr>
          </w:rPrChange>
        </w:rPr>
        <w:tab/>
        <w:t>(</w:t>
      </w:r>
      <w:proofErr w:type="spellStart"/>
      <w:r w:rsidRPr="000E1A5F">
        <w:rPr>
          <w:rFonts w:eastAsiaTheme="minorEastAsia"/>
          <w:b/>
          <w:i/>
          <w:color w:val="009900"/>
          <w:lang w:val="en-GB"/>
          <w:rPrChange w:id="11415" w:author="Dioguardi, Fabio" w:date="2018-10-23T11:24:00Z">
            <w:rPr>
              <w:rFonts w:eastAsiaTheme="minorEastAsia"/>
              <w:b/>
              <w:i/>
              <w:color w:val="009900"/>
            </w:rPr>
          </w:rPrChange>
        </w:rPr>
        <w:t>V</w:t>
      </w:r>
      <w:r w:rsidRPr="000E1A5F">
        <w:rPr>
          <w:rFonts w:eastAsiaTheme="minorEastAsia"/>
          <w:b/>
          <w:i/>
          <w:color w:val="009900"/>
          <w:vertAlign w:val="subscript"/>
          <w:lang w:val="en-GB"/>
          <w:rPrChange w:id="11416" w:author="Dioguardi, Fabio" w:date="2018-10-23T11:24:00Z">
            <w:rPr>
              <w:rFonts w:eastAsiaTheme="minorEastAsia"/>
              <w:b/>
              <w:i/>
              <w:color w:val="009900"/>
              <w:vertAlign w:val="subscript"/>
            </w:rPr>
          </w:rPrChange>
        </w:rPr>
        <w:t>FMER_max</w:t>
      </w:r>
      <w:proofErr w:type="spellEnd"/>
      <w:r w:rsidRPr="000E1A5F">
        <w:rPr>
          <w:color w:val="009900"/>
          <w:lang w:val="en-GB"/>
          <w:rPrChange w:id="11417" w:author="Dioguardi, Fabio" w:date="2018-10-23T11:24:00Z">
            <w:rPr>
              <w:color w:val="009900"/>
            </w:rPr>
          </w:rPrChange>
        </w:rPr>
        <w:t>)</w:t>
      </w:r>
    </w:p>
    <w:p w14:paraId="32AB3E49" w14:textId="77777777" w:rsidR="00440CE1" w:rsidRPr="000E1A5F" w:rsidRDefault="00440CE1" w:rsidP="00440CE1">
      <w:pPr>
        <w:pStyle w:val="ListParagraph"/>
        <w:rPr>
          <w:color w:val="009900"/>
          <w:lang w:val="en-GB"/>
          <w:rPrChange w:id="11418" w:author="Dioguardi, Fabio" w:date="2018-10-23T11:24:00Z">
            <w:rPr>
              <w:color w:val="009900"/>
            </w:rPr>
          </w:rPrChange>
        </w:rPr>
      </w:pPr>
      <w:r w:rsidRPr="000E1A5F">
        <w:rPr>
          <w:color w:val="009900"/>
          <w:lang w:val="en-GB"/>
          <w:rPrChange w:id="11419" w:author="Dioguardi, Fabio" w:date="2018-10-23T11:24:00Z">
            <w:rPr>
              <w:color w:val="009900"/>
            </w:rPr>
          </w:rPrChange>
        </w:rPr>
        <w:t>-----------------------------------------------------------------------------</w:t>
      </w:r>
    </w:p>
    <w:p w14:paraId="6E815274" w14:textId="77777777" w:rsidR="00440CE1" w:rsidRPr="000E1A5F" w:rsidRDefault="00440CE1" w:rsidP="00440CE1">
      <w:pPr>
        <w:pStyle w:val="ListParagraph"/>
        <w:rPr>
          <w:color w:val="009900"/>
          <w:lang w:val="en-GB"/>
          <w:rPrChange w:id="11420" w:author="Dioguardi, Fabio" w:date="2018-10-23T11:24:00Z">
            <w:rPr>
              <w:color w:val="009900"/>
            </w:rPr>
          </w:rPrChange>
        </w:rPr>
      </w:pPr>
      <w:r w:rsidRPr="000E1A5F">
        <w:rPr>
          <w:color w:val="009900"/>
          <w:lang w:val="en-GB"/>
          <w:rPrChange w:id="11421" w:author="Dioguardi, Fabio" w:date="2018-10-23T11:24:00Z">
            <w:rPr>
              <w:color w:val="009900"/>
            </w:rPr>
          </w:rPrChange>
        </w:rPr>
        <w:t xml:space="preserve">                                          (**assuming bulk dens: 1000 kg/m^3)</w:t>
      </w:r>
    </w:p>
    <w:p w14:paraId="404E9417" w14:textId="5FBC6EEF" w:rsidR="00440CE1" w:rsidRPr="000E1A5F" w:rsidRDefault="00440CE1" w:rsidP="00440CE1">
      <w:pPr>
        <w:pStyle w:val="ListParagraph"/>
        <w:rPr>
          <w:color w:val="009900"/>
          <w:lang w:val="en-GB"/>
          <w:rPrChange w:id="11422" w:author="Dioguardi, Fabio" w:date="2018-10-23T11:24:00Z">
            <w:rPr>
              <w:color w:val="009900"/>
            </w:rPr>
          </w:rPrChange>
        </w:rPr>
      </w:pPr>
      <w:r w:rsidRPr="000E1A5F">
        <w:rPr>
          <w:color w:val="009900"/>
          <w:lang w:val="en-GB"/>
          <w:rPrChange w:id="11423" w:author="Dioguardi, Fabio" w:date="2018-10-23T11:24:00Z">
            <w:rPr>
              <w:color w:val="009900"/>
            </w:rPr>
          </w:rPrChange>
        </w:rPr>
        <w:t>===========================================================</w:t>
      </w:r>
    </w:p>
    <w:p w14:paraId="5AF8BE69" w14:textId="7E9A0855" w:rsidR="00440CE1" w:rsidRPr="000E1A5F" w:rsidRDefault="00440CE1" w:rsidP="00440CE1">
      <w:pPr>
        <w:pStyle w:val="ListParagraph"/>
        <w:rPr>
          <w:lang w:val="en-GB"/>
          <w:rPrChange w:id="11424" w:author="Dioguardi, Fabio" w:date="2018-10-23T11:24:00Z">
            <w:rPr/>
          </w:rPrChange>
        </w:rPr>
      </w:pPr>
      <w:proofErr w:type="gramStart"/>
      <w:r w:rsidRPr="000E1A5F">
        <w:rPr>
          <w:lang w:val="en-GB"/>
          <w:rPrChange w:id="11425" w:author="Dioguardi, Fabio" w:date="2018-10-23T11:24:00Z">
            <w:rPr/>
          </w:rPrChange>
        </w:rPr>
        <w:t>with</w:t>
      </w:r>
      <w:proofErr w:type="gramEnd"/>
      <w:r w:rsidRPr="000E1A5F">
        <w:rPr>
          <w:lang w:val="en-GB"/>
          <w:rPrChange w:id="11426" w:author="Dioguardi, Fabio" w:date="2018-10-23T11:24:00Z">
            <w:rPr/>
          </w:rPrChange>
        </w:rPr>
        <w:t xml:space="preserve"> </w:t>
      </w:r>
      <w:r w:rsidRPr="000E1A5F">
        <w:rPr>
          <w:i/>
          <w:lang w:val="en-GB"/>
          <w:rPrChange w:id="11427" w:author="Dioguardi, Fabio" w:date="2018-10-23T11:24:00Z">
            <w:rPr>
              <w:i/>
            </w:rPr>
          </w:rPrChange>
        </w:rPr>
        <w:t>V</w:t>
      </w:r>
      <w:r w:rsidR="00E43932" w:rsidRPr="000E1A5F">
        <w:rPr>
          <w:lang w:val="en-GB"/>
          <w:rPrChange w:id="11428" w:author="Dioguardi, Fabio" w:date="2018-10-23T11:24:00Z">
            <w:rPr/>
          </w:rPrChange>
        </w:rPr>
        <w:t xml:space="preserve"> being the </w:t>
      </w:r>
      <w:r w:rsidRPr="000E1A5F">
        <w:rPr>
          <w:lang w:val="en-GB"/>
          <w:rPrChange w:id="11429" w:author="Dioguardi, Fabio" w:date="2018-10-23T11:24:00Z">
            <w:rPr/>
          </w:rPrChange>
        </w:rPr>
        <w:t>erupted volume</w:t>
      </w:r>
      <w:r w:rsidR="00B62D53" w:rsidRPr="000E1A5F">
        <w:rPr>
          <w:lang w:val="en-GB"/>
          <w:rPrChange w:id="11430" w:author="Dioguardi, Fabio" w:date="2018-10-23T11:24:00Z">
            <w:rPr/>
          </w:rPrChange>
        </w:rPr>
        <w:t>,</w:t>
      </w:r>
      <w:r w:rsidRPr="000E1A5F">
        <w:rPr>
          <w:lang w:val="en-GB"/>
          <w:rPrChange w:id="11431" w:author="Dioguardi, Fabio" w:date="2018-10-23T11:24:00Z">
            <w:rPr/>
          </w:rPrChange>
        </w:rPr>
        <w:t xml:space="preserve"> according to</w:t>
      </w:r>
      <w:r w:rsidR="00E43932" w:rsidRPr="000E1A5F">
        <w:rPr>
          <w:lang w:val="en-GB"/>
          <w:rPrChange w:id="11432" w:author="Dioguardi, Fabio" w:date="2018-10-23T11:24:00Z">
            <w:rPr/>
          </w:rPrChange>
        </w:rPr>
        <w:t xml:space="preserve"> the relation</w:t>
      </w:r>
      <w:r w:rsidRPr="000E1A5F">
        <w:rPr>
          <w:lang w:val="en-GB"/>
          <w:rPrChange w:id="11433" w:author="Dioguardi, Fabio" w:date="2018-10-23T11:24:00Z">
            <w:rPr/>
          </w:rPrChange>
        </w:rPr>
        <w:t xml:space="preserve"> </w:t>
      </w:r>
      <w:r w:rsidR="00B62D53" w:rsidRPr="000E1A5F">
        <w:rPr>
          <w:i/>
          <w:lang w:val="en-GB"/>
          <w:rPrChange w:id="11434" w:author="Dioguardi, Fabio" w:date="2018-10-23T11:24:00Z">
            <w:rPr>
              <w:i/>
            </w:rPr>
          </w:rPrChange>
        </w:rPr>
        <w:t>V</w:t>
      </w:r>
      <w:r w:rsidR="00B62D53" w:rsidRPr="000E1A5F">
        <w:rPr>
          <w:lang w:val="en-GB"/>
          <w:rPrChange w:id="11435" w:author="Dioguardi, Fabio" w:date="2018-10-23T11:24:00Z">
            <w:rPr/>
          </w:rPrChange>
        </w:rPr>
        <w:t xml:space="preserve"> = </w:t>
      </w:r>
      <w:r w:rsidR="00B62D53" w:rsidRPr="000E1A5F">
        <w:rPr>
          <w:i/>
          <w:lang w:val="en-GB"/>
          <w:rPrChange w:id="11436" w:author="Dioguardi, Fabio" w:date="2018-10-23T11:24:00Z">
            <w:rPr>
              <w:i/>
            </w:rPr>
          </w:rPrChange>
        </w:rPr>
        <w:t>M</w:t>
      </w:r>
      <w:r w:rsidR="00B62D53" w:rsidRPr="000E1A5F">
        <w:rPr>
          <w:lang w:val="en-GB"/>
          <w:rPrChange w:id="11437" w:author="Dioguardi, Fabio" w:date="2018-10-23T11:24:00Z">
            <w:rPr/>
          </w:rPrChange>
        </w:rPr>
        <w:t>/(1000 kg/m</w:t>
      </w:r>
      <w:r w:rsidR="00E43932" w:rsidRPr="000E1A5F">
        <w:rPr>
          <w:vertAlign w:val="superscript"/>
          <w:lang w:val="en-GB"/>
          <w:rPrChange w:id="11438" w:author="Dioguardi, Fabio" w:date="2018-10-23T11:24:00Z">
            <w:rPr>
              <w:vertAlign w:val="superscript"/>
            </w:rPr>
          </w:rPrChange>
        </w:rPr>
        <w:t>3</w:t>
      </w:r>
      <w:r w:rsidR="00B62D53" w:rsidRPr="000E1A5F">
        <w:rPr>
          <w:lang w:val="en-GB"/>
          <w:rPrChange w:id="11439" w:author="Dioguardi, Fabio" w:date="2018-10-23T11:24:00Z">
            <w:rPr/>
          </w:rPrChange>
        </w:rPr>
        <w:t>)</w:t>
      </w:r>
    </w:p>
    <w:p w14:paraId="4EFFF133" w14:textId="71B52F4B" w:rsidR="00872576" w:rsidRPr="000E1A5F" w:rsidRDefault="00872576" w:rsidP="00440CE1">
      <w:pPr>
        <w:rPr>
          <w:rFonts w:eastAsia="Calibri"/>
          <w:szCs w:val="22"/>
          <w:lang w:val="en-GB"/>
          <w:rPrChange w:id="11440" w:author="Dioguardi, Fabio" w:date="2018-10-23T11:24:00Z">
            <w:rPr>
              <w:rFonts w:eastAsia="Calibri"/>
              <w:szCs w:val="22"/>
            </w:rPr>
          </w:rPrChange>
        </w:rPr>
      </w:pPr>
    </w:p>
    <w:p w14:paraId="683588F8" w14:textId="66208735" w:rsidR="00B62D53" w:rsidRPr="000E1A5F" w:rsidRDefault="00B62D53" w:rsidP="001507E8">
      <w:pPr>
        <w:pStyle w:val="ListParagraph"/>
        <w:numPr>
          <w:ilvl w:val="0"/>
          <w:numId w:val="40"/>
        </w:numPr>
        <w:rPr>
          <w:lang w:val="en-GB"/>
          <w:rPrChange w:id="11441" w:author="Dioguardi, Fabio" w:date="2018-10-23T11:24:00Z">
            <w:rPr/>
          </w:rPrChange>
        </w:rPr>
      </w:pPr>
      <w:r w:rsidRPr="000E1A5F">
        <w:rPr>
          <w:lang w:val="en-GB"/>
          <w:rPrChange w:id="11442" w:author="Dioguardi, Fabio" w:date="2018-10-23T11:24:00Z">
            <w:rPr/>
          </w:rPrChange>
        </w:rPr>
        <w:t>“</w:t>
      </w:r>
      <w:r w:rsidRPr="000E1A5F">
        <w:rPr>
          <w:b/>
          <w:i/>
          <w:lang w:val="en-GB"/>
          <w:rPrChange w:id="11443" w:author="Dioguardi, Fabio" w:date="2018-10-23T11:24:00Z">
            <w:rPr>
              <w:b/>
              <w:i/>
            </w:rPr>
          </w:rPrChange>
        </w:rPr>
        <w:t>_status4.txt</w:t>
      </w:r>
      <w:r w:rsidRPr="000E1A5F">
        <w:rPr>
          <w:lang w:val="en-GB"/>
          <w:rPrChange w:id="11444" w:author="Dioguardi, Fabio" w:date="2018-10-23T11:24:00Z">
            <w:rPr/>
          </w:rPrChange>
        </w:rPr>
        <w:t>”: REFIR MODEL PARAMETERS 1</w:t>
      </w:r>
    </w:p>
    <w:p w14:paraId="68D48734" w14:textId="1F80D3A3" w:rsidR="00B62D53" w:rsidRPr="000E1A5F" w:rsidRDefault="00B62D53" w:rsidP="00B62D53">
      <w:pPr>
        <w:pStyle w:val="ListParagraph"/>
        <w:rPr>
          <w:lang w:val="en-GB"/>
          <w:rPrChange w:id="11445" w:author="Dioguardi, Fabio" w:date="2018-10-23T11:24:00Z">
            <w:rPr/>
          </w:rPrChange>
        </w:rPr>
      </w:pPr>
      <w:proofErr w:type="gramStart"/>
      <w:r w:rsidRPr="000E1A5F">
        <w:rPr>
          <w:lang w:val="en-GB"/>
          <w:rPrChange w:id="11446" w:author="Dioguardi, Fabio" w:date="2018-10-23T11:24:00Z">
            <w:rPr/>
          </w:rPrChange>
        </w:rPr>
        <w:t>lists</w:t>
      </w:r>
      <w:proofErr w:type="gramEnd"/>
      <w:r w:rsidRPr="000E1A5F">
        <w:rPr>
          <w:lang w:val="en-GB"/>
          <w:rPrChange w:id="11447" w:author="Dioguardi, Fabio" w:date="2018-10-23T11:24:00Z">
            <w:rPr/>
          </w:rPrChange>
        </w:rPr>
        <w:t xml:space="preserve"> the relevant input parameters for the REFIR models, (e.g. current atmospheric data)</w:t>
      </w:r>
    </w:p>
    <w:p w14:paraId="529E7B2A" w14:textId="77777777" w:rsidR="00B62D53" w:rsidRPr="000E1A5F" w:rsidRDefault="00B62D53" w:rsidP="00B62D53">
      <w:pPr>
        <w:pStyle w:val="ListParagraph"/>
        <w:rPr>
          <w:lang w:val="en-GB"/>
          <w:rPrChange w:id="11448" w:author="Dioguardi, Fabio" w:date="2018-10-23T11:24:00Z">
            <w:rPr/>
          </w:rPrChange>
        </w:rPr>
      </w:pPr>
    </w:p>
    <w:p w14:paraId="1D2EB8AA" w14:textId="032494B8" w:rsidR="00B62D53" w:rsidRPr="000E1A5F" w:rsidRDefault="00B62D53" w:rsidP="001507E8">
      <w:pPr>
        <w:pStyle w:val="ListParagraph"/>
        <w:numPr>
          <w:ilvl w:val="0"/>
          <w:numId w:val="40"/>
        </w:numPr>
        <w:rPr>
          <w:lang w:val="en-GB"/>
          <w:rPrChange w:id="11449" w:author="Dioguardi, Fabio" w:date="2018-10-23T11:24:00Z">
            <w:rPr/>
          </w:rPrChange>
        </w:rPr>
      </w:pPr>
      <w:r w:rsidRPr="000E1A5F">
        <w:rPr>
          <w:lang w:val="en-GB"/>
          <w:rPrChange w:id="11450" w:author="Dioguardi, Fabio" w:date="2018-10-23T11:24:00Z">
            <w:rPr/>
          </w:rPrChange>
        </w:rPr>
        <w:t>“</w:t>
      </w:r>
      <w:r w:rsidRPr="000E1A5F">
        <w:rPr>
          <w:b/>
          <w:i/>
          <w:lang w:val="en-GB"/>
          <w:rPrChange w:id="11451" w:author="Dioguardi, Fabio" w:date="2018-10-23T11:24:00Z">
            <w:rPr>
              <w:b/>
              <w:i/>
            </w:rPr>
          </w:rPrChange>
        </w:rPr>
        <w:t>_status5.txt</w:t>
      </w:r>
      <w:r w:rsidRPr="000E1A5F">
        <w:rPr>
          <w:lang w:val="en-GB"/>
          <w:rPrChange w:id="11452" w:author="Dioguardi, Fabio" w:date="2018-10-23T11:24:00Z">
            <w:rPr/>
          </w:rPrChange>
        </w:rPr>
        <w:t>”: REFIR MODEL PARAMETERS 2</w:t>
      </w:r>
    </w:p>
    <w:p w14:paraId="246F084F" w14:textId="35464D10" w:rsidR="00B62D53" w:rsidRPr="000E1A5F" w:rsidRDefault="00B62D53" w:rsidP="00B62D53">
      <w:pPr>
        <w:pStyle w:val="ListParagraph"/>
        <w:rPr>
          <w:lang w:val="en-GB"/>
          <w:rPrChange w:id="11453" w:author="Dioguardi, Fabio" w:date="2018-10-23T11:24:00Z">
            <w:rPr/>
          </w:rPrChange>
        </w:rPr>
      </w:pPr>
      <w:proofErr w:type="gramStart"/>
      <w:r w:rsidRPr="000E1A5F">
        <w:rPr>
          <w:lang w:val="en-GB"/>
          <w:rPrChange w:id="11454" w:author="Dioguardi, Fabio" w:date="2018-10-23T11:24:00Z">
            <w:rPr/>
          </w:rPrChange>
        </w:rPr>
        <w:t>lists</w:t>
      </w:r>
      <w:proofErr w:type="gramEnd"/>
      <w:r w:rsidRPr="000E1A5F">
        <w:rPr>
          <w:lang w:val="en-GB"/>
          <w:rPrChange w:id="11455" w:author="Dioguardi, Fabio" w:date="2018-10-23T11:24:00Z">
            <w:rPr/>
          </w:rPrChange>
        </w:rPr>
        <w:t xml:space="preserve"> the current quality factors of all auto-stream sources</w:t>
      </w:r>
    </w:p>
    <w:p w14:paraId="6507302F" w14:textId="77777777" w:rsidR="00B62D53" w:rsidRPr="000E1A5F" w:rsidRDefault="00B62D53" w:rsidP="00B62D53">
      <w:pPr>
        <w:pStyle w:val="ListParagraph"/>
        <w:rPr>
          <w:lang w:val="en-GB"/>
          <w:rPrChange w:id="11456" w:author="Dioguardi, Fabio" w:date="2018-10-23T11:24:00Z">
            <w:rPr/>
          </w:rPrChange>
        </w:rPr>
      </w:pPr>
    </w:p>
    <w:p w14:paraId="2604832F" w14:textId="441C0BC0" w:rsidR="00B62D53" w:rsidRPr="000E1A5F" w:rsidRDefault="00B62D53" w:rsidP="001507E8">
      <w:pPr>
        <w:pStyle w:val="ListParagraph"/>
        <w:numPr>
          <w:ilvl w:val="0"/>
          <w:numId w:val="40"/>
        </w:numPr>
        <w:rPr>
          <w:lang w:val="en-GB"/>
          <w:rPrChange w:id="11457" w:author="Dioguardi, Fabio" w:date="2018-10-23T11:24:00Z">
            <w:rPr/>
          </w:rPrChange>
        </w:rPr>
      </w:pPr>
      <w:r w:rsidRPr="000E1A5F">
        <w:rPr>
          <w:lang w:val="en-GB"/>
          <w:rPrChange w:id="11458" w:author="Dioguardi, Fabio" w:date="2018-10-23T11:24:00Z">
            <w:rPr/>
          </w:rPrChange>
        </w:rPr>
        <w:lastRenderedPageBreak/>
        <w:t>“</w:t>
      </w:r>
      <w:r w:rsidRPr="000E1A5F">
        <w:rPr>
          <w:b/>
          <w:i/>
          <w:lang w:val="en-GB"/>
          <w:rPrChange w:id="11459" w:author="Dioguardi, Fabio" w:date="2018-10-23T11:24:00Z">
            <w:rPr>
              <w:b/>
              <w:i/>
            </w:rPr>
          </w:rPrChange>
        </w:rPr>
        <w:t>_status6.txt</w:t>
      </w:r>
      <w:r w:rsidRPr="000E1A5F">
        <w:rPr>
          <w:lang w:val="en-GB"/>
          <w:rPrChange w:id="11460" w:author="Dioguardi, Fabio" w:date="2018-10-23T11:24:00Z">
            <w:rPr/>
          </w:rPrChange>
        </w:rPr>
        <w:t>”: REFIR MODEL PARAMETERS 3</w:t>
      </w:r>
    </w:p>
    <w:p w14:paraId="5DD81842" w14:textId="7B9F4110" w:rsidR="00B62D53" w:rsidRPr="000E1A5F" w:rsidRDefault="00B62D53" w:rsidP="00B62D53">
      <w:pPr>
        <w:pStyle w:val="ListParagraph"/>
        <w:rPr>
          <w:lang w:val="en-GB"/>
          <w:rPrChange w:id="11461" w:author="Dioguardi, Fabio" w:date="2018-10-23T11:24:00Z">
            <w:rPr/>
          </w:rPrChange>
        </w:rPr>
      </w:pPr>
      <w:proofErr w:type="gramStart"/>
      <w:r w:rsidRPr="000E1A5F">
        <w:rPr>
          <w:lang w:val="en-GB"/>
          <w:rPrChange w:id="11462" w:author="Dioguardi, Fabio" w:date="2018-10-23T11:24:00Z">
            <w:rPr/>
          </w:rPrChange>
        </w:rPr>
        <w:t>lists</w:t>
      </w:r>
      <w:proofErr w:type="gramEnd"/>
      <w:r w:rsidRPr="000E1A5F">
        <w:rPr>
          <w:lang w:val="en-GB"/>
          <w:rPrChange w:id="11463" w:author="Dioguardi, Fabio" w:date="2018-10-23T11:24:00Z">
            <w:rPr/>
          </w:rPrChange>
        </w:rPr>
        <w:t xml:space="preserve"> the current plume height uncertainties </w:t>
      </w:r>
      <w:r w:rsidR="00A351A3" w:rsidRPr="000E1A5F">
        <w:rPr>
          <w:lang w:val="en-GB"/>
          <w:rPrChange w:id="11464" w:author="Dioguardi, Fabio" w:date="2018-10-23T11:24:00Z">
            <w:rPr/>
          </w:rPrChange>
        </w:rPr>
        <w:t xml:space="preserve">(in km) </w:t>
      </w:r>
      <w:r w:rsidRPr="000E1A5F">
        <w:rPr>
          <w:lang w:val="en-GB"/>
          <w:rPrChange w:id="11465" w:author="Dioguardi, Fabio" w:date="2018-10-23T11:24:00Z">
            <w:rPr/>
          </w:rPrChange>
        </w:rPr>
        <w:t xml:space="preserve">assigned to </w:t>
      </w:r>
      <w:r w:rsidR="00A351A3" w:rsidRPr="000E1A5F">
        <w:rPr>
          <w:lang w:val="en-GB"/>
          <w:rPrChange w:id="11466" w:author="Dioguardi, Fabio" w:date="2018-10-23T11:24:00Z">
            <w:rPr/>
          </w:rPrChange>
        </w:rPr>
        <w:t xml:space="preserve">the </w:t>
      </w:r>
      <w:r w:rsidRPr="000E1A5F">
        <w:rPr>
          <w:lang w:val="en-GB"/>
          <w:rPrChange w:id="11467" w:author="Dioguardi, Fabio" w:date="2018-10-23T11:24:00Z">
            <w:rPr/>
          </w:rPrChange>
        </w:rPr>
        <w:t xml:space="preserve">auto-stream sources. </w:t>
      </w:r>
    </w:p>
    <w:p w14:paraId="4AF26AE4" w14:textId="562BB558" w:rsidR="00A351A3" w:rsidRPr="000E1A5F" w:rsidRDefault="00B62D53" w:rsidP="00A351A3">
      <w:pPr>
        <w:pStyle w:val="ListParagraph"/>
        <w:rPr>
          <w:lang w:val="en-GB"/>
          <w:rPrChange w:id="11468" w:author="Dioguardi, Fabio" w:date="2018-10-23T11:24:00Z">
            <w:rPr/>
          </w:rPrChange>
        </w:rPr>
      </w:pPr>
      <w:r w:rsidRPr="000E1A5F">
        <w:rPr>
          <w:lang w:val="en-GB"/>
          <w:rPrChange w:id="11469" w:author="Dioguardi, Fabio" w:date="2018-10-23T11:24:00Z">
            <w:rPr/>
          </w:rPrChange>
        </w:rPr>
        <w:t>(A value of 99.0 is assigned to sensors which are deactivated, out of range or not available</w:t>
      </w:r>
      <w:r w:rsidR="00A351A3" w:rsidRPr="000E1A5F">
        <w:rPr>
          <w:lang w:val="en-GB"/>
          <w:rPrChange w:id="11470" w:author="Dioguardi, Fabio" w:date="2018-10-23T11:24:00Z">
            <w:rPr/>
          </w:rPrChange>
        </w:rPr>
        <w:t>.</w:t>
      </w:r>
      <w:r w:rsidRPr="000E1A5F">
        <w:rPr>
          <w:lang w:val="en-GB"/>
          <w:rPrChange w:id="11471" w:author="Dioguardi, Fabio" w:date="2018-10-23T11:24:00Z">
            <w:rPr/>
          </w:rPrChange>
        </w:rPr>
        <w:t>)</w:t>
      </w:r>
    </w:p>
    <w:p w14:paraId="65D8C57C" w14:textId="77777777" w:rsidR="00A351A3" w:rsidRPr="000E1A5F" w:rsidRDefault="00A351A3" w:rsidP="00A351A3">
      <w:pPr>
        <w:pStyle w:val="ListParagraph"/>
        <w:rPr>
          <w:lang w:val="en-GB"/>
          <w:rPrChange w:id="11472" w:author="Dioguardi, Fabio" w:date="2018-10-23T11:24:00Z">
            <w:rPr/>
          </w:rPrChange>
        </w:rPr>
      </w:pPr>
    </w:p>
    <w:p w14:paraId="50FB883D" w14:textId="339F4C15" w:rsidR="00A351A3" w:rsidRPr="000E1A5F" w:rsidRDefault="00A351A3" w:rsidP="001507E8">
      <w:pPr>
        <w:pStyle w:val="ListParagraph"/>
        <w:numPr>
          <w:ilvl w:val="0"/>
          <w:numId w:val="40"/>
        </w:numPr>
        <w:rPr>
          <w:lang w:val="en-GB"/>
          <w:rPrChange w:id="11473" w:author="Dioguardi, Fabio" w:date="2018-10-23T11:24:00Z">
            <w:rPr/>
          </w:rPrChange>
        </w:rPr>
      </w:pPr>
      <w:r w:rsidRPr="000E1A5F">
        <w:rPr>
          <w:lang w:val="en-GB"/>
          <w:rPrChange w:id="11474" w:author="Dioguardi, Fabio" w:date="2018-10-23T11:24:00Z">
            <w:rPr/>
          </w:rPrChange>
        </w:rPr>
        <w:t>“</w:t>
      </w:r>
      <w:r w:rsidRPr="000E1A5F">
        <w:rPr>
          <w:b/>
          <w:i/>
          <w:lang w:val="en-GB"/>
          <w:rPrChange w:id="11475" w:author="Dioguardi, Fabio" w:date="2018-10-23T11:24:00Z">
            <w:rPr>
              <w:b/>
              <w:i/>
            </w:rPr>
          </w:rPrChange>
        </w:rPr>
        <w:t>_status7.txt</w:t>
      </w:r>
      <w:r w:rsidRPr="000E1A5F">
        <w:rPr>
          <w:lang w:val="en-GB"/>
          <w:rPrChange w:id="11476" w:author="Dioguardi, Fabio" w:date="2018-10-23T11:24:00Z">
            <w:rPr/>
          </w:rPrChange>
        </w:rPr>
        <w:t>”: REFIR MODEL PARAMETERS 4</w:t>
      </w:r>
    </w:p>
    <w:p w14:paraId="5CA67D13" w14:textId="2BA16501" w:rsidR="00A351A3" w:rsidRPr="000E1A5F" w:rsidRDefault="00A351A3" w:rsidP="00A351A3">
      <w:pPr>
        <w:pStyle w:val="ListParagraph"/>
        <w:rPr>
          <w:lang w:val="en-GB"/>
          <w:rPrChange w:id="11477" w:author="Dioguardi, Fabio" w:date="2018-10-23T11:24:00Z">
            <w:rPr/>
          </w:rPrChange>
        </w:rPr>
      </w:pPr>
      <w:proofErr w:type="gramStart"/>
      <w:r w:rsidRPr="000E1A5F">
        <w:rPr>
          <w:lang w:val="en-GB"/>
          <w:rPrChange w:id="11478" w:author="Dioguardi, Fabio" w:date="2018-10-23T11:24:00Z">
            <w:rPr/>
          </w:rPrChange>
        </w:rPr>
        <w:t>provides</w:t>
      </w:r>
      <w:proofErr w:type="gramEnd"/>
      <w:r w:rsidRPr="000E1A5F">
        <w:rPr>
          <w:lang w:val="en-GB"/>
          <w:rPrChange w:id="11479" w:author="Dioguardi, Fabio" w:date="2018-10-23T11:24:00Z">
            <w:rPr/>
          </w:rPrChange>
        </w:rPr>
        <w:t xml:space="preserve"> a list of the current sensor locations. </w:t>
      </w:r>
    </w:p>
    <w:p w14:paraId="41DDED8C" w14:textId="2E7C7D8A" w:rsidR="00A351A3" w:rsidRPr="000E1A5F" w:rsidRDefault="00A351A3" w:rsidP="00A351A3">
      <w:pPr>
        <w:pStyle w:val="ListParagraph"/>
        <w:rPr>
          <w:lang w:val="en-GB"/>
          <w:rPrChange w:id="11480" w:author="Dioguardi, Fabio" w:date="2018-10-23T11:24:00Z">
            <w:rPr/>
          </w:rPrChange>
        </w:rPr>
      </w:pPr>
      <w:r w:rsidRPr="000E1A5F">
        <w:rPr>
          <w:lang w:val="en-GB"/>
          <w:rPrChange w:id="11481" w:author="Dioguardi, Fabio" w:date="2018-10-23T11:24:00Z">
            <w:rPr/>
          </w:rPrChange>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0E1A5F" w:rsidRDefault="00A351A3" w:rsidP="00A351A3">
      <w:pPr>
        <w:pStyle w:val="ListParagraph"/>
        <w:rPr>
          <w:lang w:val="en-GB"/>
          <w:rPrChange w:id="11482" w:author="Dioguardi, Fabio" w:date="2018-10-23T11:24:00Z">
            <w:rPr/>
          </w:rPrChange>
        </w:rPr>
      </w:pPr>
    </w:p>
    <w:p w14:paraId="79EEFC02" w14:textId="1EDFEFA8" w:rsidR="00A351A3" w:rsidRPr="000E1A5F" w:rsidRDefault="00A351A3" w:rsidP="001507E8">
      <w:pPr>
        <w:pStyle w:val="ListParagraph"/>
        <w:numPr>
          <w:ilvl w:val="0"/>
          <w:numId w:val="40"/>
        </w:numPr>
        <w:rPr>
          <w:lang w:val="en-GB"/>
          <w:rPrChange w:id="11483" w:author="Dioguardi, Fabio" w:date="2018-10-23T11:24:00Z">
            <w:rPr/>
          </w:rPrChange>
        </w:rPr>
      </w:pPr>
      <w:r w:rsidRPr="000E1A5F">
        <w:rPr>
          <w:lang w:val="en-GB"/>
          <w:rPrChange w:id="11484" w:author="Dioguardi, Fabio" w:date="2018-10-23T11:24:00Z">
            <w:rPr/>
          </w:rPrChange>
        </w:rPr>
        <w:t>“</w:t>
      </w:r>
      <w:r w:rsidRPr="000E1A5F">
        <w:rPr>
          <w:b/>
          <w:i/>
          <w:lang w:val="en-GB"/>
          <w:rPrChange w:id="11485" w:author="Dioguardi, Fabio" w:date="2018-10-23T11:24:00Z">
            <w:rPr>
              <w:b/>
              <w:i/>
            </w:rPr>
          </w:rPrChange>
        </w:rPr>
        <w:t>_status8.txt</w:t>
      </w:r>
      <w:r w:rsidRPr="000E1A5F">
        <w:rPr>
          <w:lang w:val="en-GB"/>
          <w:rPrChange w:id="11486" w:author="Dioguardi, Fabio" w:date="2018-10-23T11:24:00Z">
            <w:rPr/>
          </w:rPrChange>
        </w:rPr>
        <w:t>”: REFIR MODEL PARAMETERS 5</w:t>
      </w:r>
    </w:p>
    <w:p w14:paraId="6046C4FF" w14:textId="5FEAD62A" w:rsidR="00A351A3" w:rsidRPr="000E1A5F" w:rsidRDefault="00A351A3" w:rsidP="00A351A3">
      <w:pPr>
        <w:pStyle w:val="ListParagraph"/>
        <w:rPr>
          <w:lang w:val="en-GB"/>
          <w:rPrChange w:id="11487" w:author="Dioguardi, Fabio" w:date="2018-10-23T11:24:00Z">
            <w:rPr/>
          </w:rPrChange>
        </w:rPr>
      </w:pPr>
      <w:proofErr w:type="gramStart"/>
      <w:r w:rsidRPr="000E1A5F">
        <w:rPr>
          <w:lang w:val="en-GB"/>
          <w:rPrChange w:id="11488" w:author="Dioguardi, Fabio" w:date="2018-10-23T11:24:00Z">
            <w:rPr/>
          </w:rPrChange>
        </w:rPr>
        <w:t>provides</w:t>
      </w:r>
      <w:proofErr w:type="gramEnd"/>
      <w:r w:rsidRPr="000E1A5F">
        <w:rPr>
          <w:lang w:val="en-GB"/>
          <w:rPrChange w:id="11489" w:author="Dioguardi, Fabio" w:date="2018-10-23T11:24:00Z">
            <w:rPr/>
          </w:rPrChange>
        </w:rPr>
        <w:t xml:space="preserve"> a list of the current auto-stream sensor settings.</w:t>
      </w:r>
    </w:p>
    <w:p w14:paraId="01A7E49D" w14:textId="4A3B6E51" w:rsidR="00A351A3" w:rsidRPr="000E1A5F" w:rsidRDefault="00A351A3" w:rsidP="00A351A3">
      <w:pPr>
        <w:pStyle w:val="ListParagraph"/>
        <w:rPr>
          <w:lang w:val="en-GB"/>
          <w:rPrChange w:id="11490" w:author="Dioguardi, Fabio" w:date="2018-10-23T11:24:00Z">
            <w:rPr/>
          </w:rPrChange>
        </w:rPr>
      </w:pPr>
      <w:r w:rsidRPr="000E1A5F">
        <w:rPr>
          <w:lang w:val="en-GB"/>
          <w:rPrChange w:id="11491" w:author="Dioguardi, Fabio" w:date="2018-10-23T11:24:00Z">
            <w:rPr/>
          </w:rPrChange>
        </w:rPr>
        <w:t xml:space="preserve">(A value of 1 indicates that the sensor is switched on; sensors that are switched off are marked by 0; empty slots are characterized by -1.) </w:t>
      </w:r>
    </w:p>
    <w:p w14:paraId="6503FA3B" w14:textId="77777777" w:rsidR="00A351A3" w:rsidRPr="000E1A5F" w:rsidRDefault="00A351A3" w:rsidP="00A351A3">
      <w:pPr>
        <w:pStyle w:val="ListParagraph"/>
        <w:rPr>
          <w:lang w:val="en-GB"/>
          <w:rPrChange w:id="11492" w:author="Dioguardi, Fabio" w:date="2018-10-23T11:24:00Z">
            <w:rPr/>
          </w:rPrChange>
        </w:rPr>
      </w:pPr>
    </w:p>
    <w:p w14:paraId="20FA146F" w14:textId="721BE44D" w:rsidR="00A351A3" w:rsidRPr="000E1A5F" w:rsidRDefault="00A351A3" w:rsidP="001507E8">
      <w:pPr>
        <w:pStyle w:val="ListParagraph"/>
        <w:numPr>
          <w:ilvl w:val="0"/>
          <w:numId w:val="40"/>
        </w:numPr>
        <w:rPr>
          <w:lang w:val="en-GB"/>
          <w:rPrChange w:id="11493" w:author="Dioguardi, Fabio" w:date="2018-10-23T11:24:00Z">
            <w:rPr/>
          </w:rPrChange>
        </w:rPr>
      </w:pPr>
      <w:r w:rsidRPr="000E1A5F">
        <w:rPr>
          <w:lang w:val="en-GB"/>
          <w:rPrChange w:id="11494" w:author="Dioguardi, Fabio" w:date="2018-10-23T11:24:00Z">
            <w:rPr/>
          </w:rPrChange>
        </w:rPr>
        <w:t>“</w:t>
      </w:r>
      <w:r w:rsidRPr="000E1A5F">
        <w:rPr>
          <w:b/>
          <w:i/>
          <w:lang w:val="en-GB"/>
          <w:rPrChange w:id="11495" w:author="Dioguardi, Fabio" w:date="2018-10-23T11:24:00Z">
            <w:rPr>
              <w:b/>
              <w:i/>
            </w:rPr>
          </w:rPrChange>
        </w:rPr>
        <w:t>_status9.txt</w:t>
      </w:r>
      <w:r w:rsidRPr="000E1A5F">
        <w:rPr>
          <w:lang w:val="en-GB"/>
          <w:rPrChange w:id="11496" w:author="Dioguardi, Fabio" w:date="2018-10-23T11:24:00Z">
            <w:rPr/>
          </w:rPrChange>
        </w:rPr>
        <w:t>”: REFIR MODEL PARAMETERS 6</w:t>
      </w:r>
    </w:p>
    <w:p w14:paraId="70AE8C32" w14:textId="4F04F38C" w:rsidR="00A351A3" w:rsidRPr="000E1A5F" w:rsidRDefault="00A351A3" w:rsidP="00A351A3">
      <w:pPr>
        <w:pStyle w:val="ListParagraph"/>
        <w:rPr>
          <w:lang w:val="en-GB"/>
          <w:rPrChange w:id="11497" w:author="Dioguardi, Fabio" w:date="2018-10-23T11:24:00Z">
            <w:rPr/>
          </w:rPrChange>
        </w:rPr>
      </w:pPr>
      <w:proofErr w:type="gramStart"/>
      <w:r w:rsidRPr="000E1A5F">
        <w:rPr>
          <w:lang w:val="en-GB"/>
          <w:rPrChange w:id="11498" w:author="Dioguardi, Fabio" w:date="2018-10-23T11:24:00Z">
            <w:rPr/>
          </w:rPrChange>
        </w:rPr>
        <w:t>provides</w:t>
      </w:r>
      <w:proofErr w:type="gramEnd"/>
      <w:r w:rsidRPr="000E1A5F">
        <w:rPr>
          <w:lang w:val="en-GB"/>
          <w:rPrChange w:id="11499" w:author="Dioguardi, Fabio" w:date="2018-10-23T11:24:00Z">
            <w:rPr/>
          </w:rPrChange>
        </w:rPr>
        <w:t xml:space="preserve"> a list of the current manual input channel settings.</w:t>
      </w:r>
    </w:p>
    <w:p w14:paraId="76A4D853" w14:textId="7E2BF452" w:rsidR="00A351A3" w:rsidRPr="000E1A5F" w:rsidRDefault="00A351A3" w:rsidP="00E43932">
      <w:pPr>
        <w:pStyle w:val="ListParagraph"/>
        <w:rPr>
          <w:lang w:val="en-GB"/>
          <w:rPrChange w:id="11500" w:author="Dioguardi, Fabio" w:date="2018-10-23T11:24:00Z">
            <w:rPr/>
          </w:rPrChange>
        </w:rPr>
      </w:pPr>
      <w:r w:rsidRPr="000E1A5F">
        <w:rPr>
          <w:lang w:val="en-GB"/>
          <w:rPrChange w:id="11501" w:author="Dioguardi, Fabio" w:date="2018-10-23T11:24:00Z">
            <w:rPr/>
          </w:rPrChange>
        </w:rPr>
        <w:t xml:space="preserve"> (A value of 1 indicates that the manual channel is switched on; channels that are switched off are marked by 0; empty slots are characterized by -1.)</w:t>
      </w:r>
    </w:p>
    <w:p w14:paraId="7748DEB4" w14:textId="77777777" w:rsidR="00E43932" w:rsidRPr="000E1A5F" w:rsidRDefault="00E43932" w:rsidP="00E43932">
      <w:pPr>
        <w:pStyle w:val="ListParagraph"/>
        <w:rPr>
          <w:lang w:val="en-GB"/>
          <w:rPrChange w:id="11502" w:author="Dioguardi, Fabio" w:date="2018-10-23T11:24:00Z">
            <w:rPr/>
          </w:rPrChange>
        </w:rPr>
      </w:pPr>
    </w:p>
    <w:p w14:paraId="2D0BD10E" w14:textId="7C346D8D" w:rsidR="00A351A3" w:rsidRPr="000E1A5F" w:rsidRDefault="00A351A3" w:rsidP="001507E8">
      <w:pPr>
        <w:pStyle w:val="ListParagraph"/>
        <w:numPr>
          <w:ilvl w:val="0"/>
          <w:numId w:val="40"/>
        </w:numPr>
        <w:rPr>
          <w:lang w:val="en-GB"/>
          <w:rPrChange w:id="11503" w:author="Dioguardi, Fabio" w:date="2018-10-23T11:24:00Z">
            <w:rPr/>
          </w:rPrChange>
        </w:rPr>
      </w:pPr>
      <w:r w:rsidRPr="000E1A5F">
        <w:rPr>
          <w:lang w:val="en-GB"/>
          <w:rPrChange w:id="11504" w:author="Dioguardi, Fabio" w:date="2018-10-23T11:24:00Z">
            <w:rPr/>
          </w:rPrChange>
        </w:rPr>
        <w:t>“</w:t>
      </w:r>
      <w:r w:rsidRPr="000E1A5F">
        <w:rPr>
          <w:b/>
          <w:i/>
          <w:lang w:val="en-GB"/>
          <w:rPrChange w:id="11505" w:author="Dioguardi, Fabio" w:date="2018-10-23T11:24:00Z">
            <w:rPr>
              <w:b/>
              <w:i/>
            </w:rPr>
          </w:rPrChange>
        </w:rPr>
        <w:t>_status10.txt</w:t>
      </w:r>
      <w:r w:rsidRPr="000E1A5F">
        <w:rPr>
          <w:lang w:val="en-GB"/>
          <w:rPrChange w:id="11506" w:author="Dioguardi, Fabio" w:date="2018-10-23T11:24:00Z">
            <w:rPr/>
          </w:rPrChange>
        </w:rPr>
        <w:t xml:space="preserve">”: REFIR MODEL PARAMETERS </w:t>
      </w:r>
      <w:r w:rsidR="00E43932" w:rsidRPr="000E1A5F">
        <w:rPr>
          <w:lang w:val="en-GB"/>
          <w:rPrChange w:id="11507" w:author="Dioguardi, Fabio" w:date="2018-10-23T11:24:00Z">
            <w:rPr/>
          </w:rPrChange>
        </w:rPr>
        <w:t>7</w:t>
      </w:r>
    </w:p>
    <w:p w14:paraId="395FC4F4" w14:textId="4E6564B1" w:rsidR="00A351A3" w:rsidRPr="000E1A5F" w:rsidRDefault="00A351A3" w:rsidP="00A351A3">
      <w:pPr>
        <w:pStyle w:val="ListParagraph"/>
        <w:rPr>
          <w:lang w:val="en-GB"/>
          <w:rPrChange w:id="11508" w:author="Dioguardi, Fabio" w:date="2018-10-23T11:24:00Z">
            <w:rPr/>
          </w:rPrChange>
        </w:rPr>
      </w:pPr>
      <w:proofErr w:type="gramStart"/>
      <w:r w:rsidRPr="000E1A5F">
        <w:rPr>
          <w:lang w:val="en-GB"/>
          <w:rPrChange w:id="11509" w:author="Dioguardi, Fabio" w:date="2018-10-23T11:24:00Z">
            <w:rPr/>
          </w:rPrChange>
        </w:rPr>
        <w:t>provides</w:t>
      </w:r>
      <w:proofErr w:type="gramEnd"/>
      <w:r w:rsidRPr="000E1A5F">
        <w:rPr>
          <w:lang w:val="en-GB"/>
          <w:rPrChange w:id="11510" w:author="Dioguardi, Fabio" w:date="2018-10-23T11:24:00Z">
            <w:rPr/>
          </w:rPrChange>
        </w:rPr>
        <w:t xml:space="preserve"> a list of the </w:t>
      </w:r>
      <w:r w:rsidR="00E43932" w:rsidRPr="000E1A5F">
        <w:rPr>
          <w:lang w:val="en-GB"/>
          <w:rPrChange w:id="11511" w:author="Dioguardi, Fabio" w:date="2018-10-23T11:24:00Z">
            <w:rPr/>
          </w:rPrChange>
        </w:rPr>
        <w:t>currently assigned radar sensor calibration factors</w:t>
      </w:r>
    </w:p>
    <w:p w14:paraId="6BA78D4B" w14:textId="77777777" w:rsidR="00E43932" w:rsidRPr="000E1A5F" w:rsidRDefault="00E43932" w:rsidP="00A351A3">
      <w:pPr>
        <w:pStyle w:val="ListParagraph"/>
        <w:rPr>
          <w:lang w:val="en-GB"/>
          <w:rPrChange w:id="11512" w:author="Dioguardi, Fabio" w:date="2018-10-23T11:24:00Z">
            <w:rPr/>
          </w:rPrChange>
        </w:rPr>
      </w:pPr>
    </w:p>
    <w:p w14:paraId="7FBCECF0" w14:textId="072ACEBD" w:rsidR="00E43932" w:rsidRPr="000E1A5F" w:rsidRDefault="00E43932" w:rsidP="001507E8">
      <w:pPr>
        <w:pStyle w:val="ListParagraph"/>
        <w:numPr>
          <w:ilvl w:val="0"/>
          <w:numId w:val="40"/>
        </w:numPr>
        <w:rPr>
          <w:lang w:val="en-GB"/>
          <w:rPrChange w:id="11513" w:author="Dioguardi, Fabio" w:date="2018-10-23T11:24:00Z">
            <w:rPr/>
          </w:rPrChange>
        </w:rPr>
      </w:pPr>
      <w:r w:rsidRPr="000E1A5F">
        <w:rPr>
          <w:lang w:val="en-GB"/>
          <w:rPrChange w:id="11514" w:author="Dioguardi, Fabio" w:date="2018-10-23T11:24:00Z">
            <w:rPr/>
          </w:rPrChange>
        </w:rPr>
        <w:t>“</w:t>
      </w:r>
      <w:r w:rsidRPr="000E1A5F">
        <w:rPr>
          <w:b/>
          <w:i/>
          <w:lang w:val="en-GB"/>
          <w:rPrChange w:id="11515" w:author="Dioguardi, Fabio" w:date="2018-10-23T11:24:00Z">
            <w:rPr>
              <w:b/>
              <w:i/>
            </w:rPr>
          </w:rPrChange>
        </w:rPr>
        <w:t>_status11.txt</w:t>
      </w:r>
      <w:r w:rsidRPr="000E1A5F">
        <w:rPr>
          <w:lang w:val="en-GB"/>
          <w:rPrChange w:id="11516" w:author="Dioguardi, Fabio" w:date="2018-10-23T11:24:00Z">
            <w:rPr/>
          </w:rPrChange>
        </w:rPr>
        <w:t>”: REFIR MODEL PARAMETERS 8</w:t>
      </w:r>
    </w:p>
    <w:p w14:paraId="0DDAA89B" w14:textId="0EACE001" w:rsidR="00E43932" w:rsidRPr="000E1A5F" w:rsidRDefault="00E43932" w:rsidP="00E43932">
      <w:pPr>
        <w:pStyle w:val="ListParagraph"/>
        <w:rPr>
          <w:lang w:val="en-GB"/>
          <w:rPrChange w:id="11517" w:author="Dioguardi, Fabio" w:date="2018-10-23T11:24:00Z">
            <w:rPr/>
          </w:rPrChange>
        </w:rPr>
      </w:pPr>
      <w:proofErr w:type="gramStart"/>
      <w:r w:rsidRPr="000E1A5F">
        <w:rPr>
          <w:lang w:val="en-GB"/>
          <w:rPrChange w:id="11518" w:author="Dioguardi, Fabio" w:date="2018-10-23T11:24:00Z">
            <w:rPr/>
          </w:rPrChange>
        </w:rPr>
        <w:t>provides</w:t>
      </w:r>
      <w:proofErr w:type="gramEnd"/>
      <w:r w:rsidRPr="000E1A5F">
        <w:rPr>
          <w:lang w:val="en-GB"/>
          <w:rPrChange w:id="11519" w:author="Dioguardi, Fabio" w:date="2018-10-23T11:24:00Z">
            <w:rPr/>
          </w:rPrChange>
        </w:rPr>
        <w:t xml:space="preserve"> a list of the current model settings, including the model weight factors (“wtf”).</w:t>
      </w:r>
    </w:p>
    <w:p w14:paraId="70FF8A01" w14:textId="77777777" w:rsidR="00E43932" w:rsidRPr="000E1A5F" w:rsidRDefault="00E43932" w:rsidP="00E43932">
      <w:pPr>
        <w:pStyle w:val="ListParagraph"/>
        <w:rPr>
          <w:lang w:val="en-GB"/>
          <w:rPrChange w:id="11520" w:author="Dioguardi, Fabio" w:date="2018-10-23T11:24:00Z">
            <w:rPr/>
          </w:rPrChange>
        </w:rPr>
      </w:pPr>
    </w:p>
    <w:p w14:paraId="165E2940" w14:textId="54A4B642" w:rsidR="00E43932" w:rsidRPr="000E1A5F" w:rsidRDefault="00E43932" w:rsidP="001507E8">
      <w:pPr>
        <w:pStyle w:val="ListParagraph"/>
        <w:numPr>
          <w:ilvl w:val="0"/>
          <w:numId w:val="40"/>
        </w:numPr>
        <w:rPr>
          <w:lang w:val="en-GB"/>
          <w:rPrChange w:id="11521" w:author="Dioguardi, Fabio" w:date="2018-10-23T11:24:00Z">
            <w:rPr/>
          </w:rPrChange>
        </w:rPr>
      </w:pPr>
      <w:r w:rsidRPr="000E1A5F">
        <w:rPr>
          <w:lang w:val="en-GB"/>
          <w:rPrChange w:id="11522" w:author="Dioguardi, Fabio" w:date="2018-10-23T11:24:00Z">
            <w:rPr/>
          </w:rPrChange>
        </w:rPr>
        <w:t>“</w:t>
      </w:r>
      <w:r w:rsidRPr="000E1A5F">
        <w:rPr>
          <w:b/>
          <w:i/>
          <w:lang w:val="en-GB"/>
          <w:rPrChange w:id="11523" w:author="Dioguardi, Fabio" w:date="2018-10-23T11:24:00Z">
            <w:rPr>
              <w:b/>
              <w:i/>
            </w:rPr>
          </w:rPrChange>
        </w:rPr>
        <w:t>_status12.txt</w:t>
      </w:r>
      <w:r w:rsidRPr="000E1A5F">
        <w:rPr>
          <w:lang w:val="en-GB"/>
          <w:rPrChange w:id="11524" w:author="Dioguardi, Fabio" w:date="2018-10-23T11:24:00Z">
            <w:rPr/>
          </w:rPrChange>
        </w:rPr>
        <w:t>”: REFIR MODEL PARAMETERS 9</w:t>
      </w:r>
    </w:p>
    <w:p w14:paraId="35612A7B" w14:textId="12C84A6B" w:rsidR="00E43932" w:rsidRPr="000E1A5F" w:rsidRDefault="00E43932" w:rsidP="00E43932">
      <w:pPr>
        <w:pStyle w:val="ListParagraph"/>
        <w:rPr>
          <w:lang w:val="en-GB"/>
          <w:rPrChange w:id="11525" w:author="Dioguardi, Fabio" w:date="2018-10-23T11:24:00Z">
            <w:rPr/>
          </w:rPrChange>
        </w:rPr>
      </w:pPr>
      <w:proofErr w:type="gramStart"/>
      <w:r w:rsidRPr="000E1A5F">
        <w:rPr>
          <w:lang w:val="en-GB"/>
          <w:rPrChange w:id="11526" w:author="Dioguardi, Fabio" w:date="2018-10-23T11:24:00Z">
            <w:rPr/>
          </w:rPrChange>
        </w:rPr>
        <w:t>lists</w:t>
      </w:r>
      <w:proofErr w:type="gramEnd"/>
      <w:r w:rsidRPr="000E1A5F">
        <w:rPr>
          <w:lang w:val="en-GB"/>
          <w:rPrChange w:id="11527" w:author="Dioguardi, Fabio" w:date="2018-10-23T11:24:00Z">
            <w:rPr/>
          </w:rPrChange>
        </w:rPr>
        <w:t xml:space="preserve"> the output settings and the current value of plume width used to compute the centreline plume heights</w:t>
      </w:r>
    </w:p>
    <w:p w14:paraId="023BE707" w14:textId="77777777" w:rsidR="00A351A3" w:rsidRPr="000E1A5F" w:rsidRDefault="00A351A3" w:rsidP="00A351A3">
      <w:pPr>
        <w:pStyle w:val="ListParagraph"/>
        <w:rPr>
          <w:lang w:val="en-GB"/>
          <w:rPrChange w:id="11528" w:author="Dioguardi, Fabio" w:date="2018-10-23T11:24:00Z">
            <w:rPr/>
          </w:rPrChange>
        </w:rPr>
      </w:pPr>
    </w:p>
    <w:p w14:paraId="4DD4C858" w14:textId="77777777" w:rsidR="00A351A3" w:rsidRPr="000E1A5F" w:rsidRDefault="00A351A3" w:rsidP="00A351A3">
      <w:pPr>
        <w:pStyle w:val="ListParagraph"/>
        <w:rPr>
          <w:lang w:val="en-GB"/>
          <w:rPrChange w:id="11529" w:author="Dioguardi, Fabio" w:date="2018-10-23T11:24:00Z">
            <w:rPr/>
          </w:rPrChange>
        </w:rPr>
      </w:pPr>
    </w:p>
    <w:p w14:paraId="1600569C" w14:textId="4F1AAFBD" w:rsidR="00A351A3" w:rsidRPr="000E1A5F" w:rsidRDefault="00A351A3" w:rsidP="00A351A3">
      <w:pPr>
        <w:pStyle w:val="ListParagraph"/>
        <w:rPr>
          <w:lang w:val="en-GB"/>
          <w:rPrChange w:id="11530" w:author="Dioguardi, Fabio" w:date="2018-10-23T11:24:00Z">
            <w:rPr/>
          </w:rPrChange>
        </w:rPr>
      </w:pPr>
      <w:r w:rsidRPr="000E1A5F">
        <w:rPr>
          <w:lang w:val="en-GB"/>
          <w:rPrChange w:id="11531" w:author="Dioguardi, Fabio" w:date="2018-10-23T11:24:00Z">
            <w:rPr/>
          </w:rPrChange>
        </w:rPr>
        <w:t xml:space="preserve">   </w:t>
      </w:r>
    </w:p>
    <w:p w14:paraId="7D89490D" w14:textId="77777777" w:rsidR="00A351A3" w:rsidRPr="000E1A5F" w:rsidRDefault="00A351A3" w:rsidP="00A351A3">
      <w:pPr>
        <w:pStyle w:val="ListParagraph"/>
        <w:rPr>
          <w:lang w:val="en-GB"/>
          <w:rPrChange w:id="11532" w:author="Dioguardi, Fabio" w:date="2018-10-23T11:24:00Z">
            <w:rPr/>
          </w:rPrChange>
        </w:rPr>
      </w:pPr>
    </w:p>
    <w:p w14:paraId="13A563CD" w14:textId="77777777" w:rsidR="00A351A3" w:rsidRPr="000E1A5F" w:rsidRDefault="00A351A3" w:rsidP="00B62D53">
      <w:pPr>
        <w:pStyle w:val="ListParagraph"/>
        <w:rPr>
          <w:lang w:val="en-GB"/>
          <w:rPrChange w:id="11533" w:author="Dioguardi, Fabio" w:date="2018-10-23T11:24:00Z">
            <w:rPr/>
          </w:rPrChange>
        </w:rPr>
      </w:pPr>
    </w:p>
    <w:p w14:paraId="40944757" w14:textId="77777777" w:rsidR="00B62D53" w:rsidRPr="000E1A5F" w:rsidRDefault="00B62D53">
      <w:pPr>
        <w:rPr>
          <w:rFonts w:asciiTheme="majorHAnsi" w:eastAsiaTheme="majorEastAsia" w:hAnsiTheme="majorHAnsi" w:cstheme="majorBidi"/>
          <w:color w:val="365F91" w:themeColor="accent1" w:themeShade="BF"/>
          <w:sz w:val="26"/>
          <w:szCs w:val="26"/>
          <w:lang w:val="en-GB"/>
          <w:rPrChange w:id="11534" w:author="Dioguardi, Fabio" w:date="2018-10-23T11:24:00Z">
            <w:rPr>
              <w:rFonts w:asciiTheme="majorHAnsi" w:eastAsiaTheme="majorEastAsia" w:hAnsiTheme="majorHAnsi" w:cstheme="majorBidi"/>
              <w:color w:val="365F91" w:themeColor="accent1" w:themeShade="BF"/>
              <w:sz w:val="26"/>
              <w:szCs w:val="26"/>
            </w:rPr>
          </w:rPrChange>
        </w:rPr>
      </w:pPr>
      <w:r w:rsidRPr="000E1A5F">
        <w:rPr>
          <w:lang w:val="en-GB"/>
          <w:rPrChange w:id="11535" w:author="Dioguardi, Fabio" w:date="2018-10-23T11:24:00Z">
            <w:rPr/>
          </w:rPrChange>
        </w:rPr>
        <w:br w:type="page"/>
      </w:r>
    </w:p>
    <w:p w14:paraId="523DD5AE" w14:textId="7FBB7B82" w:rsidR="00116E2F" w:rsidRPr="000E1A5F" w:rsidRDefault="00116E2F" w:rsidP="004E20AA">
      <w:pPr>
        <w:pStyle w:val="Heading2"/>
        <w:rPr>
          <w:lang w:val="en-GB"/>
          <w:rPrChange w:id="11536" w:author="Dioguardi, Fabio" w:date="2018-10-23T11:24:00Z">
            <w:rPr/>
          </w:rPrChange>
        </w:rPr>
      </w:pPr>
      <w:bookmarkStart w:id="11537" w:name="_Toc528058541"/>
      <w:r w:rsidRPr="000E1A5F">
        <w:rPr>
          <w:lang w:val="en-GB"/>
          <w:rPrChange w:id="11538" w:author="Dioguardi, Fabio" w:date="2018-10-23T11:24:00Z">
            <w:rPr/>
          </w:rPrChange>
        </w:rPr>
        <w:lastRenderedPageBreak/>
        <w:t>Resting and Closing the Loop</w:t>
      </w:r>
      <w:bookmarkEnd w:id="11537"/>
    </w:p>
    <w:p w14:paraId="77926A36" w14:textId="77777777" w:rsidR="005F500B" w:rsidRPr="000E1A5F" w:rsidRDefault="005F500B" w:rsidP="00C96594">
      <w:pPr>
        <w:rPr>
          <w:lang w:val="en-GB"/>
          <w:rPrChange w:id="11539" w:author="Dioguardi, Fabio" w:date="2018-10-23T11:24:00Z">
            <w:rPr/>
          </w:rPrChange>
        </w:rPr>
      </w:pPr>
    </w:p>
    <w:p w14:paraId="76A774F3" w14:textId="063EA58B" w:rsidR="00DE3437" w:rsidRPr="000E1A5F" w:rsidRDefault="00DE3437" w:rsidP="00DE3437">
      <w:pPr>
        <w:rPr>
          <w:lang w:val="en-GB"/>
          <w:rPrChange w:id="11540" w:author="Dioguardi, Fabio" w:date="2018-10-23T11:24:00Z">
            <w:rPr/>
          </w:rPrChange>
        </w:rPr>
      </w:pPr>
      <w:r w:rsidRPr="000E1A5F">
        <w:rPr>
          <w:lang w:val="en-GB"/>
          <w:rPrChange w:id="11541" w:author="Dioguardi, Fabio" w:date="2018-10-23T11:24:00Z">
            <w:rPr/>
          </w:rPrChange>
        </w:rPr>
        <w:t xml:space="preserve">If the output files have been successfully exported, FOXI returns </w:t>
      </w:r>
      <w:r w:rsidR="00907D90" w:rsidRPr="000E1A5F">
        <w:rPr>
          <w:lang w:val="en-GB"/>
          <w:rPrChange w:id="11542" w:author="Dioguardi, Fabio" w:date="2018-10-23T11:24:00Z">
            <w:rPr/>
          </w:rPrChange>
        </w:rPr>
        <w:t>a message such as</w:t>
      </w:r>
    </w:p>
    <w:p w14:paraId="113E7BFA" w14:textId="77777777" w:rsidR="00DE3437" w:rsidRPr="000E1A5F" w:rsidRDefault="00DE3437" w:rsidP="00DE3437">
      <w:pPr>
        <w:ind w:firstLine="720"/>
        <w:rPr>
          <w:rFonts w:ascii="Courier New" w:hAnsi="Courier New" w:cs="Courier New"/>
          <w:color w:val="006600"/>
          <w:lang w:val="en-GB"/>
          <w:rPrChange w:id="11543"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44" w:author="Dioguardi, Fabio" w:date="2018-10-23T11:24:00Z">
            <w:rPr>
              <w:rFonts w:ascii="Courier New" w:hAnsi="Courier New" w:cs="Courier New"/>
              <w:color w:val="006600"/>
            </w:rPr>
          </w:rPrChange>
        </w:rPr>
        <w:t xml:space="preserve">Total mass erupted computed </w:t>
      </w:r>
      <w:proofErr w:type="gramStart"/>
      <w:r w:rsidRPr="000E1A5F">
        <w:rPr>
          <w:rFonts w:ascii="Courier New" w:hAnsi="Courier New" w:cs="Courier New"/>
          <w:color w:val="006600"/>
          <w:lang w:val="en-GB"/>
          <w:rPrChange w:id="11545" w:author="Dioguardi, Fabio" w:date="2018-10-23T11:24:00Z">
            <w:rPr>
              <w:rFonts w:ascii="Courier New" w:hAnsi="Courier New" w:cs="Courier New"/>
              <w:color w:val="006600"/>
            </w:rPr>
          </w:rPrChange>
        </w:rPr>
        <w:t>-  plots</w:t>
      </w:r>
      <w:proofErr w:type="gramEnd"/>
      <w:r w:rsidRPr="000E1A5F">
        <w:rPr>
          <w:rFonts w:ascii="Courier New" w:hAnsi="Courier New" w:cs="Courier New"/>
          <w:color w:val="006600"/>
          <w:lang w:val="en-GB"/>
          <w:rPrChange w:id="11546" w:author="Dioguardi, Fabio" w:date="2018-10-23T11:24:00Z">
            <w:rPr>
              <w:rFonts w:ascii="Courier New" w:hAnsi="Courier New" w:cs="Courier New"/>
              <w:color w:val="006600"/>
            </w:rPr>
          </w:rPrChange>
        </w:rPr>
        <w:t xml:space="preserve"> provided.</w:t>
      </w:r>
    </w:p>
    <w:p w14:paraId="2526D64D" w14:textId="77777777" w:rsidR="00DE3437" w:rsidRPr="000E1A5F" w:rsidRDefault="00DE3437" w:rsidP="00DE3437">
      <w:pPr>
        <w:rPr>
          <w:rFonts w:ascii="Courier New" w:hAnsi="Courier New" w:cs="Courier New"/>
          <w:color w:val="006600"/>
          <w:lang w:val="en-GB"/>
          <w:rPrChange w:id="11547" w:author="Dioguardi, Fabio" w:date="2018-10-23T11:24:00Z">
            <w:rPr>
              <w:rFonts w:ascii="Courier New" w:hAnsi="Courier New" w:cs="Courier New"/>
              <w:color w:val="006600"/>
            </w:rPr>
          </w:rPrChange>
        </w:rPr>
      </w:pPr>
    </w:p>
    <w:p w14:paraId="5DF80F74" w14:textId="77777777" w:rsidR="00DE3437" w:rsidRPr="000E1A5F" w:rsidRDefault="00DE3437" w:rsidP="00DE3437">
      <w:pPr>
        <w:ind w:left="720" w:firstLine="720"/>
        <w:rPr>
          <w:rFonts w:ascii="Courier New" w:hAnsi="Courier New" w:cs="Courier New"/>
          <w:color w:val="006600"/>
          <w:lang w:val="en-GB"/>
          <w:rPrChange w:id="1154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49" w:author="Dioguardi, Fabio" w:date="2018-10-23T11:24:00Z">
            <w:rPr>
              <w:rFonts w:ascii="Courier New" w:hAnsi="Courier New" w:cs="Courier New"/>
              <w:color w:val="006600"/>
            </w:rPr>
          </w:rPrChange>
        </w:rPr>
        <w:t>.........status report updated!</w:t>
      </w:r>
    </w:p>
    <w:p w14:paraId="1075B9EC" w14:textId="77777777" w:rsidR="00DE3437" w:rsidRPr="000E1A5F" w:rsidRDefault="00DE3437" w:rsidP="00DE3437">
      <w:pPr>
        <w:ind w:left="720" w:firstLine="720"/>
        <w:rPr>
          <w:rFonts w:ascii="Courier New" w:hAnsi="Courier New" w:cs="Courier New"/>
          <w:color w:val="006600"/>
          <w:lang w:val="en-GB"/>
          <w:rPrChange w:id="1155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51" w:author="Dioguardi, Fabio" w:date="2018-10-23T11:24:00Z">
            <w:rPr>
              <w:rFonts w:ascii="Courier New" w:hAnsi="Courier New" w:cs="Courier New"/>
              <w:color w:val="006600"/>
            </w:rPr>
          </w:rPrChange>
        </w:rPr>
        <w:t>***** step 8 successful *****</w:t>
      </w:r>
    </w:p>
    <w:p w14:paraId="0F6A51FA" w14:textId="77777777" w:rsidR="00DE3437" w:rsidRPr="000E1A5F" w:rsidRDefault="00DE3437" w:rsidP="00DE3437">
      <w:pPr>
        <w:ind w:firstLine="720"/>
        <w:rPr>
          <w:rFonts w:ascii="Courier New" w:hAnsi="Courier New" w:cs="Courier New"/>
          <w:color w:val="006600"/>
          <w:lang w:val="en-GB"/>
          <w:rPrChange w:id="1155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53" w:author="Dioguardi, Fabio" w:date="2018-10-23T11:24:00Z">
            <w:rPr>
              <w:rFonts w:ascii="Courier New" w:hAnsi="Courier New" w:cs="Courier New"/>
              <w:color w:val="006600"/>
            </w:rPr>
          </w:rPrChange>
        </w:rPr>
        <w:t>:::::::::::::::::::::::::::::::::::::::::::::::::</w:t>
      </w:r>
    </w:p>
    <w:p w14:paraId="7DB50EB2" w14:textId="12155467" w:rsidR="001805CA" w:rsidRPr="000E1A5F" w:rsidRDefault="001805CA" w:rsidP="001805CA">
      <w:pPr>
        <w:rPr>
          <w:rFonts w:ascii="Courier New" w:hAnsi="Courier New" w:cs="Courier New"/>
          <w:color w:val="006600"/>
          <w:lang w:val="en-GB"/>
          <w:rPrChange w:id="11554"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55" w:author="Dioguardi, Fabio" w:date="2018-10-23T11:24:00Z">
            <w:rPr>
              <w:rFonts w:ascii="Courier New" w:hAnsi="Courier New" w:cs="Courier New"/>
              <w:color w:val="006600"/>
            </w:rPr>
          </w:rPrChange>
        </w:rPr>
        <w:t>Level08: INFO     ***** steps 8 successful *****</w:t>
      </w:r>
    </w:p>
    <w:p w14:paraId="2601B947" w14:textId="3DC9614A" w:rsidR="001805CA" w:rsidRPr="000E1A5F" w:rsidRDefault="001805CA" w:rsidP="001805CA">
      <w:pPr>
        <w:rPr>
          <w:rFonts w:ascii="Courier New" w:hAnsi="Courier New" w:cs="Courier New"/>
          <w:color w:val="006600"/>
          <w:lang w:val="en-GB"/>
          <w:rPrChange w:id="1155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57" w:author="Dioguardi, Fabio" w:date="2018-10-23T11:24:00Z">
            <w:rPr>
              <w:rFonts w:ascii="Courier New" w:hAnsi="Courier New" w:cs="Courier New"/>
              <w:color w:val="006600"/>
            </w:rPr>
          </w:rPrChange>
        </w:rPr>
        <w:t>Level09: INFO     .........status report updated!</w:t>
      </w:r>
    </w:p>
    <w:p w14:paraId="2B2DA0F3" w14:textId="0D159C53" w:rsidR="001805CA" w:rsidRPr="000E1A5F" w:rsidRDefault="001805CA" w:rsidP="001805CA">
      <w:pPr>
        <w:rPr>
          <w:rFonts w:ascii="Courier New" w:hAnsi="Courier New" w:cs="Courier New"/>
          <w:color w:val="006600"/>
          <w:lang w:val="en-GB"/>
          <w:rPrChange w:id="1155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59" w:author="Dioguardi, Fabio" w:date="2018-10-23T11:24:00Z">
            <w:rPr>
              <w:rFonts w:ascii="Courier New" w:hAnsi="Courier New" w:cs="Courier New"/>
              <w:color w:val="006600"/>
            </w:rPr>
          </w:rPrChange>
        </w:rPr>
        <w:t>Level09: INFO     ***** step 9 successful *****</w:t>
      </w:r>
    </w:p>
    <w:p w14:paraId="1084610C" w14:textId="4DAC7981" w:rsidR="001805CA" w:rsidRPr="000E1A5F" w:rsidRDefault="001805CA" w:rsidP="001805CA">
      <w:pPr>
        <w:rPr>
          <w:rFonts w:ascii="Courier New" w:hAnsi="Courier New" w:cs="Courier New"/>
          <w:color w:val="006600"/>
          <w:lang w:val="en-GB"/>
          <w:rPrChange w:id="11560"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61" w:author="Dioguardi, Fabio" w:date="2018-10-23T11:24:00Z">
            <w:rPr>
              <w:rFonts w:ascii="Courier New" w:hAnsi="Courier New" w:cs="Courier New"/>
              <w:color w:val="006600"/>
            </w:rPr>
          </w:rPrChange>
        </w:rPr>
        <w:t xml:space="preserve">Level10: </w:t>
      </w:r>
      <w:proofErr w:type="gramStart"/>
      <w:r w:rsidRPr="000E1A5F">
        <w:rPr>
          <w:rFonts w:ascii="Courier New" w:hAnsi="Courier New" w:cs="Courier New"/>
          <w:color w:val="006600"/>
          <w:lang w:val="en-GB"/>
          <w:rPrChange w:id="11562" w:author="Dioguardi, Fabio" w:date="2018-10-23T11:24:00Z">
            <w:rPr>
              <w:rFonts w:ascii="Courier New" w:hAnsi="Courier New" w:cs="Courier New"/>
              <w:color w:val="006600"/>
            </w:rPr>
          </w:rPrChange>
        </w:rPr>
        <w:t xml:space="preserve">INFO  </w:t>
      </w:r>
      <w:r w:rsidR="00492941" w:rsidRPr="000E1A5F">
        <w:rPr>
          <w:rFonts w:ascii="Courier New" w:hAnsi="Courier New" w:cs="Courier New"/>
          <w:color w:val="006600"/>
          <w:lang w:val="en-GB"/>
          <w:rPrChange w:id="11563"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1564" w:author="Dioguardi, Fabio" w:date="2018-10-23T11:24:00Z">
            <w:rPr>
              <w:rFonts w:ascii="Courier New" w:hAnsi="Courier New" w:cs="Courier New"/>
              <w:color w:val="006600"/>
            </w:rPr>
          </w:rPrChange>
        </w:rPr>
        <w:t>:::::::::::::::::::::::::::::::::::::::::::::::::</w:t>
      </w:r>
      <w:proofErr w:type="gramEnd"/>
    </w:p>
    <w:p w14:paraId="418BC9DF" w14:textId="3A531029" w:rsidR="001805CA" w:rsidRPr="000E1A5F" w:rsidRDefault="001805CA" w:rsidP="001805CA">
      <w:pPr>
        <w:rPr>
          <w:rFonts w:ascii="Courier New" w:hAnsi="Courier New" w:cs="Courier New"/>
          <w:color w:val="006600"/>
          <w:lang w:val="en-GB"/>
          <w:rPrChange w:id="11565"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66" w:author="Dioguardi, Fabio" w:date="2018-10-23T11:24:00Z">
            <w:rPr>
              <w:rFonts w:ascii="Courier New" w:hAnsi="Courier New" w:cs="Courier New"/>
              <w:color w:val="006600"/>
            </w:rPr>
          </w:rPrChange>
        </w:rPr>
        <w:t>Level10: INFO     SYSTEM UPDATE:</w:t>
      </w:r>
    </w:p>
    <w:p w14:paraId="2ACC58EA" w14:textId="1BE53715" w:rsidR="001805CA" w:rsidRPr="000E1A5F" w:rsidRDefault="001805CA" w:rsidP="001805CA">
      <w:pPr>
        <w:rPr>
          <w:rFonts w:ascii="Courier New" w:hAnsi="Courier New" w:cs="Courier New"/>
          <w:color w:val="006600"/>
          <w:lang w:val="en-GB"/>
          <w:rPrChange w:id="11567"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68" w:author="Dioguardi, Fabio" w:date="2018-10-23T11:24:00Z">
            <w:rPr>
              <w:rFonts w:ascii="Courier New" w:hAnsi="Courier New" w:cs="Courier New"/>
              <w:color w:val="006600"/>
            </w:rPr>
          </w:rPrChange>
        </w:rPr>
        <w:t xml:space="preserve">Level10: INFO     </w:t>
      </w:r>
    </w:p>
    <w:p w14:paraId="7C7BC7DF" w14:textId="77777777" w:rsidR="001805CA" w:rsidRPr="000E1A5F" w:rsidRDefault="001805CA" w:rsidP="001805CA">
      <w:pPr>
        <w:rPr>
          <w:rFonts w:ascii="Courier New" w:hAnsi="Courier New" w:cs="Courier New"/>
          <w:color w:val="006600"/>
          <w:lang w:val="en-GB"/>
          <w:rPrChange w:id="11569"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70" w:author="Dioguardi, Fabio" w:date="2018-10-23T11:24:00Z">
            <w:rPr>
              <w:rFonts w:ascii="Courier New" w:hAnsi="Courier New" w:cs="Courier New"/>
              <w:color w:val="006600"/>
            </w:rPr>
          </w:rPrChange>
        </w:rPr>
        <w:t xml:space="preserve"> </w:t>
      </w:r>
      <w:proofErr w:type="gramStart"/>
      <w:r w:rsidRPr="000E1A5F">
        <w:rPr>
          <w:rFonts w:ascii="Courier New" w:hAnsi="Courier New" w:cs="Courier New"/>
          <w:color w:val="006600"/>
          <w:lang w:val="en-GB"/>
          <w:rPrChange w:id="11571" w:author="Dioguardi, Fabio" w:date="2018-10-23T11:24:00Z">
            <w:rPr>
              <w:rFonts w:ascii="Courier New" w:hAnsi="Courier New" w:cs="Courier New"/>
              <w:color w:val="006600"/>
            </w:rPr>
          </w:rPrChange>
        </w:rPr>
        <w:t>run</w:t>
      </w:r>
      <w:proofErr w:type="gramEnd"/>
      <w:r w:rsidRPr="000E1A5F">
        <w:rPr>
          <w:rFonts w:ascii="Courier New" w:hAnsi="Courier New" w:cs="Courier New"/>
          <w:color w:val="006600"/>
          <w:lang w:val="en-GB"/>
          <w:rPrChange w:id="11572" w:author="Dioguardi, Fabio" w:date="2018-10-23T11:24:00Z">
            <w:rPr>
              <w:rFonts w:ascii="Courier New" w:hAnsi="Courier New" w:cs="Courier New"/>
              <w:color w:val="006600"/>
            </w:rPr>
          </w:rPrChange>
        </w:rPr>
        <w:t xml:space="preserve"> No. 36 successful</w:t>
      </w:r>
    </w:p>
    <w:p w14:paraId="33AF9F10" w14:textId="77777777" w:rsidR="001805CA" w:rsidRPr="000E1A5F" w:rsidRDefault="001805CA" w:rsidP="001805CA">
      <w:pPr>
        <w:rPr>
          <w:rFonts w:ascii="Courier New" w:hAnsi="Courier New" w:cs="Courier New"/>
          <w:color w:val="006600"/>
          <w:lang w:val="en-GB"/>
          <w:rPrChange w:id="11573" w:author="Dioguardi, Fabio" w:date="2018-10-23T11:24:00Z">
            <w:rPr>
              <w:rFonts w:ascii="Courier New" w:hAnsi="Courier New" w:cs="Courier New"/>
              <w:color w:val="006600"/>
            </w:rPr>
          </w:rPrChange>
        </w:rPr>
      </w:pPr>
    </w:p>
    <w:p w14:paraId="7375F5C3" w14:textId="61FB6B5B" w:rsidR="001805CA" w:rsidRPr="000E1A5F" w:rsidRDefault="001805CA" w:rsidP="001805CA">
      <w:pPr>
        <w:rPr>
          <w:rFonts w:ascii="Courier New" w:hAnsi="Courier New" w:cs="Courier New"/>
          <w:color w:val="006600"/>
          <w:lang w:val="en-GB"/>
          <w:rPrChange w:id="11574"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75"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1576"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1577" w:author="Dioguardi, Fabio" w:date="2018-10-23T11:24:00Z">
            <w:rPr>
              <w:rFonts w:ascii="Courier New" w:hAnsi="Courier New" w:cs="Courier New"/>
              <w:color w:val="006600"/>
            </w:rPr>
          </w:rPrChange>
        </w:rPr>
        <w:t>INFO     ALL CLEAR!</w:t>
      </w:r>
    </w:p>
    <w:p w14:paraId="0F622896" w14:textId="5DAD4713" w:rsidR="001805CA" w:rsidRPr="000E1A5F" w:rsidRDefault="001805CA" w:rsidP="001805CA">
      <w:pPr>
        <w:rPr>
          <w:rFonts w:ascii="Courier New" w:hAnsi="Courier New" w:cs="Courier New"/>
          <w:color w:val="006600"/>
          <w:lang w:val="en-GB"/>
          <w:rPrChange w:id="1157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79"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1580"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1581" w:author="Dioguardi, Fabio" w:date="2018-10-23T11:24:00Z">
            <w:rPr>
              <w:rFonts w:ascii="Courier New" w:hAnsi="Courier New" w:cs="Courier New"/>
              <w:color w:val="006600"/>
            </w:rPr>
          </w:rPrChange>
        </w:rPr>
        <w:t>INFO     .......................</w:t>
      </w:r>
    </w:p>
    <w:p w14:paraId="43BBC7F3" w14:textId="19EF7F10" w:rsidR="001805CA" w:rsidRPr="000E1A5F" w:rsidRDefault="001805CA" w:rsidP="001805CA">
      <w:pPr>
        <w:rPr>
          <w:rFonts w:ascii="Courier New" w:hAnsi="Courier New" w:cs="Courier New"/>
          <w:color w:val="006600"/>
          <w:lang w:val="en-GB"/>
          <w:rPrChange w:id="1158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83"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1584"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1585" w:author="Dioguardi, Fabio" w:date="2018-10-23T11:24:00Z">
            <w:rPr>
              <w:rFonts w:ascii="Courier New" w:hAnsi="Courier New" w:cs="Courier New"/>
              <w:color w:val="006600"/>
            </w:rPr>
          </w:rPrChange>
        </w:rPr>
        <w:t>INFO     .......................</w:t>
      </w:r>
    </w:p>
    <w:p w14:paraId="15F29DBB" w14:textId="330959EE" w:rsidR="001805CA" w:rsidRPr="000E1A5F" w:rsidRDefault="001805CA" w:rsidP="001805CA">
      <w:pPr>
        <w:rPr>
          <w:rFonts w:ascii="Courier New" w:hAnsi="Courier New" w:cs="Courier New"/>
          <w:color w:val="006600"/>
          <w:lang w:val="en-GB"/>
          <w:rPrChange w:id="11586"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587" w:author="Dioguardi, Fabio" w:date="2018-10-23T11:24:00Z">
            <w:rPr>
              <w:rFonts w:ascii="Courier New" w:hAnsi="Courier New" w:cs="Courier New"/>
              <w:color w:val="006600"/>
            </w:rPr>
          </w:rPrChange>
        </w:rPr>
        <w:t>Level10</w:t>
      </w:r>
      <w:r w:rsidR="00492941" w:rsidRPr="000E1A5F">
        <w:rPr>
          <w:rFonts w:ascii="Courier New" w:hAnsi="Courier New" w:cs="Courier New"/>
          <w:color w:val="006600"/>
          <w:lang w:val="en-GB"/>
          <w:rPrChange w:id="11588" w:author="Dioguardi, Fabio" w:date="2018-10-23T11:24:00Z">
            <w:rPr>
              <w:rFonts w:ascii="Courier New" w:hAnsi="Courier New" w:cs="Courier New"/>
              <w:color w:val="006600"/>
            </w:rPr>
          </w:rPrChange>
        </w:rPr>
        <w:t xml:space="preserve">: </w:t>
      </w:r>
      <w:r w:rsidRPr="000E1A5F">
        <w:rPr>
          <w:rFonts w:ascii="Courier New" w:hAnsi="Courier New" w:cs="Courier New"/>
          <w:color w:val="006600"/>
          <w:lang w:val="en-GB"/>
          <w:rPrChange w:id="11589" w:author="Dioguardi, Fabio" w:date="2018-10-23T11:24:00Z">
            <w:rPr>
              <w:rFonts w:ascii="Courier New" w:hAnsi="Courier New" w:cs="Courier New"/>
              <w:color w:val="006600"/>
            </w:rPr>
          </w:rPrChange>
        </w:rPr>
        <w:t>INFO     waiting for new run....</w:t>
      </w:r>
    </w:p>
    <w:p w14:paraId="271BC379" w14:textId="7983BB11" w:rsidR="00DE3437" w:rsidRPr="000E1A5F" w:rsidRDefault="00DE3437" w:rsidP="001805CA">
      <w:pPr>
        <w:rPr>
          <w:lang w:val="en-GB"/>
          <w:rPrChange w:id="11590" w:author="Dioguardi, Fabio" w:date="2018-10-23T11:24:00Z">
            <w:rPr/>
          </w:rPrChange>
        </w:rPr>
      </w:pPr>
      <w:r w:rsidRPr="000E1A5F">
        <w:rPr>
          <w:lang w:val="en-GB"/>
          <w:rPrChange w:id="11591" w:author="Dioguardi, Fabio" w:date="2018-10-23T11:24:00Z">
            <w:rPr/>
          </w:rPrChange>
        </w:rPr>
        <w:t xml:space="preserve">Then the program pauses while </w:t>
      </w:r>
      <w:r w:rsidR="00116E2F" w:rsidRPr="000E1A5F">
        <w:rPr>
          <w:lang w:val="en-GB"/>
          <w:rPrChange w:id="11592" w:author="Dioguardi, Fabio" w:date="2018-10-23T11:24:00Z">
            <w:rPr/>
          </w:rPrChange>
        </w:rPr>
        <w:t xml:space="preserve">a countdown is </w:t>
      </w:r>
      <w:r w:rsidRPr="000E1A5F">
        <w:rPr>
          <w:lang w:val="en-GB"/>
          <w:rPrChange w:id="11593" w:author="Dioguardi, Fabio" w:date="2018-10-23T11:24:00Z">
            <w:rPr/>
          </w:rPrChange>
        </w:rPr>
        <w:t xml:space="preserve">activated. (Note that in the current FOXI version this time adjusted in a way that it is roughly 5 minutes. </w:t>
      </w:r>
      <w:r w:rsidR="00B471FA" w:rsidRPr="000E1A5F">
        <w:rPr>
          <w:lang w:val="en-GB"/>
          <w:rPrChange w:id="11594" w:author="Dioguardi, Fabio" w:date="2018-10-23T11:24:00Z">
            <w:rPr/>
          </w:rPrChange>
        </w:rPr>
        <w:t>T</w:t>
      </w:r>
      <w:r w:rsidRPr="000E1A5F">
        <w:rPr>
          <w:lang w:val="en-GB"/>
          <w:rPrChange w:id="11595" w:author="Dioguardi, Fabio" w:date="2018-10-23T11:24:00Z">
            <w:rPr/>
          </w:rPrChange>
        </w:rPr>
        <w:t xml:space="preserve">he </w:t>
      </w:r>
      <w:r w:rsidR="00B471FA" w:rsidRPr="000E1A5F">
        <w:rPr>
          <w:lang w:val="en-GB"/>
          <w:rPrChange w:id="11596" w:author="Dioguardi, Fabio" w:date="2018-10-23T11:24:00Z">
            <w:rPr/>
          </w:rPrChange>
        </w:rPr>
        <w:t xml:space="preserve">processing times for the </w:t>
      </w:r>
      <w:r w:rsidRPr="000E1A5F">
        <w:rPr>
          <w:lang w:val="en-GB"/>
          <w:rPrChange w:id="11597" w:author="Dioguardi, Fabio" w:date="2018-10-23T11:24:00Z">
            <w:rPr/>
          </w:rPrChange>
        </w:rPr>
        <w:t xml:space="preserve">program, however, </w:t>
      </w:r>
      <w:r w:rsidR="00B471FA" w:rsidRPr="000E1A5F">
        <w:rPr>
          <w:lang w:val="en-GB"/>
          <w:rPrChange w:id="11598" w:author="Dioguardi, Fabio" w:date="2018-10-23T11:24:00Z">
            <w:rPr/>
          </w:rPrChange>
        </w:rPr>
        <w:t>differ. For example, if it attempts to retrieve data from a</w:t>
      </w:r>
      <w:r w:rsidR="00907D90" w:rsidRPr="000E1A5F">
        <w:rPr>
          <w:lang w:val="en-GB"/>
          <w:rPrChange w:id="11599" w:author="Dioguardi, Fabio" w:date="2018-10-23T11:24:00Z">
            <w:rPr/>
          </w:rPrChange>
        </w:rPr>
        <w:t>n</w:t>
      </w:r>
      <w:r w:rsidR="00B471FA" w:rsidRPr="000E1A5F">
        <w:rPr>
          <w:lang w:val="en-GB"/>
          <w:rPrChange w:id="11600" w:author="Dioguardi, Fabio" w:date="2018-10-23T11:24:00Z">
            <w:rPr/>
          </w:rPrChange>
        </w:rPr>
        <w:t xml:space="preserve"> online source</w:t>
      </w:r>
      <w:r w:rsidR="00907D90" w:rsidRPr="000E1A5F">
        <w:rPr>
          <w:lang w:val="en-GB"/>
          <w:rPrChange w:id="11601" w:author="Dioguardi, Fabio" w:date="2018-10-23T11:24:00Z">
            <w:rPr/>
          </w:rPrChange>
        </w:rPr>
        <w:t xml:space="preserve"> that is currently unavailable</w:t>
      </w:r>
      <w:r w:rsidR="00B471FA" w:rsidRPr="000E1A5F">
        <w:rPr>
          <w:lang w:val="en-GB"/>
          <w:rPrChange w:id="11602" w:author="Dioguardi, Fabio" w:date="2018-10-23T11:24:00Z">
            <w:rPr/>
          </w:rPrChange>
        </w:rPr>
        <w:t xml:space="preserve"> </w:t>
      </w:r>
      <w:r w:rsidRPr="000E1A5F">
        <w:rPr>
          <w:lang w:val="en-GB"/>
          <w:rPrChange w:id="11603" w:author="Dioguardi, Fabio" w:date="2018-10-23T11:24:00Z">
            <w:rPr/>
          </w:rPrChange>
        </w:rPr>
        <w:t>this might cause a slight delay</w:t>
      </w:r>
      <w:r w:rsidR="00B471FA" w:rsidRPr="000E1A5F">
        <w:rPr>
          <w:lang w:val="en-GB"/>
          <w:rPrChange w:id="11604" w:author="Dioguardi, Fabio" w:date="2018-10-23T11:24:00Z">
            <w:rPr/>
          </w:rPrChange>
        </w:rPr>
        <w:t>.)</w:t>
      </w:r>
    </w:p>
    <w:p w14:paraId="0D5C106B" w14:textId="55946A2D" w:rsidR="00B471FA" w:rsidRPr="000E1A5F" w:rsidRDefault="00B471FA" w:rsidP="00C96594">
      <w:pPr>
        <w:rPr>
          <w:lang w:val="en-GB"/>
          <w:rPrChange w:id="11605" w:author="Dioguardi, Fabio" w:date="2018-10-23T11:24:00Z">
            <w:rPr/>
          </w:rPrChange>
        </w:rPr>
      </w:pPr>
      <w:r w:rsidRPr="000E1A5F">
        <w:rPr>
          <w:lang w:val="en-GB"/>
          <w:rPrChange w:id="11606" w:author="Dioguardi, Fabio" w:date="2018-10-23T11:24:00Z">
            <w:rPr/>
          </w:rPrChange>
        </w:rPr>
        <w:t xml:space="preserve">The operator is informed every 30 seconds about the countdown time left by </w:t>
      </w:r>
      <w:r w:rsidR="00907D90" w:rsidRPr="000E1A5F">
        <w:rPr>
          <w:lang w:val="en-GB"/>
          <w:rPrChange w:id="11607" w:author="Dioguardi, Fabio" w:date="2018-10-23T11:24:00Z">
            <w:rPr/>
          </w:rPrChange>
        </w:rPr>
        <w:t>a message such as</w:t>
      </w:r>
    </w:p>
    <w:p w14:paraId="6A743236" w14:textId="06E241A7" w:rsidR="00B471FA" w:rsidRPr="000E1A5F" w:rsidRDefault="00B471FA" w:rsidP="00B471FA">
      <w:pPr>
        <w:ind w:left="720"/>
        <w:rPr>
          <w:rFonts w:ascii="Courier New" w:hAnsi="Courier New" w:cs="Courier New"/>
          <w:color w:val="006600"/>
          <w:lang w:val="en-GB"/>
          <w:rPrChange w:id="11608"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609" w:author="Dioguardi, Fabio" w:date="2018-10-23T11:24:00Z">
            <w:rPr>
              <w:rFonts w:ascii="Courier New" w:hAnsi="Courier New" w:cs="Courier New"/>
              <w:color w:val="006600"/>
            </w:rPr>
          </w:rPrChange>
        </w:rPr>
        <w:t>...next run in 270 seconds</w:t>
      </w:r>
    </w:p>
    <w:p w14:paraId="57DDD93D" w14:textId="4AB78021" w:rsidR="00B471FA" w:rsidRPr="000E1A5F" w:rsidRDefault="00B471FA" w:rsidP="00B471FA">
      <w:pPr>
        <w:ind w:left="720"/>
        <w:rPr>
          <w:lang w:val="en-GB"/>
          <w:rPrChange w:id="11610" w:author="Dioguardi, Fabio" w:date="2018-10-23T11:24:00Z">
            <w:rPr/>
          </w:rPrChange>
        </w:rPr>
      </w:pPr>
      <w:r w:rsidRPr="000E1A5F">
        <w:rPr>
          <w:rFonts w:ascii="Courier New" w:hAnsi="Courier New" w:cs="Courier New"/>
          <w:color w:val="006600"/>
          <w:lang w:val="en-GB"/>
          <w:rPrChange w:id="11611" w:author="Dioguardi, Fabio" w:date="2018-10-23T11:24:00Z">
            <w:rPr>
              <w:rFonts w:ascii="Courier New" w:hAnsi="Courier New" w:cs="Courier New"/>
              <w:color w:val="006600"/>
            </w:rPr>
          </w:rPrChange>
        </w:rPr>
        <w:t>.....</w:t>
      </w:r>
    </w:p>
    <w:p w14:paraId="1CCA305D" w14:textId="02751313" w:rsidR="00B471FA" w:rsidRPr="000E1A5F" w:rsidRDefault="00B471FA" w:rsidP="00B471FA">
      <w:pPr>
        <w:ind w:left="720"/>
        <w:rPr>
          <w:rFonts w:ascii="Courier New" w:hAnsi="Courier New" w:cs="Courier New"/>
          <w:color w:val="006600"/>
          <w:lang w:val="en-GB"/>
          <w:rPrChange w:id="11612" w:author="Dioguardi, Fabio" w:date="2018-10-23T11:24:00Z">
            <w:rPr>
              <w:rFonts w:ascii="Courier New" w:hAnsi="Courier New" w:cs="Courier New"/>
              <w:color w:val="006600"/>
            </w:rPr>
          </w:rPrChange>
        </w:rPr>
      </w:pPr>
      <w:r w:rsidRPr="000E1A5F">
        <w:rPr>
          <w:rFonts w:ascii="Courier New" w:hAnsi="Courier New" w:cs="Courier New"/>
          <w:color w:val="006600"/>
          <w:lang w:val="en-GB"/>
          <w:rPrChange w:id="11613" w:author="Dioguardi, Fabio" w:date="2018-10-23T11:24:00Z">
            <w:rPr>
              <w:rFonts w:ascii="Courier New" w:hAnsi="Courier New" w:cs="Courier New"/>
              <w:color w:val="006600"/>
            </w:rPr>
          </w:rPrChange>
        </w:rPr>
        <w:t>...next run in 240 seconds</w:t>
      </w:r>
    </w:p>
    <w:p w14:paraId="13AE2D30" w14:textId="77777777" w:rsidR="00B471FA" w:rsidRPr="000E1A5F" w:rsidRDefault="00B471FA" w:rsidP="00B471FA">
      <w:pPr>
        <w:ind w:left="720"/>
        <w:rPr>
          <w:lang w:val="en-GB"/>
          <w:rPrChange w:id="11614" w:author="Dioguardi, Fabio" w:date="2018-10-23T11:24:00Z">
            <w:rPr/>
          </w:rPrChange>
        </w:rPr>
      </w:pPr>
      <w:r w:rsidRPr="000E1A5F">
        <w:rPr>
          <w:rFonts w:ascii="Courier New" w:hAnsi="Courier New" w:cs="Courier New"/>
          <w:color w:val="006600"/>
          <w:lang w:val="en-GB"/>
          <w:rPrChange w:id="11615" w:author="Dioguardi, Fabio" w:date="2018-10-23T11:24:00Z">
            <w:rPr>
              <w:rFonts w:ascii="Courier New" w:hAnsi="Courier New" w:cs="Courier New"/>
              <w:color w:val="006600"/>
            </w:rPr>
          </w:rPrChange>
        </w:rPr>
        <w:t>.....</w:t>
      </w:r>
    </w:p>
    <w:p w14:paraId="2B889D6D" w14:textId="58DE0037" w:rsidR="00B471FA" w:rsidRPr="000E1A5F" w:rsidRDefault="00B471FA" w:rsidP="00C96594">
      <w:pPr>
        <w:rPr>
          <w:lang w:val="en-GB"/>
          <w:rPrChange w:id="11616" w:author="Dioguardi, Fabio" w:date="2018-10-23T11:24:00Z">
            <w:rPr/>
          </w:rPrChange>
        </w:rPr>
      </w:pPr>
      <w:r w:rsidRPr="000E1A5F">
        <w:rPr>
          <w:lang w:val="en-GB"/>
          <w:rPrChange w:id="11617" w:author="Dioguardi, Fabio" w:date="2018-10-23T11:24:00Z">
            <w:rPr/>
          </w:rPrChange>
        </w:rPr>
        <w:t>The last ten seconds of the countdown are displayed and acoustically accompanied a beep. This procedure is to keep the operator updated about how much time he has to apply changes</w:t>
      </w:r>
      <w:r w:rsidR="00907D90" w:rsidRPr="000E1A5F">
        <w:rPr>
          <w:lang w:val="en-GB"/>
          <w:rPrChange w:id="11618" w:author="Dioguardi, Fabio" w:date="2018-10-23T11:24:00Z">
            <w:rPr/>
          </w:rPrChange>
        </w:rPr>
        <w:t xml:space="preserve">, for example </w:t>
      </w:r>
      <w:r w:rsidRPr="000E1A5F">
        <w:rPr>
          <w:lang w:val="en-GB"/>
          <w:rPrChange w:id="11619" w:author="Dioguardi, Fabio" w:date="2018-10-23T11:24:00Z">
            <w:rPr/>
          </w:rPrChange>
        </w:rPr>
        <w:t>to modify the plume height file fix_OBSin.txt and</w:t>
      </w:r>
      <w:r w:rsidR="00907D90" w:rsidRPr="000E1A5F">
        <w:rPr>
          <w:lang w:val="en-GB"/>
          <w:rPrChange w:id="11620" w:author="Dioguardi, Fabio" w:date="2018-10-23T11:24:00Z">
            <w:rPr/>
          </w:rPrChange>
        </w:rPr>
        <w:t>/or</w:t>
      </w:r>
      <w:r w:rsidRPr="000E1A5F">
        <w:rPr>
          <w:lang w:val="en-GB"/>
          <w:rPrChange w:id="11621" w:author="Dioguardi, Fabio" w:date="2018-10-23T11:24:00Z">
            <w:rPr/>
          </w:rPrChange>
        </w:rPr>
        <w:t xml:space="preserve"> to make changes via FIX</w:t>
      </w:r>
      <w:r w:rsidR="00907D90" w:rsidRPr="000E1A5F">
        <w:rPr>
          <w:lang w:val="en-GB"/>
          <w:rPrChange w:id="11622" w:author="Dioguardi, Fabio" w:date="2018-10-23T11:24:00Z">
            <w:rPr/>
          </w:rPrChange>
        </w:rPr>
        <w:t>,</w:t>
      </w:r>
      <w:r w:rsidRPr="000E1A5F">
        <w:rPr>
          <w:lang w:val="en-GB"/>
          <w:rPrChange w:id="11623" w:author="Dioguardi, Fabio" w:date="2018-10-23T11:24:00Z">
            <w:rPr/>
          </w:rPrChange>
        </w:rPr>
        <w:t xml:space="preserve"> before the new run is started.</w:t>
      </w:r>
    </w:p>
    <w:p w14:paraId="2AA0C0D6" w14:textId="57BB1D4A" w:rsidR="00116E2F" w:rsidRPr="000E1A5F" w:rsidRDefault="00B471FA" w:rsidP="00C96594">
      <w:pPr>
        <w:rPr>
          <w:lang w:val="en-GB"/>
          <w:rPrChange w:id="11624" w:author="Dioguardi, Fabio" w:date="2018-10-23T11:24:00Z">
            <w:rPr/>
          </w:rPrChange>
        </w:rPr>
      </w:pPr>
      <w:r w:rsidRPr="000E1A5F">
        <w:rPr>
          <w:lang w:val="en-GB"/>
          <w:rPrChange w:id="11625" w:author="Dioguardi, Fabio" w:date="2018-10-23T11:24:00Z">
            <w:rPr/>
          </w:rPrChange>
        </w:rPr>
        <w:t xml:space="preserve">After the countdown is </w:t>
      </w:r>
      <w:r w:rsidR="00907D90" w:rsidRPr="000E1A5F">
        <w:rPr>
          <w:lang w:val="en-GB"/>
          <w:rPrChange w:id="11626" w:author="Dioguardi, Fabio" w:date="2018-10-23T11:24:00Z">
            <w:rPr/>
          </w:rPrChange>
        </w:rPr>
        <w:t>complete</w:t>
      </w:r>
      <w:r w:rsidRPr="000E1A5F">
        <w:rPr>
          <w:lang w:val="en-GB"/>
          <w:rPrChange w:id="11627" w:author="Dioguardi, Fabio" w:date="2018-10-23T11:24:00Z">
            <w:rPr/>
          </w:rPrChange>
        </w:rPr>
        <w:t>, the program closes the loop and returns to Step 2.</w:t>
      </w:r>
    </w:p>
    <w:p w14:paraId="090E5EAB" w14:textId="77777777" w:rsidR="00116E2F" w:rsidRPr="000E1A5F" w:rsidRDefault="00116E2F" w:rsidP="00C96594">
      <w:pPr>
        <w:rPr>
          <w:lang w:val="en-GB"/>
          <w:rPrChange w:id="11628" w:author="Dioguardi, Fabio" w:date="2018-10-23T11:24:00Z">
            <w:rPr/>
          </w:rPrChange>
        </w:rPr>
      </w:pPr>
    </w:p>
    <w:p w14:paraId="77E99497" w14:textId="77777777" w:rsidR="00B471FA" w:rsidRPr="000E1A5F" w:rsidRDefault="00B471FA" w:rsidP="00C96594">
      <w:pPr>
        <w:rPr>
          <w:lang w:val="en-GB"/>
          <w:rPrChange w:id="11629" w:author="Dioguardi, Fabio" w:date="2018-10-23T11:24:00Z">
            <w:rPr/>
          </w:rPrChange>
        </w:rPr>
      </w:pPr>
    </w:p>
    <w:p w14:paraId="3F661353" w14:textId="77777777" w:rsidR="00AA65D2" w:rsidRPr="000E1A5F" w:rsidRDefault="00AA65D2">
      <w:pPr>
        <w:rPr>
          <w:rFonts w:ascii="Cambria" w:hAnsi="Cambria"/>
          <w:b/>
          <w:bCs/>
          <w:kern w:val="32"/>
          <w:sz w:val="32"/>
          <w:szCs w:val="32"/>
          <w:lang w:val="en-GB"/>
          <w:rPrChange w:id="11630" w:author="Dioguardi, Fabio" w:date="2018-10-23T11:24:00Z">
            <w:rPr>
              <w:rFonts w:ascii="Cambria" w:hAnsi="Cambria"/>
              <w:b/>
              <w:bCs/>
              <w:kern w:val="32"/>
              <w:sz w:val="32"/>
              <w:szCs w:val="32"/>
            </w:rPr>
          </w:rPrChange>
        </w:rPr>
      </w:pPr>
      <w:r w:rsidRPr="000E1A5F">
        <w:rPr>
          <w:lang w:val="en-GB"/>
          <w:rPrChange w:id="11631" w:author="Dioguardi, Fabio" w:date="2018-10-23T11:24:00Z">
            <w:rPr/>
          </w:rPrChange>
        </w:rPr>
        <w:br w:type="page"/>
      </w:r>
    </w:p>
    <w:p w14:paraId="73061163" w14:textId="415D81A8" w:rsidR="00492941" w:rsidRPr="000E1A5F" w:rsidRDefault="00D11C49" w:rsidP="005B3DDE">
      <w:pPr>
        <w:pStyle w:val="Heading1"/>
        <w:rPr>
          <w:lang w:val="en-GB"/>
          <w:rPrChange w:id="11632" w:author="Dioguardi, Fabio" w:date="2018-10-23T11:24:00Z">
            <w:rPr/>
          </w:rPrChange>
        </w:rPr>
      </w:pPr>
      <w:bookmarkStart w:id="11633" w:name="_Toc528058542"/>
      <w:proofErr w:type="spellStart"/>
      <w:r w:rsidRPr="000E1A5F">
        <w:rPr>
          <w:lang w:val="en-GB"/>
          <w:rPrChange w:id="11634" w:author="Dioguardi, Fabio" w:date="2018-10-23T11:24:00Z">
            <w:rPr/>
          </w:rPrChange>
        </w:rPr>
        <w:lastRenderedPageBreak/>
        <w:t>FoxScreen</w:t>
      </w:r>
      <w:bookmarkEnd w:id="11633"/>
      <w:proofErr w:type="spellEnd"/>
    </w:p>
    <w:p w14:paraId="4AD5EF76" w14:textId="77777777" w:rsidR="00492941" w:rsidRPr="000E1A5F" w:rsidRDefault="00492941" w:rsidP="00492941">
      <w:pPr>
        <w:rPr>
          <w:lang w:val="en-GB"/>
          <w:rPrChange w:id="11635" w:author="Dioguardi, Fabio" w:date="2018-10-23T11:24:00Z">
            <w:rPr/>
          </w:rPrChange>
        </w:rPr>
      </w:pPr>
    </w:p>
    <w:p w14:paraId="5C5ACD97" w14:textId="022BFA2B" w:rsidR="00033A42" w:rsidRPr="000E1A5F" w:rsidRDefault="00D11C49" w:rsidP="00492941">
      <w:pPr>
        <w:rPr>
          <w:lang w:val="en-GB"/>
          <w:rPrChange w:id="11636" w:author="Dioguardi, Fabio" w:date="2018-10-23T11:24:00Z">
            <w:rPr/>
          </w:rPrChange>
        </w:rPr>
      </w:pPr>
      <w:proofErr w:type="spellStart"/>
      <w:r w:rsidRPr="000E1A5F">
        <w:rPr>
          <w:lang w:val="en-GB"/>
          <w:rPrChange w:id="11637" w:author="Dioguardi, Fabio" w:date="2018-10-23T11:24:00Z">
            <w:rPr/>
          </w:rPrChange>
        </w:rPr>
        <w:t>FoxScreen</w:t>
      </w:r>
      <w:proofErr w:type="spellEnd"/>
      <w:r w:rsidR="00492941" w:rsidRPr="000E1A5F">
        <w:rPr>
          <w:lang w:val="en-GB"/>
          <w:rPrChange w:id="11638" w:author="Dioguardi, Fabio" w:date="2018-10-23T11:24:00Z">
            <w:rPr/>
          </w:rPrChange>
        </w:rPr>
        <w:t xml:space="preserve"> is a tool developed to bundle all important output files </w:t>
      </w:r>
      <w:r w:rsidR="00DF44A8" w:rsidRPr="000E1A5F">
        <w:rPr>
          <w:lang w:val="en-GB"/>
          <w:rPrChange w:id="11639" w:author="Dioguardi, Fabio" w:date="2018-10-23T11:24:00Z">
            <w:rPr/>
          </w:rPrChange>
        </w:rPr>
        <w:t>for</w:t>
      </w:r>
      <w:r w:rsidR="0067239C" w:rsidRPr="000E1A5F">
        <w:rPr>
          <w:lang w:val="en-GB"/>
          <w:rPrChange w:id="11640" w:author="Dioguardi, Fabio" w:date="2018-10-23T11:24:00Z">
            <w:rPr/>
          </w:rPrChange>
        </w:rPr>
        <w:t xml:space="preserve"> display</w:t>
      </w:r>
      <w:r w:rsidR="00DF44A8" w:rsidRPr="000E1A5F">
        <w:rPr>
          <w:lang w:val="en-GB"/>
          <w:rPrChange w:id="11641" w:author="Dioguardi, Fabio" w:date="2018-10-23T11:24:00Z">
            <w:rPr/>
          </w:rPrChange>
        </w:rPr>
        <w:t>ing</w:t>
      </w:r>
      <w:r w:rsidR="0067239C" w:rsidRPr="000E1A5F">
        <w:rPr>
          <w:lang w:val="en-GB"/>
          <w:rPrChange w:id="11642" w:author="Dioguardi, Fabio" w:date="2018-10-23T11:24:00Z">
            <w:rPr/>
          </w:rPrChange>
        </w:rPr>
        <w:t xml:space="preserve"> them on </w:t>
      </w:r>
      <w:r w:rsidR="00033A42" w:rsidRPr="000E1A5F">
        <w:rPr>
          <w:lang w:val="en-GB"/>
          <w:rPrChange w:id="11643" w:author="Dioguardi, Fabio" w:date="2018-10-23T11:24:00Z">
            <w:rPr/>
          </w:rPrChange>
        </w:rPr>
        <w:t xml:space="preserve">a single </w:t>
      </w:r>
      <w:r w:rsidR="0067239C" w:rsidRPr="000E1A5F">
        <w:rPr>
          <w:lang w:val="en-GB"/>
          <w:rPrChange w:id="11644" w:author="Dioguardi, Fabio" w:date="2018-10-23T11:24:00Z">
            <w:rPr/>
          </w:rPrChange>
        </w:rPr>
        <w:t>screen.</w:t>
      </w:r>
      <w:r w:rsidR="00033A42" w:rsidRPr="000E1A5F">
        <w:rPr>
          <w:lang w:val="en-GB"/>
          <w:rPrChange w:id="11645" w:author="Dioguardi, Fabio" w:date="2018-10-23T11:24:00Z">
            <w:rPr/>
          </w:rPrChange>
        </w:rPr>
        <w:t xml:space="preserve"> Its purpose is to provide the operator with all relevant information at one glance.</w:t>
      </w:r>
    </w:p>
    <w:p w14:paraId="6CBA3CEC" w14:textId="6F0D0E26" w:rsidR="00BC36B1" w:rsidRPr="000E1A5F" w:rsidRDefault="00033A42" w:rsidP="00492941">
      <w:pPr>
        <w:rPr>
          <w:lang w:val="en-GB"/>
          <w:rPrChange w:id="11646" w:author="Dioguardi, Fabio" w:date="2018-10-23T11:24:00Z">
            <w:rPr/>
          </w:rPrChange>
        </w:rPr>
      </w:pPr>
      <w:r w:rsidRPr="000E1A5F">
        <w:rPr>
          <w:lang w:val="en-GB"/>
          <w:rPrChange w:id="11647" w:author="Dioguardi, Fabio" w:date="2018-10-23T11:24:00Z">
            <w:rPr/>
          </w:rPrChange>
        </w:rPr>
        <w:t xml:space="preserve">To use it, place the script </w:t>
      </w:r>
      <w:r w:rsidR="00D11C49" w:rsidRPr="000E1A5F">
        <w:rPr>
          <w:i/>
          <w:lang w:val="en-GB"/>
          <w:rPrChange w:id="11648" w:author="Dioguardi, Fabio" w:date="2018-10-23T11:24:00Z">
            <w:rPr>
              <w:i/>
            </w:rPr>
          </w:rPrChange>
        </w:rPr>
        <w:t>FoxScreen</w:t>
      </w:r>
      <w:r w:rsidRPr="000E1A5F">
        <w:rPr>
          <w:i/>
          <w:lang w:val="en-GB"/>
          <w:rPrChange w:id="11649" w:author="Dioguardi, Fabio" w:date="2018-10-23T11:24:00Z">
            <w:rPr>
              <w:i/>
            </w:rPr>
          </w:rPrChange>
        </w:rPr>
        <w:t>.py</w:t>
      </w:r>
      <w:r w:rsidRPr="000E1A5F">
        <w:rPr>
          <w:lang w:val="en-GB"/>
          <w:rPrChange w:id="11650" w:author="Dioguardi, Fabio" w:date="2018-10-23T11:24:00Z">
            <w:rPr/>
          </w:rPrChange>
        </w:rPr>
        <w:t xml:space="preserve"> in </w:t>
      </w:r>
      <w:r w:rsidR="00B2107A" w:rsidRPr="000E1A5F">
        <w:rPr>
          <w:lang w:val="en-GB"/>
          <w:rPrChange w:id="11651" w:author="Dioguardi, Fabio" w:date="2018-10-23T11:24:00Z">
            <w:rPr/>
          </w:rPrChange>
        </w:rPr>
        <w:t xml:space="preserve">the active working folder (i.e., </w:t>
      </w:r>
      <w:r w:rsidRPr="000E1A5F">
        <w:rPr>
          <w:lang w:val="en-GB"/>
          <w:rPrChange w:id="11652" w:author="Dioguardi, Fabio" w:date="2018-10-23T11:24:00Z">
            <w:rPr/>
          </w:rPrChange>
        </w:rPr>
        <w:t xml:space="preserve">the folder in which also FIX and FOXI are located) and </w:t>
      </w:r>
      <w:r w:rsidR="006745C3" w:rsidRPr="000E1A5F">
        <w:rPr>
          <w:lang w:val="en-GB"/>
          <w:rPrChange w:id="11653" w:author="Dioguardi, Fabio" w:date="2018-10-23T11:24:00Z">
            <w:rPr/>
          </w:rPrChange>
        </w:rPr>
        <w:t xml:space="preserve">run it. </w:t>
      </w:r>
    </w:p>
    <w:p w14:paraId="3FECD6AF" w14:textId="6C0A43ED" w:rsidR="003E535D" w:rsidRPr="000E1A5F" w:rsidRDefault="002213B5" w:rsidP="00847DF3">
      <w:pPr>
        <w:rPr>
          <w:lang w:val="en-GB"/>
          <w:rPrChange w:id="11654" w:author="Dioguardi, Fabio" w:date="2018-10-23T11:24:00Z">
            <w:rPr/>
          </w:rPrChange>
        </w:rPr>
      </w:pPr>
      <w:r w:rsidRPr="000E1A5F">
        <w:rPr>
          <w:lang w:val="en-GB"/>
          <w:rPrChange w:id="11655" w:author="Dioguardi, Fabio" w:date="2018-10-23T11:24:00Z">
            <w:rPr/>
          </w:rPrChange>
        </w:rPr>
        <w:t xml:space="preserve">Once started, the </w:t>
      </w:r>
      <w:r w:rsidR="00983CE2" w:rsidRPr="000E1A5F">
        <w:rPr>
          <w:lang w:val="en-GB"/>
          <w:rPrChange w:id="11656" w:author="Dioguardi, Fabio" w:date="2018-10-23T11:24:00Z">
            <w:rPr/>
          </w:rPrChange>
        </w:rPr>
        <w:t xml:space="preserve">program </w:t>
      </w:r>
      <w:r w:rsidR="003E535D" w:rsidRPr="000E1A5F">
        <w:rPr>
          <w:lang w:val="en-GB"/>
          <w:rPrChange w:id="11657" w:author="Dioguardi, Fabio" w:date="2018-10-23T11:24:00Z">
            <w:rPr/>
          </w:rPrChange>
        </w:rPr>
        <w:t xml:space="preserve">first </w:t>
      </w:r>
      <w:r w:rsidR="00983CE2" w:rsidRPr="000E1A5F">
        <w:rPr>
          <w:lang w:val="en-GB"/>
          <w:rPrChange w:id="11658" w:author="Dioguardi, Fabio" w:date="2018-10-23T11:24:00Z">
            <w:rPr/>
          </w:rPrChange>
        </w:rPr>
        <w:t>asks for the name of the data set (i.e.</w:t>
      </w:r>
      <w:r w:rsidR="00B2107A" w:rsidRPr="000E1A5F">
        <w:rPr>
          <w:lang w:val="en-GB"/>
          <w:rPrChange w:id="11659" w:author="Dioguardi, Fabio" w:date="2018-10-23T11:24:00Z">
            <w:rPr/>
          </w:rPrChange>
        </w:rPr>
        <w:t>,</w:t>
      </w:r>
      <w:r w:rsidR="00983CE2" w:rsidRPr="000E1A5F">
        <w:rPr>
          <w:lang w:val="en-GB"/>
          <w:rPrChange w:id="11660" w:author="Dioguardi, Fabio" w:date="2018-10-23T11:24:00Z">
            <w:rPr/>
          </w:rPrChange>
        </w:rPr>
        <w:t xml:space="preserve"> the identifier the operator assigned to the run when FOXI was initiated).</w:t>
      </w:r>
      <w:r w:rsidR="003E535D" w:rsidRPr="000E1A5F">
        <w:rPr>
          <w:lang w:val="en-GB"/>
          <w:rPrChange w:id="11661" w:author="Dioguardi, Fabio" w:date="2018-10-23T11:24:00Z">
            <w:rPr/>
          </w:rPrChange>
        </w:rPr>
        <w:t xml:space="preserve"> Thereafter, a window opens, displaying</w:t>
      </w:r>
      <w:r w:rsidR="003C3BAE" w:rsidRPr="000E1A5F">
        <w:rPr>
          <w:lang w:val="en-GB"/>
          <w:rPrChange w:id="11662" w:author="Dioguardi, Fabio" w:date="2018-10-23T11:24:00Z">
            <w:rPr/>
          </w:rPrChange>
        </w:rPr>
        <w:t xml:space="preserve"> </w:t>
      </w:r>
      <w:r w:rsidR="00DF44A8" w:rsidRPr="000E1A5F">
        <w:rPr>
          <w:lang w:val="en-GB"/>
          <w:rPrChange w:id="11663" w:author="Dioguardi, Fabio" w:date="2018-10-23T11:24:00Z">
            <w:rPr/>
          </w:rPrChange>
        </w:rPr>
        <w:t>a montage</w:t>
      </w:r>
      <w:r w:rsidR="003E535D" w:rsidRPr="000E1A5F">
        <w:rPr>
          <w:lang w:val="en-GB"/>
          <w:rPrChange w:id="11664" w:author="Dioguardi, Fabio" w:date="2018-10-23T11:24:00Z">
            <w:rPr/>
          </w:rPrChange>
        </w:rPr>
        <w:t xml:space="preserve"> of </w:t>
      </w:r>
      <w:r w:rsidR="003C3BAE" w:rsidRPr="000E1A5F">
        <w:rPr>
          <w:lang w:val="en-GB"/>
          <w:rPrChange w:id="11665" w:author="Dioguardi, Fabio" w:date="2018-10-23T11:24:00Z">
            <w:rPr/>
          </w:rPrChange>
        </w:rPr>
        <w:t xml:space="preserve">six </w:t>
      </w:r>
      <w:r w:rsidR="003E535D" w:rsidRPr="000E1A5F">
        <w:rPr>
          <w:lang w:val="en-GB"/>
          <w:rPrChange w:id="11666" w:author="Dioguardi, Fabio" w:date="2018-10-23T11:24:00Z">
            <w:rPr/>
          </w:rPrChange>
        </w:rPr>
        <w:t>separated monitors</w:t>
      </w:r>
      <w:r w:rsidR="003C3BAE" w:rsidRPr="000E1A5F">
        <w:rPr>
          <w:lang w:val="en-GB"/>
          <w:rPrChange w:id="11667" w:author="Dioguardi, Fabio" w:date="2018-10-23T11:24:00Z">
            <w:rPr/>
          </w:rPrChange>
        </w:rPr>
        <w:t xml:space="preserve"> (see </w:t>
      </w:r>
      <w:r w:rsidR="00282310" w:rsidRPr="000E1A5F">
        <w:rPr>
          <w:lang w:val="en-GB"/>
          <w:rPrChange w:id="11668" w:author="Dioguardi, Fabio" w:date="2018-10-23T11:24:00Z">
            <w:rPr/>
          </w:rPrChange>
        </w:rPr>
        <w:fldChar w:fldCharType="begin"/>
      </w:r>
      <w:r w:rsidR="00282310" w:rsidRPr="000E1A5F">
        <w:rPr>
          <w:lang w:val="en-GB"/>
          <w:rPrChange w:id="11669" w:author="Dioguardi, Fabio" w:date="2018-10-23T11:24:00Z">
            <w:rPr/>
          </w:rPrChange>
        </w:rPr>
        <w:instrText xml:space="preserve"> REF _Ref482879250 \h </w:instrText>
      </w:r>
      <w:r w:rsidR="00282310" w:rsidRPr="000E1A5F">
        <w:rPr>
          <w:lang w:val="en-GB"/>
          <w:rPrChange w:id="11670" w:author="Dioguardi, Fabio" w:date="2018-10-23T11:24:00Z">
            <w:rPr/>
          </w:rPrChange>
        </w:rPr>
      </w:r>
      <w:r w:rsidR="00282310" w:rsidRPr="000E1A5F">
        <w:rPr>
          <w:lang w:val="en-GB"/>
          <w:rPrChange w:id="11671" w:author="Dioguardi, Fabio" w:date="2018-10-23T11:24:00Z">
            <w:rPr/>
          </w:rPrChange>
        </w:rPr>
        <w:fldChar w:fldCharType="separate"/>
      </w:r>
      <w:r w:rsidR="00DE7C99" w:rsidRPr="000E1A5F">
        <w:rPr>
          <w:lang w:val="en-GB"/>
          <w:rPrChange w:id="11672" w:author="Dioguardi, Fabio" w:date="2018-10-23T11:24:00Z">
            <w:rPr/>
          </w:rPrChange>
        </w:rPr>
        <w:t xml:space="preserve">Figure </w:t>
      </w:r>
      <w:r w:rsidR="00DE7C99" w:rsidRPr="000E1A5F">
        <w:rPr>
          <w:noProof/>
          <w:lang w:val="en-GB"/>
          <w:rPrChange w:id="11673" w:author="Dioguardi, Fabio" w:date="2018-10-23T11:24:00Z">
            <w:rPr>
              <w:noProof/>
            </w:rPr>
          </w:rPrChange>
        </w:rPr>
        <w:t>61</w:t>
      </w:r>
      <w:r w:rsidR="00282310" w:rsidRPr="000E1A5F">
        <w:rPr>
          <w:lang w:val="en-GB"/>
          <w:rPrChange w:id="11674" w:author="Dioguardi, Fabio" w:date="2018-10-23T11:24:00Z">
            <w:rPr/>
          </w:rPrChange>
        </w:rPr>
        <w:fldChar w:fldCharType="end"/>
      </w:r>
      <w:r w:rsidR="00847DF3" w:rsidRPr="000E1A5F">
        <w:rPr>
          <w:lang w:val="en-GB"/>
          <w:rPrChange w:id="11675" w:author="Dioguardi, Fabio" w:date="2018-10-23T11:24:00Z">
            <w:rPr/>
          </w:rPrChange>
        </w:rPr>
        <w:t>).</w:t>
      </w:r>
      <w:r w:rsidR="00F86A5D" w:rsidRPr="000E1A5F">
        <w:rPr>
          <w:lang w:val="en-GB"/>
          <w:rPrChange w:id="11676" w:author="Dioguardi, Fabio" w:date="2018-10-23T11:24:00Z">
            <w:rPr/>
          </w:rPrChange>
        </w:rPr>
        <w:pict w14:anchorId="11F7EB86">
          <v:shape id="_x0000_i1048" type="#_x0000_t75" style="width:450pt;height:318pt">
            <v:imagedata r:id="rId72" o:title="REFIRmonitor"/>
          </v:shape>
        </w:pict>
      </w:r>
    </w:p>
    <w:p w14:paraId="676E6D3B" w14:textId="28DDCD49" w:rsidR="003E535D" w:rsidRPr="000E1A5F" w:rsidRDefault="003E535D" w:rsidP="003E535D">
      <w:pPr>
        <w:pStyle w:val="Caption"/>
        <w:rPr>
          <w:lang w:val="en-GB"/>
          <w:rPrChange w:id="11677" w:author="Dioguardi, Fabio" w:date="2018-10-23T11:24:00Z">
            <w:rPr/>
          </w:rPrChange>
        </w:rPr>
      </w:pPr>
      <w:bookmarkStart w:id="11678" w:name="_Ref482879250"/>
      <w:r w:rsidRPr="000E1A5F">
        <w:rPr>
          <w:lang w:val="en-GB"/>
          <w:rPrChange w:id="11679" w:author="Dioguardi, Fabio" w:date="2018-10-23T11:24:00Z">
            <w:rPr/>
          </w:rPrChange>
        </w:rPr>
        <w:t xml:space="preserve">Figure </w:t>
      </w:r>
      <w:r w:rsidRPr="000E1A5F">
        <w:rPr>
          <w:lang w:val="en-GB"/>
          <w:rPrChange w:id="11680" w:author="Dioguardi, Fabio" w:date="2018-10-23T11:24:00Z">
            <w:rPr/>
          </w:rPrChange>
        </w:rPr>
        <w:fldChar w:fldCharType="begin"/>
      </w:r>
      <w:r w:rsidRPr="000E1A5F">
        <w:rPr>
          <w:lang w:val="en-GB"/>
          <w:rPrChange w:id="11681" w:author="Dioguardi, Fabio" w:date="2018-10-23T11:24:00Z">
            <w:rPr/>
          </w:rPrChange>
        </w:rPr>
        <w:instrText xml:space="preserve"> SEQ Figure \* ARABIC </w:instrText>
      </w:r>
      <w:r w:rsidRPr="000E1A5F">
        <w:rPr>
          <w:lang w:val="en-GB"/>
          <w:rPrChange w:id="11682" w:author="Dioguardi, Fabio" w:date="2018-10-23T11:24:00Z">
            <w:rPr/>
          </w:rPrChange>
        </w:rPr>
        <w:fldChar w:fldCharType="separate"/>
      </w:r>
      <w:r w:rsidR="00DE7C99" w:rsidRPr="000E1A5F">
        <w:rPr>
          <w:noProof/>
          <w:lang w:val="en-GB"/>
          <w:rPrChange w:id="11683" w:author="Dioguardi, Fabio" w:date="2018-10-23T11:24:00Z">
            <w:rPr>
              <w:noProof/>
            </w:rPr>
          </w:rPrChange>
        </w:rPr>
        <w:t>61</w:t>
      </w:r>
      <w:r w:rsidRPr="000E1A5F">
        <w:rPr>
          <w:lang w:val="en-GB"/>
          <w:rPrChange w:id="11684" w:author="Dioguardi, Fabio" w:date="2018-10-23T11:24:00Z">
            <w:rPr/>
          </w:rPrChange>
        </w:rPr>
        <w:fldChar w:fldCharType="end"/>
      </w:r>
      <w:bookmarkEnd w:id="11678"/>
      <w:r w:rsidR="00D11C49" w:rsidRPr="000E1A5F">
        <w:rPr>
          <w:lang w:val="en-GB"/>
          <w:rPrChange w:id="11685" w:author="Dioguardi, Fabio" w:date="2018-10-23T11:24:00Z">
            <w:rPr/>
          </w:rPrChange>
        </w:rPr>
        <w:t xml:space="preserve">: Overview window provided by </w:t>
      </w:r>
      <w:proofErr w:type="spellStart"/>
      <w:r w:rsidR="00D11C49" w:rsidRPr="000E1A5F">
        <w:rPr>
          <w:lang w:val="en-GB"/>
          <w:rPrChange w:id="11686" w:author="Dioguardi, Fabio" w:date="2018-10-23T11:24:00Z">
            <w:rPr/>
          </w:rPrChange>
        </w:rPr>
        <w:t>FoxScreen</w:t>
      </w:r>
      <w:proofErr w:type="spellEnd"/>
      <w:r w:rsidRPr="000E1A5F">
        <w:rPr>
          <w:lang w:val="en-GB"/>
          <w:rPrChange w:id="11687" w:author="Dioguardi, Fabio" w:date="2018-10-23T11:24:00Z">
            <w:rPr/>
          </w:rPrChange>
        </w:rPr>
        <w:t>. Th</w:t>
      </w:r>
      <w:r w:rsidR="00A026E8" w:rsidRPr="000E1A5F">
        <w:rPr>
          <w:lang w:val="en-GB"/>
          <w:rPrChange w:id="11688" w:author="Dioguardi, Fabio" w:date="2018-10-23T11:24:00Z">
            <w:rPr/>
          </w:rPrChange>
        </w:rPr>
        <w:t>is window allows the operator to browse quickly to all</w:t>
      </w:r>
      <w:r w:rsidRPr="000E1A5F">
        <w:rPr>
          <w:lang w:val="en-GB"/>
          <w:rPrChange w:id="11689" w:author="Dioguardi, Fabio" w:date="2018-10-23T11:24:00Z">
            <w:rPr/>
          </w:rPrChange>
        </w:rPr>
        <w:t xml:space="preserve"> relevant output</w:t>
      </w:r>
      <w:r w:rsidR="00A026E8" w:rsidRPr="000E1A5F">
        <w:rPr>
          <w:lang w:val="en-GB"/>
          <w:rPrChange w:id="11690" w:author="Dioguardi, Fabio" w:date="2018-10-23T11:24:00Z">
            <w:rPr/>
          </w:rPrChange>
        </w:rPr>
        <w:t xml:space="preserve"> data generated by FIX and FOXI.</w:t>
      </w:r>
    </w:p>
    <w:p w14:paraId="3AAF4F4A" w14:textId="77777777" w:rsidR="00A026E8" w:rsidRPr="000E1A5F" w:rsidRDefault="00A026E8" w:rsidP="00492941">
      <w:pPr>
        <w:rPr>
          <w:lang w:val="en-GB"/>
          <w:rPrChange w:id="11691" w:author="Dioguardi, Fabio" w:date="2018-10-23T11:24:00Z">
            <w:rPr/>
          </w:rPrChange>
        </w:rPr>
      </w:pPr>
    </w:p>
    <w:p w14:paraId="21709B74" w14:textId="77777777" w:rsidR="005F29A8" w:rsidRPr="000E1A5F" w:rsidRDefault="005F29A8" w:rsidP="00492941">
      <w:pPr>
        <w:rPr>
          <w:lang w:val="en-GB"/>
          <w:rPrChange w:id="11692" w:author="Dioguardi, Fabio" w:date="2018-10-23T11:24:00Z">
            <w:rPr/>
          </w:rPrChange>
        </w:rPr>
      </w:pPr>
    </w:p>
    <w:p w14:paraId="14FAECF3" w14:textId="2F70D45E" w:rsidR="00A026E8" w:rsidRPr="000E1A5F" w:rsidRDefault="00A026E8" w:rsidP="001507E8">
      <w:pPr>
        <w:pStyle w:val="ListParagraph"/>
        <w:numPr>
          <w:ilvl w:val="0"/>
          <w:numId w:val="41"/>
        </w:numPr>
        <w:rPr>
          <w:b/>
          <w:lang w:val="en-GB"/>
          <w:rPrChange w:id="11693" w:author="Dioguardi, Fabio" w:date="2018-10-23T11:24:00Z">
            <w:rPr>
              <w:b/>
            </w:rPr>
          </w:rPrChange>
        </w:rPr>
      </w:pPr>
      <w:r w:rsidRPr="000E1A5F">
        <w:rPr>
          <w:b/>
          <w:lang w:val="en-GB"/>
          <w:rPrChange w:id="11694" w:author="Dioguardi, Fabio" w:date="2018-10-23T11:24:00Z">
            <w:rPr>
              <w:b/>
            </w:rPr>
          </w:rPrChange>
        </w:rPr>
        <w:t xml:space="preserve">REFIR </w:t>
      </w:r>
      <w:r w:rsidR="00282310" w:rsidRPr="000E1A5F">
        <w:rPr>
          <w:b/>
          <w:lang w:val="en-GB"/>
          <w:rPrChange w:id="11695" w:author="Dioguardi, Fabio" w:date="2018-10-23T11:24:00Z">
            <w:rPr>
              <w:b/>
            </w:rPr>
          </w:rPrChange>
        </w:rPr>
        <w:t>M</w:t>
      </w:r>
      <w:r w:rsidRPr="000E1A5F">
        <w:rPr>
          <w:b/>
          <w:lang w:val="en-GB"/>
          <w:rPrChange w:id="11696" w:author="Dioguardi, Fabio" w:date="2018-10-23T11:24:00Z">
            <w:rPr>
              <w:b/>
            </w:rPr>
          </w:rPrChange>
        </w:rPr>
        <w:t xml:space="preserve">ap </w:t>
      </w:r>
      <w:r w:rsidRPr="000E1A5F">
        <w:rPr>
          <w:lang w:val="en-GB"/>
          <w:rPrChange w:id="11697" w:author="Dioguardi, Fabio" w:date="2018-10-23T11:24:00Z">
            <w:rPr/>
          </w:rPrChange>
        </w:rPr>
        <w:t xml:space="preserve">(field “A” in </w:t>
      </w:r>
      <w:r w:rsidR="00282310" w:rsidRPr="000E1A5F">
        <w:rPr>
          <w:lang w:val="en-GB"/>
          <w:rPrChange w:id="11698" w:author="Dioguardi, Fabio" w:date="2018-10-23T11:24:00Z">
            <w:rPr/>
          </w:rPrChange>
        </w:rPr>
        <w:fldChar w:fldCharType="begin"/>
      </w:r>
      <w:r w:rsidR="00282310" w:rsidRPr="000E1A5F">
        <w:rPr>
          <w:lang w:val="en-GB"/>
          <w:rPrChange w:id="11699" w:author="Dioguardi, Fabio" w:date="2018-10-23T11:24:00Z">
            <w:rPr/>
          </w:rPrChange>
        </w:rPr>
        <w:instrText xml:space="preserve"> REF _Ref482879250 \h </w:instrText>
      </w:r>
      <w:r w:rsidR="00282310" w:rsidRPr="000E1A5F">
        <w:rPr>
          <w:lang w:val="en-GB"/>
          <w:rPrChange w:id="11700" w:author="Dioguardi, Fabio" w:date="2018-10-23T11:24:00Z">
            <w:rPr/>
          </w:rPrChange>
        </w:rPr>
      </w:r>
      <w:r w:rsidR="00282310" w:rsidRPr="000E1A5F">
        <w:rPr>
          <w:lang w:val="en-GB"/>
          <w:rPrChange w:id="11701" w:author="Dioguardi, Fabio" w:date="2018-10-23T11:24:00Z">
            <w:rPr/>
          </w:rPrChange>
        </w:rPr>
        <w:fldChar w:fldCharType="separate"/>
      </w:r>
      <w:r w:rsidR="00DE7C99" w:rsidRPr="000E1A5F">
        <w:rPr>
          <w:lang w:val="en-GB"/>
          <w:rPrChange w:id="11702" w:author="Dioguardi, Fabio" w:date="2018-10-23T11:24:00Z">
            <w:rPr/>
          </w:rPrChange>
        </w:rPr>
        <w:t xml:space="preserve">Figure </w:t>
      </w:r>
      <w:r w:rsidR="00DE7C99" w:rsidRPr="000E1A5F">
        <w:rPr>
          <w:noProof/>
          <w:lang w:val="en-GB"/>
          <w:rPrChange w:id="11703" w:author="Dioguardi, Fabio" w:date="2018-10-23T11:24:00Z">
            <w:rPr>
              <w:noProof/>
            </w:rPr>
          </w:rPrChange>
        </w:rPr>
        <w:t>61</w:t>
      </w:r>
      <w:r w:rsidR="00282310" w:rsidRPr="000E1A5F">
        <w:rPr>
          <w:lang w:val="en-GB"/>
          <w:rPrChange w:id="11704" w:author="Dioguardi, Fabio" w:date="2018-10-23T11:24:00Z">
            <w:rPr/>
          </w:rPrChange>
        </w:rPr>
        <w:fldChar w:fldCharType="end"/>
      </w:r>
      <w:r w:rsidRPr="000E1A5F">
        <w:rPr>
          <w:lang w:val="en-GB"/>
          <w:rPrChange w:id="11705" w:author="Dioguardi, Fabio" w:date="2018-10-23T11:24:00Z">
            <w:rPr/>
          </w:rPrChange>
        </w:rPr>
        <w:t>):</w:t>
      </w:r>
    </w:p>
    <w:p w14:paraId="72819808" w14:textId="29F7D4F3" w:rsidR="00A026E8" w:rsidRPr="000E1A5F" w:rsidRDefault="00A026E8" w:rsidP="00282310">
      <w:pPr>
        <w:pStyle w:val="ListParagraph"/>
        <w:rPr>
          <w:lang w:val="en-GB"/>
          <w:rPrChange w:id="11706" w:author="Dioguardi, Fabio" w:date="2018-10-23T11:24:00Z">
            <w:rPr/>
          </w:rPrChange>
        </w:rPr>
      </w:pPr>
      <w:r w:rsidRPr="000E1A5F">
        <w:rPr>
          <w:lang w:val="en-GB"/>
          <w:rPrChange w:id="11707" w:author="Dioguardi, Fabio" w:date="2018-10-23T11:24:00Z">
            <w:rPr/>
          </w:rPrChange>
        </w:rPr>
        <w:t>This display shows the location of all monitored volcanoes and available sensors in an overview map. By clicking on “Switch Map View”,</w:t>
      </w:r>
      <w:r w:rsidR="00282310" w:rsidRPr="000E1A5F">
        <w:rPr>
          <w:lang w:val="en-GB"/>
          <w:rPrChange w:id="11708" w:author="Dioguardi, Fabio" w:date="2018-10-23T11:24:00Z">
            <w:rPr/>
          </w:rPrChange>
        </w:rPr>
        <w:t xml:space="preserve"> a</w:t>
      </w:r>
      <w:r w:rsidR="00DF44A8" w:rsidRPr="000E1A5F">
        <w:rPr>
          <w:lang w:val="en-GB"/>
          <w:rPrChange w:id="11709" w:author="Dioguardi, Fabio" w:date="2018-10-23T11:24:00Z">
            <w:rPr/>
          </w:rPrChange>
        </w:rPr>
        <w:t xml:space="preserve"> different</w:t>
      </w:r>
      <w:r w:rsidR="00282310" w:rsidRPr="000E1A5F">
        <w:rPr>
          <w:lang w:val="en-GB"/>
          <w:rPrChange w:id="11710" w:author="Dioguardi, Fabio" w:date="2018-10-23T11:24:00Z">
            <w:rPr/>
          </w:rPrChange>
        </w:rPr>
        <w:t xml:space="preserve"> map is displayed, showing a close-up of the monitored eruption site. The maps are only displayed if they have been </w:t>
      </w:r>
      <w:r w:rsidRPr="000E1A5F">
        <w:rPr>
          <w:lang w:val="en-GB"/>
          <w:rPrChange w:id="11711" w:author="Dioguardi, Fabio" w:date="2018-10-23T11:24:00Z">
            <w:rPr/>
          </w:rPrChange>
        </w:rPr>
        <w:t xml:space="preserve">generated </w:t>
      </w:r>
      <w:r w:rsidR="00282310" w:rsidRPr="000E1A5F">
        <w:rPr>
          <w:lang w:val="en-GB"/>
          <w:rPrChange w:id="11712" w:author="Dioguardi, Fabio" w:date="2018-10-23T11:24:00Z">
            <w:rPr/>
          </w:rPrChange>
        </w:rPr>
        <w:t xml:space="preserve">before </w:t>
      </w:r>
      <w:r w:rsidRPr="000E1A5F">
        <w:rPr>
          <w:lang w:val="en-GB"/>
          <w:rPrChange w:id="11713" w:author="Dioguardi, Fabio" w:date="2018-10-23T11:24:00Z">
            <w:rPr/>
          </w:rPrChange>
        </w:rPr>
        <w:t xml:space="preserve">by </w:t>
      </w:r>
      <w:r w:rsidR="00282310" w:rsidRPr="000E1A5F">
        <w:rPr>
          <w:lang w:val="en-GB"/>
          <w:rPrChange w:id="11714" w:author="Dioguardi, Fabio" w:date="2018-10-23T11:24:00Z">
            <w:rPr/>
          </w:rPrChange>
        </w:rPr>
        <w:t xml:space="preserve">means of </w:t>
      </w:r>
      <w:r w:rsidRPr="000E1A5F">
        <w:rPr>
          <w:lang w:val="en-GB"/>
          <w:rPrChange w:id="11715" w:author="Dioguardi, Fabio" w:date="2018-10-23T11:24:00Z">
            <w:rPr/>
          </w:rPrChange>
        </w:rPr>
        <w:t>FIX</w:t>
      </w:r>
      <w:r w:rsidR="00282310" w:rsidRPr="000E1A5F">
        <w:rPr>
          <w:lang w:val="en-GB"/>
          <w:rPrChange w:id="11716" w:author="Dioguardi, Fabio" w:date="2018-10-23T11:24:00Z">
            <w:rPr/>
          </w:rPrChange>
        </w:rPr>
        <w:t xml:space="preserve"> (see </w:t>
      </w:r>
      <w:r w:rsidR="00BD0604" w:rsidRPr="000E1A5F">
        <w:rPr>
          <w:lang w:val="en-GB"/>
          <w:rPrChange w:id="11717" w:author="Dioguardi, Fabio" w:date="2018-10-23T11:24:00Z">
            <w:rPr/>
          </w:rPrChange>
        </w:rPr>
        <w:t xml:space="preserve">section </w:t>
      </w:r>
      <w:r w:rsidR="00BD0604" w:rsidRPr="000E1A5F">
        <w:rPr>
          <w:lang w:val="en-GB"/>
          <w:rPrChange w:id="11718" w:author="Dioguardi, Fabio" w:date="2018-10-23T11:24:00Z">
            <w:rPr/>
          </w:rPrChange>
        </w:rPr>
        <w:fldChar w:fldCharType="begin"/>
      </w:r>
      <w:r w:rsidR="00BD0604" w:rsidRPr="000E1A5F">
        <w:rPr>
          <w:lang w:val="en-GB"/>
          <w:rPrChange w:id="11719" w:author="Dioguardi, Fabio" w:date="2018-10-23T11:24:00Z">
            <w:rPr/>
          </w:rPrChange>
        </w:rPr>
        <w:instrText xml:space="preserve"> REF _Ref483235280 \r \h </w:instrText>
      </w:r>
      <w:r w:rsidR="00BD0604" w:rsidRPr="000E1A5F">
        <w:rPr>
          <w:lang w:val="en-GB"/>
          <w:rPrChange w:id="11720" w:author="Dioguardi, Fabio" w:date="2018-10-23T11:24:00Z">
            <w:rPr/>
          </w:rPrChange>
        </w:rPr>
      </w:r>
      <w:r w:rsidR="00BD0604" w:rsidRPr="000E1A5F">
        <w:rPr>
          <w:lang w:val="en-GB"/>
          <w:rPrChange w:id="11721" w:author="Dioguardi, Fabio" w:date="2018-10-23T11:24:00Z">
            <w:rPr/>
          </w:rPrChange>
        </w:rPr>
        <w:fldChar w:fldCharType="separate"/>
      </w:r>
      <w:r w:rsidR="00DE7C99" w:rsidRPr="000E1A5F">
        <w:rPr>
          <w:lang w:val="en-GB"/>
          <w:rPrChange w:id="11722" w:author="Dioguardi, Fabio" w:date="2018-10-23T11:24:00Z">
            <w:rPr/>
          </w:rPrChange>
        </w:rPr>
        <w:t>4.13</w:t>
      </w:r>
      <w:r w:rsidR="00BD0604" w:rsidRPr="000E1A5F">
        <w:rPr>
          <w:lang w:val="en-GB"/>
          <w:rPrChange w:id="11723" w:author="Dioguardi, Fabio" w:date="2018-10-23T11:24:00Z">
            <w:rPr/>
          </w:rPrChange>
        </w:rPr>
        <w:fldChar w:fldCharType="end"/>
      </w:r>
      <w:r w:rsidR="00282310" w:rsidRPr="000E1A5F">
        <w:rPr>
          <w:lang w:val="en-GB"/>
          <w:rPrChange w:id="11724" w:author="Dioguardi, Fabio" w:date="2018-10-23T11:24:00Z">
            <w:rPr/>
          </w:rPrChange>
        </w:rPr>
        <w:t>)</w:t>
      </w:r>
      <w:r w:rsidRPr="000E1A5F">
        <w:rPr>
          <w:lang w:val="en-GB"/>
          <w:rPrChange w:id="11725" w:author="Dioguardi, Fabio" w:date="2018-10-23T11:24:00Z">
            <w:rPr/>
          </w:rPrChange>
        </w:rPr>
        <w:t>.</w:t>
      </w:r>
      <w:r w:rsidR="00282310" w:rsidRPr="000E1A5F">
        <w:rPr>
          <w:lang w:val="en-GB"/>
          <w:rPrChange w:id="11726" w:author="Dioguardi, Fabio" w:date="2018-10-23T11:24:00Z">
            <w:rPr/>
          </w:rPrChange>
        </w:rPr>
        <w:t xml:space="preserve"> Otherwise this field stays empty.</w:t>
      </w:r>
      <w:r w:rsidRPr="000E1A5F">
        <w:rPr>
          <w:lang w:val="en-GB"/>
          <w:rPrChange w:id="11727" w:author="Dioguardi, Fabio" w:date="2018-10-23T11:24:00Z">
            <w:rPr/>
          </w:rPrChange>
        </w:rPr>
        <w:t xml:space="preserve"> </w:t>
      </w:r>
      <w:r w:rsidR="00B2107A" w:rsidRPr="000E1A5F">
        <w:rPr>
          <w:lang w:val="en-GB"/>
          <w:rPrChange w:id="11728" w:author="Dioguardi, Fabio" w:date="2018-10-23T11:24:00Z">
            <w:rPr/>
          </w:rPrChange>
        </w:rPr>
        <w:t>Changes in the map files are adopted immediately.</w:t>
      </w:r>
    </w:p>
    <w:p w14:paraId="5DA14733" w14:textId="77777777" w:rsidR="00282310" w:rsidRPr="000E1A5F" w:rsidRDefault="00282310" w:rsidP="00282310">
      <w:pPr>
        <w:pStyle w:val="ListParagraph"/>
        <w:rPr>
          <w:lang w:val="en-GB"/>
          <w:rPrChange w:id="11729" w:author="Dioguardi, Fabio" w:date="2018-10-23T11:24:00Z">
            <w:rPr/>
          </w:rPrChange>
        </w:rPr>
      </w:pPr>
    </w:p>
    <w:p w14:paraId="05516113" w14:textId="00D85915" w:rsidR="00282310" w:rsidRPr="000E1A5F" w:rsidRDefault="00282310" w:rsidP="001507E8">
      <w:pPr>
        <w:pStyle w:val="ListParagraph"/>
        <w:numPr>
          <w:ilvl w:val="0"/>
          <w:numId w:val="41"/>
        </w:numPr>
        <w:rPr>
          <w:b/>
          <w:lang w:val="en-GB"/>
          <w:rPrChange w:id="11730" w:author="Dioguardi, Fabio" w:date="2018-10-23T11:24:00Z">
            <w:rPr>
              <w:b/>
            </w:rPr>
          </w:rPrChange>
        </w:rPr>
      </w:pPr>
      <w:r w:rsidRPr="000E1A5F">
        <w:rPr>
          <w:b/>
          <w:lang w:val="en-GB"/>
          <w:rPrChange w:id="11731" w:author="Dioguardi, Fabio" w:date="2018-10-23T11:24:00Z">
            <w:rPr>
              <w:b/>
            </w:rPr>
          </w:rPrChange>
        </w:rPr>
        <w:t xml:space="preserve">Plume height monitor </w:t>
      </w:r>
      <w:r w:rsidRPr="000E1A5F">
        <w:rPr>
          <w:lang w:val="en-GB"/>
          <w:rPrChange w:id="11732" w:author="Dioguardi, Fabio" w:date="2018-10-23T11:24:00Z">
            <w:rPr/>
          </w:rPrChange>
        </w:rPr>
        <w:t xml:space="preserve">(field “B” in </w:t>
      </w:r>
      <w:r w:rsidRPr="000E1A5F">
        <w:rPr>
          <w:lang w:val="en-GB"/>
          <w:rPrChange w:id="11733" w:author="Dioguardi, Fabio" w:date="2018-10-23T11:24:00Z">
            <w:rPr/>
          </w:rPrChange>
        </w:rPr>
        <w:fldChar w:fldCharType="begin"/>
      </w:r>
      <w:r w:rsidRPr="000E1A5F">
        <w:rPr>
          <w:lang w:val="en-GB"/>
          <w:rPrChange w:id="11734" w:author="Dioguardi, Fabio" w:date="2018-10-23T11:24:00Z">
            <w:rPr/>
          </w:rPrChange>
        </w:rPr>
        <w:instrText xml:space="preserve"> REF _Ref482879250 \h </w:instrText>
      </w:r>
      <w:r w:rsidRPr="000E1A5F">
        <w:rPr>
          <w:lang w:val="en-GB"/>
          <w:rPrChange w:id="11735" w:author="Dioguardi, Fabio" w:date="2018-10-23T11:24:00Z">
            <w:rPr/>
          </w:rPrChange>
        </w:rPr>
      </w:r>
      <w:r w:rsidRPr="000E1A5F">
        <w:rPr>
          <w:lang w:val="en-GB"/>
          <w:rPrChange w:id="11736" w:author="Dioguardi, Fabio" w:date="2018-10-23T11:24:00Z">
            <w:rPr/>
          </w:rPrChange>
        </w:rPr>
        <w:fldChar w:fldCharType="separate"/>
      </w:r>
      <w:r w:rsidR="00DE7C99" w:rsidRPr="000E1A5F">
        <w:rPr>
          <w:lang w:val="en-GB"/>
          <w:rPrChange w:id="11737" w:author="Dioguardi, Fabio" w:date="2018-10-23T11:24:00Z">
            <w:rPr/>
          </w:rPrChange>
        </w:rPr>
        <w:t xml:space="preserve">Figure </w:t>
      </w:r>
      <w:r w:rsidR="00DE7C99" w:rsidRPr="000E1A5F">
        <w:rPr>
          <w:noProof/>
          <w:lang w:val="en-GB"/>
          <w:rPrChange w:id="11738" w:author="Dioguardi, Fabio" w:date="2018-10-23T11:24:00Z">
            <w:rPr>
              <w:noProof/>
            </w:rPr>
          </w:rPrChange>
        </w:rPr>
        <w:t>61</w:t>
      </w:r>
      <w:r w:rsidRPr="000E1A5F">
        <w:rPr>
          <w:lang w:val="en-GB"/>
          <w:rPrChange w:id="11739" w:author="Dioguardi, Fabio" w:date="2018-10-23T11:24:00Z">
            <w:rPr/>
          </w:rPrChange>
        </w:rPr>
        <w:fldChar w:fldCharType="end"/>
      </w:r>
      <w:r w:rsidRPr="000E1A5F">
        <w:rPr>
          <w:lang w:val="en-GB"/>
          <w:rPrChange w:id="11740" w:author="Dioguardi, Fabio" w:date="2018-10-23T11:24:00Z">
            <w:rPr/>
          </w:rPrChange>
        </w:rPr>
        <w:t>):</w:t>
      </w:r>
    </w:p>
    <w:p w14:paraId="72A53CBC" w14:textId="16000373" w:rsidR="00282310" w:rsidRPr="000E1A5F" w:rsidRDefault="00282310" w:rsidP="00282310">
      <w:pPr>
        <w:pStyle w:val="ListParagraph"/>
        <w:rPr>
          <w:lang w:val="en-GB"/>
          <w:rPrChange w:id="11741" w:author="Dioguardi, Fabio" w:date="2018-10-23T11:24:00Z">
            <w:rPr/>
          </w:rPrChange>
        </w:rPr>
      </w:pPr>
      <w:r w:rsidRPr="000E1A5F">
        <w:rPr>
          <w:lang w:val="en-GB"/>
          <w:rPrChange w:id="11742" w:author="Dioguardi, Fabio" w:date="2018-10-23T11:24:00Z">
            <w:rPr/>
          </w:rPrChange>
        </w:rPr>
        <w:t xml:space="preserve">This screen provides information on the monitored plume heights. By clicking on “Switch </w:t>
      </w:r>
      <w:proofErr w:type="spellStart"/>
      <w:r w:rsidRPr="000E1A5F">
        <w:rPr>
          <w:lang w:val="en-GB"/>
          <w:rPrChange w:id="11743" w:author="Dioguardi, Fabio" w:date="2018-10-23T11:24:00Z">
            <w:rPr/>
          </w:rPrChange>
        </w:rPr>
        <w:t>Plumeheight</w:t>
      </w:r>
      <w:proofErr w:type="spellEnd"/>
      <w:r w:rsidRPr="000E1A5F">
        <w:rPr>
          <w:lang w:val="en-GB"/>
          <w:rPrChange w:id="11744" w:author="Dioguardi, Fabio" w:date="2018-10-23T11:24:00Z">
            <w:rPr/>
          </w:rPrChange>
        </w:rPr>
        <w:t xml:space="preserve"> View”, the user can cycle through the three types of plume height plots provided by FOXI: </w:t>
      </w:r>
      <w:r w:rsidRPr="000E1A5F">
        <w:rPr>
          <w:b/>
          <w:lang w:val="en-GB"/>
          <w:rPrChange w:id="11745" w:author="Dioguardi, Fabio" w:date="2018-10-23T11:24:00Z">
            <w:rPr>
              <w:b/>
            </w:rPr>
          </w:rPrChange>
        </w:rPr>
        <w:t>PH plot</w:t>
      </w:r>
      <w:r w:rsidRPr="000E1A5F">
        <w:rPr>
          <w:lang w:val="en-GB"/>
          <w:rPrChange w:id="11746" w:author="Dioguardi, Fabio" w:date="2018-10-23T11:24:00Z">
            <w:rPr/>
          </w:rPrChange>
        </w:rPr>
        <w:t xml:space="preserve">, </w:t>
      </w:r>
      <w:r w:rsidRPr="000E1A5F">
        <w:rPr>
          <w:b/>
          <w:lang w:val="en-GB"/>
          <w:rPrChange w:id="11747" w:author="Dioguardi, Fabio" w:date="2018-10-23T11:24:00Z">
            <w:rPr>
              <w:b/>
            </w:rPr>
          </w:rPrChange>
        </w:rPr>
        <w:t>APH plot</w:t>
      </w:r>
      <w:r w:rsidRPr="000E1A5F">
        <w:rPr>
          <w:lang w:val="en-GB"/>
          <w:rPrChange w:id="11748" w:author="Dioguardi, Fabio" w:date="2018-10-23T11:24:00Z">
            <w:rPr/>
          </w:rPrChange>
        </w:rPr>
        <w:t xml:space="preserve"> and </w:t>
      </w:r>
      <w:proofErr w:type="spellStart"/>
      <w:r w:rsidRPr="000E1A5F">
        <w:rPr>
          <w:b/>
          <w:lang w:val="en-GB"/>
          <w:rPrChange w:id="11749" w:author="Dioguardi, Fabio" w:date="2018-10-23T11:24:00Z">
            <w:rPr>
              <w:b/>
            </w:rPr>
          </w:rPrChange>
        </w:rPr>
        <w:t>PHSec</w:t>
      </w:r>
      <w:proofErr w:type="spellEnd"/>
      <w:r w:rsidRPr="000E1A5F">
        <w:rPr>
          <w:b/>
          <w:lang w:val="en-GB"/>
          <w:rPrChange w:id="11750" w:author="Dioguardi, Fabio" w:date="2018-10-23T11:24:00Z">
            <w:rPr>
              <w:b/>
            </w:rPr>
          </w:rPrChange>
        </w:rPr>
        <w:t xml:space="preserve"> plot</w:t>
      </w:r>
      <w:r w:rsidRPr="000E1A5F">
        <w:rPr>
          <w:lang w:val="en-GB"/>
          <w:rPrChange w:id="11751" w:author="Dioguardi, Fabio" w:date="2018-10-23T11:24:00Z">
            <w:rPr/>
          </w:rPrChange>
        </w:rPr>
        <w:t xml:space="preserve"> (</w:t>
      </w:r>
      <w:r w:rsidR="00256BC2" w:rsidRPr="000E1A5F">
        <w:rPr>
          <w:lang w:val="en-GB"/>
          <w:rPrChange w:id="11752" w:author="Dioguardi, Fabio" w:date="2018-10-23T11:24:00Z">
            <w:rPr/>
          </w:rPrChange>
        </w:rPr>
        <w:t xml:space="preserve">for detailed description </w:t>
      </w:r>
      <w:r w:rsidRPr="000E1A5F">
        <w:rPr>
          <w:lang w:val="en-GB"/>
          <w:rPrChange w:id="11753" w:author="Dioguardi, Fabio" w:date="2018-10-23T11:24:00Z">
            <w:rPr/>
          </w:rPrChange>
        </w:rPr>
        <w:t xml:space="preserve">see section </w:t>
      </w:r>
      <w:r w:rsidR="00BD0604" w:rsidRPr="000E1A5F">
        <w:rPr>
          <w:lang w:val="en-GB"/>
          <w:rPrChange w:id="11754" w:author="Dioguardi, Fabio" w:date="2018-10-23T11:24:00Z">
            <w:rPr/>
          </w:rPrChange>
        </w:rPr>
        <w:fldChar w:fldCharType="begin"/>
      </w:r>
      <w:r w:rsidR="00BD0604" w:rsidRPr="000E1A5F">
        <w:rPr>
          <w:lang w:val="en-GB"/>
          <w:rPrChange w:id="11755" w:author="Dioguardi, Fabio" w:date="2018-10-23T11:24:00Z">
            <w:rPr/>
          </w:rPrChange>
        </w:rPr>
        <w:instrText xml:space="preserve"> REF _Ref482879964 \r \h </w:instrText>
      </w:r>
      <w:r w:rsidR="00BD0604" w:rsidRPr="000E1A5F">
        <w:rPr>
          <w:lang w:val="en-GB"/>
          <w:rPrChange w:id="11756" w:author="Dioguardi, Fabio" w:date="2018-10-23T11:24:00Z">
            <w:rPr/>
          </w:rPrChange>
        </w:rPr>
      </w:r>
      <w:r w:rsidR="00BD0604" w:rsidRPr="000E1A5F">
        <w:rPr>
          <w:lang w:val="en-GB"/>
          <w:rPrChange w:id="11757" w:author="Dioguardi, Fabio" w:date="2018-10-23T11:24:00Z">
            <w:rPr/>
          </w:rPrChange>
        </w:rPr>
        <w:fldChar w:fldCharType="separate"/>
      </w:r>
      <w:r w:rsidR="00DE7C99" w:rsidRPr="000E1A5F">
        <w:rPr>
          <w:lang w:val="en-GB"/>
          <w:rPrChange w:id="11758" w:author="Dioguardi, Fabio" w:date="2018-10-23T11:24:00Z">
            <w:rPr/>
          </w:rPrChange>
        </w:rPr>
        <w:t>5.10.3</w:t>
      </w:r>
      <w:r w:rsidR="00BD0604" w:rsidRPr="000E1A5F">
        <w:rPr>
          <w:lang w:val="en-GB"/>
          <w:rPrChange w:id="11759" w:author="Dioguardi, Fabio" w:date="2018-10-23T11:24:00Z">
            <w:rPr/>
          </w:rPrChange>
        </w:rPr>
        <w:fldChar w:fldCharType="end"/>
      </w:r>
      <w:r w:rsidRPr="000E1A5F">
        <w:rPr>
          <w:lang w:val="en-GB"/>
          <w:rPrChange w:id="11760" w:author="Dioguardi, Fabio" w:date="2018-10-23T11:24:00Z">
            <w:rPr/>
          </w:rPrChange>
        </w:rPr>
        <w:t>).</w:t>
      </w:r>
    </w:p>
    <w:p w14:paraId="29747C82" w14:textId="4F515D45" w:rsidR="00B2107A" w:rsidRPr="000E1A5F" w:rsidRDefault="00B2107A" w:rsidP="00282310">
      <w:pPr>
        <w:pStyle w:val="ListParagraph"/>
        <w:rPr>
          <w:lang w:val="en-GB"/>
          <w:rPrChange w:id="11761" w:author="Dioguardi, Fabio" w:date="2018-10-23T11:24:00Z">
            <w:rPr/>
          </w:rPrChange>
        </w:rPr>
      </w:pPr>
      <w:r w:rsidRPr="000E1A5F">
        <w:rPr>
          <w:lang w:val="en-GB"/>
          <w:rPrChange w:id="11762" w:author="Dioguardi, Fabio" w:date="2018-10-23T11:24:00Z">
            <w:rPr/>
          </w:rPrChange>
        </w:rPr>
        <w:t xml:space="preserve">The display is regularly updated, so that changed plot files are immediately displayed. </w:t>
      </w:r>
    </w:p>
    <w:p w14:paraId="584E9A0B" w14:textId="77777777" w:rsidR="00B2107A" w:rsidRPr="000E1A5F" w:rsidRDefault="00B2107A" w:rsidP="00282310">
      <w:pPr>
        <w:pStyle w:val="ListParagraph"/>
        <w:rPr>
          <w:lang w:val="en-GB"/>
          <w:rPrChange w:id="11763" w:author="Dioguardi, Fabio" w:date="2018-10-23T11:24:00Z">
            <w:rPr/>
          </w:rPrChange>
        </w:rPr>
      </w:pPr>
    </w:p>
    <w:p w14:paraId="6B7A8033" w14:textId="4536CA0F" w:rsidR="00B2107A" w:rsidRPr="000E1A5F" w:rsidRDefault="00B2107A" w:rsidP="001507E8">
      <w:pPr>
        <w:pStyle w:val="ListParagraph"/>
        <w:numPr>
          <w:ilvl w:val="0"/>
          <w:numId w:val="41"/>
        </w:numPr>
        <w:rPr>
          <w:b/>
          <w:lang w:val="en-GB"/>
          <w:rPrChange w:id="11764" w:author="Dioguardi, Fabio" w:date="2018-10-23T11:24:00Z">
            <w:rPr>
              <w:b/>
            </w:rPr>
          </w:rPrChange>
        </w:rPr>
      </w:pPr>
      <w:r w:rsidRPr="000E1A5F">
        <w:rPr>
          <w:b/>
          <w:lang w:val="en-GB"/>
          <w:rPrChange w:id="11765" w:author="Dioguardi, Fabio" w:date="2018-10-23T11:24:00Z">
            <w:rPr>
              <w:b/>
            </w:rPr>
          </w:rPrChange>
        </w:rPr>
        <w:lastRenderedPageBreak/>
        <w:t xml:space="preserve">Source stats monitor </w:t>
      </w:r>
      <w:r w:rsidRPr="000E1A5F">
        <w:rPr>
          <w:lang w:val="en-GB"/>
          <w:rPrChange w:id="11766" w:author="Dioguardi, Fabio" w:date="2018-10-23T11:24:00Z">
            <w:rPr/>
          </w:rPrChange>
        </w:rPr>
        <w:t xml:space="preserve">(field “C” in </w:t>
      </w:r>
      <w:r w:rsidRPr="000E1A5F">
        <w:rPr>
          <w:lang w:val="en-GB"/>
          <w:rPrChange w:id="11767" w:author="Dioguardi, Fabio" w:date="2018-10-23T11:24:00Z">
            <w:rPr/>
          </w:rPrChange>
        </w:rPr>
        <w:fldChar w:fldCharType="begin"/>
      </w:r>
      <w:r w:rsidRPr="000E1A5F">
        <w:rPr>
          <w:lang w:val="en-GB"/>
          <w:rPrChange w:id="11768" w:author="Dioguardi, Fabio" w:date="2018-10-23T11:24:00Z">
            <w:rPr/>
          </w:rPrChange>
        </w:rPr>
        <w:instrText xml:space="preserve"> REF _Ref482879250 \h </w:instrText>
      </w:r>
      <w:r w:rsidRPr="000E1A5F">
        <w:rPr>
          <w:lang w:val="en-GB"/>
          <w:rPrChange w:id="11769" w:author="Dioguardi, Fabio" w:date="2018-10-23T11:24:00Z">
            <w:rPr/>
          </w:rPrChange>
        </w:rPr>
      </w:r>
      <w:r w:rsidRPr="000E1A5F">
        <w:rPr>
          <w:lang w:val="en-GB"/>
          <w:rPrChange w:id="11770" w:author="Dioguardi, Fabio" w:date="2018-10-23T11:24:00Z">
            <w:rPr/>
          </w:rPrChange>
        </w:rPr>
        <w:fldChar w:fldCharType="separate"/>
      </w:r>
      <w:r w:rsidR="00DE7C99" w:rsidRPr="000E1A5F">
        <w:rPr>
          <w:lang w:val="en-GB"/>
          <w:rPrChange w:id="11771" w:author="Dioguardi, Fabio" w:date="2018-10-23T11:24:00Z">
            <w:rPr/>
          </w:rPrChange>
        </w:rPr>
        <w:t xml:space="preserve">Figure </w:t>
      </w:r>
      <w:r w:rsidR="00DE7C99" w:rsidRPr="000E1A5F">
        <w:rPr>
          <w:noProof/>
          <w:lang w:val="en-GB"/>
          <w:rPrChange w:id="11772" w:author="Dioguardi, Fabio" w:date="2018-10-23T11:24:00Z">
            <w:rPr>
              <w:noProof/>
            </w:rPr>
          </w:rPrChange>
        </w:rPr>
        <w:t>61</w:t>
      </w:r>
      <w:r w:rsidRPr="000E1A5F">
        <w:rPr>
          <w:lang w:val="en-GB"/>
          <w:rPrChange w:id="11773" w:author="Dioguardi, Fabio" w:date="2018-10-23T11:24:00Z">
            <w:rPr/>
          </w:rPrChange>
        </w:rPr>
        <w:fldChar w:fldCharType="end"/>
      </w:r>
      <w:r w:rsidRPr="000E1A5F">
        <w:rPr>
          <w:lang w:val="en-GB"/>
          <w:rPrChange w:id="11774" w:author="Dioguardi, Fabio" w:date="2018-10-23T11:24:00Z">
            <w:rPr/>
          </w:rPrChange>
        </w:rPr>
        <w:t>):</w:t>
      </w:r>
    </w:p>
    <w:p w14:paraId="559518AA" w14:textId="30B53D6F" w:rsidR="00B2107A" w:rsidRPr="000E1A5F" w:rsidRDefault="00B2107A" w:rsidP="005F29A8">
      <w:pPr>
        <w:pStyle w:val="ListParagraph"/>
        <w:rPr>
          <w:lang w:val="en-GB"/>
          <w:rPrChange w:id="11775" w:author="Dioguardi, Fabio" w:date="2018-10-23T11:24:00Z">
            <w:rPr/>
          </w:rPrChange>
        </w:rPr>
      </w:pPr>
      <w:r w:rsidRPr="000E1A5F">
        <w:rPr>
          <w:lang w:val="en-GB"/>
          <w:rPrChange w:id="11776" w:author="Dioguardi, Fabio" w:date="2018-10-23T11:24:00Z">
            <w:rPr/>
          </w:rPrChange>
        </w:rPr>
        <w:t xml:space="preserve">This screen provides information on the current input data situation. By clicking on “Switch Source Stats”, the user can cycle through the three types of source stats plots provided by FOXI: </w:t>
      </w:r>
      <w:r w:rsidRPr="000E1A5F">
        <w:rPr>
          <w:b/>
          <w:lang w:val="en-GB"/>
          <w:rPrChange w:id="11777" w:author="Dioguardi, Fabio" w:date="2018-10-23T11:24:00Z">
            <w:rPr>
              <w:b/>
            </w:rPr>
          </w:rPrChange>
        </w:rPr>
        <w:t>N plot</w:t>
      </w:r>
      <w:r w:rsidR="005F29A8" w:rsidRPr="000E1A5F">
        <w:rPr>
          <w:b/>
          <w:lang w:val="en-GB"/>
          <w:rPrChange w:id="11778" w:author="Dioguardi, Fabio" w:date="2018-10-23T11:24:00Z">
            <w:rPr>
              <w:b/>
            </w:rPr>
          </w:rPrChange>
        </w:rPr>
        <w:t>,</w:t>
      </w:r>
      <w:r w:rsidRPr="000E1A5F">
        <w:rPr>
          <w:lang w:val="en-GB"/>
          <w:rPrChange w:id="11779" w:author="Dioguardi, Fabio" w:date="2018-10-23T11:24:00Z">
            <w:rPr/>
          </w:rPrChange>
        </w:rPr>
        <w:t xml:space="preserve"> </w:t>
      </w:r>
      <w:r w:rsidRPr="000E1A5F">
        <w:rPr>
          <w:b/>
          <w:lang w:val="en-GB"/>
          <w:rPrChange w:id="11780" w:author="Dioguardi, Fabio" w:date="2018-10-23T11:24:00Z">
            <w:rPr>
              <w:b/>
            </w:rPr>
          </w:rPrChange>
        </w:rPr>
        <w:t>SRC Stat plot</w:t>
      </w:r>
      <w:r w:rsidRPr="000E1A5F">
        <w:rPr>
          <w:lang w:val="en-GB"/>
          <w:rPrChange w:id="11781" w:author="Dioguardi, Fabio" w:date="2018-10-23T11:24:00Z">
            <w:rPr/>
          </w:rPrChange>
        </w:rPr>
        <w:t xml:space="preserve"> and </w:t>
      </w:r>
      <w:proofErr w:type="spellStart"/>
      <w:r w:rsidRPr="000E1A5F">
        <w:rPr>
          <w:b/>
          <w:lang w:val="en-GB"/>
          <w:rPrChange w:id="11782" w:author="Dioguardi, Fabio" w:date="2018-10-23T11:24:00Z">
            <w:rPr>
              <w:b/>
            </w:rPr>
          </w:rPrChange>
        </w:rPr>
        <w:t>SRCtotal</w:t>
      </w:r>
      <w:proofErr w:type="spellEnd"/>
      <w:r w:rsidRPr="000E1A5F">
        <w:rPr>
          <w:b/>
          <w:lang w:val="en-GB"/>
          <w:rPrChange w:id="11783" w:author="Dioguardi, Fabio" w:date="2018-10-23T11:24:00Z">
            <w:rPr>
              <w:b/>
            </w:rPr>
          </w:rPrChange>
        </w:rPr>
        <w:t xml:space="preserve"> Stat plot</w:t>
      </w:r>
      <w:r w:rsidRPr="000E1A5F">
        <w:rPr>
          <w:lang w:val="en-GB"/>
          <w:rPrChange w:id="11784" w:author="Dioguardi, Fabio" w:date="2018-10-23T11:24:00Z">
            <w:rPr/>
          </w:rPrChange>
        </w:rPr>
        <w:t xml:space="preserve"> (</w:t>
      </w:r>
      <w:r w:rsidR="00256BC2" w:rsidRPr="000E1A5F">
        <w:rPr>
          <w:lang w:val="en-GB"/>
          <w:rPrChange w:id="11785" w:author="Dioguardi, Fabio" w:date="2018-10-23T11:24:00Z">
            <w:rPr/>
          </w:rPrChange>
        </w:rPr>
        <w:t xml:space="preserve">for detailed description </w:t>
      </w:r>
      <w:r w:rsidRPr="000E1A5F">
        <w:rPr>
          <w:lang w:val="en-GB"/>
          <w:rPrChange w:id="11786" w:author="Dioguardi, Fabio" w:date="2018-10-23T11:24:00Z">
            <w:rPr/>
          </w:rPrChange>
        </w:rPr>
        <w:t xml:space="preserve">see section </w:t>
      </w:r>
      <w:r w:rsidR="00BD0604" w:rsidRPr="000E1A5F">
        <w:rPr>
          <w:lang w:val="en-GB"/>
          <w:rPrChange w:id="11787" w:author="Dioguardi, Fabio" w:date="2018-10-23T11:24:00Z">
            <w:rPr/>
          </w:rPrChange>
        </w:rPr>
        <w:fldChar w:fldCharType="begin"/>
      </w:r>
      <w:r w:rsidR="00BD0604" w:rsidRPr="000E1A5F">
        <w:rPr>
          <w:lang w:val="en-GB"/>
          <w:rPrChange w:id="11788" w:author="Dioguardi, Fabio" w:date="2018-10-23T11:24:00Z">
            <w:rPr/>
          </w:rPrChange>
        </w:rPr>
        <w:instrText xml:space="preserve"> REF _Ref482880346 \r \h </w:instrText>
      </w:r>
      <w:r w:rsidR="00BD0604" w:rsidRPr="000E1A5F">
        <w:rPr>
          <w:lang w:val="en-GB"/>
          <w:rPrChange w:id="11789" w:author="Dioguardi, Fabio" w:date="2018-10-23T11:24:00Z">
            <w:rPr/>
          </w:rPrChange>
        </w:rPr>
      </w:r>
      <w:r w:rsidR="00BD0604" w:rsidRPr="000E1A5F">
        <w:rPr>
          <w:lang w:val="en-GB"/>
          <w:rPrChange w:id="11790" w:author="Dioguardi, Fabio" w:date="2018-10-23T11:24:00Z">
            <w:rPr/>
          </w:rPrChange>
        </w:rPr>
        <w:fldChar w:fldCharType="separate"/>
      </w:r>
      <w:r w:rsidR="00DE7C99" w:rsidRPr="000E1A5F">
        <w:rPr>
          <w:lang w:val="en-GB"/>
          <w:rPrChange w:id="11791" w:author="Dioguardi, Fabio" w:date="2018-10-23T11:24:00Z">
            <w:rPr/>
          </w:rPrChange>
        </w:rPr>
        <w:t>5.10.4</w:t>
      </w:r>
      <w:r w:rsidR="00BD0604" w:rsidRPr="000E1A5F">
        <w:rPr>
          <w:lang w:val="en-GB"/>
          <w:rPrChange w:id="11792" w:author="Dioguardi, Fabio" w:date="2018-10-23T11:24:00Z">
            <w:rPr/>
          </w:rPrChange>
        </w:rPr>
        <w:fldChar w:fldCharType="end"/>
      </w:r>
      <w:r w:rsidRPr="000E1A5F">
        <w:rPr>
          <w:lang w:val="en-GB"/>
          <w:rPrChange w:id="11793" w:author="Dioguardi, Fabio" w:date="2018-10-23T11:24:00Z">
            <w:rPr/>
          </w:rPrChange>
        </w:rPr>
        <w:t>).</w:t>
      </w:r>
    </w:p>
    <w:p w14:paraId="53E02093" w14:textId="79C4124D" w:rsidR="00B2107A" w:rsidRPr="000E1A5F" w:rsidRDefault="005F29A8" w:rsidP="00B2107A">
      <w:pPr>
        <w:pStyle w:val="ListParagraph"/>
        <w:rPr>
          <w:lang w:val="en-GB"/>
          <w:rPrChange w:id="11794" w:author="Dioguardi, Fabio" w:date="2018-10-23T11:24:00Z">
            <w:rPr/>
          </w:rPrChange>
        </w:rPr>
      </w:pPr>
      <w:r w:rsidRPr="000E1A5F">
        <w:rPr>
          <w:lang w:val="en-GB"/>
          <w:rPrChange w:id="11795" w:author="Dioguardi, Fabio" w:date="2018-10-23T11:24:00Z">
            <w:rPr/>
          </w:rPrChange>
        </w:rPr>
        <w:t>C</w:t>
      </w:r>
      <w:r w:rsidR="00B2107A" w:rsidRPr="000E1A5F">
        <w:rPr>
          <w:lang w:val="en-GB"/>
          <w:rPrChange w:id="11796" w:author="Dioguardi, Fabio" w:date="2018-10-23T11:24:00Z">
            <w:rPr/>
          </w:rPrChange>
        </w:rPr>
        <w:t xml:space="preserve">hanged plot files are immediately displayed. </w:t>
      </w:r>
    </w:p>
    <w:p w14:paraId="2236451D" w14:textId="77777777" w:rsidR="005F29A8" w:rsidRPr="000E1A5F" w:rsidRDefault="005F29A8" w:rsidP="00B2107A">
      <w:pPr>
        <w:pStyle w:val="ListParagraph"/>
        <w:rPr>
          <w:lang w:val="en-GB"/>
          <w:rPrChange w:id="11797" w:author="Dioguardi, Fabio" w:date="2018-10-23T11:24:00Z">
            <w:rPr/>
          </w:rPrChange>
        </w:rPr>
      </w:pPr>
    </w:p>
    <w:p w14:paraId="7051A411" w14:textId="703E92F1" w:rsidR="005F29A8" w:rsidRPr="000E1A5F" w:rsidRDefault="005F29A8" w:rsidP="001507E8">
      <w:pPr>
        <w:pStyle w:val="ListParagraph"/>
        <w:numPr>
          <w:ilvl w:val="0"/>
          <w:numId w:val="41"/>
        </w:numPr>
        <w:rPr>
          <w:b/>
          <w:lang w:val="en-GB"/>
          <w:rPrChange w:id="11798" w:author="Dioguardi, Fabio" w:date="2018-10-23T11:24:00Z">
            <w:rPr>
              <w:b/>
            </w:rPr>
          </w:rPrChange>
        </w:rPr>
      </w:pPr>
      <w:r w:rsidRPr="000E1A5F">
        <w:rPr>
          <w:b/>
          <w:lang w:val="en-GB"/>
          <w:rPrChange w:id="11799" w:author="Dioguardi, Fabio" w:date="2018-10-23T11:24:00Z">
            <w:rPr>
              <w:b/>
            </w:rPr>
          </w:rPrChange>
        </w:rPr>
        <w:t xml:space="preserve">Mass eruption rate monitor </w:t>
      </w:r>
      <w:r w:rsidRPr="000E1A5F">
        <w:rPr>
          <w:lang w:val="en-GB"/>
          <w:rPrChange w:id="11800" w:author="Dioguardi, Fabio" w:date="2018-10-23T11:24:00Z">
            <w:rPr/>
          </w:rPrChange>
        </w:rPr>
        <w:t xml:space="preserve">(field “D” in </w:t>
      </w:r>
      <w:r w:rsidRPr="000E1A5F">
        <w:rPr>
          <w:lang w:val="en-GB"/>
          <w:rPrChange w:id="11801" w:author="Dioguardi, Fabio" w:date="2018-10-23T11:24:00Z">
            <w:rPr/>
          </w:rPrChange>
        </w:rPr>
        <w:fldChar w:fldCharType="begin"/>
      </w:r>
      <w:r w:rsidRPr="000E1A5F">
        <w:rPr>
          <w:lang w:val="en-GB"/>
          <w:rPrChange w:id="11802" w:author="Dioguardi, Fabio" w:date="2018-10-23T11:24:00Z">
            <w:rPr/>
          </w:rPrChange>
        </w:rPr>
        <w:instrText xml:space="preserve"> REF _Ref482879250 \h </w:instrText>
      </w:r>
      <w:r w:rsidRPr="000E1A5F">
        <w:rPr>
          <w:lang w:val="en-GB"/>
          <w:rPrChange w:id="11803" w:author="Dioguardi, Fabio" w:date="2018-10-23T11:24:00Z">
            <w:rPr/>
          </w:rPrChange>
        </w:rPr>
      </w:r>
      <w:r w:rsidRPr="000E1A5F">
        <w:rPr>
          <w:lang w:val="en-GB"/>
          <w:rPrChange w:id="11804" w:author="Dioguardi, Fabio" w:date="2018-10-23T11:24:00Z">
            <w:rPr/>
          </w:rPrChange>
        </w:rPr>
        <w:fldChar w:fldCharType="separate"/>
      </w:r>
      <w:r w:rsidR="00DE7C99" w:rsidRPr="000E1A5F">
        <w:rPr>
          <w:lang w:val="en-GB"/>
          <w:rPrChange w:id="11805" w:author="Dioguardi, Fabio" w:date="2018-10-23T11:24:00Z">
            <w:rPr/>
          </w:rPrChange>
        </w:rPr>
        <w:t xml:space="preserve">Figure </w:t>
      </w:r>
      <w:r w:rsidR="00DE7C99" w:rsidRPr="000E1A5F">
        <w:rPr>
          <w:noProof/>
          <w:lang w:val="en-GB"/>
          <w:rPrChange w:id="11806" w:author="Dioguardi, Fabio" w:date="2018-10-23T11:24:00Z">
            <w:rPr>
              <w:noProof/>
            </w:rPr>
          </w:rPrChange>
        </w:rPr>
        <w:t>61</w:t>
      </w:r>
      <w:r w:rsidRPr="000E1A5F">
        <w:rPr>
          <w:lang w:val="en-GB"/>
          <w:rPrChange w:id="11807" w:author="Dioguardi, Fabio" w:date="2018-10-23T11:24:00Z">
            <w:rPr/>
          </w:rPrChange>
        </w:rPr>
        <w:fldChar w:fldCharType="end"/>
      </w:r>
      <w:r w:rsidRPr="000E1A5F">
        <w:rPr>
          <w:lang w:val="en-GB"/>
          <w:rPrChange w:id="11808" w:author="Dioguardi, Fabio" w:date="2018-10-23T11:24:00Z">
            <w:rPr/>
          </w:rPrChange>
        </w:rPr>
        <w:t>):</w:t>
      </w:r>
    </w:p>
    <w:p w14:paraId="07100841" w14:textId="03D5CFEC" w:rsidR="005F29A8" w:rsidRPr="000E1A5F" w:rsidRDefault="005F29A8" w:rsidP="005F29A8">
      <w:pPr>
        <w:pStyle w:val="ListParagraph"/>
        <w:rPr>
          <w:lang w:val="en-GB"/>
          <w:rPrChange w:id="11809" w:author="Dioguardi, Fabio" w:date="2018-10-23T11:24:00Z">
            <w:rPr/>
          </w:rPrChange>
        </w:rPr>
      </w:pPr>
      <w:r w:rsidRPr="000E1A5F">
        <w:rPr>
          <w:lang w:val="en-GB"/>
          <w:rPrChange w:id="11810" w:author="Dioguardi, Fabio" w:date="2018-10-23T11:24:00Z">
            <w:rPr/>
          </w:rPrChange>
        </w:rPr>
        <w:t xml:space="preserve">This screen </w:t>
      </w:r>
      <w:r w:rsidR="00DF44A8" w:rsidRPr="000E1A5F">
        <w:rPr>
          <w:lang w:val="en-GB"/>
          <w:rPrChange w:id="11811" w:author="Dioguardi, Fabio" w:date="2018-10-23T11:24:00Z">
            <w:rPr/>
          </w:rPrChange>
        </w:rPr>
        <w:t xml:space="preserve">displays </w:t>
      </w:r>
      <w:r w:rsidRPr="000E1A5F">
        <w:rPr>
          <w:lang w:val="en-GB"/>
          <w:rPrChange w:id="11812" w:author="Dioguardi, Fabio" w:date="2018-10-23T11:24:00Z">
            <w:rPr/>
          </w:rPrChange>
        </w:rPr>
        <w:t xml:space="preserve">the MER plots provided by FOXI. By clicking on “Switch MER Plots”, the user can switch between the two types of mass eruption rate plots: </w:t>
      </w:r>
      <w:r w:rsidRPr="000E1A5F">
        <w:rPr>
          <w:b/>
          <w:lang w:val="en-GB"/>
          <w:rPrChange w:id="11813" w:author="Dioguardi, Fabio" w:date="2018-10-23T11:24:00Z">
            <w:rPr>
              <w:b/>
            </w:rPr>
          </w:rPrChange>
        </w:rPr>
        <w:t xml:space="preserve">CMER plot </w:t>
      </w:r>
      <w:r w:rsidRPr="000E1A5F">
        <w:rPr>
          <w:lang w:val="en-GB"/>
          <w:rPrChange w:id="11814" w:author="Dioguardi, Fabio" w:date="2018-10-23T11:24:00Z">
            <w:rPr/>
          </w:rPrChange>
        </w:rPr>
        <w:t xml:space="preserve">and </w:t>
      </w:r>
      <w:r w:rsidRPr="000E1A5F">
        <w:rPr>
          <w:b/>
          <w:lang w:val="en-GB"/>
          <w:rPrChange w:id="11815" w:author="Dioguardi, Fabio" w:date="2018-10-23T11:24:00Z">
            <w:rPr>
              <w:b/>
            </w:rPr>
          </w:rPrChange>
        </w:rPr>
        <w:t>FMER plot</w:t>
      </w:r>
      <w:r w:rsidRPr="000E1A5F">
        <w:rPr>
          <w:lang w:val="en-GB"/>
          <w:rPrChange w:id="11816" w:author="Dioguardi, Fabio" w:date="2018-10-23T11:24:00Z">
            <w:rPr/>
          </w:rPrChange>
        </w:rPr>
        <w:t xml:space="preserve"> (</w:t>
      </w:r>
      <w:r w:rsidR="00256BC2" w:rsidRPr="000E1A5F">
        <w:rPr>
          <w:lang w:val="en-GB"/>
          <w:rPrChange w:id="11817" w:author="Dioguardi, Fabio" w:date="2018-10-23T11:24:00Z">
            <w:rPr/>
          </w:rPrChange>
        </w:rPr>
        <w:t xml:space="preserve">for detailed description </w:t>
      </w:r>
      <w:r w:rsidRPr="000E1A5F">
        <w:rPr>
          <w:lang w:val="en-GB"/>
          <w:rPrChange w:id="11818" w:author="Dioguardi, Fabio" w:date="2018-10-23T11:24:00Z">
            <w:rPr/>
          </w:rPrChange>
        </w:rPr>
        <w:t xml:space="preserve">see section </w:t>
      </w:r>
      <w:r w:rsidR="00BD0604" w:rsidRPr="000E1A5F">
        <w:rPr>
          <w:lang w:val="en-GB"/>
          <w:rPrChange w:id="11819" w:author="Dioguardi, Fabio" w:date="2018-10-23T11:24:00Z">
            <w:rPr/>
          </w:rPrChange>
        </w:rPr>
        <w:fldChar w:fldCharType="begin"/>
      </w:r>
      <w:r w:rsidR="00BD0604" w:rsidRPr="000E1A5F">
        <w:rPr>
          <w:lang w:val="en-GB"/>
          <w:rPrChange w:id="11820" w:author="Dioguardi, Fabio" w:date="2018-10-23T11:24:00Z">
            <w:rPr/>
          </w:rPrChange>
        </w:rPr>
        <w:instrText xml:space="preserve"> REF _Ref482880707 \r \h </w:instrText>
      </w:r>
      <w:r w:rsidR="00BD0604" w:rsidRPr="000E1A5F">
        <w:rPr>
          <w:lang w:val="en-GB"/>
          <w:rPrChange w:id="11821" w:author="Dioguardi, Fabio" w:date="2018-10-23T11:24:00Z">
            <w:rPr/>
          </w:rPrChange>
        </w:rPr>
      </w:r>
      <w:r w:rsidR="00BD0604" w:rsidRPr="000E1A5F">
        <w:rPr>
          <w:lang w:val="en-GB"/>
          <w:rPrChange w:id="11822" w:author="Dioguardi, Fabio" w:date="2018-10-23T11:24:00Z">
            <w:rPr/>
          </w:rPrChange>
        </w:rPr>
        <w:fldChar w:fldCharType="separate"/>
      </w:r>
      <w:r w:rsidR="00DE7C99" w:rsidRPr="000E1A5F">
        <w:rPr>
          <w:lang w:val="en-GB"/>
          <w:rPrChange w:id="11823" w:author="Dioguardi, Fabio" w:date="2018-10-23T11:24:00Z">
            <w:rPr/>
          </w:rPrChange>
        </w:rPr>
        <w:t>5.10.5</w:t>
      </w:r>
      <w:r w:rsidR="00BD0604" w:rsidRPr="000E1A5F">
        <w:rPr>
          <w:lang w:val="en-GB"/>
          <w:rPrChange w:id="11824" w:author="Dioguardi, Fabio" w:date="2018-10-23T11:24:00Z">
            <w:rPr/>
          </w:rPrChange>
        </w:rPr>
        <w:fldChar w:fldCharType="end"/>
      </w:r>
      <w:r w:rsidRPr="000E1A5F">
        <w:rPr>
          <w:lang w:val="en-GB"/>
          <w:rPrChange w:id="11825" w:author="Dioguardi, Fabio" w:date="2018-10-23T11:24:00Z">
            <w:rPr/>
          </w:rPrChange>
        </w:rPr>
        <w:t>).</w:t>
      </w:r>
    </w:p>
    <w:p w14:paraId="0D1964A2" w14:textId="4A847190" w:rsidR="005F29A8" w:rsidRPr="000E1A5F" w:rsidRDefault="005F29A8" w:rsidP="005F29A8">
      <w:pPr>
        <w:pStyle w:val="ListParagraph"/>
        <w:rPr>
          <w:lang w:val="en-GB"/>
          <w:rPrChange w:id="11826" w:author="Dioguardi, Fabio" w:date="2018-10-23T11:24:00Z">
            <w:rPr/>
          </w:rPrChange>
        </w:rPr>
      </w:pPr>
      <w:r w:rsidRPr="000E1A5F">
        <w:rPr>
          <w:lang w:val="en-GB"/>
          <w:rPrChange w:id="11827" w:author="Dioguardi, Fabio" w:date="2018-10-23T11:24:00Z">
            <w:rPr/>
          </w:rPrChange>
        </w:rPr>
        <w:t xml:space="preserve">The display is regularly updated and any changes in the plot files are immediately adopted. </w:t>
      </w:r>
    </w:p>
    <w:p w14:paraId="697BF9D6" w14:textId="77777777" w:rsidR="005F29A8" w:rsidRPr="000E1A5F" w:rsidRDefault="005F29A8" w:rsidP="005F29A8">
      <w:pPr>
        <w:pStyle w:val="ListParagraph"/>
        <w:rPr>
          <w:lang w:val="en-GB"/>
          <w:rPrChange w:id="11828" w:author="Dioguardi, Fabio" w:date="2018-10-23T11:24:00Z">
            <w:rPr/>
          </w:rPrChange>
        </w:rPr>
      </w:pPr>
    </w:p>
    <w:p w14:paraId="20D9A337" w14:textId="19C6C09E" w:rsidR="005F29A8" w:rsidRPr="000E1A5F" w:rsidRDefault="005F29A8" w:rsidP="001507E8">
      <w:pPr>
        <w:pStyle w:val="ListParagraph"/>
        <w:numPr>
          <w:ilvl w:val="0"/>
          <w:numId w:val="41"/>
        </w:numPr>
        <w:rPr>
          <w:b/>
          <w:lang w:val="en-GB"/>
          <w:rPrChange w:id="11829" w:author="Dioguardi, Fabio" w:date="2018-10-23T11:24:00Z">
            <w:rPr>
              <w:b/>
            </w:rPr>
          </w:rPrChange>
        </w:rPr>
      </w:pPr>
      <w:r w:rsidRPr="000E1A5F">
        <w:rPr>
          <w:b/>
          <w:lang w:val="en-GB"/>
          <w:rPrChange w:id="11830" w:author="Dioguardi, Fabio" w:date="2018-10-23T11:24:00Z">
            <w:rPr>
              <w:b/>
            </w:rPr>
          </w:rPrChange>
        </w:rPr>
        <w:t xml:space="preserve">Erupted mass monitor </w:t>
      </w:r>
      <w:r w:rsidRPr="000E1A5F">
        <w:rPr>
          <w:lang w:val="en-GB"/>
          <w:rPrChange w:id="11831" w:author="Dioguardi, Fabio" w:date="2018-10-23T11:24:00Z">
            <w:rPr/>
          </w:rPrChange>
        </w:rPr>
        <w:t xml:space="preserve">(field “E” in </w:t>
      </w:r>
      <w:r w:rsidRPr="000E1A5F">
        <w:rPr>
          <w:lang w:val="en-GB"/>
          <w:rPrChange w:id="11832" w:author="Dioguardi, Fabio" w:date="2018-10-23T11:24:00Z">
            <w:rPr/>
          </w:rPrChange>
        </w:rPr>
        <w:fldChar w:fldCharType="begin"/>
      </w:r>
      <w:r w:rsidRPr="000E1A5F">
        <w:rPr>
          <w:lang w:val="en-GB"/>
          <w:rPrChange w:id="11833" w:author="Dioguardi, Fabio" w:date="2018-10-23T11:24:00Z">
            <w:rPr/>
          </w:rPrChange>
        </w:rPr>
        <w:instrText xml:space="preserve"> REF _Ref482879250 \h </w:instrText>
      </w:r>
      <w:r w:rsidRPr="000E1A5F">
        <w:rPr>
          <w:lang w:val="en-GB"/>
          <w:rPrChange w:id="11834" w:author="Dioguardi, Fabio" w:date="2018-10-23T11:24:00Z">
            <w:rPr/>
          </w:rPrChange>
        </w:rPr>
      </w:r>
      <w:r w:rsidRPr="000E1A5F">
        <w:rPr>
          <w:lang w:val="en-GB"/>
          <w:rPrChange w:id="11835" w:author="Dioguardi, Fabio" w:date="2018-10-23T11:24:00Z">
            <w:rPr/>
          </w:rPrChange>
        </w:rPr>
        <w:fldChar w:fldCharType="separate"/>
      </w:r>
      <w:r w:rsidR="00DE7C99" w:rsidRPr="000E1A5F">
        <w:rPr>
          <w:lang w:val="en-GB"/>
          <w:rPrChange w:id="11836" w:author="Dioguardi, Fabio" w:date="2018-10-23T11:24:00Z">
            <w:rPr/>
          </w:rPrChange>
        </w:rPr>
        <w:t xml:space="preserve">Figure </w:t>
      </w:r>
      <w:r w:rsidR="00DE7C99" w:rsidRPr="000E1A5F">
        <w:rPr>
          <w:noProof/>
          <w:lang w:val="en-GB"/>
          <w:rPrChange w:id="11837" w:author="Dioguardi, Fabio" w:date="2018-10-23T11:24:00Z">
            <w:rPr>
              <w:noProof/>
            </w:rPr>
          </w:rPrChange>
        </w:rPr>
        <w:t>61</w:t>
      </w:r>
      <w:r w:rsidRPr="000E1A5F">
        <w:rPr>
          <w:lang w:val="en-GB"/>
          <w:rPrChange w:id="11838" w:author="Dioguardi, Fabio" w:date="2018-10-23T11:24:00Z">
            <w:rPr/>
          </w:rPrChange>
        </w:rPr>
        <w:fldChar w:fldCharType="end"/>
      </w:r>
      <w:r w:rsidRPr="000E1A5F">
        <w:rPr>
          <w:lang w:val="en-GB"/>
          <w:rPrChange w:id="11839" w:author="Dioguardi, Fabio" w:date="2018-10-23T11:24:00Z">
            <w:rPr/>
          </w:rPrChange>
        </w:rPr>
        <w:t>):</w:t>
      </w:r>
    </w:p>
    <w:p w14:paraId="58573618" w14:textId="19210424" w:rsidR="005F29A8" w:rsidRPr="000E1A5F" w:rsidRDefault="005F29A8" w:rsidP="005F29A8">
      <w:pPr>
        <w:pStyle w:val="ListParagraph"/>
        <w:rPr>
          <w:lang w:val="en-GB"/>
          <w:rPrChange w:id="11840" w:author="Dioguardi, Fabio" w:date="2018-10-23T11:24:00Z">
            <w:rPr/>
          </w:rPrChange>
        </w:rPr>
      </w:pPr>
      <w:r w:rsidRPr="000E1A5F">
        <w:rPr>
          <w:lang w:val="en-GB"/>
          <w:rPrChange w:id="11841" w:author="Dioguardi, Fabio" w:date="2018-10-23T11:24:00Z">
            <w:rPr/>
          </w:rPrChange>
        </w:rPr>
        <w:t xml:space="preserve">This screen </w:t>
      </w:r>
      <w:r w:rsidR="00DF44A8" w:rsidRPr="000E1A5F">
        <w:rPr>
          <w:lang w:val="en-GB"/>
          <w:rPrChange w:id="11842" w:author="Dioguardi, Fabio" w:date="2018-10-23T11:24:00Z">
            <w:rPr/>
          </w:rPrChange>
        </w:rPr>
        <w:t xml:space="preserve">shows </w:t>
      </w:r>
      <w:r w:rsidRPr="000E1A5F">
        <w:rPr>
          <w:lang w:val="en-GB"/>
          <w:rPrChange w:id="11843" w:author="Dioguardi, Fabio" w:date="2018-10-23T11:24:00Z">
            <w:rPr/>
          </w:rPrChange>
        </w:rPr>
        <w:t xml:space="preserve">the resulting total erupted mass plots </w:t>
      </w:r>
      <w:r w:rsidR="00DF44A8" w:rsidRPr="000E1A5F">
        <w:rPr>
          <w:lang w:val="en-GB"/>
          <w:rPrChange w:id="11844" w:author="Dioguardi, Fabio" w:date="2018-10-23T11:24:00Z">
            <w:rPr/>
          </w:rPrChange>
        </w:rPr>
        <w:t xml:space="preserve">estimated </w:t>
      </w:r>
      <w:r w:rsidRPr="000E1A5F">
        <w:rPr>
          <w:lang w:val="en-GB"/>
          <w:rPrChange w:id="11845" w:author="Dioguardi, Fabio" w:date="2018-10-23T11:24:00Z">
            <w:rPr/>
          </w:rPrChange>
        </w:rPr>
        <w:t xml:space="preserve">by FOXI. By clicking on “Switch Erupted Mass Plots”, the user can switch between two types of plots: </w:t>
      </w:r>
      <w:proofErr w:type="spellStart"/>
      <w:r w:rsidRPr="000E1A5F">
        <w:rPr>
          <w:b/>
          <w:lang w:val="en-GB"/>
          <w:rPrChange w:id="11846" w:author="Dioguardi, Fabio" w:date="2018-10-23T11:24:00Z">
            <w:rPr>
              <w:b/>
            </w:rPr>
          </w:rPrChange>
        </w:rPr>
        <w:t>Cmass</w:t>
      </w:r>
      <w:proofErr w:type="spellEnd"/>
      <w:r w:rsidRPr="000E1A5F">
        <w:rPr>
          <w:b/>
          <w:lang w:val="en-GB"/>
          <w:rPrChange w:id="11847" w:author="Dioguardi, Fabio" w:date="2018-10-23T11:24:00Z">
            <w:rPr>
              <w:b/>
            </w:rPr>
          </w:rPrChange>
        </w:rPr>
        <w:t xml:space="preserve"> plot </w:t>
      </w:r>
      <w:r w:rsidRPr="000E1A5F">
        <w:rPr>
          <w:lang w:val="en-GB"/>
          <w:rPrChange w:id="11848" w:author="Dioguardi, Fabio" w:date="2018-10-23T11:24:00Z">
            <w:rPr/>
          </w:rPrChange>
        </w:rPr>
        <w:t xml:space="preserve">and </w:t>
      </w:r>
      <w:proofErr w:type="spellStart"/>
      <w:r w:rsidRPr="000E1A5F">
        <w:rPr>
          <w:b/>
          <w:lang w:val="en-GB"/>
          <w:rPrChange w:id="11849" w:author="Dioguardi, Fabio" w:date="2018-10-23T11:24:00Z">
            <w:rPr>
              <w:b/>
            </w:rPr>
          </w:rPrChange>
        </w:rPr>
        <w:t>Fmass</w:t>
      </w:r>
      <w:proofErr w:type="spellEnd"/>
      <w:r w:rsidRPr="000E1A5F">
        <w:rPr>
          <w:b/>
          <w:lang w:val="en-GB"/>
          <w:rPrChange w:id="11850" w:author="Dioguardi, Fabio" w:date="2018-10-23T11:24:00Z">
            <w:rPr>
              <w:b/>
            </w:rPr>
          </w:rPrChange>
        </w:rPr>
        <w:t xml:space="preserve"> plot</w:t>
      </w:r>
      <w:r w:rsidRPr="000E1A5F">
        <w:rPr>
          <w:lang w:val="en-GB"/>
          <w:rPrChange w:id="11851" w:author="Dioguardi, Fabio" w:date="2018-10-23T11:24:00Z">
            <w:rPr/>
          </w:rPrChange>
        </w:rPr>
        <w:t xml:space="preserve"> (</w:t>
      </w:r>
      <w:r w:rsidR="00256BC2" w:rsidRPr="000E1A5F">
        <w:rPr>
          <w:lang w:val="en-GB"/>
          <w:rPrChange w:id="11852" w:author="Dioguardi, Fabio" w:date="2018-10-23T11:24:00Z">
            <w:rPr/>
          </w:rPrChange>
        </w:rPr>
        <w:t xml:space="preserve">for detailed description </w:t>
      </w:r>
      <w:r w:rsidRPr="000E1A5F">
        <w:rPr>
          <w:lang w:val="en-GB"/>
          <w:rPrChange w:id="11853" w:author="Dioguardi, Fabio" w:date="2018-10-23T11:24:00Z">
            <w:rPr/>
          </w:rPrChange>
        </w:rPr>
        <w:t xml:space="preserve">see section </w:t>
      </w:r>
      <w:r w:rsidR="00BD0604" w:rsidRPr="000E1A5F">
        <w:rPr>
          <w:lang w:val="en-GB"/>
          <w:rPrChange w:id="11854" w:author="Dioguardi, Fabio" w:date="2018-10-23T11:24:00Z">
            <w:rPr/>
          </w:rPrChange>
        </w:rPr>
        <w:fldChar w:fldCharType="begin"/>
      </w:r>
      <w:r w:rsidR="00BD0604" w:rsidRPr="000E1A5F">
        <w:rPr>
          <w:lang w:val="en-GB"/>
          <w:rPrChange w:id="11855" w:author="Dioguardi, Fabio" w:date="2018-10-23T11:24:00Z">
            <w:rPr/>
          </w:rPrChange>
        </w:rPr>
        <w:instrText xml:space="preserve"> REF _Ref482880908 \r \h </w:instrText>
      </w:r>
      <w:r w:rsidR="00BD0604" w:rsidRPr="000E1A5F">
        <w:rPr>
          <w:lang w:val="en-GB"/>
          <w:rPrChange w:id="11856" w:author="Dioguardi, Fabio" w:date="2018-10-23T11:24:00Z">
            <w:rPr/>
          </w:rPrChange>
        </w:rPr>
      </w:r>
      <w:r w:rsidR="00BD0604" w:rsidRPr="000E1A5F">
        <w:rPr>
          <w:lang w:val="en-GB"/>
          <w:rPrChange w:id="11857" w:author="Dioguardi, Fabio" w:date="2018-10-23T11:24:00Z">
            <w:rPr/>
          </w:rPrChange>
        </w:rPr>
        <w:fldChar w:fldCharType="separate"/>
      </w:r>
      <w:r w:rsidR="00DE7C99" w:rsidRPr="000E1A5F">
        <w:rPr>
          <w:lang w:val="en-GB"/>
          <w:rPrChange w:id="11858" w:author="Dioguardi, Fabio" w:date="2018-10-23T11:24:00Z">
            <w:rPr/>
          </w:rPrChange>
        </w:rPr>
        <w:t>5.10.6</w:t>
      </w:r>
      <w:r w:rsidR="00BD0604" w:rsidRPr="000E1A5F">
        <w:rPr>
          <w:lang w:val="en-GB"/>
          <w:rPrChange w:id="11859" w:author="Dioguardi, Fabio" w:date="2018-10-23T11:24:00Z">
            <w:rPr/>
          </w:rPrChange>
        </w:rPr>
        <w:fldChar w:fldCharType="end"/>
      </w:r>
      <w:r w:rsidRPr="000E1A5F">
        <w:rPr>
          <w:lang w:val="en-GB"/>
          <w:rPrChange w:id="11860" w:author="Dioguardi, Fabio" w:date="2018-10-23T11:24:00Z">
            <w:rPr/>
          </w:rPrChange>
        </w:rPr>
        <w:t>).</w:t>
      </w:r>
    </w:p>
    <w:p w14:paraId="24C30AA4" w14:textId="77777777" w:rsidR="005F29A8" w:rsidRPr="000E1A5F" w:rsidRDefault="005F29A8" w:rsidP="005F29A8">
      <w:pPr>
        <w:pStyle w:val="ListParagraph"/>
        <w:rPr>
          <w:lang w:val="en-GB"/>
          <w:rPrChange w:id="11861" w:author="Dioguardi, Fabio" w:date="2018-10-23T11:24:00Z">
            <w:rPr/>
          </w:rPrChange>
        </w:rPr>
      </w:pPr>
      <w:r w:rsidRPr="000E1A5F">
        <w:rPr>
          <w:lang w:val="en-GB"/>
          <w:rPrChange w:id="11862" w:author="Dioguardi, Fabio" w:date="2018-10-23T11:24:00Z">
            <w:rPr/>
          </w:rPrChange>
        </w:rPr>
        <w:t xml:space="preserve">The display is regularly updated and any changes in the plot files are immediately adopted. </w:t>
      </w:r>
    </w:p>
    <w:p w14:paraId="2B46769A" w14:textId="77777777" w:rsidR="00A026E8" w:rsidRPr="000E1A5F" w:rsidRDefault="00A026E8" w:rsidP="00492941">
      <w:pPr>
        <w:rPr>
          <w:lang w:val="en-GB"/>
          <w:rPrChange w:id="11863" w:author="Dioguardi, Fabio" w:date="2018-10-23T11:24:00Z">
            <w:rPr/>
          </w:rPrChange>
        </w:rPr>
      </w:pPr>
    </w:p>
    <w:p w14:paraId="22F38E07" w14:textId="21D8B350" w:rsidR="00385126" w:rsidRPr="000E1A5F" w:rsidRDefault="00385126" w:rsidP="001507E8">
      <w:pPr>
        <w:pStyle w:val="ListParagraph"/>
        <w:numPr>
          <w:ilvl w:val="0"/>
          <w:numId w:val="41"/>
        </w:numPr>
        <w:rPr>
          <w:b/>
          <w:lang w:val="en-GB"/>
          <w:rPrChange w:id="11864" w:author="Dioguardi, Fabio" w:date="2018-10-23T11:24:00Z">
            <w:rPr>
              <w:b/>
            </w:rPr>
          </w:rPrChange>
        </w:rPr>
      </w:pPr>
      <w:r w:rsidRPr="000E1A5F">
        <w:rPr>
          <w:b/>
          <w:lang w:val="en-GB"/>
          <w:rPrChange w:id="11865" w:author="Dioguardi, Fabio" w:date="2018-10-23T11:24:00Z">
            <w:rPr>
              <w:b/>
            </w:rPr>
          </w:rPrChange>
        </w:rPr>
        <w:t xml:space="preserve">REFIR status monitor </w:t>
      </w:r>
      <w:r w:rsidRPr="000E1A5F">
        <w:rPr>
          <w:lang w:val="en-GB"/>
          <w:rPrChange w:id="11866" w:author="Dioguardi, Fabio" w:date="2018-10-23T11:24:00Z">
            <w:rPr/>
          </w:rPrChange>
        </w:rPr>
        <w:t xml:space="preserve">(field “F” in </w:t>
      </w:r>
      <w:r w:rsidRPr="000E1A5F">
        <w:rPr>
          <w:lang w:val="en-GB"/>
          <w:rPrChange w:id="11867" w:author="Dioguardi, Fabio" w:date="2018-10-23T11:24:00Z">
            <w:rPr/>
          </w:rPrChange>
        </w:rPr>
        <w:fldChar w:fldCharType="begin"/>
      </w:r>
      <w:r w:rsidRPr="000E1A5F">
        <w:rPr>
          <w:lang w:val="en-GB"/>
          <w:rPrChange w:id="11868" w:author="Dioguardi, Fabio" w:date="2018-10-23T11:24:00Z">
            <w:rPr/>
          </w:rPrChange>
        </w:rPr>
        <w:instrText xml:space="preserve"> REF _Ref482879250 \h </w:instrText>
      </w:r>
      <w:r w:rsidRPr="000E1A5F">
        <w:rPr>
          <w:lang w:val="en-GB"/>
          <w:rPrChange w:id="11869" w:author="Dioguardi, Fabio" w:date="2018-10-23T11:24:00Z">
            <w:rPr/>
          </w:rPrChange>
        </w:rPr>
      </w:r>
      <w:r w:rsidRPr="000E1A5F">
        <w:rPr>
          <w:lang w:val="en-GB"/>
          <w:rPrChange w:id="11870" w:author="Dioguardi, Fabio" w:date="2018-10-23T11:24:00Z">
            <w:rPr/>
          </w:rPrChange>
        </w:rPr>
        <w:fldChar w:fldCharType="separate"/>
      </w:r>
      <w:r w:rsidR="00DE7C99" w:rsidRPr="000E1A5F">
        <w:rPr>
          <w:lang w:val="en-GB"/>
          <w:rPrChange w:id="11871" w:author="Dioguardi, Fabio" w:date="2018-10-23T11:24:00Z">
            <w:rPr/>
          </w:rPrChange>
        </w:rPr>
        <w:t xml:space="preserve">Figure </w:t>
      </w:r>
      <w:r w:rsidR="00DE7C99" w:rsidRPr="000E1A5F">
        <w:rPr>
          <w:noProof/>
          <w:lang w:val="en-GB"/>
          <w:rPrChange w:id="11872" w:author="Dioguardi, Fabio" w:date="2018-10-23T11:24:00Z">
            <w:rPr>
              <w:noProof/>
            </w:rPr>
          </w:rPrChange>
        </w:rPr>
        <w:t>61</w:t>
      </w:r>
      <w:r w:rsidRPr="000E1A5F">
        <w:rPr>
          <w:lang w:val="en-GB"/>
          <w:rPrChange w:id="11873" w:author="Dioguardi, Fabio" w:date="2018-10-23T11:24:00Z">
            <w:rPr/>
          </w:rPrChange>
        </w:rPr>
        <w:fldChar w:fldCharType="end"/>
      </w:r>
      <w:r w:rsidRPr="000E1A5F">
        <w:rPr>
          <w:lang w:val="en-GB"/>
          <w:rPrChange w:id="11874" w:author="Dioguardi, Fabio" w:date="2018-10-23T11:24:00Z">
            <w:rPr/>
          </w:rPrChange>
        </w:rPr>
        <w:t>):</w:t>
      </w:r>
    </w:p>
    <w:p w14:paraId="3E36EDC2" w14:textId="69E09277" w:rsidR="00385126" w:rsidRPr="000E1A5F" w:rsidRDefault="00385126" w:rsidP="00385126">
      <w:pPr>
        <w:pStyle w:val="ListParagraph"/>
        <w:rPr>
          <w:lang w:val="en-GB"/>
          <w:rPrChange w:id="11875" w:author="Dioguardi, Fabio" w:date="2018-10-23T11:24:00Z">
            <w:rPr/>
          </w:rPrChange>
        </w:rPr>
      </w:pPr>
      <w:r w:rsidRPr="000E1A5F">
        <w:rPr>
          <w:lang w:val="en-GB"/>
          <w:rPrChange w:id="11876" w:author="Dioguardi, Fabio" w:date="2018-10-23T11:24:00Z">
            <w:rPr/>
          </w:rPrChange>
        </w:rPr>
        <w:t xml:space="preserve">This screen displays the various status records provided by FOXI. </w:t>
      </w:r>
    </w:p>
    <w:p w14:paraId="20C11389" w14:textId="2D621EA6" w:rsidR="00385126" w:rsidRPr="000E1A5F" w:rsidRDefault="00385126" w:rsidP="001507E8">
      <w:pPr>
        <w:pStyle w:val="ListParagraph"/>
        <w:numPr>
          <w:ilvl w:val="0"/>
          <w:numId w:val="42"/>
        </w:numPr>
        <w:rPr>
          <w:lang w:val="en-GB"/>
          <w:rPrChange w:id="11877" w:author="Dioguardi, Fabio" w:date="2018-10-23T11:24:00Z">
            <w:rPr/>
          </w:rPrChange>
        </w:rPr>
      </w:pPr>
      <w:r w:rsidRPr="000E1A5F">
        <w:rPr>
          <w:lang w:val="en-GB"/>
          <w:rPrChange w:id="11878" w:author="Dioguardi, Fabio" w:date="2018-10-23T11:24:00Z">
            <w:rPr/>
          </w:rPrChange>
        </w:rPr>
        <w:t>By clicking on “REFIR Results”, the user can cycle through plume height status and the computed eruption source parameters. The according screens simply display the content of the text files “</w:t>
      </w:r>
      <w:r w:rsidRPr="000E1A5F">
        <w:rPr>
          <w:b/>
          <w:i/>
          <w:lang w:val="en-GB"/>
          <w:rPrChange w:id="11879" w:author="Dioguardi, Fabio" w:date="2018-10-23T11:24:00Z">
            <w:rPr>
              <w:b/>
              <w:i/>
            </w:rPr>
          </w:rPrChange>
        </w:rPr>
        <w:t>_status1.txt</w:t>
      </w:r>
      <w:r w:rsidRPr="000E1A5F">
        <w:rPr>
          <w:lang w:val="en-GB"/>
          <w:rPrChange w:id="11880" w:author="Dioguardi, Fabio" w:date="2018-10-23T11:24:00Z">
            <w:rPr/>
          </w:rPrChange>
        </w:rPr>
        <w:t>”, “</w:t>
      </w:r>
      <w:r w:rsidRPr="000E1A5F">
        <w:rPr>
          <w:b/>
          <w:i/>
          <w:lang w:val="en-GB"/>
          <w:rPrChange w:id="11881" w:author="Dioguardi, Fabio" w:date="2018-10-23T11:24:00Z">
            <w:rPr>
              <w:b/>
              <w:i/>
            </w:rPr>
          </w:rPrChange>
        </w:rPr>
        <w:t>_status2.txt</w:t>
      </w:r>
      <w:r w:rsidRPr="000E1A5F">
        <w:rPr>
          <w:lang w:val="en-GB"/>
          <w:rPrChange w:id="11882" w:author="Dioguardi, Fabio" w:date="2018-10-23T11:24:00Z">
            <w:rPr/>
          </w:rPrChange>
        </w:rPr>
        <w:t>” and “</w:t>
      </w:r>
      <w:r w:rsidRPr="000E1A5F">
        <w:rPr>
          <w:b/>
          <w:i/>
          <w:lang w:val="en-GB"/>
          <w:rPrChange w:id="11883" w:author="Dioguardi, Fabio" w:date="2018-10-23T11:24:00Z">
            <w:rPr>
              <w:b/>
              <w:i/>
            </w:rPr>
          </w:rPrChange>
        </w:rPr>
        <w:t>_status3.txt</w:t>
      </w:r>
      <w:r w:rsidRPr="000E1A5F">
        <w:rPr>
          <w:lang w:val="en-GB"/>
          <w:rPrChange w:id="11884" w:author="Dioguardi, Fabio" w:date="2018-10-23T11:24:00Z">
            <w:rPr/>
          </w:rPrChange>
        </w:rPr>
        <w:t>”, generated by FOXI.</w:t>
      </w:r>
    </w:p>
    <w:p w14:paraId="553BD48A" w14:textId="19880908" w:rsidR="00385126" w:rsidRPr="000E1A5F" w:rsidRDefault="00385126" w:rsidP="001507E8">
      <w:pPr>
        <w:pStyle w:val="ListParagraph"/>
        <w:numPr>
          <w:ilvl w:val="0"/>
          <w:numId w:val="42"/>
        </w:numPr>
        <w:rPr>
          <w:lang w:val="en-GB"/>
          <w:rPrChange w:id="11885" w:author="Dioguardi, Fabio" w:date="2018-10-23T11:24:00Z">
            <w:rPr/>
          </w:rPrChange>
        </w:rPr>
      </w:pPr>
      <w:r w:rsidRPr="000E1A5F">
        <w:rPr>
          <w:lang w:val="en-GB"/>
          <w:rPrChange w:id="11886" w:author="Dioguardi, Fabio" w:date="2018-10-23T11:24:00Z">
            <w:rPr/>
          </w:rPrChange>
        </w:rPr>
        <w:t>By clicking on “REFIR Parameters”, the user can cycle through the various REFIR model parameters stored within the FOXI generated text files “</w:t>
      </w:r>
      <w:r w:rsidRPr="000E1A5F">
        <w:rPr>
          <w:b/>
          <w:i/>
          <w:lang w:val="en-GB"/>
          <w:rPrChange w:id="11887" w:author="Dioguardi, Fabio" w:date="2018-10-23T11:24:00Z">
            <w:rPr>
              <w:b/>
              <w:i/>
            </w:rPr>
          </w:rPrChange>
        </w:rPr>
        <w:t>_status4.txt</w:t>
      </w:r>
      <w:r w:rsidRPr="000E1A5F">
        <w:rPr>
          <w:lang w:val="en-GB"/>
          <w:rPrChange w:id="11888" w:author="Dioguardi, Fabio" w:date="2018-10-23T11:24:00Z">
            <w:rPr/>
          </w:rPrChange>
        </w:rPr>
        <w:t>”, “</w:t>
      </w:r>
      <w:r w:rsidRPr="000E1A5F">
        <w:rPr>
          <w:b/>
          <w:i/>
          <w:lang w:val="en-GB"/>
          <w:rPrChange w:id="11889" w:author="Dioguardi, Fabio" w:date="2018-10-23T11:24:00Z">
            <w:rPr>
              <w:b/>
              <w:i/>
            </w:rPr>
          </w:rPrChange>
        </w:rPr>
        <w:t>_status5.txt</w:t>
      </w:r>
      <w:r w:rsidRPr="000E1A5F">
        <w:rPr>
          <w:lang w:val="en-GB"/>
          <w:rPrChange w:id="11890" w:author="Dioguardi, Fabio" w:date="2018-10-23T11:24:00Z">
            <w:rPr/>
          </w:rPrChange>
        </w:rPr>
        <w:t>” … “</w:t>
      </w:r>
      <w:r w:rsidRPr="000E1A5F">
        <w:rPr>
          <w:b/>
          <w:i/>
          <w:lang w:val="en-GB"/>
          <w:rPrChange w:id="11891" w:author="Dioguardi, Fabio" w:date="2018-10-23T11:24:00Z">
            <w:rPr>
              <w:b/>
              <w:i/>
            </w:rPr>
          </w:rPrChange>
        </w:rPr>
        <w:t>_status12.txt</w:t>
      </w:r>
      <w:r w:rsidRPr="000E1A5F">
        <w:rPr>
          <w:lang w:val="en-GB"/>
          <w:rPrChange w:id="11892" w:author="Dioguardi, Fabio" w:date="2018-10-23T11:24:00Z">
            <w:rPr/>
          </w:rPrChange>
        </w:rPr>
        <w:t>”.</w:t>
      </w:r>
    </w:p>
    <w:p w14:paraId="749C6646" w14:textId="3A0EF499" w:rsidR="00385126" w:rsidRPr="000E1A5F" w:rsidRDefault="00847DF3" w:rsidP="00385126">
      <w:pPr>
        <w:pStyle w:val="ListParagraph"/>
        <w:rPr>
          <w:lang w:val="en-GB"/>
          <w:rPrChange w:id="11893" w:author="Dioguardi, Fabio" w:date="2018-10-23T11:24:00Z">
            <w:rPr/>
          </w:rPrChange>
        </w:rPr>
      </w:pPr>
      <w:r w:rsidRPr="000E1A5F">
        <w:rPr>
          <w:lang w:val="en-GB"/>
          <w:rPrChange w:id="11894" w:author="Dioguardi, Fabio" w:date="2018-10-23T11:24:00Z">
            <w:rPr/>
          </w:rPrChange>
        </w:rPr>
        <w:t xml:space="preserve">A description of the displayed parameters and results is provided in section </w:t>
      </w:r>
      <w:r w:rsidR="00BD0604" w:rsidRPr="000E1A5F">
        <w:rPr>
          <w:lang w:val="en-GB"/>
          <w:rPrChange w:id="11895" w:author="Dioguardi, Fabio" w:date="2018-10-23T11:24:00Z">
            <w:rPr/>
          </w:rPrChange>
        </w:rPr>
        <w:fldChar w:fldCharType="begin"/>
      </w:r>
      <w:r w:rsidR="00BD0604" w:rsidRPr="000E1A5F">
        <w:rPr>
          <w:lang w:val="en-GB"/>
          <w:rPrChange w:id="11896" w:author="Dioguardi, Fabio" w:date="2018-10-23T11:24:00Z">
            <w:rPr/>
          </w:rPrChange>
        </w:rPr>
        <w:instrText xml:space="preserve"> REF _Ref482881618 \r \h </w:instrText>
      </w:r>
      <w:r w:rsidR="00BD0604" w:rsidRPr="000E1A5F">
        <w:rPr>
          <w:lang w:val="en-GB"/>
          <w:rPrChange w:id="11897" w:author="Dioguardi, Fabio" w:date="2018-10-23T11:24:00Z">
            <w:rPr/>
          </w:rPrChange>
        </w:rPr>
      </w:r>
      <w:r w:rsidR="00BD0604" w:rsidRPr="000E1A5F">
        <w:rPr>
          <w:lang w:val="en-GB"/>
          <w:rPrChange w:id="11898" w:author="Dioguardi, Fabio" w:date="2018-10-23T11:24:00Z">
            <w:rPr/>
          </w:rPrChange>
        </w:rPr>
        <w:fldChar w:fldCharType="separate"/>
      </w:r>
      <w:r w:rsidR="00DE7C99" w:rsidRPr="000E1A5F">
        <w:rPr>
          <w:lang w:val="en-GB"/>
          <w:rPrChange w:id="11899" w:author="Dioguardi, Fabio" w:date="2018-10-23T11:24:00Z">
            <w:rPr/>
          </w:rPrChange>
        </w:rPr>
        <w:t>5.10.7</w:t>
      </w:r>
      <w:r w:rsidR="00BD0604" w:rsidRPr="000E1A5F">
        <w:rPr>
          <w:lang w:val="en-GB"/>
          <w:rPrChange w:id="11900" w:author="Dioguardi, Fabio" w:date="2018-10-23T11:24:00Z">
            <w:rPr/>
          </w:rPrChange>
        </w:rPr>
        <w:fldChar w:fldCharType="end"/>
      </w:r>
      <w:r w:rsidRPr="000E1A5F">
        <w:rPr>
          <w:lang w:val="en-GB"/>
          <w:rPrChange w:id="11901" w:author="Dioguardi, Fabio" w:date="2018-10-23T11:24:00Z">
            <w:rPr/>
          </w:rPrChange>
        </w:rPr>
        <w:t>.</w:t>
      </w:r>
    </w:p>
    <w:p w14:paraId="1892A72A" w14:textId="1EAB9FC9" w:rsidR="00492941" w:rsidRPr="000E1A5F" w:rsidRDefault="00847DF3" w:rsidP="00847DF3">
      <w:pPr>
        <w:pStyle w:val="ListParagraph"/>
        <w:rPr>
          <w:lang w:val="en-GB"/>
          <w:rPrChange w:id="11902" w:author="Dioguardi, Fabio" w:date="2018-10-23T11:24:00Z">
            <w:rPr/>
          </w:rPrChange>
        </w:rPr>
      </w:pPr>
      <w:r w:rsidRPr="000E1A5F">
        <w:rPr>
          <w:lang w:val="en-GB"/>
          <w:rPrChange w:id="11903" w:author="Dioguardi, Fabio" w:date="2018-10-23T11:24:00Z">
            <w:rPr/>
          </w:rPrChange>
        </w:rPr>
        <w:t>Also this</w:t>
      </w:r>
      <w:r w:rsidR="00385126" w:rsidRPr="000E1A5F">
        <w:rPr>
          <w:lang w:val="en-GB"/>
          <w:rPrChange w:id="11904" w:author="Dioguardi, Fabio" w:date="2018-10-23T11:24:00Z">
            <w:rPr/>
          </w:rPrChange>
        </w:rPr>
        <w:t xml:space="preserve"> display is regularly updated</w:t>
      </w:r>
      <w:r w:rsidRPr="000E1A5F">
        <w:rPr>
          <w:lang w:val="en-GB"/>
          <w:rPrChange w:id="11905" w:author="Dioguardi, Fabio" w:date="2018-10-23T11:24:00Z">
            <w:rPr/>
          </w:rPrChange>
        </w:rPr>
        <w:t xml:space="preserve">, so that </w:t>
      </w:r>
      <w:r w:rsidR="00385126" w:rsidRPr="000E1A5F">
        <w:rPr>
          <w:lang w:val="en-GB"/>
          <w:rPrChange w:id="11906" w:author="Dioguardi, Fabio" w:date="2018-10-23T11:24:00Z">
            <w:rPr/>
          </w:rPrChange>
        </w:rPr>
        <w:t xml:space="preserve">any changes in the </w:t>
      </w:r>
      <w:r w:rsidRPr="000E1A5F">
        <w:rPr>
          <w:lang w:val="en-GB"/>
          <w:rPrChange w:id="11907" w:author="Dioguardi, Fabio" w:date="2018-10-23T11:24:00Z">
            <w:rPr/>
          </w:rPrChange>
        </w:rPr>
        <w:t>status</w:t>
      </w:r>
      <w:r w:rsidR="00385126" w:rsidRPr="000E1A5F">
        <w:rPr>
          <w:lang w:val="en-GB"/>
          <w:rPrChange w:id="11908" w:author="Dioguardi, Fabio" w:date="2018-10-23T11:24:00Z">
            <w:rPr/>
          </w:rPrChange>
        </w:rPr>
        <w:t xml:space="preserve"> files are immediately adopted. </w:t>
      </w:r>
      <w:r w:rsidR="00492941" w:rsidRPr="000E1A5F">
        <w:rPr>
          <w:lang w:val="en-GB"/>
          <w:rPrChange w:id="11909" w:author="Dioguardi, Fabio" w:date="2018-10-23T11:24:00Z">
            <w:rPr/>
          </w:rPrChange>
        </w:rPr>
        <w:br w:type="page"/>
      </w:r>
    </w:p>
    <w:p w14:paraId="515D1F6F" w14:textId="77777777" w:rsidR="003A249A" w:rsidRPr="000E1A5F" w:rsidRDefault="003A249A" w:rsidP="00BE06A3">
      <w:pPr>
        <w:rPr>
          <w:lang w:val="en-GB"/>
          <w:rPrChange w:id="11910" w:author="Dioguardi, Fabio" w:date="2018-10-23T11:24:00Z">
            <w:rPr/>
          </w:rPrChange>
        </w:rPr>
      </w:pPr>
    </w:p>
    <w:p w14:paraId="3FEDC8F4" w14:textId="77777777" w:rsidR="00BE06A3" w:rsidRPr="000E1A5F" w:rsidRDefault="00BE06A3" w:rsidP="00BE06A3">
      <w:pPr>
        <w:pStyle w:val="ListParagraph"/>
        <w:rPr>
          <w:lang w:val="en-GB"/>
          <w:rPrChange w:id="11911" w:author="Dioguardi, Fabio" w:date="2018-10-23T11:24:00Z">
            <w:rPr/>
          </w:rPrChange>
        </w:rPr>
      </w:pPr>
    </w:p>
    <w:p w14:paraId="60C1503F" w14:textId="28BEF9D1" w:rsidR="009506F9" w:rsidRPr="000E1A5F" w:rsidRDefault="009506F9" w:rsidP="005B3DDE">
      <w:pPr>
        <w:pStyle w:val="Heading1"/>
        <w:rPr>
          <w:lang w:val="en-GB"/>
          <w:rPrChange w:id="11912" w:author="Dioguardi, Fabio" w:date="2018-10-23T11:24:00Z">
            <w:rPr/>
          </w:rPrChange>
        </w:rPr>
      </w:pPr>
      <w:bookmarkStart w:id="11913" w:name="_Toc528058543"/>
      <w:r w:rsidRPr="000E1A5F">
        <w:rPr>
          <w:lang w:val="en-GB"/>
          <w:rPrChange w:id="11914" w:author="Dioguardi, Fabio" w:date="2018-10-23T11:24:00Z">
            <w:rPr/>
          </w:rPrChange>
        </w:rPr>
        <w:t>References</w:t>
      </w:r>
      <w:bookmarkEnd w:id="11913"/>
    </w:p>
    <w:p w14:paraId="73307B9E" w14:textId="77777777" w:rsidR="00542D43" w:rsidRPr="000E1A5F" w:rsidRDefault="00542D43" w:rsidP="009506F9">
      <w:pPr>
        <w:rPr>
          <w:rFonts w:asciiTheme="minorHAnsi" w:hAnsiTheme="minorHAnsi"/>
          <w:szCs w:val="22"/>
          <w:lang w:val="en-GB"/>
          <w:rPrChange w:id="11915" w:author="Dioguardi, Fabio" w:date="2018-10-23T11:24:00Z">
            <w:rPr>
              <w:rFonts w:asciiTheme="minorHAnsi" w:hAnsiTheme="minorHAnsi"/>
              <w:szCs w:val="22"/>
            </w:rPr>
          </w:rPrChange>
        </w:rPr>
      </w:pPr>
    </w:p>
    <w:p w14:paraId="26034A78" w14:textId="77777777" w:rsidR="00542D43" w:rsidRPr="000E1A5F" w:rsidRDefault="00542D43" w:rsidP="009506F9">
      <w:pPr>
        <w:rPr>
          <w:rFonts w:asciiTheme="minorHAnsi" w:hAnsiTheme="minorHAnsi"/>
          <w:szCs w:val="22"/>
          <w:lang w:val="en-GB"/>
          <w:rPrChange w:id="11916" w:author="Dioguardi, Fabio" w:date="2018-10-23T11:24:00Z">
            <w:rPr>
              <w:rFonts w:asciiTheme="minorHAnsi" w:hAnsiTheme="minorHAnsi"/>
              <w:szCs w:val="22"/>
            </w:rPr>
          </w:rPrChange>
        </w:rPr>
      </w:pPr>
    </w:p>
    <w:p w14:paraId="6AB0B3D0" w14:textId="1E39D083" w:rsidR="00973D6D" w:rsidRPr="000E1A5F" w:rsidRDefault="00973D6D" w:rsidP="009506F9">
      <w:pPr>
        <w:rPr>
          <w:szCs w:val="22"/>
          <w:lang w:val="en-GB"/>
          <w:rPrChange w:id="11917" w:author="Dioguardi, Fabio" w:date="2018-10-23T11:24:00Z">
            <w:rPr>
              <w:szCs w:val="22"/>
            </w:rPr>
          </w:rPrChange>
        </w:rPr>
      </w:pPr>
      <w:proofErr w:type="spellStart"/>
      <w:r w:rsidRPr="000E1A5F">
        <w:rPr>
          <w:szCs w:val="22"/>
          <w:lang w:val="en-GB"/>
          <w:rPrChange w:id="11918" w:author="Dioguardi, Fabio" w:date="2018-10-23T11:24:00Z">
            <w:rPr>
              <w:szCs w:val="22"/>
            </w:rPr>
          </w:rPrChange>
        </w:rPr>
        <w:t>Arason</w:t>
      </w:r>
      <w:proofErr w:type="spellEnd"/>
      <w:r w:rsidRPr="000E1A5F">
        <w:rPr>
          <w:szCs w:val="22"/>
          <w:lang w:val="en-GB"/>
          <w:rPrChange w:id="11919" w:author="Dioguardi, Fabio" w:date="2018-10-23T11:24:00Z">
            <w:rPr>
              <w:szCs w:val="22"/>
            </w:rPr>
          </w:rPrChange>
        </w:rPr>
        <w:t xml:space="preserve">, Th. </w:t>
      </w:r>
      <w:r w:rsidR="00F86A5D" w:rsidRPr="000E1A5F">
        <w:rPr>
          <w:rStyle w:val="Hyperlink"/>
          <w:szCs w:val="22"/>
          <w:lang w:val="en-GB"/>
          <w:rPrChange w:id="11920" w:author="Dioguardi, Fabio" w:date="2018-10-23T11:24:00Z">
            <w:rPr>
              <w:rStyle w:val="Hyperlink"/>
              <w:szCs w:val="22"/>
            </w:rPr>
          </w:rPrChange>
        </w:rPr>
        <w:fldChar w:fldCharType="begin"/>
      </w:r>
      <w:r w:rsidR="00F86A5D" w:rsidRPr="000E1A5F">
        <w:rPr>
          <w:rStyle w:val="Hyperlink"/>
          <w:szCs w:val="22"/>
          <w:lang w:val="en-GB"/>
          <w:rPrChange w:id="11921" w:author="Dioguardi, Fabio" w:date="2018-10-23T11:24:00Z">
            <w:rPr>
              <w:rStyle w:val="Hyperlink"/>
              <w:szCs w:val="22"/>
            </w:rPr>
          </w:rPrChange>
        </w:rPr>
        <w:instrText xml:space="preserve"> HYPERLINK "http://brunnur.vedur.is/pub/arason/radar/calc" </w:instrText>
      </w:r>
      <w:r w:rsidR="00F86A5D" w:rsidRPr="000E1A5F">
        <w:rPr>
          <w:rStyle w:val="Hyperlink"/>
          <w:szCs w:val="22"/>
          <w:lang w:val="en-GB"/>
          <w:rPrChange w:id="11922" w:author="Dioguardi, Fabio" w:date="2018-10-23T11:24:00Z">
            <w:rPr>
              <w:rStyle w:val="Hyperlink"/>
              <w:szCs w:val="22"/>
            </w:rPr>
          </w:rPrChange>
        </w:rPr>
        <w:fldChar w:fldCharType="separate"/>
      </w:r>
      <w:r w:rsidRPr="000E1A5F">
        <w:rPr>
          <w:rStyle w:val="Hyperlink"/>
          <w:szCs w:val="22"/>
          <w:lang w:val="en-GB"/>
          <w:rPrChange w:id="11923" w:author="Dioguardi, Fabio" w:date="2018-10-23T11:24:00Z">
            <w:rPr>
              <w:rStyle w:val="Hyperlink"/>
              <w:szCs w:val="22"/>
            </w:rPr>
          </w:rPrChange>
        </w:rPr>
        <w:t>http://brunnur.vedur.is/pub/arason/radar/calc</w:t>
      </w:r>
      <w:r w:rsidR="00F86A5D" w:rsidRPr="000E1A5F">
        <w:rPr>
          <w:rStyle w:val="Hyperlink"/>
          <w:szCs w:val="22"/>
          <w:lang w:val="en-GB"/>
          <w:rPrChange w:id="11924" w:author="Dioguardi, Fabio" w:date="2018-10-23T11:24:00Z">
            <w:rPr>
              <w:rStyle w:val="Hyperlink"/>
              <w:szCs w:val="22"/>
            </w:rPr>
          </w:rPrChange>
        </w:rPr>
        <w:fldChar w:fldCharType="end"/>
      </w:r>
      <w:r w:rsidRPr="000E1A5F">
        <w:rPr>
          <w:szCs w:val="22"/>
          <w:lang w:val="en-GB"/>
          <w:rPrChange w:id="11925" w:author="Dioguardi, Fabio" w:date="2018-10-23T11:24:00Z">
            <w:rPr>
              <w:szCs w:val="22"/>
            </w:rPr>
          </w:rPrChange>
        </w:rPr>
        <w:t xml:space="preserve"> (2015); retrieved 06/06/2017</w:t>
      </w:r>
    </w:p>
    <w:p w14:paraId="4D3D19F1" w14:textId="77777777" w:rsidR="00973D6D" w:rsidRPr="000E1A5F" w:rsidRDefault="00973D6D" w:rsidP="009506F9">
      <w:pPr>
        <w:rPr>
          <w:szCs w:val="22"/>
          <w:lang w:val="en-GB"/>
          <w:rPrChange w:id="11926" w:author="Dioguardi, Fabio" w:date="2018-10-23T11:24:00Z">
            <w:rPr>
              <w:szCs w:val="22"/>
            </w:rPr>
          </w:rPrChange>
        </w:rPr>
      </w:pPr>
    </w:p>
    <w:p w14:paraId="042EBA1F" w14:textId="13F4CBB2" w:rsidR="00542D43" w:rsidRPr="000E1A5F" w:rsidRDefault="00542D43" w:rsidP="009506F9">
      <w:pPr>
        <w:rPr>
          <w:szCs w:val="22"/>
          <w:lang w:val="en-GB"/>
          <w:rPrChange w:id="11927" w:author="Dioguardi, Fabio" w:date="2018-10-23T11:24:00Z">
            <w:rPr>
              <w:szCs w:val="22"/>
            </w:rPr>
          </w:rPrChange>
        </w:rPr>
      </w:pPr>
      <w:proofErr w:type="spellStart"/>
      <w:r w:rsidRPr="000E1A5F">
        <w:rPr>
          <w:szCs w:val="22"/>
          <w:lang w:val="en-GB"/>
          <w:rPrChange w:id="11928" w:author="Dioguardi, Fabio" w:date="2018-10-23T11:24:00Z">
            <w:rPr>
              <w:szCs w:val="22"/>
            </w:rPr>
          </w:rPrChange>
        </w:rPr>
        <w:t>Büttner</w:t>
      </w:r>
      <w:proofErr w:type="spellEnd"/>
      <w:r w:rsidRPr="000E1A5F">
        <w:rPr>
          <w:szCs w:val="22"/>
          <w:lang w:val="en-GB"/>
          <w:rPrChange w:id="11929" w:author="Dioguardi, Fabio" w:date="2018-10-23T11:24:00Z">
            <w:rPr>
              <w:szCs w:val="22"/>
            </w:rPr>
          </w:rPrChange>
        </w:rPr>
        <w:t xml:space="preserve">, R., Zimanowski, B. &amp; </w:t>
      </w:r>
      <w:proofErr w:type="spellStart"/>
      <w:r w:rsidRPr="000E1A5F">
        <w:rPr>
          <w:szCs w:val="22"/>
          <w:lang w:val="en-GB"/>
          <w:rPrChange w:id="11930" w:author="Dioguardi, Fabio" w:date="2018-10-23T11:24:00Z">
            <w:rPr>
              <w:szCs w:val="22"/>
            </w:rPr>
          </w:rPrChange>
        </w:rPr>
        <w:t>Röder</w:t>
      </w:r>
      <w:proofErr w:type="spellEnd"/>
      <w:r w:rsidRPr="000E1A5F">
        <w:rPr>
          <w:szCs w:val="22"/>
          <w:lang w:val="en-GB"/>
          <w:rPrChange w:id="11931" w:author="Dioguardi, Fabio" w:date="2018-10-23T11:24:00Z">
            <w:rPr>
              <w:szCs w:val="22"/>
            </w:rPr>
          </w:rPrChange>
        </w:rPr>
        <w:t xml:space="preserve">, H. Short-time electrical effects during volcanic eruption: Experiments and field measurements. </w:t>
      </w:r>
      <w:r w:rsidRPr="000E1A5F">
        <w:rPr>
          <w:i/>
          <w:szCs w:val="22"/>
          <w:lang w:val="en-GB"/>
          <w:rPrChange w:id="11932" w:author="Dioguardi, Fabio" w:date="2018-10-23T11:24:00Z">
            <w:rPr>
              <w:i/>
              <w:szCs w:val="22"/>
            </w:rPr>
          </w:rPrChange>
        </w:rPr>
        <w:t xml:space="preserve">J. </w:t>
      </w:r>
      <w:proofErr w:type="spellStart"/>
      <w:r w:rsidRPr="000E1A5F">
        <w:rPr>
          <w:i/>
          <w:szCs w:val="22"/>
          <w:lang w:val="en-GB"/>
          <w:rPrChange w:id="11933" w:author="Dioguardi, Fabio" w:date="2018-10-23T11:24:00Z">
            <w:rPr>
              <w:i/>
              <w:szCs w:val="22"/>
            </w:rPr>
          </w:rPrChange>
        </w:rPr>
        <w:t>Geophys</w:t>
      </w:r>
      <w:proofErr w:type="spellEnd"/>
      <w:r w:rsidRPr="000E1A5F">
        <w:rPr>
          <w:i/>
          <w:szCs w:val="22"/>
          <w:lang w:val="en-GB"/>
          <w:rPrChange w:id="11934" w:author="Dioguardi, Fabio" w:date="2018-10-23T11:24:00Z">
            <w:rPr>
              <w:i/>
              <w:szCs w:val="22"/>
            </w:rPr>
          </w:rPrChange>
        </w:rPr>
        <w:t>. Res</w:t>
      </w:r>
      <w:r w:rsidRPr="000E1A5F">
        <w:rPr>
          <w:szCs w:val="22"/>
          <w:lang w:val="en-GB"/>
          <w:rPrChange w:id="11935" w:author="Dioguardi, Fabio" w:date="2018-10-23T11:24:00Z">
            <w:rPr>
              <w:szCs w:val="22"/>
            </w:rPr>
          </w:rPrChange>
        </w:rPr>
        <w:t>. 105, 2819 (2000). DOI</w:t>
      </w:r>
      <w:proofErr w:type="gramStart"/>
      <w:r w:rsidRPr="000E1A5F">
        <w:rPr>
          <w:szCs w:val="22"/>
          <w:lang w:val="en-GB"/>
          <w:rPrChange w:id="11936" w:author="Dioguardi, Fabio" w:date="2018-10-23T11:24:00Z">
            <w:rPr>
              <w:szCs w:val="22"/>
            </w:rPr>
          </w:rPrChange>
        </w:rPr>
        <w:t>:10.1029</w:t>
      </w:r>
      <w:proofErr w:type="gramEnd"/>
      <w:r w:rsidRPr="000E1A5F">
        <w:rPr>
          <w:szCs w:val="22"/>
          <w:lang w:val="en-GB"/>
          <w:rPrChange w:id="11937" w:author="Dioguardi, Fabio" w:date="2018-10-23T11:24:00Z">
            <w:rPr>
              <w:szCs w:val="22"/>
            </w:rPr>
          </w:rPrChange>
        </w:rPr>
        <w:t>/1999JB900370</w:t>
      </w:r>
    </w:p>
    <w:p w14:paraId="313738B1" w14:textId="3E82C48D" w:rsidR="00EE56C3" w:rsidRPr="000E1A5F" w:rsidRDefault="00EE56C3" w:rsidP="009506F9">
      <w:pPr>
        <w:rPr>
          <w:szCs w:val="22"/>
          <w:lang w:val="en-GB"/>
          <w:rPrChange w:id="11938" w:author="Dioguardi, Fabio" w:date="2018-10-23T11:24:00Z">
            <w:rPr>
              <w:szCs w:val="22"/>
            </w:rPr>
          </w:rPrChange>
        </w:rPr>
      </w:pPr>
    </w:p>
    <w:p w14:paraId="39BB1CC8" w14:textId="62F43C06" w:rsidR="00850072" w:rsidRPr="000E1A5F" w:rsidRDefault="00850072" w:rsidP="009506F9">
      <w:pPr>
        <w:rPr>
          <w:szCs w:val="22"/>
          <w:lang w:val="en-GB"/>
          <w:rPrChange w:id="11939" w:author="Dioguardi, Fabio" w:date="2018-10-23T11:24:00Z">
            <w:rPr>
              <w:szCs w:val="22"/>
            </w:rPr>
          </w:rPrChange>
        </w:rPr>
      </w:pPr>
      <w:proofErr w:type="spellStart"/>
      <w:r w:rsidRPr="000E1A5F">
        <w:rPr>
          <w:szCs w:val="22"/>
          <w:lang w:val="en-GB"/>
          <w:rPrChange w:id="11940" w:author="Dioguardi, Fabio" w:date="2018-10-23T11:24:00Z">
            <w:rPr>
              <w:szCs w:val="22"/>
            </w:rPr>
          </w:rPrChange>
        </w:rPr>
        <w:t>Degruyter</w:t>
      </w:r>
      <w:proofErr w:type="spellEnd"/>
      <w:r w:rsidRPr="000E1A5F">
        <w:rPr>
          <w:szCs w:val="22"/>
          <w:lang w:val="en-GB"/>
          <w:rPrChange w:id="11941" w:author="Dioguardi, Fabio" w:date="2018-10-23T11:24:00Z">
            <w:rPr>
              <w:szCs w:val="22"/>
            </w:rPr>
          </w:rPrChange>
        </w:rPr>
        <w:t xml:space="preserve">, W. &amp; Bonadonna C. Improving on mass flow rate estimates of volcanic eruptions. </w:t>
      </w:r>
      <w:proofErr w:type="spellStart"/>
      <w:r w:rsidRPr="000E1A5F">
        <w:rPr>
          <w:i/>
          <w:szCs w:val="22"/>
          <w:lang w:val="en-GB"/>
          <w:rPrChange w:id="11942" w:author="Dioguardi, Fabio" w:date="2018-10-23T11:24:00Z">
            <w:rPr>
              <w:i/>
              <w:szCs w:val="22"/>
            </w:rPr>
          </w:rPrChange>
        </w:rPr>
        <w:t>Geophys</w:t>
      </w:r>
      <w:proofErr w:type="spellEnd"/>
      <w:r w:rsidRPr="000E1A5F">
        <w:rPr>
          <w:i/>
          <w:szCs w:val="22"/>
          <w:lang w:val="en-GB"/>
          <w:rPrChange w:id="11943" w:author="Dioguardi, Fabio" w:date="2018-10-23T11:24:00Z">
            <w:rPr>
              <w:i/>
              <w:szCs w:val="22"/>
            </w:rPr>
          </w:rPrChange>
        </w:rPr>
        <w:t>. Res. Lett</w:t>
      </w:r>
      <w:r w:rsidRPr="000E1A5F">
        <w:rPr>
          <w:szCs w:val="22"/>
          <w:lang w:val="en-GB"/>
          <w:rPrChange w:id="11944" w:author="Dioguardi, Fabio" w:date="2018-10-23T11:24:00Z">
            <w:rPr>
              <w:szCs w:val="22"/>
            </w:rPr>
          </w:rPrChange>
        </w:rPr>
        <w:t xml:space="preserve">. 39, </w:t>
      </w:r>
      <w:r w:rsidRPr="000E1A5F">
        <w:rPr>
          <w:lang w:val="en-GB"/>
          <w:rPrChange w:id="11945" w:author="Dioguardi, Fabio" w:date="2018-10-23T11:24:00Z">
            <w:rPr/>
          </w:rPrChange>
        </w:rPr>
        <w:t xml:space="preserve">L16308 (2012). </w:t>
      </w:r>
      <w:r w:rsidRPr="000E1A5F">
        <w:rPr>
          <w:szCs w:val="22"/>
          <w:lang w:val="en-GB"/>
          <w:rPrChange w:id="11946" w:author="Dioguardi, Fabio" w:date="2018-10-23T11:24:00Z">
            <w:rPr>
              <w:szCs w:val="22"/>
            </w:rPr>
          </w:rPrChange>
        </w:rPr>
        <w:t>DOI: 10.1029/2012GL052566</w:t>
      </w:r>
    </w:p>
    <w:p w14:paraId="4EAF8E31" w14:textId="77777777" w:rsidR="00850072" w:rsidRPr="000E1A5F" w:rsidRDefault="00850072" w:rsidP="009506F9">
      <w:pPr>
        <w:rPr>
          <w:szCs w:val="22"/>
          <w:lang w:val="en-GB"/>
          <w:rPrChange w:id="11947" w:author="Dioguardi, Fabio" w:date="2018-10-23T11:24:00Z">
            <w:rPr>
              <w:szCs w:val="22"/>
            </w:rPr>
          </w:rPrChange>
        </w:rPr>
      </w:pPr>
    </w:p>
    <w:p w14:paraId="7504F7A4" w14:textId="77777777" w:rsidR="005A5635" w:rsidRPr="000E1A5F" w:rsidRDefault="005A5635" w:rsidP="005A5635">
      <w:pPr>
        <w:rPr>
          <w:szCs w:val="22"/>
          <w:lang w:val="en-GB"/>
          <w:rPrChange w:id="11948" w:author="Dioguardi, Fabio" w:date="2018-10-23T11:24:00Z">
            <w:rPr>
              <w:szCs w:val="22"/>
            </w:rPr>
          </w:rPrChange>
        </w:rPr>
      </w:pPr>
      <w:r w:rsidRPr="000E1A5F">
        <w:rPr>
          <w:szCs w:val="22"/>
          <w:lang w:val="en-GB"/>
          <w:rPrChange w:id="11949" w:author="Dioguardi, Fabio" w:date="2018-10-23T11:24:00Z">
            <w:rPr>
              <w:szCs w:val="22"/>
            </w:rPr>
          </w:rPrChange>
        </w:rPr>
        <w:t xml:space="preserve">Devenish, B.J. </w:t>
      </w:r>
      <w:proofErr w:type="gramStart"/>
      <w:r w:rsidRPr="000E1A5F">
        <w:rPr>
          <w:szCs w:val="22"/>
          <w:lang w:val="en-GB"/>
          <w:rPrChange w:id="11950" w:author="Dioguardi, Fabio" w:date="2018-10-23T11:24:00Z">
            <w:rPr>
              <w:szCs w:val="22"/>
            </w:rPr>
          </w:rPrChange>
        </w:rPr>
        <w:t>Estimating</w:t>
      </w:r>
      <w:proofErr w:type="gramEnd"/>
      <w:r w:rsidRPr="000E1A5F">
        <w:rPr>
          <w:szCs w:val="22"/>
          <w:lang w:val="en-GB"/>
          <w:rPrChange w:id="11951" w:author="Dioguardi, Fabio" w:date="2018-10-23T11:24:00Z">
            <w:rPr>
              <w:szCs w:val="22"/>
            </w:rPr>
          </w:rPrChange>
        </w:rPr>
        <w:t xml:space="preserve"> the total mass emitted by the eruption of Eyjafjallajökull in</w:t>
      </w:r>
    </w:p>
    <w:p w14:paraId="7511588A" w14:textId="656E13DB" w:rsidR="005A5635" w:rsidRPr="000E1A5F" w:rsidRDefault="005A5635" w:rsidP="005A5635">
      <w:pPr>
        <w:rPr>
          <w:szCs w:val="22"/>
          <w:lang w:val="en-GB"/>
          <w:rPrChange w:id="11952" w:author="Dioguardi, Fabio" w:date="2018-10-23T11:24:00Z">
            <w:rPr>
              <w:szCs w:val="22"/>
            </w:rPr>
          </w:rPrChange>
        </w:rPr>
      </w:pPr>
      <w:r w:rsidRPr="000E1A5F">
        <w:rPr>
          <w:szCs w:val="22"/>
          <w:lang w:val="en-GB"/>
          <w:rPrChange w:id="11953" w:author="Dioguardi, Fabio" w:date="2018-10-23T11:24:00Z">
            <w:rPr>
              <w:szCs w:val="22"/>
            </w:rPr>
          </w:rPrChange>
        </w:rPr>
        <w:t xml:space="preserve">2010 using plume-rise models. </w:t>
      </w:r>
      <w:r w:rsidRPr="000E1A5F">
        <w:rPr>
          <w:i/>
          <w:szCs w:val="22"/>
          <w:lang w:val="en-GB"/>
          <w:rPrChange w:id="11954" w:author="Dioguardi, Fabio" w:date="2018-10-23T11:24:00Z">
            <w:rPr>
              <w:i/>
              <w:szCs w:val="22"/>
            </w:rPr>
          </w:rPrChange>
        </w:rPr>
        <w:t xml:space="preserve">J. </w:t>
      </w:r>
      <w:proofErr w:type="spellStart"/>
      <w:r w:rsidRPr="000E1A5F">
        <w:rPr>
          <w:i/>
          <w:szCs w:val="22"/>
          <w:lang w:val="en-GB"/>
          <w:rPrChange w:id="11955" w:author="Dioguardi, Fabio" w:date="2018-10-23T11:24:00Z">
            <w:rPr>
              <w:i/>
              <w:szCs w:val="22"/>
            </w:rPr>
          </w:rPrChange>
        </w:rPr>
        <w:t>Volcanol</w:t>
      </w:r>
      <w:proofErr w:type="spellEnd"/>
      <w:r w:rsidRPr="000E1A5F">
        <w:rPr>
          <w:i/>
          <w:szCs w:val="22"/>
          <w:lang w:val="en-GB"/>
          <w:rPrChange w:id="11956" w:author="Dioguardi, Fabio" w:date="2018-10-23T11:24:00Z">
            <w:rPr>
              <w:i/>
              <w:szCs w:val="22"/>
            </w:rPr>
          </w:rPrChange>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in press (2016). DOI:</w:t>
      </w:r>
      <w:r w:rsidRPr="000E1A5F">
        <w:rPr>
          <w:szCs w:val="22"/>
          <w:lang w:val="en-GB"/>
          <w:rPrChange w:id="11957" w:author="Dioguardi, Fabio" w:date="2018-10-23T11:24:00Z">
            <w:rPr>
              <w:szCs w:val="22"/>
            </w:rPr>
          </w:rPrChange>
        </w:rPr>
        <w:t xml:space="preserve"> 10.1016/j.jvolgeores.2016.01.005</w:t>
      </w:r>
    </w:p>
    <w:p w14:paraId="70389C6A" w14:textId="77777777" w:rsidR="005A5635" w:rsidRPr="000E1A5F" w:rsidRDefault="005A5635" w:rsidP="005A5635">
      <w:pPr>
        <w:rPr>
          <w:szCs w:val="22"/>
          <w:lang w:val="en-GB"/>
          <w:rPrChange w:id="11958" w:author="Dioguardi, Fabio" w:date="2018-10-23T11:24:00Z">
            <w:rPr>
              <w:szCs w:val="22"/>
            </w:rPr>
          </w:rPrChange>
        </w:rPr>
      </w:pPr>
    </w:p>
    <w:p w14:paraId="19459663" w14:textId="6372F843" w:rsidR="001566D9" w:rsidRPr="00552368" w:rsidRDefault="001566D9" w:rsidP="009506F9">
      <w:pPr>
        <w:rPr>
          <w:szCs w:val="22"/>
          <w:lang w:val="en-GB"/>
        </w:rPr>
      </w:pPr>
      <w:proofErr w:type="spellStart"/>
      <w:r w:rsidRPr="000E1A5F">
        <w:rPr>
          <w:szCs w:val="22"/>
          <w:lang w:val="en-GB"/>
          <w:rPrChange w:id="11959" w:author="Dioguardi, Fabio" w:date="2018-10-23T11:24:00Z">
            <w:rPr>
              <w:szCs w:val="22"/>
            </w:rPr>
          </w:rPrChange>
        </w:rPr>
        <w:t>Donnadieu</w:t>
      </w:r>
      <w:proofErr w:type="spellEnd"/>
      <w:r w:rsidRPr="000E1A5F">
        <w:rPr>
          <w:szCs w:val="22"/>
          <w:lang w:val="en-GB"/>
          <w:rPrChange w:id="11960" w:author="Dioguardi, Fabio" w:date="2018-10-23T11:24:00Z">
            <w:rPr>
              <w:szCs w:val="22"/>
            </w:rPr>
          </w:rPrChange>
        </w:rPr>
        <w:t xml:space="preserve">, F., Freville, P., </w:t>
      </w:r>
      <w:proofErr w:type="spellStart"/>
      <w:r w:rsidRPr="000E1A5F">
        <w:rPr>
          <w:szCs w:val="22"/>
          <w:lang w:val="en-GB"/>
          <w:rPrChange w:id="11961" w:author="Dioguardi, Fabio" w:date="2018-10-23T11:24:00Z">
            <w:rPr>
              <w:szCs w:val="22"/>
            </w:rPr>
          </w:rPrChange>
        </w:rPr>
        <w:t>Hervier</w:t>
      </w:r>
      <w:proofErr w:type="spellEnd"/>
      <w:r w:rsidRPr="000E1A5F">
        <w:rPr>
          <w:szCs w:val="22"/>
          <w:lang w:val="en-GB"/>
          <w:rPrChange w:id="11962" w:author="Dioguardi, Fabio" w:date="2018-10-23T11:24:00Z">
            <w:rPr>
              <w:szCs w:val="22"/>
            </w:rPr>
          </w:rPrChange>
        </w:rPr>
        <w:t xml:space="preserve">, C., </w:t>
      </w:r>
      <w:proofErr w:type="spellStart"/>
      <w:r w:rsidRPr="000E1A5F">
        <w:rPr>
          <w:szCs w:val="22"/>
          <w:lang w:val="en-GB"/>
          <w:rPrChange w:id="11963" w:author="Dioguardi, Fabio" w:date="2018-10-23T11:24:00Z">
            <w:rPr>
              <w:szCs w:val="22"/>
            </w:rPr>
          </w:rPrChange>
        </w:rPr>
        <w:t>Coltelli</w:t>
      </w:r>
      <w:proofErr w:type="spellEnd"/>
      <w:r w:rsidRPr="000E1A5F">
        <w:rPr>
          <w:szCs w:val="22"/>
          <w:lang w:val="en-GB"/>
          <w:rPrChange w:id="11964" w:author="Dioguardi, Fabio" w:date="2018-10-23T11:24:00Z">
            <w:rPr>
              <w:szCs w:val="22"/>
            </w:rPr>
          </w:rPrChange>
        </w:rPr>
        <w:t xml:space="preserve">, M., </w:t>
      </w:r>
      <w:proofErr w:type="spellStart"/>
      <w:r w:rsidRPr="000E1A5F">
        <w:rPr>
          <w:szCs w:val="22"/>
          <w:lang w:val="en-GB"/>
          <w:rPrChange w:id="11965" w:author="Dioguardi, Fabio" w:date="2018-10-23T11:24:00Z">
            <w:rPr>
              <w:szCs w:val="22"/>
            </w:rPr>
          </w:rPrChange>
        </w:rPr>
        <w:t>Prestifilippo</w:t>
      </w:r>
      <w:proofErr w:type="spellEnd"/>
      <w:r w:rsidRPr="000E1A5F">
        <w:rPr>
          <w:szCs w:val="22"/>
          <w:lang w:val="en-GB"/>
          <w:rPrChange w:id="11966" w:author="Dioguardi, Fabio" w:date="2018-10-23T11:24:00Z">
            <w:rPr>
              <w:szCs w:val="22"/>
            </w:rPr>
          </w:rPrChange>
        </w:rPr>
        <w:t xml:space="preserve">, </w:t>
      </w:r>
      <w:proofErr w:type="spellStart"/>
      <w:r w:rsidRPr="000E1A5F">
        <w:rPr>
          <w:szCs w:val="22"/>
          <w:lang w:val="en-GB"/>
          <w:rPrChange w:id="11967" w:author="Dioguardi, Fabio" w:date="2018-10-23T11:24:00Z">
            <w:rPr>
              <w:szCs w:val="22"/>
            </w:rPr>
          </w:rPrChange>
        </w:rPr>
        <w:t>Valade</w:t>
      </w:r>
      <w:proofErr w:type="spellEnd"/>
      <w:r w:rsidRPr="000E1A5F">
        <w:rPr>
          <w:szCs w:val="22"/>
          <w:lang w:val="en-GB"/>
          <w:rPrChange w:id="11968" w:author="Dioguardi, Fabio" w:date="2018-10-23T11:24:00Z">
            <w:rPr>
              <w:szCs w:val="22"/>
            </w:rPr>
          </w:rPrChange>
        </w:rPr>
        <w:t xml:space="preserve">, S., Rivet, S. &amp; </w:t>
      </w:r>
      <w:proofErr w:type="spellStart"/>
      <w:r w:rsidRPr="000E1A5F">
        <w:rPr>
          <w:szCs w:val="22"/>
          <w:lang w:val="en-GB"/>
          <w:rPrChange w:id="11969" w:author="Dioguardi, Fabio" w:date="2018-10-23T11:24:00Z">
            <w:rPr>
              <w:szCs w:val="22"/>
            </w:rPr>
          </w:rPrChange>
        </w:rPr>
        <w:t>Caucault</w:t>
      </w:r>
      <w:proofErr w:type="spellEnd"/>
      <w:r w:rsidRPr="000E1A5F">
        <w:rPr>
          <w:szCs w:val="22"/>
          <w:lang w:val="en-GB"/>
          <w:rPrChange w:id="11970" w:author="Dioguardi, Fabio" w:date="2018-10-23T11:24:00Z">
            <w:rPr>
              <w:szCs w:val="22"/>
            </w:rPr>
          </w:rPrChange>
        </w:rPr>
        <w:t>, P. Near-source Doppler radar monitoring of tephra plumes at Etna</w:t>
      </w:r>
      <w:r w:rsidR="00C00780" w:rsidRPr="000E1A5F">
        <w:rPr>
          <w:szCs w:val="22"/>
          <w:lang w:val="en-GB"/>
          <w:rPrChange w:id="11971" w:author="Dioguardi, Fabio" w:date="2018-10-23T11:24:00Z">
            <w:rPr>
              <w:szCs w:val="22"/>
            </w:rPr>
          </w:rPrChange>
        </w:rPr>
        <w:t xml:space="preserve">. </w:t>
      </w:r>
      <w:r w:rsidR="00C00780" w:rsidRPr="000E1A5F">
        <w:rPr>
          <w:i/>
          <w:szCs w:val="22"/>
          <w:lang w:val="en-GB"/>
          <w:rPrChange w:id="11972" w:author="Dioguardi, Fabio" w:date="2018-10-23T11:24:00Z">
            <w:rPr>
              <w:i/>
              <w:szCs w:val="22"/>
            </w:rPr>
          </w:rPrChange>
        </w:rPr>
        <w:t xml:space="preserve">J. </w:t>
      </w:r>
      <w:proofErr w:type="spellStart"/>
      <w:r w:rsidR="00C00780" w:rsidRPr="000E1A5F">
        <w:rPr>
          <w:i/>
          <w:szCs w:val="22"/>
          <w:lang w:val="en-GB"/>
          <w:rPrChange w:id="11973" w:author="Dioguardi, Fabio" w:date="2018-10-23T11:24:00Z">
            <w:rPr>
              <w:i/>
              <w:szCs w:val="22"/>
            </w:rPr>
          </w:rPrChange>
        </w:rPr>
        <w:t>Volcanol</w:t>
      </w:r>
      <w:proofErr w:type="spellEnd"/>
      <w:r w:rsidR="00C00780" w:rsidRPr="000E1A5F">
        <w:rPr>
          <w:i/>
          <w:szCs w:val="22"/>
          <w:lang w:val="en-GB"/>
          <w:rPrChange w:id="11974" w:author="Dioguardi, Fabio" w:date="2018-10-23T11:24:00Z">
            <w:rPr>
              <w:i/>
              <w:szCs w:val="22"/>
            </w:rPr>
          </w:rPrChange>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in press (2016). DOI:10.1016/j.jvolgeores.2016.01.009</w:t>
      </w:r>
    </w:p>
    <w:p w14:paraId="4CAAFB5B" w14:textId="77777777" w:rsidR="00C00780" w:rsidRPr="000E1A5F" w:rsidRDefault="00C00780" w:rsidP="009506F9">
      <w:pPr>
        <w:rPr>
          <w:szCs w:val="22"/>
          <w:lang w:val="en-GB"/>
          <w:rPrChange w:id="11975" w:author="Dioguardi, Fabio" w:date="2018-10-23T11:24:00Z">
            <w:rPr>
              <w:szCs w:val="22"/>
              <w:lang w:val="is-IS"/>
            </w:rPr>
          </w:rPrChange>
        </w:rPr>
      </w:pPr>
    </w:p>
    <w:p w14:paraId="0FA6F36F" w14:textId="494F967D" w:rsidR="00ED32F9" w:rsidRPr="000E1A5F" w:rsidRDefault="00ED32F9" w:rsidP="009506F9">
      <w:pPr>
        <w:rPr>
          <w:szCs w:val="22"/>
          <w:lang w:val="en-GB"/>
          <w:rPrChange w:id="11976" w:author="Dioguardi, Fabio" w:date="2018-10-23T11:24:00Z">
            <w:rPr>
              <w:szCs w:val="22"/>
            </w:rPr>
          </w:rPrChange>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w:t>
      </w:r>
      <w:proofErr w:type="spellStart"/>
      <w:r w:rsidR="00850072" w:rsidRPr="001E0E58">
        <w:rPr>
          <w:szCs w:val="22"/>
          <w:lang w:val="en-GB"/>
        </w:rPr>
        <w:t>Dellino</w:t>
      </w:r>
      <w:proofErr w:type="spellEnd"/>
      <w:r w:rsidR="00850072" w:rsidRPr="001E0E58">
        <w:rPr>
          <w:szCs w:val="22"/>
          <w:lang w:val="en-GB"/>
        </w:rPr>
        <w:t xml:space="preserve">,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Change w:id="11977" w:author="Dioguardi, Fabio" w:date="2018-10-23T11:24:00Z">
            <w:rPr>
              <w:szCs w:val="22"/>
              <w:lang w:val="en-GB"/>
            </w:rPr>
          </w:rPrChange>
        </w:rPr>
        <w:t xml:space="preserve">Mass eruption </w:t>
      </w:r>
      <w:r w:rsidRPr="000E1A5F">
        <w:rPr>
          <w:szCs w:val="22"/>
          <w:lang w:val="en-GB"/>
          <w:rPrChange w:id="11978" w:author="Dioguardi, Fabio" w:date="2018-10-23T11:24:00Z">
            <w:rPr>
              <w:szCs w:val="22"/>
            </w:rPr>
          </w:rPrChange>
        </w:rPr>
        <w:t xml:space="preserve">rates in pulsating eruptions estimated from video analysis of the gas thrust–buoyancy transition – a case study of the 2010 eruption of Eyjafjallajökull, Iceland. </w:t>
      </w:r>
      <w:r w:rsidRPr="000E1A5F">
        <w:rPr>
          <w:i/>
          <w:szCs w:val="22"/>
          <w:lang w:val="en-GB"/>
          <w:rPrChange w:id="11979" w:author="Dioguardi, Fabio" w:date="2018-10-23T11:24:00Z">
            <w:rPr>
              <w:i/>
              <w:szCs w:val="22"/>
            </w:rPr>
          </w:rPrChange>
        </w:rPr>
        <w:t>Earth Planet Sp.</w:t>
      </w:r>
      <w:r w:rsidR="00EE56C3" w:rsidRPr="000E1A5F">
        <w:rPr>
          <w:szCs w:val="22"/>
          <w:lang w:val="en-GB"/>
          <w:rPrChange w:id="11980" w:author="Dioguardi, Fabio" w:date="2018-10-23T11:24:00Z">
            <w:rPr>
              <w:szCs w:val="22"/>
            </w:rPr>
          </w:rPrChange>
        </w:rPr>
        <w:t xml:space="preserve"> </w:t>
      </w:r>
      <w:r w:rsidRPr="000E1A5F">
        <w:rPr>
          <w:rStyle w:val="Strong"/>
          <w:b w:val="0"/>
          <w:szCs w:val="22"/>
          <w:lang w:val="en-GB"/>
          <w:rPrChange w:id="11981" w:author="Dioguardi, Fabio" w:date="2018-10-23T11:24:00Z">
            <w:rPr>
              <w:rStyle w:val="Strong"/>
              <w:b w:val="0"/>
              <w:szCs w:val="22"/>
            </w:rPr>
          </w:rPrChange>
        </w:rPr>
        <w:t>67</w:t>
      </w:r>
      <w:r w:rsidRPr="000E1A5F">
        <w:rPr>
          <w:szCs w:val="22"/>
          <w:lang w:val="en-GB"/>
          <w:rPrChange w:id="11982" w:author="Dioguardi, Fabio" w:date="2018-10-23T11:24:00Z">
            <w:rPr>
              <w:szCs w:val="22"/>
            </w:rPr>
          </w:rPrChange>
        </w:rPr>
        <w:t>, 180</w:t>
      </w:r>
      <w:r w:rsidR="00EE56C3" w:rsidRPr="000E1A5F">
        <w:rPr>
          <w:szCs w:val="22"/>
          <w:lang w:val="en-GB"/>
          <w:rPrChange w:id="11983" w:author="Dioguardi, Fabio" w:date="2018-10-23T11:24:00Z">
            <w:rPr>
              <w:szCs w:val="22"/>
            </w:rPr>
          </w:rPrChange>
        </w:rPr>
        <w:t xml:space="preserve"> (2015)</w:t>
      </w:r>
      <w:r w:rsidRPr="000E1A5F">
        <w:rPr>
          <w:szCs w:val="22"/>
          <w:lang w:val="en-GB"/>
          <w:rPrChange w:id="11984" w:author="Dioguardi, Fabio" w:date="2018-10-23T11:24:00Z">
            <w:rPr>
              <w:szCs w:val="22"/>
            </w:rPr>
          </w:rPrChange>
        </w:rPr>
        <w:t xml:space="preserve">. </w:t>
      </w:r>
      <w:r w:rsidRPr="000E1A5F">
        <w:rPr>
          <w:rStyle w:val="pseudotab"/>
          <w:szCs w:val="22"/>
          <w:lang w:val="en-GB"/>
          <w:rPrChange w:id="11985" w:author="Dioguardi, Fabio" w:date="2018-10-23T11:24:00Z">
            <w:rPr>
              <w:rStyle w:val="pseudotab"/>
              <w:szCs w:val="22"/>
            </w:rPr>
          </w:rPrChange>
        </w:rPr>
        <w:t>DOI</w:t>
      </w:r>
      <w:proofErr w:type="gramStart"/>
      <w:r w:rsidRPr="000E1A5F">
        <w:rPr>
          <w:rStyle w:val="pseudotab"/>
          <w:szCs w:val="22"/>
          <w:lang w:val="en-GB"/>
          <w:rPrChange w:id="11986" w:author="Dioguardi, Fabio" w:date="2018-10-23T11:24:00Z">
            <w:rPr>
              <w:rStyle w:val="pseudotab"/>
              <w:szCs w:val="22"/>
            </w:rPr>
          </w:rPrChange>
        </w:rPr>
        <w:t>:10.1186</w:t>
      </w:r>
      <w:proofErr w:type="gramEnd"/>
      <w:r w:rsidRPr="000E1A5F">
        <w:rPr>
          <w:rStyle w:val="pseudotab"/>
          <w:szCs w:val="22"/>
          <w:lang w:val="en-GB"/>
          <w:rPrChange w:id="11987" w:author="Dioguardi, Fabio" w:date="2018-10-23T11:24:00Z">
            <w:rPr>
              <w:rStyle w:val="pseudotab"/>
              <w:szCs w:val="22"/>
            </w:rPr>
          </w:rPrChange>
        </w:rPr>
        <w:t>/s40623-015-0351-7</w:t>
      </w:r>
    </w:p>
    <w:p w14:paraId="12D59755" w14:textId="31BBE4D5" w:rsidR="00ED32F9" w:rsidRPr="000E1A5F" w:rsidRDefault="00ED32F9" w:rsidP="009506F9">
      <w:pPr>
        <w:rPr>
          <w:szCs w:val="22"/>
          <w:lang w:val="en-GB"/>
          <w:rPrChange w:id="11988" w:author="Dioguardi, Fabio" w:date="2018-10-23T11:24:00Z">
            <w:rPr>
              <w:szCs w:val="22"/>
            </w:rPr>
          </w:rPrChange>
        </w:rPr>
      </w:pPr>
    </w:p>
    <w:p w14:paraId="5679A3CE" w14:textId="77DC629B" w:rsidR="00C00780" w:rsidRPr="000E1A5F" w:rsidRDefault="00C00780" w:rsidP="00C00780">
      <w:pPr>
        <w:rPr>
          <w:szCs w:val="22"/>
          <w:lang w:val="en-GB"/>
          <w:rPrChange w:id="11989" w:author="Dioguardi, Fabio" w:date="2018-10-23T11:24:00Z">
            <w:rPr>
              <w:szCs w:val="22"/>
            </w:rPr>
          </w:rPrChange>
        </w:rPr>
      </w:pPr>
      <w:r w:rsidRPr="000E1A5F">
        <w:rPr>
          <w:szCs w:val="22"/>
          <w:lang w:val="en-GB"/>
          <w:rPrChange w:id="11990" w:author="Dioguardi, Fabio" w:date="2018-10-23T11:24:00Z">
            <w:rPr>
              <w:szCs w:val="22"/>
            </w:rPr>
          </w:rPrChange>
        </w:rPr>
        <w:t xml:space="preserve">Gouhier, M., </w:t>
      </w:r>
      <w:proofErr w:type="spellStart"/>
      <w:r w:rsidRPr="000E1A5F">
        <w:rPr>
          <w:szCs w:val="22"/>
          <w:lang w:val="en-GB"/>
          <w:rPrChange w:id="11991" w:author="Dioguardi, Fabio" w:date="2018-10-23T11:24:00Z">
            <w:rPr>
              <w:szCs w:val="22"/>
            </w:rPr>
          </w:rPrChange>
        </w:rPr>
        <w:t>Guillin</w:t>
      </w:r>
      <w:proofErr w:type="spellEnd"/>
      <w:r w:rsidRPr="000E1A5F">
        <w:rPr>
          <w:szCs w:val="22"/>
          <w:lang w:val="en-GB"/>
          <w:rPrChange w:id="11992" w:author="Dioguardi, Fabio" w:date="2018-10-23T11:24:00Z">
            <w:rPr>
              <w:szCs w:val="22"/>
            </w:rPr>
          </w:rPrChange>
        </w:rPr>
        <w:t xml:space="preserve">, A., </w:t>
      </w:r>
      <w:proofErr w:type="spellStart"/>
      <w:r w:rsidRPr="000E1A5F">
        <w:rPr>
          <w:szCs w:val="22"/>
          <w:lang w:val="en-GB"/>
          <w:rPrChange w:id="11993" w:author="Dioguardi, Fabio" w:date="2018-10-23T11:24:00Z">
            <w:rPr>
              <w:szCs w:val="22"/>
            </w:rPr>
          </w:rPrChange>
        </w:rPr>
        <w:t>Azzaoui</w:t>
      </w:r>
      <w:proofErr w:type="spellEnd"/>
      <w:r w:rsidRPr="000E1A5F">
        <w:rPr>
          <w:szCs w:val="22"/>
          <w:lang w:val="en-GB"/>
          <w:rPrChange w:id="11994" w:author="Dioguardi, Fabio" w:date="2018-10-23T11:24:00Z">
            <w:rPr>
              <w:szCs w:val="22"/>
            </w:rPr>
          </w:rPrChange>
        </w:rPr>
        <w:t xml:space="preserve">, N., </w:t>
      </w:r>
      <w:proofErr w:type="spellStart"/>
      <w:r w:rsidRPr="000E1A5F">
        <w:rPr>
          <w:szCs w:val="22"/>
          <w:lang w:val="en-GB"/>
          <w:rPrChange w:id="11995" w:author="Dioguardi, Fabio" w:date="2018-10-23T11:24:00Z">
            <w:rPr>
              <w:szCs w:val="22"/>
            </w:rPr>
          </w:rPrChange>
        </w:rPr>
        <w:t>Eychenne</w:t>
      </w:r>
      <w:proofErr w:type="spellEnd"/>
      <w:r w:rsidRPr="000E1A5F">
        <w:rPr>
          <w:szCs w:val="22"/>
          <w:lang w:val="en-GB"/>
          <w:rPrChange w:id="11996" w:author="Dioguardi, Fabio" w:date="2018-10-23T11:24:00Z">
            <w:rPr>
              <w:szCs w:val="22"/>
            </w:rPr>
          </w:rPrChange>
        </w:rPr>
        <w:t xml:space="preserve">, J.&amp; </w:t>
      </w:r>
      <w:proofErr w:type="spellStart"/>
      <w:r w:rsidRPr="000E1A5F">
        <w:rPr>
          <w:szCs w:val="22"/>
          <w:lang w:val="en-GB"/>
          <w:rPrChange w:id="11997" w:author="Dioguardi, Fabio" w:date="2018-10-23T11:24:00Z">
            <w:rPr>
              <w:szCs w:val="22"/>
            </w:rPr>
          </w:rPrChange>
        </w:rPr>
        <w:t>Valade</w:t>
      </w:r>
      <w:proofErr w:type="spellEnd"/>
      <w:r w:rsidRPr="000E1A5F">
        <w:rPr>
          <w:szCs w:val="22"/>
          <w:lang w:val="en-GB"/>
          <w:rPrChange w:id="11998" w:author="Dioguardi, Fabio" w:date="2018-10-23T11:24:00Z">
            <w:rPr>
              <w:szCs w:val="22"/>
            </w:rPr>
          </w:rPrChange>
        </w:rPr>
        <w:t xml:space="preserve">, S. Source mass eruption rate retrieved from satellite-based data using statistical modelling. </w:t>
      </w:r>
      <w:proofErr w:type="spellStart"/>
      <w:r w:rsidRPr="000E1A5F">
        <w:rPr>
          <w:i/>
          <w:szCs w:val="22"/>
          <w:lang w:val="en-GB"/>
          <w:rPrChange w:id="11999" w:author="Dioguardi, Fabio" w:date="2018-10-23T11:24:00Z">
            <w:rPr>
              <w:i/>
              <w:szCs w:val="22"/>
            </w:rPr>
          </w:rPrChange>
        </w:rPr>
        <w:t>Geophys</w:t>
      </w:r>
      <w:proofErr w:type="spellEnd"/>
      <w:r w:rsidRPr="000E1A5F">
        <w:rPr>
          <w:i/>
          <w:szCs w:val="22"/>
          <w:lang w:val="en-GB"/>
          <w:rPrChange w:id="12000" w:author="Dioguardi, Fabio" w:date="2018-10-23T11:24:00Z">
            <w:rPr>
              <w:i/>
              <w:szCs w:val="22"/>
            </w:rPr>
          </w:rPrChange>
        </w:rPr>
        <w:t>. Res. Abs.</w:t>
      </w:r>
      <w:r w:rsidRPr="000E1A5F">
        <w:rPr>
          <w:szCs w:val="22"/>
          <w:lang w:val="en-GB"/>
          <w:rPrChange w:id="12001" w:author="Dioguardi, Fabio" w:date="2018-10-23T11:24:00Z">
            <w:rPr>
              <w:szCs w:val="22"/>
            </w:rPr>
          </w:rPrChange>
        </w:rPr>
        <w:t xml:space="preserve"> 17,</w:t>
      </w:r>
      <w:r w:rsidRPr="000E1A5F">
        <w:rPr>
          <w:rFonts w:ascii="NimbusRomNo9L-Regu" w:hAnsi="NimbusRomNo9L-Regu" w:cs="NimbusRomNo9L-Regu"/>
          <w:sz w:val="20"/>
          <w:szCs w:val="20"/>
          <w:lang w:val="en-GB" w:eastAsia="is-IS"/>
          <w:rPrChange w:id="12002" w:author="Dioguardi, Fabio" w:date="2018-10-23T11:24:00Z">
            <w:rPr>
              <w:rFonts w:ascii="NimbusRomNo9L-Regu" w:hAnsi="NimbusRomNo9L-Regu" w:cs="NimbusRomNo9L-Regu"/>
              <w:sz w:val="20"/>
              <w:szCs w:val="20"/>
              <w:lang w:val="is-IS" w:eastAsia="is-IS"/>
            </w:rPr>
          </w:rPrChange>
        </w:rPr>
        <w:t xml:space="preserve"> EGU2015-10222-1 (2015).</w:t>
      </w:r>
    </w:p>
    <w:p w14:paraId="27397132" w14:textId="77777777" w:rsidR="00C00780" w:rsidRPr="000E1A5F" w:rsidRDefault="00C00780" w:rsidP="009506F9">
      <w:pPr>
        <w:rPr>
          <w:szCs w:val="22"/>
          <w:lang w:val="en-GB"/>
          <w:rPrChange w:id="12003" w:author="Dioguardi, Fabio" w:date="2018-10-23T11:24:00Z">
            <w:rPr>
              <w:szCs w:val="22"/>
            </w:rPr>
          </w:rPrChange>
        </w:rPr>
      </w:pPr>
    </w:p>
    <w:p w14:paraId="22206B45" w14:textId="65B3F658" w:rsidR="00C00780" w:rsidRPr="000E1A5F" w:rsidRDefault="00C00780" w:rsidP="009506F9">
      <w:pPr>
        <w:rPr>
          <w:szCs w:val="22"/>
          <w:lang w:val="en-GB"/>
          <w:rPrChange w:id="12004" w:author="Dioguardi, Fabio" w:date="2018-10-23T11:24:00Z">
            <w:rPr>
              <w:szCs w:val="22"/>
            </w:rPr>
          </w:rPrChange>
        </w:rPr>
      </w:pPr>
      <w:r w:rsidRPr="000E1A5F">
        <w:rPr>
          <w:lang w:val="en-GB"/>
          <w:rPrChange w:id="12005" w:author="Dioguardi, Fabio" w:date="2018-10-23T11:24:00Z">
            <w:rPr/>
          </w:rPrChange>
        </w:rPr>
        <w:t xml:space="preserve">Gouhier, M., Harris, A.J.L., </w:t>
      </w:r>
      <w:proofErr w:type="spellStart"/>
      <w:r w:rsidRPr="000E1A5F">
        <w:rPr>
          <w:lang w:val="en-GB"/>
          <w:rPrChange w:id="12006" w:author="Dioguardi, Fabio" w:date="2018-10-23T11:24:00Z">
            <w:rPr/>
          </w:rPrChange>
        </w:rPr>
        <w:t>Calvari</w:t>
      </w:r>
      <w:proofErr w:type="spellEnd"/>
      <w:r w:rsidRPr="000E1A5F">
        <w:rPr>
          <w:lang w:val="en-GB"/>
          <w:rPrChange w:id="12007" w:author="Dioguardi, Fabio" w:date="2018-10-23T11:24:00Z">
            <w:rPr/>
          </w:rPrChange>
        </w:rPr>
        <w:t xml:space="preserve">, S., Labazuy, P., </w:t>
      </w:r>
      <w:proofErr w:type="spellStart"/>
      <w:r w:rsidRPr="000E1A5F">
        <w:rPr>
          <w:lang w:val="en-GB"/>
          <w:rPrChange w:id="12008" w:author="Dioguardi, Fabio" w:date="2018-10-23T11:24:00Z">
            <w:rPr/>
          </w:rPrChange>
        </w:rPr>
        <w:t>Guéhenneux</w:t>
      </w:r>
      <w:proofErr w:type="spellEnd"/>
      <w:r w:rsidRPr="000E1A5F">
        <w:rPr>
          <w:lang w:val="en-GB"/>
          <w:rPrChange w:id="12009" w:author="Dioguardi, Fabio" w:date="2018-10-23T11:24:00Z">
            <w:rPr/>
          </w:rPrChange>
        </w:rPr>
        <w:t xml:space="preserve">, Y., </w:t>
      </w:r>
      <w:proofErr w:type="spellStart"/>
      <w:r w:rsidRPr="000E1A5F">
        <w:rPr>
          <w:lang w:val="en-GB"/>
          <w:rPrChange w:id="12010" w:author="Dioguardi, Fabio" w:date="2018-10-23T11:24:00Z">
            <w:rPr/>
          </w:rPrChange>
        </w:rPr>
        <w:t>Donnadieu</w:t>
      </w:r>
      <w:proofErr w:type="spellEnd"/>
      <w:r w:rsidRPr="000E1A5F">
        <w:rPr>
          <w:lang w:val="en-GB"/>
          <w:rPrChange w:id="12011" w:author="Dioguardi, Fabio" w:date="2018-10-23T11:24:00Z">
            <w:rPr/>
          </w:rPrChange>
        </w:rPr>
        <w:t xml:space="preserve">, F. &amp; </w:t>
      </w:r>
      <w:proofErr w:type="spellStart"/>
      <w:r w:rsidRPr="000E1A5F">
        <w:rPr>
          <w:lang w:val="en-GB"/>
          <w:rPrChange w:id="12012" w:author="Dioguardi, Fabio" w:date="2018-10-23T11:24:00Z">
            <w:rPr/>
          </w:rPrChange>
        </w:rPr>
        <w:t>Valade</w:t>
      </w:r>
      <w:proofErr w:type="spellEnd"/>
      <w:r w:rsidRPr="000E1A5F">
        <w:rPr>
          <w:lang w:val="en-GB"/>
          <w:rPrChange w:id="12013" w:author="Dioguardi, Fabio" w:date="2018-10-23T11:24:00Z">
            <w:rPr/>
          </w:rPrChange>
        </w:rPr>
        <w:t xml:space="preserve"> S. Lava discharge during Etna's January 2011 fire fountain tracked using MSG-SEVIRI. Bull. </w:t>
      </w:r>
      <w:proofErr w:type="spellStart"/>
      <w:r w:rsidRPr="000E1A5F">
        <w:rPr>
          <w:lang w:val="en-GB"/>
          <w:rPrChange w:id="12014" w:author="Dioguardi, Fabio" w:date="2018-10-23T11:24:00Z">
            <w:rPr/>
          </w:rPrChange>
        </w:rPr>
        <w:t>Volcanol</w:t>
      </w:r>
      <w:proofErr w:type="spellEnd"/>
      <w:r w:rsidRPr="000E1A5F">
        <w:rPr>
          <w:lang w:val="en-GB"/>
          <w:rPrChange w:id="12015" w:author="Dioguardi, Fabio" w:date="2018-10-23T11:24:00Z">
            <w:rPr/>
          </w:rPrChange>
        </w:rPr>
        <w:t>. 74, 787-793 (2012). DOI</w:t>
      </w:r>
      <w:proofErr w:type="gramStart"/>
      <w:r w:rsidRPr="000E1A5F">
        <w:rPr>
          <w:lang w:val="en-GB"/>
          <w:rPrChange w:id="12016" w:author="Dioguardi, Fabio" w:date="2018-10-23T11:24:00Z">
            <w:rPr/>
          </w:rPrChange>
        </w:rPr>
        <w:t>:10.1007</w:t>
      </w:r>
      <w:proofErr w:type="gramEnd"/>
      <w:r w:rsidRPr="000E1A5F">
        <w:rPr>
          <w:lang w:val="en-GB"/>
          <w:rPrChange w:id="12017" w:author="Dioguardi, Fabio" w:date="2018-10-23T11:24:00Z">
            <w:rPr/>
          </w:rPrChange>
        </w:rPr>
        <w:t>/s00445-011-0572-y</w:t>
      </w:r>
    </w:p>
    <w:p w14:paraId="50C0002B" w14:textId="77777777" w:rsidR="00C00780" w:rsidRPr="000E1A5F" w:rsidRDefault="00C00780" w:rsidP="009506F9">
      <w:pPr>
        <w:rPr>
          <w:szCs w:val="22"/>
          <w:lang w:val="en-GB"/>
          <w:rPrChange w:id="12018" w:author="Dioguardi, Fabio" w:date="2018-10-23T11:24:00Z">
            <w:rPr>
              <w:szCs w:val="22"/>
            </w:rPr>
          </w:rPrChange>
        </w:rPr>
      </w:pPr>
    </w:p>
    <w:p w14:paraId="10469852" w14:textId="22E4CAC2" w:rsidR="00850072" w:rsidRPr="000E1A5F" w:rsidRDefault="00850072" w:rsidP="009506F9">
      <w:pPr>
        <w:rPr>
          <w:szCs w:val="22"/>
          <w:lang w:val="en-GB"/>
          <w:rPrChange w:id="12019" w:author="Dioguardi, Fabio" w:date="2018-10-23T11:24:00Z">
            <w:rPr>
              <w:szCs w:val="22"/>
            </w:rPr>
          </w:rPrChange>
        </w:rPr>
      </w:pPr>
      <w:proofErr w:type="spellStart"/>
      <w:r w:rsidRPr="000E1A5F">
        <w:rPr>
          <w:szCs w:val="22"/>
          <w:lang w:val="en-GB"/>
          <w:rPrChange w:id="12020" w:author="Dioguardi, Fabio" w:date="2018-10-23T11:24:00Z">
            <w:rPr>
              <w:szCs w:val="22"/>
            </w:rPr>
          </w:rPrChange>
        </w:rPr>
        <w:t>Gudmundsson</w:t>
      </w:r>
      <w:proofErr w:type="spellEnd"/>
      <w:r w:rsidRPr="000E1A5F">
        <w:rPr>
          <w:szCs w:val="22"/>
          <w:lang w:val="en-GB"/>
          <w:rPrChange w:id="12021" w:author="Dioguardi, Fabio" w:date="2018-10-23T11:24:00Z">
            <w:rPr>
              <w:szCs w:val="22"/>
            </w:rPr>
          </w:rPrChange>
        </w:rPr>
        <w:t xml:space="preserve">, M.T., </w:t>
      </w:r>
      <w:proofErr w:type="spellStart"/>
      <w:r w:rsidRPr="000E1A5F">
        <w:rPr>
          <w:szCs w:val="22"/>
          <w:lang w:val="en-GB"/>
          <w:rPrChange w:id="12022" w:author="Dioguardi, Fabio" w:date="2018-10-23T11:24:00Z">
            <w:rPr>
              <w:szCs w:val="22"/>
            </w:rPr>
          </w:rPrChange>
        </w:rPr>
        <w:t>Thordarson</w:t>
      </w:r>
      <w:proofErr w:type="spellEnd"/>
      <w:r w:rsidRPr="000E1A5F">
        <w:rPr>
          <w:szCs w:val="22"/>
          <w:lang w:val="en-GB"/>
          <w:rPrChange w:id="12023" w:author="Dioguardi, Fabio" w:date="2018-10-23T11:24:00Z">
            <w:rPr>
              <w:szCs w:val="22"/>
            </w:rPr>
          </w:rPrChange>
        </w:rPr>
        <w:t xml:space="preserve">, T., </w:t>
      </w:r>
      <w:proofErr w:type="spellStart"/>
      <w:r w:rsidRPr="000E1A5F">
        <w:rPr>
          <w:szCs w:val="22"/>
          <w:lang w:val="en-GB"/>
          <w:rPrChange w:id="12024" w:author="Dioguardi, Fabio" w:date="2018-10-23T11:24:00Z">
            <w:rPr>
              <w:szCs w:val="22"/>
            </w:rPr>
          </w:rPrChange>
        </w:rPr>
        <w:t>Höskuldsson</w:t>
      </w:r>
      <w:proofErr w:type="spellEnd"/>
      <w:r w:rsidRPr="000E1A5F">
        <w:rPr>
          <w:szCs w:val="22"/>
          <w:lang w:val="en-GB"/>
          <w:rPrChange w:id="12025" w:author="Dioguardi, Fabio" w:date="2018-10-23T11:24:00Z">
            <w:rPr>
              <w:szCs w:val="22"/>
            </w:rPr>
          </w:rPrChange>
        </w:rPr>
        <w:t xml:space="preserve">, Á., Larsen G., Björnsson, H., </w:t>
      </w:r>
      <w:proofErr w:type="spellStart"/>
      <w:r w:rsidRPr="000E1A5F">
        <w:rPr>
          <w:szCs w:val="22"/>
          <w:lang w:val="en-GB"/>
          <w:rPrChange w:id="12026" w:author="Dioguardi, Fabio" w:date="2018-10-23T11:24:00Z">
            <w:rPr>
              <w:szCs w:val="22"/>
            </w:rPr>
          </w:rPrChange>
        </w:rPr>
        <w:t>Prata</w:t>
      </w:r>
      <w:proofErr w:type="spellEnd"/>
      <w:r w:rsidRPr="000E1A5F">
        <w:rPr>
          <w:szCs w:val="22"/>
          <w:lang w:val="en-GB"/>
          <w:rPrChange w:id="12027" w:author="Dioguardi, Fabio" w:date="2018-10-23T11:24:00Z">
            <w:rPr>
              <w:szCs w:val="22"/>
            </w:rPr>
          </w:rPrChange>
        </w:rPr>
        <w:t xml:space="preserve">, A.J., Oddsson, B., </w:t>
      </w:r>
      <w:proofErr w:type="spellStart"/>
      <w:r w:rsidRPr="000E1A5F">
        <w:rPr>
          <w:szCs w:val="22"/>
          <w:lang w:val="en-GB"/>
          <w:rPrChange w:id="12028" w:author="Dioguardi, Fabio" w:date="2018-10-23T11:24:00Z">
            <w:rPr>
              <w:szCs w:val="22"/>
            </w:rPr>
          </w:rPrChange>
        </w:rPr>
        <w:t>Magnússon</w:t>
      </w:r>
      <w:proofErr w:type="spellEnd"/>
      <w:r w:rsidRPr="000E1A5F">
        <w:rPr>
          <w:szCs w:val="22"/>
          <w:lang w:val="en-GB"/>
          <w:rPrChange w:id="12029" w:author="Dioguardi, Fabio" w:date="2018-10-23T11:24:00Z">
            <w:rPr>
              <w:szCs w:val="22"/>
            </w:rPr>
          </w:rPrChange>
        </w:rPr>
        <w:t xml:space="preserve">, E., Högnadóttir, T., Pedersen, G.N., Hayward, C.L., Stevenson, J.A., </w:t>
      </w:r>
      <w:proofErr w:type="spellStart"/>
      <w:r w:rsidRPr="000E1A5F">
        <w:rPr>
          <w:szCs w:val="22"/>
          <w:lang w:val="en-GB"/>
          <w:rPrChange w:id="12030" w:author="Dioguardi, Fabio" w:date="2018-10-23T11:24:00Z">
            <w:rPr>
              <w:szCs w:val="22"/>
            </w:rPr>
          </w:rPrChange>
        </w:rPr>
        <w:t>Jónsdóttir</w:t>
      </w:r>
      <w:proofErr w:type="spellEnd"/>
      <w:r w:rsidRPr="000E1A5F">
        <w:rPr>
          <w:szCs w:val="22"/>
          <w:lang w:val="en-GB"/>
          <w:rPrChange w:id="12031" w:author="Dioguardi, Fabio" w:date="2018-10-23T11:24:00Z">
            <w:rPr>
              <w:szCs w:val="22"/>
            </w:rPr>
          </w:rPrChange>
        </w:rPr>
        <w:t xml:space="preserve">, I. Ash generation and distribution from the April-May 2010 eruption of Eyjafjallajökull, Iceland. </w:t>
      </w:r>
      <w:r w:rsidRPr="000E1A5F">
        <w:rPr>
          <w:i/>
          <w:szCs w:val="22"/>
          <w:lang w:val="en-GB"/>
          <w:rPrChange w:id="12032" w:author="Dioguardi, Fabio" w:date="2018-10-23T11:24:00Z">
            <w:rPr>
              <w:i/>
              <w:szCs w:val="22"/>
            </w:rPr>
          </w:rPrChange>
        </w:rPr>
        <w:t>Sci. Rep</w:t>
      </w:r>
      <w:r w:rsidRPr="000E1A5F">
        <w:rPr>
          <w:szCs w:val="22"/>
          <w:lang w:val="en-GB"/>
          <w:rPrChange w:id="12033" w:author="Dioguardi, Fabio" w:date="2018-10-23T11:24:00Z">
            <w:rPr>
              <w:szCs w:val="22"/>
            </w:rPr>
          </w:rPrChange>
        </w:rPr>
        <w:t>. 2, 572 (2012). DOI</w:t>
      </w:r>
      <w:proofErr w:type="gramStart"/>
      <w:r w:rsidRPr="000E1A5F">
        <w:rPr>
          <w:szCs w:val="22"/>
          <w:lang w:val="en-GB"/>
          <w:rPrChange w:id="12034" w:author="Dioguardi, Fabio" w:date="2018-10-23T11:24:00Z">
            <w:rPr>
              <w:szCs w:val="22"/>
            </w:rPr>
          </w:rPrChange>
        </w:rPr>
        <w:t>:10.1038</w:t>
      </w:r>
      <w:proofErr w:type="gramEnd"/>
      <w:r w:rsidRPr="000E1A5F">
        <w:rPr>
          <w:szCs w:val="22"/>
          <w:lang w:val="en-GB"/>
          <w:rPrChange w:id="12035" w:author="Dioguardi, Fabio" w:date="2018-10-23T11:24:00Z">
            <w:rPr>
              <w:szCs w:val="22"/>
            </w:rPr>
          </w:rPrChange>
        </w:rPr>
        <w:t>/srep00572</w:t>
      </w:r>
    </w:p>
    <w:p w14:paraId="5DA9281C" w14:textId="77777777" w:rsidR="00850072" w:rsidRPr="000E1A5F" w:rsidRDefault="00850072" w:rsidP="009506F9">
      <w:pPr>
        <w:rPr>
          <w:szCs w:val="22"/>
          <w:lang w:val="en-GB"/>
          <w:rPrChange w:id="12036" w:author="Dioguardi, Fabio" w:date="2018-10-23T11:24:00Z">
            <w:rPr>
              <w:szCs w:val="22"/>
            </w:rPr>
          </w:rPrChange>
        </w:rPr>
      </w:pPr>
    </w:p>
    <w:p w14:paraId="0E33FDE3" w14:textId="7423A59E" w:rsidR="001B5ADD" w:rsidRPr="000E1A5F" w:rsidRDefault="001B5ADD" w:rsidP="009506F9">
      <w:pPr>
        <w:rPr>
          <w:szCs w:val="22"/>
          <w:lang w:val="en-GB"/>
          <w:rPrChange w:id="12037" w:author="Dioguardi, Fabio" w:date="2018-10-23T11:24:00Z">
            <w:rPr>
              <w:szCs w:val="22"/>
            </w:rPr>
          </w:rPrChange>
        </w:rPr>
      </w:pPr>
      <w:proofErr w:type="spellStart"/>
      <w:r w:rsidRPr="000E1A5F">
        <w:rPr>
          <w:szCs w:val="22"/>
          <w:lang w:val="en-GB"/>
          <w:rPrChange w:id="12038" w:author="Dioguardi, Fabio" w:date="2018-10-23T11:24:00Z">
            <w:rPr>
              <w:szCs w:val="22"/>
            </w:rPr>
          </w:rPrChange>
        </w:rPr>
        <w:t>Gudmundsson</w:t>
      </w:r>
      <w:proofErr w:type="spellEnd"/>
      <w:r w:rsidRPr="000E1A5F">
        <w:rPr>
          <w:szCs w:val="22"/>
          <w:lang w:val="en-GB"/>
          <w:rPrChange w:id="12039" w:author="Dioguardi, Fabio" w:date="2018-10-23T11:24:00Z">
            <w:rPr>
              <w:szCs w:val="22"/>
            </w:rPr>
          </w:rPrChange>
        </w:rPr>
        <w:t xml:space="preserve">, M.T., Högnadóttir, T., Dürig, T., </w:t>
      </w:r>
      <w:proofErr w:type="spellStart"/>
      <w:r w:rsidRPr="000E1A5F">
        <w:rPr>
          <w:szCs w:val="22"/>
          <w:lang w:val="en-GB"/>
          <w:rPrChange w:id="12040" w:author="Dioguardi, Fabio" w:date="2018-10-23T11:24:00Z">
            <w:rPr>
              <w:szCs w:val="22"/>
            </w:rPr>
          </w:rPrChange>
        </w:rPr>
        <w:t>Höskuldsson</w:t>
      </w:r>
      <w:proofErr w:type="spellEnd"/>
      <w:r w:rsidRPr="000E1A5F">
        <w:rPr>
          <w:szCs w:val="22"/>
          <w:lang w:val="en-GB"/>
          <w:rPrChange w:id="12041" w:author="Dioguardi, Fabio" w:date="2018-10-23T11:24:00Z">
            <w:rPr>
              <w:szCs w:val="22"/>
            </w:rPr>
          </w:rPrChange>
        </w:rPr>
        <w:t xml:space="preserve">, </w:t>
      </w:r>
      <w:proofErr w:type="gramStart"/>
      <w:r w:rsidRPr="000E1A5F">
        <w:rPr>
          <w:szCs w:val="22"/>
          <w:lang w:val="en-GB"/>
          <w:rPrChange w:id="12042" w:author="Dioguardi, Fabio" w:date="2018-10-23T11:24:00Z">
            <w:rPr>
              <w:szCs w:val="22"/>
            </w:rPr>
          </w:rPrChange>
        </w:rPr>
        <w:t>Á.,</w:t>
      </w:r>
      <w:proofErr w:type="gramEnd"/>
      <w:r w:rsidRPr="000E1A5F">
        <w:rPr>
          <w:szCs w:val="22"/>
          <w:lang w:val="en-GB"/>
          <w:rPrChange w:id="12043" w:author="Dioguardi, Fabio" w:date="2018-10-23T11:24:00Z">
            <w:rPr>
              <w:szCs w:val="22"/>
            </w:rPr>
          </w:rPrChange>
        </w:rPr>
        <w:t xml:space="preserve"> Björnsson, H., Oddsson, B., </w:t>
      </w:r>
      <w:proofErr w:type="spellStart"/>
      <w:r w:rsidRPr="000E1A5F">
        <w:rPr>
          <w:szCs w:val="22"/>
          <w:lang w:val="en-GB"/>
          <w:rPrChange w:id="12044" w:author="Dioguardi, Fabio" w:date="2018-10-23T11:24:00Z">
            <w:rPr>
              <w:szCs w:val="22"/>
            </w:rPr>
          </w:rPrChange>
        </w:rPr>
        <w:t>Ágústsdóttir</w:t>
      </w:r>
      <w:proofErr w:type="spellEnd"/>
      <w:r w:rsidRPr="000E1A5F">
        <w:rPr>
          <w:szCs w:val="22"/>
          <w:lang w:val="en-GB"/>
          <w:rPrChange w:id="12045" w:author="Dioguardi, Fabio" w:date="2018-10-23T11:24:00Z">
            <w:rPr>
              <w:szCs w:val="22"/>
            </w:rPr>
          </w:rPrChange>
        </w:rPr>
        <w:t xml:space="preserve">, T. Field laboratory, aircraft observations and radars. </w:t>
      </w:r>
      <w:proofErr w:type="spellStart"/>
      <w:r w:rsidRPr="000E1A5F">
        <w:rPr>
          <w:i/>
          <w:szCs w:val="22"/>
          <w:lang w:val="en-GB"/>
          <w:rPrChange w:id="12046" w:author="Dioguardi, Fabio" w:date="2018-10-23T11:24:00Z">
            <w:rPr>
              <w:i/>
              <w:szCs w:val="22"/>
            </w:rPr>
          </w:rPrChange>
        </w:rPr>
        <w:t>Futurevolc</w:t>
      </w:r>
      <w:proofErr w:type="spellEnd"/>
      <w:r w:rsidRPr="000E1A5F">
        <w:rPr>
          <w:i/>
          <w:szCs w:val="22"/>
          <w:lang w:val="en-GB"/>
          <w:rPrChange w:id="12047" w:author="Dioguardi, Fabio" w:date="2018-10-23T11:24:00Z">
            <w:rPr>
              <w:i/>
              <w:szCs w:val="22"/>
            </w:rPr>
          </w:rPrChange>
        </w:rPr>
        <w:t xml:space="preserve"> Report</w:t>
      </w:r>
      <w:r w:rsidRPr="000E1A5F">
        <w:rPr>
          <w:szCs w:val="22"/>
          <w:lang w:val="en-GB"/>
          <w:rPrChange w:id="12048" w:author="Dioguardi, Fabio" w:date="2018-10-23T11:24:00Z">
            <w:rPr>
              <w:szCs w:val="22"/>
            </w:rPr>
          </w:rPrChange>
        </w:rPr>
        <w:t xml:space="preserve"> D7.2</w:t>
      </w:r>
      <w:r w:rsidR="007B3228" w:rsidRPr="000E1A5F">
        <w:rPr>
          <w:szCs w:val="22"/>
          <w:lang w:val="en-GB"/>
          <w:rPrChange w:id="12049" w:author="Dioguardi, Fabio" w:date="2018-10-23T11:24:00Z">
            <w:rPr>
              <w:szCs w:val="22"/>
            </w:rPr>
          </w:rPrChange>
        </w:rPr>
        <w:t xml:space="preserve"> (2015).</w:t>
      </w:r>
    </w:p>
    <w:p w14:paraId="7B9F98D8" w14:textId="77777777" w:rsidR="001B5ADD" w:rsidRPr="000E1A5F" w:rsidRDefault="001B5ADD" w:rsidP="009506F9">
      <w:pPr>
        <w:rPr>
          <w:szCs w:val="22"/>
          <w:lang w:val="en-GB"/>
          <w:rPrChange w:id="12050" w:author="Dioguardi, Fabio" w:date="2018-10-23T11:24:00Z">
            <w:rPr>
              <w:szCs w:val="22"/>
            </w:rPr>
          </w:rPrChange>
        </w:rPr>
      </w:pPr>
    </w:p>
    <w:p w14:paraId="6783726F" w14:textId="5080EB9A" w:rsidR="00693A23" w:rsidRPr="000E1A5F" w:rsidRDefault="00EE56C3" w:rsidP="009506F9">
      <w:pPr>
        <w:rPr>
          <w:szCs w:val="22"/>
          <w:lang w:val="en-GB"/>
          <w:rPrChange w:id="12051" w:author="Dioguardi, Fabio" w:date="2018-10-23T11:24:00Z">
            <w:rPr>
              <w:szCs w:val="22"/>
            </w:rPr>
          </w:rPrChange>
        </w:rPr>
      </w:pPr>
      <w:r w:rsidRPr="000E1A5F">
        <w:rPr>
          <w:szCs w:val="22"/>
          <w:lang w:val="en-GB"/>
          <w:rPrChange w:id="12052" w:author="Dioguardi, Fabio" w:date="2018-10-23T11:24:00Z">
            <w:rPr>
              <w:szCs w:val="22"/>
            </w:rPr>
          </w:rPrChange>
        </w:rPr>
        <w:t>Hewett, T.</w:t>
      </w:r>
      <w:r w:rsidR="00693A23" w:rsidRPr="000E1A5F">
        <w:rPr>
          <w:szCs w:val="22"/>
          <w:lang w:val="en-GB"/>
          <w:rPrChange w:id="12053" w:author="Dioguardi, Fabio" w:date="2018-10-23T11:24:00Z">
            <w:rPr>
              <w:szCs w:val="22"/>
            </w:rPr>
          </w:rPrChange>
        </w:rPr>
        <w:t>A.,</w:t>
      </w:r>
      <w:r w:rsidRPr="000E1A5F">
        <w:rPr>
          <w:szCs w:val="22"/>
          <w:lang w:val="en-GB"/>
          <w:rPrChange w:id="12054" w:author="Dioguardi, Fabio" w:date="2018-10-23T11:24:00Z">
            <w:rPr>
              <w:szCs w:val="22"/>
            </w:rPr>
          </w:rPrChange>
        </w:rPr>
        <w:t xml:space="preserve"> Fay, J.A. &amp; Hoult, D.</w:t>
      </w:r>
      <w:r w:rsidR="00693A23" w:rsidRPr="000E1A5F">
        <w:rPr>
          <w:szCs w:val="22"/>
          <w:lang w:val="en-GB"/>
          <w:rPrChange w:id="12055" w:author="Dioguardi, Fabio" w:date="2018-10-23T11:24:00Z">
            <w:rPr>
              <w:szCs w:val="22"/>
            </w:rPr>
          </w:rPrChange>
        </w:rPr>
        <w:t xml:space="preserve">P. Laboratory experiments of smokestack plumes in a stable atmosphere. </w:t>
      </w:r>
      <w:r w:rsidR="00693A23" w:rsidRPr="000E1A5F">
        <w:rPr>
          <w:i/>
          <w:szCs w:val="22"/>
          <w:lang w:val="en-GB"/>
          <w:rPrChange w:id="12056" w:author="Dioguardi, Fabio" w:date="2018-10-23T11:24:00Z">
            <w:rPr>
              <w:i/>
              <w:szCs w:val="22"/>
            </w:rPr>
          </w:rPrChange>
        </w:rPr>
        <w:t>Atmospheric Environment</w:t>
      </w:r>
      <w:r w:rsidR="00693A23" w:rsidRPr="000E1A5F">
        <w:rPr>
          <w:szCs w:val="22"/>
          <w:lang w:val="en-GB"/>
          <w:rPrChange w:id="12057" w:author="Dioguardi, Fabio" w:date="2018-10-23T11:24:00Z">
            <w:rPr>
              <w:szCs w:val="22"/>
            </w:rPr>
          </w:rPrChange>
        </w:rPr>
        <w:t xml:space="preserve"> 5, 767–789 (1971).</w:t>
      </w:r>
    </w:p>
    <w:p w14:paraId="2C2792E4" w14:textId="77777777" w:rsidR="00693A23" w:rsidRPr="000E1A5F" w:rsidRDefault="00693A23" w:rsidP="009506F9">
      <w:pPr>
        <w:rPr>
          <w:szCs w:val="22"/>
          <w:lang w:val="en-GB"/>
          <w:rPrChange w:id="12058" w:author="Dioguardi, Fabio" w:date="2018-10-23T11:24:00Z">
            <w:rPr>
              <w:szCs w:val="22"/>
            </w:rPr>
          </w:rPrChange>
        </w:rPr>
      </w:pPr>
    </w:p>
    <w:p w14:paraId="0D048BBB" w14:textId="7E9DF7B5" w:rsidR="00544FB3" w:rsidRPr="000E1A5F" w:rsidRDefault="00544FB3" w:rsidP="00ED32F9">
      <w:pPr>
        <w:rPr>
          <w:szCs w:val="22"/>
          <w:lang w:val="en-GB"/>
          <w:rPrChange w:id="12059" w:author="Dioguardi, Fabio" w:date="2018-10-23T11:24:00Z">
            <w:rPr>
              <w:szCs w:val="22"/>
              <w:lang w:val="is-IS"/>
            </w:rPr>
          </w:rPrChange>
        </w:rPr>
      </w:pPr>
      <w:proofErr w:type="spellStart"/>
      <w:r w:rsidRPr="000E1A5F">
        <w:rPr>
          <w:szCs w:val="22"/>
          <w:lang w:val="en-GB"/>
          <w:rPrChange w:id="12060" w:author="Dioguardi, Fabio" w:date="2018-10-23T11:24:00Z">
            <w:rPr>
              <w:szCs w:val="22"/>
            </w:rPr>
          </w:rPrChange>
        </w:rPr>
        <w:t>Kylling</w:t>
      </w:r>
      <w:proofErr w:type="spellEnd"/>
      <w:r w:rsidRPr="000E1A5F">
        <w:rPr>
          <w:szCs w:val="22"/>
          <w:lang w:val="en-GB"/>
          <w:rPrChange w:id="12061" w:author="Dioguardi, Fabio" w:date="2018-10-23T11:24:00Z">
            <w:rPr>
              <w:szCs w:val="22"/>
            </w:rPr>
          </w:rPrChange>
        </w:rPr>
        <w:t xml:space="preserve">, A., Marzano, F., </w:t>
      </w:r>
      <w:proofErr w:type="spellStart"/>
      <w:r w:rsidRPr="000E1A5F">
        <w:rPr>
          <w:szCs w:val="22"/>
          <w:lang w:val="en-GB"/>
          <w:rPrChange w:id="12062" w:author="Dioguardi, Fabio" w:date="2018-10-23T11:24:00Z">
            <w:rPr>
              <w:szCs w:val="22"/>
              <w:lang w:val="is-IS"/>
            </w:rPr>
          </w:rPrChange>
        </w:rPr>
        <w:t>Montopoli</w:t>
      </w:r>
      <w:proofErr w:type="spellEnd"/>
      <w:r w:rsidRPr="000E1A5F">
        <w:rPr>
          <w:szCs w:val="22"/>
          <w:lang w:val="en-GB"/>
          <w:rPrChange w:id="12063" w:author="Dioguardi, Fabio" w:date="2018-10-23T11:24:00Z">
            <w:rPr>
              <w:szCs w:val="22"/>
              <w:lang w:val="is-IS"/>
            </w:rPr>
          </w:rPrChange>
        </w:rPr>
        <w:t xml:space="preserve">, M., </w:t>
      </w:r>
      <w:proofErr w:type="spellStart"/>
      <w:r w:rsidRPr="000E1A5F">
        <w:rPr>
          <w:szCs w:val="22"/>
          <w:lang w:val="en-GB"/>
          <w:rPrChange w:id="12064" w:author="Dioguardi, Fabio" w:date="2018-10-23T11:24:00Z">
            <w:rPr>
              <w:szCs w:val="22"/>
              <w:lang w:val="is-IS"/>
            </w:rPr>
          </w:rPrChange>
        </w:rPr>
        <w:t>Cimini</w:t>
      </w:r>
      <w:proofErr w:type="spellEnd"/>
      <w:r w:rsidRPr="000E1A5F">
        <w:rPr>
          <w:szCs w:val="22"/>
          <w:lang w:val="en-GB"/>
          <w:rPrChange w:id="12065" w:author="Dioguardi, Fabio" w:date="2018-10-23T11:24:00Z">
            <w:rPr>
              <w:szCs w:val="22"/>
              <w:lang w:val="is-IS"/>
            </w:rPr>
          </w:rPrChange>
        </w:rPr>
        <w:t xml:space="preserve">, D., Beckett, F., </w:t>
      </w:r>
      <w:proofErr w:type="spellStart"/>
      <w:r w:rsidRPr="000E1A5F">
        <w:rPr>
          <w:szCs w:val="22"/>
          <w:lang w:val="en-GB"/>
          <w:rPrChange w:id="12066" w:author="Dioguardi, Fabio" w:date="2018-10-23T11:24:00Z">
            <w:rPr>
              <w:szCs w:val="22"/>
              <w:lang w:val="is-IS"/>
            </w:rPr>
          </w:rPrChange>
        </w:rPr>
        <w:t>Sigurðadóttir</w:t>
      </w:r>
      <w:proofErr w:type="spellEnd"/>
      <w:r w:rsidRPr="000E1A5F">
        <w:rPr>
          <w:szCs w:val="22"/>
          <w:lang w:val="en-GB"/>
          <w:rPrChange w:id="12067" w:author="Dioguardi, Fabio" w:date="2018-10-23T11:24:00Z">
            <w:rPr>
              <w:szCs w:val="22"/>
              <w:lang w:val="is-IS"/>
            </w:rPr>
          </w:rPrChange>
        </w:rPr>
        <w:t xml:space="preserve">, G.M., von </w:t>
      </w:r>
      <w:proofErr w:type="spellStart"/>
      <w:r w:rsidRPr="000E1A5F">
        <w:rPr>
          <w:szCs w:val="22"/>
          <w:lang w:val="en-GB"/>
          <w:rPrChange w:id="12068" w:author="Dioguardi, Fabio" w:date="2018-10-23T11:24:00Z">
            <w:rPr>
              <w:szCs w:val="22"/>
              <w:lang w:val="is-IS"/>
            </w:rPr>
          </w:rPrChange>
        </w:rPr>
        <w:t>Löwis</w:t>
      </w:r>
      <w:proofErr w:type="spellEnd"/>
      <w:r w:rsidRPr="000E1A5F">
        <w:rPr>
          <w:szCs w:val="22"/>
          <w:lang w:val="en-GB"/>
          <w:rPrChange w:id="12069" w:author="Dioguardi, Fabio" w:date="2018-10-23T11:24:00Z">
            <w:rPr>
              <w:szCs w:val="22"/>
              <w:lang w:val="is-IS"/>
            </w:rPr>
          </w:rPrChange>
        </w:rPr>
        <w:t xml:space="preserve">, S. Synthesis of eruptive products. </w:t>
      </w:r>
      <w:proofErr w:type="spellStart"/>
      <w:r w:rsidRPr="000E1A5F">
        <w:rPr>
          <w:i/>
          <w:szCs w:val="22"/>
          <w:lang w:val="en-GB"/>
          <w:rPrChange w:id="12070" w:author="Dioguardi, Fabio" w:date="2018-10-23T11:24:00Z">
            <w:rPr>
              <w:i/>
              <w:szCs w:val="22"/>
            </w:rPr>
          </w:rPrChange>
        </w:rPr>
        <w:t>Futurevolc</w:t>
      </w:r>
      <w:proofErr w:type="spellEnd"/>
      <w:r w:rsidRPr="000E1A5F">
        <w:rPr>
          <w:i/>
          <w:szCs w:val="22"/>
          <w:lang w:val="en-GB"/>
          <w:rPrChange w:id="12071" w:author="Dioguardi, Fabio" w:date="2018-10-23T11:24:00Z">
            <w:rPr>
              <w:i/>
              <w:szCs w:val="22"/>
            </w:rPr>
          </w:rPrChange>
        </w:rPr>
        <w:t xml:space="preserve"> Report</w:t>
      </w:r>
      <w:r w:rsidRPr="000E1A5F">
        <w:rPr>
          <w:szCs w:val="22"/>
          <w:lang w:val="en-GB"/>
          <w:rPrChange w:id="12072" w:author="Dioguardi, Fabio" w:date="2018-10-23T11:24:00Z">
            <w:rPr>
              <w:szCs w:val="22"/>
            </w:rPr>
          </w:rPrChange>
        </w:rPr>
        <w:t xml:space="preserve"> D8.6 (2016).</w:t>
      </w:r>
      <w:r w:rsidRPr="000E1A5F">
        <w:rPr>
          <w:szCs w:val="22"/>
          <w:lang w:val="en-GB"/>
          <w:rPrChange w:id="12073" w:author="Dioguardi, Fabio" w:date="2018-10-23T11:24:00Z">
            <w:rPr>
              <w:szCs w:val="22"/>
              <w:lang w:val="is-IS"/>
            </w:rPr>
          </w:rPrChange>
        </w:rPr>
        <w:t xml:space="preserve"> </w:t>
      </w:r>
    </w:p>
    <w:p w14:paraId="4D8C58CD" w14:textId="77777777" w:rsidR="00544FB3" w:rsidRPr="000E1A5F" w:rsidRDefault="00544FB3" w:rsidP="00ED32F9">
      <w:pPr>
        <w:rPr>
          <w:szCs w:val="22"/>
          <w:lang w:val="en-GB"/>
          <w:rPrChange w:id="12074" w:author="Dioguardi, Fabio" w:date="2018-10-23T11:24:00Z">
            <w:rPr>
              <w:szCs w:val="22"/>
              <w:lang w:val="is-IS"/>
            </w:rPr>
          </w:rPrChange>
        </w:rPr>
      </w:pPr>
    </w:p>
    <w:p w14:paraId="271B5F96" w14:textId="6505DD51" w:rsidR="00ED32F9" w:rsidRPr="000E1A5F" w:rsidRDefault="00ED32F9" w:rsidP="00ED32F9">
      <w:pPr>
        <w:rPr>
          <w:szCs w:val="22"/>
          <w:lang w:val="en-GB"/>
          <w:rPrChange w:id="12075" w:author="Dioguardi, Fabio" w:date="2018-10-23T11:24:00Z">
            <w:rPr>
              <w:szCs w:val="22"/>
            </w:rPr>
          </w:rPrChange>
        </w:rPr>
      </w:pPr>
      <w:r w:rsidRPr="000E1A5F">
        <w:rPr>
          <w:szCs w:val="22"/>
          <w:lang w:val="en-GB"/>
          <w:rPrChange w:id="12076" w:author="Dioguardi, Fabio" w:date="2018-10-23T11:24:00Z">
            <w:rPr>
              <w:szCs w:val="22"/>
            </w:rPr>
          </w:rPrChange>
        </w:rPr>
        <w:t xml:space="preserve">Marzano F.S., </w:t>
      </w:r>
      <w:proofErr w:type="spellStart"/>
      <w:r w:rsidRPr="000E1A5F">
        <w:rPr>
          <w:szCs w:val="22"/>
          <w:lang w:val="en-GB"/>
          <w:rPrChange w:id="12077" w:author="Dioguardi, Fabio" w:date="2018-10-23T11:24:00Z">
            <w:rPr>
              <w:szCs w:val="22"/>
            </w:rPr>
          </w:rPrChange>
        </w:rPr>
        <w:t>Picciotti</w:t>
      </w:r>
      <w:proofErr w:type="spellEnd"/>
      <w:r w:rsidRPr="000E1A5F">
        <w:rPr>
          <w:szCs w:val="22"/>
          <w:lang w:val="en-GB"/>
          <w:rPrChange w:id="12078" w:author="Dioguardi, Fabio" w:date="2018-10-23T11:24:00Z">
            <w:rPr>
              <w:szCs w:val="22"/>
            </w:rPr>
          </w:rPrChange>
        </w:rPr>
        <w:t>, E.</w:t>
      </w:r>
      <w:r w:rsidR="00544FB3" w:rsidRPr="000E1A5F">
        <w:rPr>
          <w:szCs w:val="22"/>
          <w:lang w:val="en-GB"/>
          <w:rPrChange w:id="12079" w:author="Dioguardi, Fabio" w:date="2018-10-23T11:24:00Z">
            <w:rPr>
              <w:szCs w:val="22"/>
            </w:rPr>
          </w:rPrChange>
        </w:rPr>
        <w:t xml:space="preserve">, </w:t>
      </w:r>
      <w:proofErr w:type="spellStart"/>
      <w:r w:rsidR="00544FB3" w:rsidRPr="000E1A5F">
        <w:rPr>
          <w:szCs w:val="22"/>
          <w:lang w:val="en-GB"/>
          <w:rPrChange w:id="12080" w:author="Dioguardi, Fabio" w:date="2018-10-23T11:24:00Z">
            <w:rPr>
              <w:szCs w:val="22"/>
            </w:rPr>
          </w:rPrChange>
        </w:rPr>
        <w:t>Vulpiani</w:t>
      </w:r>
      <w:proofErr w:type="spellEnd"/>
      <w:r w:rsidR="00544FB3" w:rsidRPr="000E1A5F">
        <w:rPr>
          <w:szCs w:val="22"/>
          <w:lang w:val="en-GB"/>
          <w:rPrChange w:id="12081" w:author="Dioguardi, Fabio" w:date="2018-10-23T11:24:00Z">
            <w:rPr>
              <w:szCs w:val="22"/>
            </w:rPr>
          </w:rPrChange>
        </w:rPr>
        <w:t xml:space="preserve">, G. &amp; </w:t>
      </w:r>
      <w:proofErr w:type="spellStart"/>
      <w:r w:rsidR="00544FB3" w:rsidRPr="000E1A5F">
        <w:rPr>
          <w:szCs w:val="22"/>
          <w:lang w:val="en-GB"/>
          <w:rPrChange w:id="12082" w:author="Dioguardi, Fabio" w:date="2018-10-23T11:24:00Z">
            <w:rPr>
              <w:szCs w:val="22"/>
            </w:rPr>
          </w:rPrChange>
        </w:rPr>
        <w:t>Montopoli</w:t>
      </w:r>
      <w:proofErr w:type="spellEnd"/>
      <w:r w:rsidR="00544FB3" w:rsidRPr="000E1A5F">
        <w:rPr>
          <w:szCs w:val="22"/>
          <w:lang w:val="en-GB"/>
          <w:rPrChange w:id="12083" w:author="Dioguardi, Fabio" w:date="2018-10-23T11:24:00Z">
            <w:rPr>
              <w:szCs w:val="22"/>
            </w:rPr>
          </w:rPrChange>
        </w:rPr>
        <w:t xml:space="preserve">, M. </w:t>
      </w:r>
      <w:r w:rsidRPr="000E1A5F">
        <w:rPr>
          <w:szCs w:val="22"/>
          <w:lang w:val="en-GB"/>
          <w:rPrChange w:id="12084" w:author="Dioguardi, Fabio" w:date="2018-10-23T11:24:00Z">
            <w:rPr>
              <w:szCs w:val="22"/>
            </w:rPr>
          </w:rPrChange>
        </w:rPr>
        <w:t>Inside Volcanic clouds: Remote Sensing of Ash Plumes</w:t>
      </w:r>
      <w:r w:rsidR="00544FB3" w:rsidRPr="000E1A5F">
        <w:rPr>
          <w:szCs w:val="22"/>
          <w:lang w:val="en-GB"/>
          <w:rPrChange w:id="12085" w:author="Dioguardi, Fabio" w:date="2018-10-23T11:24:00Z">
            <w:rPr>
              <w:szCs w:val="22"/>
            </w:rPr>
          </w:rPrChange>
        </w:rPr>
        <w:t xml:space="preserve"> Using Microwave Weather Radars</w:t>
      </w:r>
      <w:r w:rsidR="001B5ADD" w:rsidRPr="000E1A5F">
        <w:rPr>
          <w:szCs w:val="22"/>
          <w:lang w:val="en-GB"/>
          <w:rPrChange w:id="12086" w:author="Dioguardi, Fabio" w:date="2018-10-23T11:24:00Z">
            <w:rPr>
              <w:szCs w:val="22"/>
            </w:rPr>
          </w:rPrChange>
        </w:rPr>
        <w:t>.</w:t>
      </w:r>
      <w:r w:rsidRPr="000E1A5F">
        <w:rPr>
          <w:szCs w:val="22"/>
          <w:lang w:val="en-GB"/>
          <w:rPrChange w:id="12087" w:author="Dioguardi, Fabio" w:date="2018-10-23T11:24:00Z">
            <w:rPr>
              <w:szCs w:val="22"/>
            </w:rPr>
          </w:rPrChange>
        </w:rPr>
        <w:t xml:space="preserve"> </w:t>
      </w:r>
      <w:r w:rsidRPr="000E1A5F">
        <w:rPr>
          <w:i/>
          <w:szCs w:val="22"/>
          <w:lang w:val="en-GB"/>
          <w:rPrChange w:id="12088" w:author="Dioguardi, Fabio" w:date="2018-10-23T11:24:00Z">
            <w:rPr>
              <w:i/>
              <w:szCs w:val="22"/>
            </w:rPr>
          </w:rPrChange>
        </w:rPr>
        <w:t>Bulletin Am. Met. Soc</w:t>
      </w:r>
      <w:r w:rsidRPr="000E1A5F">
        <w:rPr>
          <w:szCs w:val="22"/>
          <w:lang w:val="en-GB"/>
          <w:rPrChange w:id="12089" w:author="Dioguardi, Fabio" w:date="2018-10-23T11:24:00Z">
            <w:rPr>
              <w:szCs w:val="22"/>
            </w:rPr>
          </w:rPrChange>
        </w:rPr>
        <w:t>. 94, 1567-1586 (2013). DOI:10.1175/BAMS-D-11-00160.1</w:t>
      </w:r>
    </w:p>
    <w:p w14:paraId="01E78A11" w14:textId="77777777" w:rsidR="00EE56C3" w:rsidRPr="000E1A5F" w:rsidRDefault="00EE56C3" w:rsidP="00ED32F9">
      <w:pPr>
        <w:rPr>
          <w:szCs w:val="22"/>
          <w:lang w:val="en-GB"/>
          <w:rPrChange w:id="12090" w:author="Dioguardi, Fabio" w:date="2018-10-23T11:24:00Z">
            <w:rPr>
              <w:szCs w:val="22"/>
            </w:rPr>
          </w:rPrChange>
        </w:rPr>
      </w:pPr>
    </w:p>
    <w:p w14:paraId="602ED0D0" w14:textId="7DBFF34F" w:rsidR="00ED32F9" w:rsidRPr="000E1A5F" w:rsidRDefault="00EE56C3" w:rsidP="00ED32F9">
      <w:pPr>
        <w:rPr>
          <w:lang w:val="en-GB"/>
          <w:rPrChange w:id="12091" w:author="Dioguardi, Fabio" w:date="2018-10-23T11:24:00Z">
            <w:rPr/>
          </w:rPrChange>
        </w:rPr>
      </w:pPr>
      <w:r w:rsidRPr="000E1A5F">
        <w:rPr>
          <w:lang w:val="en-GB"/>
          <w:rPrChange w:id="12092" w:author="Dioguardi, Fabio" w:date="2018-10-23T11:24:00Z">
            <w:rPr/>
          </w:rPrChange>
        </w:rPr>
        <w:lastRenderedPageBreak/>
        <w:t xml:space="preserve">Mastin, L.G., </w:t>
      </w:r>
      <w:proofErr w:type="spellStart"/>
      <w:r w:rsidRPr="000E1A5F">
        <w:rPr>
          <w:lang w:val="en-GB"/>
          <w:rPrChange w:id="12093" w:author="Dioguardi, Fabio" w:date="2018-10-23T11:24:00Z">
            <w:rPr/>
          </w:rPrChange>
        </w:rPr>
        <w:t>Guffanti</w:t>
      </w:r>
      <w:proofErr w:type="spellEnd"/>
      <w:r w:rsidRPr="000E1A5F">
        <w:rPr>
          <w:lang w:val="en-GB"/>
          <w:rPrChange w:id="12094" w:author="Dioguardi, Fabio" w:date="2018-10-23T11:24:00Z">
            <w:rPr/>
          </w:rPrChange>
        </w:rPr>
        <w:t xml:space="preserve">, M., </w:t>
      </w:r>
      <w:proofErr w:type="spellStart"/>
      <w:r w:rsidRPr="000E1A5F">
        <w:rPr>
          <w:lang w:val="en-GB"/>
          <w:rPrChange w:id="12095" w:author="Dioguardi, Fabio" w:date="2018-10-23T11:24:00Z">
            <w:rPr/>
          </w:rPrChange>
        </w:rPr>
        <w:t>Servranckx</w:t>
      </w:r>
      <w:proofErr w:type="spellEnd"/>
      <w:r w:rsidRPr="000E1A5F">
        <w:rPr>
          <w:lang w:val="en-GB"/>
          <w:rPrChange w:id="12096" w:author="Dioguardi, Fabio" w:date="2018-10-23T11:24:00Z">
            <w:rPr/>
          </w:rPrChange>
        </w:rPr>
        <w:t xml:space="preserve">, R., Webley, P., Barsotti, S., Dean, K., Durant, A., </w:t>
      </w:r>
      <w:proofErr w:type="spellStart"/>
      <w:r w:rsidRPr="000E1A5F">
        <w:rPr>
          <w:lang w:val="en-GB"/>
          <w:rPrChange w:id="12097" w:author="Dioguardi, Fabio" w:date="2018-10-23T11:24:00Z">
            <w:rPr/>
          </w:rPrChange>
        </w:rPr>
        <w:t>Ewert</w:t>
      </w:r>
      <w:proofErr w:type="spellEnd"/>
      <w:r w:rsidRPr="000E1A5F">
        <w:rPr>
          <w:lang w:val="en-GB"/>
          <w:rPrChange w:id="12098" w:author="Dioguardi, Fabio" w:date="2018-10-23T11:24:00Z">
            <w:rPr/>
          </w:rPrChange>
        </w:rPr>
        <w:t xml:space="preserve">, J.W., Neri, A., Rose, W.I., Schneider, D., Siebert, L., </w:t>
      </w:r>
      <w:proofErr w:type="spellStart"/>
      <w:r w:rsidRPr="000E1A5F">
        <w:rPr>
          <w:lang w:val="en-GB"/>
          <w:rPrChange w:id="12099" w:author="Dioguardi, Fabio" w:date="2018-10-23T11:24:00Z">
            <w:rPr/>
          </w:rPrChange>
        </w:rPr>
        <w:t>Stunder</w:t>
      </w:r>
      <w:proofErr w:type="spellEnd"/>
      <w:r w:rsidRPr="000E1A5F">
        <w:rPr>
          <w:lang w:val="en-GB"/>
          <w:rPrChange w:id="12100" w:author="Dioguardi, Fabio" w:date="2018-10-23T11:24:00Z">
            <w:rPr/>
          </w:rPrChange>
        </w:rPr>
        <w:t xml:space="preserve">, B., Swanson, G., Tupper, A., </w:t>
      </w:r>
      <w:proofErr w:type="spellStart"/>
      <w:r w:rsidRPr="000E1A5F">
        <w:rPr>
          <w:lang w:val="en-GB"/>
          <w:rPrChange w:id="12101" w:author="Dioguardi, Fabio" w:date="2018-10-23T11:24:00Z">
            <w:rPr/>
          </w:rPrChange>
        </w:rPr>
        <w:t>Volentik</w:t>
      </w:r>
      <w:proofErr w:type="spellEnd"/>
      <w:r w:rsidRPr="000E1A5F">
        <w:rPr>
          <w:lang w:val="en-GB"/>
          <w:rPrChange w:id="12102" w:author="Dioguardi, Fabio" w:date="2018-10-23T11:24:00Z">
            <w:rPr/>
          </w:rPrChange>
        </w:rPr>
        <w:t xml:space="preserve">, M. &amp; </w:t>
      </w:r>
      <w:proofErr w:type="spellStart"/>
      <w:r w:rsidRPr="000E1A5F">
        <w:rPr>
          <w:lang w:val="en-GB"/>
          <w:rPrChange w:id="12103" w:author="Dioguardi, Fabio" w:date="2018-10-23T11:24:00Z">
            <w:rPr/>
          </w:rPrChange>
        </w:rPr>
        <w:t>Waythomas</w:t>
      </w:r>
      <w:proofErr w:type="spellEnd"/>
      <w:r w:rsidRPr="000E1A5F">
        <w:rPr>
          <w:lang w:val="en-GB"/>
          <w:rPrChange w:id="12104" w:author="Dioguardi, Fabio" w:date="2018-10-23T11:24:00Z">
            <w:rPr/>
          </w:rPrChange>
        </w:rPr>
        <w:t xml:space="preserve">, C.F. A </w:t>
      </w:r>
      <w:proofErr w:type="spellStart"/>
      <w:r w:rsidRPr="000E1A5F">
        <w:rPr>
          <w:lang w:val="en-GB"/>
          <w:rPrChange w:id="12105" w:author="Dioguardi, Fabio" w:date="2018-10-23T11:24:00Z">
            <w:rPr/>
          </w:rPrChange>
        </w:rPr>
        <w:t>multidiciplinary</w:t>
      </w:r>
      <w:proofErr w:type="spellEnd"/>
      <w:r w:rsidRPr="000E1A5F">
        <w:rPr>
          <w:lang w:val="en-GB"/>
          <w:rPrChange w:id="12106" w:author="Dioguardi, Fabio" w:date="2018-10-23T11:24:00Z">
            <w:rPr/>
          </w:rPrChange>
        </w:rPr>
        <w:t xml:space="preserve"> effort to assign realistic source parameters to models of volcanic ash-cloud transport and dispersion during eruptions. </w:t>
      </w:r>
      <w:r w:rsidRPr="000E1A5F">
        <w:rPr>
          <w:i/>
          <w:lang w:val="en-GB"/>
          <w:rPrChange w:id="12107" w:author="Dioguardi, Fabio" w:date="2018-10-23T11:24:00Z">
            <w:rPr>
              <w:i/>
            </w:rPr>
          </w:rPrChange>
        </w:rPr>
        <w:t xml:space="preserve">J. </w:t>
      </w:r>
      <w:proofErr w:type="spellStart"/>
      <w:r w:rsidRPr="000E1A5F">
        <w:rPr>
          <w:i/>
          <w:lang w:val="en-GB"/>
          <w:rPrChange w:id="12108" w:author="Dioguardi, Fabio" w:date="2018-10-23T11:24:00Z">
            <w:rPr>
              <w:i/>
            </w:rPr>
          </w:rPrChange>
        </w:rPr>
        <w:t>Volcanol</w:t>
      </w:r>
      <w:proofErr w:type="spellEnd"/>
      <w:r w:rsidRPr="000E1A5F">
        <w:rPr>
          <w:i/>
          <w:lang w:val="en-GB"/>
          <w:rPrChange w:id="12109" w:author="Dioguardi, Fabio" w:date="2018-10-23T11:24:00Z">
            <w:rPr>
              <w:i/>
            </w:rPr>
          </w:rPrChange>
        </w:rPr>
        <w:t xml:space="preserve">. </w:t>
      </w:r>
      <w:proofErr w:type="spellStart"/>
      <w:r w:rsidRPr="000E1A5F">
        <w:rPr>
          <w:i/>
          <w:lang w:val="en-GB"/>
          <w:rPrChange w:id="12110" w:author="Dioguardi, Fabio" w:date="2018-10-23T11:24:00Z">
            <w:rPr>
              <w:i/>
            </w:rPr>
          </w:rPrChange>
        </w:rPr>
        <w:t>Geotherm</w:t>
      </w:r>
      <w:proofErr w:type="spellEnd"/>
      <w:r w:rsidRPr="000E1A5F">
        <w:rPr>
          <w:i/>
          <w:lang w:val="en-GB"/>
          <w:rPrChange w:id="12111" w:author="Dioguardi, Fabio" w:date="2018-10-23T11:24:00Z">
            <w:rPr>
              <w:i/>
            </w:rPr>
          </w:rPrChange>
        </w:rPr>
        <w:t xml:space="preserve">. Res. </w:t>
      </w:r>
      <w:r w:rsidRPr="000E1A5F">
        <w:rPr>
          <w:lang w:val="en-GB"/>
          <w:rPrChange w:id="12112" w:author="Dioguardi, Fabio" w:date="2018-10-23T11:24:00Z">
            <w:rPr/>
          </w:rPrChange>
        </w:rPr>
        <w:t>186</w:t>
      </w:r>
      <w:r w:rsidRPr="000E1A5F">
        <w:rPr>
          <w:b/>
          <w:lang w:val="en-GB"/>
          <w:rPrChange w:id="12113" w:author="Dioguardi, Fabio" w:date="2018-10-23T11:24:00Z">
            <w:rPr>
              <w:b/>
            </w:rPr>
          </w:rPrChange>
        </w:rPr>
        <w:t xml:space="preserve">, </w:t>
      </w:r>
      <w:r w:rsidRPr="000E1A5F">
        <w:rPr>
          <w:lang w:val="en-GB"/>
          <w:rPrChange w:id="12114" w:author="Dioguardi, Fabio" w:date="2018-10-23T11:24:00Z">
            <w:rPr/>
          </w:rPrChange>
        </w:rPr>
        <w:t>10–21 (2009).</w:t>
      </w:r>
      <w:r w:rsidR="00F24261" w:rsidRPr="000E1A5F">
        <w:rPr>
          <w:lang w:val="en-GB"/>
          <w:rPrChange w:id="12115" w:author="Dioguardi, Fabio" w:date="2018-10-23T11:24:00Z">
            <w:rPr/>
          </w:rPrChange>
        </w:rPr>
        <w:t xml:space="preserve"> DOI:10.1016/j.jvolgeores.2009.01.008</w:t>
      </w:r>
    </w:p>
    <w:p w14:paraId="1E04D26A" w14:textId="77777777" w:rsidR="00EE56C3" w:rsidRPr="000E1A5F" w:rsidRDefault="00EE56C3" w:rsidP="00ED32F9">
      <w:pPr>
        <w:rPr>
          <w:szCs w:val="22"/>
          <w:lang w:val="en-GB"/>
          <w:rPrChange w:id="12116" w:author="Dioguardi, Fabio" w:date="2018-10-23T11:24:00Z">
            <w:rPr>
              <w:szCs w:val="22"/>
            </w:rPr>
          </w:rPrChange>
        </w:rPr>
      </w:pPr>
    </w:p>
    <w:p w14:paraId="128E6C2F" w14:textId="08121F45" w:rsidR="00EE56C3" w:rsidRPr="000E1A5F" w:rsidRDefault="00EE56C3" w:rsidP="00ED32F9">
      <w:pPr>
        <w:rPr>
          <w:lang w:val="en-GB"/>
          <w:rPrChange w:id="12117" w:author="Dioguardi, Fabio" w:date="2018-10-23T11:24:00Z">
            <w:rPr/>
          </w:rPrChange>
        </w:rPr>
      </w:pPr>
      <w:r w:rsidRPr="000E1A5F">
        <w:rPr>
          <w:lang w:val="en-GB"/>
          <w:rPrChange w:id="12118" w:author="Dioguardi, Fabio" w:date="2018-10-23T11:24:00Z">
            <w:rPr/>
          </w:rPrChange>
        </w:rPr>
        <w:t xml:space="preserve">Morton, B.R., Taylor, G. &amp; Turner, J.S. Turbulent Gravitational Convection from Maintained and Instantaneous Sources. </w:t>
      </w:r>
      <w:r w:rsidRPr="000E1A5F">
        <w:rPr>
          <w:i/>
          <w:lang w:val="en-GB"/>
          <w:rPrChange w:id="12119" w:author="Dioguardi, Fabio" w:date="2018-10-23T11:24:00Z">
            <w:rPr>
              <w:i/>
            </w:rPr>
          </w:rPrChange>
        </w:rPr>
        <w:t xml:space="preserve">Proceedings of the Royal Society A: Mathematical, Physical and Engineering Sciences </w:t>
      </w:r>
      <w:r w:rsidRPr="000E1A5F">
        <w:rPr>
          <w:lang w:val="en-GB"/>
          <w:rPrChange w:id="12120" w:author="Dioguardi, Fabio" w:date="2018-10-23T11:24:00Z">
            <w:rPr/>
          </w:rPrChange>
        </w:rPr>
        <w:t>234</w:t>
      </w:r>
      <w:r w:rsidRPr="000E1A5F">
        <w:rPr>
          <w:b/>
          <w:lang w:val="en-GB"/>
          <w:rPrChange w:id="12121" w:author="Dioguardi, Fabio" w:date="2018-10-23T11:24:00Z">
            <w:rPr>
              <w:b/>
            </w:rPr>
          </w:rPrChange>
        </w:rPr>
        <w:t xml:space="preserve">, </w:t>
      </w:r>
      <w:r w:rsidRPr="000E1A5F">
        <w:rPr>
          <w:lang w:val="en-GB"/>
          <w:rPrChange w:id="12122" w:author="Dioguardi, Fabio" w:date="2018-10-23T11:24:00Z">
            <w:rPr/>
          </w:rPrChange>
        </w:rPr>
        <w:t>1–23 (1956).</w:t>
      </w:r>
    </w:p>
    <w:p w14:paraId="75FF82DE" w14:textId="77777777" w:rsidR="00EE56C3" w:rsidRPr="000E1A5F" w:rsidRDefault="00EE56C3" w:rsidP="00ED32F9">
      <w:pPr>
        <w:rPr>
          <w:szCs w:val="22"/>
          <w:lang w:val="en-GB"/>
          <w:rPrChange w:id="12123" w:author="Dioguardi, Fabio" w:date="2018-10-23T11:24:00Z">
            <w:rPr>
              <w:szCs w:val="22"/>
            </w:rPr>
          </w:rPrChange>
        </w:rPr>
      </w:pPr>
    </w:p>
    <w:p w14:paraId="245D3225" w14:textId="2D7266B5" w:rsidR="001B5ADD" w:rsidRPr="000E1A5F" w:rsidRDefault="001B5ADD" w:rsidP="00ED32F9">
      <w:pPr>
        <w:rPr>
          <w:szCs w:val="22"/>
          <w:lang w:val="en-GB"/>
          <w:rPrChange w:id="12124" w:author="Dioguardi, Fabio" w:date="2018-10-23T11:24:00Z">
            <w:rPr>
              <w:szCs w:val="22"/>
            </w:rPr>
          </w:rPrChange>
        </w:rPr>
      </w:pPr>
      <w:r w:rsidRPr="000E1A5F">
        <w:rPr>
          <w:szCs w:val="22"/>
          <w:lang w:val="en-GB"/>
          <w:rPrChange w:id="12125" w:author="Dioguardi, Fabio" w:date="2018-10-23T11:24:00Z">
            <w:rPr>
              <w:szCs w:val="22"/>
            </w:rPr>
          </w:rPrChange>
        </w:rPr>
        <w:t xml:space="preserve">Oddsson, B., </w:t>
      </w:r>
      <w:proofErr w:type="spellStart"/>
      <w:r w:rsidRPr="000E1A5F">
        <w:rPr>
          <w:szCs w:val="22"/>
          <w:lang w:val="en-GB"/>
          <w:rPrChange w:id="12126" w:author="Dioguardi, Fabio" w:date="2018-10-23T11:24:00Z">
            <w:rPr>
              <w:szCs w:val="22"/>
            </w:rPr>
          </w:rPrChange>
        </w:rPr>
        <w:t>Gudmundsson</w:t>
      </w:r>
      <w:proofErr w:type="spellEnd"/>
      <w:r w:rsidRPr="000E1A5F">
        <w:rPr>
          <w:szCs w:val="22"/>
          <w:lang w:val="en-GB"/>
          <w:rPrChange w:id="12127" w:author="Dioguardi, Fabio" w:date="2018-10-23T11:24:00Z">
            <w:rPr>
              <w:szCs w:val="22"/>
            </w:rPr>
          </w:rPrChange>
        </w:rPr>
        <w:t xml:space="preserve">, M.T., Larsen, G. &amp; </w:t>
      </w:r>
      <w:proofErr w:type="spellStart"/>
      <w:r w:rsidRPr="000E1A5F">
        <w:rPr>
          <w:szCs w:val="22"/>
          <w:lang w:val="en-GB"/>
          <w:rPrChange w:id="12128" w:author="Dioguardi, Fabio" w:date="2018-10-23T11:24:00Z">
            <w:rPr>
              <w:szCs w:val="22"/>
            </w:rPr>
          </w:rPrChange>
        </w:rPr>
        <w:t>Karlsdóttir</w:t>
      </w:r>
      <w:proofErr w:type="spellEnd"/>
      <w:r w:rsidRPr="000E1A5F">
        <w:rPr>
          <w:szCs w:val="22"/>
          <w:lang w:val="en-GB"/>
          <w:rPrChange w:id="12129" w:author="Dioguardi, Fabio" w:date="2018-10-23T11:24:00Z">
            <w:rPr>
              <w:szCs w:val="22"/>
            </w:rPr>
          </w:rPrChange>
        </w:rPr>
        <w:t xml:space="preserve">, S. Monitoring of the plume from the basaltic phreatomagmatic 2004 </w:t>
      </w:r>
      <w:proofErr w:type="spellStart"/>
      <w:r w:rsidRPr="000E1A5F">
        <w:rPr>
          <w:szCs w:val="22"/>
          <w:lang w:val="en-GB"/>
          <w:rPrChange w:id="12130" w:author="Dioguardi, Fabio" w:date="2018-10-23T11:24:00Z">
            <w:rPr>
              <w:szCs w:val="22"/>
            </w:rPr>
          </w:rPrChange>
        </w:rPr>
        <w:t>Grímsvötn</w:t>
      </w:r>
      <w:proofErr w:type="spellEnd"/>
      <w:r w:rsidRPr="000E1A5F">
        <w:rPr>
          <w:szCs w:val="22"/>
          <w:lang w:val="en-GB"/>
          <w:rPrChange w:id="12131" w:author="Dioguardi, Fabio" w:date="2018-10-23T11:24:00Z">
            <w:rPr>
              <w:szCs w:val="22"/>
            </w:rPr>
          </w:rPrChange>
        </w:rPr>
        <w:t xml:space="preserve"> eruption—application of weather radar and comparison with plume models. </w:t>
      </w:r>
      <w:r w:rsidRPr="000E1A5F">
        <w:rPr>
          <w:i/>
          <w:szCs w:val="22"/>
          <w:lang w:val="en-GB"/>
          <w:rPrChange w:id="12132" w:author="Dioguardi, Fabio" w:date="2018-10-23T11:24:00Z">
            <w:rPr>
              <w:i/>
              <w:szCs w:val="22"/>
            </w:rPr>
          </w:rPrChange>
        </w:rPr>
        <w:t xml:space="preserve">Bull. </w:t>
      </w:r>
      <w:proofErr w:type="spellStart"/>
      <w:r w:rsidRPr="000E1A5F">
        <w:rPr>
          <w:i/>
          <w:szCs w:val="22"/>
          <w:lang w:val="en-GB"/>
          <w:rPrChange w:id="12133" w:author="Dioguardi, Fabio" w:date="2018-10-23T11:24:00Z">
            <w:rPr>
              <w:i/>
              <w:szCs w:val="22"/>
            </w:rPr>
          </w:rPrChange>
        </w:rPr>
        <w:t>Volcanol</w:t>
      </w:r>
      <w:proofErr w:type="spellEnd"/>
      <w:r w:rsidRPr="000E1A5F">
        <w:rPr>
          <w:szCs w:val="22"/>
          <w:lang w:val="en-GB"/>
          <w:rPrChange w:id="12134" w:author="Dioguardi, Fabio" w:date="2018-10-23T11:24:00Z">
            <w:rPr>
              <w:szCs w:val="22"/>
            </w:rPr>
          </w:rPrChange>
        </w:rPr>
        <w:t>. 74, 1395–1407 (2012). DOI</w:t>
      </w:r>
      <w:proofErr w:type="gramStart"/>
      <w:r w:rsidRPr="000E1A5F">
        <w:rPr>
          <w:szCs w:val="22"/>
          <w:lang w:val="en-GB"/>
          <w:rPrChange w:id="12135" w:author="Dioguardi, Fabio" w:date="2018-10-23T11:24:00Z">
            <w:rPr>
              <w:szCs w:val="22"/>
            </w:rPr>
          </w:rPrChange>
        </w:rPr>
        <w:t>:10.1007</w:t>
      </w:r>
      <w:proofErr w:type="gramEnd"/>
      <w:r w:rsidRPr="000E1A5F">
        <w:rPr>
          <w:szCs w:val="22"/>
          <w:lang w:val="en-GB"/>
          <w:rPrChange w:id="12136" w:author="Dioguardi, Fabio" w:date="2018-10-23T11:24:00Z">
            <w:rPr>
              <w:szCs w:val="22"/>
            </w:rPr>
          </w:rPrChange>
        </w:rPr>
        <w:t>/s00445-012-0598-9</w:t>
      </w:r>
    </w:p>
    <w:p w14:paraId="22E5C950" w14:textId="77777777" w:rsidR="001B5ADD" w:rsidRPr="000E1A5F" w:rsidRDefault="001B5ADD" w:rsidP="00ED32F9">
      <w:pPr>
        <w:rPr>
          <w:rFonts w:asciiTheme="minorHAnsi" w:hAnsiTheme="minorHAnsi"/>
          <w:szCs w:val="22"/>
          <w:lang w:val="en-GB"/>
          <w:rPrChange w:id="12137" w:author="Dioguardi, Fabio" w:date="2018-10-23T11:24:00Z">
            <w:rPr>
              <w:rFonts w:asciiTheme="minorHAnsi" w:hAnsiTheme="minorHAnsi"/>
              <w:szCs w:val="22"/>
            </w:rPr>
          </w:rPrChange>
        </w:rPr>
      </w:pPr>
    </w:p>
    <w:p w14:paraId="4035BADF" w14:textId="764371A7" w:rsidR="00C00780" w:rsidRPr="000E1A5F" w:rsidRDefault="00C00780" w:rsidP="00C00780">
      <w:pPr>
        <w:rPr>
          <w:szCs w:val="22"/>
          <w:lang w:val="en-GB"/>
          <w:rPrChange w:id="12138" w:author="Dioguardi, Fabio" w:date="2018-10-23T11:24:00Z">
            <w:rPr>
              <w:szCs w:val="22"/>
            </w:rPr>
          </w:rPrChange>
        </w:rPr>
      </w:pPr>
      <w:proofErr w:type="spellStart"/>
      <w:r w:rsidRPr="000E1A5F">
        <w:rPr>
          <w:szCs w:val="22"/>
          <w:lang w:val="en-GB"/>
          <w:rPrChange w:id="12139" w:author="Dioguardi, Fabio" w:date="2018-10-23T11:24:00Z">
            <w:rPr>
              <w:szCs w:val="22"/>
            </w:rPr>
          </w:rPrChange>
        </w:rPr>
        <w:t>Pouget</w:t>
      </w:r>
      <w:proofErr w:type="spellEnd"/>
      <w:r w:rsidRPr="000E1A5F">
        <w:rPr>
          <w:szCs w:val="22"/>
          <w:lang w:val="en-GB"/>
          <w:rPrChange w:id="12140" w:author="Dioguardi, Fabio" w:date="2018-10-23T11:24:00Z">
            <w:rPr>
              <w:szCs w:val="22"/>
            </w:rPr>
          </w:rPrChange>
        </w:rPr>
        <w:t xml:space="preserve">, S., </w:t>
      </w:r>
      <w:proofErr w:type="spellStart"/>
      <w:r w:rsidRPr="000E1A5F">
        <w:rPr>
          <w:szCs w:val="22"/>
          <w:lang w:val="en-GB"/>
          <w:rPrChange w:id="12141" w:author="Dioguardi, Fabio" w:date="2018-10-23T11:24:00Z">
            <w:rPr>
              <w:szCs w:val="22"/>
            </w:rPr>
          </w:rPrChange>
        </w:rPr>
        <w:t>Bursik</w:t>
      </w:r>
      <w:proofErr w:type="spellEnd"/>
      <w:r w:rsidRPr="000E1A5F">
        <w:rPr>
          <w:szCs w:val="22"/>
          <w:lang w:val="en-GB"/>
          <w:rPrChange w:id="12142" w:author="Dioguardi, Fabio" w:date="2018-10-23T11:24:00Z">
            <w:rPr>
              <w:szCs w:val="22"/>
            </w:rPr>
          </w:rPrChange>
        </w:rPr>
        <w:t>, M., Johnson, C.G., Hogg, A.J., Phillips, J.C. &amp; Sparks, R.S.J. Interpretation of umbrella cloud growth and morphology: implications for flow regimes of short-lived and long-lived</w:t>
      </w:r>
    </w:p>
    <w:p w14:paraId="43FE7119" w14:textId="17DDF03F" w:rsidR="00C00780" w:rsidRPr="000E1A5F" w:rsidRDefault="00C00780" w:rsidP="00C00780">
      <w:pPr>
        <w:rPr>
          <w:szCs w:val="22"/>
          <w:lang w:val="en-GB"/>
          <w:rPrChange w:id="12143" w:author="Dioguardi, Fabio" w:date="2018-10-23T11:24:00Z">
            <w:rPr>
              <w:szCs w:val="22"/>
            </w:rPr>
          </w:rPrChange>
        </w:rPr>
      </w:pPr>
      <w:proofErr w:type="gramStart"/>
      <w:r w:rsidRPr="000E1A5F">
        <w:rPr>
          <w:szCs w:val="22"/>
          <w:lang w:val="en-GB"/>
          <w:rPrChange w:id="12144" w:author="Dioguardi, Fabio" w:date="2018-10-23T11:24:00Z">
            <w:rPr>
              <w:szCs w:val="22"/>
            </w:rPr>
          </w:rPrChange>
        </w:rPr>
        <w:t>eruptions</w:t>
      </w:r>
      <w:proofErr w:type="gramEnd"/>
      <w:r w:rsidRPr="000E1A5F">
        <w:rPr>
          <w:szCs w:val="22"/>
          <w:lang w:val="en-GB"/>
          <w:rPrChange w:id="12145" w:author="Dioguardi, Fabio" w:date="2018-10-23T11:24:00Z">
            <w:rPr>
              <w:szCs w:val="22"/>
            </w:rPr>
          </w:rPrChange>
        </w:rPr>
        <w:t xml:space="preserve">. </w:t>
      </w:r>
      <w:r w:rsidRPr="000E1A5F">
        <w:rPr>
          <w:i/>
          <w:szCs w:val="22"/>
          <w:lang w:val="en-GB"/>
          <w:rPrChange w:id="12146" w:author="Dioguardi, Fabio" w:date="2018-10-23T11:24:00Z">
            <w:rPr>
              <w:i/>
              <w:szCs w:val="22"/>
            </w:rPr>
          </w:rPrChange>
        </w:rPr>
        <w:t xml:space="preserve">Bull. </w:t>
      </w:r>
      <w:proofErr w:type="spellStart"/>
      <w:r w:rsidRPr="000E1A5F">
        <w:rPr>
          <w:i/>
          <w:szCs w:val="22"/>
          <w:lang w:val="en-GB"/>
          <w:rPrChange w:id="12147" w:author="Dioguardi, Fabio" w:date="2018-10-23T11:24:00Z">
            <w:rPr>
              <w:i/>
              <w:szCs w:val="22"/>
            </w:rPr>
          </w:rPrChange>
        </w:rPr>
        <w:t>Volcanol</w:t>
      </w:r>
      <w:proofErr w:type="spellEnd"/>
      <w:r w:rsidRPr="000E1A5F">
        <w:rPr>
          <w:szCs w:val="22"/>
          <w:lang w:val="en-GB"/>
          <w:rPrChange w:id="12148" w:author="Dioguardi, Fabio" w:date="2018-10-23T11:24:00Z">
            <w:rPr>
              <w:szCs w:val="22"/>
            </w:rPr>
          </w:rPrChange>
        </w:rPr>
        <w:t>. 78, 1 (2016). DOI 10.1007/s00445-015-0993-0</w:t>
      </w:r>
    </w:p>
    <w:p w14:paraId="38165CC1" w14:textId="77777777" w:rsidR="00C00780" w:rsidRPr="000E1A5F" w:rsidRDefault="00C00780" w:rsidP="00ED32F9">
      <w:pPr>
        <w:rPr>
          <w:rFonts w:asciiTheme="minorHAnsi" w:hAnsiTheme="minorHAnsi"/>
          <w:szCs w:val="22"/>
          <w:lang w:val="en-GB"/>
          <w:rPrChange w:id="12149" w:author="Dioguardi, Fabio" w:date="2018-10-23T11:24:00Z">
            <w:rPr>
              <w:rFonts w:asciiTheme="minorHAnsi" w:hAnsiTheme="minorHAnsi"/>
              <w:szCs w:val="22"/>
            </w:rPr>
          </w:rPrChange>
        </w:rPr>
      </w:pPr>
    </w:p>
    <w:p w14:paraId="7F0D94CC" w14:textId="77777777" w:rsidR="00542D43" w:rsidRPr="000E1A5F" w:rsidRDefault="00542D43" w:rsidP="009506F9">
      <w:pPr>
        <w:rPr>
          <w:szCs w:val="22"/>
          <w:lang w:val="en-GB"/>
          <w:rPrChange w:id="12150" w:author="Dioguardi, Fabio" w:date="2018-10-23T11:24:00Z">
            <w:rPr>
              <w:szCs w:val="22"/>
            </w:rPr>
          </w:rPrChange>
        </w:rPr>
      </w:pPr>
      <w:proofErr w:type="spellStart"/>
      <w:r w:rsidRPr="000E1A5F">
        <w:rPr>
          <w:szCs w:val="22"/>
          <w:lang w:val="en-GB"/>
        </w:rPr>
        <w:t>Ripepe</w:t>
      </w:r>
      <w:proofErr w:type="spellEnd"/>
      <w:r w:rsidRPr="000E1A5F">
        <w:rPr>
          <w:szCs w:val="22"/>
          <w:lang w:val="en-GB"/>
        </w:rPr>
        <w:t xml:space="preserve">, M., Bonadonna, C., </w:t>
      </w:r>
      <w:proofErr w:type="spellStart"/>
      <w:r w:rsidRPr="000E1A5F">
        <w:rPr>
          <w:szCs w:val="22"/>
          <w:lang w:val="en-GB"/>
        </w:rPr>
        <w:t>Folch</w:t>
      </w:r>
      <w:proofErr w:type="spellEnd"/>
      <w:r w:rsidRPr="000E1A5F">
        <w:rPr>
          <w:szCs w:val="22"/>
          <w:lang w:val="en-GB"/>
        </w:rPr>
        <w:t xml:space="preserve">, A., </w:t>
      </w:r>
      <w:proofErr w:type="spellStart"/>
      <w:r w:rsidRPr="000E1A5F">
        <w:rPr>
          <w:szCs w:val="22"/>
          <w:lang w:val="en-GB"/>
        </w:rPr>
        <w:t>Delle</w:t>
      </w:r>
      <w:proofErr w:type="spellEnd"/>
      <w:r w:rsidRPr="000E1A5F">
        <w:rPr>
          <w:szCs w:val="22"/>
          <w:lang w:val="en-GB"/>
        </w:rPr>
        <w:t xml:space="preserve"> Donne, D., </w:t>
      </w:r>
      <w:proofErr w:type="spellStart"/>
      <w:r w:rsidRPr="000E1A5F">
        <w:rPr>
          <w:szCs w:val="22"/>
          <w:lang w:val="en-GB"/>
        </w:rPr>
        <w:t>Lacanna</w:t>
      </w:r>
      <w:proofErr w:type="spellEnd"/>
      <w:r w:rsidRPr="000E1A5F">
        <w:rPr>
          <w:szCs w:val="22"/>
          <w:lang w:val="en-GB"/>
        </w:rPr>
        <w:t xml:space="preserve">, G., </w:t>
      </w:r>
      <w:proofErr w:type="spellStart"/>
      <w:r w:rsidRPr="000E1A5F">
        <w:rPr>
          <w:szCs w:val="22"/>
          <w:lang w:val="en-GB"/>
        </w:rPr>
        <w:t>Marchetti</w:t>
      </w:r>
      <w:proofErr w:type="spellEnd"/>
      <w:r w:rsidRPr="000E1A5F">
        <w:rPr>
          <w:szCs w:val="22"/>
          <w:lang w:val="en-GB"/>
        </w:rPr>
        <w:t xml:space="preserve">, E. &amp; </w:t>
      </w:r>
      <w:proofErr w:type="spellStart"/>
      <w:r w:rsidRPr="000E1A5F">
        <w:rPr>
          <w:szCs w:val="22"/>
          <w:lang w:val="en-GB"/>
        </w:rPr>
        <w:t>Höskuldsson</w:t>
      </w:r>
      <w:proofErr w:type="spellEnd"/>
      <w:r w:rsidRPr="000E1A5F">
        <w:rPr>
          <w:szCs w:val="22"/>
          <w:lang w:val="en-GB"/>
        </w:rPr>
        <w:t xml:space="preserve">, Á. </w:t>
      </w:r>
      <w:r w:rsidRPr="000E1A5F">
        <w:rPr>
          <w:szCs w:val="22"/>
          <w:lang w:val="en-GB"/>
          <w:rPrChange w:id="12151" w:author="Dioguardi, Fabio" w:date="2018-10-23T11:24:00Z">
            <w:rPr>
              <w:szCs w:val="22"/>
            </w:rPr>
          </w:rPrChange>
        </w:rPr>
        <w:t xml:space="preserve">Ash-plume dynamics and eruption source parameters by infrasound and thermal imagery: The 2010 Eyjafjallajökull eruption. </w:t>
      </w:r>
      <w:r w:rsidRPr="000E1A5F">
        <w:rPr>
          <w:i/>
          <w:szCs w:val="22"/>
          <w:lang w:val="en-GB"/>
          <w:rPrChange w:id="12152" w:author="Dioguardi, Fabio" w:date="2018-10-23T11:24:00Z">
            <w:rPr>
              <w:i/>
              <w:szCs w:val="22"/>
            </w:rPr>
          </w:rPrChange>
        </w:rPr>
        <w:t xml:space="preserve">Earth Planet. Sci. Lett. </w:t>
      </w:r>
      <w:r w:rsidRPr="000E1A5F">
        <w:rPr>
          <w:szCs w:val="22"/>
          <w:lang w:val="en-GB"/>
          <w:rPrChange w:id="12153" w:author="Dioguardi, Fabio" w:date="2018-10-23T11:24:00Z">
            <w:rPr>
              <w:szCs w:val="22"/>
            </w:rPr>
          </w:rPrChange>
        </w:rPr>
        <w:t>366, 112–121 (2013). DOI:10.1016/j.epsl.2013.02.005</w:t>
      </w:r>
    </w:p>
    <w:p w14:paraId="47126320" w14:textId="2FFEAAB2" w:rsidR="00542D43" w:rsidRPr="000E1A5F" w:rsidRDefault="00542D43" w:rsidP="009506F9">
      <w:pPr>
        <w:rPr>
          <w:szCs w:val="22"/>
          <w:lang w:val="en-GB"/>
          <w:rPrChange w:id="12154" w:author="Dioguardi, Fabio" w:date="2018-10-23T11:24:00Z">
            <w:rPr>
              <w:szCs w:val="22"/>
            </w:rPr>
          </w:rPrChange>
        </w:rPr>
      </w:pPr>
    </w:p>
    <w:p w14:paraId="63847502" w14:textId="5BF6F91F" w:rsidR="00850072" w:rsidRPr="000E1A5F" w:rsidRDefault="00850072" w:rsidP="009506F9">
      <w:pPr>
        <w:rPr>
          <w:szCs w:val="22"/>
          <w:lang w:val="en-GB"/>
          <w:rPrChange w:id="12155" w:author="Dioguardi, Fabio" w:date="2018-10-23T11:24:00Z">
            <w:rPr>
              <w:szCs w:val="22"/>
            </w:rPr>
          </w:rPrChange>
        </w:rPr>
      </w:pPr>
      <w:r w:rsidRPr="000E1A5F">
        <w:rPr>
          <w:szCs w:val="22"/>
          <w:lang w:val="en-GB"/>
          <w:rPrChange w:id="12156" w:author="Dioguardi, Fabio" w:date="2018-10-23T11:24:00Z">
            <w:rPr>
              <w:szCs w:val="22"/>
            </w:rPr>
          </w:rPrChange>
        </w:rPr>
        <w:t xml:space="preserve">Sparks, R.S.J., </w:t>
      </w:r>
      <w:proofErr w:type="spellStart"/>
      <w:r w:rsidRPr="000E1A5F">
        <w:rPr>
          <w:szCs w:val="22"/>
          <w:lang w:val="en-GB"/>
          <w:rPrChange w:id="12157" w:author="Dioguardi, Fabio" w:date="2018-10-23T11:24:00Z">
            <w:rPr>
              <w:szCs w:val="22"/>
            </w:rPr>
          </w:rPrChange>
        </w:rPr>
        <w:t>Bursik</w:t>
      </w:r>
      <w:proofErr w:type="spellEnd"/>
      <w:r w:rsidRPr="000E1A5F">
        <w:rPr>
          <w:szCs w:val="22"/>
          <w:lang w:val="en-GB"/>
          <w:rPrChange w:id="12158" w:author="Dioguardi, Fabio" w:date="2018-10-23T11:24:00Z">
            <w:rPr>
              <w:szCs w:val="22"/>
            </w:rPr>
          </w:rPrChange>
        </w:rPr>
        <w:t>, M.I., Carey, S.N., Gilbert, J.S., Glaze, L.S., Sigurdsson, H. &amp; Woods A.W. (1997): Volcanic Plumes, John Wiley &amp; Sons, Chichester; 574 pp.</w:t>
      </w:r>
    </w:p>
    <w:p w14:paraId="65274731" w14:textId="2EBD8EDA" w:rsidR="00850072" w:rsidRPr="000E1A5F" w:rsidRDefault="00850072" w:rsidP="009506F9">
      <w:pPr>
        <w:rPr>
          <w:szCs w:val="22"/>
          <w:lang w:val="en-GB"/>
          <w:rPrChange w:id="12159" w:author="Dioguardi, Fabio" w:date="2018-10-23T11:24:00Z">
            <w:rPr>
              <w:szCs w:val="22"/>
            </w:rPr>
          </w:rPrChange>
        </w:rPr>
      </w:pPr>
    </w:p>
    <w:p w14:paraId="391DFD83" w14:textId="23DF0331" w:rsidR="00850072" w:rsidRPr="000E1A5F" w:rsidRDefault="00850072" w:rsidP="009506F9">
      <w:pPr>
        <w:rPr>
          <w:szCs w:val="22"/>
          <w:lang w:val="en-GB"/>
          <w:rPrChange w:id="12160" w:author="Dioguardi, Fabio" w:date="2018-10-23T11:24:00Z">
            <w:rPr>
              <w:szCs w:val="22"/>
            </w:rPr>
          </w:rPrChange>
        </w:rPr>
      </w:pPr>
      <w:r w:rsidRPr="000E1A5F">
        <w:rPr>
          <w:szCs w:val="22"/>
          <w:lang w:val="en-GB"/>
          <w:rPrChange w:id="12161" w:author="Dioguardi, Fabio" w:date="2018-10-23T11:24:00Z">
            <w:rPr>
              <w:szCs w:val="22"/>
            </w:rPr>
          </w:rPrChange>
        </w:rPr>
        <w:t xml:space="preserve">Wilson, L. &amp; Walker, G.P.L. (1987) Explosive volcanic eruptions—VI. Ejecta dispersal in plinian eruptions: the control of eruption conditions and atmospheric properties. </w:t>
      </w:r>
      <w:proofErr w:type="spellStart"/>
      <w:r w:rsidRPr="000E1A5F">
        <w:rPr>
          <w:i/>
          <w:szCs w:val="22"/>
          <w:lang w:val="en-GB"/>
          <w:rPrChange w:id="12162" w:author="Dioguardi, Fabio" w:date="2018-10-23T11:24:00Z">
            <w:rPr>
              <w:i/>
              <w:szCs w:val="22"/>
            </w:rPr>
          </w:rPrChange>
        </w:rPr>
        <w:t>Geophys</w:t>
      </w:r>
      <w:proofErr w:type="spellEnd"/>
      <w:r w:rsidRPr="000E1A5F">
        <w:rPr>
          <w:i/>
          <w:szCs w:val="22"/>
          <w:lang w:val="en-GB"/>
          <w:rPrChange w:id="12163" w:author="Dioguardi, Fabio" w:date="2018-10-23T11:24:00Z">
            <w:rPr>
              <w:i/>
              <w:szCs w:val="22"/>
            </w:rPr>
          </w:rPrChange>
        </w:rPr>
        <w:t xml:space="preserve">. J. R. </w:t>
      </w:r>
      <w:proofErr w:type="spellStart"/>
      <w:r w:rsidRPr="000E1A5F">
        <w:rPr>
          <w:i/>
          <w:szCs w:val="22"/>
          <w:lang w:val="en-GB"/>
          <w:rPrChange w:id="12164" w:author="Dioguardi, Fabio" w:date="2018-10-23T11:24:00Z">
            <w:rPr>
              <w:i/>
              <w:szCs w:val="22"/>
            </w:rPr>
          </w:rPrChange>
        </w:rPr>
        <w:t>astr</w:t>
      </w:r>
      <w:proofErr w:type="spellEnd"/>
      <w:r w:rsidRPr="000E1A5F">
        <w:rPr>
          <w:i/>
          <w:szCs w:val="22"/>
          <w:lang w:val="en-GB"/>
          <w:rPrChange w:id="12165" w:author="Dioguardi, Fabio" w:date="2018-10-23T11:24:00Z">
            <w:rPr>
              <w:i/>
              <w:szCs w:val="22"/>
            </w:rPr>
          </w:rPrChange>
        </w:rPr>
        <w:t>. Soc</w:t>
      </w:r>
      <w:r w:rsidRPr="000E1A5F">
        <w:rPr>
          <w:szCs w:val="22"/>
          <w:lang w:val="en-GB"/>
          <w:rPrChange w:id="12166" w:author="Dioguardi, Fabio" w:date="2018-10-23T11:24:00Z">
            <w:rPr>
              <w:szCs w:val="22"/>
            </w:rPr>
          </w:rPrChange>
        </w:rPr>
        <w:t>. 89, 657-679.</w:t>
      </w:r>
    </w:p>
    <w:p w14:paraId="72ABEF6F" w14:textId="77777777" w:rsidR="00850072" w:rsidRPr="000E1A5F" w:rsidRDefault="00850072" w:rsidP="009506F9">
      <w:pPr>
        <w:rPr>
          <w:szCs w:val="22"/>
          <w:lang w:val="en-GB"/>
          <w:rPrChange w:id="12167" w:author="Dioguardi, Fabio" w:date="2018-10-23T11:24:00Z">
            <w:rPr>
              <w:szCs w:val="22"/>
            </w:rPr>
          </w:rPrChange>
        </w:rPr>
      </w:pPr>
    </w:p>
    <w:p w14:paraId="65FF590B" w14:textId="77777777" w:rsidR="002A6CDA" w:rsidRPr="000E1A5F" w:rsidRDefault="00EE56C3" w:rsidP="009506F9">
      <w:pPr>
        <w:rPr>
          <w:szCs w:val="22"/>
          <w:lang w:val="en-GB"/>
          <w:rPrChange w:id="12168" w:author="Dioguardi, Fabio" w:date="2018-10-23T11:24:00Z">
            <w:rPr>
              <w:szCs w:val="22"/>
            </w:rPr>
          </w:rPrChange>
        </w:rPr>
      </w:pPr>
      <w:r w:rsidRPr="000E1A5F">
        <w:rPr>
          <w:szCs w:val="22"/>
          <w:lang w:val="en-GB"/>
          <w:rPrChange w:id="12169" w:author="Dioguardi, Fabio" w:date="2018-10-23T11:24:00Z">
            <w:rPr>
              <w:szCs w:val="22"/>
            </w:rPr>
          </w:rPrChange>
        </w:rPr>
        <w:t>Woodhouse, M.J., Hogg, A.</w:t>
      </w:r>
      <w:r w:rsidR="00927D94" w:rsidRPr="000E1A5F">
        <w:rPr>
          <w:szCs w:val="22"/>
          <w:lang w:val="en-GB"/>
          <w:rPrChange w:id="12170" w:author="Dioguardi, Fabio" w:date="2018-10-23T11:24:00Z">
            <w:rPr>
              <w:szCs w:val="22"/>
            </w:rPr>
          </w:rPrChange>
        </w:rPr>
        <w:t>J., Phillip</w:t>
      </w:r>
      <w:r w:rsidRPr="000E1A5F">
        <w:rPr>
          <w:szCs w:val="22"/>
          <w:lang w:val="en-GB"/>
          <w:rPrChange w:id="12171" w:author="Dioguardi, Fabio" w:date="2018-10-23T11:24:00Z">
            <w:rPr>
              <w:szCs w:val="22"/>
            </w:rPr>
          </w:rPrChange>
        </w:rPr>
        <w:t>s, J.C. &amp; Sparks, R.S.</w:t>
      </w:r>
      <w:r w:rsidR="00927D94" w:rsidRPr="000E1A5F">
        <w:rPr>
          <w:szCs w:val="22"/>
          <w:lang w:val="en-GB"/>
          <w:rPrChange w:id="12172" w:author="Dioguardi, Fabio" w:date="2018-10-23T11:24:00Z">
            <w:rPr>
              <w:szCs w:val="22"/>
            </w:rPr>
          </w:rPrChange>
        </w:rPr>
        <w:t xml:space="preserve">J. Interaction between volcanic plumes and wind during the 2010 Eyjafjallajökull eruption, Iceland. </w:t>
      </w:r>
      <w:r w:rsidR="00927D94" w:rsidRPr="000E1A5F">
        <w:rPr>
          <w:i/>
          <w:szCs w:val="22"/>
          <w:lang w:val="en-GB"/>
          <w:rPrChange w:id="12173" w:author="Dioguardi, Fabio" w:date="2018-10-23T11:24:00Z">
            <w:rPr>
              <w:i/>
              <w:szCs w:val="22"/>
            </w:rPr>
          </w:rPrChange>
        </w:rPr>
        <w:t xml:space="preserve">J. </w:t>
      </w:r>
      <w:proofErr w:type="spellStart"/>
      <w:r w:rsidR="00927D94" w:rsidRPr="000E1A5F">
        <w:rPr>
          <w:i/>
          <w:szCs w:val="22"/>
          <w:lang w:val="en-GB"/>
          <w:rPrChange w:id="12174" w:author="Dioguardi, Fabio" w:date="2018-10-23T11:24:00Z">
            <w:rPr>
              <w:i/>
              <w:szCs w:val="22"/>
            </w:rPr>
          </w:rPrChange>
        </w:rPr>
        <w:t>Geophys</w:t>
      </w:r>
      <w:proofErr w:type="spellEnd"/>
      <w:r w:rsidR="00927D94" w:rsidRPr="000E1A5F">
        <w:rPr>
          <w:i/>
          <w:szCs w:val="22"/>
          <w:lang w:val="en-GB"/>
          <w:rPrChange w:id="12175" w:author="Dioguardi, Fabio" w:date="2018-10-23T11:24:00Z">
            <w:rPr>
              <w:i/>
              <w:szCs w:val="22"/>
            </w:rPr>
          </w:rPrChange>
        </w:rPr>
        <w:t xml:space="preserve">. Res. Solid Earth </w:t>
      </w:r>
      <w:r w:rsidR="00927D94" w:rsidRPr="000E1A5F">
        <w:rPr>
          <w:szCs w:val="22"/>
          <w:lang w:val="en-GB"/>
          <w:rPrChange w:id="12176" w:author="Dioguardi, Fabio" w:date="2018-10-23T11:24:00Z">
            <w:rPr>
              <w:szCs w:val="22"/>
            </w:rPr>
          </w:rPrChange>
        </w:rPr>
        <w:t>118, 92–109 (2013). DOI</w:t>
      </w:r>
      <w:proofErr w:type="gramStart"/>
      <w:r w:rsidR="00927D94" w:rsidRPr="000E1A5F">
        <w:rPr>
          <w:szCs w:val="22"/>
          <w:lang w:val="en-GB"/>
          <w:rPrChange w:id="12177" w:author="Dioguardi, Fabio" w:date="2018-10-23T11:24:00Z">
            <w:rPr>
              <w:szCs w:val="22"/>
            </w:rPr>
          </w:rPrChange>
        </w:rPr>
        <w:t>:10.1029</w:t>
      </w:r>
      <w:proofErr w:type="gramEnd"/>
      <w:r w:rsidR="00927D94" w:rsidRPr="000E1A5F">
        <w:rPr>
          <w:szCs w:val="22"/>
          <w:lang w:val="en-GB"/>
          <w:rPrChange w:id="12178" w:author="Dioguardi, Fabio" w:date="2018-10-23T11:24:00Z">
            <w:rPr>
              <w:szCs w:val="22"/>
            </w:rPr>
          </w:rPrChange>
        </w:rPr>
        <w:t>/2012JB009592</w:t>
      </w:r>
    </w:p>
    <w:p w14:paraId="19825023" w14:textId="77777777" w:rsidR="002A6CDA" w:rsidRPr="000E1A5F" w:rsidRDefault="002A6CDA" w:rsidP="009506F9">
      <w:pPr>
        <w:rPr>
          <w:szCs w:val="22"/>
          <w:lang w:val="en-GB"/>
          <w:rPrChange w:id="12179" w:author="Dioguardi, Fabio" w:date="2018-10-23T11:24:00Z">
            <w:rPr>
              <w:szCs w:val="22"/>
            </w:rPr>
          </w:rPrChange>
        </w:rPr>
      </w:pPr>
    </w:p>
    <w:p w14:paraId="277196C5" w14:textId="14100E7A" w:rsidR="009506F9" w:rsidRPr="000E1A5F" w:rsidRDefault="00490D48" w:rsidP="009506F9">
      <w:pPr>
        <w:rPr>
          <w:rFonts w:asciiTheme="minorHAnsi" w:hAnsiTheme="minorHAnsi"/>
          <w:szCs w:val="22"/>
          <w:lang w:val="en-GB"/>
          <w:rPrChange w:id="12180" w:author="Dioguardi, Fabio" w:date="2018-10-23T11:24:00Z">
            <w:rPr>
              <w:rFonts w:asciiTheme="minorHAnsi" w:hAnsiTheme="minorHAnsi"/>
              <w:szCs w:val="22"/>
            </w:rPr>
          </w:rPrChange>
        </w:rPr>
      </w:pPr>
      <w:r w:rsidRPr="000E1A5F">
        <w:rPr>
          <w:szCs w:val="22"/>
          <w:lang w:val="en-GB"/>
          <w:rPrChange w:id="12181" w:author="Dioguardi, Fabio" w:date="2018-10-23T11:24:00Z">
            <w:rPr>
              <w:szCs w:val="22"/>
            </w:rPr>
          </w:rPrChange>
        </w:rPr>
        <w:t xml:space="preserve">Woodhouse, M.J., Hogg, A.J., Phillips, J.C. &amp; </w:t>
      </w:r>
      <w:proofErr w:type="spellStart"/>
      <w:r w:rsidRPr="000E1A5F">
        <w:rPr>
          <w:szCs w:val="22"/>
          <w:lang w:val="en-GB"/>
          <w:rPrChange w:id="12182" w:author="Dioguardi, Fabio" w:date="2018-10-23T11:24:00Z">
            <w:rPr>
              <w:szCs w:val="22"/>
            </w:rPr>
          </w:rPrChange>
        </w:rPr>
        <w:t>Rougier</w:t>
      </w:r>
      <w:proofErr w:type="spellEnd"/>
      <w:r w:rsidRPr="000E1A5F">
        <w:rPr>
          <w:szCs w:val="22"/>
          <w:lang w:val="en-GB"/>
          <w:rPrChange w:id="12183" w:author="Dioguardi, Fabio" w:date="2018-10-23T11:24:00Z">
            <w:rPr>
              <w:szCs w:val="22"/>
            </w:rPr>
          </w:rPrChange>
        </w:rPr>
        <w:t>, J.C. Uncertainty analysis of a model of wind-blown volcanic plumes.</w:t>
      </w:r>
      <w:r w:rsidR="005723AC" w:rsidRPr="000E1A5F">
        <w:rPr>
          <w:szCs w:val="22"/>
          <w:lang w:val="en-GB"/>
          <w:rPrChange w:id="12184" w:author="Dioguardi, Fabio" w:date="2018-10-23T11:24:00Z">
            <w:rPr>
              <w:szCs w:val="22"/>
            </w:rPr>
          </w:rPrChange>
        </w:rPr>
        <w:t xml:space="preserve"> </w:t>
      </w:r>
      <w:r w:rsidRPr="000E1A5F">
        <w:rPr>
          <w:i/>
          <w:szCs w:val="22"/>
          <w:lang w:val="en-GB"/>
          <w:rPrChange w:id="12185" w:author="Dioguardi, Fabio" w:date="2018-10-23T11:24:00Z">
            <w:rPr>
              <w:i/>
              <w:szCs w:val="22"/>
            </w:rPr>
          </w:rPrChange>
        </w:rPr>
        <w:t xml:space="preserve">Bull. </w:t>
      </w:r>
      <w:proofErr w:type="spellStart"/>
      <w:r w:rsidRPr="000E1A5F">
        <w:rPr>
          <w:i/>
          <w:szCs w:val="22"/>
          <w:lang w:val="en-GB"/>
          <w:rPrChange w:id="12186" w:author="Dioguardi, Fabio" w:date="2018-10-23T11:24:00Z">
            <w:rPr>
              <w:i/>
              <w:szCs w:val="22"/>
            </w:rPr>
          </w:rPrChange>
        </w:rPr>
        <w:t>Volcanol</w:t>
      </w:r>
      <w:proofErr w:type="spellEnd"/>
      <w:r w:rsidRPr="000E1A5F">
        <w:rPr>
          <w:szCs w:val="22"/>
          <w:lang w:val="en-GB"/>
          <w:rPrChange w:id="12187" w:author="Dioguardi, Fabio" w:date="2018-10-23T11:24:00Z">
            <w:rPr>
              <w:szCs w:val="22"/>
            </w:rPr>
          </w:rPrChange>
        </w:rPr>
        <w:t>. 77</w:t>
      </w:r>
      <w:r w:rsidR="002F7ACF" w:rsidRPr="000E1A5F">
        <w:rPr>
          <w:szCs w:val="22"/>
          <w:lang w:val="en-GB"/>
          <w:rPrChange w:id="12188" w:author="Dioguardi, Fabio" w:date="2018-10-23T11:24:00Z">
            <w:rPr>
              <w:szCs w:val="22"/>
            </w:rPr>
          </w:rPrChange>
        </w:rPr>
        <w:t xml:space="preserve">, </w:t>
      </w:r>
      <w:r w:rsidRPr="000E1A5F">
        <w:rPr>
          <w:szCs w:val="22"/>
          <w:lang w:val="en-GB"/>
          <w:rPrChange w:id="12189" w:author="Dioguardi, Fabio" w:date="2018-10-23T11:24:00Z">
            <w:rPr>
              <w:szCs w:val="22"/>
            </w:rPr>
          </w:rPrChange>
        </w:rPr>
        <w:t>83 (2015).  DOI: 10.1007/s00445-015-0959-2.</w:t>
      </w:r>
      <w:r w:rsidR="009506F9" w:rsidRPr="000E1A5F">
        <w:rPr>
          <w:rFonts w:asciiTheme="minorHAnsi" w:hAnsiTheme="minorHAnsi"/>
          <w:szCs w:val="22"/>
          <w:lang w:val="en-GB"/>
          <w:rPrChange w:id="12190" w:author="Dioguardi, Fabio" w:date="2018-10-23T11:24:00Z">
            <w:rPr>
              <w:rFonts w:asciiTheme="minorHAnsi" w:hAnsiTheme="minorHAnsi"/>
              <w:szCs w:val="22"/>
            </w:rPr>
          </w:rPrChange>
        </w:rPr>
        <w:br w:type="page"/>
      </w:r>
    </w:p>
    <w:p w14:paraId="4BB1DCBB" w14:textId="14D2FBEA" w:rsidR="00E667D9" w:rsidRPr="000E1A5F" w:rsidRDefault="00E667D9" w:rsidP="00910C95">
      <w:pPr>
        <w:pStyle w:val="Heading1"/>
        <w:numPr>
          <w:ilvl w:val="0"/>
          <w:numId w:val="0"/>
        </w:numPr>
        <w:ind w:left="432" w:hanging="432"/>
        <w:rPr>
          <w:lang w:val="en-GB"/>
          <w:rPrChange w:id="12191" w:author="Dioguardi, Fabio" w:date="2018-10-23T11:24:00Z">
            <w:rPr/>
          </w:rPrChange>
        </w:rPr>
      </w:pPr>
      <w:bookmarkStart w:id="12192" w:name="_Toc528058544"/>
      <w:r w:rsidRPr="000E1A5F">
        <w:rPr>
          <w:lang w:val="en-GB"/>
          <w:rPrChange w:id="12193" w:author="Dioguardi, Fabio" w:date="2018-10-23T11:24:00Z">
            <w:rPr/>
          </w:rPrChange>
        </w:rPr>
        <w:lastRenderedPageBreak/>
        <w:t xml:space="preserve">Appendix A: </w:t>
      </w:r>
      <w:r w:rsidR="008157F5" w:rsidRPr="000E1A5F">
        <w:rPr>
          <w:lang w:val="en-GB"/>
          <w:rPrChange w:id="12194" w:author="Dioguardi, Fabio" w:date="2018-10-23T11:24:00Z">
            <w:rPr/>
          </w:rPrChange>
        </w:rPr>
        <w:t xml:space="preserve">List of Parameters </w:t>
      </w:r>
      <w:r w:rsidR="00C84F24" w:rsidRPr="000E1A5F">
        <w:rPr>
          <w:lang w:val="en-GB"/>
          <w:rPrChange w:id="12195" w:author="Dioguardi, Fabio" w:date="2018-10-23T11:24:00Z">
            <w:rPr/>
          </w:rPrChange>
        </w:rPr>
        <w:t>in</w:t>
      </w:r>
      <w:r w:rsidRPr="000E1A5F">
        <w:rPr>
          <w:lang w:val="en-GB"/>
          <w:rPrChange w:id="12196" w:author="Dioguardi, Fabio" w:date="2018-10-23T11:24:00Z">
            <w:rPr/>
          </w:rPrChange>
        </w:rPr>
        <w:t xml:space="preserve"> fix</w:t>
      </w:r>
      <w:r w:rsidR="00A55CDC" w:rsidRPr="000E1A5F">
        <w:rPr>
          <w:lang w:val="en-GB"/>
          <w:rPrChange w:id="12197" w:author="Dioguardi, Fabio" w:date="2018-10-23T11:24:00Z">
            <w:rPr/>
          </w:rPrChange>
        </w:rPr>
        <w:t>_</w:t>
      </w:r>
      <w:r w:rsidRPr="000E1A5F">
        <w:rPr>
          <w:lang w:val="en-GB"/>
          <w:rPrChange w:id="12198" w:author="Dioguardi, Fabio" w:date="2018-10-23T11:24:00Z">
            <w:rPr/>
          </w:rPrChange>
        </w:rPr>
        <w:t>config.txt</w:t>
      </w:r>
      <w:bookmarkEnd w:id="12192"/>
    </w:p>
    <w:p w14:paraId="016DD19F" w14:textId="77777777" w:rsidR="00E667D9" w:rsidRPr="000E1A5F" w:rsidRDefault="00E667D9">
      <w:pPr>
        <w:rPr>
          <w:rFonts w:asciiTheme="minorHAnsi" w:hAnsiTheme="minorHAnsi"/>
          <w:bCs/>
          <w:kern w:val="32"/>
          <w:szCs w:val="22"/>
          <w:lang w:val="en-GB"/>
          <w:rPrChange w:id="12199" w:author="Dioguardi, Fabio" w:date="2018-10-23T11:24:00Z">
            <w:rPr>
              <w:rFonts w:asciiTheme="minorHAnsi" w:hAnsiTheme="minorHAnsi"/>
              <w:bCs/>
              <w:kern w:val="32"/>
              <w:szCs w:val="22"/>
            </w:rPr>
          </w:rPrChange>
        </w:rPr>
      </w:pPr>
    </w:p>
    <w:tbl>
      <w:tblPr>
        <w:tblStyle w:val="Heading1Cha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0E1A5F" w:rsidRDefault="00E667D9" w:rsidP="00E667D9">
            <w:pPr>
              <w:jc w:val="center"/>
              <w:rPr>
                <w:rFonts w:asciiTheme="minorHAnsi" w:hAnsiTheme="minorHAnsi"/>
                <w:b/>
                <w:bCs/>
                <w:kern w:val="32"/>
                <w:szCs w:val="22"/>
                <w:lang w:val="en-GB"/>
                <w:rPrChange w:id="12200"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01" w:author="Dioguardi, Fabio" w:date="2018-10-23T11:24:00Z">
                  <w:rPr>
                    <w:rFonts w:asciiTheme="minorHAnsi" w:hAnsiTheme="minorHAnsi"/>
                    <w:b/>
                    <w:bCs/>
                    <w:kern w:val="32"/>
                    <w:szCs w:val="22"/>
                  </w:rPr>
                </w:rPrChange>
              </w:rPr>
              <w:t>line</w:t>
            </w:r>
          </w:p>
        </w:tc>
        <w:tc>
          <w:tcPr>
            <w:tcW w:w="1414" w:type="dxa"/>
            <w:tcBorders>
              <w:bottom w:val="single" w:sz="18" w:space="0" w:color="auto"/>
            </w:tcBorders>
          </w:tcPr>
          <w:p w14:paraId="04A8FCD0" w14:textId="77777777" w:rsidR="00E667D9" w:rsidRPr="000E1A5F" w:rsidRDefault="00E667D9" w:rsidP="00E667D9">
            <w:pPr>
              <w:jc w:val="center"/>
              <w:rPr>
                <w:rFonts w:asciiTheme="minorHAnsi" w:hAnsiTheme="minorHAnsi"/>
                <w:b/>
                <w:bCs/>
                <w:kern w:val="32"/>
                <w:szCs w:val="22"/>
                <w:lang w:val="en-GB"/>
                <w:rPrChange w:id="12202"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03" w:author="Dioguardi, Fabio" w:date="2018-10-23T11:24:00Z">
                  <w:rPr>
                    <w:rFonts w:asciiTheme="minorHAnsi" w:hAnsiTheme="minorHAnsi"/>
                    <w:b/>
                    <w:bCs/>
                    <w:kern w:val="32"/>
                    <w:szCs w:val="22"/>
                  </w:rPr>
                </w:rPrChange>
              </w:rPr>
              <w:t>variable</w:t>
            </w:r>
          </w:p>
        </w:tc>
        <w:tc>
          <w:tcPr>
            <w:tcW w:w="2665" w:type="dxa"/>
            <w:tcBorders>
              <w:bottom w:val="single" w:sz="18" w:space="0" w:color="auto"/>
              <w:right w:val="single" w:sz="18" w:space="0" w:color="auto"/>
            </w:tcBorders>
          </w:tcPr>
          <w:p w14:paraId="61F761E5" w14:textId="77777777" w:rsidR="00E667D9" w:rsidRPr="000E1A5F" w:rsidRDefault="00E667D9" w:rsidP="00E667D9">
            <w:pPr>
              <w:jc w:val="center"/>
              <w:rPr>
                <w:rFonts w:asciiTheme="minorHAnsi" w:hAnsiTheme="minorHAnsi"/>
                <w:b/>
                <w:bCs/>
                <w:kern w:val="32"/>
                <w:szCs w:val="22"/>
                <w:lang w:val="en-GB"/>
                <w:rPrChange w:id="12204"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05" w:author="Dioguardi, Fabio" w:date="2018-10-23T11:24:00Z">
                  <w:rPr>
                    <w:rFonts w:asciiTheme="minorHAnsi" w:hAnsiTheme="minorHAnsi"/>
                    <w:b/>
                    <w:bCs/>
                    <w:kern w:val="32"/>
                    <w:szCs w:val="22"/>
                  </w:rPr>
                </w:rPrChange>
              </w:rPr>
              <w:t>remark</w:t>
            </w:r>
          </w:p>
        </w:tc>
        <w:tc>
          <w:tcPr>
            <w:tcW w:w="707" w:type="dxa"/>
            <w:tcBorders>
              <w:left w:val="single" w:sz="18" w:space="0" w:color="auto"/>
              <w:bottom w:val="single" w:sz="18" w:space="0" w:color="auto"/>
            </w:tcBorders>
          </w:tcPr>
          <w:p w14:paraId="6A738015" w14:textId="77777777" w:rsidR="00E667D9" w:rsidRPr="000E1A5F" w:rsidRDefault="00E667D9" w:rsidP="00E667D9">
            <w:pPr>
              <w:jc w:val="center"/>
              <w:rPr>
                <w:rFonts w:asciiTheme="minorHAnsi" w:hAnsiTheme="minorHAnsi"/>
                <w:b/>
                <w:bCs/>
                <w:kern w:val="32"/>
                <w:szCs w:val="22"/>
                <w:lang w:val="en-GB"/>
                <w:rPrChange w:id="12206"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07" w:author="Dioguardi, Fabio" w:date="2018-10-23T11:24:00Z">
                  <w:rPr>
                    <w:rFonts w:asciiTheme="minorHAnsi" w:hAnsiTheme="minorHAnsi"/>
                    <w:b/>
                    <w:bCs/>
                    <w:kern w:val="32"/>
                    <w:szCs w:val="22"/>
                  </w:rPr>
                </w:rPrChange>
              </w:rPr>
              <w:t>line</w:t>
            </w:r>
          </w:p>
        </w:tc>
        <w:tc>
          <w:tcPr>
            <w:tcW w:w="1591" w:type="dxa"/>
            <w:tcBorders>
              <w:bottom w:val="single" w:sz="18" w:space="0" w:color="auto"/>
            </w:tcBorders>
          </w:tcPr>
          <w:p w14:paraId="6C058310" w14:textId="77777777" w:rsidR="00E667D9" w:rsidRPr="000E1A5F" w:rsidRDefault="00E667D9" w:rsidP="00E667D9">
            <w:pPr>
              <w:jc w:val="center"/>
              <w:rPr>
                <w:rFonts w:asciiTheme="minorHAnsi" w:hAnsiTheme="minorHAnsi"/>
                <w:b/>
                <w:bCs/>
                <w:kern w:val="32"/>
                <w:szCs w:val="22"/>
                <w:lang w:val="en-GB"/>
                <w:rPrChange w:id="12208"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09" w:author="Dioguardi, Fabio" w:date="2018-10-23T11:24:00Z">
                  <w:rPr>
                    <w:rFonts w:asciiTheme="minorHAnsi" w:hAnsiTheme="minorHAnsi"/>
                    <w:b/>
                    <w:bCs/>
                    <w:kern w:val="32"/>
                    <w:szCs w:val="22"/>
                  </w:rPr>
                </w:rPrChange>
              </w:rPr>
              <w:t>variable</w:t>
            </w:r>
          </w:p>
        </w:tc>
        <w:tc>
          <w:tcPr>
            <w:tcW w:w="2923" w:type="dxa"/>
            <w:tcBorders>
              <w:bottom w:val="single" w:sz="18" w:space="0" w:color="auto"/>
            </w:tcBorders>
          </w:tcPr>
          <w:p w14:paraId="2A81EA0F" w14:textId="77777777" w:rsidR="00E667D9" w:rsidRPr="000E1A5F" w:rsidRDefault="00E667D9" w:rsidP="00E667D9">
            <w:pPr>
              <w:jc w:val="center"/>
              <w:rPr>
                <w:rFonts w:asciiTheme="minorHAnsi" w:hAnsiTheme="minorHAnsi"/>
                <w:b/>
                <w:bCs/>
                <w:kern w:val="32"/>
                <w:szCs w:val="22"/>
                <w:lang w:val="en-GB"/>
                <w:rPrChange w:id="12210"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2211" w:author="Dioguardi, Fabio" w:date="2018-10-23T11:24:00Z">
                  <w:rPr>
                    <w:rFonts w:asciiTheme="minorHAnsi" w:hAnsiTheme="minorHAnsi"/>
                    <w:b/>
                    <w:bCs/>
                    <w:kern w:val="32"/>
                    <w:szCs w:val="22"/>
                  </w:rPr>
                </w:rPrChange>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0E1A5F" w:rsidRDefault="00F111BF" w:rsidP="00F111BF">
            <w:pPr>
              <w:jc w:val="center"/>
              <w:rPr>
                <w:rFonts w:ascii="Calibri" w:hAnsi="Calibri"/>
                <w:color w:val="000000"/>
                <w:szCs w:val="22"/>
                <w:lang w:val="en-GB" w:eastAsia="is-IS"/>
                <w:rPrChange w:id="12212"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2213" w:author="Dioguardi, Fabio" w:date="2018-10-23T11:24:00Z">
                  <w:rPr>
                    <w:rFonts w:ascii="Calibri" w:hAnsi="Calibri"/>
                    <w:color w:val="000000"/>
                    <w:szCs w:val="22"/>
                  </w:rPr>
                </w:rPrChange>
              </w:rPr>
              <w:t>0</w:t>
            </w:r>
          </w:p>
        </w:tc>
        <w:tc>
          <w:tcPr>
            <w:tcW w:w="1414" w:type="dxa"/>
            <w:tcBorders>
              <w:top w:val="single" w:sz="18" w:space="0" w:color="auto"/>
            </w:tcBorders>
            <w:vAlign w:val="bottom"/>
          </w:tcPr>
          <w:p w14:paraId="0CCFDD2A" w14:textId="6FAD1227" w:rsidR="00F111BF" w:rsidRPr="000E1A5F" w:rsidRDefault="00F111BF" w:rsidP="00F111BF">
            <w:pPr>
              <w:rPr>
                <w:rFonts w:ascii="Calibri" w:hAnsi="Calibri"/>
                <w:color w:val="000000"/>
                <w:szCs w:val="22"/>
                <w:lang w:val="en-GB" w:eastAsia="is-IS"/>
                <w:rPrChange w:id="12214"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2215" w:author="Dioguardi, Fabio" w:date="2018-10-23T11:24:00Z">
                  <w:rPr>
                    <w:rFonts w:ascii="Calibri" w:hAnsi="Calibri"/>
                    <w:color w:val="000000"/>
                    <w:szCs w:val="22"/>
                  </w:rPr>
                </w:rPrChange>
              </w:rPr>
              <w:t>def. value</w:t>
            </w:r>
          </w:p>
        </w:tc>
        <w:tc>
          <w:tcPr>
            <w:tcW w:w="2665" w:type="dxa"/>
            <w:tcBorders>
              <w:top w:val="single" w:sz="18" w:space="0" w:color="auto"/>
              <w:right w:val="single" w:sz="18" w:space="0" w:color="auto"/>
            </w:tcBorders>
            <w:vAlign w:val="bottom"/>
          </w:tcPr>
          <w:p w14:paraId="1D644304" w14:textId="19B19DD5" w:rsidR="00F111BF" w:rsidRPr="000E1A5F" w:rsidRDefault="00F111BF" w:rsidP="00F111BF">
            <w:pPr>
              <w:rPr>
                <w:rFonts w:ascii="Calibri" w:hAnsi="Calibri"/>
                <w:color w:val="000000"/>
                <w:szCs w:val="22"/>
                <w:lang w:val="en-GB"/>
                <w:rPrChange w:id="12216" w:author="Dioguardi, Fabio" w:date="2018-10-23T11:24:00Z">
                  <w:rPr>
                    <w:rFonts w:ascii="Calibri" w:hAnsi="Calibri"/>
                    <w:color w:val="000000"/>
                    <w:szCs w:val="22"/>
                  </w:rPr>
                </w:rPrChange>
              </w:rPr>
            </w:pPr>
            <w:r w:rsidRPr="000E1A5F">
              <w:rPr>
                <w:rFonts w:ascii="Calibri" w:hAnsi="Calibri"/>
                <w:color w:val="000000"/>
                <w:szCs w:val="22"/>
                <w:lang w:val="en-GB"/>
                <w:rPrChange w:id="12217" w:author="Dioguardi, Fabio" w:date="2018-10-23T11:24:00Z">
                  <w:rPr>
                    <w:rFonts w:ascii="Calibri" w:hAnsi="Calibri"/>
                    <w:color w:val="000000"/>
                    <w:szCs w:val="22"/>
                  </w:rPr>
                </w:rPrChange>
              </w:rPr>
              <w:t>control variable</w:t>
            </w:r>
          </w:p>
        </w:tc>
        <w:tc>
          <w:tcPr>
            <w:tcW w:w="707" w:type="dxa"/>
            <w:tcBorders>
              <w:top w:val="single" w:sz="18" w:space="0" w:color="auto"/>
              <w:left w:val="single" w:sz="18" w:space="0" w:color="auto"/>
            </w:tcBorders>
            <w:vAlign w:val="center"/>
          </w:tcPr>
          <w:p w14:paraId="2A6BB11E" w14:textId="526C83CF" w:rsidR="00F111BF" w:rsidRPr="000E1A5F" w:rsidRDefault="00F111BF" w:rsidP="00F111BF">
            <w:pPr>
              <w:jc w:val="center"/>
              <w:rPr>
                <w:rFonts w:ascii="Calibri" w:hAnsi="Calibri"/>
                <w:color w:val="000000"/>
                <w:szCs w:val="22"/>
                <w:lang w:val="en-GB" w:eastAsia="is-IS"/>
                <w:rPrChange w:id="12218"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2219" w:author="Dioguardi, Fabio" w:date="2018-10-23T11:24:00Z">
                  <w:rPr>
                    <w:rFonts w:ascii="Calibri" w:hAnsi="Calibri"/>
                    <w:color w:val="000000"/>
                    <w:szCs w:val="22"/>
                  </w:rPr>
                </w:rPrChange>
              </w:rPr>
              <w:t>46</w:t>
            </w:r>
          </w:p>
        </w:tc>
        <w:tc>
          <w:tcPr>
            <w:tcW w:w="1591" w:type="dxa"/>
            <w:tcBorders>
              <w:top w:val="single" w:sz="18" w:space="0" w:color="auto"/>
            </w:tcBorders>
            <w:vAlign w:val="bottom"/>
          </w:tcPr>
          <w:p w14:paraId="00769C60" w14:textId="28097404" w:rsidR="00F111BF" w:rsidRPr="000E1A5F" w:rsidRDefault="00F111BF" w:rsidP="00F111BF">
            <w:pPr>
              <w:rPr>
                <w:rFonts w:ascii="Calibri" w:hAnsi="Calibri"/>
                <w:color w:val="000000"/>
                <w:szCs w:val="22"/>
                <w:lang w:val="en-GB"/>
                <w:rPrChange w:id="1222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21" w:author="Dioguardi, Fabio" w:date="2018-10-23T11:24:00Z">
                  <w:rPr>
                    <w:rFonts w:ascii="Calibri" w:hAnsi="Calibri"/>
                    <w:color w:val="000000"/>
                    <w:szCs w:val="22"/>
                  </w:rPr>
                </w:rPrChange>
              </w:rPr>
              <w:t>oo_exp</w:t>
            </w:r>
            <w:proofErr w:type="spellEnd"/>
          </w:p>
        </w:tc>
        <w:tc>
          <w:tcPr>
            <w:tcW w:w="2923" w:type="dxa"/>
            <w:tcBorders>
              <w:top w:val="single" w:sz="18" w:space="0" w:color="auto"/>
            </w:tcBorders>
            <w:vAlign w:val="bottom"/>
          </w:tcPr>
          <w:p w14:paraId="6159C57F" w14:textId="0DB492CD" w:rsidR="00F111BF" w:rsidRPr="000E1A5F" w:rsidRDefault="00F111BF" w:rsidP="00F111BF">
            <w:pPr>
              <w:rPr>
                <w:rFonts w:ascii="Calibri" w:hAnsi="Calibri"/>
                <w:color w:val="000000"/>
                <w:szCs w:val="22"/>
                <w:lang w:val="en-GB"/>
                <w:rPrChange w:id="12222" w:author="Dioguardi, Fabio" w:date="2018-10-23T11:24:00Z">
                  <w:rPr>
                    <w:rFonts w:ascii="Calibri" w:hAnsi="Calibri"/>
                    <w:color w:val="000000"/>
                    <w:szCs w:val="22"/>
                  </w:rPr>
                </w:rPrChange>
              </w:rPr>
            </w:pPr>
            <w:r w:rsidRPr="000E1A5F">
              <w:rPr>
                <w:rFonts w:ascii="Calibri" w:hAnsi="Calibri"/>
                <w:color w:val="000000"/>
                <w:szCs w:val="22"/>
                <w:lang w:val="en-GB"/>
                <w:rPrChange w:id="12223" w:author="Dioguardi, Fabio" w:date="2018-10-23T11:24:00Z">
                  <w:rPr>
                    <w:rFonts w:ascii="Calibri" w:hAnsi="Calibri"/>
                    <w:color w:val="000000"/>
                    <w:szCs w:val="22"/>
                  </w:rPr>
                </w:rPrChange>
              </w:rPr>
              <w:t>exp. MER sensors on/off</w:t>
            </w:r>
          </w:p>
        </w:tc>
      </w:tr>
      <w:tr w:rsidR="00F111BF" w:rsidRPr="000E1A5F" w14:paraId="69687A3D" w14:textId="77777777" w:rsidTr="003800B1">
        <w:tc>
          <w:tcPr>
            <w:tcW w:w="765" w:type="dxa"/>
            <w:vAlign w:val="center"/>
          </w:tcPr>
          <w:p w14:paraId="647E0268" w14:textId="77777777" w:rsidR="00F111BF" w:rsidRPr="000E1A5F" w:rsidRDefault="00F111BF" w:rsidP="00F111BF">
            <w:pPr>
              <w:jc w:val="center"/>
              <w:rPr>
                <w:rFonts w:ascii="Calibri" w:hAnsi="Calibri"/>
                <w:color w:val="000000"/>
                <w:szCs w:val="22"/>
                <w:lang w:val="en-GB"/>
                <w:rPrChange w:id="12224" w:author="Dioguardi, Fabio" w:date="2018-10-23T11:24:00Z">
                  <w:rPr>
                    <w:rFonts w:ascii="Calibri" w:hAnsi="Calibri"/>
                    <w:color w:val="000000"/>
                    <w:szCs w:val="22"/>
                  </w:rPr>
                </w:rPrChange>
              </w:rPr>
            </w:pPr>
            <w:r w:rsidRPr="000E1A5F">
              <w:rPr>
                <w:rFonts w:ascii="Calibri" w:hAnsi="Calibri"/>
                <w:color w:val="000000"/>
                <w:szCs w:val="22"/>
                <w:lang w:val="en-GB"/>
                <w:rPrChange w:id="12225" w:author="Dioguardi, Fabio" w:date="2018-10-23T11:24:00Z">
                  <w:rPr>
                    <w:rFonts w:ascii="Calibri" w:hAnsi="Calibri"/>
                    <w:color w:val="000000"/>
                    <w:szCs w:val="22"/>
                  </w:rPr>
                </w:rPrChange>
              </w:rPr>
              <w:t>1</w:t>
            </w:r>
          </w:p>
        </w:tc>
        <w:tc>
          <w:tcPr>
            <w:tcW w:w="1414" w:type="dxa"/>
            <w:vAlign w:val="bottom"/>
          </w:tcPr>
          <w:p w14:paraId="512F4C16" w14:textId="77777777" w:rsidR="00F111BF" w:rsidRPr="000E1A5F" w:rsidRDefault="00F111BF" w:rsidP="00F111BF">
            <w:pPr>
              <w:rPr>
                <w:rFonts w:ascii="Calibri" w:hAnsi="Calibri"/>
                <w:color w:val="000000"/>
                <w:szCs w:val="22"/>
                <w:lang w:val="en-GB"/>
                <w:rPrChange w:id="1222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27" w:author="Dioguardi, Fabio" w:date="2018-10-23T11:24:00Z">
                  <w:rPr>
                    <w:rFonts w:ascii="Calibri" w:hAnsi="Calibri"/>
                    <w:color w:val="000000"/>
                    <w:szCs w:val="22"/>
                  </w:rPr>
                </w:rPrChange>
              </w:rPr>
              <w:t>time_update</w:t>
            </w:r>
            <w:proofErr w:type="spellEnd"/>
          </w:p>
        </w:tc>
        <w:tc>
          <w:tcPr>
            <w:tcW w:w="2665" w:type="dxa"/>
            <w:tcBorders>
              <w:right w:val="single" w:sz="18" w:space="0" w:color="auto"/>
            </w:tcBorders>
            <w:vAlign w:val="bottom"/>
          </w:tcPr>
          <w:p w14:paraId="1E86CEF2" w14:textId="77777777" w:rsidR="00F111BF" w:rsidRPr="000E1A5F" w:rsidRDefault="00F111BF" w:rsidP="00F111BF">
            <w:pPr>
              <w:rPr>
                <w:rFonts w:ascii="Calibri" w:hAnsi="Calibri"/>
                <w:color w:val="000000"/>
                <w:szCs w:val="22"/>
                <w:lang w:val="en-GB"/>
                <w:rPrChange w:id="12228" w:author="Dioguardi, Fabio" w:date="2018-10-23T11:24:00Z">
                  <w:rPr>
                    <w:rFonts w:ascii="Calibri" w:hAnsi="Calibri"/>
                    <w:color w:val="000000"/>
                    <w:szCs w:val="22"/>
                  </w:rPr>
                </w:rPrChange>
              </w:rPr>
            </w:pPr>
            <w:r w:rsidRPr="000E1A5F">
              <w:rPr>
                <w:rFonts w:ascii="Calibri" w:hAnsi="Calibri"/>
                <w:color w:val="000000"/>
                <w:szCs w:val="22"/>
                <w:lang w:val="en-GB"/>
                <w:rPrChange w:id="12229" w:author="Dioguardi, Fabio" w:date="2018-10-23T11:24:00Z">
                  <w:rPr>
                    <w:rFonts w:ascii="Calibri" w:hAnsi="Calibri"/>
                    <w:color w:val="000000"/>
                    <w:szCs w:val="22"/>
                  </w:rPr>
                </w:rPrChange>
              </w:rPr>
              <w:t>time of update</w:t>
            </w:r>
          </w:p>
        </w:tc>
        <w:tc>
          <w:tcPr>
            <w:tcW w:w="707" w:type="dxa"/>
            <w:tcBorders>
              <w:left w:val="single" w:sz="18" w:space="0" w:color="auto"/>
            </w:tcBorders>
            <w:vAlign w:val="center"/>
          </w:tcPr>
          <w:p w14:paraId="34BDE36B" w14:textId="637071AD" w:rsidR="00F111BF" w:rsidRPr="000E1A5F" w:rsidRDefault="00F111BF" w:rsidP="00F111BF">
            <w:pPr>
              <w:jc w:val="center"/>
              <w:rPr>
                <w:rFonts w:ascii="Calibri" w:hAnsi="Calibri"/>
                <w:color w:val="000000"/>
                <w:szCs w:val="22"/>
                <w:lang w:val="en-GB" w:eastAsia="is-IS"/>
                <w:rPrChange w:id="12230"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2231" w:author="Dioguardi, Fabio" w:date="2018-10-23T11:24:00Z">
                  <w:rPr>
                    <w:rFonts w:ascii="Calibri" w:hAnsi="Calibri"/>
                    <w:color w:val="000000"/>
                    <w:szCs w:val="22"/>
                  </w:rPr>
                </w:rPrChange>
              </w:rPr>
              <w:t>47</w:t>
            </w:r>
          </w:p>
        </w:tc>
        <w:tc>
          <w:tcPr>
            <w:tcW w:w="1591" w:type="dxa"/>
            <w:vAlign w:val="bottom"/>
          </w:tcPr>
          <w:p w14:paraId="73CA60FA" w14:textId="6BC5E452" w:rsidR="00F111BF" w:rsidRPr="000E1A5F" w:rsidRDefault="00F111BF" w:rsidP="00F111BF">
            <w:pPr>
              <w:rPr>
                <w:rFonts w:ascii="Calibri" w:hAnsi="Calibri"/>
                <w:color w:val="000000"/>
                <w:szCs w:val="22"/>
                <w:lang w:val="en-GB" w:eastAsia="is-IS"/>
                <w:rPrChange w:id="12232" w:author="Dioguardi, Fabio" w:date="2018-10-23T11:24:00Z">
                  <w:rPr>
                    <w:rFonts w:ascii="Calibri" w:hAnsi="Calibri"/>
                    <w:color w:val="000000"/>
                    <w:szCs w:val="22"/>
                    <w:lang w:val="is-IS" w:eastAsia="is-IS"/>
                  </w:rPr>
                </w:rPrChange>
              </w:rPr>
            </w:pPr>
            <w:proofErr w:type="spellStart"/>
            <w:r w:rsidRPr="000E1A5F">
              <w:rPr>
                <w:rFonts w:ascii="Calibri" w:hAnsi="Calibri"/>
                <w:color w:val="000000"/>
                <w:szCs w:val="22"/>
                <w:lang w:val="en-GB"/>
                <w:rPrChange w:id="12233" w:author="Dioguardi, Fabio" w:date="2018-10-23T11:24:00Z">
                  <w:rPr>
                    <w:rFonts w:ascii="Calibri" w:hAnsi="Calibri"/>
                    <w:color w:val="000000"/>
                    <w:szCs w:val="22"/>
                  </w:rPr>
                </w:rPrChange>
              </w:rPr>
              <w:t>oo_con</w:t>
            </w:r>
            <w:proofErr w:type="spellEnd"/>
          </w:p>
        </w:tc>
        <w:tc>
          <w:tcPr>
            <w:tcW w:w="2923" w:type="dxa"/>
            <w:vAlign w:val="bottom"/>
          </w:tcPr>
          <w:p w14:paraId="35F7403F" w14:textId="21D4FBE7" w:rsidR="00F111BF" w:rsidRPr="000E1A5F" w:rsidRDefault="00F111BF" w:rsidP="00F111BF">
            <w:pPr>
              <w:rPr>
                <w:rFonts w:ascii="Calibri" w:hAnsi="Calibri"/>
                <w:color w:val="000000"/>
                <w:szCs w:val="22"/>
                <w:lang w:val="en-GB"/>
                <w:rPrChange w:id="12234" w:author="Dioguardi, Fabio" w:date="2018-10-23T11:24:00Z">
                  <w:rPr>
                    <w:rFonts w:ascii="Calibri" w:hAnsi="Calibri"/>
                    <w:color w:val="000000"/>
                    <w:szCs w:val="22"/>
                  </w:rPr>
                </w:rPrChange>
              </w:rPr>
            </w:pPr>
            <w:r w:rsidRPr="000E1A5F">
              <w:rPr>
                <w:rFonts w:ascii="Calibri" w:hAnsi="Calibri"/>
                <w:color w:val="000000"/>
                <w:szCs w:val="22"/>
                <w:lang w:val="en-GB"/>
                <w:rPrChange w:id="12235" w:author="Dioguardi, Fabio" w:date="2018-10-23T11:24:00Z">
                  <w:rPr>
                    <w:rFonts w:ascii="Calibri" w:hAnsi="Calibri"/>
                    <w:color w:val="000000"/>
                    <w:szCs w:val="22"/>
                  </w:rPr>
                </w:rPrChange>
              </w:rPr>
              <w:t>conv. MER models on/off</w:t>
            </w:r>
          </w:p>
        </w:tc>
      </w:tr>
      <w:tr w:rsidR="00F111BF" w:rsidRPr="000E1A5F" w14:paraId="67DA5994" w14:textId="77777777" w:rsidTr="003800B1">
        <w:tc>
          <w:tcPr>
            <w:tcW w:w="765" w:type="dxa"/>
            <w:vAlign w:val="center"/>
          </w:tcPr>
          <w:p w14:paraId="68266FB1" w14:textId="77777777" w:rsidR="00F111BF" w:rsidRPr="000E1A5F" w:rsidRDefault="00F111BF" w:rsidP="00F111BF">
            <w:pPr>
              <w:jc w:val="center"/>
              <w:rPr>
                <w:rFonts w:ascii="Calibri" w:hAnsi="Calibri"/>
                <w:color w:val="000000"/>
                <w:szCs w:val="22"/>
                <w:lang w:val="en-GB"/>
                <w:rPrChange w:id="12236" w:author="Dioguardi, Fabio" w:date="2018-10-23T11:24:00Z">
                  <w:rPr>
                    <w:rFonts w:ascii="Calibri" w:hAnsi="Calibri"/>
                    <w:color w:val="000000"/>
                    <w:szCs w:val="22"/>
                  </w:rPr>
                </w:rPrChange>
              </w:rPr>
            </w:pPr>
            <w:r w:rsidRPr="000E1A5F">
              <w:rPr>
                <w:rFonts w:ascii="Calibri" w:hAnsi="Calibri"/>
                <w:color w:val="000000"/>
                <w:szCs w:val="22"/>
                <w:lang w:val="en-GB"/>
                <w:rPrChange w:id="12237" w:author="Dioguardi, Fabio" w:date="2018-10-23T11:24:00Z">
                  <w:rPr>
                    <w:rFonts w:ascii="Calibri" w:hAnsi="Calibri"/>
                    <w:color w:val="000000"/>
                    <w:szCs w:val="22"/>
                  </w:rPr>
                </w:rPrChange>
              </w:rPr>
              <w:t>2</w:t>
            </w:r>
          </w:p>
        </w:tc>
        <w:tc>
          <w:tcPr>
            <w:tcW w:w="1414" w:type="dxa"/>
            <w:vAlign w:val="bottom"/>
          </w:tcPr>
          <w:p w14:paraId="2597CAF8" w14:textId="77777777" w:rsidR="00F111BF" w:rsidRPr="000E1A5F" w:rsidRDefault="00F111BF" w:rsidP="00F111BF">
            <w:pPr>
              <w:rPr>
                <w:rFonts w:ascii="Calibri" w:hAnsi="Calibri"/>
                <w:color w:val="000000"/>
                <w:szCs w:val="22"/>
                <w:lang w:val="en-GB"/>
                <w:rPrChange w:id="1223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39" w:author="Dioguardi, Fabio" w:date="2018-10-23T11:24:00Z">
                  <w:rPr>
                    <w:rFonts w:ascii="Calibri" w:hAnsi="Calibri"/>
                    <w:color w:val="000000"/>
                    <w:szCs w:val="22"/>
                  </w:rPr>
                </w:rPrChange>
              </w:rPr>
              <w:t>time_OBS</w:t>
            </w:r>
            <w:proofErr w:type="spellEnd"/>
          </w:p>
        </w:tc>
        <w:tc>
          <w:tcPr>
            <w:tcW w:w="2665" w:type="dxa"/>
            <w:tcBorders>
              <w:right w:val="single" w:sz="18" w:space="0" w:color="auto"/>
            </w:tcBorders>
            <w:vAlign w:val="bottom"/>
          </w:tcPr>
          <w:p w14:paraId="4B5254A0" w14:textId="77777777" w:rsidR="00F111BF" w:rsidRPr="000E1A5F" w:rsidRDefault="00F111BF" w:rsidP="00F111BF">
            <w:pPr>
              <w:rPr>
                <w:rFonts w:ascii="Calibri" w:hAnsi="Calibri"/>
                <w:color w:val="000000"/>
                <w:szCs w:val="22"/>
                <w:lang w:val="en-GB"/>
                <w:rPrChange w:id="12240" w:author="Dioguardi, Fabio" w:date="2018-10-23T11:24:00Z">
                  <w:rPr>
                    <w:rFonts w:ascii="Calibri" w:hAnsi="Calibri"/>
                    <w:color w:val="000000"/>
                    <w:szCs w:val="22"/>
                  </w:rPr>
                </w:rPrChange>
              </w:rPr>
            </w:pPr>
            <w:r w:rsidRPr="000E1A5F">
              <w:rPr>
                <w:rFonts w:ascii="Calibri" w:hAnsi="Calibri"/>
                <w:color w:val="000000"/>
                <w:szCs w:val="22"/>
                <w:lang w:val="en-GB"/>
                <w:rPrChange w:id="12241" w:author="Dioguardi, Fabio" w:date="2018-10-23T11:24:00Z">
                  <w:rPr>
                    <w:rFonts w:ascii="Calibri" w:hAnsi="Calibri"/>
                    <w:color w:val="000000"/>
                    <w:szCs w:val="22"/>
                  </w:rPr>
                </w:rPrChange>
              </w:rPr>
              <w:t>time of observation input</w:t>
            </w:r>
          </w:p>
        </w:tc>
        <w:tc>
          <w:tcPr>
            <w:tcW w:w="707" w:type="dxa"/>
            <w:tcBorders>
              <w:left w:val="single" w:sz="18" w:space="0" w:color="auto"/>
            </w:tcBorders>
            <w:vAlign w:val="center"/>
          </w:tcPr>
          <w:p w14:paraId="3085515F" w14:textId="02D085CB" w:rsidR="00F111BF" w:rsidRPr="000E1A5F" w:rsidRDefault="00F111BF" w:rsidP="00F111BF">
            <w:pPr>
              <w:jc w:val="center"/>
              <w:rPr>
                <w:rFonts w:ascii="Calibri" w:hAnsi="Calibri"/>
                <w:color w:val="000000"/>
                <w:szCs w:val="22"/>
                <w:lang w:val="en-GB"/>
                <w:rPrChange w:id="12242" w:author="Dioguardi, Fabio" w:date="2018-10-23T11:24:00Z">
                  <w:rPr>
                    <w:rFonts w:ascii="Calibri" w:hAnsi="Calibri"/>
                    <w:color w:val="000000"/>
                    <w:szCs w:val="22"/>
                  </w:rPr>
                </w:rPrChange>
              </w:rPr>
            </w:pPr>
            <w:r w:rsidRPr="000E1A5F">
              <w:rPr>
                <w:rFonts w:ascii="Calibri" w:hAnsi="Calibri"/>
                <w:color w:val="000000"/>
                <w:szCs w:val="22"/>
                <w:lang w:val="en-GB"/>
                <w:rPrChange w:id="12243" w:author="Dioguardi, Fabio" w:date="2018-10-23T11:24:00Z">
                  <w:rPr>
                    <w:rFonts w:ascii="Calibri" w:hAnsi="Calibri"/>
                    <w:color w:val="000000"/>
                    <w:szCs w:val="22"/>
                  </w:rPr>
                </w:rPrChange>
              </w:rPr>
              <w:t>48</w:t>
            </w:r>
          </w:p>
        </w:tc>
        <w:tc>
          <w:tcPr>
            <w:tcW w:w="1591" w:type="dxa"/>
            <w:vAlign w:val="bottom"/>
          </w:tcPr>
          <w:p w14:paraId="058F7BC9" w14:textId="14A96B0E" w:rsidR="00F111BF" w:rsidRPr="000E1A5F" w:rsidRDefault="00F111BF" w:rsidP="00F111BF">
            <w:pPr>
              <w:rPr>
                <w:rFonts w:ascii="Calibri" w:hAnsi="Calibri"/>
                <w:color w:val="000000"/>
                <w:szCs w:val="22"/>
                <w:lang w:val="en-GB"/>
                <w:rPrChange w:id="1224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45" w:author="Dioguardi, Fabio" w:date="2018-10-23T11:24:00Z">
                  <w:rPr>
                    <w:rFonts w:ascii="Calibri" w:hAnsi="Calibri"/>
                    <w:color w:val="000000"/>
                    <w:szCs w:val="22"/>
                  </w:rPr>
                </w:rPrChange>
              </w:rPr>
              <w:t>wtf_exp</w:t>
            </w:r>
            <w:proofErr w:type="spellEnd"/>
          </w:p>
        </w:tc>
        <w:tc>
          <w:tcPr>
            <w:tcW w:w="2923" w:type="dxa"/>
            <w:vAlign w:val="bottom"/>
          </w:tcPr>
          <w:p w14:paraId="6C8C926D" w14:textId="427CB54E" w:rsidR="00F111BF" w:rsidRPr="000E1A5F" w:rsidRDefault="00F111BF" w:rsidP="00F111BF">
            <w:pPr>
              <w:rPr>
                <w:rFonts w:ascii="Calibri" w:hAnsi="Calibri"/>
                <w:color w:val="000000"/>
                <w:szCs w:val="22"/>
                <w:lang w:val="en-GB"/>
                <w:rPrChange w:id="12246" w:author="Dioguardi, Fabio" w:date="2018-10-23T11:24:00Z">
                  <w:rPr>
                    <w:rFonts w:ascii="Calibri" w:hAnsi="Calibri"/>
                    <w:color w:val="000000"/>
                    <w:szCs w:val="22"/>
                  </w:rPr>
                </w:rPrChange>
              </w:rPr>
            </w:pPr>
            <w:r w:rsidRPr="000E1A5F">
              <w:rPr>
                <w:rFonts w:ascii="Calibri" w:hAnsi="Calibri"/>
                <w:color w:val="000000"/>
                <w:szCs w:val="22"/>
                <w:lang w:val="en-GB"/>
                <w:rPrChange w:id="12247" w:author="Dioguardi, Fabio" w:date="2018-10-23T11:24:00Z">
                  <w:rPr>
                    <w:rFonts w:ascii="Calibri" w:hAnsi="Calibri"/>
                    <w:color w:val="000000"/>
                    <w:szCs w:val="22"/>
                  </w:rPr>
                </w:rPrChange>
              </w:rPr>
              <w:t>weight factor exp. MER</w:t>
            </w:r>
          </w:p>
        </w:tc>
      </w:tr>
      <w:tr w:rsidR="00F111BF" w:rsidRPr="000E1A5F" w14:paraId="27D53B9B" w14:textId="77777777" w:rsidTr="003800B1">
        <w:tc>
          <w:tcPr>
            <w:tcW w:w="765" w:type="dxa"/>
            <w:vAlign w:val="center"/>
          </w:tcPr>
          <w:p w14:paraId="3EAB77E1" w14:textId="77777777" w:rsidR="00F111BF" w:rsidRPr="000E1A5F" w:rsidRDefault="00F111BF" w:rsidP="00F111BF">
            <w:pPr>
              <w:jc w:val="center"/>
              <w:rPr>
                <w:rFonts w:ascii="Calibri" w:hAnsi="Calibri"/>
                <w:color w:val="000000"/>
                <w:szCs w:val="22"/>
                <w:lang w:val="en-GB"/>
                <w:rPrChange w:id="12248" w:author="Dioguardi, Fabio" w:date="2018-10-23T11:24:00Z">
                  <w:rPr>
                    <w:rFonts w:ascii="Calibri" w:hAnsi="Calibri"/>
                    <w:color w:val="000000"/>
                    <w:szCs w:val="22"/>
                  </w:rPr>
                </w:rPrChange>
              </w:rPr>
            </w:pPr>
            <w:r w:rsidRPr="000E1A5F">
              <w:rPr>
                <w:rFonts w:ascii="Calibri" w:hAnsi="Calibri"/>
                <w:color w:val="000000"/>
                <w:szCs w:val="22"/>
                <w:lang w:val="en-GB"/>
                <w:rPrChange w:id="12249" w:author="Dioguardi, Fabio" w:date="2018-10-23T11:24:00Z">
                  <w:rPr>
                    <w:rFonts w:ascii="Calibri" w:hAnsi="Calibri"/>
                    <w:color w:val="000000"/>
                    <w:szCs w:val="22"/>
                  </w:rPr>
                </w:rPrChange>
              </w:rPr>
              <w:t>3</w:t>
            </w:r>
          </w:p>
        </w:tc>
        <w:tc>
          <w:tcPr>
            <w:tcW w:w="1414" w:type="dxa"/>
            <w:vAlign w:val="bottom"/>
          </w:tcPr>
          <w:p w14:paraId="5322C8E8" w14:textId="77777777" w:rsidR="00F111BF" w:rsidRPr="000E1A5F" w:rsidRDefault="00F111BF" w:rsidP="00F111BF">
            <w:pPr>
              <w:rPr>
                <w:rFonts w:ascii="Calibri" w:hAnsi="Calibri"/>
                <w:color w:val="000000"/>
                <w:szCs w:val="22"/>
                <w:lang w:val="en-GB"/>
                <w:rPrChange w:id="1225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51" w:author="Dioguardi, Fabio" w:date="2018-10-23T11:24:00Z">
                  <w:rPr>
                    <w:rFonts w:ascii="Calibri" w:hAnsi="Calibri"/>
                    <w:color w:val="000000"/>
                    <w:szCs w:val="22"/>
                  </w:rPr>
                </w:rPrChange>
              </w:rPr>
              <w:t>Hmin_obs</w:t>
            </w:r>
            <w:proofErr w:type="spellEnd"/>
          </w:p>
        </w:tc>
        <w:tc>
          <w:tcPr>
            <w:tcW w:w="2665" w:type="dxa"/>
            <w:tcBorders>
              <w:right w:val="single" w:sz="18" w:space="0" w:color="auto"/>
            </w:tcBorders>
            <w:vAlign w:val="bottom"/>
          </w:tcPr>
          <w:p w14:paraId="788241C5" w14:textId="77777777" w:rsidR="00F111BF" w:rsidRPr="000E1A5F" w:rsidRDefault="00F111BF" w:rsidP="00F111BF">
            <w:pPr>
              <w:rPr>
                <w:rFonts w:ascii="Calibri" w:hAnsi="Calibri"/>
                <w:color w:val="000000"/>
                <w:szCs w:val="22"/>
                <w:lang w:val="en-GB"/>
                <w:rPrChange w:id="12252" w:author="Dioguardi, Fabio" w:date="2018-10-23T11:24:00Z">
                  <w:rPr>
                    <w:rFonts w:ascii="Calibri" w:hAnsi="Calibri"/>
                    <w:color w:val="000000"/>
                    <w:szCs w:val="22"/>
                  </w:rPr>
                </w:rPrChange>
              </w:rPr>
            </w:pPr>
            <w:r w:rsidRPr="000E1A5F">
              <w:rPr>
                <w:rFonts w:ascii="Calibri" w:hAnsi="Calibri"/>
                <w:color w:val="000000"/>
                <w:szCs w:val="22"/>
                <w:lang w:val="en-GB"/>
                <w:rPrChange w:id="12253" w:author="Dioguardi, Fabio" w:date="2018-10-23T11:24:00Z">
                  <w:rPr>
                    <w:rFonts w:ascii="Calibri" w:hAnsi="Calibri"/>
                    <w:color w:val="000000"/>
                    <w:szCs w:val="22"/>
                  </w:rPr>
                </w:rPrChange>
              </w:rPr>
              <w:t xml:space="preserve">min observed </w:t>
            </w:r>
            <w:proofErr w:type="spellStart"/>
            <w:r w:rsidRPr="000E1A5F">
              <w:rPr>
                <w:rFonts w:ascii="Calibri" w:hAnsi="Calibri"/>
                <w:color w:val="000000"/>
                <w:szCs w:val="22"/>
                <w:lang w:val="en-GB"/>
                <w:rPrChange w:id="12254" w:author="Dioguardi, Fabio" w:date="2018-10-23T11:24:00Z">
                  <w:rPr>
                    <w:rFonts w:ascii="Calibri" w:hAnsi="Calibri"/>
                    <w:color w:val="000000"/>
                    <w:szCs w:val="22"/>
                  </w:rPr>
                </w:rPrChange>
              </w:rPr>
              <w:t>pl</w:t>
            </w:r>
            <w:proofErr w:type="spellEnd"/>
            <w:r w:rsidRPr="000E1A5F">
              <w:rPr>
                <w:rFonts w:ascii="Calibri" w:hAnsi="Calibri"/>
                <w:color w:val="000000"/>
                <w:szCs w:val="22"/>
                <w:lang w:val="en-GB"/>
                <w:rPrChange w:id="12255" w:author="Dioguardi, Fabio" w:date="2018-10-23T11:24:00Z">
                  <w:rPr>
                    <w:rFonts w:ascii="Calibri" w:hAnsi="Calibri"/>
                    <w:color w:val="000000"/>
                    <w:szCs w:val="22"/>
                  </w:rPr>
                </w:rPrChange>
              </w:rPr>
              <w:t xml:space="preserve"> height</w:t>
            </w:r>
          </w:p>
        </w:tc>
        <w:tc>
          <w:tcPr>
            <w:tcW w:w="707" w:type="dxa"/>
            <w:tcBorders>
              <w:left w:val="single" w:sz="18" w:space="0" w:color="auto"/>
            </w:tcBorders>
            <w:vAlign w:val="center"/>
          </w:tcPr>
          <w:p w14:paraId="38222C6F" w14:textId="45444B2D" w:rsidR="00F111BF" w:rsidRPr="000E1A5F" w:rsidRDefault="00F111BF" w:rsidP="00F111BF">
            <w:pPr>
              <w:jc w:val="center"/>
              <w:rPr>
                <w:rFonts w:ascii="Calibri" w:hAnsi="Calibri"/>
                <w:color w:val="000000"/>
                <w:szCs w:val="22"/>
                <w:lang w:val="en-GB"/>
                <w:rPrChange w:id="12256" w:author="Dioguardi, Fabio" w:date="2018-10-23T11:24:00Z">
                  <w:rPr>
                    <w:rFonts w:ascii="Calibri" w:hAnsi="Calibri"/>
                    <w:color w:val="000000"/>
                    <w:szCs w:val="22"/>
                  </w:rPr>
                </w:rPrChange>
              </w:rPr>
            </w:pPr>
            <w:r w:rsidRPr="000E1A5F">
              <w:rPr>
                <w:rFonts w:ascii="Calibri" w:hAnsi="Calibri"/>
                <w:color w:val="000000"/>
                <w:szCs w:val="22"/>
                <w:lang w:val="en-GB"/>
                <w:rPrChange w:id="12257" w:author="Dioguardi, Fabio" w:date="2018-10-23T11:24:00Z">
                  <w:rPr>
                    <w:rFonts w:ascii="Calibri" w:hAnsi="Calibri"/>
                    <w:color w:val="000000"/>
                    <w:szCs w:val="22"/>
                  </w:rPr>
                </w:rPrChange>
              </w:rPr>
              <w:t>49</w:t>
            </w:r>
          </w:p>
        </w:tc>
        <w:tc>
          <w:tcPr>
            <w:tcW w:w="1591" w:type="dxa"/>
            <w:vAlign w:val="bottom"/>
          </w:tcPr>
          <w:p w14:paraId="120F808F" w14:textId="6804CF04" w:rsidR="00F111BF" w:rsidRPr="000E1A5F" w:rsidRDefault="00F111BF" w:rsidP="00F111BF">
            <w:pPr>
              <w:rPr>
                <w:rFonts w:ascii="Calibri" w:hAnsi="Calibri"/>
                <w:color w:val="000000"/>
                <w:szCs w:val="22"/>
                <w:lang w:val="en-GB"/>
                <w:rPrChange w:id="1225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59" w:author="Dioguardi, Fabio" w:date="2018-10-23T11:24:00Z">
                  <w:rPr>
                    <w:rFonts w:ascii="Calibri" w:hAnsi="Calibri"/>
                    <w:color w:val="000000"/>
                    <w:szCs w:val="22"/>
                  </w:rPr>
                </w:rPrChange>
              </w:rPr>
              <w:t>wtf_con</w:t>
            </w:r>
            <w:proofErr w:type="spellEnd"/>
          </w:p>
        </w:tc>
        <w:tc>
          <w:tcPr>
            <w:tcW w:w="2923" w:type="dxa"/>
            <w:vAlign w:val="bottom"/>
          </w:tcPr>
          <w:p w14:paraId="77C3A671" w14:textId="1B86CC35" w:rsidR="00F111BF" w:rsidRPr="000E1A5F" w:rsidRDefault="00F111BF" w:rsidP="00F111BF">
            <w:pPr>
              <w:rPr>
                <w:rFonts w:ascii="Calibri" w:hAnsi="Calibri"/>
                <w:color w:val="000000"/>
                <w:szCs w:val="22"/>
                <w:lang w:val="en-GB"/>
                <w:rPrChange w:id="12260" w:author="Dioguardi, Fabio" w:date="2018-10-23T11:24:00Z">
                  <w:rPr>
                    <w:rFonts w:ascii="Calibri" w:hAnsi="Calibri"/>
                    <w:color w:val="000000"/>
                    <w:szCs w:val="22"/>
                  </w:rPr>
                </w:rPrChange>
              </w:rPr>
            </w:pPr>
            <w:r w:rsidRPr="000E1A5F">
              <w:rPr>
                <w:rFonts w:ascii="Calibri" w:hAnsi="Calibri"/>
                <w:color w:val="000000"/>
                <w:szCs w:val="22"/>
                <w:lang w:val="en-GB"/>
                <w:rPrChange w:id="12261" w:author="Dioguardi, Fabio" w:date="2018-10-23T11:24:00Z">
                  <w:rPr>
                    <w:rFonts w:ascii="Calibri" w:hAnsi="Calibri"/>
                    <w:color w:val="000000"/>
                    <w:szCs w:val="22"/>
                  </w:rPr>
                </w:rPrChange>
              </w:rPr>
              <w:t>weight factor conv. MER</w:t>
            </w:r>
          </w:p>
        </w:tc>
      </w:tr>
      <w:tr w:rsidR="00F111BF" w:rsidRPr="000E1A5F" w14:paraId="7D912695" w14:textId="77777777" w:rsidTr="003800B1">
        <w:tc>
          <w:tcPr>
            <w:tcW w:w="765" w:type="dxa"/>
            <w:vAlign w:val="center"/>
          </w:tcPr>
          <w:p w14:paraId="3A5C7B35" w14:textId="77777777" w:rsidR="00F111BF" w:rsidRPr="000E1A5F" w:rsidRDefault="00F111BF" w:rsidP="00F111BF">
            <w:pPr>
              <w:jc w:val="center"/>
              <w:rPr>
                <w:rFonts w:ascii="Calibri" w:hAnsi="Calibri"/>
                <w:color w:val="000000"/>
                <w:szCs w:val="22"/>
                <w:lang w:val="en-GB"/>
                <w:rPrChange w:id="12262" w:author="Dioguardi, Fabio" w:date="2018-10-23T11:24:00Z">
                  <w:rPr>
                    <w:rFonts w:ascii="Calibri" w:hAnsi="Calibri"/>
                    <w:color w:val="000000"/>
                    <w:szCs w:val="22"/>
                  </w:rPr>
                </w:rPrChange>
              </w:rPr>
            </w:pPr>
            <w:r w:rsidRPr="000E1A5F">
              <w:rPr>
                <w:rFonts w:ascii="Calibri" w:hAnsi="Calibri"/>
                <w:color w:val="000000"/>
                <w:szCs w:val="22"/>
                <w:lang w:val="en-GB"/>
                <w:rPrChange w:id="12263" w:author="Dioguardi, Fabio" w:date="2018-10-23T11:24:00Z">
                  <w:rPr>
                    <w:rFonts w:ascii="Calibri" w:hAnsi="Calibri"/>
                    <w:color w:val="000000"/>
                    <w:szCs w:val="22"/>
                  </w:rPr>
                </w:rPrChange>
              </w:rPr>
              <w:t>4</w:t>
            </w:r>
          </w:p>
        </w:tc>
        <w:tc>
          <w:tcPr>
            <w:tcW w:w="1414" w:type="dxa"/>
            <w:vAlign w:val="bottom"/>
          </w:tcPr>
          <w:p w14:paraId="08EF6830" w14:textId="77777777" w:rsidR="00F111BF" w:rsidRPr="000E1A5F" w:rsidRDefault="00F111BF" w:rsidP="00F111BF">
            <w:pPr>
              <w:rPr>
                <w:rFonts w:ascii="Calibri" w:hAnsi="Calibri"/>
                <w:color w:val="000000"/>
                <w:szCs w:val="22"/>
                <w:lang w:val="en-GB"/>
                <w:rPrChange w:id="1226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65" w:author="Dioguardi, Fabio" w:date="2018-10-23T11:24:00Z">
                  <w:rPr>
                    <w:rFonts w:ascii="Calibri" w:hAnsi="Calibri"/>
                    <w:color w:val="000000"/>
                    <w:szCs w:val="22"/>
                  </w:rPr>
                </w:rPrChange>
              </w:rPr>
              <w:t>Hmax_obs</w:t>
            </w:r>
            <w:proofErr w:type="spellEnd"/>
          </w:p>
        </w:tc>
        <w:tc>
          <w:tcPr>
            <w:tcW w:w="2665" w:type="dxa"/>
            <w:tcBorders>
              <w:right w:val="single" w:sz="18" w:space="0" w:color="auto"/>
            </w:tcBorders>
            <w:vAlign w:val="bottom"/>
          </w:tcPr>
          <w:p w14:paraId="637CBB4C" w14:textId="77777777" w:rsidR="00F111BF" w:rsidRPr="000E1A5F" w:rsidRDefault="00F111BF" w:rsidP="00F111BF">
            <w:pPr>
              <w:rPr>
                <w:rFonts w:ascii="Calibri" w:hAnsi="Calibri"/>
                <w:color w:val="000000"/>
                <w:szCs w:val="22"/>
                <w:lang w:val="en-GB"/>
                <w:rPrChange w:id="12266" w:author="Dioguardi, Fabio" w:date="2018-10-23T11:24:00Z">
                  <w:rPr>
                    <w:rFonts w:ascii="Calibri" w:hAnsi="Calibri"/>
                    <w:color w:val="000000"/>
                    <w:szCs w:val="22"/>
                  </w:rPr>
                </w:rPrChange>
              </w:rPr>
            </w:pPr>
            <w:r w:rsidRPr="000E1A5F">
              <w:rPr>
                <w:rFonts w:ascii="Calibri" w:hAnsi="Calibri"/>
                <w:color w:val="000000"/>
                <w:szCs w:val="22"/>
                <w:lang w:val="en-GB"/>
                <w:rPrChange w:id="12267" w:author="Dioguardi, Fabio" w:date="2018-10-23T11:24:00Z">
                  <w:rPr>
                    <w:rFonts w:ascii="Calibri" w:hAnsi="Calibri"/>
                    <w:color w:val="000000"/>
                    <w:szCs w:val="22"/>
                  </w:rPr>
                </w:rPrChange>
              </w:rPr>
              <w:t xml:space="preserve">maximum </w:t>
            </w:r>
            <w:proofErr w:type="spellStart"/>
            <w:r w:rsidRPr="000E1A5F">
              <w:rPr>
                <w:rFonts w:ascii="Calibri" w:hAnsi="Calibri"/>
                <w:color w:val="000000"/>
                <w:szCs w:val="22"/>
                <w:lang w:val="en-GB"/>
                <w:rPrChange w:id="12268" w:author="Dioguardi, Fabio" w:date="2018-10-23T11:24:00Z">
                  <w:rPr>
                    <w:rFonts w:ascii="Calibri" w:hAnsi="Calibri"/>
                    <w:color w:val="000000"/>
                    <w:szCs w:val="22"/>
                  </w:rPr>
                </w:rPrChange>
              </w:rPr>
              <w:t>obs</w:t>
            </w:r>
            <w:proofErr w:type="spellEnd"/>
            <w:r w:rsidRPr="000E1A5F">
              <w:rPr>
                <w:rFonts w:ascii="Calibri" w:hAnsi="Calibri"/>
                <w:color w:val="000000"/>
                <w:szCs w:val="22"/>
                <w:lang w:val="en-GB"/>
                <w:rPrChange w:id="12269"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270" w:author="Dioguardi, Fabio" w:date="2018-10-23T11:24:00Z">
                  <w:rPr>
                    <w:rFonts w:ascii="Calibri" w:hAnsi="Calibri"/>
                    <w:color w:val="000000"/>
                    <w:szCs w:val="22"/>
                  </w:rPr>
                </w:rPrChange>
              </w:rPr>
              <w:t>pl</w:t>
            </w:r>
            <w:proofErr w:type="spellEnd"/>
            <w:r w:rsidRPr="000E1A5F">
              <w:rPr>
                <w:rFonts w:ascii="Calibri" w:hAnsi="Calibri"/>
                <w:color w:val="000000"/>
                <w:szCs w:val="22"/>
                <w:lang w:val="en-GB"/>
                <w:rPrChange w:id="12271" w:author="Dioguardi, Fabio" w:date="2018-10-23T11:24:00Z">
                  <w:rPr>
                    <w:rFonts w:ascii="Calibri" w:hAnsi="Calibri"/>
                    <w:color w:val="000000"/>
                    <w:szCs w:val="22"/>
                  </w:rPr>
                </w:rPrChange>
              </w:rPr>
              <w:t xml:space="preserve"> h</w:t>
            </w:r>
          </w:p>
        </w:tc>
        <w:tc>
          <w:tcPr>
            <w:tcW w:w="707" w:type="dxa"/>
            <w:tcBorders>
              <w:left w:val="single" w:sz="18" w:space="0" w:color="auto"/>
            </w:tcBorders>
            <w:vAlign w:val="center"/>
          </w:tcPr>
          <w:p w14:paraId="432A45D9" w14:textId="1D54DB7B" w:rsidR="00F111BF" w:rsidRPr="000E1A5F" w:rsidRDefault="00F111BF" w:rsidP="00F111BF">
            <w:pPr>
              <w:jc w:val="center"/>
              <w:rPr>
                <w:rFonts w:ascii="Calibri" w:hAnsi="Calibri"/>
                <w:color w:val="000000"/>
                <w:szCs w:val="22"/>
                <w:lang w:val="en-GB"/>
                <w:rPrChange w:id="12272" w:author="Dioguardi, Fabio" w:date="2018-10-23T11:24:00Z">
                  <w:rPr>
                    <w:rFonts w:ascii="Calibri" w:hAnsi="Calibri"/>
                    <w:color w:val="000000"/>
                    <w:szCs w:val="22"/>
                  </w:rPr>
                </w:rPrChange>
              </w:rPr>
            </w:pPr>
            <w:r w:rsidRPr="000E1A5F">
              <w:rPr>
                <w:rFonts w:ascii="Calibri" w:hAnsi="Calibri"/>
                <w:color w:val="000000"/>
                <w:szCs w:val="22"/>
                <w:lang w:val="en-GB"/>
                <w:rPrChange w:id="12273" w:author="Dioguardi, Fabio" w:date="2018-10-23T11:24:00Z">
                  <w:rPr>
                    <w:rFonts w:ascii="Calibri" w:hAnsi="Calibri"/>
                    <w:color w:val="000000"/>
                    <w:szCs w:val="22"/>
                  </w:rPr>
                </w:rPrChange>
              </w:rPr>
              <w:t>50</w:t>
            </w:r>
          </w:p>
        </w:tc>
        <w:tc>
          <w:tcPr>
            <w:tcW w:w="1591" w:type="dxa"/>
            <w:vAlign w:val="bottom"/>
          </w:tcPr>
          <w:p w14:paraId="47C67D9C" w14:textId="5B74C96F" w:rsidR="00F111BF" w:rsidRPr="000E1A5F" w:rsidRDefault="00F111BF" w:rsidP="00F111BF">
            <w:pPr>
              <w:rPr>
                <w:rFonts w:ascii="Calibri" w:hAnsi="Calibri"/>
                <w:color w:val="000000"/>
                <w:szCs w:val="22"/>
                <w:lang w:val="en-GB"/>
                <w:rPrChange w:id="1227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75" w:author="Dioguardi, Fabio" w:date="2018-10-23T11:24:00Z">
                  <w:rPr>
                    <w:rFonts w:ascii="Calibri" w:hAnsi="Calibri"/>
                    <w:color w:val="000000"/>
                    <w:szCs w:val="22"/>
                  </w:rPr>
                </w:rPrChange>
              </w:rPr>
              <w:t>oo_manual</w:t>
            </w:r>
            <w:proofErr w:type="spellEnd"/>
          </w:p>
        </w:tc>
        <w:tc>
          <w:tcPr>
            <w:tcW w:w="2923" w:type="dxa"/>
            <w:vAlign w:val="bottom"/>
          </w:tcPr>
          <w:p w14:paraId="24CD931B" w14:textId="2A6099AB" w:rsidR="00F111BF" w:rsidRPr="000E1A5F" w:rsidRDefault="00F111BF" w:rsidP="00F111BF">
            <w:pPr>
              <w:rPr>
                <w:rFonts w:ascii="Calibri" w:hAnsi="Calibri"/>
                <w:color w:val="000000"/>
                <w:szCs w:val="22"/>
                <w:lang w:val="en-GB"/>
                <w:rPrChange w:id="12276"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277" w:author="Dioguardi, Fabio" w:date="2018-10-23T11:24:00Z">
                  <w:rPr>
                    <w:rFonts w:ascii="Calibri" w:hAnsi="Calibri"/>
                    <w:color w:val="000000"/>
                    <w:szCs w:val="22"/>
                  </w:rPr>
                </w:rPrChange>
              </w:rPr>
              <w:t>man</w:t>
            </w:r>
            <w:proofErr w:type="gramEnd"/>
            <w:r w:rsidRPr="000E1A5F">
              <w:rPr>
                <w:rFonts w:ascii="Calibri" w:hAnsi="Calibri"/>
                <w:color w:val="000000"/>
                <w:szCs w:val="22"/>
                <w:lang w:val="en-GB"/>
                <w:rPrChange w:id="12278" w:author="Dioguardi, Fabio" w:date="2018-10-23T11:24:00Z">
                  <w:rPr>
                    <w:rFonts w:ascii="Calibri" w:hAnsi="Calibri"/>
                    <w:color w:val="000000"/>
                    <w:szCs w:val="22"/>
                  </w:rPr>
                </w:rPrChange>
              </w:rPr>
              <w:t>. added MER on/off</w:t>
            </w:r>
          </w:p>
        </w:tc>
      </w:tr>
      <w:tr w:rsidR="00F111BF" w:rsidRPr="000E1A5F" w14:paraId="043411FA" w14:textId="77777777" w:rsidTr="003800B1">
        <w:tc>
          <w:tcPr>
            <w:tcW w:w="765" w:type="dxa"/>
            <w:vAlign w:val="center"/>
          </w:tcPr>
          <w:p w14:paraId="44820FAD" w14:textId="77777777" w:rsidR="00F111BF" w:rsidRPr="000E1A5F" w:rsidRDefault="00F111BF" w:rsidP="00F111BF">
            <w:pPr>
              <w:jc w:val="center"/>
              <w:rPr>
                <w:rFonts w:ascii="Calibri" w:hAnsi="Calibri"/>
                <w:color w:val="000000"/>
                <w:szCs w:val="22"/>
                <w:lang w:val="en-GB"/>
                <w:rPrChange w:id="12279" w:author="Dioguardi, Fabio" w:date="2018-10-23T11:24:00Z">
                  <w:rPr>
                    <w:rFonts w:ascii="Calibri" w:hAnsi="Calibri"/>
                    <w:color w:val="000000"/>
                    <w:szCs w:val="22"/>
                  </w:rPr>
                </w:rPrChange>
              </w:rPr>
            </w:pPr>
            <w:r w:rsidRPr="000E1A5F">
              <w:rPr>
                <w:rFonts w:ascii="Calibri" w:hAnsi="Calibri"/>
                <w:color w:val="000000"/>
                <w:szCs w:val="22"/>
                <w:lang w:val="en-GB"/>
                <w:rPrChange w:id="12280" w:author="Dioguardi, Fabio" w:date="2018-10-23T11:24:00Z">
                  <w:rPr>
                    <w:rFonts w:ascii="Calibri" w:hAnsi="Calibri"/>
                    <w:color w:val="000000"/>
                    <w:szCs w:val="22"/>
                  </w:rPr>
                </w:rPrChange>
              </w:rPr>
              <w:t>5</w:t>
            </w:r>
          </w:p>
        </w:tc>
        <w:tc>
          <w:tcPr>
            <w:tcW w:w="1414" w:type="dxa"/>
            <w:vAlign w:val="bottom"/>
          </w:tcPr>
          <w:p w14:paraId="4CA028E7" w14:textId="77777777" w:rsidR="00F111BF" w:rsidRPr="000E1A5F" w:rsidRDefault="00F111BF" w:rsidP="00F111BF">
            <w:pPr>
              <w:rPr>
                <w:rFonts w:ascii="Calibri" w:hAnsi="Calibri"/>
                <w:color w:val="000000"/>
                <w:szCs w:val="22"/>
                <w:lang w:val="en-GB"/>
                <w:rPrChange w:id="1228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82" w:author="Dioguardi, Fabio" w:date="2018-10-23T11:24:00Z">
                  <w:rPr>
                    <w:rFonts w:ascii="Calibri" w:hAnsi="Calibri"/>
                    <w:color w:val="000000"/>
                    <w:szCs w:val="22"/>
                  </w:rPr>
                </w:rPrChange>
              </w:rPr>
              <w:t>OBS_on</w:t>
            </w:r>
            <w:proofErr w:type="spellEnd"/>
          </w:p>
        </w:tc>
        <w:tc>
          <w:tcPr>
            <w:tcW w:w="2665" w:type="dxa"/>
            <w:tcBorders>
              <w:right w:val="single" w:sz="18" w:space="0" w:color="auto"/>
            </w:tcBorders>
            <w:vAlign w:val="bottom"/>
          </w:tcPr>
          <w:p w14:paraId="374E0394" w14:textId="77777777" w:rsidR="00F111BF" w:rsidRPr="000E1A5F" w:rsidRDefault="00F111BF" w:rsidP="00F111BF">
            <w:pPr>
              <w:rPr>
                <w:rFonts w:ascii="Calibri" w:hAnsi="Calibri"/>
                <w:color w:val="000000"/>
                <w:szCs w:val="22"/>
                <w:lang w:val="en-GB"/>
                <w:rPrChange w:id="1228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84" w:author="Dioguardi, Fabio" w:date="2018-10-23T11:24:00Z">
                  <w:rPr>
                    <w:rFonts w:ascii="Calibri" w:hAnsi="Calibri"/>
                    <w:color w:val="000000"/>
                    <w:szCs w:val="22"/>
                  </w:rPr>
                </w:rPrChange>
              </w:rPr>
              <w:t>obs</w:t>
            </w:r>
            <w:proofErr w:type="spellEnd"/>
            <w:r w:rsidRPr="000E1A5F">
              <w:rPr>
                <w:rFonts w:ascii="Calibri" w:hAnsi="Calibri"/>
                <w:color w:val="000000"/>
                <w:szCs w:val="22"/>
                <w:lang w:val="en-GB"/>
                <w:rPrChange w:id="12285" w:author="Dioguardi, Fabio" w:date="2018-10-23T11:24:00Z">
                  <w:rPr>
                    <w:rFonts w:ascii="Calibri" w:hAnsi="Calibri"/>
                    <w:color w:val="000000"/>
                    <w:szCs w:val="22"/>
                  </w:rPr>
                </w:rPrChange>
              </w:rPr>
              <w:t xml:space="preserve"> data stream activated </w:t>
            </w:r>
          </w:p>
        </w:tc>
        <w:tc>
          <w:tcPr>
            <w:tcW w:w="707" w:type="dxa"/>
            <w:tcBorders>
              <w:left w:val="single" w:sz="18" w:space="0" w:color="auto"/>
            </w:tcBorders>
            <w:vAlign w:val="center"/>
          </w:tcPr>
          <w:p w14:paraId="46EC208D" w14:textId="56F3EFA4" w:rsidR="00F111BF" w:rsidRPr="000E1A5F" w:rsidRDefault="00F111BF" w:rsidP="00F111BF">
            <w:pPr>
              <w:jc w:val="center"/>
              <w:rPr>
                <w:rFonts w:ascii="Calibri" w:hAnsi="Calibri"/>
                <w:color w:val="000000"/>
                <w:szCs w:val="22"/>
                <w:lang w:val="en-GB"/>
                <w:rPrChange w:id="12286" w:author="Dioguardi, Fabio" w:date="2018-10-23T11:24:00Z">
                  <w:rPr>
                    <w:rFonts w:ascii="Calibri" w:hAnsi="Calibri"/>
                    <w:color w:val="000000"/>
                    <w:szCs w:val="22"/>
                  </w:rPr>
                </w:rPrChange>
              </w:rPr>
            </w:pPr>
            <w:r w:rsidRPr="000E1A5F">
              <w:rPr>
                <w:rFonts w:ascii="Calibri" w:hAnsi="Calibri"/>
                <w:color w:val="000000"/>
                <w:szCs w:val="22"/>
                <w:lang w:val="en-GB"/>
                <w:rPrChange w:id="12287" w:author="Dioguardi, Fabio" w:date="2018-10-23T11:24:00Z">
                  <w:rPr>
                    <w:rFonts w:ascii="Calibri" w:hAnsi="Calibri"/>
                    <w:color w:val="000000"/>
                    <w:szCs w:val="22"/>
                  </w:rPr>
                </w:rPrChange>
              </w:rPr>
              <w:t>51</w:t>
            </w:r>
          </w:p>
        </w:tc>
        <w:tc>
          <w:tcPr>
            <w:tcW w:w="1591" w:type="dxa"/>
            <w:vAlign w:val="bottom"/>
          </w:tcPr>
          <w:p w14:paraId="6BA9AE9E" w14:textId="673D3B18" w:rsidR="00F111BF" w:rsidRPr="000E1A5F" w:rsidRDefault="00F111BF" w:rsidP="00F111BF">
            <w:pPr>
              <w:rPr>
                <w:rFonts w:ascii="Calibri" w:hAnsi="Calibri"/>
                <w:color w:val="000000"/>
                <w:szCs w:val="22"/>
                <w:lang w:val="en-GB"/>
                <w:rPrChange w:id="1228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89" w:author="Dioguardi, Fabio" w:date="2018-10-23T11:24:00Z">
                  <w:rPr>
                    <w:rFonts w:ascii="Calibri" w:hAnsi="Calibri"/>
                    <w:color w:val="000000"/>
                    <w:szCs w:val="22"/>
                  </w:rPr>
                </w:rPrChange>
              </w:rPr>
              <w:t>wtf_manual</w:t>
            </w:r>
            <w:proofErr w:type="spellEnd"/>
          </w:p>
        </w:tc>
        <w:tc>
          <w:tcPr>
            <w:tcW w:w="2923" w:type="dxa"/>
            <w:vAlign w:val="bottom"/>
          </w:tcPr>
          <w:p w14:paraId="679CC4BA" w14:textId="331103BA" w:rsidR="00F111BF" w:rsidRPr="000E1A5F" w:rsidRDefault="00F111BF" w:rsidP="00F111BF">
            <w:pPr>
              <w:rPr>
                <w:rFonts w:ascii="Calibri" w:hAnsi="Calibri"/>
                <w:color w:val="000000"/>
                <w:szCs w:val="22"/>
                <w:lang w:val="en-GB"/>
                <w:rPrChange w:id="12290"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291" w:author="Dioguardi, Fabio" w:date="2018-10-23T11:24:00Z">
                  <w:rPr>
                    <w:rFonts w:ascii="Calibri" w:hAnsi="Calibri"/>
                    <w:color w:val="000000"/>
                    <w:szCs w:val="22"/>
                  </w:rPr>
                </w:rPrChange>
              </w:rPr>
              <w:t>last</w:t>
            </w:r>
            <w:proofErr w:type="gramEnd"/>
            <w:r w:rsidRPr="000E1A5F">
              <w:rPr>
                <w:rFonts w:ascii="Calibri" w:hAnsi="Calibri"/>
                <w:color w:val="000000"/>
                <w:szCs w:val="22"/>
                <w:lang w:val="en-GB"/>
                <w:rPrChange w:id="12292" w:author="Dioguardi, Fabio" w:date="2018-10-23T11:24:00Z">
                  <w:rPr>
                    <w:rFonts w:ascii="Calibri" w:hAnsi="Calibri"/>
                    <w:color w:val="000000"/>
                    <w:szCs w:val="22"/>
                  </w:rPr>
                </w:rPrChange>
              </w:rPr>
              <w:t xml:space="preserve"> w f man. added MER</w:t>
            </w:r>
          </w:p>
        </w:tc>
      </w:tr>
      <w:tr w:rsidR="00F111BF" w:rsidRPr="000E1A5F" w14:paraId="53D7B091" w14:textId="77777777" w:rsidTr="003800B1">
        <w:tc>
          <w:tcPr>
            <w:tcW w:w="765" w:type="dxa"/>
            <w:vAlign w:val="center"/>
          </w:tcPr>
          <w:p w14:paraId="5CA267B4" w14:textId="77777777" w:rsidR="00F111BF" w:rsidRPr="000E1A5F" w:rsidRDefault="00F111BF" w:rsidP="00F111BF">
            <w:pPr>
              <w:jc w:val="center"/>
              <w:rPr>
                <w:rFonts w:ascii="Calibri" w:hAnsi="Calibri"/>
                <w:color w:val="000000"/>
                <w:szCs w:val="22"/>
                <w:lang w:val="en-GB"/>
                <w:rPrChange w:id="12293" w:author="Dioguardi, Fabio" w:date="2018-10-23T11:24:00Z">
                  <w:rPr>
                    <w:rFonts w:ascii="Calibri" w:hAnsi="Calibri"/>
                    <w:color w:val="000000"/>
                    <w:szCs w:val="22"/>
                  </w:rPr>
                </w:rPrChange>
              </w:rPr>
            </w:pPr>
            <w:r w:rsidRPr="000E1A5F">
              <w:rPr>
                <w:rFonts w:ascii="Calibri" w:hAnsi="Calibri"/>
                <w:color w:val="000000"/>
                <w:szCs w:val="22"/>
                <w:lang w:val="en-GB"/>
                <w:rPrChange w:id="12294" w:author="Dioguardi, Fabio" w:date="2018-10-23T11:24:00Z">
                  <w:rPr>
                    <w:rFonts w:ascii="Calibri" w:hAnsi="Calibri"/>
                    <w:color w:val="000000"/>
                    <w:szCs w:val="22"/>
                  </w:rPr>
                </w:rPrChange>
              </w:rPr>
              <w:t>6</w:t>
            </w:r>
          </w:p>
        </w:tc>
        <w:tc>
          <w:tcPr>
            <w:tcW w:w="1414" w:type="dxa"/>
            <w:vAlign w:val="bottom"/>
          </w:tcPr>
          <w:p w14:paraId="5D7153F5" w14:textId="77777777" w:rsidR="00F111BF" w:rsidRPr="000E1A5F" w:rsidRDefault="00F111BF" w:rsidP="00F111BF">
            <w:pPr>
              <w:rPr>
                <w:rFonts w:ascii="Calibri" w:hAnsi="Calibri"/>
                <w:color w:val="000000"/>
                <w:szCs w:val="22"/>
                <w:lang w:val="en-GB"/>
                <w:rPrChange w:id="1229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296" w:author="Dioguardi, Fabio" w:date="2018-10-23T11:24:00Z">
                  <w:rPr>
                    <w:rFonts w:ascii="Calibri" w:hAnsi="Calibri"/>
                    <w:color w:val="000000"/>
                    <w:szCs w:val="22"/>
                  </w:rPr>
                </w:rPrChange>
              </w:rPr>
              <w:t>qf_OBS</w:t>
            </w:r>
            <w:proofErr w:type="spellEnd"/>
          </w:p>
        </w:tc>
        <w:tc>
          <w:tcPr>
            <w:tcW w:w="2665" w:type="dxa"/>
            <w:tcBorders>
              <w:right w:val="single" w:sz="18" w:space="0" w:color="auto"/>
            </w:tcBorders>
            <w:vAlign w:val="bottom"/>
          </w:tcPr>
          <w:p w14:paraId="5FAEC999" w14:textId="77777777" w:rsidR="00F111BF" w:rsidRPr="000E1A5F" w:rsidRDefault="00F111BF" w:rsidP="00F111BF">
            <w:pPr>
              <w:rPr>
                <w:rFonts w:ascii="Calibri" w:hAnsi="Calibri"/>
                <w:color w:val="000000"/>
                <w:szCs w:val="22"/>
                <w:lang w:val="en-GB"/>
                <w:rPrChange w:id="12297" w:author="Dioguardi, Fabio" w:date="2018-10-23T11:24:00Z">
                  <w:rPr>
                    <w:rFonts w:ascii="Calibri" w:hAnsi="Calibri"/>
                    <w:color w:val="000000"/>
                    <w:szCs w:val="22"/>
                  </w:rPr>
                </w:rPrChange>
              </w:rPr>
            </w:pPr>
            <w:r w:rsidRPr="000E1A5F">
              <w:rPr>
                <w:rFonts w:ascii="Calibri" w:hAnsi="Calibri"/>
                <w:color w:val="000000"/>
                <w:szCs w:val="22"/>
                <w:lang w:val="en-GB"/>
                <w:rPrChange w:id="12298" w:author="Dioguardi, Fabio" w:date="2018-10-23T11:24:00Z">
                  <w:rPr>
                    <w:rFonts w:ascii="Calibri" w:hAnsi="Calibri"/>
                    <w:color w:val="000000"/>
                    <w:szCs w:val="22"/>
                  </w:rPr>
                </w:rPrChange>
              </w:rPr>
              <w:t>quality factor 1-4</w:t>
            </w:r>
          </w:p>
        </w:tc>
        <w:tc>
          <w:tcPr>
            <w:tcW w:w="707" w:type="dxa"/>
            <w:tcBorders>
              <w:left w:val="single" w:sz="18" w:space="0" w:color="auto"/>
            </w:tcBorders>
            <w:vAlign w:val="center"/>
          </w:tcPr>
          <w:p w14:paraId="4F78EC7D" w14:textId="2EC8C1A6" w:rsidR="00F111BF" w:rsidRPr="000E1A5F" w:rsidRDefault="00F111BF" w:rsidP="00F111BF">
            <w:pPr>
              <w:jc w:val="center"/>
              <w:rPr>
                <w:rFonts w:ascii="Calibri" w:hAnsi="Calibri"/>
                <w:color w:val="000000"/>
                <w:szCs w:val="22"/>
                <w:lang w:val="en-GB"/>
                <w:rPrChange w:id="12299" w:author="Dioguardi, Fabio" w:date="2018-10-23T11:24:00Z">
                  <w:rPr>
                    <w:rFonts w:ascii="Calibri" w:hAnsi="Calibri"/>
                    <w:color w:val="000000"/>
                    <w:szCs w:val="22"/>
                  </w:rPr>
                </w:rPrChange>
              </w:rPr>
            </w:pPr>
            <w:r w:rsidRPr="000E1A5F">
              <w:rPr>
                <w:rFonts w:ascii="Calibri" w:hAnsi="Calibri"/>
                <w:color w:val="000000"/>
                <w:szCs w:val="22"/>
                <w:lang w:val="en-GB"/>
                <w:rPrChange w:id="12300" w:author="Dioguardi, Fabio" w:date="2018-10-23T11:24:00Z">
                  <w:rPr>
                    <w:rFonts w:ascii="Calibri" w:hAnsi="Calibri"/>
                    <w:color w:val="000000"/>
                    <w:szCs w:val="22"/>
                  </w:rPr>
                </w:rPrChange>
              </w:rPr>
              <w:t>52</w:t>
            </w:r>
          </w:p>
        </w:tc>
        <w:tc>
          <w:tcPr>
            <w:tcW w:w="1591" w:type="dxa"/>
            <w:vAlign w:val="bottom"/>
          </w:tcPr>
          <w:p w14:paraId="6D15658D" w14:textId="66B9D74B" w:rsidR="00F111BF" w:rsidRPr="000E1A5F" w:rsidRDefault="00F111BF" w:rsidP="00F111BF">
            <w:pPr>
              <w:rPr>
                <w:rFonts w:ascii="Calibri" w:hAnsi="Calibri"/>
                <w:color w:val="000000"/>
                <w:szCs w:val="22"/>
                <w:lang w:val="en-GB"/>
                <w:rPrChange w:id="1230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02" w:author="Dioguardi, Fabio" w:date="2018-10-23T11:24:00Z">
                  <w:rPr>
                    <w:rFonts w:ascii="Calibri" w:hAnsi="Calibri"/>
                    <w:color w:val="000000"/>
                    <w:szCs w:val="22"/>
                  </w:rPr>
                </w:rPrChange>
              </w:rPr>
              <w:t>min_manMER</w:t>
            </w:r>
            <w:proofErr w:type="spellEnd"/>
          </w:p>
        </w:tc>
        <w:tc>
          <w:tcPr>
            <w:tcW w:w="2923" w:type="dxa"/>
            <w:vAlign w:val="bottom"/>
          </w:tcPr>
          <w:p w14:paraId="68E5D2DF" w14:textId="028537DC" w:rsidR="00F111BF" w:rsidRPr="000E1A5F" w:rsidRDefault="00F111BF" w:rsidP="00F111BF">
            <w:pPr>
              <w:rPr>
                <w:rFonts w:ascii="Calibri" w:hAnsi="Calibri"/>
                <w:color w:val="000000"/>
                <w:szCs w:val="22"/>
                <w:lang w:val="en-GB"/>
                <w:rPrChange w:id="12303" w:author="Dioguardi, Fabio" w:date="2018-10-23T11:24:00Z">
                  <w:rPr>
                    <w:rFonts w:ascii="Calibri" w:hAnsi="Calibri"/>
                    <w:color w:val="000000"/>
                    <w:szCs w:val="22"/>
                  </w:rPr>
                </w:rPrChange>
              </w:rPr>
            </w:pPr>
            <w:r w:rsidRPr="000E1A5F">
              <w:rPr>
                <w:rFonts w:ascii="Calibri" w:hAnsi="Calibri"/>
                <w:color w:val="000000"/>
                <w:szCs w:val="22"/>
                <w:lang w:val="en-GB"/>
                <w:rPrChange w:id="12304" w:author="Dioguardi, Fabio" w:date="2018-10-23T11:24:00Z">
                  <w:rPr>
                    <w:rFonts w:ascii="Calibri" w:hAnsi="Calibri"/>
                    <w:color w:val="000000"/>
                    <w:szCs w:val="22"/>
                  </w:rPr>
                </w:rPrChange>
              </w:rPr>
              <w:t>minimum manual MER</w:t>
            </w:r>
          </w:p>
        </w:tc>
      </w:tr>
      <w:tr w:rsidR="00F111BF" w:rsidRPr="000E1A5F" w14:paraId="0EDAC32B" w14:textId="77777777" w:rsidTr="003800B1">
        <w:tc>
          <w:tcPr>
            <w:tcW w:w="765" w:type="dxa"/>
            <w:vAlign w:val="center"/>
          </w:tcPr>
          <w:p w14:paraId="149D98AC" w14:textId="77777777" w:rsidR="00F111BF" w:rsidRPr="000E1A5F" w:rsidRDefault="00F111BF" w:rsidP="00F111BF">
            <w:pPr>
              <w:jc w:val="center"/>
              <w:rPr>
                <w:rFonts w:ascii="Calibri" w:hAnsi="Calibri"/>
                <w:color w:val="000000"/>
                <w:szCs w:val="22"/>
                <w:lang w:val="en-GB"/>
                <w:rPrChange w:id="12305" w:author="Dioguardi, Fabio" w:date="2018-10-23T11:24:00Z">
                  <w:rPr>
                    <w:rFonts w:ascii="Calibri" w:hAnsi="Calibri"/>
                    <w:color w:val="000000"/>
                    <w:szCs w:val="22"/>
                  </w:rPr>
                </w:rPrChange>
              </w:rPr>
            </w:pPr>
            <w:r w:rsidRPr="000E1A5F">
              <w:rPr>
                <w:rFonts w:ascii="Calibri" w:hAnsi="Calibri"/>
                <w:color w:val="000000"/>
                <w:szCs w:val="22"/>
                <w:lang w:val="en-GB"/>
                <w:rPrChange w:id="12306" w:author="Dioguardi, Fabio" w:date="2018-10-23T11:24:00Z">
                  <w:rPr>
                    <w:rFonts w:ascii="Calibri" w:hAnsi="Calibri"/>
                    <w:color w:val="000000"/>
                    <w:szCs w:val="22"/>
                  </w:rPr>
                </w:rPrChange>
              </w:rPr>
              <w:t>7</w:t>
            </w:r>
          </w:p>
        </w:tc>
        <w:tc>
          <w:tcPr>
            <w:tcW w:w="1414" w:type="dxa"/>
            <w:vAlign w:val="bottom"/>
          </w:tcPr>
          <w:p w14:paraId="7CF6CAD5" w14:textId="77777777" w:rsidR="00F111BF" w:rsidRPr="000E1A5F" w:rsidRDefault="00F111BF" w:rsidP="00F111BF">
            <w:pPr>
              <w:rPr>
                <w:rFonts w:ascii="Calibri" w:hAnsi="Calibri"/>
                <w:color w:val="000000"/>
                <w:szCs w:val="22"/>
                <w:lang w:val="en-GB"/>
                <w:rPrChange w:id="12307" w:author="Dioguardi, Fabio" w:date="2018-10-23T11:24:00Z">
                  <w:rPr>
                    <w:rFonts w:ascii="Calibri" w:hAnsi="Calibri"/>
                    <w:color w:val="000000"/>
                    <w:szCs w:val="22"/>
                  </w:rPr>
                </w:rPrChange>
              </w:rPr>
            </w:pPr>
            <w:r w:rsidRPr="000E1A5F">
              <w:rPr>
                <w:rFonts w:ascii="Calibri" w:hAnsi="Calibri"/>
                <w:color w:val="000000"/>
                <w:szCs w:val="22"/>
                <w:lang w:val="en-GB"/>
                <w:rPrChange w:id="12308" w:author="Dioguardi, Fabio" w:date="2018-10-23T11:24:00Z">
                  <w:rPr>
                    <w:rFonts w:ascii="Calibri" w:hAnsi="Calibri"/>
                    <w:color w:val="000000"/>
                    <w:szCs w:val="22"/>
                  </w:rPr>
                </w:rPrChange>
              </w:rPr>
              <w:t>theta_a0</w:t>
            </w:r>
          </w:p>
        </w:tc>
        <w:tc>
          <w:tcPr>
            <w:tcW w:w="2665" w:type="dxa"/>
            <w:tcBorders>
              <w:right w:val="single" w:sz="18" w:space="0" w:color="auto"/>
            </w:tcBorders>
            <w:vAlign w:val="bottom"/>
          </w:tcPr>
          <w:p w14:paraId="22D0511B" w14:textId="77777777" w:rsidR="00F111BF" w:rsidRPr="000E1A5F" w:rsidRDefault="00F111BF" w:rsidP="00F111BF">
            <w:pPr>
              <w:rPr>
                <w:rFonts w:ascii="Calibri" w:hAnsi="Calibri"/>
                <w:color w:val="000000"/>
                <w:szCs w:val="22"/>
                <w:lang w:val="en-GB"/>
                <w:rPrChange w:id="12309" w:author="Dioguardi, Fabio" w:date="2018-10-23T11:24:00Z">
                  <w:rPr>
                    <w:rFonts w:ascii="Calibri" w:hAnsi="Calibri"/>
                    <w:color w:val="000000"/>
                    <w:szCs w:val="22"/>
                  </w:rPr>
                </w:rPrChange>
              </w:rPr>
            </w:pPr>
            <w:r w:rsidRPr="000E1A5F">
              <w:rPr>
                <w:rFonts w:ascii="Calibri" w:hAnsi="Calibri"/>
                <w:color w:val="000000"/>
                <w:szCs w:val="22"/>
                <w:lang w:val="en-GB"/>
                <w:rPrChange w:id="12310" w:author="Dioguardi, Fabio" w:date="2018-10-23T11:24:00Z">
                  <w:rPr>
                    <w:rFonts w:ascii="Calibri" w:hAnsi="Calibri"/>
                    <w:color w:val="000000"/>
                    <w:szCs w:val="22"/>
                  </w:rPr>
                </w:rPrChange>
              </w:rPr>
              <w:t>ambient temp at vent</w:t>
            </w:r>
          </w:p>
        </w:tc>
        <w:tc>
          <w:tcPr>
            <w:tcW w:w="707" w:type="dxa"/>
            <w:tcBorders>
              <w:left w:val="single" w:sz="18" w:space="0" w:color="auto"/>
            </w:tcBorders>
            <w:vAlign w:val="center"/>
          </w:tcPr>
          <w:p w14:paraId="2CC438E0" w14:textId="4BBC9DB5" w:rsidR="00F111BF" w:rsidRPr="000E1A5F" w:rsidRDefault="00F111BF" w:rsidP="00F111BF">
            <w:pPr>
              <w:jc w:val="center"/>
              <w:rPr>
                <w:rFonts w:ascii="Calibri" w:hAnsi="Calibri"/>
                <w:color w:val="000000"/>
                <w:szCs w:val="22"/>
                <w:lang w:val="en-GB"/>
                <w:rPrChange w:id="12311" w:author="Dioguardi, Fabio" w:date="2018-10-23T11:24:00Z">
                  <w:rPr>
                    <w:rFonts w:ascii="Calibri" w:hAnsi="Calibri"/>
                    <w:color w:val="000000"/>
                    <w:szCs w:val="22"/>
                  </w:rPr>
                </w:rPrChange>
              </w:rPr>
            </w:pPr>
            <w:r w:rsidRPr="000E1A5F">
              <w:rPr>
                <w:rFonts w:ascii="Calibri" w:hAnsi="Calibri"/>
                <w:color w:val="000000"/>
                <w:szCs w:val="22"/>
                <w:lang w:val="en-GB"/>
                <w:rPrChange w:id="12312" w:author="Dioguardi, Fabio" w:date="2018-10-23T11:24:00Z">
                  <w:rPr>
                    <w:rFonts w:ascii="Calibri" w:hAnsi="Calibri"/>
                    <w:color w:val="000000"/>
                    <w:szCs w:val="22"/>
                  </w:rPr>
                </w:rPrChange>
              </w:rPr>
              <w:t>53</w:t>
            </w:r>
          </w:p>
        </w:tc>
        <w:tc>
          <w:tcPr>
            <w:tcW w:w="1591" w:type="dxa"/>
            <w:vAlign w:val="bottom"/>
          </w:tcPr>
          <w:p w14:paraId="7EC6A876" w14:textId="1DFAF7BC" w:rsidR="00F111BF" w:rsidRPr="000E1A5F" w:rsidRDefault="00F111BF" w:rsidP="00F111BF">
            <w:pPr>
              <w:rPr>
                <w:rFonts w:ascii="Calibri" w:hAnsi="Calibri"/>
                <w:color w:val="000000"/>
                <w:szCs w:val="22"/>
                <w:lang w:val="en-GB"/>
                <w:rPrChange w:id="1231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14" w:author="Dioguardi, Fabio" w:date="2018-10-23T11:24:00Z">
                  <w:rPr>
                    <w:rFonts w:ascii="Calibri" w:hAnsi="Calibri"/>
                    <w:color w:val="000000"/>
                    <w:szCs w:val="22"/>
                  </w:rPr>
                </w:rPrChange>
              </w:rPr>
              <w:t>max_manMER</w:t>
            </w:r>
            <w:proofErr w:type="spellEnd"/>
          </w:p>
        </w:tc>
        <w:tc>
          <w:tcPr>
            <w:tcW w:w="2923" w:type="dxa"/>
            <w:vAlign w:val="bottom"/>
          </w:tcPr>
          <w:p w14:paraId="2639B4D3" w14:textId="3FFE9CA5" w:rsidR="00F111BF" w:rsidRPr="000E1A5F" w:rsidRDefault="00F111BF" w:rsidP="00F111BF">
            <w:pPr>
              <w:rPr>
                <w:rFonts w:ascii="Calibri" w:hAnsi="Calibri"/>
                <w:color w:val="000000"/>
                <w:szCs w:val="22"/>
                <w:lang w:val="en-GB"/>
                <w:rPrChange w:id="12315" w:author="Dioguardi, Fabio" w:date="2018-10-23T11:24:00Z">
                  <w:rPr>
                    <w:rFonts w:ascii="Calibri" w:hAnsi="Calibri"/>
                    <w:color w:val="000000"/>
                    <w:szCs w:val="22"/>
                  </w:rPr>
                </w:rPrChange>
              </w:rPr>
            </w:pPr>
            <w:r w:rsidRPr="000E1A5F">
              <w:rPr>
                <w:rFonts w:ascii="Calibri" w:hAnsi="Calibri"/>
                <w:color w:val="000000"/>
                <w:szCs w:val="22"/>
                <w:lang w:val="en-GB"/>
                <w:rPrChange w:id="12316" w:author="Dioguardi, Fabio" w:date="2018-10-23T11:24:00Z">
                  <w:rPr>
                    <w:rFonts w:ascii="Calibri" w:hAnsi="Calibri"/>
                    <w:color w:val="000000"/>
                    <w:szCs w:val="22"/>
                  </w:rPr>
                </w:rPrChange>
              </w:rPr>
              <w:t>maximum manual MER</w:t>
            </w:r>
          </w:p>
        </w:tc>
      </w:tr>
      <w:tr w:rsidR="00F111BF" w:rsidRPr="000E1A5F" w14:paraId="7829FD4D" w14:textId="77777777" w:rsidTr="003800B1">
        <w:tc>
          <w:tcPr>
            <w:tcW w:w="765" w:type="dxa"/>
            <w:vAlign w:val="center"/>
          </w:tcPr>
          <w:p w14:paraId="797E0B27" w14:textId="77777777" w:rsidR="00F111BF" w:rsidRPr="000E1A5F" w:rsidRDefault="00F111BF" w:rsidP="00F111BF">
            <w:pPr>
              <w:jc w:val="center"/>
              <w:rPr>
                <w:rFonts w:ascii="Calibri" w:hAnsi="Calibri"/>
                <w:color w:val="000000"/>
                <w:szCs w:val="22"/>
                <w:lang w:val="en-GB"/>
                <w:rPrChange w:id="12317" w:author="Dioguardi, Fabio" w:date="2018-10-23T11:24:00Z">
                  <w:rPr>
                    <w:rFonts w:ascii="Calibri" w:hAnsi="Calibri"/>
                    <w:color w:val="000000"/>
                    <w:szCs w:val="22"/>
                  </w:rPr>
                </w:rPrChange>
              </w:rPr>
            </w:pPr>
            <w:r w:rsidRPr="000E1A5F">
              <w:rPr>
                <w:rFonts w:ascii="Calibri" w:hAnsi="Calibri"/>
                <w:color w:val="000000"/>
                <w:szCs w:val="22"/>
                <w:lang w:val="en-GB"/>
                <w:rPrChange w:id="12318" w:author="Dioguardi, Fabio" w:date="2018-10-23T11:24:00Z">
                  <w:rPr>
                    <w:rFonts w:ascii="Calibri" w:hAnsi="Calibri"/>
                    <w:color w:val="000000"/>
                    <w:szCs w:val="22"/>
                  </w:rPr>
                </w:rPrChange>
              </w:rPr>
              <w:t>8</w:t>
            </w:r>
          </w:p>
        </w:tc>
        <w:tc>
          <w:tcPr>
            <w:tcW w:w="1414" w:type="dxa"/>
            <w:vAlign w:val="bottom"/>
          </w:tcPr>
          <w:p w14:paraId="737EE2C2" w14:textId="77777777" w:rsidR="00F111BF" w:rsidRPr="000E1A5F" w:rsidRDefault="00F111BF" w:rsidP="00F111BF">
            <w:pPr>
              <w:rPr>
                <w:rFonts w:ascii="Calibri" w:hAnsi="Calibri"/>
                <w:color w:val="000000"/>
                <w:szCs w:val="22"/>
                <w:lang w:val="en-GB"/>
                <w:rPrChange w:id="12319" w:author="Dioguardi, Fabio" w:date="2018-10-23T11:24:00Z">
                  <w:rPr>
                    <w:rFonts w:ascii="Calibri" w:hAnsi="Calibri"/>
                    <w:color w:val="000000"/>
                    <w:szCs w:val="22"/>
                  </w:rPr>
                </w:rPrChange>
              </w:rPr>
            </w:pPr>
            <w:r w:rsidRPr="000E1A5F">
              <w:rPr>
                <w:rFonts w:ascii="Calibri" w:hAnsi="Calibri"/>
                <w:color w:val="000000"/>
                <w:szCs w:val="22"/>
                <w:lang w:val="en-GB"/>
                <w:rPrChange w:id="12320" w:author="Dioguardi, Fabio" w:date="2018-10-23T11:24:00Z">
                  <w:rPr>
                    <w:rFonts w:ascii="Calibri" w:hAnsi="Calibri"/>
                    <w:color w:val="000000"/>
                    <w:szCs w:val="22"/>
                  </w:rPr>
                </w:rPrChange>
              </w:rPr>
              <w:t>P_0</w:t>
            </w:r>
          </w:p>
        </w:tc>
        <w:tc>
          <w:tcPr>
            <w:tcW w:w="2665" w:type="dxa"/>
            <w:tcBorders>
              <w:right w:val="single" w:sz="18" w:space="0" w:color="auto"/>
            </w:tcBorders>
            <w:vAlign w:val="bottom"/>
          </w:tcPr>
          <w:p w14:paraId="65CE1599" w14:textId="77777777" w:rsidR="00F111BF" w:rsidRPr="000E1A5F" w:rsidRDefault="00F111BF" w:rsidP="00F111BF">
            <w:pPr>
              <w:rPr>
                <w:rFonts w:ascii="Calibri" w:hAnsi="Calibri"/>
                <w:color w:val="000000"/>
                <w:szCs w:val="22"/>
                <w:lang w:val="en-GB"/>
                <w:rPrChange w:id="12321" w:author="Dioguardi, Fabio" w:date="2018-10-23T11:24:00Z">
                  <w:rPr>
                    <w:rFonts w:ascii="Calibri" w:hAnsi="Calibri"/>
                    <w:color w:val="000000"/>
                    <w:szCs w:val="22"/>
                  </w:rPr>
                </w:rPrChange>
              </w:rPr>
            </w:pPr>
            <w:r w:rsidRPr="000E1A5F">
              <w:rPr>
                <w:rFonts w:ascii="Calibri" w:hAnsi="Calibri"/>
                <w:color w:val="000000"/>
                <w:szCs w:val="22"/>
                <w:lang w:val="en-GB"/>
                <w:rPrChange w:id="12322" w:author="Dioguardi, Fabio" w:date="2018-10-23T11:24:00Z">
                  <w:rPr>
                    <w:rFonts w:ascii="Calibri" w:hAnsi="Calibri"/>
                    <w:color w:val="000000"/>
                    <w:szCs w:val="22"/>
                  </w:rPr>
                </w:rPrChange>
              </w:rPr>
              <w:t>ambient pressure at vent</w:t>
            </w:r>
          </w:p>
        </w:tc>
        <w:tc>
          <w:tcPr>
            <w:tcW w:w="707" w:type="dxa"/>
            <w:tcBorders>
              <w:left w:val="single" w:sz="18" w:space="0" w:color="auto"/>
            </w:tcBorders>
            <w:vAlign w:val="center"/>
          </w:tcPr>
          <w:p w14:paraId="2E1F88CB" w14:textId="25CC4C5F" w:rsidR="00F111BF" w:rsidRPr="000E1A5F" w:rsidRDefault="00F111BF" w:rsidP="00F111BF">
            <w:pPr>
              <w:jc w:val="center"/>
              <w:rPr>
                <w:rFonts w:ascii="Calibri" w:hAnsi="Calibri"/>
                <w:color w:val="000000"/>
                <w:szCs w:val="22"/>
                <w:lang w:val="en-GB"/>
                <w:rPrChange w:id="12323" w:author="Dioguardi, Fabio" w:date="2018-10-23T11:24:00Z">
                  <w:rPr>
                    <w:rFonts w:ascii="Calibri" w:hAnsi="Calibri"/>
                    <w:color w:val="000000"/>
                    <w:szCs w:val="22"/>
                  </w:rPr>
                </w:rPrChange>
              </w:rPr>
            </w:pPr>
            <w:r w:rsidRPr="000E1A5F">
              <w:rPr>
                <w:rFonts w:ascii="Calibri" w:hAnsi="Calibri"/>
                <w:color w:val="000000"/>
                <w:szCs w:val="22"/>
                <w:lang w:val="en-GB"/>
                <w:rPrChange w:id="12324" w:author="Dioguardi, Fabio" w:date="2018-10-23T11:24:00Z">
                  <w:rPr>
                    <w:rFonts w:ascii="Calibri" w:hAnsi="Calibri"/>
                    <w:color w:val="000000"/>
                    <w:szCs w:val="22"/>
                  </w:rPr>
                </w:rPrChange>
              </w:rPr>
              <w:t>54</w:t>
            </w:r>
          </w:p>
        </w:tc>
        <w:tc>
          <w:tcPr>
            <w:tcW w:w="1591" w:type="dxa"/>
            <w:vAlign w:val="bottom"/>
          </w:tcPr>
          <w:p w14:paraId="0ACF910A" w14:textId="299A979A" w:rsidR="00F111BF" w:rsidRPr="000E1A5F" w:rsidRDefault="00F111BF" w:rsidP="00F111BF">
            <w:pPr>
              <w:rPr>
                <w:rFonts w:ascii="Calibri" w:hAnsi="Calibri"/>
                <w:color w:val="000000"/>
                <w:szCs w:val="22"/>
                <w:lang w:val="en-GB"/>
                <w:rPrChange w:id="1232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26" w:author="Dioguardi, Fabio" w:date="2018-10-23T11:24:00Z">
                  <w:rPr>
                    <w:rFonts w:ascii="Calibri" w:hAnsi="Calibri"/>
                    <w:color w:val="000000"/>
                    <w:szCs w:val="22"/>
                  </w:rPr>
                </w:rPrChange>
              </w:rPr>
              <w:t>oo_wood</w:t>
            </w:r>
            <w:proofErr w:type="spellEnd"/>
          </w:p>
        </w:tc>
        <w:tc>
          <w:tcPr>
            <w:tcW w:w="2923" w:type="dxa"/>
            <w:vAlign w:val="bottom"/>
          </w:tcPr>
          <w:p w14:paraId="57FBF670" w14:textId="2AB6C68A" w:rsidR="00F111BF" w:rsidRPr="000E1A5F" w:rsidRDefault="00F111BF" w:rsidP="00F111BF">
            <w:pPr>
              <w:rPr>
                <w:rFonts w:ascii="Calibri" w:hAnsi="Calibri"/>
                <w:color w:val="000000"/>
                <w:szCs w:val="22"/>
                <w:lang w:val="en-GB"/>
                <w:rPrChange w:id="12327" w:author="Dioguardi, Fabio" w:date="2018-10-23T11:24:00Z">
                  <w:rPr>
                    <w:rFonts w:ascii="Calibri" w:hAnsi="Calibri"/>
                    <w:color w:val="000000"/>
                    <w:szCs w:val="22"/>
                  </w:rPr>
                </w:rPrChange>
              </w:rPr>
            </w:pPr>
            <w:r w:rsidRPr="000E1A5F">
              <w:rPr>
                <w:rFonts w:ascii="Calibri" w:hAnsi="Calibri"/>
                <w:color w:val="000000"/>
                <w:szCs w:val="22"/>
                <w:lang w:val="en-GB"/>
                <w:rPrChange w:id="12328" w:author="Dioguardi, Fabio" w:date="2018-10-23T11:24:00Z">
                  <w:rPr>
                    <w:rFonts w:ascii="Calibri" w:hAnsi="Calibri"/>
                    <w:color w:val="000000"/>
                    <w:szCs w:val="22"/>
                  </w:rPr>
                </w:rPrChange>
              </w:rPr>
              <w:t xml:space="preserve">on/off </w:t>
            </w:r>
            <w:proofErr w:type="spellStart"/>
            <w:r w:rsidRPr="000E1A5F">
              <w:rPr>
                <w:rFonts w:ascii="Calibri" w:hAnsi="Calibri"/>
                <w:color w:val="000000"/>
                <w:szCs w:val="22"/>
                <w:lang w:val="en-GB"/>
                <w:rPrChange w:id="12329" w:author="Dioguardi, Fabio" w:date="2018-10-23T11:24:00Z">
                  <w:rPr>
                    <w:rFonts w:ascii="Calibri" w:hAnsi="Calibri"/>
                    <w:color w:val="000000"/>
                    <w:szCs w:val="22"/>
                  </w:rPr>
                </w:rPrChange>
              </w:rPr>
              <w:t>PlumeRise</w:t>
            </w:r>
            <w:proofErr w:type="spellEnd"/>
          </w:p>
        </w:tc>
      </w:tr>
      <w:tr w:rsidR="00F111BF" w:rsidRPr="000E1A5F" w14:paraId="4173CFEF" w14:textId="77777777" w:rsidTr="003800B1">
        <w:tc>
          <w:tcPr>
            <w:tcW w:w="765" w:type="dxa"/>
            <w:vAlign w:val="center"/>
          </w:tcPr>
          <w:p w14:paraId="7DE77246" w14:textId="77777777" w:rsidR="00F111BF" w:rsidRPr="000E1A5F" w:rsidRDefault="00F111BF" w:rsidP="00F111BF">
            <w:pPr>
              <w:jc w:val="center"/>
              <w:rPr>
                <w:rFonts w:ascii="Calibri" w:hAnsi="Calibri"/>
                <w:color w:val="000000"/>
                <w:szCs w:val="22"/>
                <w:lang w:val="en-GB"/>
                <w:rPrChange w:id="12330" w:author="Dioguardi, Fabio" w:date="2018-10-23T11:24:00Z">
                  <w:rPr>
                    <w:rFonts w:ascii="Calibri" w:hAnsi="Calibri"/>
                    <w:color w:val="000000"/>
                    <w:szCs w:val="22"/>
                  </w:rPr>
                </w:rPrChange>
              </w:rPr>
            </w:pPr>
            <w:r w:rsidRPr="000E1A5F">
              <w:rPr>
                <w:rFonts w:ascii="Calibri" w:hAnsi="Calibri"/>
                <w:color w:val="000000"/>
                <w:szCs w:val="22"/>
                <w:lang w:val="en-GB"/>
                <w:rPrChange w:id="12331" w:author="Dioguardi, Fabio" w:date="2018-10-23T11:24:00Z">
                  <w:rPr>
                    <w:rFonts w:ascii="Calibri" w:hAnsi="Calibri"/>
                    <w:color w:val="000000"/>
                    <w:szCs w:val="22"/>
                  </w:rPr>
                </w:rPrChange>
              </w:rPr>
              <w:t>9</w:t>
            </w:r>
          </w:p>
        </w:tc>
        <w:tc>
          <w:tcPr>
            <w:tcW w:w="1414" w:type="dxa"/>
            <w:vAlign w:val="bottom"/>
          </w:tcPr>
          <w:p w14:paraId="3317D8A6" w14:textId="77777777" w:rsidR="00F111BF" w:rsidRPr="000E1A5F" w:rsidRDefault="00F111BF" w:rsidP="00F111BF">
            <w:pPr>
              <w:rPr>
                <w:rFonts w:ascii="Calibri" w:hAnsi="Calibri"/>
                <w:color w:val="000000"/>
                <w:szCs w:val="22"/>
                <w:lang w:val="en-GB"/>
                <w:rPrChange w:id="12332" w:author="Dioguardi, Fabio" w:date="2018-10-23T11:24:00Z">
                  <w:rPr>
                    <w:rFonts w:ascii="Calibri" w:hAnsi="Calibri"/>
                    <w:color w:val="000000"/>
                    <w:szCs w:val="22"/>
                  </w:rPr>
                </w:rPrChange>
              </w:rPr>
            </w:pPr>
            <w:r w:rsidRPr="000E1A5F">
              <w:rPr>
                <w:rFonts w:ascii="Calibri" w:hAnsi="Calibri"/>
                <w:color w:val="000000"/>
                <w:szCs w:val="22"/>
                <w:lang w:val="en-GB"/>
                <w:rPrChange w:id="12333" w:author="Dioguardi, Fabio" w:date="2018-10-23T11:24:00Z">
                  <w:rPr>
                    <w:rFonts w:ascii="Calibri" w:hAnsi="Calibri"/>
                    <w:color w:val="000000"/>
                    <w:szCs w:val="22"/>
                  </w:rPr>
                </w:rPrChange>
              </w:rPr>
              <w:t>theta_0</w:t>
            </w:r>
          </w:p>
        </w:tc>
        <w:tc>
          <w:tcPr>
            <w:tcW w:w="2665" w:type="dxa"/>
            <w:tcBorders>
              <w:right w:val="single" w:sz="18" w:space="0" w:color="auto"/>
            </w:tcBorders>
            <w:vAlign w:val="bottom"/>
          </w:tcPr>
          <w:p w14:paraId="34DF1D77" w14:textId="77777777" w:rsidR="00F111BF" w:rsidRPr="000E1A5F" w:rsidRDefault="00F111BF" w:rsidP="00F111BF">
            <w:pPr>
              <w:rPr>
                <w:rFonts w:ascii="Calibri" w:hAnsi="Calibri"/>
                <w:color w:val="000000"/>
                <w:szCs w:val="22"/>
                <w:lang w:val="en-GB"/>
                <w:rPrChange w:id="12334" w:author="Dioguardi, Fabio" w:date="2018-10-23T11:24:00Z">
                  <w:rPr>
                    <w:rFonts w:ascii="Calibri" w:hAnsi="Calibri"/>
                    <w:color w:val="000000"/>
                    <w:szCs w:val="22"/>
                  </w:rPr>
                </w:rPrChange>
              </w:rPr>
            </w:pPr>
            <w:r w:rsidRPr="000E1A5F">
              <w:rPr>
                <w:rFonts w:ascii="Calibri" w:hAnsi="Calibri"/>
                <w:color w:val="000000"/>
                <w:szCs w:val="22"/>
                <w:lang w:val="en-GB"/>
                <w:rPrChange w:id="12335" w:author="Dioguardi, Fabio" w:date="2018-10-23T11:24:00Z">
                  <w:rPr>
                    <w:rFonts w:ascii="Calibri" w:hAnsi="Calibri"/>
                    <w:color w:val="000000"/>
                    <w:szCs w:val="22"/>
                  </w:rPr>
                </w:rPrChange>
              </w:rPr>
              <w:t>magma temperature</w:t>
            </w:r>
          </w:p>
        </w:tc>
        <w:tc>
          <w:tcPr>
            <w:tcW w:w="707" w:type="dxa"/>
            <w:tcBorders>
              <w:left w:val="single" w:sz="18" w:space="0" w:color="auto"/>
            </w:tcBorders>
            <w:vAlign w:val="center"/>
          </w:tcPr>
          <w:p w14:paraId="6E7A2ACE" w14:textId="40EB5C92" w:rsidR="00F111BF" w:rsidRPr="000E1A5F" w:rsidRDefault="00F111BF" w:rsidP="00F111BF">
            <w:pPr>
              <w:jc w:val="center"/>
              <w:rPr>
                <w:rFonts w:ascii="Calibri" w:hAnsi="Calibri"/>
                <w:color w:val="000000"/>
                <w:szCs w:val="22"/>
                <w:lang w:val="en-GB"/>
                <w:rPrChange w:id="12336" w:author="Dioguardi, Fabio" w:date="2018-10-23T11:24:00Z">
                  <w:rPr>
                    <w:rFonts w:ascii="Calibri" w:hAnsi="Calibri"/>
                    <w:color w:val="000000"/>
                    <w:szCs w:val="22"/>
                  </w:rPr>
                </w:rPrChange>
              </w:rPr>
            </w:pPr>
            <w:r w:rsidRPr="000E1A5F">
              <w:rPr>
                <w:rFonts w:ascii="Calibri" w:hAnsi="Calibri"/>
                <w:color w:val="000000"/>
                <w:szCs w:val="22"/>
                <w:lang w:val="en-GB"/>
                <w:rPrChange w:id="12337" w:author="Dioguardi, Fabio" w:date="2018-10-23T11:24:00Z">
                  <w:rPr>
                    <w:rFonts w:ascii="Calibri" w:hAnsi="Calibri"/>
                    <w:color w:val="000000"/>
                    <w:szCs w:val="22"/>
                  </w:rPr>
                </w:rPrChange>
              </w:rPr>
              <w:t>55</w:t>
            </w:r>
          </w:p>
        </w:tc>
        <w:tc>
          <w:tcPr>
            <w:tcW w:w="1591" w:type="dxa"/>
            <w:vAlign w:val="bottom"/>
          </w:tcPr>
          <w:p w14:paraId="5FC9131A" w14:textId="204B2EF9" w:rsidR="00F111BF" w:rsidRPr="000E1A5F" w:rsidRDefault="00F111BF" w:rsidP="00F111BF">
            <w:pPr>
              <w:rPr>
                <w:rFonts w:ascii="Calibri" w:hAnsi="Calibri"/>
                <w:color w:val="000000"/>
                <w:szCs w:val="22"/>
                <w:lang w:val="en-GB"/>
                <w:rPrChange w:id="1233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39" w:author="Dioguardi, Fabio" w:date="2018-10-23T11:24:00Z">
                  <w:rPr>
                    <w:rFonts w:ascii="Calibri" w:hAnsi="Calibri"/>
                    <w:color w:val="000000"/>
                    <w:szCs w:val="22"/>
                  </w:rPr>
                </w:rPrChange>
              </w:rPr>
              <w:t>oo_RMER</w:t>
            </w:r>
            <w:proofErr w:type="spellEnd"/>
          </w:p>
        </w:tc>
        <w:tc>
          <w:tcPr>
            <w:tcW w:w="2923" w:type="dxa"/>
            <w:vAlign w:val="bottom"/>
          </w:tcPr>
          <w:p w14:paraId="3FEEA66F" w14:textId="7F55C970" w:rsidR="00F111BF" w:rsidRPr="000E1A5F" w:rsidRDefault="00F111BF" w:rsidP="00F111BF">
            <w:pPr>
              <w:rPr>
                <w:rFonts w:ascii="Calibri" w:hAnsi="Calibri"/>
                <w:color w:val="000000"/>
                <w:szCs w:val="22"/>
                <w:lang w:val="en-GB"/>
                <w:rPrChange w:id="12340" w:author="Dioguardi, Fabio" w:date="2018-10-23T11:24:00Z">
                  <w:rPr>
                    <w:rFonts w:ascii="Calibri" w:hAnsi="Calibri"/>
                    <w:color w:val="000000"/>
                    <w:szCs w:val="22"/>
                  </w:rPr>
                </w:rPrChange>
              </w:rPr>
            </w:pPr>
            <w:r w:rsidRPr="000E1A5F">
              <w:rPr>
                <w:rFonts w:ascii="Calibri" w:hAnsi="Calibri"/>
                <w:color w:val="000000"/>
                <w:szCs w:val="22"/>
                <w:lang w:val="en-GB"/>
                <w:rPrChange w:id="12341" w:author="Dioguardi, Fabio" w:date="2018-10-23T11:24:00Z">
                  <w:rPr>
                    <w:rFonts w:ascii="Calibri" w:hAnsi="Calibri"/>
                    <w:color w:val="000000"/>
                    <w:szCs w:val="22"/>
                  </w:rPr>
                </w:rPrChange>
              </w:rPr>
              <w:t>on/off RMER</w:t>
            </w:r>
          </w:p>
        </w:tc>
      </w:tr>
      <w:tr w:rsidR="00F111BF" w:rsidRPr="000E1A5F" w14:paraId="568C9BCD" w14:textId="77777777" w:rsidTr="003800B1">
        <w:tc>
          <w:tcPr>
            <w:tcW w:w="765" w:type="dxa"/>
            <w:vAlign w:val="center"/>
          </w:tcPr>
          <w:p w14:paraId="12FCD4FA" w14:textId="77777777" w:rsidR="00F111BF" w:rsidRPr="000E1A5F" w:rsidRDefault="00F111BF" w:rsidP="00F111BF">
            <w:pPr>
              <w:jc w:val="center"/>
              <w:rPr>
                <w:rFonts w:ascii="Calibri" w:hAnsi="Calibri"/>
                <w:color w:val="000000"/>
                <w:szCs w:val="22"/>
                <w:lang w:val="en-GB"/>
                <w:rPrChange w:id="12342" w:author="Dioguardi, Fabio" w:date="2018-10-23T11:24:00Z">
                  <w:rPr>
                    <w:rFonts w:ascii="Calibri" w:hAnsi="Calibri"/>
                    <w:color w:val="000000"/>
                    <w:szCs w:val="22"/>
                  </w:rPr>
                </w:rPrChange>
              </w:rPr>
            </w:pPr>
            <w:r w:rsidRPr="000E1A5F">
              <w:rPr>
                <w:rFonts w:ascii="Calibri" w:hAnsi="Calibri"/>
                <w:color w:val="000000"/>
                <w:szCs w:val="22"/>
                <w:lang w:val="en-GB"/>
                <w:rPrChange w:id="12343" w:author="Dioguardi, Fabio" w:date="2018-10-23T11:24:00Z">
                  <w:rPr>
                    <w:rFonts w:ascii="Calibri" w:hAnsi="Calibri"/>
                    <w:color w:val="000000"/>
                    <w:szCs w:val="22"/>
                  </w:rPr>
                </w:rPrChange>
              </w:rPr>
              <w:t>10</w:t>
            </w:r>
          </w:p>
        </w:tc>
        <w:tc>
          <w:tcPr>
            <w:tcW w:w="1414" w:type="dxa"/>
            <w:vAlign w:val="bottom"/>
          </w:tcPr>
          <w:p w14:paraId="0883236F" w14:textId="77777777" w:rsidR="00F111BF" w:rsidRPr="000E1A5F" w:rsidRDefault="00F111BF" w:rsidP="00F111BF">
            <w:pPr>
              <w:rPr>
                <w:rFonts w:ascii="Calibri" w:hAnsi="Calibri"/>
                <w:color w:val="000000"/>
                <w:szCs w:val="22"/>
                <w:lang w:val="en-GB"/>
                <w:rPrChange w:id="1234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45" w:author="Dioguardi, Fabio" w:date="2018-10-23T11:24:00Z">
                  <w:rPr>
                    <w:rFonts w:ascii="Calibri" w:hAnsi="Calibri"/>
                    <w:color w:val="000000"/>
                    <w:szCs w:val="22"/>
                  </w:rPr>
                </w:rPrChange>
              </w:rPr>
              <w:t>rho_dre</w:t>
            </w:r>
            <w:proofErr w:type="spellEnd"/>
          </w:p>
        </w:tc>
        <w:tc>
          <w:tcPr>
            <w:tcW w:w="2665" w:type="dxa"/>
            <w:tcBorders>
              <w:right w:val="single" w:sz="18" w:space="0" w:color="auto"/>
            </w:tcBorders>
            <w:vAlign w:val="bottom"/>
          </w:tcPr>
          <w:p w14:paraId="29F31E09" w14:textId="77777777" w:rsidR="00F111BF" w:rsidRPr="000E1A5F" w:rsidRDefault="00F111BF" w:rsidP="00F111BF">
            <w:pPr>
              <w:rPr>
                <w:rFonts w:ascii="Calibri" w:hAnsi="Calibri"/>
                <w:color w:val="000000"/>
                <w:szCs w:val="22"/>
                <w:lang w:val="en-GB"/>
                <w:rPrChange w:id="12346" w:author="Dioguardi, Fabio" w:date="2018-10-23T11:24:00Z">
                  <w:rPr>
                    <w:rFonts w:ascii="Calibri" w:hAnsi="Calibri"/>
                    <w:color w:val="000000"/>
                    <w:szCs w:val="22"/>
                  </w:rPr>
                </w:rPrChange>
              </w:rPr>
            </w:pPr>
            <w:r w:rsidRPr="000E1A5F">
              <w:rPr>
                <w:rFonts w:ascii="Calibri" w:hAnsi="Calibri"/>
                <w:color w:val="000000"/>
                <w:szCs w:val="22"/>
                <w:lang w:val="en-GB"/>
                <w:rPrChange w:id="12347" w:author="Dioguardi, Fabio" w:date="2018-10-23T11:24:00Z">
                  <w:rPr>
                    <w:rFonts w:ascii="Calibri" w:hAnsi="Calibri"/>
                    <w:color w:val="000000"/>
                    <w:szCs w:val="22"/>
                  </w:rPr>
                </w:rPrChange>
              </w:rPr>
              <w:t>DRE of magma</w:t>
            </w:r>
          </w:p>
        </w:tc>
        <w:tc>
          <w:tcPr>
            <w:tcW w:w="707" w:type="dxa"/>
            <w:tcBorders>
              <w:left w:val="single" w:sz="18" w:space="0" w:color="auto"/>
            </w:tcBorders>
            <w:vAlign w:val="center"/>
          </w:tcPr>
          <w:p w14:paraId="6ED40866" w14:textId="191DDCBA" w:rsidR="00F111BF" w:rsidRPr="000E1A5F" w:rsidRDefault="00F111BF" w:rsidP="00F111BF">
            <w:pPr>
              <w:jc w:val="center"/>
              <w:rPr>
                <w:rFonts w:ascii="Calibri" w:hAnsi="Calibri"/>
                <w:color w:val="000000"/>
                <w:szCs w:val="22"/>
                <w:lang w:val="en-GB"/>
                <w:rPrChange w:id="12348" w:author="Dioguardi, Fabio" w:date="2018-10-23T11:24:00Z">
                  <w:rPr>
                    <w:rFonts w:ascii="Calibri" w:hAnsi="Calibri"/>
                    <w:color w:val="000000"/>
                    <w:szCs w:val="22"/>
                  </w:rPr>
                </w:rPrChange>
              </w:rPr>
            </w:pPr>
            <w:r w:rsidRPr="000E1A5F">
              <w:rPr>
                <w:rFonts w:ascii="Calibri" w:hAnsi="Calibri"/>
                <w:color w:val="000000"/>
                <w:szCs w:val="22"/>
                <w:lang w:val="en-GB"/>
                <w:rPrChange w:id="12349" w:author="Dioguardi, Fabio" w:date="2018-10-23T11:24:00Z">
                  <w:rPr>
                    <w:rFonts w:ascii="Calibri" w:hAnsi="Calibri"/>
                    <w:color w:val="000000"/>
                    <w:szCs w:val="22"/>
                  </w:rPr>
                </w:rPrChange>
              </w:rPr>
              <w:t>56</w:t>
            </w:r>
          </w:p>
        </w:tc>
        <w:tc>
          <w:tcPr>
            <w:tcW w:w="1591" w:type="dxa"/>
            <w:vAlign w:val="bottom"/>
          </w:tcPr>
          <w:p w14:paraId="575315AF" w14:textId="29A99BF8" w:rsidR="00F111BF" w:rsidRPr="000E1A5F" w:rsidRDefault="00F111BF" w:rsidP="00F111BF">
            <w:pPr>
              <w:rPr>
                <w:rFonts w:ascii="Calibri" w:hAnsi="Calibri"/>
                <w:color w:val="000000"/>
                <w:szCs w:val="22"/>
                <w:lang w:val="en-GB"/>
                <w:rPrChange w:id="1235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51" w:author="Dioguardi, Fabio" w:date="2018-10-23T11:24:00Z">
                  <w:rPr>
                    <w:rFonts w:ascii="Calibri" w:hAnsi="Calibri"/>
                    <w:color w:val="000000"/>
                    <w:szCs w:val="22"/>
                  </w:rPr>
                </w:rPrChange>
              </w:rPr>
              <w:t>wtf_wood</w:t>
            </w:r>
            <w:proofErr w:type="spellEnd"/>
          </w:p>
        </w:tc>
        <w:tc>
          <w:tcPr>
            <w:tcW w:w="2923" w:type="dxa"/>
            <w:vAlign w:val="bottom"/>
          </w:tcPr>
          <w:p w14:paraId="2973B251" w14:textId="6AD14F1C" w:rsidR="00F111BF" w:rsidRPr="000E1A5F" w:rsidRDefault="00F111BF" w:rsidP="00F111BF">
            <w:pPr>
              <w:rPr>
                <w:rFonts w:ascii="Calibri" w:hAnsi="Calibri"/>
                <w:color w:val="000000"/>
                <w:szCs w:val="22"/>
                <w:lang w:val="en-GB"/>
                <w:rPrChange w:id="12352" w:author="Dioguardi, Fabio" w:date="2018-10-23T11:24:00Z">
                  <w:rPr>
                    <w:rFonts w:ascii="Calibri" w:hAnsi="Calibri"/>
                    <w:color w:val="000000"/>
                    <w:szCs w:val="22"/>
                  </w:rPr>
                </w:rPrChange>
              </w:rPr>
            </w:pPr>
            <w:r w:rsidRPr="000E1A5F">
              <w:rPr>
                <w:rFonts w:ascii="Calibri" w:hAnsi="Calibri"/>
                <w:color w:val="000000"/>
                <w:szCs w:val="22"/>
                <w:lang w:val="en-GB"/>
                <w:rPrChange w:id="12353" w:author="Dioguardi, Fabio" w:date="2018-10-23T11:24:00Z">
                  <w:rPr>
                    <w:rFonts w:ascii="Calibri" w:hAnsi="Calibri"/>
                    <w:color w:val="000000"/>
                    <w:szCs w:val="22"/>
                  </w:rPr>
                </w:rPrChange>
              </w:rPr>
              <w:t xml:space="preserve">weight factor </w:t>
            </w:r>
            <w:proofErr w:type="spellStart"/>
            <w:r w:rsidRPr="000E1A5F">
              <w:rPr>
                <w:rFonts w:ascii="Calibri" w:hAnsi="Calibri"/>
                <w:color w:val="000000"/>
                <w:szCs w:val="22"/>
                <w:lang w:val="en-GB"/>
                <w:rPrChange w:id="12354" w:author="Dioguardi, Fabio" w:date="2018-10-23T11:24:00Z">
                  <w:rPr>
                    <w:rFonts w:ascii="Calibri" w:hAnsi="Calibri"/>
                    <w:color w:val="000000"/>
                    <w:szCs w:val="22"/>
                  </w:rPr>
                </w:rPrChange>
              </w:rPr>
              <w:t>PlumeRise</w:t>
            </w:r>
            <w:proofErr w:type="spellEnd"/>
          </w:p>
        </w:tc>
      </w:tr>
      <w:tr w:rsidR="00F111BF" w:rsidRPr="000E1A5F" w14:paraId="61465CAE" w14:textId="77777777" w:rsidTr="003800B1">
        <w:tc>
          <w:tcPr>
            <w:tcW w:w="765" w:type="dxa"/>
            <w:vAlign w:val="center"/>
          </w:tcPr>
          <w:p w14:paraId="6B41E129" w14:textId="77777777" w:rsidR="00F111BF" w:rsidRPr="000E1A5F" w:rsidRDefault="00F111BF" w:rsidP="00F111BF">
            <w:pPr>
              <w:jc w:val="center"/>
              <w:rPr>
                <w:rFonts w:ascii="Calibri" w:hAnsi="Calibri"/>
                <w:color w:val="000000"/>
                <w:szCs w:val="22"/>
                <w:lang w:val="en-GB"/>
                <w:rPrChange w:id="12355" w:author="Dioguardi, Fabio" w:date="2018-10-23T11:24:00Z">
                  <w:rPr>
                    <w:rFonts w:ascii="Calibri" w:hAnsi="Calibri"/>
                    <w:color w:val="000000"/>
                    <w:szCs w:val="22"/>
                  </w:rPr>
                </w:rPrChange>
              </w:rPr>
            </w:pPr>
            <w:r w:rsidRPr="000E1A5F">
              <w:rPr>
                <w:rFonts w:ascii="Calibri" w:hAnsi="Calibri"/>
                <w:color w:val="000000"/>
                <w:szCs w:val="22"/>
                <w:lang w:val="en-GB"/>
                <w:rPrChange w:id="12356" w:author="Dioguardi, Fabio" w:date="2018-10-23T11:24:00Z">
                  <w:rPr>
                    <w:rFonts w:ascii="Calibri" w:hAnsi="Calibri"/>
                    <w:color w:val="000000"/>
                    <w:szCs w:val="22"/>
                  </w:rPr>
                </w:rPrChange>
              </w:rPr>
              <w:t>11</w:t>
            </w:r>
          </w:p>
        </w:tc>
        <w:tc>
          <w:tcPr>
            <w:tcW w:w="1414" w:type="dxa"/>
            <w:vAlign w:val="bottom"/>
          </w:tcPr>
          <w:p w14:paraId="5967CBFE" w14:textId="77777777" w:rsidR="00F111BF" w:rsidRPr="000E1A5F" w:rsidRDefault="00F111BF" w:rsidP="00F111BF">
            <w:pPr>
              <w:rPr>
                <w:rFonts w:ascii="Calibri" w:hAnsi="Calibri"/>
                <w:color w:val="000000"/>
                <w:szCs w:val="22"/>
                <w:lang w:val="en-GB"/>
                <w:rPrChange w:id="12357" w:author="Dioguardi, Fabio" w:date="2018-10-23T11:24:00Z">
                  <w:rPr>
                    <w:rFonts w:ascii="Calibri" w:hAnsi="Calibri"/>
                    <w:color w:val="000000"/>
                    <w:szCs w:val="22"/>
                  </w:rPr>
                </w:rPrChange>
              </w:rPr>
            </w:pPr>
            <w:r w:rsidRPr="000E1A5F">
              <w:rPr>
                <w:rFonts w:ascii="Calibri" w:hAnsi="Calibri"/>
                <w:color w:val="000000"/>
                <w:szCs w:val="22"/>
                <w:lang w:val="en-GB"/>
                <w:rPrChange w:id="12358" w:author="Dioguardi, Fabio" w:date="2018-10-23T11:24:00Z">
                  <w:rPr>
                    <w:rFonts w:ascii="Calibri" w:hAnsi="Calibri"/>
                    <w:color w:val="000000"/>
                    <w:szCs w:val="22"/>
                  </w:rPr>
                </w:rPrChange>
              </w:rPr>
              <w:t>alpha</w:t>
            </w:r>
          </w:p>
        </w:tc>
        <w:tc>
          <w:tcPr>
            <w:tcW w:w="2665" w:type="dxa"/>
            <w:tcBorders>
              <w:right w:val="single" w:sz="18" w:space="0" w:color="auto"/>
            </w:tcBorders>
            <w:vAlign w:val="bottom"/>
          </w:tcPr>
          <w:p w14:paraId="7E09B0E7" w14:textId="77777777" w:rsidR="00F111BF" w:rsidRPr="000E1A5F" w:rsidRDefault="00F111BF" w:rsidP="00F111BF">
            <w:pPr>
              <w:rPr>
                <w:rFonts w:ascii="Calibri" w:hAnsi="Calibri"/>
                <w:color w:val="000000"/>
                <w:szCs w:val="22"/>
                <w:lang w:val="en-GB"/>
                <w:rPrChange w:id="12359"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360" w:author="Dioguardi, Fabio" w:date="2018-10-23T11:24:00Z">
                  <w:rPr>
                    <w:rFonts w:ascii="Calibri" w:hAnsi="Calibri"/>
                    <w:color w:val="000000"/>
                    <w:szCs w:val="22"/>
                  </w:rPr>
                </w:rPrChange>
              </w:rPr>
              <w:t>radial</w:t>
            </w:r>
            <w:proofErr w:type="gramEnd"/>
            <w:r w:rsidRPr="000E1A5F">
              <w:rPr>
                <w:rFonts w:ascii="Calibri" w:hAnsi="Calibri"/>
                <w:color w:val="000000"/>
                <w:szCs w:val="22"/>
                <w:lang w:val="en-GB"/>
                <w:rPrChange w:id="12361" w:author="Dioguardi, Fabio" w:date="2018-10-23T11:24:00Z">
                  <w:rPr>
                    <w:rFonts w:ascii="Calibri" w:hAnsi="Calibri"/>
                    <w:color w:val="000000"/>
                    <w:szCs w:val="22"/>
                  </w:rPr>
                </w:rPrChange>
              </w:rPr>
              <w:t xml:space="preserve"> entrainment </w:t>
            </w:r>
            <w:proofErr w:type="spellStart"/>
            <w:r w:rsidRPr="000E1A5F">
              <w:rPr>
                <w:rFonts w:ascii="Calibri" w:hAnsi="Calibri"/>
                <w:color w:val="000000"/>
                <w:szCs w:val="22"/>
                <w:lang w:val="en-GB"/>
                <w:rPrChange w:id="12362" w:author="Dioguardi, Fabio" w:date="2018-10-23T11:24:00Z">
                  <w:rPr>
                    <w:rFonts w:ascii="Calibri" w:hAnsi="Calibri"/>
                    <w:color w:val="000000"/>
                    <w:szCs w:val="22"/>
                  </w:rPr>
                </w:rPrChange>
              </w:rPr>
              <w:t>coeff</w:t>
            </w:r>
            <w:proofErr w:type="spellEnd"/>
            <w:r w:rsidRPr="000E1A5F">
              <w:rPr>
                <w:rFonts w:ascii="Calibri" w:hAnsi="Calibri"/>
                <w:color w:val="000000"/>
                <w:szCs w:val="22"/>
                <w:lang w:val="en-GB"/>
                <w:rPrChange w:id="12363"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54D481C2" w14:textId="7AD4D317" w:rsidR="00F111BF" w:rsidRPr="000E1A5F" w:rsidRDefault="00F111BF" w:rsidP="00F111BF">
            <w:pPr>
              <w:jc w:val="center"/>
              <w:rPr>
                <w:rFonts w:ascii="Calibri" w:hAnsi="Calibri"/>
                <w:color w:val="000000"/>
                <w:szCs w:val="22"/>
                <w:lang w:val="en-GB"/>
                <w:rPrChange w:id="12364" w:author="Dioguardi, Fabio" w:date="2018-10-23T11:24:00Z">
                  <w:rPr>
                    <w:rFonts w:ascii="Calibri" w:hAnsi="Calibri"/>
                    <w:color w:val="000000"/>
                    <w:szCs w:val="22"/>
                  </w:rPr>
                </w:rPrChange>
              </w:rPr>
            </w:pPr>
            <w:r w:rsidRPr="000E1A5F">
              <w:rPr>
                <w:rFonts w:ascii="Calibri" w:hAnsi="Calibri"/>
                <w:color w:val="000000"/>
                <w:szCs w:val="22"/>
                <w:lang w:val="en-GB"/>
                <w:rPrChange w:id="12365" w:author="Dioguardi, Fabio" w:date="2018-10-23T11:24:00Z">
                  <w:rPr>
                    <w:rFonts w:ascii="Calibri" w:hAnsi="Calibri"/>
                    <w:color w:val="000000"/>
                    <w:szCs w:val="22"/>
                  </w:rPr>
                </w:rPrChange>
              </w:rPr>
              <w:t>57</w:t>
            </w:r>
          </w:p>
        </w:tc>
        <w:tc>
          <w:tcPr>
            <w:tcW w:w="1591" w:type="dxa"/>
            <w:vAlign w:val="bottom"/>
          </w:tcPr>
          <w:p w14:paraId="7782C26B" w14:textId="51B3052D" w:rsidR="00F111BF" w:rsidRPr="000E1A5F" w:rsidRDefault="00F111BF" w:rsidP="00F111BF">
            <w:pPr>
              <w:rPr>
                <w:rFonts w:ascii="Calibri" w:hAnsi="Calibri"/>
                <w:color w:val="000000"/>
                <w:szCs w:val="22"/>
                <w:lang w:val="en-GB"/>
                <w:rPrChange w:id="1236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67" w:author="Dioguardi, Fabio" w:date="2018-10-23T11:24:00Z">
                  <w:rPr>
                    <w:rFonts w:ascii="Calibri" w:hAnsi="Calibri"/>
                    <w:color w:val="000000"/>
                    <w:szCs w:val="22"/>
                  </w:rPr>
                </w:rPrChange>
              </w:rPr>
              <w:t>wtf_RMER</w:t>
            </w:r>
            <w:proofErr w:type="spellEnd"/>
          </w:p>
        </w:tc>
        <w:tc>
          <w:tcPr>
            <w:tcW w:w="2923" w:type="dxa"/>
            <w:vAlign w:val="bottom"/>
          </w:tcPr>
          <w:p w14:paraId="6E6985FE" w14:textId="5BDA77DF" w:rsidR="00F111BF" w:rsidRPr="000E1A5F" w:rsidRDefault="00F111BF" w:rsidP="00F111BF">
            <w:pPr>
              <w:rPr>
                <w:rFonts w:ascii="Calibri" w:hAnsi="Calibri"/>
                <w:color w:val="000000"/>
                <w:szCs w:val="22"/>
                <w:lang w:val="en-GB"/>
                <w:rPrChange w:id="12368" w:author="Dioguardi, Fabio" w:date="2018-10-23T11:24:00Z">
                  <w:rPr>
                    <w:rFonts w:ascii="Calibri" w:hAnsi="Calibri"/>
                    <w:color w:val="000000"/>
                    <w:szCs w:val="22"/>
                  </w:rPr>
                </w:rPrChange>
              </w:rPr>
            </w:pPr>
            <w:r w:rsidRPr="000E1A5F">
              <w:rPr>
                <w:rFonts w:ascii="Calibri" w:hAnsi="Calibri"/>
                <w:color w:val="000000"/>
                <w:szCs w:val="22"/>
                <w:lang w:val="en-GB"/>
                <w:rPrChange w:id="12369" w:author="Dioguardi, Fabio" w:date="2018-10-23T11:24:00Z">
                  <w:rPr>
                    <w:rFonts w:ascii="Calibri" w:hAnsi="Calibri"/>
                    <w:color w:val="000000"/>
                    <w:szCs w:val="22"/>
                  </w:rPr>
                </w:rPrChange>
              </w:rPr>
              <w:t>weight factor RMER</w:t>
            </w:r>
          </w:p>
        </w:tc>
      </w:tr>
      <w:tr w:rsidR="00F111BF" w:rsidRPr="000E1A5F" w14:paraId="0AF4577E" w14:textId="77777777" w:rsidTr="003800B1">
        <w:tc>
          <w:tcPr>
            <w:tcW w:w="765" w:type="dxa"/>
            <w:vAlign w:val="center"/>
          </w:tcPr>
          <w:p w14:paraId="635E5F58" w14:textId="77777777" w:rsidR="00F111BF" w:rsidRPr="000E1A5F" w:rsidRDefault="00F111BF" w:rsidP="00F111BF">
            <w:pPr>
              <w:jc w:val="center"/>
              <w:rPr>
                <w:rFonts w:ascii="Calibri" w:hAnsi="Calibri"/>
                <w:color w:val="000000"/>
                <w:szCs w:val="22"/>
                <w:lang w:val="en-GB"/>
                <w:rPrChange w:id="12370" w:author="Dioguardi, Fabio" w:date="2018-10-23T11:24:00Z">
                  <w:rPr>
                    <w:rFonts w:ascii="Calibri" w:hAnsi="Calibri"/>
                    <w:color w:val="000000"/>
                    <w:szCs w:val="22"/>
                  </w:rPr>
                </w:rPrChange>
              </w:rPr>
            </w:pPr>
            <w:r w:rsidRPr="000E1A5F">
              <w:rPr>
                <w:rFonts w:ascii="Calibri" w:hAnsi="Calibri"/>
                <w:color w:val="000000"/>
                <w:szCs w:val="22"/>
                <w:lang w:val="en-GB"/>
                <w:rPrChange w:id="12371" w:author="Dioguardi, Fabio" w:date="2018-10-23T11:24:00Z">
                  <w:rPr>
                    <w:rFonts w:ascii="Calibri" w:hAnsi="Calibri"/>
                    <w:color w:val="000000"/>
                    <w:szCs w:val="22"/>
                  </w:rPr>
                </w:rPrChange>
              </w:rPr>
              <w:t>12</w:t>
            </w:r>
          </w:p>
        </w:tc>
        <w:tc>
          <w:tcPr>
            <w:tcW w:w="1414" w:type="dxa"/>
            <w:vAlign w:val="bottom"/>
          </w:tcPr>
          <w:p w14:paraId="367C8E88" w14:textId="77777777" w:rsidR="00F111BF" w:rsidRPr="000E1A5F" w:rsidRDefault="00F111BF" w:rsidP="00F111BF">
            <w:pPr>
              <w:rPr>
                <w:rFonts w:ascii="Calibri" w:hAnsi="Calibri"/>
                <w:color w:val="000000"/>
                <w:szCs w:val="22"/>
                <w:lang w:val="en-GB"/>
                <w:rPrChange w:id="12372" w:author="Dioguardi, Fabio" w:date="2018-10-23T11:24:00Z">
                  <w:rPr>
                    <w:rFonts w:ascii="Calibri" w:hAnsi="Calibri"/>
                    <w:color w:val="000000"/>
                    <w:szCs w:val="22"/>
                  </w:rPr>
                </w:rPrChange>
              </w:rPr>
            </w:pPr>
            <w:r w:rsidRPr="000E1A5F">
              <w:rPr>
                <w:rFonts w:ascii="Calibri" w:hAnsi="Calibri"/>
                <w:color w:val="000000"/>
                <w:szCs w:val="22"/>
                <w:lang w:val="en-GB"/>
                <w:rPrChange w:id="12373" w:author="Dioguardi, Fabio" w:date="2018-10-23T11:24:00Z">
                  <w:rPr>
                    <w:rFonts w:ascii="Calibri" w:hAnsi="Calibri"/>
                    <w:color w:val="000000"/>
                    <w:szCs w:val="22"/>
                  </w:rPr>
                </w:rPrChange>
              </w:rPr>
              <w:t>beta</w:t>
            </w:r>
          </w:p>
        </w:tc>
        <w:tc>
          <w:tcPr>
            <w:tcW w:w="2665" w:type="dxa"/>
            <w:tcBorders>
              <w:right w:val="single" w:sz="18" w:space="0" w:color="auto"/>
            </w:tcBorders>
            <w:vAlign w:val="bottom"/>
          </w:tcPr>
          <w:p w14:paraId="6374CFE5" w14:textId="47082ABF" w:rsidR="00F111BF" w:rsidRPr="000E1A5F" w:rsidRDefault="00F111BF" w:rsidP="00F111BF">
            <w:pPr>
              <w:rPr>
                <w:rFonts w:ascii="Calibri" w:hAnsi="Calibri"/>
                <w:color w:val="000000"/>
                <w:szCs w:val="22"/>
                <w:lang w:val="en-GB"/>
                <w:rPrChange w:id="12374"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375" w:author="Dioguardi, Fabio" w:date="2018-10-23T11:24:00Z">
                  <w:rPr>
                    <w:rFonts w:ascii="Calibri" w:hAnsi="Calibri"/>
                    <w:color w:val="000000"/>
                    <w:szCs w:val="22"/>
                  </w:rPr>
                </w:rPrChange>
              </w:rPr>
              <w:t>wind</w:t>
            </w:r>
            <w:proofErr w:type="gramEnd"/>
            <w:r w:rsidRPr="000E1A5F">
              <w:rPr>
                <w:rFonts w:ascii="Calibri" w:hAnsi="Calibri"/>
                <w:color w:val="000000"/>
                <w:szCs w:val="22"/>
                <w:lang w:val="en-GB"/>
                <w:rPrChange w:id="12376" w:author="Dioguardi, Fabio" w:date="2018-10-23T11:24:00Z">
                  <w:rPr>
                    <w:rFonts w:ascii="Calibri" w:hAnsi="Calibri"/>
                    <w:color w:val="000000"/>
                    <w:szCs w:val="22"/>
                  </w:rPr>
                </w:rPrChange>
              </w:rPr>
              <w:t xml:space="preserve"> entrainment </w:t>
            </w:r>
            <w:proofErr w:type="spellStart"/>
            <w:r w:rsidRPr="000E1A5F">
              <w:rPr>
                <w:rFonts w:ascii="Calibri" w:hAnsi="Calibri"/>
                <w:color w:val="000000"/>
                <w:szCs w:val="22"/>
                <w:lang w:val="en-GB"/>
                <w:rPrChange w:id="12377" w:author="Dioguardi, Fabio" w:date="2018-10-23T11:24:00Z">
                  <w:rPr>
                    <w:rFonts w:ascii="Calibri" w:hAnsi="Calibri"/>
                    <w:color w:val="000000"/>
                    <w:szCs w:val="22"/>
                  </w:rPr>
                </w:rPrChange>
              </w:rPr>
              <w:t>coeff</w:t>
            </w:r>
            <w:proofErr w:type="spellEnd"/>
            <w:r w:rsidRPr="000E1A5F">
              <w:rPr>
                <w:rFonts w:ascii="Calibri" w:hAnsi="Calibri"/>
                <w:color w:val="000000"/>
                <w:szCs w:val="22"/>
                <w:lang w:val="en-GB"/>
                <w:rPrChange w:id="12378"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135871E4" w14:textId="67358EC2" w:rsidR="00F111BF" w:rsidRPr="000E1A5F" w:rsidRDefault="00F111BF" w:rsidP="00F111BF">
            <w:pPr>
              <w:jc w:val="center"/>
              <w:rPr>
                <w:rFonts w:ascii="Calibri" w:hAnsi="Calibri"/>
                <w:color w:val="000000"/>
                <w:szCs w:val="22"/>
                <w:lang w:val="en-GB"/>
                <w:rPrChange w:id="12379" w:author="Dioguardi, Fabio" w:date="2018-10-23T11:24:00Z">
                  <w:rPr>
                    <w:rFonts w:ascii="Calibri" w:hAnsi="Calibri"/>
                    <w:color w:val="000000"/>
                    <w:szCs w:val="22"/>
                  </w:rPr>
                </w:rPrChange>
              </w:rPr>
            </w:pPr>
            <w:r w:rsidRPr="000E1A5F">
              <w:rPr>
                <w:rFonts w:ascii="Calibri" w:hAnsi="Calibri"/>
                <w:color w:val="000000"/>
                <w:szCs w:val="22"/>
                <w:lang w:val="en-GB"/>
                <w:rPrChange w:id="12380" w:author="Dioguardi, Fabio" w:date="2018-10-23T11:24:00Z">
                  <w:rPr>
                    <w:rFonts w:ascii="Calibri" w:hAnsi="Calibri"/>
                    <w:color w:val="000000"/>
                    <w:szCs w:val="22"/>
                  </w:rPr>
                </w:rPrChange>
              </w:rPr>
              <w:t>58</w:t>
            </w:r>
          </w:p>
        </w:tc>
        <w:tc>
          <w:tcPr>
            <w:tcW w:w="1591" w:type="dxa"/>
            <w:vAlign w:val="bottom"/>
          </w:tcPr>
          <w:p w14:paraId="4315E84F" w14:textId="0CB2A622" w:rsidR="00F111BF" w:rsidRPr="000E1A5F" w:rsidRDefault="00F111BF" w:rsidP="00F111BF">
            <w:pPr>
              <w:rPr>
                <w:rFonts w:ascii="Calibri" w:hAnsi="Calibri"/>
                <w:color w:val="000000"/>
                <w:szCs w:val="22"/>
                <w:lang w:val="en-GB"/>
                <w:rPrChange w:id="1238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82" w:author="Dioguardi, Fabio" w:date="2018-10-23T11:24:00Z">
                  <w:rPr>
                    <w:rFonts w:ascii="Calibri" w:hAnsi="Calibri"/>
                    <w:color w:val="000000"/>
                    <w:szCs w:val="22"/>
                  </w:rPr>
                </w:rPrChange>
              </w:rPr>
              <w:t>oo_isound</w:t>
            </w:r>
            <w:proofErr w:type="spellEnd"/>
          </w:p>
        </w:tc>
        <w:tc>
          <w:tcPr>
            <w:tcW w:w="2923" w:type="dxa"/>
            <w:vAlign w:val="bottom"/>
          </w:tcPr>
          <w:p w14:paraId="3A7DE62E" w14:textId="3C9C3148" w:rsidR="00F111BF" w:rsidRPr="000E1A5F" w:rsidRDefault="00F111BF" w:rsidP="00F111BF">
            <w:pPr>
              <w:rPr>
                <w:rFonts w:ascii="Calibri" w:hAnsi="Calibri"/>
                <w:color w:val="000000"/>
                <w:szCs w:val="22"/>
                <w:lang w:val="en-GB"/>
                <w:rPrChange w:id="12383" w:author="Dioguardi, Fabio" w:date="2018-10-23T11:24:00Z">
                  <w:rPr>
                    <w:rFonts w:ascii="Calibri" w:hAnsi="Calibri"/>
                    <w:color w:val="000000"/>
                    <w:szCs w:val="22"/>
                  </w:rPr>
                </w:rPrChange>
              </w:rPr>
            </w:pPr>
            <w:r w:rsidRPr="000E1A5F">
              <w:rPr>
                <w:rFonts w:ascii="Calibri" w:hAnsi="Calibri"/>
                <w:color w:val="000000"/>
                <w:szCs w:val="22"/>
                <w:lang w:val="en-GB"/>
                <w:rPrChange w:id="12384" w:author="Dioguardi, Fabio" w:date="2018-10-23T11:24:00Z">
                  <w:rPr>
                    <w:rFonts w:ascii="Calibri" w:hAnsi="Calibri"/>
                    <w:color w:val="000000"/>
                    <w:szCs w:val="22"/>
                  </w:rPr>
                </w:rPrChange>
              </w:rPr>
              <w:t>on/off infrasound</w:t>
            </w:r>
          </w:p>
        </w:tc>
      </w:tr>
      <w:tr w:rsidR="00F111BF" w:rsidRPr="000E1A5F" w14:paraId="3C5100A3" w14:textId="77777777" w:rsidTr="003800B1">
        <w:tc>
          <w:tcPr>
            <w:tcW w:w="765" w:type="dxa"/>
            <w:vAlign w:val="center"/>
          </w:tcPr>
          <w:p w14:paraId="5ACD3C03" w14:textId="77777777" w:rsidR="00F111BF" w:rsidRPr="000E1A5F" w:rsidRDefault="00F111BF" w:rsidP="00F111BF">
            <w:pPr>
              <w:jc w:val="center"/>
              <w:rPr>
                <w:rFonts w:ascii="Calibri" w:hAnsi="Calibri"/>
                <w:color w:val="000000"/>
                <w:szCs w:val="22"/>
                <w:lang w:val="en-GB"/>
                <w:rPrChange w:id="12385" w:author="Dioguardi, Fabio" w:date="2018-10-23T11:24:00Z">
                  <w:rPr>
                    <w:rFonts w:ascii="Calibri" w:hAnsi="Calibri"/>
                    <w:color w:val="000000"/>
                    <w:szCs w:val="22"/>
                  </w:rPr>
                </w:rPrChange>
              </w:rPr>
            </w:pPr>
            <w:r w:rsidRPr="000E1A5F">
              <w:rPr>
                <w:rFonts w:ascii="Calibri" w:hAnsi="Calibri"/>
                <w:color w:val="000000"/>
                <w:szCs w:val="22"/>
                <w:lang w:val="en-GB"/>
                <w:rPrChange w:id="12386" w:author="Dioguardi, Fabio" w:date="2018-10-23T11:24:00Z">
                  <w:rPr>
                    <w:rFonts w:ascii="Calibri" w:hAnsi="Calibri"/>
                    <w:color w:val="000000"/>
                    <w:szCs w:val="22"/>
                  </w:rPr>
                </w:rPrChange>
              </w:rPr>
              <w:t>13</w:t>
            </w:r>
          </w:p>
        </w:tc>
        <w:tc>
          <w:tcPr>
            <w:tcW w:w="1414" w:type="dxa"/>
            <w:vAlign w:val="bottom"/>
          </w:tcPr>
          <w:p w14:paraId="0E84249F" w14:textId="77777777" w:rsidR="00F111BF" w:rsidRPr="000E1A5F" w:rsidRDefault="00F111BF" w:rsidP="00F111BF">
            <w:pPr>
              <w:rPr>
                <w:rFonts w:ascii="Calibri" w:hAnsi="Calibri"/>
                <w:color w:val="000000"/>
                <w:szCs w:val="22"/>
                <w:lang w:val="en-GB"/>
                <w:rPrChange w:id="12387"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88" w:author="Dioguardi, Fabio" w:date="2018-10-23T11:24:00Z">
                  <w:rPr>
                    <w:rFonts w:ascii="Calibri" w:hAnsi="Calibri"/>
                    <w:color w:val="000000"/>
                    <w:szCs w:val="22"/>
                  </w:rPr>
                </w:rPrChange>
              </w:rPr>
              <w:t>wtf_wil</w:t>
            </w:r>
            <w:proofErr w:type="spellEnd"/>
          </w:p>
        </w:tc>
        <w:tc>
          <w:tcPr>
            <w:tcW w:w="2665" w:type="dxa"/>
            <w:tcBorders>
              <w:right w:val="single" w:sz="18" w:space="0" w:color="auto"/>
            </w:tcBorders>
            <w:vAlign w:val="bottom"/>
          </w:tcPr>
          <w:p w14:paraId="7E7D9FF4" w14:textId="77777777" w:rsidR="00F111BF" w:rsidRPr="000E1A5F" w:rsidRDefault="00F111BF" w:rsidP="00F111BF">
            <w:pPr>
              <w:rPr>
                <w:rFonts w:ascii="Calibri" w:hAnsi="Calibri"/>
                <w:color w:val="000000"/>
                <w:szCs w:val="22"/>
                <w:lang w:val="en-GB"/>
                <w:rPrChange w:id="12389" w:author="Dioguardi, Fabio" w:date="2018-10-23T11:24:00Z">
                  <w:rPr>
                    <w:rFonts w:ascii="Calibri" w:hAnsi="Calibri"/>
                    <w:color w:val="000000"/>
                    <w:szCs w:val="22"/>
                  </w:rPr>
                </w:rPrChange>
              </w:rPr>
            </w:pPr>
            <w:r w:rsidRPr="000E1A5F">
              <w:rPr>
                <w:rFonts w:ascii="Calibri" w:hAnsi="Calibri"/>
                <w:color w:val="000000"/>
                <w:szCs w:val="22"/>
                <w:lang w:val="en-GB"/>
                <w:rPrChange w:id="12390" w:author="Dioguardi, Fabio" w:date="2018-10-23T11:24:00Z">
                  <w:rPr>
                    <w:rFonts w:ascii="Calibri" w:hAnsi="Calibri"/>
                    <w:color w:val="000000"/>
                    <w:szCs w:val="22"/>
                  </w:rPr>
                </w:rPrChange>
              </w:rPr>
              <w:t>wt. factor Wilson Walker</w:t>
            </w:r>
          </w:p>
        </w:tc>
        <w:tc>
          <w:tcPr>
            <w:tcW w:w="707" w:type="dxa"/>
            <w:tcBorders>
              <w:left w:val="single" w:sz="18" w:space="0" w:color="auto"/>
            </w:tcBorders>
            <w:vAlign w:val="center"/>
          </w:tcPr>
          <w:p w14:paraId="346E5CAF" w14:textId="4F1B6335" w:rsidR="00F111BF" w:rsidRPr="000E1A5F" w:rsidRDefault="00F111BF" w:rsidP="00F111BF">
            <w:pPr>
              <w:jc w:val="center"/>
              <w:rPr>
                <w:rFonts w:ascii="Calibri" w:hAnsi="Calibri"/>
                <w:color w:val="000000"/>
                <w:szCs w:val="22"/>
                <w:lang w:val="en-GB"/>
                <w:rPrChange w:id="12391" w:author="Dioguardi, Fabio" w:date="2018-10-23T11:24:00Z">
                  <w:rPr>
                    <w:rFonts w:ascii="Calibri" w:hAnsi="Calibri"/>
                    <w:color w:val="000000"/>
                    <w:szCs w:val="22"/>
                  </w:rPr>
                </w:rPrChange>
              </w:rPr>
            </w:pPr>
            <w:r w:rsidRPr="000E1A5F">
              <w:rPr>
                <w:rFonts w:ascii="Calibri" w:hAnsi="Calibri"/>
                <w:color w:val="000000"/>
                <w:szCs w:val="22"/>
                <w:lang w:val="en-GB"/>
                <w:rPrChange w:id="12392" w:author="Dioguardi, Fabio" w:date="2018-10-23T11:24:00Z">
                  <w:rPr>
                    <w:rFonts w:ascii="Calibri" w:hAnsi="Calibri"/>
                    <w:color w:val="000000"/>
                    <w:szCs w:val="22"/>
                  </w:rPr>
                </w:rPrChange>
              </w:rPr>
              <w:t>59</w:t>
            </w:r>
          </w:p>
        </w:tc>
        <w:tc>
          <w:tcPr>
            <w:tcW w:w="1591" w:type="dxa"/>
            <w:vAlign w:val="bottom"/>
          </w:tcPr>
          <w:p w14:paraId="08E687F5" w14:textId="68B9D01A" w:rsidR="00F111BF" w:rsidRPr="000E1A5F" w:rsidRDefault="00F111BF" w:rsidP="00F111BF">
            <w:pPr>
              <w:rPr>
                <w:rFonts w:ascii="Calibri" w:hAnsi="Calibri"/>
                <w:color w:val="000000"/>
                <w:szCs w:val="22"/>
                <w:lang w:val="en-GB"/>
                <w:rPrChange w:id="1239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394" w:author="Dioguardi, Fabio" w:date="2018-10-23T11:24:00Z">
                  <w:rPr>
                    <w:rFonts w:ascii="Calibri" w:hAnsi="Calibri"/>
                    <w:color w:val="000000"/>
                    <w:szCs w:val="22"/>
                  </w:rPr>
                </w:rPrChange>
              </w:rPr>
              <w:t>wtf_isound</w:t>
            </w:r>
            <w:proofErr w:type="spellEnd"/>
          </w:p>
        </w:tc>
        <w:tc>
          <w:tcPr>
            <w:tcW w:w="2923" w:type="dxa"/>
            <w:vAlign w:val="bottom"/>
          </w:tcPr>
          <w:p w14:paraId="0EFA8871" w14:textId="3B716C35" w:rsidR="00F111BF" w:rsidRPr="000E1A5F" w:rsidRDefault="00F111BF" w:rsidP="00F111BF">
            <w:pPr>
              <w:rPr>
                <w:rFonts w:ascii="Calibri" w:hAnsi="Calibri"/>
                <w:color w:val="000000"/>
                <w:szCs w:val="22"/>
                <w:lang w:val="en-GB"/>
                <w:rPrChange w:id="12395" w:author="Dioguardi, Fabio" w:date="2018-10-23T11:24:00Z">
                  <w:rPr>
                    <w:rFonts w:ascii="Calibri" w:hAnsi="Calibri"/>
                    <w:color w:val="000000"/>
                    <w:szCs w:val="22"/>
                  </w:rPr>
                </w:rPrChange>
              </w:rPr>
            </w:pPr>
            <w:r w:rsidRPr="000E1A5F">
              <w:rPr>
                <w:rFonts w:ascii="Calibri" w:hAnsi="Calibri"/>
                <w:color w:val="000000"/>
                <w:szCs w:val="22"/>
                <w:lang w:val="en-GB"/>
                <w:rPrChange w:id="12396" w:author="Dioguardi, Fabio" w:date="2018-10-23T11:24:00Z">
                  <w:rPr>
                    <w:rFonts w:ascii="Calibri" w:hAnsi="Calibri"/>
                    <w:color w:val="000000"/>
                    <w:szCs w:val="22"/>
                  </w:rPr>
                </w:rPrChange>
              </w:rPr>
              <w:t>weight factor infrasound</w:t>
            </w:r>
          </w:p>
        </w:tc>
      </w:tr>
      <w:tr w:rsidR="00F111BF" w:rsidRPr="000E1A5F" w14:paraId="7D4089A1" w14:textId="77777777" w:rsidTr="003800B1">
        <w:tc>
          <w:tcPr>
            <w:tcW w:w="765" w:type="dxa"/>
            <w:vAlign w:val="center"/>
          </w:tcPr>
          <w:p w14:paraId="0A923FCA" w14:textId="77777777" w:rsidR="00F111BF" w:rsidRPr="000E1A5F" w:rsidRDefault="00F111BF" w:rsidP="00F111BF">
            <w:pPr>
              <w:jc w:val="center"/>
              <w:rPr>
                <w:rFonts w:ascii="Calibri" w:hAnsi="Calibri"/>
                <w:color w:val="000000"/>
                <w:szCs w:val="22"/>
                <w:lang w:val="en-GB"/>
                <w:rPrChange w:id="12397" w:author="Dioguardi, Fabio" w:date="2018-10-23T11:24:00Z">
                  <w:rPr>
                    <w:rFonts w:ascii="Calibri" w:hAnsi="Calibri"/>
                    <w:color w:val="000000"/>
                    <w:szCs w:val="22"/>
                  </w:rPr>
                </w:rPrChange>
              </w:rPr>
            </w:pPr>
            <w:r w:rsidRPr="000E1A5F">
              <w:rPr>
                <w:rFonts w:ascii="Calibri" w:hAnsi="Calibri"/>
                <w:color w:val="000000"/>
                <w:szCs w:val="22"/>
                <w:lang w:val="en-GB"/>
                <w:rPrChange w:id="12398" w:author="Dioguardi, Fabio" w:date="2018-10-23T11:24:00Z">
                  <w:rPr>
                    <w:rFonts w:ascii="Calibri" w:hAnsi="Calibri"/>
                    <w:color w:val="000000"/>
                    <w:szCs w:val="22"/>
                  </w:rPr>
                </w:rPrChange>
              </w:rPr>
              <w:t>14</w:t>
            </w:r>
          </w:p>
        </w:tc>
        <w:tc>
          <w:tcPr>
            <w:tcW w:w="1414" w:type="dxa"/>
            <w:vAlign w:val="bottom"/>
          </w:tcPr>
          <w:p w14:paraId="27A5E24E" w14:textId="77777777" w:rsidR="00F111BF" w:rsidRPr="000E1A5F" w:rsidRDefault="00F111BF" w:rsidP="00F111BF">
            <w:pPr>
              <w:rPr>
                <w:rFonts w:ascii="Calibri" w:hAnsi="Calibri"/>
                <w:color w:val="000000"/>
                <w:szCs w:val="22"/>
                <w:lang w:val="en-GB"/>
                <w:rPrChange w:id="1239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00" w:author="Dioguardi, Fabio" w:date="2018-10-23T11:24:00Z">
                  <w:rPr>
                    <w:rFonts w:ascii="Calibri" w:hAnsi="Calibri"/>
                    <w:color w:val="000000"/>
                    <w:szCs w:val="22"/>
                  </w:rPr>
                </w:rPrChange>
              </w:rPr>
              <w:t>wtf_spa</w:t>
            </w:r>
            <w:proofErr w:type="spellEnd"/>
          </w:p>
        </w:tc>
        <w:tc>
          <w:tcPr>
            <w:tcW w:w="2665" w:type="dxa"/>
            <w:tcBorders>
              <w:right w:val="single" w:sz="18" w:space="0" w:color="auto"/>
            </w:tcBorders>
            <w:vAlign w:val="bottom"/>
          </w:tcPr>
          <w:p w14:paraId="21E78D79" w14:textId="77777777" w:rsidR="00F111BF" w:rsidRPr="000E1A5F" w:rsidRDefault="00F111BF" w:rsidP="00F111BF">
            <w:pPr>
              <w:rPr>
                <w:rFonts w:ascii="Calibri" w:hAnsi="Calibri"/>
                <w:color w:val="000000"/>
                <w:szCs w:val="22"/>
                <w:lang w:val="en-GB"/>
                <w:rPrChange w:id="1240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02" w:author="Dioguardi, Fabio" w:date="2018-10-23T11:24:00Z">
                  <w:rPr>
                    <w:rFonts w:ascii="Calibri" w:hAnsi="Calibri"/>
                    <w:color w:val="000000"/>
                    <w:szCs w:val="22"/>
                  </w:rPr>
                </w:rPrChange>
              </w:rPr>
              <w:t>weightfactor</w:t>
            </w:r>
            <w:proofErr w:type="spellEnd"/>
            <w:r w:rsidRPr="000E1A5F">
              <w:rPr>
                <w:rFonts w:ascii="Calibri" w:hAnsi="Calibri"/>
                <w:color w:val="000000"/>
                <w:szCs w:val="22"/>
                <w:lang w:val="en-GB"/>
                <w:rPrChange w:id="12403" w:author="Dioguardi, Fabio" w:date="2018-10-23T11:24:00Z">
                  <w:rPr>
                    <w:rFonts w:ascii="Calibri" w:hAnsi="Calibri"/>
                    <w:color w:val="000000"/>
                    <w:szCs w:val="22"/>
                  </w:rPr>
                </w:rPrChange>
              </w:rPr>
              <w:t xml:space="preserve"> Sparks</w:t>
            </w:r>
          </w:p>
        </w:tc>
        <w:tc>
          <w:tcPr>
            <w:tcW w:w="707" w:type="dxa"/>
            <w:tcBorders>
              <w:left w:val="single" w:sz="18" w:space="0" w:color="auto"/>
            </w:tcBorders>
            <w:vAlign w:val="center"/>
          </w:tcPr>
          <w:p w14:paraId="4B2B2B34" w14:textId="09510346" w:rsidR="00F111BF" w:rsidRPr="000E1A5F" w:rsidRDefault="00F111BF" w:rsidP="00F111BF">
            <w:pPr>
              <w:jc w:val="center"/>
              <w:rPr>
                <w:rFonts w:ascii="Calibri" w:hAnsi="Calibri"/>
                <w:color w:val="000000"/>
                <w:szCs w:val="22"/>
                <w:lang w:val="en-GB"/>
                <w:rPrChange w:id="12404" w:author="Dioguardi, Fabio" w:date="2018-10-23T11:24:00Z">
                  <w:rPr>
                    <w:rFonts w:ascii="Calibri" w:hAnsi="Calibri"/>
                    <w:color w:val="000000"/>
                    <w:szCs w:val="22"/>
                  </w:rPr>
                </w:rPrChange>
              </w:rPr>
            </w:pPr>
            <w:r w:rsidRPr="000E1A5F">
              <w:rPr>
                <w:rFonts w:ascii="Calibri" w:hAnsi="Calibri"/>
                <w:color w:val="000000"/>
                <w:szCs w:val="22"/>
                <w:lang w:val="en-GB"/>
                <w:rPrChange w:id="12405" w:author="Dioguardi, Fabio" w:date="2018-10-23T11:24:00Z">
                  <w:rPr>
                    <w:rFonts w:ascii="Calibri" w:hAnsi="Calibri"/>
                    <w:color w:val="000000"/>
                    <w:szCs w:val="22"/>
                  </w:rPr>
                </w:rPrChange>
              </w:rPr>
              <w:t>60</w:t>
            </w:r>
          </w:p>
        </w:tc>
        <w:tc>
          <w:tcPr>
            <w:tcW w:w="1591" w:type="dxa"/>
            <w:vAlign w:val="bottom"/>
          </w:tcPr>
          <w:p w14:paraId="52255856" w14:textId="03F75BFD" w:rsidR="00F111BF" w:rsidRPr="000E1A5F" w:rsidRDefault="00F111BF" w:rsidP="00F111BF">
            <w:pPr>
              <w:rPr>
                <w:rFonts w:ascii="Calibri" w:hAnsi="Calibri"/>
                <w:color w:val="000000"/>
                <w:szCs w:val="22"/>
                <w:lang w:val="en-GB"/>
                <w:rPrChange w:id="1240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07" w:author="Dioguardi, Fabio" w:date="2018-10-23T11:24:00Z">
                  <w:rPr>
                    <w:rFonts w:ascii="Calibri" w:hAnsi="Calibri"/>
                    <w:color w:val="000000"/>
                    <w:szCs w:val="22"/>
                  </w:rPr>
                </w:rPrChange>
              </w:rPr>
              <w:t>oo_esens</w:t>
            </w:r>
            <w:proofErr w:type="spellEnd"/>
          </w:p>
        </w:tc>
        <w:tc>
          <w:tcPr>
            <w:tcW w:w="2923" w:type="dxa"/>
            <w:vAlign w:val="bottom"/>
          </w:tcPr>
          <w:p w14:paraId="7DBAAB0A" w14:textId="4390BE4B" w:rsidR="00F111BF" w:rsidRPr="000E1A5F" w:rsidRDefault="00F111BF" w:rsidP="00F111BF">
            <w:pPr>
              <w:rPr>
                <w:rFonts w:ascii="Calibri" w:hAnsi="Calibri"/>
                <w:color w:val="000000"/>
                <w:szCs w:val="22"/>
                <w:lang w:val="en-GB"/>
                <w:rPrChange w:id="12408" w:author="Dioguardi, Fabio" w:date="2018-10-23T11:24:00Z">
                  <w:rPr>
                    <w:rFonts w:ascii="Calibri" w:hAnsi="Calibri"/>
                    <w:color w:val="000000"/>
                    <w:szCs w:val="22"/>
                  </w:rPr>
                </w:rPrChange>
              </w:rPr>
            </w:pPr>
            <w:r w:rsidRPr="000E1A5F">
              <w:rPr>
                <w:rFonts w:ascii="Calibri" w:hAnsi="Calibri"/>
                <w:color w:val="000000"/>
                <w:szCs w:val="22"/>
                <w:lang w:val="en-GB"/>
                <w:rPrChange w:id="12409" w:author="Dioguardi, Fabio" w:date="2018-10-23T11:24:00Z">
                  <w:rPr>
                    <w:rFonts w:ascii="Calibri" w:hAnsi="Calibri"/>
                    <w:color w:val="000000"/>
                    <w:szCs w:val="22"/>
                  </w:rPr>
                </w:rPrChange>
              </w:rPr>
              <w:t>on/off E-sensors</w:t>
            </w:r>
          </w:p>
        </w:tc>
      </w:tr>
      <w:tr w:rsidR="00F111BF" w:rsidRPr="000E1A5F" w14:paraId="105358A2" w14:textId="77777777" w:rsidTr="003800B1">
        <w:tc>
          <w:tcPr>
            <w:tcW w:w="765" w:type="dxa"/>
            <w:vAlign w:val="center"/>
          </w:tcPr>
          <w:p w14:paraId="2FECCE04" w14:textId="77777777" w:rsidR="00F111BF" w:rsidRPr="000E1A5F" w:rsidRDefault="00F111BF" w:rsidP="00F111BF">
            <w:pPr>
              <w:jc w:val="center"/>
              <w:rPr>
                <w:rFonts w:ascii="Calibri" w:hAnsi="Calibri"/>
                <w:color w:val="000000"/>
                <w:szCs w:val="22"/>
                <w:lang w:val="en-GB"/>
                <w:rPrChange w:id="12410" w:author="Dioguardi, Fabio" w:date="2018-10-23T11:24:00Z">
                  <w:rPr>
                    <w:rFonts w:ascii="Calibri" w:hAnsi="Calibri"/>
                    <w:color w:val="000000"/>
                    <w:szCs w:val="22"/>
                  </w:rPr>
                </w:rPrChange>
              </w:rPr>
            </w:pPr>
            <w:r w:rsidRPr="000E1A5F">
              <w:rPr>
                <w:rFonts w:ascii="Calibri" w:hAnsi="Calibri"/>
                <w:color w:val="000000"/>
                <w:szCs w:val="22"/>
                <w:lang w:val="en-GB"/>
                <w:rPrChange w:id="12411" w:author="Dioguardi, Fabio" w:date="2018-10-23T11:24:00Z">
                  <w:rPr>
                    <w:rFonts w:ascii="Calibri" w:hAnsi="Calibri"/>
                    <w:color w:val="000000"/>
                    <w:szCs w:val="22"/>
                  </w:rPr>
                </w:rPrChange>
              </w:rPr>
              <w:t>15</w:t>
            </w:r>
          </w:p>
        </w:tc>
        <w:tc>
          <w:tcPr>
            <w:tcW w:w="1414" w:type="dxa"/>
            <w:vAlign w:val="bottom"/>
          </w:tcPr>
          <w:p w14:paraId="2AA831EB" w14:textId="77777777" w:rsidR="00F111BF" w:rsidRPr="000E1A5F" w:rsidRDefault="00F111BF" w:rsidP="00F111BF">
            <w:pPr>
              <w:rPr>
                <w:rFonts w:ascii="Calibri" w:hAnsi="Calibri"/>
                <w:color w:val="000000"/>
                <w:szCs w:val="22"/>
                <w:lang w:val="en-GB"/>
                <w:rPrChange w:id="12412"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13" w:author="Dioguardi, Fabio" w:date="2018-10-23T11:24:00Z">
                  <w:rPr>
                    <w:rFonts w:ascii="Calibri" w:hAnsi="Calibri"/>
                    <w:color w:val="000000"/>
                    <w:szCs w:val="22"/>
                  </w:rPr>
                </w:rPrChange>
              </w:rPr>
              <w:t>wtf_mas</w:t>
            </w:r>
            <w:proofErr w:type="spellEnd"/>
          </w:p>
        </w:tc>
        <w:tc>
          <w:tcPr>
            <w:tcW w:w="2665" w:type="dxa"/>
            <w:tcBorders>
              <w:right w:val="single" w:sz="18" w:space="0" w:color="auto"/>
            </w:tcBorders>
            <w:vAlign w:val="bottom"/>
          </w:tcPr>
          <w:p w14:paraId="118FBC45" w14:textId="77777777" w:rsidR="00F111BF" w:rsidRPr="000E1A5F" w:rsidRDefault="00F111BF" w:rsidP="00F111BF">
            <w:pPr>
              <w:rPr>
                <w:rFonts w:ascii="Calibri" w:hAnsi="Calibri"/>
                <w:color w:val="000000"/>
                <w:szCs w:val="22"/>
                <w:lang w:val="en-GB"/>
                <w:rPrChange w:id="1241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15" w:author="Dioguardi, Fabio" w:date="2018-10-23T11:24:00Z">
                  <w:rPr>
                    <w:rFonts w:ascii="Calibri" w:hAnsi="Calibri"/>
                    <w:color w:val="000000"/>
                    <w:szCs w:val="22"/>
                  </w:rPr>
                </w:rPrChange>
              </w:rPr>
              <w:t>weightfactor</w:t>
            </w:r>
            <w:proofErr w:type="spellEnd"/>
            <w:r w:rsidRPr="000E1A5F">
              <w:rPr>
                <w:rFonts w:ascii="Calibri" w:hAnsi="Calibri"/>
                <w:color w:val="000000"/>
                <w:szCs w:val="22"/>
                <w:lang w:val="en-GB"/>
                <w:rPrChange w:id="12416" w:author="Dioguardi, Fabio" w:date="2018-10-23T11:24:00Z">
                  <w:rPr>
                    <w:rFonts w:ascii="Calibri" w:hAnsi="Calibri"/>
                    <w:color w:val="000000"/>
                    <w:szCs w:val="22"/>
                  </w:rPr>
                </w:rPrChange>
              </w:rPr>
              <w:t xml:space="preserve"> Mastin</w:t>
            </w:r>
          </w:p>
        </w:tc>
        <w:tc>
          <w:tcPr>
            <w:tcW w:w="707" w:type="dxa"/>
            <w:tcBorders>
              <w:left w:val="single" w:sz="18" w:space="0" w:color="auto"/>
            </w:tcBorders>
            <w:vAlign w:val="center"/>
          </w:tcPr>
          <w:p w14:paraId="523669DF" w14:textId="22E124BB" w:rsidR="00F111BF" w:rsidRPr="000E1A5F" w:rsidRDefault="00F111BF" w:rsidP="00F111BF">
            <w:pPr>
              <w:jc w:val="center"/>
              <w:rPr>
                <w:rFonts w:ascii="Calibri" w:hAnsi="Calibri"/>
                <w:color w:val="000000"/>
                <w:szCs w:val="22"/>
                <w:lang w:val="en-GB"/>
                <w:rPrChange w:id="12417" w:author="Dioguardi, Fabio" w:date="2018-10-23T11:24:00Z">
                  <w:rPr>
                    <w:rFonts w:ascii="Calibri" w:hAnsi="Calibri"/>
                    <w:color w:val="000000"/>
                    <w:szCs w:val="22"/>
                  </w:rPr>
                </w:rPrChange>
              </w:rPr>
            </w:pPr>
            <w:r w:rsidRPr="000E1A5F">
              <w:rPr>
                <w:rFonts w:ascii="Calibri" w:hAnsi="Calibri"/>
                <w:color w:val="000000"/>
                <w:szCs w:val="22"/>
                <w:lang w:val="en-GB"/>
                <w:rPrChange w:id="12418" w:author="Dioguardi, Fabio" w:date="2018-10-23T11:24:00Z">
                  <w:rPr>
                    <w:rFonts w:ascii="Calibri" w:hAnsi="Calibri"/>
                    <w:color w:val="000000"/>
                    <w:szCs w:val="22"/>
                  </w:rPr>
                </w:rPrChange>
              </w:rPr>
              <w:t>61</w:t>
            </w:r>
          </w:p>
        </w:tc>
        <w:tc>
          <w:tcPr>
            <w:tcW w:w="1591" w:type="dxa"/>
            <w:vAlign w:val="bottom"/>
          </w:tcPr>
          <w:p w14:paraId="0C8882CE" w14:textId="324AD979" w:rsidR="00F111BF" w:rsidRPr="000E1A5F" w:rsidRDefault="00F111BF" w:rsidP="00F111BF">
            <w:pPr>
              <w:rPr>
                <w:rFonts w:ascii="Calibri" w:hAnsi="Calibri"/>
                <w:color w:val="000000"/>
                <w:szCs w:val="22"/>
                <w:lang w:val="en-GB"/>
                <w:rPrChange w:id="1241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20" w:author="Dioguardi, Fabio" w:date="2018-10-23T11:24:00Z">
                  <w:rPr>
                    <w:rFonts w:ascii="Calibri" w:hAnsi="Calibri"/>
                    <w:color w:val="000000"/>
                    <w:szCs w:val="22"/>
                  </w:rPr>
                </w:rPrChange>
              </w:rPr>
              <w:t>wtf_esens</w:t>
            </w:r>
            <w:proofErr w:type="spellEnd"/>
          </w:p>
        </w:tc>
        <w:tc>
          <w:tcPr>
            <w:tcW w:w="2923" w:type="dxa"/>
            <w:vAlign w:val="bottom"/>
          </w:tcPr>
          <w:p w14:paraId="6C0ED6CD" w14:textId="7C85D1FE" w:rsidR="00F111BF" w:rsidRPr="000E1A5F" w:rsidRDefault="00F111BF" w:rsidP="00F111BF">
            <w:pPr>
              <w:rPr>
                <w:rFonts w:ascii="Calibri" w:hAnsi="Calibri"/>
                <w:color w:val="000000"/>
                <w:szCs w:val="22"/>
                <w:lang w:val="en-GB"/>
                <w:rPrChange w:id="12421" w:author="Dioguardi, Fabio" w:date="2018-10-23T11:24:00Z">
                  <w:rPr>
                    <w:rFonts w:ascii="Calibri" w:hAnsi="Calibri"/>
                    <w:color w:val="000000"/>
                    <w:szCs w:val="22"/>
                  </w:rPr>
                </w:rPrChange>
              </w:rPr>
            </w:pPr>
            <w:r w:rsidRPr="000E1A5F">
              <w:rPr>
                <w:rFonts w:ascii="Calibri" w:hAnsi="Calibri"/>
                <w:color w:val="000000"/>
                <w:szCs w:val="22"/>
                <w:lang w:val="en-GB"/>
                <w:rPrChange w:id="12422" w:author="Dioguardi, Fabio" w:date="2018-10-23T11:24:00Z">
                  <w:rPr>
                    <w:rFonts w:ascii="Calibri" w:hAnsi="Calibri"/>
                    <w:color w:val="000000"/>
                    <w:szCs w:val="22"/>
                  </w:rPr>
                </w:rPrChange>
              </w:rPr>
              <w:t>weight factor E-sensors</w:t>
            </w:r>
          </w:p>
        </w:tc>
      </w:tr>
      <w:tr w:rsidR="00F111BF" w:rsidRPr="000E1A5F" w14:paraId="5216A8D6" w14:textId="77777777" w:rsidTr="003800B1">
        <w:tc>
          <w:tcPr>
            <w:tcW w:w="765" w:type="dxa"/>
            <w:vAlign w:val="center"/>
          </w:tcPr>
          <w:p w14:paraId="687BF087" w14:textId="77777777" w:rsidR="00F111BF" w:rsidRPr="000E1A5F" w:rsidRDefault="00F111BF" w:rsidP="00F111BF">
            <w:pPr>
              <w:jc w:val="center"/>
              <w:rPr>
                <w:rFonts w:ascii="Calibri" w:hAnsi="Calibri"/>
                <w:color w:val="000000"/>
                <w:szCs w:val="22"/>
                <w:lang w:val="en-GB"/>
                <w:rPrChange w:id="12423" w:author="Dioguardi, Fabio" w:date="2018-10-23T11:24:00Z">
                  <w:rPr>
                    <w:rFonts w:ascii="Calibri" w:hAnsi="Calibri"/>
                    <w:color w:val="000000"/>
                    <w:szCs w:val="22"/>
                  </w:rPr>
                </w:rPrChange>
              </w:rPr>
            </w:pPr>
            <w:r w:rsidRPr="000E1A5F">
              <w:rPr>
                <w:rFonts w:ascii="Calibri" w:hAnsi="Calibri"/>
                <w:color w:val="000000"/>
                <w:szCs w:val="22"/>
                <w:lang w:val="en-GB"/>
                <w:rPrChange w:id="12424" w:author="Dioguardi, Fabio" w:date="2018-10-23T11:24:00Z">
                  <w:rPr>
                    <w:rFonts w:ascii="Calibri" w:hAnsi="Calibri"/>
                    <w:color w:val="000000"/>
                    <w:szCs w:val="22"/>
                  </w:rPr>
                </w:rPrChange>
              </w:rPr>
              <w:t>16</w:t>
            </w:r>
          </w:p>
        </w:tc>
        <w:tc>
          <w:tcPr>
            <w:tcW w:w="1414" w:type="dxa"/>
            <w:vAlign w:val="bottom"/>
          </w:tcPr>
          <w:p w14:paraId="75C7554A" w14:textId="77777777" w:rsidR="00F111BF" w:rsidRPr="000E1A5F" w:rsidRDefault="00F111BF" w:rsidP="00F111BF">
            <w:pPr>
              <w:rPr>
                <w:rFonts w:ascii="Calibri" w:hAnsi="Calibri"/>
                <w:color w:val="000000"/>
                <w:szCs w:val="22"/>
                <w:lang w:val="en-GB"/>
                <w:rPrChange w:id="1242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26" w:author="Dioguardi, Fabio" w:date="2018-10-23T11:24:00Z">
                  <w:rPr>
                    <w:rFonts w:ascii="Calibri" w:hAnsi="Calibri"/>
                    <w:color w:val="000000"/>
                    <w:szCs w:val="22"/>
                  </w:rPr>
                </w:rPrChange>
              </w:rPr>
              <w:t>wtf_mtg</w:t>
            </w:r>
            <w:proofErr w:type="spellEnd"/>
          </w:p>
        </w:tc>
        <w:tc>
          <w:tcPr>
            <w:tcW w:w="2665" w:type="dxa"/>
            <w:tcBorders>
              <w:right w:val="single" w:sz="18" w:space="0" w:color="auto"/>
            </w:tcBorders>
            <w:vAlign w:val="bottom"/>
          </w:tcPr>
          <w:p w14:paraId="7B1FE773" w14:textId="77777777" w:rsidR="00F111BF" w:rsidRPr="000E1A5F" w:rsidRDefault="00F111BF" w:rsidP="00F111BF">
            <w:pPr>
              <w:rPr>
                <w:rFonts w:ascii="Calibri" w:hAnsi="Calibri"/>
                <w:color w:val="000000"/>
                <w:szCs w:val="22"/>
                <w:lang w:val="en-GB"/>
                <w:rPrChange w:id="12427"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28" w:author="Dioguardi, Fabio" w:date="2018-10-23T11:24:00Z">
                  <w:rPr>
                    <w:rFonts w:ascii="Calibri" w:hAnsi="Calibri"/>
                    <w:color w:val="000000"/>
                    <w:szCs w:val="22"/>
                  </w:rPr>
                </w:rPrChange>
              </w:rPr>
              <w:t>weightfactor</w:t>
            </w:r>
            <w:proofErr w:type="spellEnd"/>
            <w:r w:rsidRPr="000E1A5F">
              <w:rPr>
                <w:rFonts w:ascii="Calibri" w:hAnsi="Calibri"/>
                <w:color w:val="000000"/>
                <w:szCs w:val="22"/>
                <w:lang w:val="en-GB"/>
                <w:rPrChange w:id="12429" w:author="Dioguardi, Fabio" w:date="2018-10-23T11:24:00Z">
                  <w:rPr>
                    <w:rFonts w:ascii="Calibri" w:hAnsi="Calibri"/>
                    <w:color w:val="000000"/>
                    <w:szCs w:val="22"/>
                  </w:rPr>
                </w:rPrChange>
              </w:rPr>
              <w:t xml:space="preserve"> adj. Mastin</w:t>
            </w:r>
          </w:p>
        </w:tc>
        <w:tc>
          <w:tcPr>
            <w:tcW w:w="707" w:type="dxa"/>
            <w:tcBorders>
              <w:left w:val="single" w:sz="18" w:space="0" w:color="auto"/>
            </w:tcBorders>
            <w:vAlign w:val="center"/>
          </w:tcPr>
          <w:p w14:paraId="11FF1274" w14:textId="34D5F1B7" w:rsidR="00F111BF" w:rsidRPr="000E1A5F" w:rsidRDefault="00F111BF" w:rsidP="00F111BF">
            <w:pPr>
              <w:jc w:val="center"/>
              <w:rPr>
                <w:rFonts w:ascii="Calibri" w:hAnsi="Calibri"/>
                <w:color w:val="000000"/>
                <w:szCs w:val="22"/>
                <w:lang w:val="en-GB"/>
                <w:rPrChange w:id="12430" w:author="Dioguardi, Fabio" w:date="2018-10-23T11:24:00Z">
                  <w:rPr>
                    <w:rFonts w:ascii="Calibri" w:hAnsi="Calibri"/>
                    <w:color w:val="000000"/>
                    <w:szCs w:val="22"/>
                  </w:rPr>
                </w:rPrChange>
              </w:rPr>
            </w:pPr>
            <w:r w:rsidRPr="000E1A5F">
              <w:rPr>
                <w:rFonts w:ascii="Calibri" w:hAnsi="Calibri"/>
                <w:color w:val="000000"/>
                <w:szCs w:val="22"/>
                <w:lang w:val="en-GB"/>
                <w:rPrChange w:id="12431" w:author="Dioguardi, Fabio" w:date="2018-10-23T11:24:00Z">
                  <w:rPr>
                    <w:rFonts w:ascii="Calibri" w:hAnsi="Calibri"/>
                    <w:color w:val="000000"/>
                    <w:szCs w:val="22"/>
                  </w:rPr>
                </w:rPrChange>
              </w:rPr>
              <w:t>62</w:t>
            </w:r>
          </w:p>
        </w:tc>
        <w:tc>
          <w:tcPr>
            <w:tcW w:w="1591" w:type="dxa"/>
            <w:vAlign w:val="bottom"/>
          </w:tcPr>
          <w:p w14:paraId="0173A05F" w14:textId="0EA6B773" w:rsidR="00F111BF" w:rsidRPr="000E1A5F" w:rsidRDefault="00F111BF" w:rsidP="00F111BF">
            <w:pPr>
              <w:rPr>
                <w:rFonts w:ascii="Calibri" w:hAnsi="Calibri"/>
                <w:color w:val="000000"/>
                <w:szCs w:val="22"/>
                <w:lang w:val="en-GB"/>
                <w:rPrChange w:id="12432"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33" w:author="Dioguardi, Fabio" w:date="2018-10-23T11:24:00Z">
                  <w:rPr>
                    <w:rFonts w:ascii="Calibri" w:hAnsi="Calibri"/>
                    <w:color w:val="000000"/>
                    <w:szCs w:val="22"/>
                  </w:rPr>
                </w:rPrChange>
              </w:rPr>
              <w:t>oo_pulsan</w:t>
            </w:r>
            <w:proofErr w:type="spellEnd"/>
          </w:p>
        </w:tc>
        <w:tc>
          <w:tcPr>
            <w:tcW w:w="2923" w:type="dxa"/>
            <w:vAlign w:val="bottom"/>
          </w:tcPr>
          <w:p w14:paraId="4BDC00C7" w14:textId="2CD87292" w:rsidR="00F111BF" w:rsidRPr="000E1A5F" w:rsidRDefault="00F111BF" w:rsidP="00F111BF">
            <w:pPr>
              <w:rPr>
                <w:rFonts w:ascii="Calibri" w:hAnsi="Calibri"/>
                <w:color w:val="000000"/>
                <w:szCs w:val="22"/>
                <w:lang w:val="en-GB"/>
                <w:rPrChange w:id="12434" w:author="Dioguardi, Fabio" w:date="2018-10-23T11:24:00Z">
                  <w:rPr>
                    <w:rFonts w:ascii="Calibri" w:hAnsi="Calibri"/>
                    <w:color w:val="000000"/>
                    <w:szCs w:val="22"/>
                  </w:rPr>
                </w:rPrChange>
              </w:rPr>
            </w:pPr>
            <w:r w:rsidRPr="000E1A5F">
              <w:rPr>
                <w:rFonts w:ascii="Calibri" w:hAnsi="Calibri"/>
                <w:color w:val="000000"/>
                <w:szCs w:val="22"/>
                <w:lang w:val="en-GB"/>
                <w:rPrChange w:id="12435" w:author="Dioguardi, Fabio" w:date="2018-10-23T11:24:00Z">
                  <w:rPr>
                    <w:rFonts w:ascii="Calibri" w:hAnsi="Calibri"/>
                    <w:color w:val="000000"/>
                    <w:szCs w:val="22"/>
                  </w:rPr>
                </w:rPrChange>
              </w:rPr>
              <w:t>on/off pulse analysis</w:t>
            </w:r>
          </w:p>
        </w:tc>
      </w:tr>
      <w:tr w:rsidR="00F111BF" w:rsidRPr="000E1A5F" w14:paraId="409FE936" w14:textId="77777777" w:rsidTr="003800B1">
        <w:tc>
          <w:tcPr>
            <w:tcW w:w="765" w:type="dxa"/>
            <w:vAlign w:val="center"/>
          </w:tcPr>
          <w:p w14:paraId="4A57F72D" w14:textId="77777777" w:rsidR="00F111BF" w:rsidRPr="000E1A5F" w:rsidRDefault="00F111BF" w:rsidP="00F111BF">
            <w:pPr>
              <w:jc w:val="center"/>
              <w:rPr>
                <w:rFonts w:ascii="Calibri" w:hAnsi="Calibri"/>
                <w:color w:val="000000"/>
                <w:szCs w:val="22"/>
                <w:lang w:val="en-GB"/>
                <w:rPrChange w:id="12436" w:author="Dioguardi, Fabio" w:date="2018-10-23T11:24:00Z">
                  <w:rPr>
                    <w:rFonts w:ascii="Calibri" w:hAnsi="Calibri"/>
                    <w:color w:val="000000"/>
                    <w:szCs w:val="22"/>
                  </w:rPr>
                </w:rPrChange>
              </w:rPr>
            </w:pPr>
            <w:r w:rsidRPr="000E1A5F">
              <w:rPr>
                <w:rFonts w:ascii="Calibri" w:hAnsi="Calibri"/>
                <w:color w:val="000000"/>
                <w:szCs w:val="22"/>
                <w:lang w:val="en-GB"/>
                <w:rPrChange w:id="12437" w:author="Dioguardi, Fabio" w:date="2018-10-23T11:24:00Z">
                  <w:rPr>
                    <w:rFonts w:ascii="Calibri" w:hAnsi="Calibri"/>
                    <w:color w:val="000000"/>
                    <w:szCs w:val="22"/>
                  </w:rPr>
                </w:rPrChange>
              </w:rPr>
              <w:t>17</w:t>
            </w:r>
          </w:p>
        </w:tc>
        <w:tc>
          <w:tcPr>
            <w:tcW w:w="1414" w:type="dxa"/>
            <w:vAlign w:val="bottom"/>
          </w:tcPr>
          <w:p w14:paraId="2BB26698" w14:textId="77777777" w:rsidR="00F111BF" w:rsidRPr="000E1A5F" w:rsidRDefault="00F111BF" w:rsidP="00F111BF">
            <w:pPr>
              <w:rPr>
                <w:rFonts w:ascii="Calibri" w:hAnsi="Calibri"/>
                <w:color w:val="000000"/>
                <w:szCs w:val="22"/>
                <w:lang w:val="en-GB"/>
                <w:rPrChange w:id="1243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39" w:author="Dioguardi, Fabio" w:date="2018-10-23T11:24:00Z">
                  <w:rPr>
                    <w:rFonts w:ascii="Calibri" w:hAnsi="Calibri"/>
                    <w:color w:val="000000"/>
                    <w:szCs w:val="22"/>
                  </w:rPr>
                </w:rPrChange>
              </w:rPr>
              <w:t>wtf_deg</w:t>
            </w:r>
            <w:proofErr w:type="spellEnd"/>
          </w:p>
        </w:tc>
        <w:tc>
          <w:tcPr>
            <w:tcW w:w="2665" w:type="dxa"/>
            <w:tcBorders>
              <w:right w:val="single" w:sz="18" w:space="0" w:color="auto"/>
            </w:tcBorders>
            <w:vAlign w:val="bottom"/>
          </w:tcPr>
          <w:p w14:paraId="7616A89C" w14:textId="77777777" w:rsidR="00F111BF" w:rsidRPr="000E1A5F" w:rsidRDefault="00F111BF" w:rsidP="00F111BF">
            <w:pPr>
              <w:rPr>
                <w:rFonts w:ascii="Calibri" w:hAnsi="Calibri"/>
                <w:color w:val="000000"/>
                <w:szCs w:val="22"/>
                <w:lang w:val="en-GB"/>
                <w:rPrChange w:id="12440"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441" w:author="Dioguardi, Fabio" w:date="2018-10-23T11:24:00Z">
                  <w:rPr>
                    <w:rFonts w:ascii="Calibri" w:hAnsi="Calibri"/>
                    <w:color w:val="000000"/>
                    <w:szCs w:val="22"/>
                  </w:rPr>
                </w:rPrChange>
              </w:rPr>
              <w:t>wt</w:t>
            </w:r>
            <w:proofErr w:type="gramEnd"/>
            <w:r w:rsidRPr="000E1A5F">
              <w:rPr>
                <w:rFonts w:ascii="Calibri" w:hAnsi="Calibri"/>
                <w:color w:val="000000"/>
                <w:szCs w:val="22"/>
                <w:lang w:val="en-GB"/>
                <w:rPrChange w:id="12442" w:author="Dioguardi, Fabio" w:date="2018-10-23T11:24:00Z">
                  <w:rPr>
                    <w:rFonts w:ascii="Calibri" w:hAnsi="Calibri"/>
                    <w:color w:val="000000"/>
                    <w:szCs w:val="22"/>
                  </w:rPr>
                </w:rPrChange>
              </w:rPr>
              <w:t xml:space="preserve">. factor </w:t>
            </w:r>
            <w:proofErr w:type="spellStart"/>
            <w:r w:rsidRPr="000E1A5F">
              <w:rPr>
                <w:rFonts w:ascii="Calibri" w:hAnsi="Calibri"/>
                <w:color w:val="000000"/>
                <w:szCs w:val="22"/>
                <w:lang w:val="en-GB"/>
                <w:rPrChange w:id="12443" w:author="Dioguardi, Fabio" w:date="2018-10-23T11:24:00Z">
                  <w:rPr>
                    <w:rFonts w:ascii="Calibri" w:hAnsi="Calibri"/>
                    <w:color w:val="000000"/>
                    <w:szCs w:val="22"/>
                  </w:rPr>
                </w:rPrChange>
              </w:rPr>
              <w:t>Degruy</w:t>
            </w:r>
            <w:proofErr w:type="spellEnd"/>
            <w:r w:rsidRPr="000E1A5F">
              <w:rPr>
                <w:rFonts w:ascii="Calibri" w:hAnsi="Calibri"/>
                <w:color w:val="000000"/>
                <w:szCs w:val="22"/>
                <w:lang w:val="en-GB"/>
                <w:rPrChange w:id="12444"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445" w:author="Dioguardi, Fabio" w:date="2018-10-23T11:24:00Z">
                  <w:rPr>
                    <w:rFonts w:ascii="Calibri" w:hAnsi="Calibri"/>
                    <w:color w:val="000000"/>
                    <w:szCs w:val="22"/>
                  </w:rPr>
                </w:rPrChange>
              </w:rPr>
              <w:t>Bonad</w:t>
            </w:r>
            <w:proofErr w:type="spellEnd"/>
            <w:r w:rsidRPr="000E1A5F">
              <w:rPr>
                <w:rFonts w:ascii="Calibri" w:hAnsi="Calibri"/>
                <w:color w:val="000000"/>
                <w:szCs w:val="22"/>
                <w:lang w:val="en-GB"/>
                <w:rPrChange w:id="12446"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5E4F6F3E" w14:textId="06B022EF" w:rsidR="00F111BF" w:rsidRPr="000E1A5F" w:rsidRDefault="00F111BF" w:rsidP="00F111BF">
            <w:pPr>
              <w:jc w:val="center"/>
              <w:rPr>
                <w:rFonts w:ascii="Calibri" w:hAnsi="Calibri"/>
                <w:color w:val="000000"/>
                <w:szCs w:val="22"/>
                <w:lang w:val="en-GB"/>
                <w:rPrChange w:id="12447" w:author="Dioguardi, Fabio" w:date="2018-10-23T11:24:00Z">
                  <w:rPr>
                    <w:rFonts w:ascii="Calibri" w:hAnsi="Calibri"/>
                    <w:color w:val="000000"/>
                    <w:szCs w:val="22"/>
                  </w:rPr>
                </w:rPrChange>
              </w:rPr>
            </w:pPr>
            <w:r w:rsidRPr="000E1A5F">
              <w:rPr>
                <w:rFonts w:ascii="Calibri" w:hAnsi="Calibri"/>
                <w:color w:val="000000"/>
                <w:szCs w:val="22"/>
                <w:lang w:val="en-GB"/>
                <w:rPrChange w:id="12448" w:author="Dioguardi, Fabio" w:date="2018-10-23T11:24:00Z">
                  <w:rPr>
                    <w:rFonts w:ascii="Calibri" w:hAnsi="Calibri"/>
                    <w:color w:val="000000"/>
                    <w:szCs w:val="22"/>
                  </w:rPr>
                </w:rPrChange>
              </w:rPr>
              <w:t>63</w:t>
            </w:r>
          </w:p>
        </w:tc>
        <w:tc>
          <w:tcPr>
            <w:tcW w:w="1591" w:type="dxa"/>
            <w:vAlign w:val="bottom"/>
          </w:tcPr>
          <w:p w14:paraId="286B800E" w14:textId="2E38E0C6" w:rsidR="00F111BF" w:rsidRPr="000E1A5F" w:rsidRDefault="00F111BF" w:rsidP="00F111BF">
            <w:pPr>
              <w:rPr>
                <w:rFonts w:ascii="Calibri" w:hAnsi="Calibri"/>
                <w:color w:val="000000"/>
                <w:szCs w:val="22"/>
                <w:lang w:val="en-GB"/>
                <w:rPrChange w:id="1244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50" w:author="Dioguardi, Fabio" w:date="2018-10-23T11:24:00Z">
                  <w:rPr>
                    <w:rFonts w:ascii="Calibri" w:hAnsi="Calibri"/>
                    <w:color w:val="000000"/>
                    <w:szCs w:val="22"/>
                  </w:rPr>
                </w:rPrChange>
              </w:rPr>
              <w:t>wtf_pulsan</w:t>
            </w:r>
            <w:proofErr w:type="spellEnd"/>
          </w:p>
        </w:tc>
        <w:tc>
          <w:tcPr>
            <w:tcW w:w="2923" w:type="dxa"/>
            <w:vAlign w:val="bottom"/>
          </w:tcPr>
          <w:p w14:paraId="3F1C6D75" w14:textId="5713DD60" w:rsidR="00F111BF" w:rsidRPr="000E1A5F" w:rsidRDefault="00F111BF" w:rsidP="00F111BF">
            <w:pPr>
              <w:rPr>
                <w:rFonts w:ascii="Calibri" w:hAnsi="Calibri"/>
                <w:color w:val="000000"/>
                <w:szCs w:val="22"/>
                <w:lang w:val="en-GB"/>
                <w:rPrChange w:id="1245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52" w:author="Dioguardi, Fabio" w:date="2018-10-23T11:24:00Z">
                  <w:rPr>
                    <w:rFonts w:ascii="Calibri" w:hAnsi="Calibri"/>
                    <w:color w:val="000000"/>
                    <w:szCs w:val="22"/>
                  </w:rPr>
                </w:rPrChange>
              </w:rPr>
              <w:t>wt</w:t>
            </w:r>
            <w:proofErr w:type="spellEnd"/>
            <w:r w:rsidRPr="000E1A5F">
              <w:rPr>
                <w:rFonts w:ascii="Calibri" w:hAnsi="Calibri"/>
                <w:color w:val="000000"/>
                <w:szCs w:val="22"/>
                <w:lang w:val="en-GB"/>
                <w:rPrChange w:id="12453" w:author="Dioguardi, Fabio" w:date="2018-10-23T11:24:00Z">
                  <w:rPr>
                    <w:rFonts w:ascii="Calibri" w:hAnsi="Calibri"/>
                    <w:color w:val="000000"/>
                    <w:szCs w:val="22"/>
                  </w:rPr>
                </w:rPrChange>
              </w:rPr>
              <w:t xml:space="preserve"> factor pulse analysis</w:t>
            </w:r>
          </w:p>
        </w:tc>
      </w:tr>
      <w:tr w:rsidR="00F111BF" w:rsidRPr="000E1A5F" w14:paraId="54CE7C4F" w14:textId="77777777" w:rsidTr="003800B1">
        <w:tc>
          <w:tcPr>
            <w:tcW w:w="765" w:type="dxa"/>
            <w:vAlign w:val="center"/>
          </w:tcPr>
          <w:p w14:paraId="51C28FF0" w14:textId="77777777" w:rsidR="00F111BF" w:rsidRPr="000E1A5F" w:rsidRDefault="00F111BF" w:rsidP="00F111BF">
            <w:pPr>
              <w:jc w:val="center"/>
              <w:rPr>
                <w:rFonts w:ascii="Calibri" w:hAnsi="Calibri"/>
                <w:color w:val="000000"/>
                <w:szCs w:val="22"/>
                <w:lang w:val="en-GB"/>
                <w:rPrChange w:id="12454" w:author="Dioguardi, Fabio" w:date="2018-10-23T11:24:00Z">
                  <w:rPr>
                    <w:rFonts w:ascii="Calibri" w:hAnsi="Calibri"/>
                    <w:color w:val="000000"/>
                    <w:szCs w:val="22"/>
                  </w:rPr>
                </w:rPrChange>
              </w:rPr>
            </w:pPr>
            <w:r w:rsidRPr="000E1A5F">
              <w:rPr>
                <w:rFonts w:ascii="Calibri" w:hAnsi="Calibri"/>
                <w:color w:val="000000"/>
                <w:szCs w:val="22"/>
                <w:lang w:val="en-GB"/>
                <w:rPrChange w:id="12455" w:author="Dioguardi, Fabio" w:date="2018-10-23T11:24:00Z">
                  <w:rPr>
                    <w:rFonts w:ascii="Calibri" w:hAnsi="Calibri"/>
                    <w:color w:val="000000"/>
                    <w:szCs w:val="22"/>
                  </w:rPr>
                </w:rPrChange>
              </w:rPr>
              <w:t>18</w:t>
            </w:r>
          </w:p>
        </w:tc>
        <w:tc>
          <w:tcPr>
            <w:tcW w:w="1414" w:type="dxa"/>
            <w:vAlign w:val="bottom"/>
          </w:tcPr>
          <w:p w14:paraId="3018C36E" w14:textId="77777777" w:rsidR="00F111BF" w:rsidRPr="000E1A5F" w:rsidRDefault="00F111BF" w:rsidP="00F111BF">
            <w:pPr>
              <w:rPr>
                <w:rFonts w:ascii="Calibri" w:hAnsi="Calibri"/>
                <w:color w:val="000000"/>
                <w:szCs w:val="22"/>
                <w:lang w:val="en-GB"/>
                <w:rPrChange w:id="12456" w:author="Dioguardi, Fabio" w:date="2018-10-23T11:24:00Z">
                  <w:rPr>
                    <w:rFonts w:ascii="Calibri" w:hAnsi="Calibri"/>
                    <w:color w:val="000000"/>
                    <w:szCs w:val="22"/>
                  </w:rPr>
                </w:rPrChange>
              </w:rPr>
            </w:pPr>
            <w:r w:rsidRPr="000E1A5F">
              <w:rPr>
                <w:rFonts w:ascii="Calibri" w:hAnsi="Calibri"/>
                <w:color w:val="000000"/>
                <w:szCs w:val="22"/>
                <w:lang w:val="en-GB"/>
                <w:rPrChange w:id="12457" w:author="Dioguardi, Fabio" w:date="2018-10-23T11:24:00Z">
                  <w:rPr>
                    <w:rFonts w:ascii="Calibri" w:hAnsi="Calibri"/>
                    <w:color w:val="000000"/>
                    <w:szCs w:val="22"/>
                  </w:rPr>
                </w:rPrChange>
              </w:rPr>
              <w:t>H1</w:t>
            </w:r>
          </w:p>
        </w:tc>
        <w:tc>
          <w:tcPr>
            <w:tcW w:w="2665" w:type="dxa"/>
            <w:tcBorders>
              <w:right w:val="single" w:sz="18" w:space="0" w:color="auto"/>
            </w:tcBorders>
            <w:vAlign w:val="bottom"/>
          </w:tcPr>
          <w:p w14:paraId="410E1340" w14:textId="77777777" w:rsidR="00F111BF" w:rsidRPr="000E1A5F" w:rsidRDefault="00F111BF" w:rsidP="00F111BF">
            <w:pPr>
              <w:rPr>
                <w:rFonts w:ascii="Calibri" w:hAnsi="Calibri"/>
                <w:color w:val="000000"/>
                <w:szCs w:val="22"/>
                <w:lang w:val="en-GB"/>
                <w:rPrChange w:id="12458" w:author="Dioguardi, Fabio" w:date="2018-10-23T11:24:00Z">
                  <w:rPr>
                    <w:rFonts w:ascii="Calibri" w:hAnsi="Calibri"/>
                    <w:color w:val="000000"/>
                    <w:szCs w:val="22"/>
                  </w:rPr>
                </w:rPrChange>
              </w:rPr>
            </w:pPr>
            <w:r w:rsidRPr="000E1A5F">
              <w:rPr>
                <w:rFonts w:ascii="Calibri" w:hAnsi="Calibri"/>
                <w:color w:val="000000"/>
                <w:szCs w:val="22"/>
                <w:lang w:val="en-GB"/>
                <w:rPrChange w:id="12459" w:author="Dioguardi, Fabio" w:date="2018-10-23T11:24:00Z">
                  <w:rPr>
                    <w:rFonts w:ascii="Calibri" w:hAnsi="Calibri"/>
                    <w:color w:val="000000"/>
                    <w:szCs w:val="22"/>
                  </w:rPr>
                </w:rPrChange>
              </w:rPr>
              <w:t>Height tropopause</w:t>
            </w:r>
          </w:p>
        </w:tc>
        <w:tc>
          <w:tcPr>
            <w:tcW w:w="707" w:type="dxa"/>
            <w:tcBorders>
              <w:left w:val="single" w:sz="18" w:space="0" w:color="auto"/>
            </w:tcBorders>
            <w:vAlign w:val="center"/>
          </w:tcPr>
          <w:p w14:paraId="5405523E" w14:textId="302096B9" w:rsidR="00F111BF" w:rsidRPr="000E1A5F" w:rsidRDefault="00F111BF" w:rsidP="00F111BF">
            <w:pPr>
              <w:jc w:val="center"/>
              <w:rPr>
                <w:rFonts w:ascii="Calibri" w:hAnsi="Calibri"/>
                <w:color w:val="000000"/>
                <w:szCs w:val="22"/>
                <w:lang w:val="en-GB"/>
                <w:rPrChange w:id="12460" w:author="Dioguardi, Fabio" w:date="2018-10-23T11:24:00Z">
                  <w:rPr>
                    <w:rFonts w:ascii="Calibri" w:hAnsi="Calibri"/>
                    <w:color w:val="000000"/>
                    <w:szCs w:val="22"/>
                  </w:rPr>
                </w:rPrChange>
              </w:rPr>
            </w:pPr>
            <w:r w:rsidRPr="000E1A5F">
              <w:rPr>
                <w:rFonts w:ascii="Calibri" w:hAnsi="Calibri"/>
                <w:color w:val="000000"/>
                <w:szCs w:val="22"/>
                <w:lang w:val="en-GB"/>
                <w:rPrChange w:id="12461" w:author="Dioguardi, Fabio" w:date="2018-10-23T11:24:00Z">
                  <w:rPr>
                    <w:rFonts w:ascii="Calibri" w:hAnsi="Calibri"/>
                    <w:color w:val="000000"/>
                    <w:szCs w:val="22"/>
                  </w:rPr>
                </w:rPrChange>
              </w:rPr>
              <w:t>64</w:t>
            </w:r>
          </w:p>
        </w:tc>
        <w:tc>
          <w:tcPr>
            <w:tcW w:w="1591" w:type="dxa"/>
            <w:vAlign w:val="bottom"/>
          </w:tcPr>
          <w:p w14:paraId="6B31061D" w14:textId="6D4311CB" w:rsidR="00F111BF" w:rsidRPr="000E1A5F" w:rsidRDefault="00F111BF" w:rsidP="00F111BF">
            <w:pPr>
              <w:rPr>
                <w:rFonts w:ascii="Calibri" w:hAnsi="Calibri"/>
                <w:color w:val="000000"/>
                <w:szCs w:val="22"/>
                <w:lang w:val="en-GB"/>
                <w:rPrChange w:id="12462"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63" w:author="Dioguardi, Fabio" w:date="2018-10-23T11:24:00Z">
                  <w:rPr>
                    <w:rFonts w:ascii="Calibri" w:hAnsi="Calibri"/>
                    <w:color w:val="000000"/>
                    <w:szCs w:val="22"/>
                  </w:rPr>
                </w:rPrChange>
              </w:rPr>
              <w:t>oo_scatter</w:t>
            </w:r>
            <w:proofErr w:type="spellEnd"/>
          </w:p>
        </w:tc>
        <w:tc>
          <w:tcPr>
            <w:tcW w:w="2923" w:type="dxa"/>
            <w:vAlign w:val="bottom"/>
          </w:tcPr>
          <w:p w14:paraId="52C46E76" w14:textId="410E89BD" w:rsidR="00F111BF" w:rsidRPr="000E1A5F" w:rsidRDefault="00F111BF" w:rsidP="00F111BF">
            <w:pPr>
              <w:rPr>
                <w:rFonts w:ascii="Calibri" w:hAnsi="Calibri"/>
                <w:color w:val="000000"/>
                <w:szCs w:val="22"/>
                <w:lang w:val="en-GB"/>
                <w:rPrChange w:id="12464" w:author="Dioguardi, Fabio" w:date="2018-10-23T11:24:00Z">
                  <w:rPr>
                    <w:rFonts w:ascii="Calibri" w:hAnsi="Calibri"/>
                    <w:color w:val="000000"/>
                    <w:szCs w:val="22"/>
                  </w:rPr>
                </w:rPrChange>
              </w:rPr>
            </w:pPr>
            <w:r w:rsidRPr="000E1A5F">
              <w:rPr>
                <w:rFonts w:ascii="Calibri" w:hAnsi="Calibri"/>
                <w:color w:val="000000"/>
                <w:szCs w:val="22"/>
                <w:lang w:val="en-GB"/>
                <w:rPrChange w:id="12465" w:author="Dioguardi, Fabio" w:date="2018-10-23T11:24:00Z">
                  <w:rPr>
                    <w:rFonts w:ascii="Calibri" w:hAnsi="Calibri"/>
                    <w:color w:val="000000"/>
                    <w:szCs w:val="22"/>
                  </w:rPr>
                </w:rPrChange>
              </w:rPr>
              <w:t>radar scattering on/off</w:t>
            </w:r>
          </w:p>
        </w:tc>
      </w:tr>
      <w:tr w:rsidR="00F111BF" w:rsidRPr="000E1A5F" w14:paraId="7D84CFB6" w14:textId="77777777" w:rsidTr="003800B1">
        <w:tc>
          <w:tcPr>
            <w:tcW w:w="765" w:type="dxa"/>
            <w:vAlign w:val="center"/>
          </w:tcPr>
          <w:p w14:paraId="1083BB91" w14:textId="77777777" w:rsidR="00F111BF" w:rsidRPr="000E1A5F" w:rsidRDefault="00F111BF" w:rsidP="00F111BF">
            <w:pPr>
              <w:jc w:val="center"/>
              <w:rPr>
                <w:rFonts w:ascii="Calibri" w:hAnsi="Calibri"/>
                <w:color w:val="000000"/>
                <w:szCs w:val="22"/>
                <w:lang w:val="en-GB"/>
                <w:rPrChange w:id="12466" w:author="Dioguardi, Fabio" w:date="2018-10-23T11:24:00Z">
                  <w:rPr>
                    <w:rFonts w:ascii="Calibri" w:hAnsi="Calibri"/>
                    <w:color w:val="000000"/>
                    <w:szCs w:val="22"/>
                  </w:rPr>
                </w:rPrChange>
              </w:rPr>
            </w:pPr>
            <w:r w:rsidRPr="000E1A5F">
              <w:rPr>
                <w:rFonts w:ascii="Calibri" w:hAnsi="Calibri"/>
                <w:color w:val="000000"/>
                <w:szCs w:val="22"/>
                <w:lang w:val="en-GB"/>
                <w:rPrChange w:id="12467" w:author="Dioguardi, Fabio" w:date="2018-10-23T11:24:00Z">
                  <w:rPr>
                    <w:rFonts w:ascii="Calibri" w:hAnsi="Calibri"/>
                    <w:color w:val="000000"/>
                    <w:szCs w:val="22"/>
                  </w:rPr>
                </w:rPrChange>
              </w:rPr>
              <w:t>19</w:t>
            </w:r>
          </w:p>
        </w:tc>
        <w:tc>
          <w:tcPr>
            <w:tcW w:w="1414" w:type="dxa"/>
            <w:vAlign w:val="bottom"/>
          </w:tcPr>
          <w:p w14:paraId="28BF6D7D" w14:textId="77777777" w:rsidR="00F111BF" w:rsidRPr="000E1A5F" w:rsidRDefault="00F111BF" w:rsidP="00F111BF">
            <w:pPr>
              <w:rPr>
                <w:rFonts w:ascii="Calibri" w:hAnsi="Calibri"/>
                <w:color w:val="000000"/>
                <w:szCs w:val="22"/>
                <w:lang w:val="en-GB"/>
                <w:rPrChange w:id="12468" w:author="Dioguardi, Fabio" w:date="2018-10-23T11:24:00Z">
                  <w:rPr>
                    <w:rFonts w:ascii="Calibri" w:hAnsi="Calibri"/>
                    <w:color w:val="000000"/>
                    <w:szCs w:val="22"/>
                  </w:rPr>
                </w:rPrChange>
              </w:rPr>
            </w:pPr>
            <w:r w:rsidRPr="000E1A5F">
              <w:rPr>
                <w:rFonts w:ascii="Calibri" w:hAnsi="Calibri"/>
                <w:color w:val="000000"/>
                <w:szCs w:val="22"/>
                <w:lang w:val="en-GB"/>
                <w:rPrChange w:id="12469" w:author="Dioguardi, Fabio" w:date="2018-10-23T11:24:00Z">
                  <w:rPr>
                    <w:rFonts w:ascii="Calibri" w:hAnsi="Calibri"/>
                    <w:color w:val="000000"/>
                    <w:szCs w:val="22"/>
                  </w:rPr>
                </w:rPrChange>
              </w:rPr>
              <w:t>H2</w:t>
            </w:r>
          </w:p>
        </w:tc>
        <w:tc>
          <w:tcPr>
            <w:tcW w:w="2665" w:type="dxa"/>
            <w:tcBorders>
              <w:right w:val="single" w:sz="18" w:space="0" w:color="auto"/>
            </w:tcBorders>
            <w:vAlign w:val="bottom"/>
          </w:tcPr>
          <w:p w14:paraId="52D816A5" w14:textId="77777777" w:rsidR="00F111BF" w:rsidRPr="000E1A5F" w:rsidRDefault="00F111BF" w:rsidP="00F111BF">
            <w:pPr>
              <w:rPr>
                <w:rFonts w:ascii="Calibri" w:hAnsi="Calibri"/>
                <w:color w:val="000000"/>
                <w:szCs w:val="22"/>
                <w:lang w:val="en-GB"/>
                <w:rPrChange w:id="12470" w:author="Dioguardi, Fabio" w:date="2018-10-23T11:24:00Z">
                  <w:rPr>
                    <w:rFonts w:ascii="Calibri" w:hAnsi="Calibri"/>
                    <w:color w:val="000000"/>
                    <w:szCs w:val="22"/>
                  </w:rPr>
                </w:rPrChange>
              </w:rPr>
            </w:pPr>
            <w:r w:rsidRPr="000E1A5F">
              <w:rPr>
                <w:rFonts w:ascii="Calibri" w:hAnsi="Calibri"/>
                <w:color w:val="000000"/>
                <w:szCs w:val="22"/>
                <w:lang w:val="en-GB"/>
                <w:rPrChange w:id="12471" w:author="Dioguardi, Fabio" w:date="2018-10-23T11:24:00Z">
                  <w:rPr>
                    <w:rFonts w:ascii="Calibri" w:hAnsi="Calibri"/>
                    <w:color w:val="000000"/>
                    <w:szCs w:val="22"/>
                  </w:rPr>
                </w:rPrChange>
              </w:rPr>
              <w:t>Height stratosphere</w:t>
            </w:r>
          </w:p>
        </w:tc>
        <w:tc>
          <w:tcPr>
            <w:tcW w:w="707" w:type="dxa"/>
            <w:tcBorders>
              <w:left w:val="single" w:sz="18" w:space="0" w:color="auto"/>
            </w:tcBorders>
            <w:vAlign w:val="center"/>
          </w:tcPr>
          <w:p w14:paraId="46E9A7A9" w14:textId="65C6EE33" w:rsidR="00F111BF" w:rsidRPr="000E1A5F" w:rsidRDefault="00F111BF" w:rsidP="00F111BF">
            <w:pPr>
              <w:jc w:val="center"/>
              <w:rPr>
                <w:rFonts w:ascii="Calibri" w:hAnsi="Calibri"/>
                <w:color w:val="000000"/>
                <w:szCs w:val="22"/>
                <w:lang w:val="en-GB"/>
                <w:rPrChange w:id="12472" w:author="Dioguardi, Fabio" w:date="2018-10-23T11:24:00Z">
                  <w:rPr>
                    <w:rFonts w:ascii="Calibri" w:hAnsi="Calibri"/>
                    <w:color w:val="000000"/>
                    <w:szCs w:val="22"/>
                  </w:rPr>
                </w:rPrChange>
              </w:rPr>
            </w:pPr>
            <w:r w:rsidRPr="000E1A5F">
              <w:rPr>
                <w:rFonts w:ascii="Calibri" w:hAnsi="Calibri"/>
                <w:color w:val="000000"/>
                <w:szCs w:val="22"/>
                <w:lang w:val="en-GB"/>
                <w:rPrChange w:id="12473" w:author="Dioguardi, Fabio" w:date="2018-10-23T11:24:00Z">
                  <w:rPr>
                    <w:rFonts w:ascii="Calibri" w:hAnsi="Calibri"/>
                    <w:color w:val="000000"/>
                    <w:szCs w:val="22"/>
                  </w:rPr>
                </w:rPrChange>
              </w:rPr>
              <w:t>65</w:t>
            </w:r>
          </w:p>
        </w:tc>
        <w:tc>
          <w:tcPr>
            <w:tcW w:w="1591" w:type="dxa"/>
            <w:vAlign w:val="bottom"/>
          </w:tcPr>
          <w:p w14:paraId="0CD1D192" w14:textId="1BAD12DD" w:rsidR="00F111BF" w:rsidRPr="000E1A5F" w:rsidRDefault="00F111BF" w:rsidP="00F111BF">
            <w:pPr>
              <w:rPr>
                <w:rFonts w:ascii="Calibri" w:hAnsi="Calibri"/>
                <w:color w:val="000000"/>
                <w:szCs w:val="22"/>
                <w:lang w:val="en-GB"/>
                <w:rPrChange w:id="1247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75" w:author="Dioguardi, Fabio" w:date="2018-10-23T11:24:00Z">
                  <w:rPr>
                    <w:rFonts w:ascii="Calibri" w:hAnsi="Calibri"/>
                    <w:color w:val="000000"/>
                    <w:szCs w:val="22"/>
                  </w:rPr>
                </w:rPrChange>
              </w:rPr>
              <w:t>wtf_scatter</w:t>
            </w:r>
            <w:proofErr w:type="spellEnd"/>
          </w:p>
        </w:tc>
        <w:tc>
          <w:tcPr>
            <w:tcW w:w="2923" w:type="dxa"/>
            <w:vAlign w:val="bottom"/>
          </w:tcPr>
          <w:p w14:paraId="686172FA" w14:textId="59B9772F" w:rsidR="00F111BF" w:rsidRPr="000E1A5F" w:rsidRDefault="00F111BF" w:rsidP="00F111BF">
            <w:pPr>
              <w:rPr>
                <w:rFonts w:ascii="Calibri" w:hAnsi="Calibri"/>
                <w:color w:val="000000"/>
                <w:szCs w:val="22"/>
                <w:lang w:val="en-GB"/>
                <w:rPrChange w:id="12476" w:author="Dioguardi, Fabio" w:date="2018-10-23T11:24:00Z">
                  <w:rPr>
                    <w:rFonts w:ascii="Calibri" w:hAnsi="Calibri"/>
                    <w:color w:val="000000"/>
                    <w:szCs w:val="22"/>
                  </w:rPr>
                </w:rPrChange>
              </w:rPr>
            </w:pPr>
            <w:r w:rsidRPr="000E1A5F">
              <w:rPr>
                <w:rFonts w:ascii="Calibri" w:hAnsi="Calibri"/>
                <w:color w:val="000000"/>
                <w:szCs w:val="22"/>
                <w:lang w:val="en-GB"/>
                <w:rPrChange w:id="12477" w:author="Dioguardi, Fabio" w:date="2018-10-23T11:24:00Z">
                  <w:rPr>
                    <w:rFonts w:ascii="Calibri" w:hAnsi="Calibri"/>
                    <w:color w:val="000000"/>
                    <w:szCs w:val="22"/>
                  </w:rPr>
                </w:rPrChange>
              </w:rPr>
              <w:t>wt. f. radar scattering</w:t>
            </w:r>
          </w:p>
        </w:tc>
      </w:tr>
      <w:tr w:rsidR="00F111BF" w:rsidRPr="000E1A5F" w14:paraId="3775DE24" w14:textId="77777777" w:rsidTr="003800B1">
        <w:tc>
          <w:tcPr>
            <w:tcW w:w="765" w:type="dxa"/>
            <w:vAlign w:val="center"/>
          </w:tcPr>
          <w:p w14:paraId="6B2172B9" w14:textId="77777777" w:rsidR="00F111BF" w:rsidRPr="000E1A5F" w:rsidRDefault="00F111BF" w:rsidP="00F111BF">
            <w:pPr>
              <w:jc w:val="center"/>
              <w:rPr>
                <w:rFonts w:ascii="Calibri" w:hAnsi="Calibri"/>
                <w:color w:val="000000"/>
                <w:szCs w:val="22"/>
                <w:lang w:val="en-GB"/>
                <w:rPrChange w:id="12478" w:author="Dioguardi, Fabio" w:date="2018-10-23T11:24:00Z">
                  <w:rPr>
                    <w:rFonts w:ascii="Calibri" w:hAnsi="Calibri"/>
                    <w:color w:val="000000"/>
                    <w:szCs w:val="22"/>
                  </w:rPr>
                </w:rPrChange>
              </w:rPr>
            </w:pPr>
            <w:r w:rsidRPr="000E1A5F">
              <w:rPr>
                <w:rFonts w:ascii="Calibri" w:hAnsi="Calibri"/>
                <w:color w:val="000000"/>
                <w:szCs w:val="22"/>
                <w:lang w:val="en-GB"/>
                <w:rPrChange w:id="12479" w:author="Dioguardi, Fabio" w:date="2018-10-23T11:24:00Z">
                  <w:rPr>
                    <w:rFonts w:ascii="Calibri" w:hAnsi="Calibri"/>
                    <w:color w:val="000000"/>
                    <w:szCs w:val="22"/>
                  </w:rPr>
                </w:rPrChange>
              </w:rPr>
              <w:t>20</w:t>
            </w:r>
          </w:p>
        </w:tc>
        <w:tc>
          <w:tcPr>
            <w:tcW w:w="1414" w:type="dxa"/>
            <w:vAlign w:val="bottom"/>
          </w:tcPr>
          <w:p w14:paraId="7D3B1BEA" w14:textId="77777777" w:rsidR="00F111BF" w:rsidRPr="000E1A5F" w:rsidRDefault="00F111BF" w:rsidP="00F111BF">
            <w:pPr>
              <w:rPr>
                <w:rFonts w:ascii="Calibri" w:hAnsi="Calibri"/>
                <w:color w:val="000000"/>
                <w:szCs w:val="22"/>
                <w:lang w:val="en-GB"/>
                <w:rPrChange w:id="12480" w:author="Dioguardi, Fabio" w:date="2018-10-23T11:24:00Z">
                  <w:rPr>
                    <w:rFonts w:ascii="Calibri" w:hAnsi="Calibri"/>
                    <w:color w:val="000000"/>
                    <w:szCs w:val="22"/>
                  </w:rPr>
                </w:rPrChange>
              </w:rPr>
            </w:pPr>
            <w:r w:rsidRPr="000E1A5F">
              <w:rPr>
                <w:rFonts w:ascii="Calibri" w:hAnsi="Calibri"/>
                <w:color w:val="000000"/>
                <w:szCs w:val="22"/>
                <w:lang w:val="en-GB"/>
                <w:rPrChange w:id="12481" w:author="Dioguardi, Fabio" w:date="2018-10-23T11:24:00Z">
                  <w:rPr>
                    <w:rFonts w:ascii="Calibri" w:hAnsi="Calibri"/>
                    <w:color w:val="000000"/>
                    <w:szCs w:val="22"/>
                  </w:rPr>
                </w:rPrChange>
              </w:rPr>
              <w:t>tempGrad_1</w:t>
            </w:r>
          </w:p>
        </w:tc>
        <w:tc>
          <w:tcPr>
            <w:tcW w:w="2665" w:type="dxa"/>
            <w:tcBorders>
              <w:right w:val="single" w:sz="18" w:space="0" w:color="auto"/>
            </w:tcBorders>
            <w:vAlign w:val="bottom"/>
          </w:tcPr>
          <w:p w14:paraId="5FAAD1D3" w14:textId="77777777" w:rsidR="00F111BF" w:rsidRPr="000E1A5F" w:rsidRDefault="00F111BF" w:rsidP="00F111BF">
            <w:pPr>
              <w:rPr>
                <w:rFonts w:ascii="Calibri" w:hAnsi="Calibri"/>
                <w:color w:val="000000"/>
                <w:szCs w:val="22"/>
                <w:lang w:val="en-GB"/>
                <w:rPrChange w:id="12482" w:author="Dioguardi, Fabio" w:date="2018-10-23T11:24:00Z">
                  <w:rPr>
                    <w:rFonts w:ascii="Calibri" w:hAnsi="Calibri"/>
                    <w:color w:val="000000"/>
                    <w:szCs w:val="22"/>
                  </w:rPr>
                </w:rPrChange>
              </w:rPr>
            </w:pPr>
            <w:r w:rsidRPr="000E1A5F">
              <w:rPr>
                <w:rFonts w:ascii="Calibri" w:hAnsi="Calibri"/>
                <w:color w:val="000000"/>
                <w:szCs w:val="22"/>
                <w:lang w:val="en-GB"/>
                <w:rPrChange w:id="12483" w:author="Dioguardi, Fabio" w:date="2018-10-23T11:24:00Z">
                  <w:rPr>
                    <w:rFonts w:ascii="Calibri" w:hAnsi="Calibri"/>
                    <w:color w:val="000000"/>
                    <w:szCs w:val="22"/>
                  </w:rPr>
                </w:rPrChange>
              </w:rPr>
              <w:t xml:space="preserve">temp grad in troposphere </w:t>
            </w:r>
          </w:p>
        </w:tc>
        <w:tc>
          <w:tcPr>
            <w:tcW w:w="707" w:type="dxa"/>
            <w:tcBorders>
              <w:left w:val="single" w:sz="18" w:space="0" w:color="auto"/>
            </w:tcBorders>
            <w:vAlign w:val="center"/>
          </w:tcPr>
          <w:p w14:paraId="37406232" w14:textId="3B1E2A2E" w:rsidR="00F111BF" w:rsidRPr="000E1A5F" w:rsidRDefault="00F111BF" w:rsidP="00F111BF">
            <w:pPr>
              <w:jc w:val="center"/>
              <w:rPr>
                <w:rFonts w:ascii="Calibri" w:hAnsi="Calibri"/>
                <w:color w:val="000000"/>
                <w:szCs w:val="22"/>
                <w:lang w:val="en-GB"/>
                <w:rPrChange w:id="12484" w:author="Dioguardi, Fabio" w:date="2018-10-23T11:24:00Z">
                  <w:rPr>
                    <w:rFonts w:ascii="Calibri" w:hAnsi="Calibri"/>
                    <w:color w:val="000000"/>
                    <w:szCs w:val="22"/>
                  </w:rPr>
                </w:rPrChange>
              </w:rPr>
            </w:pPr>
            <w:r w:rsidRPr="000E1A5F">
              <w:rPr>
                <w:rFonts w:ascii="Calibri" w:hAnsi="Calibri"/>
                <w:color w:val="000000"/>
                <w:szCs w:val="22"/>
                <w:lang w:val="en-GB"/>
                <w:rPrChange w:id="12485" w:author="Dioguardi, Fabio" w:date="2018-10-23T11:24:00Z">
                  <w:rPr>
                    <w:rFonts w:ascii="Calibri" w:hAnsi="Calibri"/>
                    <w:color w:val="000000"/>
                    <w:szCs w:val="22"/>
                  </w:rPr>
                </w:rPrChange>
              </w:rPr>
              <w:t>66</w:t>
            </w:r>
          </w:p>
        </w:tc>
        <w:tc>
          <w:tcPr>
            <w:tcW w:w="1591" w:type="dxa"/>
            <w:vAlign w:val="bottom"/>
          </w:tcPr>
          <w:p w14:paraId="3C03EA23" w14:textId="0F44F3F7" w:rsidR="00F111BF" w:rsidRPr="000E1A5F" w:rsidRDefault="00F111BF" w:rsidP="00F111BF">
            <w:pPr>
              <w:rPr>
                <w:rFonts w:ascii="Calibri" w:hAnsi="Calibri"/>
                <w:color w:val="000000"/>
                <w:szCs w:val="22"/>
                <w:lang w:val="en-GB"/>
                <w:rPrChange w:id="1248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487" w:author="Dioguardi, Fabio" w:date="2018-10-23T11:24:00Z">
                  <w:rPr>
                    <w:rFonts w:ascii="Calibri" w:hAnsi="Calibri"/>
                    <w:color w:val="000000"/>
                    <w:szCs w:val="22"/>
                  </w:rPr>
                </w:rPrChange>
              </w:rPr>
              <w:t>cal_ISKEF_a</w:t>
            </w:r>
            <w:proofErr w:type="spellEnd"/>
          </w:p>
        </w:tc>
        <w:tc>
          <w:tcPr>
            <w:tcW w:w="2923" w:type="dxa"/>
            <w:vAlign w:val="bottom"/>
          </w:tcPr>
          <w:p w14:paraId="7D3A0F9C" w14:textId="6350089F" w:rsidR="00F111BF" w:rsidRPr="000E1A5F" w:rsidRDefault="00F111BF" w:rsidP="00F111BF">
            <w:pPr>
              <w:rPr>
                <w:rFonts w:ascii="Calibri" w:hAnsi="Calibri"/>
                <w:color w:val="000000"/>
                <w:szCs w:val="22"/>
                <w:lang w:val="en-GB"/>
                <w:rPrChange w:id="12488" w:author="Dioguardi, Fabio" w:date="2018-10-23T11:24:00Z">
                  <w:rPr>
                    <w:rFonts w:ascii="Calibri" w:hAnsi="Calibri"/>
                    <w:color w:val="000000"/>
                    <w:szCs w:val="22"/>
                  </w:rPr>
                </w:rPrChange>
              </w:rPr>
            </w:pPr>
            <w:r w:rsidRPr="000E1A5F">
              <w:rPr>
                <w:rFonts w:ascii="Calibri" w:hAnsi="Calibri"/>
                <w:color w:val="000000"/>
                <w:szCs w:val="22"/>
                <w:lang w:val="en-GB"/>
                <w:rPrChange w:id="12489" w:author="Dioguardi, Fabio" w:date="2018-10-23T11:24:00Z">
                  <w:rPr>
                    <w:rFonts w:ascii="Calibri" w:hAnsi="Calibri"/>
                    <w:color w:val="000000"/>
                    <w:szCs w:val="22"/>
                  </w:rPr>
                </w:rPrChange>
              </w:rPr>
              <w:t>offset ISKEF</w:t>
            </w:r>
          </w:p>
        </w:tc>
      </w:tr>
      <w:tr w:rsidR="00F111BF" w:rsidRPr="000E1A5F" w14:paraId="3E60393F" w14:textId="77777777" w:rsidTr="003800B1">
        <w:tc>
          <w:tcPr>
            <w:tcW w:w="765" w:type="dxa"/>
            <w:vAlign w:val="center"/>
          </w:tcPr>
          <w:p w14:paraId="3FD7D854" w14:textId="77777777" w:rsidR="00F111BF" w:rsidRPr="000E1A5F" w:rsidRDefault="00F111BF" w:rsidP="00F111BF">
            <w:pPr>
              <w:jc w:val="center"/>
              <w:rPr>
                <w:rFonts w:ascii="Calibri" w:hAnsi="Calibri"/>
                <w:color w:val="000000"/>
                <w:szCs w:val="22"/>
                <w:lang w:val="en-GB"/>
                <w:rPrChange w:id="12490" w:author="Dioguardi, Fabio" w:date="2018-10-23T11:24:00Z">
                  <w:rPr>
                    <w:rFonts w:ascii="Calibri" w:hAnsi="Calibri"/>
                    <w:color w:val="000000"/>
                    <w:szCs w:val="22"/>
                  </w:rPr>
                </w:rPrChange>
              </w:rPr>
            </w:pPr>
            <w:r w:rsidRPr="000E1A5F">
              <w:rPr>
                <w:rFonts w:ascii="Calibri" w:hAnsi="Calibri"/>
                <w:color w:val="000000"/>
                <w:szCs w:val="22"/>
                <w:lang w:val="en-GB"/>
                <w:rPrChange w:id="12491" w:author="Dioguardi, Fabio" w:date="2018-10-23T11:24:00Z">
                  <w:rPr>
                    <w:rFonts w:ascii="Calibri" w:hAnsi="Calibri"/>
                    <w:color w:val="000000"/>
                    <w:szCs w:val="22"/>
                  </w:rPr>
                </w:rPrChange>
              </w:rPr>
              <w:t>21</w:t>
            </w:r>
          </w:p>
        </w:tc>
        <w:tc>
          <w:tcPr>
            <w:tcW w:w="1414" w:type="dxa"/>
            <w:vAlign w:val="bottom"/>
          </w:tcPr>
          <w:p w14:paraId="5692F2C5" w14:textId="77777777" w:rsidR="00F111BF" w:rsidRPr="000E1A5F" w:rsidRDefault="00F111BF" w:rsidP="00F111BF">
            <w:pPr>
              <w:rPr>
                <w:rFonts w:ascii="Calibri" w:hAnsi="Calibri"/>
                <w:color w:val="000000"/>
                <w:szCs w:val="22"/>
                <w:lang w:val="en-GB"/>
                <w:rPrChange w:id="12492" w:author="Dioguardi, Fabio" w:date="2018-10-23T11:24:00Z">
                  <w:rPr>
                    <w:rFonts w:ascii="Calibri" w:hAnsi="Calibri"/>
                    <w:color w:val="000000"/>
                    <w:szCs w:val="22"/>
                  </w:rPr>
                </w:rPrChange>
              </w:rPr>
            </w:pPr>
            <w:r w:rsidRPr="000E1A5F">
              <w:rPr>
                <w:rFonts w:ascii="Calibri" w:hAnsi="Calibri"/>
                <w:color w:val="000000"/>
                <w:szCs w:val="22"/>
                <w:lang w:val="en-GB"/>
                <w:rPrChange w:id="12493" w:author="Dioguardi, Fabio" w:date="2018-10-23T11:24:00Z">
                  <w:rPr>
                    <w:rFonts w:ascii="Calibri" w:hAnsi="Calibri"/>
                    <w:color w:val="000000"/>
                    <w:szCs w:val="22"/>
                  </w:rPr>
                </w:rPrChange>
              </w:rPr>
              <w:t>tempGrad_2</w:t>
            </w:r>
          </w:p>
        </w:tc>
        <w:tc>
          <w:tcPr>
            <w:tcW w:w="2665" w:type="dxa"/>
            <w:tcBorders>
              <w:right w:val="single" w:sz="18" w:space="0" w:color="auto"/>
            </w:tcBorders>
            <w:vAlign w:val="bottom"/>
          </w:tcPr>
          <w:p w14:paraId="5E784AC1" w14:textId="77777777" w:rsidR="00F111BF" w:rsidRPr="000E1A5F" w:rsidRDefault="00F111BF" w:rsidP="00F111BF">
            <w:pPr>
              <w:rPr>
                <w:rFonts w:ascii="Calibri" w:hAnsi="Calibri"/>
                <w:color w:val="000000"/>
                <w:szCs w:val="22"/>
                <w:lang w:val="en-GB"/>
                <w:rPrChange w:id="12494" w:author="Dioguardi, Fabio" w:date="2018-10-23T11:24:00Z">
                  <w:rPr>
                    <w:rFonts w:ascii="Calibri" w:hAnsi="Calibri"/>
                    <w:color w:val="000000"/>
                    <w:szCs w:val="22"/>
                  </w:rPr>
                </w:rPrChange>
              </w:rPr>
            </w:pPr>
            <w:r w:rsidRPr="000E1A5F">
              <w:rPr>
                <w:rFonts w:ascii="Calibri" w:hAnsi="Calibri"/>
                <w:color w:val="000000"/>
                <w:szCs w:val="22"/>
                <w:lang w:val="en-GB"/>
                <w:rPrChange w:id="12495" w:author="Dioguardi, Fabio" w:date="2018-10-23T11:24:00Z">
                  <w:rPr>
                    <w:rFonts w:ascii="Calibri" w:hAnsi="Calibri"/>
                    <w:color w:val="000000"/>
                    <w:szCs w:val="22"/>
                  </w:rPr>
                </w:rPrChange>
              </w:rPr>
              <w:t xml:space="preserve">between </w:t>
            </w:r>
            <w:proofErr w:type="spellStart"/>
            <w:r w:rsidRPr="000E1A5F">
              <w:rPr>
                <w:rFonts w:ascii="Calibri" w:hAnsi="Calibri"/>
                <w:color w:val="000000"/>
                <w:szCs w:val="22"/>
                <w:lang w:val="en-GB"/>
                <w:rPrChange w:id="12496" w:author="Dioguardi, Fabio" w:date="2018-10-23T11:24:00Z">
                  <w:rPr>
                    <w:rFonts w:ascii="Calibri" w:hAnsi="Calibri"/>
                    <w:color w:val="000000"/>
                    <w:szCs w:val="22"/>
                  </w:rPr>
                </w:rPrChange>
              </w:rPr>
              <w:t>tropos</w:t>
            </w:r>
            <w:proofErr w:type="spellEnd"/>
            <w:r w:rsidRPr="000E1A5F">
              <w:rPr>
                <w:rFonts w:ascii="Calibri" w:hAnsi="Calibri"/>
                <w:color w:val="000000"/>
                <w:szCs w:val="22"/>
                <w:lang w:val="en-GB"/>
                <w:rPrChange w:id="12497" w:author="Dioguardi, Fabio" w:date="2018-10-23T11:24:00Z">
                  <w:rPr>
                    <w:rFonts w:ascii="Calibri" w:hAnsi="Calibri"/>
                    <w:color w:val="000000"/>
                    <w:szCs w:val="22"/>
                  </w:rPr>
                </w:rPrChange>
              </w:rPr>
              <w:t xml:space="preserve"> &amp; </w:t>
            </w:r>
            <w:proofErr w:type="spellStart"/>
            <w:r w:rsidRPr="000E1A5F">
              <w:rPr>
                <w:rFonts w:ascii="Calibri" w:hAnsi="Calibri"/>
                <w:color w:val="000000"/>
                <w:szCs w:val="22"/>
                <w:lang w:val="en-GB"/>
                <w:rPrChange w:id="12498" w:author="Dioguardi, Fabio" w:date="2018-10-23T11:24:00Z">
                  <w:rPr>
                    <w:rFonts w:ascii="Calibri" w:hAnsi="Calibri"/>
                    <w:color w:val="000000"/>
                    <w:szCs w:val="22"/>
                  </w:rPr>
                </w:rPrChange>
              </w:rPr>
              <w:t>stratos</w:t>
            </w:r>
            <w:proofErr w:type="spellEnd"/>
          </w:p>
        </w:tc>
        <w:tc>
          <w:tcPr>
            <w:tcW w:w="707" w:type="dxa"/>
            <w:tcBorders>
              <w:left w:val="single" w:sz="18" w:space="0" w:color="auto"/>
            </w:tcBorders>
            <w:vAlign w:val="center"/>
          </w:tcPr>
          <w:p w14:paraId="47D8AA20" w14:textId="106796F4" w:rsidR="00F111BF" w:rsidRPr="000E1A5F" w:rsidRDefault="00F111BF" w:rsidP="00F111BF">
            <w:pPr>
              <w:jc w:val="center"/>
              <w:rPr>
                <w:rFonts w:ascii="Calibri" w:hAnsi="Calibri"/>
                <w:color w:val="000000"/>
                <w:szCs w:val="22"/>
                <w:lang w:val="en-GB"/>
                <w:rPrChange w:id="12499" w:author="Dioguardi, Fabio" w:date="2018-10-23T11:24:00Z">
                  <w:rPr>
                    <w:rFonts w:ascii="Calibri" w:hAnsi="Calibri"/>
                    <w:color w:val="000000"/>
                    <w:szCs w:val="22"/>
                  </w:rPr>
                </w:rPrChange>
              </w:rPr>
            </w:pPr>
            <w:r w:rsidRPr="000E1A5F">
              <w:rPr>
                <w:rFonts w:ascii="Calibri" w:hAnsi="Calibri"/>
                <w:color w:val="000000"/>
                <w:szCs w:val="22"/>
                <w:lang w:val="en-GB"/>
                <w:rPrChange w:id="12500" w:author="Dioguardi, Fabio" w:date="2018-10-23T11:24:00Z">
                  <w:rPr>
                    <w:rFonts w:ascii="Calibri" w:hAnsi="Calibri"/>
                    <w:color w:val="000000"/>
                    <w:szCs w:val="22"/>
                  </w:rPr>
                </w:rPrChange>
              </w:rPr>
              <w:t>67</w:t>
            </w:r>
          </w:p>
        </w:tc>
        <w:tc>
          <w:tcPr>
            <w:tcW w:w="1591" w:type="dxa"/>
            <w:vAlign w:val="bottom"/>
          </w:tcPr>
          <w:p w14:paraId="5E03698F" w14:textId="7116C449" w:rsidR="00F111BF" w:rsidRPr="000E1A5F" w:rsidRDefault="00F111BF" w:rsidP="00F111BF">
            <w:pPr>
              <w:rPr>
                <w:rFonts w:ascii="Calibri" w:hAnsi="Calibri"/>
                <w:color w:val="000000"/>
                <w:szCs w:val="22"/>
                <w:lang w:val="en-GB"/>
                <w:rPrChange w:id="1250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02" w:author="Dioguardi, Fabio" w:date="2018-10-23T11:24:00Z">
                  <w:rPr>
                    <w:rFonts w:ascii="Calibri" w:hAnsi="Calibri"/>
                    <w:color w:val="000000"/>
                    <w:szCs w:val="22"/>
                  </w:rPr>
                </w:rPrChange>
              </w:rPr>
              <w:t>cal_ISKEF_b</w:t>
            </w:r>
            <w:proofErr w:type="spellEnd"/>
          </w:p>
        </w:tc>
        <w:tc>
          <w:tcPr>
            <w:tcW w:w="2923" w:type="dxa"/>
            <w:vAlign w:val="bottom"/>
          </w:tcPr>
          <w:p w14:paraId="43F58E48" w14:textId="117526D3" w:rsidR="00F111BF" w:rsidRPr="000E1A5F" w:rsidRDefault="00F111BF" w:rsidP="00F111BF">
            <w:pPr>
              <w:rPr>
                <w:rFonts w:ascii="Calibri" w:hAnsi="Calibri"/>
                <w:color w:val="000000"/>
                <w:szCs w:val="22"/>
                <w:lang w:val="en-GB"/>
                <w:rPrChange w:id="1250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04" w:author="Dioguardi, Fabio" w:date="2018-10-23T11:24:00Z">
                  <w:rPr>
                    <w:rFonts w:ascii="Calibri" w:hAnsi="Calibri"/>
                    <w:color w:val="000000"/>
                    <w:szCs w:val="22"/>
                  </w:rPr>
                </w:rPrChange>
              </w:rPr>
              <w:t>cal</w:t>
            </w:r>
            <w:proofErr w:type="spellEnd"/>
            <w:r w:rsidRPr="000E1A5F">
              <w:rPr>
                <w:rFonts w:ascii="Calibri" w:hAnsi="Calibri"/>
                <w:color w:val="000000"/>
                <w:szCs w:val="22"/>
                <w:lang w:val="en-GB"/>
                <w:rPrChange w:id="12505" w:author="Dioguardi, Fabio" w:date="2018-10-23T11:24:00Z">
                  <w:rPr>
                    <w:rFonts w:ascii="Calibri" w:hAnsi="Calibri"/>
                    <w:color w:val="000000"/>
                    <w:szCs w:val="22"/>
                  </w:rPr>
                </w:rPrChange>
              </w:rPr>
              <w:t xml:space="preserve"> factor ISKEF</w:t>
            </w:r>
          </w:p>
        </w:tc>
      </w:tr>
      <w:tr w:rsidR="00F111BF" w:rsidRPr="000E1A5F" w14:paraId="119DDF19" w14:textId="77777777" w:rsidTr="003800B1">
        <w:tc>
          <w:tcPr>
            <w:tcW w:w="765" w:type="dxa"/>
            <w:vAlign w:val="center"/>
          </w:tcPr>
          <w:p w14:paraId="0C80FE9B" w14:textId="77777777" w:rsidR="00F111BF" w:rsidRPr="000E1A5F" w:rsidRDefault="00F111BF" w:rsidP="00F111BF">
            <w:pPr>
              <w:jc w:val="center"/>
              <w:rPr>
                <w:rFonts w:ascii="Calibri" w:hAnsi="Calibri"/>
                <w:color w:val="000000"/>
                <w:szCs w:val="22"/>
                <w:lang w:val="en-GB"/>
                <w:rPrChange w:id="12506" w:author="Dioguardi, Fabio" w:date="2018-10-23T11:24:00Z">
                  <w:rPr>
                    <w:rFonts w:ascii="Calibri" w:hAnsi="Calibri"/>
                    <w:color w:val="000000"/>
                    <w:szCs w:val="22"/>
                  </w:rPr>
                </w:rPrChange>
              </w:rPr>
            </w:pPr>
            <w:r w:rsidRPr="000E1A5F">
              <w:rPr>
                <w:rFonts w:ascii="Calibri" w:hAnsi="Calibri"/>
                <w:color w:val="000000"/>
                <w:szCs w:val="22"/>
                <w:lang w:val="en-GB"/>
                <w:rPrChange w:id="12507" w:author="Dioguardi, Fabio" w:date="2018-10-23T11:24:00Z">
                  <w:rPr>
                    <w:rFonts w:ascii="Calibri" w:hAnsi="Calibri"/>
                    <w:color w:val="000000"/>
                    <w:szCs w:val="22"/>
                  </w:rPr>
                </w:rPrChange>
              </w:rPr>
              <w:t>22</w:t>
            </w:r>
          </w:p>
        </w:tc>
        <w:tc>
          <w:tcPr>
            <w:tcW w:w="1414" w:type="dxa"/>
            <w:vAlign w:val="bottom"/>
          </w:tcPr>
          <w:p w14:paraId="4BB4362F" w14:textId="77777777" w:rsidR="00F111BF" w:rsidRPr="000E1A5F" w:rsidRDefault="00F111BF" w:rsidP="00F111BF">
            <w:pPr>
              <w:rPr>
                <w:rFonts w:ascii="Calibri" w:hAnsi="Calibri"/>
                <w:color w:val="000000"/>
                <w:szCs w:val="22"/>
                <w:lang w:val="en-GB"/>
                <w:rPrChange w:id="12508" w:author="Dioguardi, Fabio" w:date="2018-10-23T11:24:00Z">
                  <w:rPr>
                    <w:rFonts w:ascii="Calibri" w:hAnsi="Calibri"/>
                    <w:color w:val="000000"/>
                    <w:szCs w:val="22"/>
                  </w:rPr>
                </w:rPrChange>
              </w:rPr>
            </w:pPr>
            <w:r w:rsidRPr="000E1A5F">
              <w:rPr>
                <w:rFonts w:ascii="Calibri" w:hAnsi="Calibri"/>
                <w:color w:val="000000"/>
                <w:szCs w:val="22"/>
                <w:lang w:val="en-GB"/>
                <w:rPrChange w:id="12509" w:author="Dioguardi, Fabio" w:date="2018-10-23T11:24:00Z">
                  <w:rPr>
                    <w:rFonts w:ascii="Calibri" w:hAnsi="Calibri"/>
                    <w:color w:val="000000"/>
                    <w:szCs w:val="22"/>
                  </w:rPr>
                </w:rPrChange>
              </w:rPr>
              <w:t>tempGrad_3</w:t>
            </w:r>
          </w:p>
        </w:tc>
        <w:tc>
          <w:tcPr>
            <w:tcW w:w="2665" w:type="dxa"/>
            <w:tcBorders>
              <w:right w:val="single" w:sz="18" w:space="0" w:color="auto"/>
            </w:tcBorders>
            <w:vAlign w:val="bottom"/>
          </w:tcPr>
          <w:p w14:paraId="5B8F738D" w14:textId="77777777" w:rsidR="00F111BF" w:rsidRPr="000E1A5F" w:rsidRDefault="00F111BF" w:rsidP="00F111BF">
            <w:pPr>
              <w:rPr>
                <w:rFonts w:ascii="Calibri" w:hAnsi="Calibri"/>
                <w:color w:val="000000"/>
                <w:szCs w:val="22"/>
                <w:lang w:val="en-GB"/>
                <w:rPrChange w:id="12510" w:author="Dioguardi, Fabio" w:date="2018-10-23T11:24:00Z">
                  <w:rPr>
                    <w:rFonts w:ascii="Calibri" w:hAnsi="Calibri"/>
                    <w:color w:val="000000"/>
                    <w:szCs w:val="22"/>
                  </w:rPr>
                </w:rPrChange>
              </w:rPr>
            </w:pPr>
            <w:r w:rsidRPr="000E1A5F">
              <w:rPr>
                <w:rFonts w:ascii="Calibri" w:hAnsi="Calibri"/>
                <w:color w:val="000000"/>
                <w:szCs w:val="22"/>
                <w:lang w:val="en-GB"/>
                <w:rPrChange w:id="12511" w:author="Dioguardi, Fabio" w:date="2018-10-23T11:24:00Z">
                  <w:rPr>
                    <w:rFonts w:ascii="Calibri" w:hAnsi="Calibri"/>
                    <w:color w:val="000000"/>
                    <w:szCs w:val="22"/>
                  </w:rPr>
                </w:rPrChange>
              </w:rPr>
              <w:t>temp grad in stratosphere</w:t>
            </w:r>
          </w:p>
        </w:tc>
        <w:tc>
          <w:tcPr>
            <w:tcW w:w="707" w:type="dxa"/>
            <w:tcBorders>
              <w:left w:val="single" w:sz="18" w:space="0" w:color="auto"/>
            </w:tcBorders>
            <w:vAlign w:val="center"/>
          </w:tcPr>
          <w:p w14:paraId="2950D731" w14:textId="565F1B55" w:rsidR="00F111BF" w:rsidRPr="000E1A5F" w:rsidRDefault="00F111BF" w:rsidP="00F111BF">
            <w:pPr>
              <w:jc w:val="center"/>
              <w:rPr>
                <w:rFonts w:ascii="Calibri" w:hAnsi="Calibri"/>
                <w:color w:val="000000"/>
                <w:szCs w:val="22"/>
                <w:lang w:val="en-GB"/>
                <w:rPrChange w:id="12512" w:author="Dioguardi, Fabio" w:date="2018-10-23T11:24:00Z">
                  <w:rPr>
                    <w:rFonts w:ascii="Calibri" w:hAnsi="Calibri"/>
                    <w:color w:val="000000"/>
                    <w:szCs w:val="22"/>
                  </w:rPr>
                </w:rPrChange>
              </w:rPr>
            </w:pPr>
            <w:r w:rsidRPr="000E1A5F">
              <w:rPr>
                <w:rFonts w:ascii="Calibri" w:hAnsi="Calibri"/>
                <w:color w:val="000000"/>
                <w:szCs w:val="22"/>
                <w:lang w:val="en-GB"/>
                <w:rPrChange w:id="12513" w:author="Dioguardi, Fabio" w:date="2018-10-23T11:24:00Z">
                  <w:rPr>
                    <w:rFonts w:ascii="Calibri" w:hAnsi="Calibri"/>
                    <w:color w:val="000000"/>
                    <w:szCs w:val="22"/>
                  </w:rPr>
                </w:rPrChange>
              </w:rPr>
              <w:t>68</w:t>
            </w:r>
          </w:p>
        </w:tc>
        <w:tc>
          <w:tcPr>
            <w:tcW w:w="1591" w:type="dxa"/>
            <w:vAlign w:val="bottom"/>
          </w:tcPr>
          <w:p w14:paraId="1D5C4D04" w14:textId="19A86BF1" w:rsidR="00F111BF" w:rsidRPr="000E1A5F" w:rsidRDefault="00F111BF" w:rsidP="00F111BF">
            <w:pPr>
              <w:rPr>
                <w:rFonts w:ascii="Calibri" w:hAnsi="Calibri"/>
                <w:color w:val="000000"/>
                <w:szCs w:val="22"/>
                <w:lang w:val="en-GB"/>
                <w:rPrChange w:id="1251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15" w:author="Dioguardi, Fabio" w:date="2018-10-23T11:24:00Z">
                  <w:rPr>
                    <w:rFonts w:ascii="Calibri" w:hAnsi="Calibri"/>
                    <w:color w:val="000000"/>
                    <w:szCs w:val="22"/>
                  </w:rPr>
                </w:rPrChange>
              </w:rPr>
              <w:t>cal_ISEGS_a</w:t>
            </w:r>
            <w:proofErr w:type="spellEnd"/>
          </w:p>
        </w:tc>
        <w:tc>
          <w:tcPr>
            <w:tcW w:w="2923" w:type="dxa"/>
            <w:vAlign w:val="bottom"/>
          </w:tcPr>
          <w:p w14:paraId="7903609A" w14:textId="6D41AAC7" w:rsidR="00F111BF" w:rsidRPr="000E1A5F" w:rsidRDefault="00F111BF" w:rsidP="00F111BF">
            <w:pPr>
              <w:rPr>
                <w:rFonts w:ascii="Calibri" w:hAnsi="Calibri"/>
                <w:color w:val="000000"/>
                <w:szCs w:val="22"/>
                <w:lang w:val="en-GB"/>
                <w:rPrChange w:id="12516" w:author="Dioguardi, Fabio" w:date="2018-10-23T11:24:00Z">
                  <w:rPr>
                    <w:rFonts w:ascii="Calibri" w:hAnsi="Calibri"/>
                    <w:color w:val="000000"/>
                    <w:szCs w:val="22"/>
                  </w:rPr>
                </w:rPrChange>
              </w:rPr>
            </w:pPr>
            <w:r w:rsidRPr="000E1A5F">
              <w:rPr>
                <w:rFonts w:ascii="Calibri" w:hAnsi="Calibri"/>
                <w:color w:val="000000"/>
                <w:szCs w:val="22"/>
                <w:lang w:val="en-GB"/>
                <w:rPrChange w:id="12517" w:author="Dioguardi, Fabio" w:date="2018-10-23T11:24:00Z">
                  <w:rPr>
                    <w:rFonts w:ascii="Calibri" w:hAnsi="Calibri"/>
                    <w:color w:val="000000"/>
                    <w:szCs w:val="22"/>
                  </w:rPr>
                </w:rPrChange>
              </w:rPr>
              <w:t>offset ISEGS</w:t>
            </w:r>
          </w:p>
        </w:tc>
      </w:tr>
      <w:tr w:rsidR="00F111BF" w:rsidRPr="000E1A5F" w14:paraId="52762E0C" w14:textId="77777777" w:rsidTr="003800B1">
        <w:tc>
          <w:tcPr>
            <w:tcW w:w="765" w:type="dxa"/>
            <w:vAlign w:val="center"/>
          </w:tcPr>
          <w:p w14:paraId="70846BF7" w14:textId="77777777" w:rsidR="00F111BF" w:rsidRPr="000E1A5F" w:rsidRDefault="00F111BF" w:rsidP="00F111BF">
            <w:pPr>
              <w:jc w:val="center"/>
              <w:rPr>
                <w:rFonts w:ascii="Calibri" w:hAnsi="Calibri"/>
                <w:color w:val="000000"/>
                <w:szCs w:val="22"/>
                <w:lang w:val="en-GB"/>
                <w:rPrChange w:id="12518" w:author="Dioguardi, Fabio" w:date="2018-10-23T11:24:00Z">
                  <w:rPr>
                    <w:rFonts w:ascii="Calibri" w:hAnsi="Calibri"/>
                    <w:color w:val="000000"/>
                    <w:szCs w:val="22"/>
                  </w:rPr>
                </w:rPrChange>
              </w:rPr>
            </w:pPr>
            <w:r w:rsidRPr="000E1A5F">
              <w:rPr>
                <w:rFonts w:ascii="Calibri" w:hAnsi="Calibri"/>
                <w:color w:val="000000"/>
                <w:szCs w:val="22"/>
                <w:lang w:val="en-GB"/>
                <w:rPrChange w:id="12519" w:author="Dioguardi, Fabio" w:date="2018-10-23T11:24:00Z">
                  <w:rPr>
                    <w:rFonts w:ascii="Calibri" w:hAnsi="Calibri"/>
                    <w:color w:val="000000"/>
                    <w:szCs w:val="22"/>
                  </w:rPr>
                </w:rPrChange>
              </w:rPr>
              <w:t>23</w:t>
            </w:r>
          </w:p>
        </w:tc>
        <w:tc>
          <w:tcPr>
            <w:tcW w:w="1414" w:type="dxa"/>
            <w:vAlign w:val="bottom"/>
          </w:tcPr>
          <w:p w14:paraId="232ED12D" w14:textId="77777777" w:rsidR="00F111BF" w:rsidRPr="000E1A5F" w:rsidRDefault="00F111BF" w:rsidP="00F111BF">
            <w:pPr>
              <w:rPr>
                <w:rFonts w:ascii="Calibri" w:hAnsi="Calibri"/>
                <w:color w:val="000000"/>
                <w:szCs w:val="22"/>
                <w:lang w:val="en-GB"/>
                <w:rPrChange w:id="1252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21" w:author="Dioguardi, Fabio" w:date="2018-10-23T11:24:00Z">
                  <w:rPr>
                    <w:rFonts w:ascii="Calibri" w:hAnsi="Calibri"/>
                    <w:color w:val="000000"/>
                    <w:szCs w:val="22"/>
                  </w:rPr>
                </w:rPrChange>
              </w:rPr>
              <w:t>Vmax</w:t>
            </w:r>
            <w:proofErr w:type="spellEnd"/>
          </w:p>
        </w:tc>
        <w:tc>
          <w:tcPr>
            <w:tcW w:w="2665" w:type="dxa"/>
            <w:tcBorders>
              <w:right w:val="single" w:sz="18" w:space="0" w:color="auto"/>
            </w:tcBorders>
            <w:vAlign w:val="bottom"/>
          </w:tcPr>
          <w:p w14:paraId="561B7B4C" w14:textId="77777777" w:rsidR="00F111BF" w:rsidRPr="000E1A5F" w:rsidRDefault="00F111BF" w:rsidP="00F111BF">
            <w:pPr>
              <w:rPr>
                <w:rFonts w:ascii="Calibri" w:hAnsi="Calibri"/>
                <w:color w:val="000000"/>
                <w:szCs w:val="22"/>
                <w:lang w:val="en-GB"/>
                <w:rPrChange w:id="12522" w:author="Dioguardi, Fabio" w:date="2018-10-23T11:24:00Z">
                  <w:rPr>
                    <w:rFonts w:ascii="Calibri" w:hAnsi="Calibri"/>
                    <w:color w:val="000000"/>
                    <w:szCs w:val="22"/>
                  </w:rPr>
                </w:rPrChange>
              </w:rPr>
            </w:pPr>
            <w:r w:rsidRPr="000E1A5F">
              <w:rPr>
                <w:rFonts w:ascii="Calibri" w:hAnsi="Calibri"/>
                <w:color w:val="000000"/>
                <w:szCs w:val="22"/>
                <w:lang w:val="en-GB"/>
                <w:rPrChange w:id="12523" w:author="Dioguardi, Fabio" w:date="2018-10-23T11:24:00Z">
                  <w:rPr>
                    <w:rFonts w:ascii="Calibri" w:hAnsi="Calibri"/>
                    <w:color w:val="000000"/>
                    <w:szCs w:val="22"/>
                  </w:rPr>
                </w:rPrChange>
              </w:rPr>
              <w:t>wind speed at tropopause</w:t>
            </w:r>
          </w:p>
        </w:tc>
        <w:tc>
          <w:tcPr>
            <w:tcW w:w="707" w:type="dxa"/>
            <w:tcBorders>
              <w:left w:val="single" w:sz="18" w:space="0" w:color="auto"/>
            </w:tcBorders>
            <w:vAlign w:val="center"/>
          </w:tcPr>
          <w:p w14:paraId="7755E52D" w14:textId="0B419745" w:rsidR="00F111BF" w:rsidRPr="000E1A5F" w:rsidRDefault="00F111BF" w:rsidP="00F111BF">
            <w:pPr>
              <w:jc w:val="center"/>
              <w:rPr>
                <w:rFonts w:ascii="Calibri" w:hAnsi="Calibri"/>
                <w:color w:val="000000"/>
                <w:szCs w:val="22"/>
                <w:lang w:val="en-GB"/>
                <w:rPrChange w:id="12524" w:author="Dioguardi, Fabio" w:date="2018-10-23T11:24:00Z">
                  <w:rPr>
                    <w:rFonts w:ascii="Calibri" w:hAnsi="Calibri"/>
                    <w:color w:val="000000"/>
                    <w:szCs w:val="22"/>
                  </w:rPr>
                </w:rPrChange>
              </w:rPr>
            </w:pPr>
            <w:r w:rsidRPr="000E1A5F">
              <w:rPr>
                <w:rFonts w:ascii="Calibri" w:hAnsi="Calibri"/>
                <w:color w:val="000000"/>
                <w:szCs w:val="22"/>
                <w:lang w:val="en-GB"/>
                <w:rPrChange w:id="12525" w:author="Dioguardi, Fabio" w:date="2018-10-23T11:24:00Z">
                  <w:rPr>
                    <w:rFonts w:ascii="Calibri" w:hAnsi="Calibri"/>
                    <w:color w:val="000000"/>
                    <w:szCs w:val="22"/>
                  </w:rPr>
                </w:rPrChange>
              </w:rPr>
              <w:t>69</w:t>
            </w:r>
          </w:p>
        </w:tc>
        <w:tc>
          <w:tcPr>
            <w:tcW w:w="1591" w:type="dxa"/>
            <w:vAlign w:val="bottom"/>
          </w:tcPr>
          <w:p w14:paraId="3545F5FF" w14:textId="6E54F905" w:rsidR="00F111BF" w:rsidRPr="000E1A5F" w:rsidRDefault="00F111BF" w:rsidP="00F111BF">
            <w:pPr>
              <w:rPr>
                <w:rFonts w:ascii="Calibri" w:hAnsi="Calibri"/>
                <w:color w:val="000000"/>
                <w:szCs w:val="22"/>
                <w:lang w:val="en-GB"/>
                <w:rPrChange w:id="1252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27" w:author="Dioguardi, Fabio" w:date="2018-10-23T11:24:00Z">
                  <w:rPr>
                    <w:rFonts w:ascii="Calibri" w:hAnsi="Calibri"/>
                    <w:color w:val="000000"/>
                    <w:szCs w:val="22"/>
                  </w:rPr>
                </w:rPrChange>
              </w:rPr>
              <w:t>cal_ISEGS_b</w:t>
            </w:r>
            <w:proofErr w:type="spellEnd"/>
          </w:p>
        </w:tc>
        <w:tc>
          <w:tcPr>
            <w:tcW w:w="2923" w:type="dxa"/>
            <w:vAlign w:val="bottom"/>
          </w:tcPr>
          <w:p w14:paraId="57FAFAD9" w14:textId="4CE2358B" w:rsidR="00F111BF" w:rsidRPr="000E1A5F" w:rsidRDefault="00F111BF" w:rsidP="00F111BF">
            <w:pPr>
              <w:rPr>
                <w:rFonts w:ascii="Calibri" w:hAnsi="Calibri"/>
                <w:color w:val="000000"/>
                <w:szCs w:val="22"/>
                <w:lang w:val="en-GB"/>
                <w:rPrChange w:id="1252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29" w:author="Dioguardi, Fabio" w:date="2018-10-23T11:24:00Z">
                  <w:rPr>
                    <w:rFonts w:ascii="Calibri" w:hAnsi="Calibri"/>
                    <w:color w:val="000000"/>
                    <w:szCs w:val="22"/>
                  </w:rPr>
                </w:rPrChange>
              </w:rPr>
              <w:t>cal</w:t>
            </w:r>
            <w:proofErr w:type="spellEnd"/>
            <w:r w:rsidRPr="000E1A5F">
              <w:rPr>
                <w:rFonts w:ascii="Calibri" w:hAnsi="Calibri"/>
                <w:color w:val="000000"/>
                <w:szCs w:val="22"/>
                <w:lang w:val="en-GB"/>
                <w:rPrChange w:id="12530" w:author="Dioguardi, Fabio" w:date="2018-10-23T11:24:00Z">
                  <w:rPr>
                    <w:rFonts w:ascii="Calibri" w:hAnsi="Calibri"/>
                    <w:color w:val="000000"/>
                    <w:szCs w:val="22"/>
                  </w:rPr>
                </w:rPrChange>
              </w:rPr>
              <w:t xml:space="preserve"> factor ISEGS</w:t>
            </w:r>
          </w:p>
        </w:tc>
      </w:tr>
      <w:tr w:rsidR="00F111BF" w:rsidRPr="000E1A5F" w14:paraId="3C4163B5" w14:textId="77777777" w:rsidTr="003800B1">
        <w:tc>
          <w:tcPr>
            <w:tcW w:w="765" w:type="dxa"/>
            <w:vAlign w:val="center"/>
          </w:tcPr>
          <w:p w14:paraId="1AD16CAF" w14:textId="77777777" w:rsidR="00F111BF" w:rsidRPr="000E1A5F" w:rsidRDefault="00F111BF" w:rsidP="00F111BF">
            <w:pPr>
              <w:jc w:val="center"/>
              <w:rPr>
                <w:rFonts w:ascii="Calibri" w:hAnsi="Calibri"/>
                <w:color w:val="000000"/>
                <w:szCs w:val="22"/>
                <w:lang w:val="en-GB"/>
                <w:rPrChange w:id="12531" w:author="Dioguardi, Fabio" w:date="2018-10-23T11:24:00Z">
                  <w:rPr>
                    <w:rFonts w:ascii="Calibri" w:hAnsi="Calibri"/>
                    <w:color w:val="000000"/>
                    <w:szCs w:val="22"/>
                  </w:rPr>
                </w:rPrChange>
              </w:rPr>
            </w:pPr>
            <w:r w:rsidRPr="000E1A5F">
              <w:rPr>
                <w:rFonts w:ascii="Calibri" w:hAnsi="Calibri"/>
                <w:color w:val="000000"/>
                <w:szCs w:val="22"/>
                <w:lang w:val="en-GB"/>
                <w:rPrChange w:id="12532" w:author="Dioguardi, Fabio" w:date="2018-10-23T11:24:00Z">
                  <w:rPr>
                    <w:rFonts w:ascii="Calibri" w:hAnsi="Calibri"/>
                    <w:color w:val="000000"/>
                    <w:szCs w:val="22"/>
                  </w:rPr>
                </w:rPrChange>
              </w:rPr>
              <w:t>24</w:t>
            </w:r>
          </w:p>
        </w:tc>
        <w:tc>
          <w:tcPr>
            <w:tcW w:w="1414" w:type="dxa"/>
            <w:vAlign w:val="bottom"/>
          </w:tcPr>
          <w:p w14:paraId="6F4345BF" w14:textId="77777777" w:rsidR="00F111BF" w:rsidRPr="000E1A5F" w:rsidRDefault="00F111BF" w:rsidP="00F111BF">
            <w:pPr>
              <w:rPr>
                <w:rFonts w:ascii="Calibri" w:hAnsi="Calibri"/>
                <w:color w:val="000000"/>
                <w:szCs w:val="22"/>
                <w:lang w:val="en-GB"/>
                <w:rPrChange w:id="1253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34" w:author="Dioguardi, Fabio" w:date="2018-10-23T11:24:00Z">
                  <w:rPr>
                    <w:rFonts w:ascii="Calibri" w:hAnsi="Calibri"/>
                    <w:color w:val="000000"/>
                    <w:szCs w:val="22"/>
                  </w:rPr>
                </w:rPrChange>
              </w:rPr>
              <w:t>ki</w:t>
            </w:r>
            <w:proofErr w:type="spellEnd"/>
          </w:p>
        </w:tc>
        <w:tc>
          <w:tcPr>
            <w:tcW w:w="2665" w:type="dxa"/>
            <w:tcBorders>
              <w:right w:val="single" w:sz="18" w:space="0" w:color="auto"/>
            </w:tcBorders>
            <w:vAlign w:val="bottom"/>
          </w:tcPr>
          <w:p w14:paraId="02D797DE" w14:textId="77777777" w:rsidR="00F111BF" w:rsidRPr="000E1A5F" w:rsidRDefault="00F111BF" w:rsidP="00F111BF">
            <w:pPr>
              <w:rPr>
                <w:rFonts w:ascii="Calibri" w:hAnsi="Calibri"/>
                <w:color w:val="000000"/>
                <w:szCs w:val="22"/>
                <w:lang w:val="en-GB"/>
                <w:rPrChange w:id="12535" w:author="Dioguardi, Fabio" w:date="2018-10-23T11:24:00Z">
                  <w:rPr>
                    <w:rFonts w:ascii="Calibri" w:hAnsi="Calibri"/>
                    <w:color w:val="000000"/>
                    <w:szCs w:val="22"/>
                  </w:rPr>
                </w:rPrChange>
              </w:rPr>
            </w:pPr>
            <w:r w:rsidRPr="000E1A5F">
              <w:rPr>
                <w:rFonts w:ascii="Calibri" w:hAnsi="Calibri"/>
                <w:color w:val="000000"/>
                <w:szCs w:val="22"/>
                <w:lang w:val="en-GB"/>
                <w:rPrChange w:id="12536" w:author="Dioguardi, Fabio" w:date="2018-10-23T11:24:00Z">
                  <w:rPr>
                    <w:rFonts w:ascii="Calibri" w:hAnsi="Calibri"/>
                    <w:color w:val="000000"/>
                    <w:szCs w:val="22"/>
                  </w:rPr>
                </w:rPrChange>
              </w:rPr>
              <w:t>scale factor for adj. Mastin</w:t>
            </w:r>
          </w:p>
        </w:tc>
        <w:tc>
          <w:tcPr>
            <w:tcW w:w="707" w:type="dxa"/>
            <w:tcBorders>
              <w:left w:val="single" w:sz="18" w:space="0" w:color="auto"/>
            </w:tcBorders>
            <w:vAlign w:val="center"/>
          </w:tcPr>
          <w:p w14:paraId="23E9CD48" w14:textId="1D2CF1BC" w:rsidR="00F111BF" w:rsidRPr="000E1A5F" w:rsidRDefault="00F111BF" w:rsidP="00F111BF">
            <w:pPr>
              <w:jc w:val="center"/>
              <w:rPr>
                <w:rFonts w:ascii="Calibri" w:hAnsi="Calibri"/>
                <w:color w:val="000000"/>
                <w:szCs w:val="22"/>
                <w:lang w:val="en-GB"/>
                <w:rPrChange w:id="12537" w:author="Dioguardi, Fabio" w:date="2018-10-23T11:24:00Z">
                  <w:rPr>
                    <w:rFonts w:ascii="Calibri" w:hAnsi="Calibri"/>
                    <w:color w:val="000000"/>
                    <w:szCs w:val="22"/>
                  </w:rPr>
                </w:rPrChange>
              </w:rPr>
            </w:pPr>
            <w:r w:rsidRPr="000E1A5F">
              <w:rPr>
                <w:rFonts w:ascii="Calibri" w:hAnsi="Calibri"/>
                <w:color w:val="000000"/>
                <w:szCs w:val="22"/>
                <w:lang w:val="en-GB"/>
                <w:rPrChange w:id="12538" w:author="Dioguardi, Fabio" w:date="2018-10-23T11:24:00Z">
                  <w:rPr>
                    <w:rFonts w:ascii="Calibri" w:hAnsi="Calibri"/>
                    <w:color w:val="000000"/>
                    <w:szCs w:val="22"/>
                  </w:rPr>
                </w:rPrChange>
              </w:rPr>
              <w:t>70</w:t>
            </w:r>
          </w:p>
        </w:tc>
        <w:tc>
          <w:tcPr>
            <w:tcW w:w="1591" w:type="dxa"/>
            <w:vAlign w:val="bottom"/>
          </w:tcPr>
          <w:p w14:paraId="5B750E63" w14:textId="604283C6" w:rsidR="00F111BF" w:rsidRPr="000E1A5F" w:rsidRDefault="00F111BF" w:rsidP="00F111BF">
            <w:pPr>
              <w:rPr>
                <w:rFonts w:ascii="Calibri" w:hAnsi="Calibri"/>
                <w:color w:val="000000"/>
                <w:szCs w:val="22"/>
                <w:lang w:val="en-GB"/>
                <w:rPrChange w:id="12539" w:author="Dioguardi, Fabio" w:date="2018-10-23T11:24:00Z">
                  <w:rPr>
                    <w:rFonts w:ascii="Calibri" w:hAnsi="Calibri"/>
                    <w:color w:val="000000"/>
                    <w:szCs w:val="22"/>
                  </w:rPr>
                </w:rPrChange>
              </w:rPr>
            </w:pPr>
            <w:r w:rsidRPr="000E1A5F">
              <w:rPr>
                <w:rFonts w:ascii="Calibri" w:hAnsi="Calibri"/>
                <w:color w:val="000000"/>
                <w:szCs w:val="22"/>
                <w:lang w:val="en-GB"/>
                <w:rPrChange w:id="12540" w:author="Dioguardi, Fabio" w:date="2018-10-23T11:24:00Z">
                  <w:rPr>
                    <w:rFonts w:ascii="Calibri" w:hAnsi="Calibri"/>
                    <w:color w:val="000000"/>
                    <w:szCs w:val="22"/>
                  </w:rPr>
                </w:rPrChange>
              </w:rPr>
              <w:t>cal_ISX1_a</w:t>
            </w:r>
          </w:p>
        </w:tc>
        <w:tc>
          <w:tcPr>
            <w:tcW w:w="2923" w:type="dxa"/>
            <w:vAlign w:val="bottom"/>
          </w:tcPr>
          <w:p w14:paraId="34B5C488" w14:textId="72C631E5" w:rsidR="00F111BF" w:rsidRPr="000E1A5F" w:rsidRDefault="00F111BF" w:rsidP="00F111BF">
            <w:pPr>
              <w:rPr>
                <w:rFonts w:ascii="Calibri" w:hAnsi="Calibri"/>
                <w:color w:val="000000"/>
                <w:szCs w:val="22"/>
                <w:lang w:val="en-GB"/>
                <w:rPrChange w:id="12541" w:author="Dioguardi, Fabio" w:date="2018-10-23T11:24:00Z">
                  <w:rPr>
                    <w:rFonts w:ascii="Calibri" w:hAnsi="Calibri"/>
                    <w:color w:val="000000"/>
                    <w:szCs w:val="22"/>
                  </w:rPr>
                </w:rPrChange>
              </w:rPr>
            </w:pPr>
            <w:r w:rsidRPr="000E1A5F">
              <w:rPr>
                <w:rFonts w:ascii="Calibri" w:hAnsi="Calibri"/>
                <w:color w:val="000000"/>
                <w:szCs w:val="22"/>
                <w:lang w:val="en-GB"/>
                <w:rPrChange w:id="12542" w:author="Dioguardi, Fabio" w:date="2018-10-23T11:24:00Z">
                  <w:rPr>
                    <w:rFonts w:ascii="Calibri" w:hAnsi="Calibri"/>
                    <w:color w:val="000000"/>
                    <w:szCs w:val="22"/>
                  </w:rPr>
                </w:rPrChange>
              </w:rPr>
              <w:t>offset ISX1</w:t>
            </w:r>
          </w:p>
        </w:tc>
      </w:tr>
      <w:tr w:rsidR="00F111BF" w:rsidRPr="000E1A5F" w14:paraId="0BB4B86B" w14:textId="77777777" w:rsidTr="003800B1">
        <w:tc>
          <w:tcPr>
            <w:tcW w:w="765" w:type="dxa"/>
            <w:vAlign w:val="center"/>
          </w:tcPr>
          <w:p w14:paraId="339AE97A" w14:textId="77777777" w:rsidR="00F111BF" w:rsidRPr="000E1A5F" w:rsidRDefault="00F111BF" w:rsidP="00F111BF">
            <w:pPr>
              <w:jc w:val="center"/>
              <w:rPr>
                <w:rFonts w:ascii="Calibri" w:hAnsi="Calibri"/>
                <w:color w:val="000000"/>
                <w:szCs w:val="22"/>
                <w:lang w:val="en-GB"/>
                <w:rPrChange w:id="12543" w:author="Dioguardi, Fabio" w:date="2018-10-23T11:24:00Z">
                  <w:rPr>
                    <w:rFonts w:ascii="Calibri" w:hAnsi="Calibri"/>
                    <w:color w:val="000000"/>
                    <w:szCs w:val="22"/>
                  </w:rPr>
                </w:rPrChange>
              </w:rPr>
            </w:pPr>
            <w:r w:rsidRPr="000E1A5F">
              <w:rPr>
                <w:rFonts w:ascii="Calibri" w:hAnsi="Calibri"/>
                <w:color w:val="000000"/>
                <w:szCs w:val="22"/>
                <w:lang w:val="en-GB"/>
                <w:rPrChange w:id="12544" w:author="Dioguardi, Fabio" w:date="2018-10-23T11:24:00Z">
                  <w:rPr>
                    <w:rFonts w:ascii="Calibri" w:hAnsi="Calibri"/>
                    <w:color w:val="000000"/>
                    <w:szCs w:val="22"/>
                  </w:rPr>
                </w:rPrChange>
              </w:rPr>
              <w:t>25</w:t>
            </w:r>
          </w:p>
        </w:tc>
        <w:tc>
          <w:tcPr>
            <w:tcW w:w="1414" w:type="dxa"/>
            <w:vAlign w:val="bottom"/>
          </w:tcPr>
          <w:p w14:paraId="58FBB52D" w14:textId="77777777" w:rsidR="00F111BF" w:rsidRPr="000E1A5F" w:rsidRDefault="00F111BF" w:rsidP="00F111BF">
            <w:pPr>
              <w:rPr>
                <w:rFonts w:ascii="Calibri" w:hAnsi="Calibri"/>
                <w:color w:val="000000"/>
                <w:szCs w:val="22"/>
                <w:lang w:val="en-GB"/>
                <w:rPrChange w:id="1254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46" w:author="Dioguardi, Fabio" w:date="2018-10-23T11:24:00Z">
                  <w:rPr>
                    <w:rFonts w:ascii="Calibri" w:hAnsi="Calibri"/>
                    <w:color w:val="000000"/>
                    <w:szCs w:val="22"/>
                  </w:rPr>
                </w:rPrChange>
              </w:rPr>
              <w:t>qfak_ISKEF</w:t>
            </w:r>
            <w:proofErr w:type="spellEnd"/>
          </w:p>
        </w:tc>
        <w:tc>
          <w:tcPr>
            <w:tcW w:w="2665" w:type="dxa"/>
            <w:tcBorders>
              <w:right w:val="single" w:sz="18" w:space="0" w:color="auto"/>
            </w:tcBorders>
            <w:vAlign w:val="bottom"/>
          </w:tcPr>
          <w:p w14:paraId="4B62609B" w14:textId="77777777" w:rsidR="00F111BF" w:rsidRPr="000E1A5F" w:rsidRDefault="00F111BF" w:rsidP="00F111BF">
            <w:pPr>
              <w:rPr>
                <w:rFonts w:ascii="Calibri" w:hAnsi="Calibri"/>
                <w:color w:val="000000"/>
                <w:szCs w:val="22"/>
                <w:lang w:val="en-GB"/>
                <w:rPrChange w:id="12547" w:author="Dioguardi, Fabio" w:date="2018-10-23T11:24:00Z">
                  <w:rPr>
                    <w:rFonts w:ascii="Calibri" w:hAnsi="Calibri"/>
                    <w:color w:val="000000"/>
                    <w:szCs w:val="22"/>
                  </w:rPr>
                </w:rPrChange>
              </w:rPr>
            </w:pPr>
            <w:r w:rsidRPr="000E1A5F">
              <w:rPr>
                <w:rFonts w:ascii="Calibri" w:hAnsi="Calibri"/>
                <w:color w:val="000000"/>
                <w:szCs w:val="22"/>
                <w:lang w:val="en-GB"/>
                <w:rPrChange w:id="12548" w:author="Dioguardi, Fabio" w:date="2018-10-23T11:24:00Z">
                  <w:rPr>
                    <w:rFonts w:ascii="Calibri" w:hAnsi="Calibri"/>
                    <w:color w:val="000000"/>
                    <w:szCs w:val="22"/>
                  </w:rPr>
                </w:rPrChange>
              </w:rPr>
              <w:t>quality factor C-band ISKEF</w:t>
            </w:r>
          </w:p>
        </w:tc>
        <w:tc>
          <w:tcPr>
            <w:tcW w:w="707" w:type="dxa"/>
            <w:tcBorders>
              <w:left w:val="single" w:sz="18" w:space="0" w:color="auto"/>
            </w:tcBorders>
            <w:vAlign w:val="center"/>
          </w:tcPr>
          <w:p w14:paraId="1820EB4F" w14:textId="38751EC5" w:rsidR="00F111BF" w:rsidRPr="000E1A5F" w:rsidRDefault="00F111BF" w:rsidP="00F111BF">
            <w:pPr>
              <w:jc w:val="center"/>
              <w:rPr>
                <w:rFonts w:ascii="Calibri" w:hAnsi="Calibri"/>
                <w:color w:val="000000"/>
                <w:szCs w:val="22"/>
                <w:lang w:val="en-GB"/>
                <w:rPrChange w:id="12549" w:author="Dioguardi, Fabio" w:date="2018-10-23T11:24:00Z">
                  <w:rPr>
                    <w:rFonts w:ascii="Calibri" w:hAnsi="Calibri"/>
                    <w:color w:val="000000"/>
                    <w:szCs w:val="22"/>
                  </w:rPr>
                </w:rPrChange>
              </w:rPr>
            </w:pPr>
            <w:r w:rsidRPr="000E1A5F">
              <w:rPr>
                <w:rFonts w:ascii="Calibri" w:hAnsi="Calibri"/>
                <w:color w:val="000000"/>
                <w:szCs w:val="22"/>
                <w:lang w:val="en-GB"/>
                <w:rPrChange w:id="12550" w:author="Dioguardi, Fabio" w:date="2018-10-23T11:24:00Z">
                  <w:rPr>
                    <w:rFonts w:ascii="Calibri" w:hAnsi="Calibri"/>
                    <w:color w:val="000000"/>
                    <w:szCs w:val="22"/>
                  </w:rPr>
                </w:rPrChange>
              </w:rPr>
              <w:t>71</w:t>
            </w:r>
          </w:p>
        </w:tc>
        <w:tc>
          <w:tcPr>
            <w:tcW w:w="1591" w:type="dxa"/>
            <w:vAlign w:val="bottom"/>
          </w:tcPr>
          <w:p w14:paraId="41EFF6BD" w14:textId="002A39B9" w:rsidR="00F111BF" w:rsidRPr="000E1A5F" w:rsidRDefault="00F111BF" w:rsidP="00F111BF">
            <w:pPr>
              <w:rPr>
                <w:rFonts w:ascii="Calibri" w:hAnsi="Calibri"/>
                <w:color w:val="000000"/>
                <w:szCs w:val="22"/>
                <w:lang w:val="en-GB"/>
                <w:rPrChange w:id="12551" w:author="Dioguardi, Fabio" w:date="2018-10-23T11:24:00Z">
                  <w:rPr>
                    <w:rFonts w:ascii="Calibri" w:hAnsi="Calibri"/>
                    <w:color w:val="000000"/>
                    <w:szCs w:val="22"/>
                  </w:rPr>
                </w:rPrChange>
              </w:rPr>
            </w:pPr>
            <w:r w:rsidRPr="000E1A5F">
              <w:rPr>
                <w:rFonts w:ascii="Calibri" w:hAnsi="Calibri"/>
                <w:color w:val="000000"/>
                <w:szCs w:val="22"/>
                <w:lang w:val="en-GB"/>
                <w:rPrChange w:id="12552" w:author="Dioguardi, Fabio" w:date="2018-10-23T11:24:00Z">
                  <w:rPr>
                    <w:rFonts w:ascii="Calibri" w:hAnsi="Calibri"/>
                    <w:color w:val="000000"/>
                    <w:szCs w:val="22"/>
                  </w:rPr>
                </w:rPrChange>
              </w:rPr>
              <w:t>cal_ISX1_b</w:t>
            </w:r>
          </w:p>
        </w:tc>
        <w:tc>
          <w:tcPr>
            <w:tcW w:w="2923" w:type="dxa"/>
            <w:vAlign w:val="bottom"/>
          </w:tcPr>
          <w:p w14:paraId="2DD97D9D" w14:textId="6EF50CA0" w:rsidR="00F111BF" w:rsidRPr="000E1A5F" w:rsidRDefault="00F111BF" w:rsidP="00F111BF">
            <w:pPr>
              <w:rPr>
                <w:rFonts w:ascii="Calibri" w:hAnsi="Calibri"/>
                <w:color w:val="000000"/>
                <w:szCs w:val="22"/>
                <w:lang w:val="en-GB"/>
                <w:rPrChange w:id="12553"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54" w:author="Dioguardi, Fabio" w:date="2018-10-23T11:24:00Z">
                  <w:rPr>
                    <w:rFonts w:ascii="Calibri" w:hAnsi="Calibri"/>
                    <w:color w:val="000000"/>
                    <w:szCs w:val="22"/>
                  </w:rPr>
                </w:rPrChange>
              </w:rPr>
              <w:t>cal</w:t>
            </w:r>
            <w:proofErr w:type="spellEnd"/>
            <w:r w:rsidRPr="000E1A5F">
              <w:rPr>
                <w:rFonts w:ascii="Calibri" w:hAnsi="Calibri"/>
                <w:color w:val="000000"/>
                <w:szCs w:val="22"/>
                <w:lang w:val="en-GB"/>
                <w:rPrChange w:id="12555" w:author="Dioguardi, Fabio" w:date="2018-10-23T11:24:00Z">
                  <w:rPr>
                    <w:rFonts w:ascii="Calibri" w:hAnsi="Calibri"/>
                    <w:color w:val="000000"/>
                    <w:szCs w:val="22"/>
                  </w:rPr>
                </w:rPrChange>
              </w:rPr>
              <w:t xml:space="preserve"> factor ISX1</w:t>
            </w:r>
          </w:p>
        </w:tc>
      </w:tr>
      <w:tr w:rsidR="00F111BF" w:rsidRPr="000E1A5F" w14:paraId="18CC79B3" w14:textId="77777777" w:rsidTr="003800B1">
        <w:tc>
          <w:tcPr>
            <w:tcW w:w="765" w:type="dxa"/>
            <w:vAlign w:val="center"/>
          </w:tcPr>
          <w:p w14:paraId="2F13A62E" w14:textId="77777777" w:rsidR="00F111BF" w:rsidRPr="000E1A5F" w:rsidRDefault="00F111BF" w:rsidP="00F111BF">
            <w:pPr>
              <w:jc w:val="center"/>
              <w:rPr>
                <w:rFonts w:ascii="Calibri" w:hAnsi="Calibri"/>
                <w:color w:val="000000"/>
                <w:szCs w:val="22"/>
                <w:lang w:val="en-GB"/>
                <w:rPrChange w:id="12556" w:author="Dioguardi, Fabio" w:date="2018-10-23T11:24:00Z">
                  <w:rPr>
                    <w:rFonts w:ascii="Calibri" w:hAnsi="Calibri"/>
                    <w:color w:val="000000"/>
                    <w:szCs w:val="22"/>
                  </w:rPr>
                </w:rPrChange>
              </w:rPr>
            </w:pPr>
            <w:r w:rsidRPr="000E1A5F">
              <w:rPr>
                <w:rFonts w:ascii="Calibri" w:hAnsi="Calibri"/>
                <w:color w:val="000000"/>
                <w:szCs w:val="22"/>
                <w:lang w:val="en-GB"/>
                <w:rPrChange w:id="12557" w:author="Dioguardi, Fabio" w:date="2018-10-23T11:24:00Z">
                  <w:rPr>
                    <w:rFonts w:ascii="Calibri" w:hAnsi="Calibri"/>
                    <w:color w:val="000000"/>
                    <w:szCs w:val="22"/>
                  </w:rPr>
                </w:rPrChange>
              </w:rPr>
              <w:t>26</w:t>
            </w:r>
          </w:p>
        </w:tc>
        <w:tc>
          <w:tcPr>
            <w:tcW w:w="1414" w:type="dxa"/>
            <w:vAlign w:val="bottom"/>
          </w:tcPr>
          <w:p w14:paraId="1FDB0D3A" w14:textId="77777777" w:rsidR="00F111BF" w:rsidRPr="000E1A5F" w:rsidRDefault="00F111BF" w:rsidP="00F111BF">
            <w:pPr>
              <w:rPr>
                <w:rFonts w:ascii="Calibri" w:hAnsi="Calibri"/>
                <w:color w:val="000000"/>
                <w:szCs w:val="22"/>
                <w:lang w:val="en-GB"/>
                <w:rPrChange w:id="1255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59" w:author="Dioguardi, Fabio" w:date="2018-10-23T11:24:00Z">
                  <w:rPr>
                    <w:rFonts w:ascii="Calibri" w:hAnsi="Calibri"/>
                    <w:color w:val="000000"/>
                    <w:szCs w:val="22"/>
                  </w:rPr>
                </w:rPrChange>
              </w:rPr>
              <w:t>qfak_ISEGS</w:t>
            </w:r>
            <w:proofErr w:type="spellEnd"/>
          </w:p>
        </w:tc>
        <w:tc>
          <w:tcPr>
            <w:tcW w:w="2665" w:type="dxa"/>
            <w:tcBorders>
              <w:right w:val="single" w:sz="18" w:space="0" w:color="auto"/>
            </w:tcBorders>
            <w:vAlign w:val="bottom"/>
          </w:tcPr>
          <w:p w14:paraId="31972DBB" w14:textId="77777777" w:rsidR="00F111BF" w:rsidRPr="000E1A5F" w:rsidRDefault="00F111BF" w:rsidP="00F111BF">
            <w:pPr>
              <w:rPr>
                <w:rFonts w:ascii="Calibri" w:hAnsi="Calibri"/>
                <w:color w:val="000000"/>
                <w:szCs w:val="22"/>
                <w:lang w:val="en-GB"/>
                <w:rPrChange w:id="12560" w:author="Dioguardi, Fabio" w:date="2018-10-23T11:24:00Z">
                  <w:rPr>
                    <w:rFonts w:ascii="Calibri" w:hAnsi="Calibri"/>
                    <w:color w:val="000000"/>
                    <w:szCs w:val="22"/>
                  </w:rPr>
                </w:rPrChange>
              </w:rPr>
            </w:pPr>
            <w:r w:rsidRPr="000E1A5F">
              <w:rPr>
                <w:rFonts w:ascii="Calibri" w:hAnsi="Calibri"/>
                <w:color w:val="000000"/>
                <w:szCs w:val="22"/>
                <w:lang w:val="en-GB"/>
                <w:rPrChange w:id="12561" w:author="Dioguardi, Fabio" w:date="2018-10-23T11:24:00Z">
                  <w:rPr>
                    <w:rFonts w:ascii="Calibri" w:hAnsi="Calibri"/>
                    <w:color w:val="000000"/>
                    <w:szCs w:val="22"/>
                  </w:rPr>
                </w:rPrChange>
              </w:rPr>
              <w:t>qual. factor C-band ISEGS</w:t>
            </w:r>
          </w:p>
        </w:tc>
        <w:tc>
          <w:tcPr>
            <w:tcW w:w="707" w:type="dxa"/>
            <w:tcBorders>
              <w:left w:val="single" w:sz="18" w:space="0" w:color="auto"/>
            </w:tcBorders>
            <w:vAlign w:val="center"/>
          </w:tcPr>
          <w:p w14:paraId="0FC2399A" w14:textId="49F24C96" w:rsidR="00F111BF" w:rsidRPr="000E1A5F" w:rsidRDefault="00F111BF" w:rsidP="00F111BF">
            <w:pPr>
              <w:jc w:val="center"/>
              <w:rPr>
                <w:rFonts w:ascii="Calibri" w:hAnsi="Calibri"/>
                <w:color w:val="000000"/>
                <w:szCs w:val="22"/>
                <w:lang w:val="en-GB"/>
                <w:rPrChange w:id="12562" w:author="Dioguardi, Fabio" w:date="2018-10-23T11:24:00Z">
                  <w:rPr>
                    <w:rFonts w:ascii="Calibri" w:hAnsi="Calibri"/>
                    <w:color w:val="000000"/>
                    <w:szCs w:val="22"/>
                  </w:rPr>
                </w:rPrChange>
              </w:rPr>
            </w:pPr>
            <w:r w:rsidRPr="000E1A5F">
              <w:rPr>
                <w:rFonts w:ascii="Calibri" w:hAnsi="Calibri"/>
                <w:color w:val="000000"/>
                <w:szCs w:val="22"/>
                <w:lang w:val="en-GB"/>
                <w:rPrChange w:id="12563" w:author="Dioguardi, Fabio" w:date="2018-10-23T11:24:00Z">
                  <w:rPr>
                    <w:rFonts w:ascii="Calibri" w:hAnsi="Calibri"/>
                    <w:color w:val="000000"/>
                    <w:szCs w:val="22"/>
                  </w:rPr>
                </w:rPrChange>
              </w:rPr>
              <w:t>72</w:t>
            </w:r>
          </w:p>
        </w:tc>
        <w:tc>
          <w:tcPr>
            <w:tcW w:w="1591" w:type="dxa"/>
            <w:vAlign w:val="bottom"/>
          </w:tcPr>
          <w:p w14:paraId="2928742E" w14:textId="6F710575" w:rsidR="00F111BF" w:rsidRPr="000E1A5F" w:rsidRDefault="00F111BF" w:rsidP="00F111BF">
            <w:pPr>
              <w:rPr>
                <w:rFonts w:ascii="Calibri" w:hAnsi="Calibri"/>
                <w:color w:val="000000"/>
                <w:szCs w:val="22"/>
                <w:lang w:val="en-GB"/>
                <w:rPrChange w:id="12564" w:author="Dioguardi, Fabio" w:date="2018-10-23T11:24:00Z">
                  <w:rPr>
                    <w:rFonts w:ascii="Calibri" w:hAnsi="Calibri"/>
                    <w:color w:val="000000"/>
                    <w:szCs w:val="22"/>
                  </w:rPr>
                </w:rPrChange>
              </w:rPr>
            </w:pPr>
            <w:r w:rsidRPr="000E1A5F">
              <w:rPr>
                <w:rFonts w:ascii="Calibri" w:hAnsi="Calibri"/>
                <w:color w:val="000000"/>
                <w:szCs w:val="22"/>
                <w:lang w:val="en-GB"/>
                <w:rPrChange w:id="12565" w:author="Dioguardi, Fabio" w:date="2018-10-23T11:24:00Z">
                  <w:rPr>
                    <w:rFonts w:ascii="Calibri" w:hAnsi="Calibri"/>
                    <w:color w:val="000000"/>
                    <w:szCs w:val="22"/>
                  </w:rPr>
                </w:rPrChange>
              </w:rPr>
              <w:t>cal_ISX2_a</w:t>
            </w:r>
          </w:p>
        </w:tc>
        <w:tc>
          <w:tcPr>
            <w:tcW w:w="2923" w:type="dxa"/>
            <w:vAlign w:val="bottom"/>
          </w:tcPr>
          <w:p w14:paraId="0FFDDB23" w14:textId="5DEB5A14" w:rsidR="00F111BF" w:rsidRPr="000E1A5F" w:rsidRDefault="00F111BF" w:rsidP="00F111BF">
            <w:pPr>
              <w:rPr>
                <w:rFonts w:ascii="Calibri" w:hAnsi="Calibri"/>
                <w:color w:val="000000"/>
                <w:szCs w:val="22"/>
                <w:lang w:val="en-GB"/>
                <w:rPrChange w:id="12566" w:author="Dioguardi, Fabio" w:date="2018-10-23T11:24:00Z">
                  <w:rPr>
                    <w:rFonts w:ascii="Calibri" w:hAnsi="Calibri"/>
                    <w:color w:val="000000"/>
                    <w:szCs w:val="22"/>
                  </w:rPr>
                </w:rPrChange>
              </w:rPr>
            </w:pPr>
            <w:r w:rsidRPr="000E1A5F">
              <w:rPr>
                <w:rFonts w:ascii="Calibri" w:hAnsi="Calibri"/>
                <w:color w:val="000000"/>
                <w:szCs w:val="22"/>
                <w:lang w:val="en-GB"/>
                <w:rPrChange w:id="12567" w:author="Dioguardi, Fabio" w:date="2018-10-23T11:24:00Z">
                  <w:rPr>
                    <w:rFonts w:ascii="Calibri" w:hAnsi="Calibri"/>
                    <w:color w:val="000000"/>
                    <w:szCs w:val="22"/>
                  </w:rPr>
                </w:rPrChange>
              </w:rPr>
              <w:t>offset ISX2</w:t>
            </w:r>
          </w:p>
        </w:tc>
      </w:tr>
      <w:tr w:rsidR="00F111BF" w:rsidRPr="000E1A5F" w14:paraId="2496307C" w14:textId="77777777" w:rsidTr="003800B1">
        <w:tc>
          <w:tcPr>
            <w:tcW w:w="765" w:type="dxa"/>
            <w:vAlign w:val="center"/>
          </w:tcPr>
          <w:p w14:paraId="77659367" w14:textId="77777777" w:rsidR="00F111BF" w:rsidRPr="000E1A5F" w:rsidRDefault="00F111BF" w:rsidP="00F111BF">
            <w:pPr>
              <w:jc w:val="center"/>
              <w:rPr>
                <w:rFonts w:ascii="Calibri" w:hAnsi="Calibri"/>
                <w:color w:val="000000"/>
                <w:szCs w:val="22"/>
                <w:lang w:val="en-GB"/>
                <w:rPrChange w:id="12568" w:author="Dioguardi, Fabio" w:date="2018-10-23T11:24:00Z">
                  <w:rPr>
                    <w:rFonts w:ascii="Calibri" w:hAnsi="Calibri"/>
                    <w:color w:val="000000"/>
                    <w:szCs w:val="22"/>
                  </w:rPr>
                </w:rPrChange>
              </w:rPr>
            </w:pPr>
            <w:r w:rsidRPr="000E1A5F">
              <w:rPr>
                <w:rFonts w:ascii="Calibri" w:hAnsi="Calibri"/>
                <w:color w:val="000000"/>
                <w:szCs w:val="22"/>
                <w:lang w:val="en-GB"/>
                <w:rPrChange w:id="12569" w:author="Dioguardi, Fabio" w:date="2018-10-23T11:24:00Z">
                  <w:rPr>
                    <w:rFonts w:ascii="Calibri" w:hAnsi="Calibri"/>
                    <w:color w:val="000000"/>
                    <w:szCs w:val="22"/>
                  </w:rPr>
                </w:rPrChange>
              </w:rPr>
              <w:t>27</w:t>
            </w:r>
          </w:p>
        </w:tc>
        <w:tc>
          <w:tcPr>
            <w:tcW w:w="1414" w:type="dxa"/>
            <w:vAlign w:val="bottom"/>
          </w:tcPr>
          <w:p w14:paraId="0ED4CC49" w14:textId="77777777" w:rsidR="00F111BF" w:rsidRPr="000E1A5F" w:rsidRDefault="00F111BF" w:rsidP="00F111BF">
            <w:pPr>
              <w:rPr>
                <w:rFonts w:ascii="Calibri" w:hAnsi="Calibri"/>
                <w:color w:val="000000"/>
                <w:szCs w:val="22"/>
                <w:lang w:val="en-GB"/>
                <w:rPrChange w:id="12570" w:author="Dioguardi, Fabio" w:date="2018-10-23T11:24:00Z">
                  <w:rPr>
                    <w:rFonts w:ascii="Calibri" w:hAnsi="Calibri"/>
                    <w:color w:val="000000"/>
                    <w:szCs w:val="22"/>
                  </w:rPr>
                </w:rPrChange>
              </w:rPr>
            </w:pPr>
            <w:r w:rsidRPr="000E1A5F">
              <w:rPr>
                <w:rFonts w:ascii="Calibri" w:hAnsi="Calibri"/>
                <w:color w:val="000000"/>
                <w:szCs w:val="22"/>
                <w:lang w:val="en-GB"/>
                <w:rPrChange w:id="12571" w:author="Dioguardi, Fabio" w:date="2018-10-23T11:24:00Z">
                  <w:rPr>
                    <w:rFonts w:ascii="Calibri" w:hAnsi="Calibri"/>
                    <w:color w:val="000000"/>
                    <w:szCs w:val="22"/>
                  </w:rPr>
                </w:rPrChange>
              </w:rPr>
              <w:t>qfak_ISX1</w:t>
            </w:r>
          </w:p>
        </w:tc>
        <w:tc>
          <w:tcPr>
            <w:tcW w:w="2665" w:type="dxa"/>
            <w:tcBorders>
              <w:right w:val="single" w:sz="18" w:space="0" w:color="auto"/>
            </w:tcBorders>
            <w:vAlign w:val="bottom"/>
          </w:tcPr>
          <w:p w14:paraId="14ADB55C" w14:textId="77777777" w:rsidR="00F111BF" w:rsidRPr="000E1A5F" w:rsidRDefault="00F111BF" w:rsidP="00F111BF">
            <w:pPr>
              <w:rPr>
                <w:rFonts w:ascii="Calibri" w:hAnsi="Calibri"/>
                <w:color w:val="000000"/>
                <w:szCs w:val="22"/>
                <w:lang w:val="en-GB"/>
                <w:rPrChange w:id="12572" w:author="Dioguardi, Fabio" w:date="2018-10-23T11:24:00Z">
                  <w:rPr>
                    <w:rFonts w:ascii="Calibri" w:hAnsi="Calibri"/>
                    <w:color w:val="000000"/>
                    <w:szCs w:val="22"/>
                  </w:rPr>
                </w:rPrChange>
              </w:rPr>
            </w:pPr>
            <w:r w:rsidRPr="000E1A5F">
              <w:rPr>
                <w:rFonts w:ascii="Calibri" w:hAnsi="Calibri"/>
                <w:color w:val="000000"/>
                <w:szCs w:val="22"/>
                <w:lang w:val="en-GB"/>
                <w:rPrChange w:id="12573" w:author="Dioguardi, Fabio" w:date="2018-10-23T11:24:00Z">
                  <w:rPr>
                    <w:rFonts w:ascii="Calibri" w:hAnsi="Calibri"/>
                    <w:color w:val="000000"/>
                    <w:szCs w:val="22"/>
                  </w:rPr>
                </w:rPrChange>
              </w:rPr>
              <w:t>quality factor X-band ISX1</w:t>
            </w:r>
          </w:p>
        </w:tc>
        <w:tc>
          <w:tcPr>
            <w:tcW w:w="707" w:type="dxa"/>
            <w:tcBorders>
              <w:left w:val="single" w:sz="18" w:space="0" w:color="auto"/>
            </w:tcBorders>
            <w:vAlign w:val="center"/>
          </w:tcPr>
          <w:p w14:paraId="67133DAC" w14:textId="28EBA5C8" w:rsidR="00F111BF" w:rsidRPr="000E1A5F" w:rsidRDefault="00F111BF" w:rsidP="00F111BF">
            <w:pPr>
              <w:jc w:val="center"/>
              <w:rPr>
                <w:rFonts w:ascii="Calibri" w:hAnsi="Calibri"/>
                <w:color w:val="000000"/>
                <w:szCs w:val="22"/>
                <w:lang w:val="en-GB"/>
                <w:rPrChange w:id="12574" w:author="Dioguardi, Fabio" w:date="2018-10-23T11:24:00Z">
                  <w:rPr>
                    <w:rFonts w:ascii="Calibri" w:hAnsi="Calibri"/>
                    <w:color w:val="000000"/>
                    <w:szCs w:val="22"/>
                  </w:rPr>
                </w:rPrChange>
              </w:rPr>
            </w:pPr>
            <w:r w:rsidRPr="000E1A5F">
              <w:rPr>
                <w:rFonts w:ascii="Calibri" w:hAnsi="Calibri"/>
                <w:color w:val="000000"/>
                <w:szCs w:val="22"/>
                <w:lang w:val="en-GB"/>
                <w:rPrChange w:id="12575" w:author="Dioguardi, Fabio" w:date="2018-10-23T11:24:00Z">
                  <w:rPr>
                    <w:rFonts w:ascii="Calibri" w:hAnsi="Calibri"/>
                    <w:color w:val="000000"/>
                    <w:szCs w:val="22"/>
                  </w:rPr>
                </w:rPrChange>
              </w:rPr>
              <w:t>73</w:t>
            </w:r>
          </w:p>
        </w:tc>
        <w:tc>
          <w:tcPr>
            <w:tcW w:w="1591" w:type="dxa"/>
            <w:vAlign w:val="bottom"/>
          </w:tcPr>
          <w:p w14:paraId="6831D29D" w14:textId="7343AE70" w:rsidR="00F111BF" w:rsidRPr="000E1A5F" w:rsidRDefault="00F111BF" w:rsidP="00F111BF">
            <w:pPr>
              <w:rPr>
                <w:rFonts w:ascii="Calibri" w:hAnsi="Calibri"/>
                <w:color w:val="000000"/>
                <w:szCs w:val="22"/>
                <w:lang w:val="en-GB"/>
                <w:rPrChange w:id="12576" w:author="Dioguardi, Fabio" w:date="2018-10-23T11:24:00Z">
                  <w:rPr>
                    <w:rFonts w:ascii="Calibri" w:hAnsi="Calibri"/>
                    <w:color w:val="000000"/>
                    <w:szCs w:val="22"/>
                  </w:rPr>
                </w:rPrChange>
              </w:rPr>
            </w:pPr>
            <w:r w:rsidRPr="000E1A5F">
              <w:rPr>
                <w:rFonts w:ascii="Calibri" w:hAnsi="Calibri"/>
                <w:color w:val="000000"/>
                <w:szCs w:val="22"/>
                <w:lang w:val="en-GB"/>
                <w:rPrChange w:id="12577" w:author="Dioguardi, Fabio" w:date="2018-10-23T11:24:00Z">
                  <w:rPr>
                    <w:rFonts w:ascii="Calibri" w:hAnsi="Calibri"/>
                    <w:color w:val="000000"/>
                    <w:szCs w:val="22"/>
                  </w:rPr>
                </w:rPrChange>
              </w:rPr>
              <w:t>cal_ISX2_b</w:t>
            </w:r>
          </w:p>
        </w:tc>
        <w:tc>
          <w:tcPr>
            <w:tcW w:w="2923" w:type="dxa"/>
            <w:vAlign w:val="bottom"/>
          </w:tcPr>
          <w:p w14:paraId="5A69B6C9" w14:textId="0687F527" w:rsidR="00F111BF" w:rsidRPr="000E1A5F" w:rsidRDefault="00F111BF" w:rsidP="00F111BF">
            <w:pPr>
              <w:rPr>
                <w:rFonts w:ascii="Calibri" w:hAnsi="Calibri"/>
                <w:color w:val="000000"/>
                <w:szCs w:val="22"/>
                <w:lang w:val="en-GB"/>
                <w:rPrChange w:id="1257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79" w:author="Dioguardi, Fabio" w:date="2018-10-23T11:24:00Z">
                  <w:rPr>
                    <w:rFonts w:ascii="Calibri" w:hAnsi="Calibri"/>
                    <w:color w:val="000000"/>
                    <w:szCs w:val="22"/>
                  </w:rPr>
                </w:rPrChange>
              </w:rPr>
              <w:t>cal</w:t>
            </w:r>
            <w:proofErr w:type="spellEnd"/>
            <w:r w:rsidRPr="000E1A5F">
              <w:rPr>
                <w:rFonts w:ascii="Calibri" w:hAnsi="Calibri"/>
                <w:color w:val="000000"/>
                <w:szCs w:val="22"/>
                <w:lang w:val="en-GB"/>
                <w:rPrChange w:id="12580" w:author="Dioguardi, Fabio" w:date="2018-10-23T11:24:00Z">
                  <w:rPr>
                    <w:rFonts w:ascii="Calibri" w:hAnsi="Calibri"/>
                    <w:color w:val="000000"/>
                    <w:szCs w:val="22"/>
                  </w:rPr>
                </w:rPrChange>
              </w:rPr>
              <w:t xml:space="preserve"> factor ISX2</w:t>
            </w:r>
          </w:p>
        </w:tc>
      </w:tr>
      <w:tr w:rsidR="00F111BF" w:rsidRPr="000E1A5F" w14:paraId="1C3EF528" w14:textId="77777777" w:rsidTr="003800B1">
        <w:tc>
          <w:tcPr>
            <w:tcW w:w="765" w:type="dxa"/>
            <w:vAlign w:val="center"/>
          </w:tcPr>
          <w:p w14:paraId="30CEDB5E" w14:textId="77777777" w:rsidR="00F111BF" w:rsidRPr="000E1A5F" w:rsidRDefault="00F111BF" w:rsidP="00F111BF">
            <w:pPr>
              <w:jc w:val="center"/>
              <w:rPr>
                <w:rFonts w:ascii="Calibri" w:hAnsi="Calibri"/>
                <w:color w:val="000000"/>
                <w:szCs w:val="22"/>
                <w:lang w:val="en-GB"/>
                <w:rPrChange w:id="12581" w:author="Dioguardi, Fabio" w:date="2018-10-23T11:24:00Z">
                  <w:rPr>
                    <w:rFonts w:ascii="Calibri" w:hAnsi="Calibri"/>
                    <w:color w:val="000000"/>
                    <w:szCs w:val="22"/>
                  </w:rPr>
                </w:rPrChange>
              </w:rPr>
            </w:pPr>
            <w:r w:rsidRPr="000E1A5F">
              <w:rPr>
                <w:rFonts w:ascii="Calibri" w:hAnsi="Calibri"/>
                <w:color w:val="000000"/>
                <w:szCs w:val="22"/>
                <w:lang w:val="en-GB"/>
                <w:rPrChange w:id="12582" w:author="Dioguardi, Fabio" w:date="2018-10-23T11:24:00Z">
                  <w:rPr>
                    <w:rFonts w:ascii="Calibri" w:hAnsi="Calibri"/>
                    <w:color w:val="000000"/>
                    <w:szCs w:val="22"/>
                  </w:rPr>
                </w:rPrChange>
              </w:rPr>
              <w:t>28</w:t>
            </w:r>
          </w:p>
        </w:tc>
        <w:tc>
          <w:tcPr>
            <w:tcW w:w="1414" w:type="dxa"/>
            <w:vAlign w:val="bottom"/>
          </w:tcPr>
          <w:p w14:paraId="0AC26238" w14:textId="77777777" w:rsidR="00F111BF" w:rsidRPr="000E1A5F" w:rsidRDefault="00F111BF" w:rsidP="00F111BF">
            <w:pPr>
              <w:rPr>
                <w:rFonts w:ascii="Calibri" w:hAnsi="Calibri"/>
                <w:color w:val="000000"/>
                <w:szCs w:val="22"/>
                <w:lang w:val="en-GB"/>
                <w:rPrChange w:id="12583" w:author="Dioguardi, Fabio" w:date="2018-10-23T11:24:00Z">
                  <w:rPr>
                    <w:rFonts w:ascii="Calibri" w:hAnsi="Calibri"/>
                    <w:color w:val="000000"/>
                    <w:szCs w:val="22"/>
                  </w:rPr>
                </w:rPrChange>
              </w:rPr>
            </w:pPr>
            <w:r w:rsidRPr="000E1A5F">
              <w:rPr>
                <w:rFonts w:ascii="Calibri" w:hAnsi="Calibri"/>
                <w:color w:val="000000"/>
                <w:szCs w:val="22"/>
                <w:lang w:val="en-GB"/>
                <w:rPrChange w:id="12584" w:author="Dioguardi, Fabio" w:date="2018-10-23T11:24:00Z">
                  <w:rPr>
                    <w:rFonts w:ascii="Calibri" w:hAnsi="Calibri"/>
                    <w:color w:val="000000"/>
                    <w:szCs w:val="22"/>
                  </w:rPr>
                </w:rPrChange>
              </w:rPr>
              <w:t>qfak_ISX2</w:t>
            </w:r>
          </w:p>
        </w:tc>
        <w:tc>
          <w:tcPr>
            <w:tcW w:w="2665" w:type="dxa"/>
            <w:tcBorders>
              <w:right w:val="single" w:sz="18" w:space="0" w:color="auto"/>
            </w:tcBorders>
            <w:vAlign w:val="bottom"/>
          </w:tcPr>
          <w:p w14:paraId="5E3EB33E" w14:textId="77777777" w:rsidR="00F111BF" w:rsidRPr="000E1A5F" w:rsidRDefault="00F111BF" w:rsidP="00F111BF">
            <w:pPr>
              <w:rPr>
                <w:rFonts w:ascii="Calibri" w:hAnsi="Calibri"/>
                <w:color w:val="000000"/>
                <w:szCs w:val="22"/>
                <w:lang w:val="en-GB"/>
                <w:rPrChange w:id="12585" w:author="Dioguardi, Fabio" w:date="2018-10-23T11:24:00Z">
                  <w:rPr>
                    <w:rFonts w:ascii="Calibri" w:hAnsi="Calibri"/>
                    <w:color w:val="000000"/>
                    <w:szCs w:val="22"/>
                  </w:rPr>
                </w:rPrChange>
              </w:rPr>
            </w:pPr>
            <w:r w:rsidRPr="000E1A5F">
              <w:rPr>
                <w:rFonts w:ascii="Calibri" w:hAnsi="Calibri"/>
                <w:color w:val="000000"/>
                <w:szCs w:val="22"/>
                <w:lang w:val="en-GB"/>
                <w:rPrChange w:id="12586" w:author="Dioguardi, Fabio" w:date="2018-10-23T11:24:00Z">
                  <w:rPr>
                    <w:rFonts w:ascii="Calibri" w:hAnsi="Calibri"/>
                    <w:color w:val="000000"/>
                    <w:szCs w:val="22"/>
                  </w:rPr>
                </w:rPrChange>
              </w:rPr>
              <w:t>quality factor X-band ISX2</w:t>
            </w:r>
          </w:p>
        </w:tc>
        <w:tc>
          <w:tcPr>
            <w:tcW w:w="707" w:type="dxa"/>
            <w:tcBorders>
              <w:left w:val="single" w:sz="18" w:space="0" w:color="auto"/>
            </w:tcBorders>
            <w:vAlign w:val="center"/>
          </w:tcPr>
          <w:p w14:paraId="266F3481" w14:textId="28D49364" w:rsidR="00F111BF" w:rsidRPr="000E1A5F" w:rsidRDefault="00F111BF" w:rsidP="00F111BF">
            <w:pPr>
              <w:jc w:val="center"/>
              <w:rPr>
                <w:rFonts w:ascii="Calibri" w:hAnsi="Calibri"/>
                <w:color w:val="000000"/>
                <w:szCs w:val="22"/>
                <w:lang w:val="en-GB"/>
                <w:rPrChange w:id="12587" w:author="Dioguardi, Fabio" w:date="2018-10-23T11:24:00Z">
                  <w:rPr>
                    <w:rFonts w:ascii="Calibri" w:hAnsi="Calibri"/>
                    <w:color w:val="000000"/>
                    <w:szCs w:val="22"/>
                  </w:rPr>
                </w:rPrChange>
              </w:rPr>
            </w:pPr>
            <w:r w:rsidRPr="000E1A5F">
              <w:rPr>
                <w:rFonts w:ascii="Calibri" w:hAnsi="Calibri"/>
                <w:color w:val="000000"/>
                <w:szCs w:val="22"/>
                <w:lang w:val="en-GB"/>
                <w:rPrChange w:id="12588" w:author="Dioguardi, Fabio" w:date="2018-10-23T11:24:00Z">
                  <w:rPr>
                    <w:rFonts w:ascii="Calibri" w:hAnsi="Calibri"/>
                    <w:color w:val="000000"/>
                    <w:szCs w:val="22"/>
                  </w:rPr>
                </w:rPrChange>
              </w:rPr>
              <w:t>74</w:t>
            </w:r>
          </w:p>
        </w:tc>
        <w:tc>
          <w:tcPr>
            <w:tcW w:w="1591" w:type="dxa"/>
            <w:vAlign w:val="bottom"/>
          </w:tcPr>
          <w:p w14:paraId="133E10AF" w14:textId="7E271BF8" w:rsidR="00F111BF" w:rsidRPr="000E1A5F" w:rsidRDefault="00F111BF" w:rsidP="00F111BF">
            <w:pPr>
              <w:rPr>
                <w:rFonts w:ascii="Calibri" w:hAnsi="Calibri"/>
                <w:color w:val="000000"/>
                <w:szCs w:val="22"/>
                <w:lang w:val="en-GB"/>
                <w:rPrChange w:id="1258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590" w:author="Dioguardi, Fabio" w:date="2018-10-23T11:24:00Z">
                  <w:rPr>
                    <w:rFonts w:ascii="Calibri" w:hAnsi="Calibri"/>
                    <w:color w:val="000000"/>
                    <w:szCs w:val="22"/>
                  </w:rPr>
                </w:rPrChange>
              </w:rPr>
              <w:t>ISKEFm_on</w:t>
            </w:r>
            <w:proofErr w:type="spellEnd"/>
          </w:p>
        </w:tc>
        <w:tc>
          <w:tcPr>
            <w:tcW w:w="2923" w:type="dxa"/>
            <w:vAlign w:val="bottom"/>
          </w:tcPr>
          <w:p w14:paraId="4F12B88E" w14:textId="3D690596" w:rsidR="00F111BF" w:rsidRPr="000E1A5F" w:rsidRDefault="00F111BF" w:rsidP="00F111BF">
            <w:pPr>
              <w:rPr>
                <w:rFonts w:ascii="Calibri" w:hAnsi="Calibri"/>
                <w:color w:val="000000"/>
                <w:szCs w:val="22"/>
                <w:lang w:val="en-GB"/>
                <w:rPrChange w:id="12591"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592"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259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594"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595" w:author="Dioguardi, Fabio" w:date="2018-10-23T11:24:00Z">
                  <w:rPr>
                    <w:rFonts w:ascii="Calibri" w:hAnsi="Calibri"/>
                    <w:color w:val="000000"/>
                    <w:szCs w:val="22"/>
                  </w:rPr>
                </w:rPrChange>
              </w:rPr>
              <w:t>. ISKEF on/off</w:t>
            </w:r>
          </w:p>
        </w:tc>
      </w:tr>
      <w:tr w:rsidR="00F111BF" w:rsidRPr="000E1A5F" w14:paraId="0F15C5BC" w14:textId="77777777" w:rsidTr="003800B1">
        <w:tc>
          <w:tcPr>
            <w:tcW w:w="765" w:type="dxa"/>
            <w:vAlign w:val="center"/>
          </w:tcPr>
          <w:p w14:paraId="364FC3A4" w14:textId="77777777" w:rsidR="00F111BF" w:rsidRPr="000E1A5F" w:rsidRDefault="00F111BF" w:rsidP="00F111BF">
            <w:pPr>
              <w:jc w:val="center"/>
              <w:rPr>
                <w:rFonts w:ascii="Calibri" w:hAnsi="Calibri"/>
                <w:color w:val="000000"/>
                <w:szCs w:val="22"/>
                <w:lang w:val="en-GB"/>
                <w:rPrChange w:id="12596" w:author="Dioguardi, Fabio" w:date="2018-10-23T11:24:00Z">
                  <w:rPr>
                    <w:rFonts w:ascii="Calibri" w:hAnsi="Calibri"/>
                    <w:color w:val="000000"/>
                    <w:szCs w:val="22"/>
                  </w:rPr>
                </w:rPrChange>
              </w:rPr>
            </w:pPr>
            <w:r w:rsidRPr="000E1A5F">
              <w:rPr>
                <w:rFonts w:ascii="Calibri" w:hAnsi="Calibri"/>
                <w:color w:val="000000"/>
                <w:szCs w:val="22"/>
                <w:lang w:val="en-GB"/>
                <w:rPrChange w:id="12597" w:author="Dioguardi, Fabio" w:date="2018-10-23T11:24:00Z">
                  <w:rPr>
                    <w:rFonts w:ascii="Calibri" w:hAnsi="Calibri"/>
                    <w:color w:val="000000"/>
                    <w:szCs w:val="22"/>
                  </w:rPr>
                </w:rPrChange>
              </w:rPr>
              <w:t>29</w:t>
            </w:r>
          </w:p>
        </w:tc>
        <w:tc>
          <w:tcPr>
            <w:tcW w:w="1414" w:type="dxa"/>
            <w:vAlign w:val="bottom"/>
          </w:tcPr>
          <w:p w14:paraId="2D1148B1" w14:textId="77777777" w:rsidR="00F111BF" w:rsidRPr="000E1A5F" w:rsidRDefault="00F111BF" w:rsidP="00F111BF">
            <w:pPr>
              <w:rPr>
                <w:rFonts w:ascii="Calibri" w:hAnsi="Calibri"/>
                <w:color w:val="000000"/>
                <w:szCs w:val="22"/>
                <w:lang w:val="en-GB"/>
                <w:rPrChange w:id="12598" w:author="Dioguardi, Fabio" w:date="2018-10-23T11:24:00Z">
                  <w:rPr>
                    <w:rFonts w:ascii="Calibri" w:hAnsi="Calibri"/>
                    <w:color w:val="000000"/>
                    <w:szCs w:val="22"/>
                  </w:rPr>
                </w:rPrChange>
              </w:rPr>
            </w:pPr>
            <w:r w:rsidRPr="000E1A5F">
              <w:rPr>
                <w:rFonts w:ascii="Calibri" w:hAnsi="Calibri"/>
                <w:color w:val="000000"/>
                <w:szCs w:val="22"/>
                <w:lang w:val="en-GB"/>
                <w:rPrChange w:id="12599" w:author="Dioguardi, Fabio" w:date="2018-10-23T11:24:00Z">
                  <w:rPr>
                    <w:rFonts w:ascii="Calibri" w:hAnsi="Calibri"/>
                    <w:color w:val="000000"/>
                    <w:szCs w:val="22"/>
                  </w:rPr>
                </w:rPrChange>
              </w:rPr>
              <w:t>qfak_GFZ1</w:t>
            </w:r>
          </w:p>
        </w:tc>
        <w:tc>
          <w:tcPr>
            <w:tcW w:w="2665" w:type="dxa"/>
            <w:tcBorders>
              <w:right w:val="single" w:sz="18" w:space="0" w:color="auto"/>
            </w:tcBorders>
            <w:vAlign w:val="bottom"/>
          </w:tcPr>
          <w:p w14:paraId="0B1E672D" w14:textId="7C39F001" w:rsidR="00F111BF" w:rsidRPr="000E1A5F" w:rsidRDefault="00F111BF" w:rsidP="00387BE2">
            <w:pPr>
              <w:rPr>
                <w:rFonts w:ascii="Calibri" w:hAnsi="Calibri"/>
                <w:color w:val="000000"/>
                <w:szCs w:val="22"/>
                <w:lang w:val="en-GB"/>
                <w:rPrChange w:id="1260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01" w:author="Dioguardi, Fabio" w:date="2018-10-23T11:24:00Z">
                  <w:rPr>
                    <w:rFonts w:ascii="Calibri" w:hAnsi="Calibri"/>
                    <w:color w:val="000000"/>
                    <w:szCs w:val="22"/>
                  </w:rPr>
                </w:rPrChange>
              </w:rPr>
              <w:t>q.f</w:t>
            </w:r>
            <w:proofErr w:type="spellEnd"/>
            <w:r w:rsidRPr="000E1A5F">
              <w:rPr>
                <w:rFonts w:ascii="Calibri" w:hAnsi="Calibri"/>
                <w:color w:val="000000"/>
                <w:szCs w:val="22"/>
                <w:lang w:val="en-GB"/>
                <w:rPrChange w:id="12602" w:author="Dioguardi, Fabio" w:date="2018-10-23T11:24:00Z">
                  <w:rPr>
                    <w:rFonts w:ascii="Calibri" w:hAnsi="Calibri"/>
                    <w:color w:val="000000"/>
                    <w:szCs w:val="22"/>
                  </w:rPr>
                </w:rPrChange>
              </w:rPr>
              <w:t xml:space="preserve">. </w:t>
            </w:r>
            <w:r w:rsidR="00B009C8" w:rsidRPr="000E1A5F">
              <w:rPr>
                <w:rFonts w:ascii="Calibri" w:hAnsi="Calibri"/>
                <w:color w:val="000000"/>
                <w:szCs w:val="22"/>
                <w:lang w:val="en-GB"/>
                <w:rPrChange w:id="12603" w:author="Dioguardi, Fabio" w:date="2018-10-23T11:24:00Z">
                  <w:rPr>
                    <w:rFonts w:ascii="Calibri" w:hAnsi="Calibri"/>
                    <w:color w:val="000000"/>
                    <w:szCs w:val="22"/>
                  </w:rPr>
                </w:rPrChange>
              </w:rPr>
              <w:t>CAM</w:t>
            </w:r>
            <w:r w:rsidRPr="000E1A5F">
              <w:rPr>
                <w:rFonts w:ascii="Calibri" w:hAnsi="Calibri"/>
                <w:color w:val="000000"/>
                <w:szCs w:val="22"/>
                <w:lang w:val="en-GB"/>
                <w:rPrChange w:id="12604" w:author="Dioguardi, Fabio" w:date="2018-10-23T11:24:00Z">
                  <w:rPr>
                    <w:rFonts w:ascii="Calibri" w:hAnsi="Calibri"/>
                    <w:color w:val="000000"/>
                    <w:szCs w:val="22"/>
                  </w:rPr>
                </w:rPrChange>
              </w:rPr>
              <w:t>1 (</w:t>
            </w:r>
            <w:proofErr w:type="spellStart"/>
            <w:r w:rsidRPr="000E1A5F">
              <w:rPr>
                <w:rFonts w:ascii="Calibri" w:hAnsi="Calibri"/>
                <w:color w:val="000000"/>
                <w:szCs w:val="22"/>
                <w:lang w:val="en-GB"/>
                <w:rPrChange w:id="12605" w:author="Dioguardi, Fabio" w:date="2018-10-23T11:24:00Z">
                  <w:rPr>
                    <w:rFonts w:ascii="Calibri" w:hAnsi="Calibri"/>
                    <w:color w:val="000000"/>
                    <w:szCs w:val="22"/>
                  </w:rPr>
                </w:rPrChange>
              </w:rPr>
              <w:t>Búrfell</w:t>
            </w:r>
            <w:proofErr w:type="spellEnd"/>
            <w:r w:rsidRPr="000E1A5F">
              <w:rPr>
                <w:rFonts w:ascii="Calibri" w:hAnsi="Calibri"/>
                <w:color w:val="000000"/>
                <w:szCs w:val="22"/>
                <w:lang w:val="en-GB"/>
                <w:rPrChange w:id="12606"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2868D7A8" w14:textId="01081527" w:rsidR="00F111BF" w:rsidRPr="000E1A5F" w:rsidRDefault="00F111BF" w:rsidP="00F111BF">
            <w:pPr>
              <w:jc w:val="center"/>
              <w:rPr>
                <w:rFonts w:ascii="Calibri" w:hAnsi="Calibri"/>
                <w:color w:val="000000"/>
                <w:szCs w:val="22"/>
                <w:lang w:val="en-GB"/>
                <w:rPrChange w:id="12607" w:author="Dioguardi, Fabio" w:date="2018-10-23T11:24:00Z">
                  <w:rPr>
                    <w:rFonts w:ascii="Calibri" w:hAnsi="Calibri"/>
                    <w:color w:val="000000"/>
                    <w:szCs w:val="22"/>
                  </w:rPr>
                </w:rPrChange>
              </w:rPr>
            </w:pPr>
            <w:r w:rsidRPr="000E1A5F">
              <w:rPr>
                <w:rFonts w:ascii="Calibri" w:hAnsi="Calibri"/>
                <w:color w:val="000000"/>
                <w:szCs w:val="22"/>
                <w:lang w:val="en-GB"/>
                <w:rPrChange w:id="12608" w:author="Dioguardi, Fabio" w:date="2018-10-23T11:24:00Z">
                  <w:rPr>
                    <w:rFonts w:ascii="Calibri" w:hAnsi="Calibri"/>
                    <w:color w:val="000000"/>
                    <w:szCs w:val="22"/>
                  </w:rPr>
                </w:rPrChange>
              </w:rPr>
              <w:t>75</w:t>
            </w:r>
          </w:p>
        </w:tc>
        <w:tc>
          <w:tcPr>
            <w:tcW w:w="1591" w:type="dxa"/>
            <w:vAlign w:val="bottom"/>
          </w:tcPr>
          <w:p w14:paraId="5926053F" w14:textId="2E201B7D" w:rsidR="00F111BF" w:rsidRPr="000E1A5F" w:rsidRDefault="00F111BF" w:rsidP="00F111BF">
            <w:pPr>
              <w:rPr>
                <w:rFonts w:ascii="Calibri" w:hAnsi="Calibri"/>
                <w:color w:val="000000"/>
                <w:szCs w:val="22"/>
                <w:lang w:val="en-GB"/>
                <w:rPrChange w:id="1260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10" w:author="Dioguardi, Fabio" w:date="2018-10-23T11:24:00Z">
                  <w:rPr>
                    <w:rFonts w:ascii="Calibri" w:hAnsi="Calibri"/>
                    <w:color w:val="000000"/>
                    <w:szCs w:val="22"/>
                  </w:rPr>
                </w:rPrChange>
              </w:rPr>
              <w:t>ISEGSm_on</w:t>
            </w:r>
            <w:proofErr w:type="spellEnd"/>
          </w:p>
        </w:tc>
        <w:tc>
          <w:tcPr>
            <w:tcW w:w="2923" w:type="dxa"/>
            <w:vAlign w:val="bottom"/>
          </w:tcPr>
          <w:p w14:paraId="22A42B17" w14:textId="20CB453B" w:rsidR="00F111BF" w:rsidRPr="000E1A5F" w:rsidRDefault="00F111BF" w:rsidP="00F111BF">
            <w:pPr>
              <w:rPr>
                <w:rFonts w:ascii="Calibri" w:hAnsi="Calibri"/>
                <w:color w:val="000000"/>
                <w:szCs w:val="22"/>
                <w:lang w:val="en-GB"/>
                <w:rPrChange w:id="12611"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612"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261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614"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615" w:author="Dioguardi, Fabio" w:date="2018-10-23T11:24:00Z">
                  <w:rPr>
                    <w:rFonts w:ascii="Calibri" w:hAnsi="Calibri"/>
                    <w:color w:val="000000"/>
                    <w:szCs w:val="22"/>
                  </w:rPr>
                </w:rPrChange>
              </w:rPr>
              <w:t>. ISEGS on/off</w:t>
            </w:r>
          </w:p>
        </w:tc>
      </w:tr>
      <w:tr w:rsidR="00F111BF" w:rsidRPr="000E1A5F" w14:paraId="5E28811F" w14:textId="77777777" w:rsidTr="003800B1">
        <w:tc>
          <w:tcPr>
            <w:tcW w:w="765" w:type="dxa"/>
            <w:vAlign w:val="center"/>
          </w:tcPr>
          <w:p w14:paraId="514F6F80" w14:textId="77777777" w:rsidR="00F111BF" w:rsidRPr="000E1A5F" w:rsidRDefault="00F111BF" w:rsidP="00F111BF">
            <w:pPr>
              <w:jc w:val="center"/>
              <w:rPr>
                <w:rFonts w:ascii="Calibri" w:hAnsi="Calibri"/>
                <w:color w:val="000000"/>
                <w:szCs w:val="22"/>
                <w:lang w:val="en-GB"/>
                <w:rPrChange w:id="12616" w:author="Dioguardi, Fabio" w:date="2018-10-23T11:24:00Z">
                  <w:rPr>
                    <w:rFonts w:ascii="Calibri" w:hAnsi="Calibri"/>
                    <w:color w:val="000000"/>
                    <w:szCs w:val="22"/>
                  </w:rPr>
                </w:rPrChange>
              </w:rPr>
            </w:pPr>
            <w:r w:rsidRPr="000E1A5F">
              <w:rPr>
                <w:rFonts w:ascii="Calibri" w:hAnsi="Calibri"/>
                <w:color w:val="000000"/>
                <w:szCs w:val="22"/>
                <w:lang w:val="en-GB"/>
                <w:rPrChange w:id="12617" w:author="Dioguardi, Fabio" w:date="2018-10-23T11:24:00Z">
                  <w:rPr>
                    <w:rFonts w:ascii="Calibri" w:hAnsi="Calibri"/>
                    <w:color w:val="000000"/>
                    <w:szCs w:val="22"/>
                  </w:rPr>
                </w:rPrChange>
              </w:rPr>
              <w:t>30</w:t>
            </w:r>
          </w:p>
        </w:tc>
        <w:tc>
          <w:tcPr>
            <w:tcW w:w="1414" w:type="dxa"/>
            <w:vAlign w:val="bottom"/>
          </w:tcPr>
          <w:p w14:paraId="6F754FCC" w14:textId="77777777" w:rsidR="00F111BF" w:rsidRPr="000E1A5F" w:rsidRDefault="00F111BF" w:rsidP="00F111BF">
            <w:pPr>
              <w:rPr>
                <w:rFonts w:ascii="Calibri" w:hAnsi="Calibri"/>
                <w:color w:val="000000"/>
                <w:szCs w:val="22"/>
                <w:lang w:val="en-GB"/>
                <w:rPrChange w:id="12618" w:author="Dioguardi, Fabio" w:date="2018-10-23T11:24:00Z">
                  <w:rPr>
                    <w:rFonts w:ascii="Calibri" w:hAnsi="Calibri"/>
                    <w:color w:val="000000"/>
                    <w:szCs w:val="22"/>
                  </w:rPr>
                </w:rPrChange>
              </w:rPr>
            </w:pPr>
            <w:r w:rsidRPr="000E1A5F">
              <w:rPr>
                <w:rFonts w:ascii="Calibri" w:hAnsi="Calibri"/>
                <w:color w:val="000000"/>
                <w:szCs w:val="22"/>
                <w:lang w:val="en-GB"/>
                <w:rPrChange w:id="12619" w:author="Dioguardi, Fabio" w:date="2018-10-23T11:24:00Z">
                  <w:rPr>
                    <w:rFonts w:ascii="Calibri" w:hAnsi="Calibri"/>
                    <w:color w:val="000000"/>
                    <w:szCs w:val="22"/>
                  </w:rPr>
                </w:rPrChange>
              </w:rPr>
              <w:t>qfak_GFZ2</w:t>
            </w:r>
          </w:p>
        </w:tc>
        <w:tc>
          <w:tcPr>
            <w:tcW w:w="2665" w:type="dxa"/>
            <w:tcBorders>
              <w:right w:val="single" w:sz="18" w:space="0" w:color="auto"/>
            </w:tcBorders>
            <w:vAlign w:val="bottom"/>
          </w:tcPr>
          <w:p w14:paraId="02833E33" w14:textId="55B941BC" w:rsidR="00F111BF" w:rsidRPr="000E1A5F" w:rsidRDefault="00F111BF" w:rsidP="00387BE2">
            <w:pPr>
              <w:rPr>
                <w:rFonts w:ascii="Calibri" w:hAnsi="Calibri"/>
                <w:color w:val="000000"/>
                <w:szCs w:val="22"/>
                <w:lang w:val="en-GB"/>
                <w:rPrChange w:id="1262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21" w:author="Dioguardi, Fabio" w:date="2018-10-23T11:24:00Z">
                  <w:rPr>
                    <w:rFonts w:ascii="Calibri" w:hAnsi="Calibri"/>
                    <w:color w:val="000000"/>
                    <w:szCs w:val="22"/>
                  </w:rPr>
                </w:rPrChange>
              </w:rPr>
              <w:t>q.f</w:t>
            </w:r>
            <w:proofErr w:type="spellEnd"/>
            <w:r w:rsidRPr="000E1A5F">
              <w:rPr>
                <w:rFonts w:ascii="Calibri" w:hAnsi="Calibri"/>
                <w:color w:val="000000"/>
                <w:szCs w:val="22"/>
                <w:lang w:val="en-GB"/>
                <w:rPrChange w:id="12622" w:author="Dioguardi, Fabio" w:date="2018-10-23T11:24:00Z">
                  <w:rPr>
                    <w:rFonts w:ascii="Calibri" w:hAnsi="Calibri"/>
                    <w:color w:val="000000"/>
                    <w:szCs w:val="22"/>
                  </w:rPr>
                </w:rPrChange>
              </w:rPr>
              <w:t xml:space="preserve">. </w:t>
            </w:r>
            <w:r w:rsidR="00B009C8" w:rsidRPr="000E1A5F">
              <w:rPr>
                <w:rFonts w:ascii="Calibri" w:hAnsi="Calibri"/>
                <w:color w:val="000000"/>
                <w:szCs w:val="22"/>
                <w:lang w:val="en-GB"/>
                <w:rPrChange w:id="12623" w:author="Dioguardi, Fabio" w:date="2018-10-23T11:24:00Z">
                  <w:rPr>
                    <w:rFonts w:ascii="Calibri" w:hAnsi="Calibri"/>
                    <w:color w:val="000000"/>
                    <w:szCs w:val="22"/>
                  </w:rPr>
                </w:rPrChange>
              </w:rPr>
              <w:t xml:space="preserve">CAM2 </w:t>
            </w:r>
            <w:r w:rsidRPr="000E1A5F">
              <w:rPr>
                <w:rFonts w:ascii="Calibri" w:hAnsi="Calibri"/>
                <w:color w:val="000000"/>
                <w:szCs w:val="22"/>
                <w:lang w:val="en-GB"/>
                <w:rPrChange w:id="12624" w:author="Dioguardi, Fabio" w:date="2018-10-23T11:24:00Z">
                  <w:rPr>
                    <w:rFonts w:ascii="Calibri" w:hAnsi="Calibri"/>
                    <w:color w:val="000000"/>
                    <w:szCs w:val="22"/>
                  </w:rPr>
                </w:rPrChange>
              </w:rPr>
              <w:t>(</w:t>
            </w:r>
            <w:proofErr w:type="spellStart"/>
            <w:r w:rsidRPr="000E1A5F">
              <w:rPr>
                <w:rFonts w:ascii="Calibri" w:hAnsi="Calibri"/>
                <w:color w:val="000000"/>
                <w:szCs w:val="22"/>
                <w:lang w:val="en-GB"/>
                <w:rPrChange w:id="12625" w:author="Dioguardi, Fabio" w:date="2018-10-23T11:24:00Z">
                  <w:rPr>
                    <w:rFonts w:ascii="Calibri" w:hAnsi="Calibri"/>
                    <w:color w:val="000000"/>
                    <w:szCs w:val="22"/>
                  </w:rPr>
                </w:rPrChange>
              </w:rPr>
              <w:t>Rauðaskál</w:t>
            </w:r>
            <w:proofErr w:type="spellEnd"/>
            <w:r w:rsidRPr="000E1A5F">
              <w:rPr>
                <w:rFonts w:ascii="Calibri" w:hAnsi="Calibri"/>
                <w:color w:val="000000"/>
                <w:szCs w:val="22"/>
                <w:lang w:val="en-GB"/>
                <w:rPrChange w:id="12626"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7FF5CC04" w14:textId="312BBDF7" w:rsidR="00F111BF" w:rsidRPr="000E1A5F" w:rsidRDefault="00F111BF" w:rsidP="00F111BF">
            <w:pPr>
              <w:jc w:val="center"/>
              <w:rPr>
                <w:rFonts w:ascii="Calibri" w:hAnsi="Calibri"/>
                <w:color w:val="000000"/>
                <w:szCs w:val="22"/>
                <w:lang w:val="en-GB"/>
                <w:rPrChange w:id="12627" w:author="Dioguardi, Fabio" w:date="2018-10-23T11:24:00Z">
                  <w:rPr>
                    <w:rFonts w:ascii="Calibri" w:hAnsi="Calibri"/>
                    <w:color w:val="000000"/>
                    <w:szCs w:val="22"/>
                  </w:rPr>
                </w:rPrChange>
              </w:rPr>
            </w:pPr>
            <w:r w:rsidRPr="000E1A5F">
              <w:rPr>
                <w:rFonts w:ascii="Calibri" w:hAnsi="Calibri"/>
                <w:color w:val="000000"/>
                <w:szCs w:val="22"/>
                <w:lang w:val="en-GB"/>
                <w:rPrChange w:id="12628" w:author="Dioguardi, Fabio" w:date="2018-10-23T11:24:00Z">
                  <w:rPr>
                    <w:rFonts w:ascii="Calibri" w:hAnsi="Calibri"/>
                    <w:color w:val="000000"/>
                    <w:szCs w:val="22"/>
                  </w:rPr>
                </w:rPrChange>
              </w:rPr>
              <w:t>76</w:t>
            </w:r>
          </w:p>
        </w:tc>
        <w:tc>
          <w:tcPr>
            <w:tcW w:w="1591" w:type="dxa"/>
            <w:vAlign w:val="bottom"/>
          </w:tcPr>
          <w:p w14:paraId="13A0BD14" w14:textId="76238089" w:rsidR="00F111BF" w:rsidRPr="000E1A5F" w:rsidRDefault="00F111BF" w:rsidP="00F111BF">
            <w:pPr>
              <w:rPr>
                <w:rFonts w:ascii="Calibri" w:hAnsi="Calibri"/>
                <w:color w:val="000000"/>
                <w:szCs w:val="22"/>
                <w:lang w:val="en-GB"/>
                <w:rPrChange w:id="12629" w:author="Dioguardi, Fabio" w:date="2018-10-23T11:24:00Z">
                  <w:rPr>
                    <w:rFonts w:ascii="Calibri" w:hAnsi="Calibri"/>
                    <w:color w:val="000000"/>
                    <w:szCs w:val="22"/>
                  </w:rPr>
                </w:rPrChange>
              </w:rPr>
            </w:pPr>
            <w:r w:rsidRPr="000E1A5F">
              <w:rPr>
                <w:rFonts w:ascii="Calibri" w:hAnsi="Calibri"/>
                <w:color w:val="000000"/>
                <w:szCs w:val="22"/>
                <w:lang w:val="en-GB"/>
                <w:rPrChange w:id="12630" w:author="Dioguardi, Fabio" w:date="2018-10-23T11:24:00Z">
                  <w:rPr>
                    <w:rFonts w:ascii="Calibri" w:hAnsi="Calibri"/>
                    <w:color w:val="000000"/>
                    <w:szCs w:val="22"/>
                  </w:rPr>
                </w:rPrChange>
              </w:rPr>
              <w:t>ISX1m_on</w:t>
            </w:r>
          </w:p>
        </w:tc>
        <w:tc>
          <w:tcPr>
            <w:tcW w:w="2923" w:type="dxa"/>
            <w:vAlign w:val="bottom"/>
          </w:tcPr>
          <w:p w14:paraId="188269FB" w14:textId="4B06FB1F" w:rsidR="00F111BF" w:rsidRPr="000E1A5F" w:rsidRDefault="00F111BF" w:rsidP="00F111BF">
            <w:pPr>
              <w:rPr>
                <w:rFonts w:ascii="Calibri" w:hAnsi="Calibri"/>
                <w:color w:val="000000"/>
                <w:szCs w:val="22"/>
                <w:lang w:val="en-GB"/>
                <w:rPrChange w:id="12631"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632"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263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634"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635" w:author="Dioguardi, Fabio" w:date="2018-10-23T11:24:00Z">
                  <w:rPr>
                    <w:rFonts w:ascii="Calibri" w:hAnsi="Calibri"/>
                    <w:color w:val="000000"/>
                    <w:szCs w:val="22"/>
                  </w:rPr>
                </w:rPrChange>
              </w:rPr>
              <w:t>. ISX1 on/off</w:t>
            </w:r>
          </w:p>
        </w:tc>
      </w:tr>
      <w:tr w:rsidR="00F111BF" w:rsidRPr="000E1A5F" w14:paraId="516F5481" w14:textId="77777777" w:rsidTr="003800B1">
        <w:tc>
          <w:tcPr>
            <w:tcW w:w="765" w:type="dxa"/>
            <w:vAlign w:val="center"/>
          </w:tcPr>
          <w:p w14:paraId="52EE7247" w14:textId="77777777" w:rsidR="00F111BF" w:rsidRPr="000E1A5F" w:rsidRDefault="00F111BF" w:rsidP="00F111BF">
            <w:pPr>
              <w:jc w:val="center"/>
              <w:rPr>
                <w:rFonts w:ascii="Calibri" w:hAnsi="Calibri"/>
                <w:color w:val="000000"/>
                <w:szCs w:val="22"/>
                <w:lang w:val="en-GB"/>
                <w:rPrChange w:id="12636" w:author="Dioguardi, Fabio" w:date="2018-10-23T11:24:00Z">
                  <w:rPr>
                    <w:rFonts w:ascii="Calibri" w:hAnsi="Calibri"/>
                    <w:color w:val="000000"/>
                    <w:szCs w:val="22"/>
                  </w:rPr>
                </w:rPrChange>
              </w:rPr>
            </w:pPr>
            <w:r w:rsidRPr="000E1A5F">
              <w:rPr>
                <w:rFonts w:ascii="Calibri" w:hAnsi="Calibri"/>
                <w:color w:val="000000"/>
                <w:szCs w:val="22"/>
                <w:lang w:val="en-GB"/>
                <w:rPrChange w:id="12637" w:author="Dioguardi, Fabio" w:date="2018-10-23T11:24:00Z">
                  <w:rPr>
                    <w:rFonts w:ascii="Calibri" w:hAnsi="Calibri"/>
                    <w:color w:val="000000"/>
                    <w:szCs w:val="22"/>
                  </w:rPr>
                </w:rPrChange>
              </w:rPr>
              <w:t>31</w:t>
            </w:r>
          </w:p>
        </w:tc>
        <w:tc>
          <w:tcPr>
            <w:tcW w:w="1414" w:type="dxa"/>
            <w:vAlign w:val="bottom"/>
          </w:tcPr>
          <w:p w14:paraId="20A2FCD7" w14:textId="77777777" w:rsidR="00F111BF" w:rsidRPr="000E1A5F" w:rsidRDefault="00F111BF" w:rsidP="00F111BF">
            <w:pPr>
              <w:rPr>
                <w:rFonts w:ascii="Calibri" w:hAnsi="Calibri"/>
                <w:color w:val="000000"/>
                <w:szCs w:val="22"/>
                <w:lang w:val="en-GB"/>
                <w:rPrChange w:id="12638" w:author="Dioguardi, Fabio" w:date="2018-10-23T11:24:00Z">
                  <w:rPr>
                    <w:rFonts w:ascii="Calibri" w:hAnsi="Calibri"/>
                    <w:color w:val="000000"/>
                    <w:szCs w:val="22"/>
                  </w:rPr>
                </w:rPrChange>
              </w:rPr>
            </w:pPr>
            <w:r w:rsidRPr="000E1A5F">
              <w:rPr>
                <w:rFonts w:ascii="Calibri" w:hAnsi="Calibri"/>
                <w:color w:val="000000"/>
                <w:szCs w:val="22"/>
                <w:lang w:val="en-GB"/>
                <w:rPrChange w:id="12639" w:author="Dioguardi, Fabio" w:date="2018-10-23T11:24:00Z">
                  <w:rPr>
                    <w:rFonts w:ascii="Calibri" w:hAnsi="Calibri"/>
                    <w:color w:val="000000"/>
                    <w:szCs w:val="22"/>
                  </w:rPr>
                </w:rPrChange>
              </w:rPr>
              <w:t>qfak_GFZ3</w:t>
            </w:r>
          </w:p>
        </w:tc>
        <w:tc>
          <w:tcPr>
            <w:tcW w:w="2665" w:type="dxa"/>
            <w:tcBorders>
              <w:right w:val="single" w:sz="18" w:space="0" w:color="auto"/>
            </w:tcBorders>
            <w:vAlign w:val="bottom"/>
          </w:tcPr>
          <w:p w14:paraId="27CA7EED" w14:textId="3F1BAE60" w:rsidR="00F111BF" w:rsidRPr="000E1A5F" w:rsidRDefault="00F111BF" w:rsidP="00387BE2">
            <w:pPr>
              <w:rPr>
                <w:rFonts w:ascii="Calibri" w:hAnsi="Calibri"/>
                <w:color w:val="000000"/>
                <w:szCs w:val="22"/>
                <w:lang w:val="en-GB"/>
                <w:rPrChange w:id="1264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41" w:author="Dioguardi, Fabio" w:date="2018-10-23T11:24:00Z">
                  <w:rPr>
                    <w:rFonts w:ascii="Calibri" w:hAnsi="Calibri"/>
                    <w:color w:val="000000"/>
                    <w:szCs w:val="22"/>
                  </w:rPr>
                </w:rPrChange>
              </w:rPr>
              <w:t>q.f</w:t>
            </w:r>
            <w:proofErr w:type="spellEnd"/>
            <w:r w:rsidRPr="000E1A5F">
              <w:rPr>
                <w:rFonts w:ascii="Calibri" w:hAnsi="Calibri"/>
                <w:color w:val="000000"/>
                <w:szCs w:val="22"/>
                <w:lang w:val="en-GB"/>
                <w:rPrChange w:id="12642" w:author="Dioguardi, Fabio" w:date="2018-10-23T11:24:00Z">
                  <w:rPr>
                    <w:rFonts w:ascii="Calibri" w:hAnsi="Calibri"/>
                    <w:color w:val="000000"/>
                    <w:szCs w:val="22"/>
                  </w:rPr>
                </w:rPrChange>
              </w:rPr>
              <w:t xml:space="preserve">. </w:t>
            </w:r>
            <w:r w:rsidR="00B009C8" w:rsidRPr="000E1A5F">
              <w:rPr>
                <w:rFonts w:ascii="Calibri" w:hAnsi="Calibri"/>
                <w:color w:val="000000"/>
                <w:szCs w:val="22"/>
                <w:lang w:val="en-GB"/>
                <w:rPrChange w:id="12643" w:author="Dioguardi, Fabio" w:date="2018-10-23T11:24:00Z">
                  <w:rPr>
                    <w:rFonts w:ascii="Calibri" w:hAnsi="Calibri"/>
                    <w:color w:val="000000"/>
                    <w:szCs w:val="22"/>
                  </w:rPr>
                </w:rPrChange>
              </w:rPr>
              <w:t xml:space="preserve">CAM3 </w:t>
            </w:r>
            <w:r w:rsidRPr="000E1A5F">
              <w:rPr>
                <w:rFonts w:ascii="Calibri" w:hAnsi="Calibri"/>
                <w:color w:val="000000"/>
                <w:szCs w:val="22"/>
                <w:lang w:val="en-GB"/>
                <w:rPrChange w:id="12644" w:author="Dioguardi, Fabio" w:date="2018-10-23T11:24:00Z">
                  <w:rPr>
                    <w:rFonts w:ascii="Calibri" w:hAnsi="Calibri"/>
                    <w:color w:val="000000"/>
                    <w:szCs w:val="22"/>
                  </w:rPr>
                </w:rPrChange>
              </w:rPr>
              <w:t>(</w:t>
            </w:r>
            <w:proofErr w:type="spellStart"/>
            <w:r w:rsidRPr="000E1A5F">
              <w:rPr>
                <w:rFonts w:ascii="Calibri" w:hAnsi="Calibri"/>
                <w:color w:val="000000"/>
                <w:szCs w:val="22"/>
                <w:lang w:val="en-GB"/>
                <w:rPrChange w:id="12645" w:author="Dioguardi, Fabio" w:date="2018-10-23T11:24:00Z">
                  <w:rPr>
                    <w:rFonts w:ascii="Calibri" w:hAnsi="Calibri"/>
                    <w:color w:val="000000"/>
                    <w:szCs w:val="22"/>
                  </w:rPr>
                </w:rPrChange>
              </w:rPr>
              <w:t>Mjóaskarð</w:t>
            </w:r>
            <w:proofErr w:type="spellEnd"/>
            <w:r w:rsidRPr="000E1A5F">
              <w:rPr>
                <w:rFonts w:ascii="Calibri" w:hAnsi="Calibri"/>
                <w:color w:val="000000"/>
                <w:szCs w:val="22"/>
                <w:lang w:val="en-GB"/>
                <w:rPrChange w:id="12646"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1E741421" w14:textId="65DCB358" w:rsidR="00F111BF" w:rsidRPr="000E1A5F" w:rsidRDefault="00F111BF" w:rsidP="00F111BF">
            <w:pPr>
              <w:jc w:val="center"/>
              <w:rPr>
                <w:rFonts w:ascii="Calibri" w:hAnsi="Calibri"/>
                <w:color w:val="000000"/>
                <w:szCs w:val="22"/>
                <w:lang w:val="en-GB"/>
                <w:rPrChange w:id="12647" w:author="Dioguardi, Fabio" w:date="2018-10-23T11:24:00Z">
                  <w:rPr>
                    <w:rFonts w:ascii="Calibri" w:hAnsi="Calibri"/>
                    <w:color w:val="000000"/>
                    <w:szCs w:val="22"/>
                  </w:rPr>
                </w:rPrChange>
              </w:rPr>
            </w:pPr>
            <w:r w:rsidRPr="000E1A5F">
              <w:rPr>
                <w:rFonts w:ascii="Calibri" w:hAnsi="Calibri"/>
                <w:color w:val="000000"/>
                <w:szCs w:val="22"/>
                <w:lang w:val="en-GB"/>
                <w:rPrChange w:id="12648" w:author="Dioguardi, Fabio" w:date="2018-10-23T11:24:00Z">
                  <w:rPr>
                    <w:rFonts w:ascii="Calibri" w:hAnsi="Calibri"/>
                    <w:color w:val="000000"/>
                    <w:szCs w:val="22"/>
                  </w:rPr>
                </w:rPrChange>
              </w:rPr>
              <w:t>77</w:t>
            </w:r>
          </w:p>
        </w:tc>
        <w:tc>
          <w:tcPr>
            <w:tcW w:w="1591" w:type="dxa"/>
            <w:vAlign w:val="bottom"/>
          </w:tcPr>
          <w:p w14:paraId="6634FB25" w14:textId="5ED92410" w:rsidR="00F111BF" w:rsidRPr="000E1A5F" w:rsidRDefault="00F111BF" w:rsidP="00F111BF">
            <w:pPr>
              <w:rPr>
                <w:rFonts w:ascii="Calibri" w:hAnsi="Calibri"/>
                <w:color w:val="000000"/>
                <w:szCs w:val="22"/>
                <w:lang w:val="en-GB"/>
                <w:rPrChange w:id="12649" w:author="Dioguardi, Fabio" w:date="2018-10-23T11:24:00Z">
                  <w:rPr>
                    <w:rFonts w:ascii="Calibri" w:hAnsi="Calibri"/>
                    <w:color w:val="000000"/>
                    <w:szCs w:val="22"/>
                  </w:rPr>
                </w:rPrChange>
              </w:rPr>
            </w:pPr>
            <w:r w:rsidRPr="000E1A5F">
              <w:rPr>
                <w:rFonts w:ascii="Calibri" w:hAnsi="Calibri"/>
                <w:color w:val="000000"/>
                <w:szCs w:val="22"/>
                <w:lang w:val="en-GB"/>
                <w:rPrChange w:id="12650" w:author="Dioguardi, Fabio" w:date="2018-10-23T11:24:00Z">
                  <w:rPr>
                    <w:rFonts w:ascii="Calibri" w:hAnsi="Calibri"/>
                    <w:color w:val="000000"/>
                    <w:szCs w:val="22"/>
                  </w:rPr>
                </w:rPrChange>
              </w:rPr>
              <w:t>ISX2m_on</w:t>
            </w:r>
          </w:p>
        </w:tc>
        <w:tc>
          <w:tcPr>
            <w:tcW w:w="2923" w:type="dxa"/>
            <w:vAlign w:val="bottom"/>
          </w:tcPr>
          <w:p w14:paraId="1993AD62" w14:textId="4B4965A2" w:rsidR="00F111BF" w:rsidRPr="000E1A5F" w:rsidRDefault="00F111BF" w:rsidP="00F111BF">
            <w:pPr>
              <w:rPr>
                <w:rFonts w:ascii="Calibri" w:hAnsi="Calibri"/>
                <w:color w:val="000000"/>
                <w:szCs w:val="22"/>
                <w:lang w:val="en-GB"/>
                <w:rPrChange w:id="12651"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652" w:author="Dioguardi, Fabio" w:date="2018-10-23T11:24:00Z">
                  <w:rPr>
                    <w:rFonts w:ascii="Calibri" w:hAnsi="Calibri"/>
                    <w:color w:val="000000"/>
                    <w:szCs w:val="22"/>
                  </w:rPr>
                </w:rPrChange>
              </w:rPr>
              <w:t>manual</w:t>
            </w:r>
            <w:proofErr w:type="gramEnd"/>
            <w:r w:rsidRPr="000E1A5F">
              <w:rPr>
                <w:rFonts w:ascii="Calibri" w:hAnsi="Calibri"/>
                <w:color w:val="000000"/>
                <w:szCs w:val="22"/>
                <w:lang w:val="en-GB"/>
                <w:rPrChange w:id="1265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654"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655" w:author="Dioguardi, Fabio" w:date="2018-10-23T11:24:00Z">
                  <w:rPr>
                    <w:rFonts w:ascii="Calibri" w:hAnsi="Calibri"/>
                    <w:color w:val="000000"/>
                    <w:szCs w:val="22"/>
                  </w:rPr>
                </w:rPrChange>
              </w:rPr>
              <w:t>. ISX2 on/off</w:t>
            </w:r>
          </w:p>
        </w:tc>
      </w:tr>
      <w:tr w:rsidR="00F111BF" w:rsidRPr="000E1A5F" w14:paraId="1DD6E5DF" w14:textId="77777777" w:rsidTr="003800B1">
        <w:tc>
          <w:tcPr>
            <w:tcW w:w="765" w:type="dxa"/>
            <w:vAlign w:val="center"/>
          </w:tcPr>
          <w:p w14:paraId="3709B2C7" w14:textId="77777777" w:rsidR="00F111BF" w:rsidRPr="000E1A5F" w:rsidRDefault="00F111BF" w:rsidP="00F111BF">
            <w:pPr>
              <w:jc w:val="center"/>
              <w:rPr>
                <w:rFonts w:ascii="Calibri" w:hAnsi="Calibri"/>
                <w:color w:val="000000"/>
                <w:szCs w:val="22"/>
                <w:lang w:val="en-GB"/>
                <w:rPrChange w:id="12656" w:author="Dioguardi, Fabio" w:date="2018-10-23T11:24:00Z">
                  <w:rPr>
                    <w:rFonts w:ascii="Calibri" w:hAnsi="Calibri"/>
                    <w:color w:val="000000"/>
                    <w:szCs w:val="22"/>
                  </w:rPr>
                </w:rPrChange>
              </w:rPr>
            </w:pPr>
            <w:r w:rsidRPr="000E1A5F">
              <w:rPr>
                <w:rFonts w:ascii="Calibri" w:hAnsi="Calibri"/>
                <w:color w:val="000000"/>
                <w:szCs w:val="22"/>
                <w:lang w:val="en-GB"/>
                <w:rPrChange w:id="12657" w:author="Dioguardi, Fabio" w:date="2018-10-23T11:24:00Z">
                  <w:rPr>
                    <w:rFonts w:ascii="Calibri" w:hAnsi="Calibri"/>
                    <w:color w:val="000000"/>
                    <w:szCs w:val="22"/>
                  </w:rPr>
                </w:rPrChange>
              </w:rPr>
              <w:t>32</w:t>
            </w:r>
          </w:p>
        </w:tc>
        <w:tc>
          <w:tcPr>
            <w:tcW w:w="1414" w:type="dxa"/>
            <w:vAlign w:val="bottom"/>
          </w:tcPr>
          <w:p w14:paraId="0A1C54F0" w14:textId="77777777" w:rsidR="00F111BF" w:rsidRPr="000E1A5F" w:rsidRDefault="00F111BF" w:rsidP="00F111BF">
            <w:pPr>
              <w:rPr>
                <w:rFonts w:ascii="Calibri" w:hAnsi="Calibri"/>
                <w:color w:val="000000"/>
                <w:szCs w:val="22"/>
                <w:lang w:val="en-GB"/>
                <w:rPrChange w:id="1265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59" w:author="Dioguardi, Fabio" w:date="2018-10-23T11:24:00Z">
                  <w:rPr>
                    <w:rFonts w:ascii="Calibri" w:hAnsi="Calibri"/>
                    <w:color w:val="000000"/>
                    <w:szCs w:val="22"/>
                  </w:rPr>
                </w:rPrChange>
              </w:rPr>
              <w:t>unc_ISKEF</w:t>
            </w:r>
            <w:proofErr w:type="spellEnd"/>
          </w:p>
        </w:tc>
        <w:tc>
          <w:tcPr>
            <w:tcW w:w="2665" w:type="dxa"/>
            <w:tcBorders>
              <w:right w:val="single" w:sz="18" w:space="0" w:color="auto"/>
            </w:tcBorders>
            <w:vAlign w:val="bottom"/>
          </w:tcPr>
          <w:p w14:paraId="7BF32A17" w14:textId="77777777" w:rsidR="00F111BF" w:rsidRPr="000E1A5F" w:rsidRDefault="00F111BF" w:rsidP="00F111BF">
            <w:pPr>
              <w:rPr>
                <w:rFonts w:ascii="Calibri" w:hAnsi="Calibri"/>
                <w:color w:val="000000"/>
                <w:szCs w:val="22"/>
                <w:lang w:val="en-GB"/>
                <w:rPrChange w:id="1266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61"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662" w:author="Dioguardi, Fabio" w:date="2018-10-23T11:24:00Z">
                  <w:rPr>
                    <w:rFonts w:ascii="Calibri" w:hAnsi="Calibri"/>
                    <w:color w:val="000000"/>
                    <w:szCs w:val="22"/>
                  </w:rPr>
                </w:rPrChange>
              </w:rPr>
              <w:t>. uncertainties by ISKEF</w:t>
            </w:r>
          </w:p>
        </w:tc>
        <w:tc>
          <w:tcPr>
            <w:tcW w:w="707" w:type="dxa"/>
            <w:tcBorders>
              <w:left w:val="single" w:sz="18" w:space="0" w:color="auto"/>
            </w:tcBorders>
            <w:vAlign w:val="center"/>
          </w:tcPr>
          <w:p w14:paraId="3AA2A952" w14:textId="59CCE04D" w:rsidR="00F111BF" w:rsidRPr="000E1A5F" w:rsidRDefault="00F111BF" w:rsidP="00F111BF">
            <w:pPr>
              <w:jc w:val="center"/>
              <w:rPr>
                <w:rFonts w:ascii="Calibri" w:hAnsi="Calibri"/>
                <w:color w:val="000000"/>
                <w:szCs w:val="22"/>
                <w:lang w:val="en-GB"/>
                <w:rPrChange w:id="12663" w:author="Dioguardi, Fabio" w:date="2018-10-23T11:24:00Z">
                  <w:rPr>
                    <w:rFonts w:ascii="Calibri" w:hAnsi="Calibri"/>
                    <w:color w:val="000000"/>
                    <w:szCs w:val="22"/>
                  </w:rPr>
                </w:rPrChange>
              </w:rPr>
            </w:pPr>
            <w:r w:rsidRPr="000E1A5F">
              <w:rPr>
                <w:rFonts w:ascii="Calibri" w:hAnsi="Calibri"/>
                <w:color w:val="000000"/>
                <w:szCs w:val="22"/>
                <w:lang w:val="en-GB"/>
                <w:rPrChange w:id="12664" w:author="Dioguardi, Fabio" w:date="2018-10-23T11:24:00Z">
                  <w:rPr>
                    <w:rFonts w:ascii="Calibri" w:hAnsi="Calibri"/>
                    <w:color w:val="000000"/>
                    <w:szCs w:val="22"/>
                  </w:rPr>
                </w:rPrChange>
              </w:rPr>
              <w:t>78</w:t>
            </w:r>
          </w:p>
        </w:tc>
        <w:tc>
          <w:tcPr>
            <w:tcW w:w="1591" w:type="dxa"/>
            <w:vAlign w:val="bottom"/>
          </w:tcPr>
          <w:p w14:paraId="0D467719" w14:textId="23C5CBC2" w:rsidR="00F111BF" w:rsidRPr="000E1A5F" w:rsidRDefault="00F111BF" w:rsidP="00F111BF">
            <w:pPr>
              <w:rPr>
                <w:rFonts w:ascii="Calibri" w:hAnsi="Calibri"/>
                <w:color w:val="000000"/>
                <w:szCs w:val="22"/>
                <w:lang w:val="en-GB"/>
                <w:rPrChange w:id="1266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66" w:author="Dioguardi, Fabio" w:date="2018-10-23T11:24:00Z">
                  <w:rPr>
                    <w:rFonts w:ascii="Calibri" w:hAnsi="Calibri"/>
                    <w:color w:val="000000"/>
                    <w:szCs w:val="22"/>
                  </w:rPr>
                </w:rPrChange>
              </w:rPr>
              <w:t>PM_Nplot</w:t>
            </w:r>
            <w:proofErr w:type="spellEnd"/>
          </w:p>
        </w:tc>
        <w:tc>
          <w:tcPr>
            <w:tcW w:w="2923" w:type="dxa"/>
            <w:vAlign w:val="bottom"/>
          </w:tcPr>
          <w:p w14:paraId="6353B86C" w14:textId="76268686" w:rsidR="00F111BF" w:rsidRPr="000E1A5F" w:rsidRDefault="00F111BF" w:rsidP="00F111BF">
            <w:pPr>
              <w:rPr>
                <w:rFonts w:ascii="Calibri" w:hAnsi="Calibri"/>
                <w:color w:val="000000"/>
                <w:szCs w:val="22"/>
                <w:lang w:val="en-GB"/>
                <w:rPrChange w:id="12667" w:author="Dioguardi, Fabio" w:date="2018-10-23T11:24:00Z">
                  <w:rPr>
                    <w:rFonts w:ascii="Calibri" w:hAnsi="Calibri"/>
                    <w:color w:val="000000"/>
                    <w:szCs w:val="22"/>
                  </w:rPr>
                </w:rPrChange>
              </w:rPr>
            </w:pPr>
            <w:r w:rsidRPr="000E1A5F">
              <w:rPr>
                <w:rFonts w:ascii="Calibri" w:hAnsi="Calibri"/>
                <w:color w:val="000000"/>
                <w:szCs w:val="22"/>
                <w:lang w:val="en-GB"/>
                <w:rPrChange w:id="12668" w:author="Dioguardi, Fabio" w:date="2018-10-23T11:24:00Z">
                  <w:rPr>
                    <w:rFonts w:ascii="Calibri" w:hAnsi="Calibri"/>
                    <w:color w:val="000000"/>
                    <w:szCs w:val="22"/>
                  </w:rPr>
                </w:rPrChange>
              </w:rPr>
              <w:t xml:space="preserve">plot mode </w:t>
            </w:r>
            <w:proofErr w:type="spellStart"/>
            <w:r w:rsidRPr="000E1A5F">
              <w:rPr>
                <w:rFonts w:ascii="Calibri" w:hAnsi="Calibri"/>
                <w:color w:val="000000"/>
                <w:szCs w:val="22"/>
                <w:lang w:val="en-GB"/>
                <w:rPrChange w:id="12669" w:author="Dioguardi, Fabio" w:date="2018-10-23T11:24:00Z">
                  <w:rPr>
                    <w:rFonts w:ascii="Calibri" w:hAnsi="Calibri"/>
                    <w:color w:val="000000"/>
                    <w:szCs w:val="22"/>
                  </w:rPr>
                </w:rPrChange>
              </w:rPr>
              <w:t>NPlot</w:t>
            </w:r>
            <w:proofErr w:type="spellEnd"/>
          </w:p>
        </w:tc>
      </w:tr>
      <w:tr w:rsidR="00F111BF" w:rsidRPr="000E1A5F" w14:paraId="7470BC0A" w14:textId="77777777" w:rsidTr="003800B1">
        <w:tc>
          <w:tcPr>
            <w:tcW w:w="765" w:type="dxa"/>
            <w:vAlign w:val="center"/>
          </w:tcPr>
          <w:p w14:paraId="583D5F4C" w14:textId="77777777" w:rsidR="00F111BF" w:rsidRPr="000E1A5F" w:rsidRDefault="00F111BF" w:rsidP="00F111BF">
            <w:pPr>
              <w:jc w:val="center"/>
              <w:rPr>
                <w:rFonts w:ascii="Calibri" w:hAnsi="Calibri"/>
                <w:color w:val="000000"/>
                <w:szCs w:val="22"/>
                <w:lang w:val="en-GB"/>
                <w:rPrChange w:id="12670" w:author="Dioguardi, Fabio" w:date="2018-10-23T11:24:00Z">
                  <w:rPr>
                    <w:rFonts w:ascii="Calibri" w:hAnsi="Calibri"/>
                    <w:color w:val="000000"/>
                    <w:szCs w:val="22"/>
                  </w:rPr>
                </w:rPrChange>
              </w:rPr>
            </w:pPr>
            <w:r w:rsidRPr="000E1A5F">
              <w:rPr>
                <w:rFonts w:ascii="Calibri" w:hAnsi="Calibri"/>
                <w:color w:val="000000"/>
                <w:szCs w:val="22"/>
                <w:lang w:val="en-GB"/>
                <w:rPrChange w:id="12671" w:author="Dioguardi, Fabio" w:date="2018-10-23T11:24:00Z">
                  <w:rPr>
                    <w:rFonts w:ascii="Calibri" w:hAnsi="Calibri"/>
                    <w:color w:val="000000"/>
                    <w:szCs w:val="22"/>
                  </w:rPr>
                </w:rPrChange>
              </w:rPr>
              <w:t>33</w:t>
            </w:r>
          </w:p>
        </w:tc>
        <w:tc>
          <w:tcPr>
            <w:tcW w:w="1414" w:type="dxa"/>
            <w:vAlign w:val="bottom"/>
          </w:tcPr>
          <w:p w14:paraId="457DC4CB" w14:textId="77777777" w:rsidR="00F111BF" w:rsidRPr="000E1A5F" w:rsidRDefault="00F111BF" w:rsidP="00F111BF">
            <w:pPr>
              <w:rPr>
                <w:rFonts w:ascii="Calibri" w:hAnsi="Calibri"/>
                <w:color w:val="000000"/>
                <w:szCs w:val="22"/>
                <w:lang w:val="en-GB"/>
                <w:rPrChange w:id="12672"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73" w:author="Dioguardi, Fabio" w:date="2018-10-23T11:24:00Z">
                  <w:rPr>
                    <w:rFonts w:ascii="Calibri" w:hAnsi="Calibri"/>
                    <w:color w:val="000000"/>
                    <w:szCs w:val="22"/>
                  </w:rPr>
                </w:rPrChange>
              </w:rPr>
              <w:t>unc_ISEGS</w:t>
            </w:r>
            <w:proofErr w:type="spellEnd"/>
          </w:p>
        </w:tc>
        <w:tc>
          <w:tcPr>
            <w:tcW w:w="2665" w:type="dxa"/>
            <w:tcBorders>
              <w:right w:val="single" w:sz="18" w:space="0" w:color="auto"/>
            </w:tcBorders>
            <w:vAlign w:val="bottom"/>
          </w:tcPr>
          <w:p w14:paraId="04F385F4" w14:textId="77777777" w:rsidR="00F111BF" w:rsidRPr="000E1A5F" w:rsidRDefault="00F111BF" w:rsidP="00F111BF">
            <w:pPr>
              <w:rPr>
                <w:rFonts w:ascii="Calibri" w:hAnsi="Calibri"/>
                <w:color w:val="000000"/>
                <w:szCs w:val="22"/>
                <w:lang w:val="en-GB"/>
                <w:rPrChange w:id="12674" w:author="Dioguardi, Fabio" w:date="2018-10-23T11:24:00Z">
                  <w:rPr>
                    <w:rFonts w:ascii="Calibri" w:hAnsi="Calibri"/>
                    <w:color w:val="000000"/>
                    <w:szCs w:val="22"/>
                  </w:rPr>
                </w:rPrChange>
              </w:rPr>
            </w:pPr>
            <w:proofErr w:type="spellStart"/>
            <w:proofErr w:type="gramStart"/>
            <w:r w:rsidRPr="000E1A5F">
              <w:rPr>
                <w:rFonts w:ascii="Calibri" w:hAnsi="Calibri"/>
                <w:color w:val="000000"/>
                <w:szCs w:val="22"/>
                <w:lang w:val="en-GB"/>
                <w:rPrChange w:id="12675" w:author="Dioguardi, Fabio" w:date="2018-10-23T11:24:00Z">
                  <w:rPr>
                    <w:rFonts w:ascii="Calibri" w:hAnsi="Calibri"/>
                    <w:color w:val="000000"/>
                    <w:szCs w:val="22"/>
                  </w:rPr>
                </w:rPrChange>
              </w:rPr>
              <w:t>pl.h</w:t>
            </w:r>
            <w:proofErr w:type="spellEnd"/>
            <w:proofErr w:type="gramEnd"/>
            <w:r w:rsidRPr="000E1A5F">
              <w:rPr>
                <w:rFonts w:ascii="Calibri" w:hAnsi="Calibri"/>
                <w:color w:val="000000"/>
                <w:szCs w:val="22"/>
                <w:lang w:val="en-GB"/>
                <w:rPrChange w:id="12676"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677" w:author="Dioguardi, Fabio" w:date="2018-10-23T11:24:00Z">
                  <w:rPr>
                    <w:rFonts w:ascii="Calibri" w:hAnsi="Calibri"/>
                    <w:color w:val="000000"/>
                    <w:szCs w:val="22"/>
                  </w:rPr>
                </w:rPrChange>
              </w:rPr>
              <w:t>uncert</w:t>
            </w:r>
            <w:proofErr w:type="spellEnd"/>
            <w:r w:rsidRPr="000E1A5F">
              <w:rPr>
                <w:rFonts w:ascii="Calibri" w:hAnsi="Calibri"/>
                <w:color w:val="000000"/>
                <w:szCs w:val="22"/>
                <w:lang w:val="en-GB"/>
                <w:rPrChange w:id="12678" w:author="Dioguardi, Fabio" w:date="2018-10-23T11:24:00Z">
                  <w:rPr>
                    <w:rFonts w:ascii="Calibri" w:hAnsi="Calibri"/>
                    <w:color w:val="000000"/>
                    <w:szCs w:val="22"/>
                  </w:rPr>
                </w:rPrChange>
              </w:rPr>
              <w:t>. by ISEGS</w:t>
            </w:r>
          </w:p>
        </w:tc>
        <w:tc>
          <w:tcPr>
            <w:tcW w:w="707" w:type="dxa"/>
            <w:tcBorders>
              <w:left w:val="single" w:sz="18" w:space="0" w:color="auto"/>
            </w:tcBorders>
            <w:vAlign w:val="center"/>
          </w:tcPr>
          <w:p w14:paraId="0D668BD4" w14:textId="3F03B399" w:rsidR="00F111BF" w:rsidRPr="000E1A5F" w:rsidRDefault="00F111BF" w:rsidP="00F111BF">
            <w:pPr>
              <w:jc w:val="center"/>
              <w:rPr>
                <w:rFonts w:ascii="Calibri" w:hAnsi="Calibri"/>
                <w:color w:val="000000"/>
                <w:szCs w:val="22"/>
                <w:lang w:val="en-GB"/>
                <w:rPrChange w:id="12679" w:author="Dioguardi, Fabio" w:date="2018-10-23T11:24:00Z">
                  <w:rPr>
                    <w:rFonts w:ascii="Calibri" w:hAnsi="Calibri"/>
                    <w:color w:val="000000"/>
                    <w:szCs w:val="22"/>
                  </w:rPr>
                </w:rPrChange>
              </w:rPr>
            </w:pPr>
            <w:r w:rsidRPr="000E1A5F">
              <w:rPr>
                <w:rFonts w:ascii="Calibri" w:hAnsi="Calibri"/>
                <w:color w:val="000000"/>
                <w:szCs w:val="22"/>
                <w:lang w:val="en-GB"/>
                <w:rPrChange w:id="12680" w:author="Dioguardi, Fabio" w:date="2018-10-23T11:24:00Z">
                  <w:rPr>
                    <w:rFonts w:ascii="Calibri" w:hAnsi="Calibri"/>
                    <w:color w:val="000000"/>
                    <w:szCs w:val="22"/>
                  </w:rPr>
                </w:rPrChange>
              </w:rPr>
              <w:t>79</w:t>
            </w:r>
          </w:p>
        </w:tc>
        <w:tc>
          <w:tcPr>
            <w:tcW w:w="1591" w:type="dxa"/>
            <w:vAlign w:val="bottom"/>
          </w:tcPr>
          <w:p w14:paraId="320F019C" w14:textId="0C0DC43C" w:rsidR="00F111BF" w:rsidRPr="000E1A5F" w:rsidRDefault="00F111BF" w:rsidP="00F111BF">
            <w:pPr>
              <w:rPr>
                <w:rFonts w:ascii="Calibri" w:hAnsi="Calibri"/>
                <w:color w:val="000000"/>
                <w:szCs w:val="22"/>
                <w:lang w:val="en-GB"/>
                <w:rPrChange w:id="12681"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682" w:author="Dioguardi, Fabio" w:date="2018-10-23T11:24:00Z">
                  <w:rPr>
                    <w:rFonts w:ascii="Calibri" w:hAnsi="Calibri"/>
                    <w:color w:val="000000"/>
                    <w:szCs w:val="22"/>
                  </w:rPr>
                </w:rPrChange>
              </w:rPr>
              <w:t>PM_PHplot</w:t>
            </w:r>
            <w:proofErr w:type="spellEnd"/>
          </w:p>
        </w:tc>
        <w:tc>
          <w:tcPr>
            <w:tcW w:w="2923" w:type="dxa"/>
            <w:vAlign w:val="bottom"/>
          </w:tcPr>
          <w:p w14:paraId="04BD7CFD" w14:textId="072DE880" w:rsidR="00F111BF" w:rsidRPr="000E1A5F" w:rsidRDefault="00F111BF" w:rsidP="00F111BF">
            <w:pPr>
              <w:rPr>
                <w:rFonts w:ascii="Calibri" w:hAnsi="Calibri"/>
                <w:color w:val="000000"/>
                <w:szCs w:val="22"/>
                <w:lang w:val="en-GB"/>
                <w:rPrChange w:id="12683" w:author="Dioguardi, Fabio" w:date="2018-10-23T11:24:00Z">
                  <w:rPr>
                    <w:rFonts w:ascii="Calibri" w:hAnsi="Calibri"/>
                    <w:color w:val="000000"/>
                    <w:szCs w:val="22"/>
                  </w:rPr>
                </w:rPrChange>
              </w:rPr>
            </w:pPr>
            <w:proofErr w:type="gramStart"/>
            <w:r w:rsidRPr="000E1A5F">
              <w:rPr>
                <w:rFonts w:ascii="Calibri" w:hAnsi="Calibri"/>
                <w:color w:val="000000"/>
                <w:szCs w:val="22"/>
                <w:lang w:val="en-GB"/>
                <w:rPrChange w:id="12684" w:author="Dioguardi, Fabio" w:date="2018-10-23T11:24:00Z">
                  <w:rPr>
                    <w:rFonts w:ascii="Calibri" w:hAnsi="Calibri"/>
                    <w:color w:val="000000"/>
                    <w:szCs w:val="22"/>
                  </w:rPr>
                </w:rPrChange>
              </w:rPr>
              <w:t>plot</w:t>
            </w:r>
            <w:proofErr w:type="gramEnd"/>
            <w:r w:rsidRPr="000E1A5F">
              <w:rPr>
                <w:rFonts w:ascii="Calibri" w:hAnsi="Calibri"/>
                <w:color w:val="000000"/>
                <w:szCs w:val="22"/>
                <w:lang w:val="en-GB"/>
                <w:rPrChange w:id="12685" w:author="Dioguardi, Fabio" w:date="2018-10-23T11:24:00Z">
                  <w:rPr>
                    <w:rFonts w:ascii="Calibri" w:hAnsi="Calibri"/>
                    <w:color w:val="000000"/>
                    <w:szCs w:val="22"/>
                  </w:rPr>
                </w:rPrChange>
              </w:rPr>
              <w:t xml:space="preserve"> mode </w:t>
            </w:r>
            <w:proofErr w:type="spellStart"/>
            <w:r w:rsidRPr="000E1A5F">
              <w:rPr>
                <w:rFonts w:ascii="Calibri" w:hAnsi="Calibri"/>
                <w:color w:val="000000"/>
                <w:szCs w:val="22"/>
                <w:lang w:val="en-GB"/>
                <w:rPrChange w:id="12686" w:author="Dioguardi, Fabio" w:date="2018-10-23T11:24:00Z">
                  <w:rPr>
                    <w:rFonts w:ascii="Calibri" w:hAnsi="Calibri"/>
                    <w:color w:val="000000"/>
                    <w:szCs w:val="22"/>
                  </w:rPr>
                </w:rPrChange>
              </w:rPr>
              <w:t>pl.h</w:t>
            </w:r>
            <w:proofErr w:type="spellEnd"/>
            <w:r w:rsidRPr="000E1A5F">
              <w:rPr>
                <w:rFonts w:ascii="Calibri" w:hAnsi="Calibri"/>
                <w:color w:val="000000"/>
                <w:szCs w:val="22"/>
                <w:lang w:val="en-GB"/>
                <w:rPrChange w:id="12687" w:author="Dioguardi, Fabio" w:date="2018-10-23T11:24:00Z">
                  <w:rPr>
                    <w:rFonts w:ascii="Calibri" w:hAnsi="Calibri"/>
                    <w:color w:val="000000"/>
                    <w:szCs w:val="22"/>
                  </w:rPr>
                </w:rPrChange>
              </w:rPr>
              <w:t>. plot</w:t>
            </w:r>
          </w:p>
        </w:tc>
      </w:tr>
      <w:tr w:rsidR="00F111BF" w:rsidRPr="000E1A5F" w14:paraId="410A10B8" w14:textId="77777777" w:rsidTr="003800B1">
        <w:tc>
          <w:tcPr>
            <w:tcW w:w="765" w:type="dxa"/>
            <w:vAlign w:val="center"/>
          </w:tcPr>
          <w:p w14:paraId="23EACC70" w14:textId="77777777" w:rsidR="00F111BF" w:rsidRPr="000E1A5F" w:rsidRDefault="00F111BF" w:rsidP="00F111BF">
            <w:pPr>
              <w:jc w:val="center"/>
              <w:rPr>
                <w:rFonts w:ascii="Calibri" w:hAnsi="Calibri"/>
                <w:color w:val="000000"/>
                <w:szCs w:val="22"/>
                <w:lang w:val="en-GB"/>
                <w:rPrChange w:id="12688" w:author="Dioguardi, Fabio" w:date="2018-10-23T11:24:00Z">
                  <w:rPr>
                    <w:rFonts w:ascii="Calibri" w:hAnsi="Calibri"/>
                    <w:color w:val="000000"/>
                    <w:szCs w:val="22"/>
                  </w:rPr>
                </w:rPrChange>
              </w:rPr>
            </w:pPr>
            <w:r w:rsidRPr="000E1A5F">
              <w:rPr>
                <w:rFonts w:ascii="Calibri" w:hAnsi="Calibri"/>
                <w:color w:val="000000"/>
                <w:szCs w:val="22"/>
                <w:lang w:val="en-GB"/>
                <w:rPrChange w:id="12689" w:author="Dioguardi, Fabio" w:date="2018-10-23T11:24:00Z">
                  <w:rPr>
                    <w:rFonts w:ascii="Calibri" w:hAnsi="Calibri"/>
                    <w:color w:val="000000"/>
                    <w:szCs w:val="22"/>
                  </w:rPr>
                </w:rPrChange>
              </w:rPr>
              <w:t>34</w:t>
            </w:r>
          </w:p>
        </w:tc>
        <w:tc>
          <w:tcPr>
            <w:tcW w:w="1414" w:type="dxa"/>
            <w:vAlign w:val="bottom"/>
          </w:tcPr>
          <w:p w14:paraId="01B1A175" w14:textId="77777777" w:rsidR="00F111BF" w:rsidRPr="000E1A5F" w:rsidRDefault="00F111BF" w:rsidP="00F111BF">
            <w:pPr>
              <w:rPr>
                <w:rFonts w:ascii="Calibri" w:hAnsi="Calibri"/>
                <w:color w:val="000000"/>
                <w:szCs w:val="22"/>
                <w:lang w:val="en-GB"/>
                <w:rPrChange w:id="12690" w:author="Dioguardi, Fabio" w:date="2018-10-23T11:24:00Z">
                  <w:rPr>
                    <w:rFonts w:ascii="Calibri" w:hAnsi="Calibri"/>
                    <w:color w:val="000000"/>
                    <w:szCs w:val="22"/>
                  </w:rPr>
                </w:rPrChange>
              </w:rPr>
            </w:pPr>
            <w:r w:rsidRPr="000E1A5F">
              <w:rPr>
                <w:rFonts w:ascii="Calibri" w:hAnsi="Calibri"/>
                <w:color w:val="000000"/>
                <w:szCs w:val="22"/>
                <w:lang w:val="en-GB"/>
                <w:rPrChange w:id="12691" w:author="Dioguardi, Fabio" w:date="2018-10-23T11:24:00Z">
                  <w:rPr>
                    <w:rFonts w:ascii="Calibri" w:hAnsi="Calibri"/>
                    <w:color w:val="000000"/>
                    <w:szCs w:val="22"/>
                  </w:rPr>
                </w:rPrChange>
              </w:rPr>
              <w:t>unc_ISX1</w:t>
            </w:r>
          </w:p>
        </w:tc>
        <w:tc>
          <w:tcPr>
            <w:tcW w:w="2665" w:type="dxa"/>
            <w:tcBorders>
              <w:right w:val="single" w:sz="18" w:space="0" w:color="auto"/>
            </w:tcBorders>
            <w:vAlign w:val="bottom"/>
          </w:tcPr>
          <w:p w14:paraId="168BC4E5" w14:textId="77777777" w:rsidR="00F111BF" w:rsidRPr="000E1A5F" w:rsidRDefault="00F111BF" w:rsidP="00F111BF">
            <w:pPr>
              <w:rPr>
                <w:rFonts w:ascii="Calibri" w:hAnsi="Calibri"/>
                <w:color w:val="000000"/>
                <w:szCs w:val="22"/>
                <w:lang w:val="en-GB"/>
                <w:rPrChange w:id="12692" w:author="Dioguardi, Fabio" w:date="2018-10-23T11:24:00Z">
                  <w:rPr>
                    <w:rFonts w:ascii="Calibri" w:hAnsi="Calibri"/>
                    <w:color w:val="000000"/>
                    <w:szCs w:val="22"/>
                  </w:rPr>
                </w:rPrChange>
              </w:rPr>
            </w:pPr>
            <w:proofErr w:type="spellStart"/>
            <w:proofErr w:type="gramStart"/>
            <w:r w:rsidRPr="000E1A5F">
              <w:rPr>
                <w:rFonts w:ascii="Calibri" w:hAnsi="Calibri"/>
                <w:color w:val="000000"/>
                <w:szCs w:val="22"/>
                <w:lang w:val="en-GB"/>
                <w:rPrChange w:id="12693" w:author="Dioguardi, Fabio" w:date="2018-10-23T11:24:00Z">
                  <w:rPr>
                    <w:rFonts w:ascii="Calibri" w:hAnsi="Calibri"/>
                    <w:color w:val="000000"/>
                    <w:szCs w:val="22"/>
                  </w:rPr>
                </w:rPrChange>
              </w:rPr>
              <w:t>pl.h</w:t>
            </w:r>
            <w:proofErr w:type="spellEnd"/>
            <w:proofErr w:type="gramEnd"/>
            <w:r w:rsidRPr="000E1A5F">
              <w:rPr>
                <w:rFonts w:ascii="Calibri" w:hAnsi="Calibri"/>
                <w:color w:val="000000"/>
                <w:szCs w:val="22"/>
                <w:lang w:val="en-GB"/>
                <w:rPrChange w:id="12694"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695" w:author="Dioguardi, Fabio" w:date="2018-10-23T11:24:00Z">
                  <w:rPr>
                    <w:rFonts w:ascii="Calibri" w:hAnsi="Calibri"/>
                    <w:color w:val="000000"/>
                    <w:szCs w:val="22"/>
                  </w:rPr>
                </w:rPrChange>
              </w:rPr>
              <w:t>uncert</w:t>
            </w:r>
            <w:proofErr w:type="spellEnd"/>
            <w:r w:rsidRPr="000E1A5F">
              <w:rPr>
                <w:rFonts w:ascii="Calibri" w:hAnsi="Calibri"/>
                <w:color w:val="000000"/>
                <w:szCs w:val="22"/>
                <w:lang w:val="en-GB"/>
                <w:rPrChange w:id="12696" w:author="Dioguardi, Fabio" w:date="2018-10-23T11:24:00Z">
                  <w:rPr>
                    <w:rFonts w:ascii="Calibri" w:hAnsi="Calibri"/>
                    <w:color w:val="000000"/>
                    <w:szCs w:val="22"/>
                  </w:rPr>
                </w:rPrChange>
              </w:rPr>
              <w:t>. by ISX1</w:t>
            </w:r>
          </w:p>
        </w:tc>
        <w:tc>
          <w:tcPr>
            <w:tcW w:w="707" w:type="dxa"/>
            <w:tcBorders>
              <w:left w:val="single" w:sz="18" w:space="0" w:color="auto"/>
            </w:tcBorders>
            <w:vAlign w:val="center"/>
          </w:tcPr>
          <w:p w14:paraId="0B0D524C" w14:textId="073D1A8B" w:rsidR="00F111BF" w:rsidRPr="000E1A5F" w:rsidRDefault="00F111BF" w:rsidP="00F111BF">
            <w:pPr>
              <w:jc w:val="center"/>
              <w:rPr>
                <w:rFonts w:ascii="Calibri" w:hAnsi="Calibri"/>
                <w:color w:val="000000"/>
                <w:szCs w:val="22"/>
                <w:lang w:val="en-GB"/>
                <w:rPrChange w:id="12697" w:author="Dioguardi, Fabio" w:date="2018-10-23T11:24:00Z">
                  <w:rPr>
                    <w:rFonts w:ascii="Calibri" w:hAnsi="Calibri"/>
                    <w:color w:val="000000"/>
                    <w:szCs w:val="22"/>
                  </w:rPr>
                </w:rPrChange>
              </w:rPr>
            </w:pPr>
            <w:r w:rsidRPr="000E1A5F">
              <w:rPr>
                <w:rFonts w:ascii="Calibri" w:hAnsi="Calibri"/>
                <w:color w:val="000000"/>
                <w:szCs w:val="22"/>
                <w:lang w:val="en-GB"/>
                <w:rPrChange w:id="12698" w:author="Dioguardi, Fabio" w:date="2018-10-23T11:24:00Z">
                  <w:rPr>
                    <w:rFonts w:ascii="Calibri" w:hAnsi="Calibri"/>
                    <w:color w:val="000000"/>
                    <w:szCs w:val="22"/>
                  </w:rPr>
                </w:rPrChange>
              </w:rPr>
              <w:t>80</w:t>
            </w:r>
          </w:p>
        </w:tc>
        <w:tc>
          <w:tcPr>
            <w:tcW w:w="1591" w:type="dxa"/>
            <w:vAlign w:val="bottom"/>
          </w:tcPr>
          <w:p w14:paraId="191AF492" w14:textId="4E300822" w:rsidR="00F111BF" w:rsidRPr="000E1A5F" w:rsidRDefault="00F111BF" w:rsidP="00F111BF">
            <w:pPr>
              <w:rPr>
                <w:rFonts w:ascii="Calibri" w:hAnsi="Calibri"/>
                <w:color w:val="000000"/>
                <w:szCs w:val="22"/>
                <w:lang w:val="en-GB"/>
                <w:rPrChange w:id="12699"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00" w:author="Dioguardi, Fabio" w:date="2018-10-23T11:24:00Z">
                  <w:rPr>
                    <w:rFonts w:ascii="Calibri" w:hAnsi="Calibri"/>
                    <w:color w:val="000000"/>
                    <w:szCs w:val="22"/>
                  </w:rPr>
                </w:rPrChange>
              </w:rPr>
              <w:t>PM_MERplot</w:t>
            </w:r>
            <w:proofErr w:type="spellEnd"/>
          </w:p>
        </w:tc>
        <w:tc>
          <w:tcPr>
            <w:tcW w:w="2923" w:type="dxa"/>
            <w:vAlign w:val="bottom"/>
          </w:tcPr>
          <w:p w14:paraId="3A25390A" w14:textId="23B4DEB0" w:rsidR="00F111BF" w:rsidRPr="000E1A5F" w:rsidRDefault="00F111BF" w:rsidP="00F111BF">
            <w:pPr>
              <w:rPr>
                <w:rFonts w:ascii="Calibri" w:hAnsi="Calibri"/>
                <w:color w:val="000000"/>
                <w:szCs w:val="22"/>
                <w:lang w:val="en-GB"/>
                <w:rPrChange w:id="12701" w:author="Dioguardi, Fabio" w:date="2018-10-23T11:24:00Z">
                  <w:rPr>
                    <w:rFonts w:ascii="Calibri" w:hAnsi="Calibri"/>
                    <w:color w:val="000000"/>
                    <w:szCs w:val="22"/>
                  </w:rPr>
                </w:rPrChange>
              </w:rPr>
            </w:pPr>
            <w:r w:rsidRPr="000E1A5F">
              <w:rPr>
                <w:rFonts w:ascii="Calibri" w:hAnsi="Calibri"/>
                <w:color w:val="000000"/>
                <w:szCs w:val="22"/>
                <w:lang w:val="en-GB"/>
                <w:rPrChange w:id="12702" w:author="Dioguardi, Fabio" w:date="2018-10-23T11:24:00Z">
                  <w:rPr>
                    <w:rFonts w:ascii="Calibri" w:hAnsi="Calibri"/>
                    <w:color w:val="000000"/>
                    <w:szCs w:val="22"/>
                  </w:rPr>
                </w:rPrChange>
              </w:rPr>
              <w:t>plot mode MER plot</w:t>
            </w:r>
          </w:p>
        </w:tc>
      </w:tr>
      <w:tr w:rsidR="00F111BF" w:rsidRPr="000E1A5F" w14:paraId="21DA41CA" w14:textId="77777777" w:rsidTr="003800B1">
        <w:tc>
          <w:tcPr>
            <w:tcW w:w="765" w:type="dxa"/>
            <w:vAlign w:val="center"/>
          </w:tcPr>
          <w:p w14:paraId="3A3045C0" w14:textId="77777777" w:rsidR="00F111BF" w:rsidRPr="000E1A5F" w:rsidRDefault="00F111BF" w:rsidP="00F111BF">
            <w:pPr>
              <w:jc w:val="center"/>
              <w:rPr>
                <w:rFonts w:ascii="Calibri" w:hAnsi="Calibri"/>
                <w:color w:val="000000"/>
                <w:szCs w:val="22"/>
                <w:lang w:val="en-GB"/>
                <w:rPrChange w:id="12703" w:author="Dioguardi, Fabio" w:date="2018-10-23T11:24:00Z">
                  <w:rPr>
                    <w:rFonts w:ascii="Calibri" w:hAnsi="Calibri"/>
                    <w:color w:val="000000"/>
                    <w:szCs w:val="22"/>
                  </w:rPr>
                </w:rPrChange>
              </w:rPr>
            </w:pPr>
            <w:r w:rsidRPr="000E1A5F">
              <w:rPr>
                <w:rFonts w:ascii="Calibri" w:hAnsi="Calibri"/>
                <w:color w:val="000000"/>
                <w:szCs w:val="22"/>
                <w:lang w:val="en-GB"/>
                <w:rPrChange w:id="12704" w:author="Dioguardi, Fabio" w:date="2018-10-23T11:24:00Z">
                  <w:rPr>
                    <w:rFonts w:ascii="Calibri" w:hAnsi="Calibri"/>
                    <w:color w:val="000000"/>
                    <w:szCs w:val="22"/>
                  </w:rPr>
                </w:rPrChange>
              </w:rPr>
              <w:t>35</w:t>
            </w:r>
          </w:p>
        </w:tc>
        <w:tc>
          <w:tcPr>
            <w:tcW w:w="1414" w:type="dxa"/>
            <w:vAlign w:val="bottom"/>
          </w:tcPr>
          <w:p w14:paraId="68F0A798" w14:textId="77777777" w:rsidR="00F111BF" w:rsidRPr="000E1A5F" w:rsidRDefault="00F111BF" w:rsidP="00F111BF">
            <w:pPr>
              <w:rPr>
                <w:rFonts w:ascii="Calibri" w:hAnsi="Calibri"/>
                <w:color w:val="000000"/>
                <w:szCs w:val="22"/>
                <w:lang w:val="en-GB"/>
                <w:rPrChange w:id="12705" w:author="Dioguardi, Fabio" w:date="2018-10-23T11:24:00Z">
                  <w:rPr>
                    <w:rFonts w:ascii="Calibri" w:hAnsi="Calibri"/>
                    <w:color w:val="000000"/>
                    <w:szCs w:val="22"/>
                  </w:rPr>
                </w:rPrChange>
              </w:rPr>
            </w:pPr>
            <w:r w:rsidRPr="000E1A5F">
              <w:rPr>
                <w:rFonts w:ascii="Calibri" w:hAnsi="Calibri"/>
                <w:color w:val="000000"/>
                <w:szCs w:val="22"/>
                <w:lang w:val="en-GB"/>
                <w:rPrChange w:id="12706" w:author="Dioguardi, Fabio" w:date="2018-10-23T11:24:00Z">
                  <w:rPr>
                    <w:rFonts w:ascii="Calibri" w:hAnsi="Calibri"/>
                    <w:color w:val="000000"/>
                    <w:szCs w:val="22"/>
                  </w:rPr>
                </w:rPrChange>
              </w:rPr>
              <w:t>unc_ISX2</w:t>
            </w:r>
          </w:p>
        </w:tc>
        <w:tc>
          <w:tcPr>
            <w:tcW w:w="2665" w:type="dxa"/>
            <w:tcBorders>
              <w:right w:val="single" w:sz="18" w:space="0" w:color="auto"/>
            </w:tcBorders>
            <w:vAlign w:val="bottom"/>
          </w:tcPr>
          <w:p w14:paraId="735A720B" w14:textId="77777777" w:rsidR="00F111BF" w:rsidRPr="000E1A5F" w:rsidRDefault="00F111BF" w:rsidP="00F111BF">
            <w:pPr>
              <w:rPr>
                <w:rFonts w:ascii="Calibri" w:hAnsi="Calibri"/>
                <w:color w:val="000000"/>
                <w:szCs w:val="22"/>
                <w:lang w:val="en-GB"/>
                <w:rPrChange w:id="12707" w:author="Dioguardi, Fabio" w:date="2018-10-23T11:24:00Z">
                  <w:rPr>
                    <w:rFonts w:ascii="Calibri" w:hAnsi="Calibri"/>
                    <w:color w:val="000000"/>
                    <w:szCs w:val="22"/>
                  </w:rPr>
                </w:rPrChange>
              </w:rPr>
            </w:pPr>
            <w:proofErr w:type="spellStart"/>
            <w:proofErr w:type="gramStart"/>
            <w:r w:rsidRPr="000E1A5F">
              <w:rPr>
                <w:rFonts w:ascii="Calibri" w:hAnsi="Calibri"/>
                <w:color w:val="000000"/>
                <w:szCs w:val="22"/>
                <w:lang w:val="en-GB"/>
                <w:rPrChange w:id="12708" w:author="Dioguardi, Fabio" w:date="2018-10-23T11:24:00Z">
                  <w:rPr>
                    <w:rFonts w:ascii="Calibri" w:hAnsi="Calibri"/>
                    <w:color w:val="000000"/>
                    <w:szCs w:val="22"/>
                  </w:rPr>
                </w:rPrChange>
              </w:rPr>
              <w:t>pl.h</w:t>
            </w:r>
            <w:proofErr w:type="spellEnd"/>
            <w:proofErr w:type="gramEnd"/>
            <w:r w:rsidRPr="000E1A5F">
              <w:rPr>
                <w:rFonts w:ascii="Calibri" w:hAnsi="Calibri"/>
                <w:color w:val="000000"/>
                <w:szCs w:val="22"/>
                <w:lang w:val="en-GB"/>
                <w:rPrChange w:id="12709"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2710" w:author="Dioguardi, Fabio" w:date="2018-10-23T11:24:00Z">
                  <w:rPr>
                    <w:rFonts w:ascii="Calibri" w:hAnsi="Calibri"/>
                    <w:color w:val="000000"/>
                    <w:szCs w:val="22"/>
                  </w:rPr>
                </w:rPrChange>
              </w:rPr>
              <w:t>uncert</w:t>
            </w:r>
            <w:proofErr w:type="spellEnd"/>
            <w:r w:rsidRPr="000E1A5F">
              <w:rPr>
                <w:rFonts w:ascii="Calibri" w:hAnsi="Calibri"/>
                <w:color w:val="000000"/>
                <w:szCs w:val="22"/>
                <w:lang w:val="en-GB"/>
                <w:rPrChange w:id="12711" w:author="Dioguardi, Fabio" w:date="2018-10-23T11:24:00Z">
                  <w:rPr>
                    <w:rFonts w:ascii="Calibri" w:hAnsi="Calibri"/>
                    <w:color w:val="000000"/>
                    <w:szCs w:val="22"/>
                  </w:rPr>
                </w:rPrChange>
              </w:rPr>
              <w:t>. by ISX1</w:t>
            </w:r>
          </w:p>
        </w:tc>
        <w:tc>
          <w:tcPr>
            <w:tcW w:w="707" w:type="dxa"/>
            <w:tcBorders>
              <w:left w:val="single" w:sz="18" w:space="0" w:color="auto"/>
            </w:tcBorders>
            <w:vAlign w:val="center"/>
          </w:tcPr>
          <w:p w14:paraId="6FD60B8D" w14:textId="6CCFD3B6" w:rsidR="00F111BF" w:rsidRPr="000E1A5F" w:rsidRDefault="00F111BF" w:rsidP="00F111BF">
            <w:pPr>
              <w:jc w:val="center"/>
              <w:rPr>
                <w:rFonts w:ascii="Calibri" w:hAnsi="Calibri"/>
                <w:color w:val="000000"/>
                <w:szCs w:val="22"/>
                <w:lang w:val="en-GB"/>
                <w:rPrChange w:id="12712" w:author="Dioguardi, Fabio" w:date="2018-10-23T11:24:00Z">
                  <w:rPr>
                    <w:rFonts w:ascii="Calibri" w:hAnsi="Calibri"/>
                    <w:color w:val="000000"/>
                    <w:szCs w:val="22"/>
                  </w:rPr>
                </w:rPrChange>
              </w:rPr>
            </w:pPr>
            <w:r w:rsidRPr="000E1A5F">
              <w:rPr>
                <w:rFonts w:ascii="Calibri" w:hAnsi="Calibri"/>
                <w:color w:val="000000"/>
                <w:szCs w:val="22"/>
                <w:lang w:val="en-GB"/>
                <w:rPrChange w:id="12713" w:author="Dioguardi, Fabio" w:date="2018-10-23T11:24:00Z">
                  <w:rPr>
                    <w:rFonts w:ascii="Calibri" w:hAnsi="Calibri"/>
                    <w:color w:val="000000"/>
                    <w:szCs w:val="22"/>
                  </w:rPr>
                </w:rPrChange>
              </w:rPr>
              <w:t>81</w:t>
            </w:r>
          </w:p>
        </w:tc>
        <w:tc>
          <w:tcPr>
            <w:tcW w:w="1591" w:type="dxa"/>
            <w:vAlign w:val="bottom"/>
          </w:tcPr>
          <w:p w14:paraId="01860E4C" w14:textId="7BF9DBC8" w:rsidR="00F111BF" w:rsidRPr="000E1A5F" w:rsidRDefault="00F111BF" w:rsidP="00F111BF">
            <w:pPr>
              <w:rPr>
                <w:rFonts w:ascii="Calibri" w:hAnsi="Calibri"/>
                <w:color w:val="000000"/>
                <w:szCs w:val="22"/>
                <w:lang w:val="en-GB"/>
                <w:rPrChange w:id="12714" w:author="Dioguardi, Fabio" w:date="2018-10-23T11:24:00Z">
                  <w:rPr>
                    <w:rFonts w:ascii="Calibri" w:hAnsi="Calibri"/>
                    <w:color w:val="000000"/>
                    <w:szCs w:val="22"/>
                  </w:rPr>
                </w:rPrChange>
              </w:rPr>
            </w:pPr>
            <w:r w:rsidRPr="000E1A5F">
              <w:rPr>
                <w:rFonts w:ascii="Calibri" w:hAnsi="Calibri"/>
                <w:color w:val="000000"/>
                <w:szCs w:val="22"/>
                <w:lang w:val="en-GB"/>
                <w:rPrChange w:id="12715" w:author="Dioguardi, Fabio" w:date="2018-10-23T11:24:00Z">
                  <w:rPr>
                    <w:rFonts w:ascii="Calibri" w:hAnsi="Calibri"/>
                    <w:color w:val="000000"/>
                    <w:szCs w:val="22"/>
                  </w:rPr>
                </w:rPrChange>
              </w:rPr>
              <w:t>PM_TME</w:t>
            </w:r>
          </w:p>
        </w:tc>
        <w:tc>
          <w:tcPr>
            <w:tcW w:w="2923" w:type="dxa"/>
            <w:vAlign w:val="bottom"/>
          </w:tcPr>
          <w:p w14:paraId="0EDF26A5" w14:textId="3B7192CC" w:rsidR="00F111BF" w:rsidRPr="000E1A5F" w:rsidRDefault="00F111BF" w:rsidP="00F111BF">
            <w:pPr>
              <w:rPr>
                <w:rFonts w:ascii="Calibri" w:hAnsi="Calibri"/>
                <w:color w:val="000000"/>
                <w:szCs w:val="22"/>
                <w:lang w:val="en-GB"/>
                <w:rPrChange w:id="12716" w:author="Dioguardi, Fabio" w:date="2018-10-23T11:24:00Z">
                  <w:rPr>
                    <w:rFonts w:ascii="Calibri" w:hAnsi="Calibri"/>
                    <w:color w:val="000000"/>
                    <w:szCs w:val="22"/>
                  </w:rPr>
                </w:rPrChange>
              </w:rPr>
            </w:pPr>
            <w:r w:rsidRPr="000E1A5F">
              <w:rPr>
                <w:rFonts w:ascii="Calibri" w:hAnsi="Calibri"/>
                <w:color w:val="000000"/>
                <w:szCs w:val="22"/>
                <w:lang w:val="en-GB"/>
                <w:rPrChange w:id="12717" w:author="Dioguardi, Fabio" w:date="2018-10-23T11:24:00Z">
                  <w:rPr>
                    <w:rFonts w:ascii="Calibri" w:hAnsi="Calibri"/>
                    <w:color w:val="000000"/>
                    <w:szCs w:val="22"/>
                  </w:rPr>
                </w:rPrChange>
              </w:rPr>
              <w:t>total mass erupted plot</w:t>
            </w:r>
          </w:p>
        </w:tc>
      </w:tr>
      <w:tr w:rsidR="00F111BF" w:rsidRPr="000E1A5F" w14:paraId="078248AD" w14:textId="77777777" w:rsidTr="003800B1">
        <w:tc>
          <w:tcPr>
            <w:tcW w:w="765" w:type="dxa"/>
            <w:vAlign w:val="center"/>
          </w:tcPr>
          <w:p w14:paraId="4D1AAA0D" w14:textId="77777777" w:rsidR="00F111BF" w:rsidRPr="000E1A5F" w:rsidRDefault="00F111BF" w:rsidP="00F111BF">
            <w:pPr>
              <w:jc w:val="center"/>
              <w:rPr>
                <w:rFonts w:ascii="Calibri" w:hAnsi="Calibri"/>
                <w:color w:val="000000"/>
                <w:szCs w:val="22"/>
                <w:lang w:val="en-GB"/>
                <w:rPrChange w:id="12718" w:author="Dioguardi, Fabio" w:date="2018-10-23T11:24:00Z">
                  <w:rPr>
                    <w:rFonts w:ascii="Calibri" w:hAnsi="Calibri"/>
                    <w:color w:val="000000"/>
                    <w:szCs w:val="22"/>
                  </w:rPr>
                </w:rPrChange>
              </w:rPr>
            </w:pPr>
            <w:r w:rsidRPr="000E1A5F">
              <w:rPr>
                <w:rFonts w:ascii="Calibri" w:hAnsi="Calibri"/>
                <w:color w:val="000000"/>
                <w:szCs w:val="22"/>
                <w:lang w:val="en-GB"/>
                <w:rPrChange w:id="12719" w:author="Dioguardi, Fabio" w:date="2018-10-23T11:24:00Z">
                  <w:rPr>
                    <w:rFonts w:ascii="Calibri" w:hAnsi="Calibri"/>
                    <w:color w:val="000000"/>
                    <w:szCs w:val="22"/>
                  </w:rPr>
                </w:rPrChange>
              </w:rPr>
              <w:t>36</w:t>
            </w:r>
          </w:p>
        </w:tc>
        <w:tc>
          <w:tcPr>
            <w:tcW w:w="1414" w:type="dxa"/>
            <w:vAlign w:val="bottom"/>
          </w:tcPr>
          <w:p w14:paraId="12FA97BE" w14:textId="77777777" w:rsidR="00F111BF" w:rsidRPr="000E1A5F" w:rsidRDefault="00F111BF" w:rsidP="00F111BF">
            <w:pPr>
              <w:rPr>
                <w:rFonts w:ascii="Calibri" w:hAnsi="Calibri"/>
                <w:color w:val="000000"/>
                <w:szCs w:val="22"/>
                <w:lang w:val="en-GB"/>
                <w:rPrChange w:id="12720"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21" w:author="Dioguardi, Fabio" w:date="2018-10-23T11:24:00Z">
                  <w:rPr>
                    <w:rFonts w:ascii="Calibri" w:hAnsi="Calibri"/>
                    <w:color w:val="000000"/>
                    <w:szCs w:val="22"/>
                  </w:rPr>
                </w:rPrChange>
              </w:rPr>
              <w:t>vent_h</w:t>
            </w:r>
            <w:proofErr w:type="spellEnd"/>
          </w:p>
        </w:tc>
        <w:tc>
          <w:tcPr>
            <w:tcW w:w="2665" w:type="dxa"/>
            <w:tcBorders>
              <w:right w:val="single" w:sz="18" w:space="0" w:color="auto"/>
            </w:tcBorders>
            <w:vAlign w:val="bottom"/>
          </w:tcPr>
          <w:p w14:paraId="329C1C1B" w14:textId="77777777" w:rsidR="00F111BF" w:rsidRPr="000E1A5F" w:rsidRDefault="00F111BF" w:rsidP="00F111BF">
            <w:pPr>
              <w:rPr>
                <w:rFonts w:ascii="Calibri" w:hAnsi="Calibri"/>
                <w:color w:val="000000"/>
                <w:szCs w:val="22"/>
                <w:lang w:val="en-GB"/>
                <w:rPrChange w:id="12722" w:author="Dioguardi, Fabio" w:date="2018-10-23T11:24:00Z">
                  <w:rPr>
                    <w:rFonts w:ascii="Calibri" w:hAnsi="Calibri"/>
                    <w:color w:val="000000"/>
                    <w:szCs w:val="22"/>
                  </w:rPr>
                </w:rPrChange>
              </w:rPr>
            </w:pPr>
            <w:r w:rsidRPr="000E1A5F">
              <w:rPr>
                <w:rFonts w:ascii="Calibri" w:hAnsi="Calibri"/>
                <w:color w:val="000000"/>
                <w:szCs w:val="22"/>
                <w:lang w:val="en-GB"/>
                <w:rPrChange w:id="12723" w:author="Dioguardi, Fabio" w:date="2018-10-23T11:24:00Z">
                  <w:rPr>
                    <w:rFonts w:ascii="Calibri" w:hAnsi="Calibri"/>
                    <w:color w:val="000000"/>
                    <w:szCs w:val="22"/>
                  </w:rPr>
                </w:rPrChange>
              </w:rPr>
              <w:t xml:space="preserve">altitude of crater rim </w:t>
            </w:r>
            <w:proofErr w:type="spellStart"/>
            <w:r w:rsidRPr="000E1A5F">
              <w:rPr>
                <w:rFonts w:ascii="Calibri" w:hAnsi="Calibri"/>
                <w:color w:val="000000"/>
                <w:szCs w:val="22"/>
                <w:lang w:val="en-GB"/>
                <w:rPrChange w:id="12724" w:author="Dioguardi, Fabio" w:date="2018-10-23T11:24:00Z">
                  <w:rPr>
                    <w:rFonts w:ascii="Calibri" w:hAnsi="Calibri"/>
                    <w:color w:val="000000"/>
                    <w:szCs w:val="22"/>
                  </w:rPr>
                </w:rPrChange>
              </w:rPr>
              <w:t>a.s.l</w:t>
            </w:r>
            <w:proofErr w:type="spellEnd"/>
            <w:r w:rsidRPr="000E1A5F">
              <w:rPr>
                <w:rFonts w:ascii="Calibri" w:hAnsi="Calibri"/>
                <w:color w:val="000000"/>
                <w:szCs w:val="22"/>
                <w:lang w:val="en-GB"/>
                <w:rPrChange w:id="12725"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29EF079C" w14:textId="0F1981CA" w:rsidR="00F111BF" w:rsidRPr="000E1A5F" w:rsidRDefault="00F111BF" w:rsidP="00F111BF">
            <w:pPr>
              <w:jc w:val="center"/>
              <w:rPr>
                <w:rFonts w:ascii="Calibri" w:hAnsi="Calibri"/>
                <w:color w:val="000000"/>
                <w:szCs w:val="22"/>
                <w:lang w:val="en-GB"/>
                <w:rPrChange w:id="12726" w:author="Dioguardi, Fabio" w:date="2018-10-23T11:24:00Z">
                  <w:rPr>
                    <w:rFonts w:ascii="Calibri" w:hAnsi="Calibri"/>
                    <w:color w:val="000000"/>
                    <w:szCs w:val="22"/>
                  </w:rPr>
                </w:rPrChange>
              </w:rPr>
            </w:pPr>
            <w:r w:rsidRPr="000E1A5F">
              <w:rPr>
                <w:rFonts w:ascii="Calibri" w:hAnsi="Calibri"/>
                <w:color w:val="000000"/>
                <w:szCs w:val="22"/>
                <w:lang w:val="en-GB"/>
                <w:rPrChange w:id="12727" w:author="Dioguardi, Fabio" w:date="2018-10-23T11:24:00Z">
                  <w:rPr>
                    <w:rFonts w:ascii="Calibri" w:hAnsi="Calibri"/>
                    <w:color w:val="000000"/>
                    <w:szCs w:val="22"/>
                  </w:rPr>
                </w:rPrChange>
              </w:rPr>
              <w:t>82</w:t>
            </w:r>
          </w:p>
        </w:tc>
        <w:tc>
          <w:tcPr>
            <w:tcW w:w="1591" w:type="dxa"/>
            <w:vAlign w:val="bottom"/>
          </w:tcPr>
          <w:p w14:paraId="5203B04E" w14:textId="6094E884" w:rsidR="00F111BF" w:rsidRPr="000E1A5F" w:rsidRDefault="00F111BF" w:rsidP="00F111BF">
            <w:pPr>
              <w:rPr>
                <w:rFonts w:ascii="Calibri" w:hAnsi="Calibri"/>
                <w:color w:val="000000"/>
                <w:szCs w:val="22"/>
                <w:lang w:val="en-GB"/>
                <w:rPrChange w:id="12728"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29" w:author="Dioguardi, Fabio" w:date="2018-10-23T11:24:00Z">
                  <w:rPr>
                    <w:rFonts w:ascii="Calibri" w:hAnsi="Calibri"/>
                    <w:color w:val="000000"/>
                    <w:szCs w:val="22"/>
                  </w:rPr>
                </w:rPrChange>
              </w:rPr>
              <w:t>PM_FMERplot</w:t>
            </w:r>
            <w:proofErr w:type="spellEnd"/>
          </w:p>
        </w:tc>
        <w:tc>
          <w:tcPr>
            <w:tcW w:w="2923" w:type="dxa"/>
            <w:vAlign w:val="bottom"/>
          </w:tcPr>
          <w:p w14:paraId="728F88DC" w14:textId="4BA8EA64" w:rsidR="00F111BF" w:rsidRPr="000E1A5F" w:rsidRDefault="00F111BF" w:rsidP="00F111BF">
            <w:pPr>
              <w:rPr>
                <w:rFonts w:ascii="Calibri" w:hAnsi="Calibri"/>
                <w:color w:val="000000"/>
                <w:szCs w:val="22"/>
                <w:lang w:val="en-GB"/>
                <w:rPrChange w:id="12730" w:author="Dioguardi, Fabio" w:date="2018-10-23T11:24:00Z">
                  <w:rPr>
                    <w:rFonts w:ascii="Calibri" w:hAnsi="Calibri"/>
                    <w:color w:val="000000"/>
                    <w:szCs w:val="22"/>
                  </w:rPr>
                </w:rPrChange>
              </w:rPr>
            </w:pPr>
            <w:r w:rsidRPr="000E1A5F">
              <w:rPr>
                <w:rFonts w:ascii="Calibri" w:hAnsi="Calibri"/>
                <w:color w:val="000000"/>
                <w:szCs w:val="22"/>
                <w:lang w:val="en-GB"/>
                <w:rPrChange w:id="12731" w:author="Dioguardi, Fabio" w:date="2018-10-23T11:24:00Z">
                  <w:rPr>
                    <w:rFonts w:ascii="Calibri" w:hAnsi="Calibri"/>
                    <w:color w:val="000000"/>
                    <w:szCs w:val="22"/>
                  </w:rPr>
                </w:rPrChange>
              </w:rPr>
              <w:t>plot mode FMER</w:t>
            </w:r>
          </w:p>
        </w:tc>
      </w:tr>
      <w:tr w:rsidR="00F111BF" w:rsidRPr="000E1A5F" w14:paraId="1697539D" w14:textId="77777777" w:rsidTr="003800B1">
        <w:tc>
          <w:tcPr>
            <w:tcW w:w="765" w:type="dxa"/>
            <w:vAlign w:val="center"/>
          </w:tcPr>
          <w:p w14:paraId="2C2AC5ED" w14:textId="77777777" w:rsidR="00F111BF" w:rsidRPr="000E1A5F" w:rsidRDefault="00F111BF" w:rsidP="00F111BF">
            <w:pPr>
              <w:jc w:val="center"/>
              <w:rPr>
                <w:rFonts w:ascii="Calibri" w:hAnsi="Calibri"/>
                <w:color w:val="000000"/>
                <w:szCs w:val="22"/>
                <w:lang w:val="en-GB"/>
                <w:rPrChange w:id="12732" w:author="Dioguardi, Fabio" w:date="2018-10-23T11:24:00Z">
                  <w:rPr>
                    <w:rFonts w:ascii="Calibri" w:hAnsi="Calibri"/>
                    <w:color w:val="000000"/>
                    <w:szCs w:val="22"/>
                  </w:rPr>
                </w:rPrChange>
              </w:rPr>
            </w:pPr>
            <w:r w:rsidRPr="000E1A5F">
              <w:rPr>
                <w:rFonts w:ascii="Calibri" w:hAnsi="Calibri"/>
                <w:color w:val="000000"/>
                <w:szCs w:val="22"/>
                <w:lang w:val="en-GB"/>
                <w:rPrChange w:id="12733" w:author="Dioguardi, Fabio" w:date="2018-10-23T11:24:00Z">
                  <w:rPr>
                    <w:rFonts w:ascii="Calibri" w:hAnsi="Calibri"/>
                    <w:color w:val="000000"/>
                    <w:szCs w:val="22"/>
                  </w:rPr>
                </w:rPrChange>
              </w:rPr>
              <w:t>37</w:t>
            </w:r>
          </w:p>
        </w:tc>
        <w:tc>
          <w:tcPr>
            <w:tcW w:w="1414" w:type="dxa"/>
            <w:vAlign w:val="bottom"/>
          </w:tcPr>
          <w:p w14:paraId="7FF7EDF6" w14:textId="77777777" w:rsidR="00F111BF" w:rsidRPr="000E1A5F" w:rsidRDefault="00F111BF" w:rsidP="00F111BF">
            <w:pPr>
              <w:rPr>
                <w:rFonts w:ascii="Calibri" w:hAnsi="Calibri"/>
                <w:color w:val="000000"/>
                <w:szCs w:val="22"/>
                <w:lang w:val="en-GB"/>
                <w:rPrChange w:id="1273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35" w:author="Dioguardi, Fabio" w:date="2018-10-23T11:24:00Z">
                  <w:rPr>
                    <w:rFonts w:ascii="Calibri" w:hAnsi="Calibri"/>
                    <w:color w:val="000000"/>
                    <w:szCs w:val="22"/>
                  </w:rPr>
                </w:rPrChange>
              </w:rPr>
              <w:t>ISKEF_on</w:t>
            </w:r>
            <w:proofErr w:type="spellEnd"/>
          </w:p>
        </w:tc>
        <w:tc>
          <w:tcPr>
            <w:tcW w:w="2665" w:type="dxa"/>
            <w:tcBorders>
              <w:right w:val="single" w:sz="18" w:space="0" w:color="auto"/>
            </w:tcBorders>
            <w:vAlign w:val="bottom"/>
          </w:tcPr>
          <w:p w14:paraId="6570E08A" w14:textId="77777777" w:rsidR="00F111BF" w:rsidRPr="000E1A5F" w:rsidRDefault="00F111BF" w:rsidP="00F111BF">
            <w:pPr>
              <w:rPr>
                <w:rFonts w:ascii="Calibri" w:hAnsi="Calibri"/>
                <w:color w:val="000000"/>
                <w:szCs w:val="22"/>
                <w:lang w:val="en-GB"/>
                <w:rPrChange w:id="12736" w:author="Dioguardi, Fabio" w:date="2018-10-23T11:24:00Z">
                  <w:rPr>
                    <w:rFonts w:ascii="Calibri" w:hAnsi="Calibri"/>
                    <w:color w:val="000000"/>
                    <w:szCs w:val="22"/>
                  </w:rPr>
                </w:rPrChange>
              </w:rPr>
            </w:pPr>
            <w:r w:rsidRPr="000E1A5F">
              <w:rPr>
                <w:rFonts w:ascii="Calibri" w:hAnsi="Calibri"/>
                <w:color w:val="000000"/>
                <w:szCs w:val="22"/>
                <w:lang w:val="en-GB"/>
                <w:rPrChange w:id="12737" w:author="Dioguardi, Fabio" w:date="2018-10-23T11:24:00Z">
                  <w:rPr>
                    <w:rFonts w:ascii="Calibri" w:hAnsi="Calibri"/>
                    <w:color w:val="000000"/>
                    <w:szCs w:val="22"/>
                  </w:rPr>
                </w:rPrChange>
              </w:rPr>
              <w:t>ISKEF data stream on/off</w:t>
            </w:r>
          </w:p>
        </w:tc>
        <w:tc>
          <w:tcPr>
            <w:tcW w:w="707" w:type="dxa"/>
            <w:tcBorders>
              <w:left w:val="single" w:sz="18" w:space="0" w:color="auto"/>
            </w:tcBorders>
            <w:vAlign w:val="center"/>
          </w:tcPr>
          <w:p w14:paraId="3662F6CF" w14:textId="2A34E163" w:rsidR="00F111BF" w:rsidRPr="000E1A5F" w:rsidRDefault="00F111BF" w:rsidP="00F111BF">
            <w:pPr>
              <w:jc w:val="center"/>
              <w:rPr>
                <w:rFonts w:ascii="Calibri" w:hAnsi="Calibri"/>
                <w:color w:val="000000"/>
                <w:szCs w:val="22"/>
                <w:lang w:val="en-GB"/>
                <w:rPrChange w:id="12738" w:author="Dioguardi, Fabio" w:date="2018-10-23T11:24:00Z">
                  <w:rPr>
                    <w:rFonts w:ascii="Calibri" w:hAnsi="Calibri"/>
                    <w:color w:val="000000"/>
                    <w:szCs w:val="22"/>
                  </w:rPr>
                </w:rPrChange>
              </w:rPr>
            </w:pPr>
            <w:r w:rsidRPr="000E1A5F">
              <w:rPr>
                <w:rFonts w:ascii="Calibri" w:hAnsi="Calibri"/>
                <w:color w:val="000000"/>
                <w:szCs w:val="22"/>
                <w:lang w:val="en-GB"/>
                <w:rPrChange w:id="12739" w:author="Dioguardi, Fabio" w:date="2018-10-23T11:24:00Z">
                  <w:rPr>
                    <w:rFonts w:ascii="Calibri" w:hAnsi="Calibri"/>
                    <w:color w:val="000000"/>
                    <w:szCs w:val="22"/>
                  </w:rPr>
                </w:rPrChange>
              </w:rPr>
              <w:t>83</w:t>
            </w:r>
          </w:p>
        </w:tc>
        <w:tc>
          <w:tcPr>
            <w:tcW w:w="1591" w:type="dxa"/>
            <w:vAlign w:val="bottom"/>
          </w:tcPr>
          <w:p w14:paraId="0DA33387" w14:textId="49B74B63" w:rsidR="00F111BF" w:rsidRPr="000E1A5F" w:rsidRDefault="00F111BF" w:rsidP="00F111BF">
            <w:pPr>
              <w:rPr>
                <w:rFonts w:ascii="Calibri" w:hAnsi="Calibri"/>
                <w:color w:val="000000"/>
                <w:szCs w:val="22"/>
                <w:lang w:val="en-GB"/>
                <w:rPrChange w:id="12740" w:author="Dioguardi, Fabio" w:date="2018-10-23T11:24:00Z">
                  <w:rPr>
                    <w:rFonts w:ascii="Calibri" w:hAnsi="Calibri"/>
                    <w:color w:val="000000"/>
                    <w:szCs w:val="22"/>
                  </w:rPr>
                </w:rPrChange>
              </w:rPr>
            </w:pPr>
            <w:r w:rsidRPr="000E1A5F">
              <w:rPr>
                <w:rFonts w:ascii="Calibri" w:hAnsi="Calibri"/>
                <w:color w:val="000000"/>
                <w:szCs w:val="22"/>
                <w:lang w:val="en-GB"/>
                <w:rPrChange w:id="12741" w:author="Dioguardi, Fabio" w:date="2018-10-23T11:24:00Z">
                  <w:rPr>
                    <w:rFonts w:ascii="Calibri" w:hAnsi="Calibri"/>
                    <w:color w:val="000000"/>
                    <w:szCs w:val="22"/>
                  </w:rPr>
                </w:rPrChange>
              </w:rPr>
              <w:t>PM_FTME</w:t>
            </w:r>
          </w:p>
        </w:tc>
        <w:tc>
          <w:tcPr>
            <w:tcW w:w="2923" w:type="dxa"/>
            <w:vAlign w:val="bottom"/>
          </w:tcPr>
          <w:p w14:paraId="48FC6ABB" w14:textId="17D3E631" w:rsidR="00F111BF" w:rsidRPr="000E1A5F" w:rsidRDefault="00F111BF" w:rsidP="00F111BF">
            <w:pPr>
              <w:rPr>
                <w:rFonts w:ascii="Calibri" w:hAnsi="Calibri"/>
                <w:color w:val="000000"/>
                <w:szCs w:val="22"/>
                <w:lang w:val="en-GB"/>
                <w:rPrChange w:id="12742" w:author="Dioguardi, Fabio" w:date="2018-10-23T11:24:00Z">
                  <w:rPr>
                    <w:rFonts w:ascii="Calibri" w:hAnsi="Calibri"/>
                    <w:color w:val="000000"/>
                    <w:szCs w:val="22"/>
                  </w:rPr>
                </w:rPrChange>
              </w:rPr>
            </w:pPr>
            <w:r w:rsidRPr="000E1A5F">
              <w:rPr>
                <w:rFonts w:ascii="Calibri" w:hAnsi="Calibri"/>
                <w:color w:val="000000"/>
                <w:szCs w:val="22"/>
                <w:lang w:val="en-GB"/>
                <w:rPrChange w:id="12743" w:author="Dioguardi, Fabio" w:date="2018-10-23T11:24:00Z">
                  <w:rPr>
                    <w:rFonts w:ascii="Calibri" w:hAnsi="Calibri"/>
                    <w:color w:val="000000"/>
                    <w:szCs w:val="22"/>
                  </w:rPr>
                </w:rPrChange>
              </w:rPr>
              <w:t>plot mode final TME</w:t>
            </w:r>
          </w:p>
        </w:tc>
      </w:tr>
      <w:tr w:rsidR="00F111BF" w:rsidRPr="000E1A5F" w14:paraId="768175F6" w14:textId="77777777" w:rsidTr="003800B1">
        <w:tc>
          <w:tcPr>
            <w:tcW w:w="765" w:type="dxa"/>
            <w:vAlign w:val="center"/>
          </w:tcPr>
          <w:p w14:paraId="466F730B" w14:textId="77777777" w:rsidR="00F111BF" w:rsidRPr="000E1A5F" w:rsidRDefault="00F111BF" w:rsidP="00F111BF">
            <w:pPr>
              <w:jc w:val="center"/>
              <w:rPr>
                <w:rFonts w:ascii="Calibri" w:hAnsi="Calibri"/>
                <w:color w:val="000000"/>
                <w:szCs w:val="22"/>
                <w:lang w:val="en-GB"/>
                <w:rPrChange w:id="12744" w:author="Dioguardi, Fabio" w:date="2018-10-23T11:24:00Z">
                  <w:rPr>
                    <w:rFonts w:ascii="Calibri" w:hAnsi="Calibri"/>
                    <w:color w:val="000000"/>
                    <w:szCs w:val="22"/>
                  </w:rPr>
                </w:rPrChange>
              </w:rPr>
            </w:pPr>
            <w:r w:rsidRPr="000E1A5F">
              <w:rPr>
                <w:rFonts w:ascii="Calibri" w:hAnsi="Calibri"/>
                <w:color w:val="000000"/>
                <w:szCs w:val="22"/>
                <w:lang w:val="en-GB"/>
                <w:rPrChange w:id="12745" w:author="Dioguardi, Fabio" w:date="2018-10-23T11:24:00Z">
                  <w:rPr>
                    <w:rFonts w:ascii="Calibri" w:hAnsi="Calibri"/>
                    <w:color w:val="000000"/>
                    <w:szCs w:val="22"/>
                  </w:rPr>
                </w:rPrChange>
              </w:rPr>
              <w:t>38</w:t>
            </w:r>
          </w:p>
        </w:tc>
        <w:tc>
          <w:tcPr>
            <w:tcW w:w="1414" w:type="dxa"/>
            <w:vAlign w:val="bottom"/>
          </w:tcPr>
          <w:p w14:paraId="3C9D5200" w14:textId="77777777" w:rsidR="00F111BF" w:rsidRPr="000E1A5F" w:rsidRDefault="00F111BF" w:rsidP="00F111BF">
            <w:pPr>
              <w:rPr>
                <w:rFonts w:ascii="Calibri" w:hAnsi="Calibri"/>
                <w:color w:val="000000"/>
                <w:szCs w:val="22"/>
                <w:lang w:val="en-GB"/>
                <w:rPrChange w:id="12746"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47" w:author="Dioguardi, Fabio" w:date="2018-10-23T11:24:00Z">
                  <w:rPr>
                    <w:rFonts w:ascii="Calibri" w:hAnsi="Calibri"/>
                    <w:color w:val="000000"/>
                    <w:szCs w:val="22"/>
                  </w:rPr>
                </w:rPrChange>
              </w:rPr>
              <w:t>ISEGS_on</w:t>
            </w:r>
            <w:proofErr w:type="spellEnd"/>
          </w:p>
        </w:tc>
        <w:tc>
          <w:tcPr>
            <w:tcW w:w="2665" w:type="dxa"/>
            <w:tcBorders>
              <w:right w:val="single" w:sz="18" w:space="0" w:color="auto"/>
            </w:tcBorders>
            <w:vAlign w:val="bottom"/>
          </w:tcPr>
          <w:p w14:paraId="7A5F9E24" w14:textId="77777777" w:rsidR="00F111BF" w:rsidRPr="000E1A5F" w:rsidRDefault="00F111BF" w:rsidP="00F111BF">
            <w:pPr>
              <w:rPr>
                <w:rFonts w:ascii="Calibri" w:hAnsi="Calibri"/>
                <w:color w:val="000000"/>
                <w:szCs w:val="22"/>
                <w:lang w:val="en-GB"/>
                <w:rPrChange w:id="12748" w:author="Dioguardi, Fabio" w:date="2018-10-23T11:24:00Z">
                  <w:rPr>
                    <w:rFonts w:ascii="Calibri" w:hAnsi="Calibri"/>
                    <w:color w:val="000000"/>
                    <w:szCs w:val="22"/>
                  </w:rPr>
                </w:rPrChange>
              </w:rPr>
            </w:pPr>
            <w:r w:rsidRPr="000E1A5F">
              <w:rPr>
                <w:rFonts w:ascii="Calibri" w:hAnsi="Calibri"/>
                <w:color w:val="000000"/>
                <w:szCs w:val="22"/>
                <w:lang w:val="en-GB"/>
                <w:rPrChange w:id="12749" w:author="Dioguardi, Fabio" w:date="2018-10-23T11:24:00Z">
                  <w:rPr>
                    <w:rFonts w:ascii="Calibri" w:hAnsi="Calibri"/>
                    <w:color w:val="000000"/>
                    <w:szCs w:val="22"/>
                  </w:rPr>
                </w:rPrChange>
              </w:rPr>
              <w:t>ISEGS data stream on/off</w:t>
            </w:r>
          </w:p>
        </w:tc>
        <w:tc>
          <w:tcPr>
            <w:tcW w:w="707" w:type="dxa"/>
            <w:tcBorders>
              <w:left w:val="single" w:sz="18" w:space="0" w:color="auto"/>
            </w:tcBorders>
            <w:vAlign w:val="center"/>
          </w:tcPr>
          <w:p w14:paraId="4142CA9B" w14:textId="37329562" w:rsidR="00F111BF" w:rsidRPr="000E1A5F" w:rsidRDefault="00F111BF" w:rsidP="00F111BF">
            <w:pPr>
              <w:jc w:val="center"/>
              <w:rPr>
                <w:rFonts w:ascii="Calibri" w:hAnsi="Calibri"/>
                <w:color w:val="000000"/>
                <w:szCs w:val="22"/>
                <w:lang w:val="en-GB"/>
                <w:rPrChange w:id="12750" w:author="Dioguardi, Fabio" w:date="2018-10-23T11:24:00Z">
                  <w:rPr>
                    <w:rFonts w:ascii="Calibri" w:hAnsi="Calibri"/>
                    <w:color w:val="000000"/>
                    <w:szCs w:val="22"/>
                  </w:rPr>
                </w:rPrChange>
              </w:rPr>
            </w:pPr>
            <w:r w:rsidRPr="000E1A5F">
              <w:rPr>
                <w:rFonts w:ascii="Calibri" w:hAnsi="Calibri"/>
                <w:color w:val="000000"/>
                <w:szCs w:val="22"/>
                <w:lang w:val="en-GB"/>
                <w:rPrChange w:id="12751" w:author="Dioguardi, Fabio" w:date="2018-10-23T11:24:00Z">
                  <w:rPr>
                    <w:rFonts w:ascii="Calibri" w:hAnsi="Calibri"/>
                    <w:color w:val="000000"/>
                    <w:szCs w:val="22"/>
                  </w:rPr>
                </w:rPrChange>
              </w:rPr>
              <w:t>84</w:t>
            </w:r>
          </w:p>
        </w:tc>
        <w:tc>
          <w:tcPr>
            <w:tcW w:w="1591" w:type="dxa"/>
            <w:vAlign w:val="bottom"/>
          </w:tcPr>
          <w:p w14:paraId="3A637C24" w14:textId="2A999131" w:rsidR="00F111BF" w:rsidRPr="000E1A5F" w:rsidRDefault="00F111BF" w:rsidP="00F111BF">
            <w:pPr>
              <w:rPr>
                <w:rFonts w:ascii="Calibri" w:hAnsi="Calibri"/>
                <w:color w:val="000000"/>
                <w:szCs w:val="22"/>
                <w:lang w:val="en-GB"/>
                <w:rPrChange w:id="12752"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753" w:author="Dioguardi, Fabio" w:date="2018-10-23T11:24:00Z">
                  <w:rPr>
                    <w:rFonts w:ascii="Calibri" w:hAnsi="Calibri"/>
                    <w:color w:val="000000"/>
                    <w:szCs w:val="22"/>
                  </w:rPr>
                </w:rPrChange>
              </w:rPr>
              <w:t>StatusR_oo</w:t>
            </w:r>
            <w:proofErr w:type="spellEnd"/>
          </w:p>
        </w:tc>
        <w:tc>
          <w:tcPr>
            <w:tcW w:w="2923" w:type="dxa"/>
            <w:vAlign w:val="bottom"/>
          </w:tcPr>
          <w:p w14:paraId="159E5722" w14:textId="6063CE4E" w:rsidR="00F111BF" w:rsidRPr="000E1A5F" w:rsidRDefault="00F111BF" w:rsidP="00F111BF">
            <w:pPr>
              <w:rPr>
                <w:rFonts w:ascii="Calibri" w:hAnsi="Calibri"/>
                <w:color w:val="000000"/>
                <w:szCs w:val="22"/>
                <w:lang w:val="en-GB"/>
                <w:rPrChange w:id="12754" w:author="Dioguardi, Fabio" w:date="2018-10-23T11:24:00Z">
                  <w:rPr>
                    <w:rFonts w:ascii="Calibri" w:hAnsi="Calibri"/>
                    <w:color w:val="000000"/>
                    <w:szCs w:val="22"/>
                  </w:rPr>
                </w:rPrChange>
              </w:rPr>
            </w:pPr>
            <w:r w:rsidRPr="000E1A5F">
              <w:rPr>
                <w:rFonts w:ascii="Calibri" w:hAnsi="Calibri"/>
                <w:color w:val="000000"/>
                <w:szCs w:val="22"/>
                <w:lang w:val="en-GB"/>
                <w:rPrChange w:id="12755" w:author="Dioguardi, Fabio" w:date="2018-10-23T11:24:00Z">
                  <w:rPr>
                    <w:rFonts w:ascii="Calibri" w:hAnsi="Calibri"/>
                    <w:color w:val="000000"/>
                    <w:szCs w:val="22"/>
                  </w:rPr>
                </w:rPrChange>
              </w:rPr>
              <w:t>status report on/off</w:t>
            </w:r>
          </w:p>
        </w:tc>
      </w:tr>
      <w:tr w:rsidR="00F111BF" w:rsidRPr="000E1A5F" w14:paraId="19A77B57" w14:textId="77777777" w:rsidTr="003800B1">
        <w:tc>
          <w:tcPr>
            <w:tcW w:w="765" w:type="dxa"/>
            <w:vAlign w:val="center"/>
          </w:tcPr>
          <w:p w14:paraId="5F974A90" w14:textId="77777777" w:rsidR="00F111BF" w:rsidRPr="000E1A5F" w:rsidRDefault="00F111BF" w:rsidP="00F111BF">
            <w:pPr>
              <w:jc w:val="center"/>
              <w:rPr>
                <w:rFonts w:ascii="Calibri" w:hAnsi="Calibri"/>
                <w:color w:val="000000"/>
                <w:szCs w:val="22"/>
                <w:lang w:val="en-GB"/>
                <w:rPrChange w:id="12756" w:author="Dioguardi, Fabio" w:date="2018-10-23T11:24:00Z">
                  <w:rPr>
                    <w:rFonts w:ascii="Calibri" w:hAnsi="Calibri"/>
                    <w:color w:val="000000"/>
                    <w:szCs w:val="22"/>
                  </w:rPr>
                </w:rPrChange>
              </w:rPr>
            </w:pPr>
            <w:r w:rsidRPr="000E1A5F">
              <w:rPr>
                <w:rFonts w:ascii="Calibri" w:hAnsi="Calibri"/>
                <w:color w:val="000000"/>
                <w:szCs w:val="22"/>
                <w:lang w:val="en-GB"/>
                <w:rPrChange w:id="12757" w:author="Dioguardi, Fabio" w:date="2018-10-23T11:24:00Z">
                  <w:rPr>
                    <w:rFonts w:ascii="Calibri" w:hAnsi="Calibri"/>
                    <w:color w:val="000000"/>
                    <w:szCs w:val="22"/>
                  </w:rPr>
                </w:rPrChange>
              </w:rPr>
              <w:t>39</w:t>
            </w:r>
          </w:p>
        </w:tc>
        <w:tc>
          <w:tcPr>
            <w:tcW w:w="1414" w:type="dxa"/>
            <w:vAlign w:val="bottom"/>
          </w:tcPr>
          <w:p w14:paraId="4A145B3E" w14:textId="77777777" w:rsidR="00F111BF" w:rsidRPr="000E1A5F" w:rsidRDefault="00F111BF" w:rsidP="00F111BF">
            <w:pPr>
              <w:rPr>
                <w:rFonts w:ascii="Calibri" w:hAnsi="Calibri"/>
                <w:color w:val="000000"/>
                <w:szCs w:val="22"/>
                <w:lang w:val="en-GB"/>
                <w:rPrChange w:id="12758" w:author="Dioguardi, Fabio" w:date="2018-10-23T11:24:00Z">
                  <w:rPr>
                    <w:rFonts w:ascii="Calibri" w:hAnsi="Calibri"/>
                    <w:color w:val="000000"/>
                    <w:szCs w:val="22"/>
                  </w:rPr>
                </w:rPrChange>
              </w:rPr>
            </w:pPr>
            <w:r w:rsidRPr="000E1A5F">
              <w:rPr>
                <w:rFonts w:ascii="Calibri" w:hAnsi="Calibri"/>
                <w:color w:val="000000"/>
                <w:szCs w:val="22"/>
                <w:lang w:val="en-GB"/>
                <w:rPrChange w:id="12759" w:author="Dioguardi, Fabio" w:date="2018-10-23T11:24:00Z">
                  <w:rPr>
                    <w:rFonts w:ascii="Calibri" w:hAnsi="Calibri"/>
                    <w:color w:val="000000"/>
                    <w:szCs w:val="22"/>
                  </w:rPr>
                </w:rPrChange>
              </w:rPr>
              <w:t>ISX1_on</w:t>
            </w:r>
          </w:p>
        </w:tc>
        <w:tc>
          <w:tcPr>
            <w:tcW w:w="2665" w:type="dxa"/>
            <w:tcBorders>
              <w:right w:val="single" w:sz="18" w:space="0" w:color="auto"/>
            </w:tcBorders>
            <w:vAlign w:val="bottom"/>
          </w:tcPr>
          <w:p w14:paraId="09FD26B4" w14:textId="77777777" w:rsidR="00F111BF" w:rsidRPr="000E1A5F" w:rsidRDefault="00F111BF" w:rsidP="00F111BF">
            <w:pPr>
              <w:rPr>
                <w:rFonts w:ascii="Calibri" w:hAnsi="Calibri"/>
                <w:color w:val="000000"/>
                <w:szCs w:val="22"/>
                <w:lang w:val="en-GB"/>
                <w:rPrChange w:id="12760" w:author="Dioguardi, Fabio" w:date="2018-10-23T11:24:00Z">
                  <w:rPr>
                    <w:rFonts w:ascii="Calibri" w:hAnsi="Calibri"/>
                    <w:color w:val="000000"/>
                    <w:szCs w:val="22"/>
                  </w:rPr>
                </w:rPrChange>
              </w:rPr>
            </w:pPr>
            <w:r w:rsidRPr="000E1A5F">
              <w:rPr>
                <w:rFonts w:ascii="Calibri" w:hAnsi="Calibri"/>
                <w:color w:val="000000"/>
                <w:szCs w:val="22"/>
                <w:lang w:val="en-GB"/>
                <w:rPrChange w:id="12761" w:author="Dioguardi, Fabio" w:date="2018-10-23T11:24:00Z">
                  <w:rPr>
                    <w:rFonts w:ascii="Calibri" w:hAnsi="Calibri"/>
                    <w:color w:val="000000"/>
                    <w:szCs w:val="22"/>
                  </w:rPr>
                </w:rPrChange>
              </w:rPr>
              <w:t>ISX1 data stream on/off</w:t>
            </w:r>
          </w:p>
        </w:tc>
        <w:tc>
          <w:tcPr>
            <w:tcW w:w="707" w:type="dxa"/>
            <w:tcBorders>
              <w:left w:val="single" w:sz="18" w:space="0" w:color="auto"/>
            </w:tcBorders>
            <w:vAlign w:val="center"/>
          </w:tcPr>
          <w:p w14:paraId="4FC27E50" w14:textId="6FEE6771" w:rsidR="00F111BF" w:rsidRPr="000E1A5F" w:rsidRDefault="00F111BF" w:rsidP="00F111BF">
            <w:pPr>
              <w:jc w:val="center"/>
              <w:rPr>
                <w:rFonts w:ascii="Calibri" w:hAnsi="Calibri"/>
                <w:color w:val="000000"/>
                <w:szCs w:val="22"/>
                <w:lang w:val="en-GB"/>
                <w:rPrChange w:id="12762" w:author="Dioguardi, Fabio" w:date="2018-10-23T11:24:00Z">
                  <w:rPr>
                    <w:rFonts w:ascii="Calibri" w:hAnsi="Calibri"/>
                    <w:color w:val="000000"/>
                    <w:szCs w:val="22"/>
                  </w:rPr>
                </w:rPrChange>
              </w:rPr>
            </w:pPr>
            <w:r w:rsidRPr="000E1A5F">
              <w:rPr>
                <w:rFonts w:ascii="Calibri" w:hAnsi="Calibri"/>
                <w:color w:val="000000"/>
                <w:szCs w:val="22"/>
                <w:lang w:val="en-GB" w:eastAsia="is-IS"/>
                <w:rPrChange w:id="12763" w:author="Dioguardi, Fabio" w:date="2018-10-23T11:24:00Z">
                  <w:rPr>
                    <w:rFonts w:ascii="Calibri" w:hAnsi="Calibri"/>
                    <w:color w:val="000000"/>
                    <w:szCs w:val="22"/>
                    <w:lang w:val="is-IS" w:eastAsia="is-IS"/>
                  </w:rPr>
                </w:rPrChange>
              </w:rPr>
              <w:t>85</w:t>
            </w:r>
          </w:p>
        </w:tc>
        <w:tc>
          <w:tcPr>
            <w:tcW w:w="1591" w:type="dxa"/>
          </w:tcPr>
          <w:p w14:paraId="7374A25E" w14:textId="2803437A" w:rsidR="00F111BF" w:rsidRPr="000E1A5F" w:rsidRDefault="00F111BF" w:rsidP="00F111BF">
            <w:pPr>
              <w:rPr>
                <w:rFonts w:ascii="Calibri" w:hAnsi="Calibri"/>
                <w:color w:val="000000"/>
                <w:szCs w:val="22"/>
                <w:lang w:val="en-GB"/>
                <w:rPrChange w:id="12764" w:author="Dioguardi, Fabio" w:date="2018-10-23T11:24:00Z">
                  <w:rPr>
                    <w:rFonts w:ascii="Calibri" w:hAnsi="Calibri"/>
                    <w:color w:val="000000"/>
                    <w:szCs w:val="22"/>
                  </w:rPr>
                </w:rPrChange>
              </w:rPr>
            </w:pPr>
            <w:proofErr w:type="spellStart"/>
            <w:r w:rsidRPr="000E1A5F">
              <w:rPr>
                <w:lang w:val="en-GB"/>
                <w:rPrChange w:id="12765" w:author="Dioguardi, Fabio" w:date="2018-10-23T11:24:00Z">
                  <w:rPr/>
                </w:rPrChange>
              </w:rPr>
              <w:t>Min_DiaOBS</w:t>
            </w:r>
            <w:proofErr w:type="spellEnd"/>
          </w:p>
        </w:tc>
        <w:tc>
          <w:tcPr>
            <w:tcW w:w="2923" w:type="dxa"/>
          </w:tcPr>
          <w:p w14:paraId="5C85F226" w14:textId="204068AD" w:rsidR="00F111BF" w:rsidRPr="000E1A5F" w:rsidRDefault="00F111BF" w:rsidP="00F111BF">
            <w:pPr>
              <w:rPr>
                <w:rFonts w:ascii="Calibri" w:hAnsi="Calibri"/>
                <w:color w:val="000000"/>
                <w:szCs w:val="22"/>
                <w:lang w:val="en-GB"/>
                <w:rPrChange w:id="12766" w:author="Dioguardi, Fabio" w:date="2018-10-23T11:24:00Z">
                  <w:rPr>
                    <w:rFonts w:ascii="Calibri" w:hAnsi="Calibri"/>
                    <w:color w:val="000000"/>
                    <w:szCs w:val="22"/>
                  </w:rPr>
                </w:rPrChange>
              </w:rPr>
            </w:pPr>
            <w:r w:rsidRPr="000E1A5F">
              <w:rPr>
                <w:rFonts w:asciiTheme="minorHAnsi" w:hAnsiTheme="minorHAnsi"/>
                <w:bCs/>
                <w:kern w:val="32"/>
                <w:szCs w:val="22"/>
                <w:lang w:val="en-GB"/>
                <w:rPrChange w:id="12767" w:author="Dioguardi, Fabio" w:date="2018-10-23T11:24:00Z">
                  <w:rPr>
                    <w:rFonts w:asciiTheme="minorHAnsi" w:hAnsiTheme="minorHAnsi"/>
                    <w:bCs/>
                    <w:kern w:val="32"/>
                    <w:szCs w:val="22"/>
                  </w:rPr>
                </w:rPrChange>
              </w:rPr>
              <w:t xml:space="preserve">min plume width </w:t>
            </w:r>
            <w:proofErr w:type="spellStart"/>
            <w:r w:rsidRPr="000E1A5F">
              <w:rPr>
                <w:rFonts w:asciiTheme="minorHAnsi" w:hAnsiTheme="minorHAnsi"/>
                <w:bCs/>
                <w:kern w:val="32"/>
                <w:szCs w:val="22"/>
                <w:lang w:val="en-GB"/>
                <w:rPrChange w:id="12768" w:author="Dioguardi, Fabio" w:date="2018-10-23T11:24:00Z">
                  <w:rPr>
                    <w:rFonts w:asciiTheme="minorHAnsi" w:hAnsiTheme="minorHAnsi"/>
                    <w:bCs/>
                    <w:kern w:val="32"/>
                    <w:szCs w:val="22"/>
                  </w:rPr>
                </w:rPrChange>
              </w:rPr>
              <w:t>bentover</w:t>
            </w:r>
            <w:proofErr w:type="spellEnd"/>
          </w:p>
        </w:tc>
      </w:tr>
      <w:tr w:rsidR="00F111BF" w:rsidRPr="000E1A5F" w14:paraId="2A22152C" w14:textId="77777777" w:rsidTr="003800B1">
        <w:tc>
          <w:tcPr>
            <w:tcW w:w="765" w:type="dxa"/>
            <w:vAlign w:val="center"/>
          </w:tcPr>
          <w:p w14:paraId="493382C9" w14:textId="77777777" w:rsidR="00F111BF" w:rsidRPr="000E1A5F" w:rsidRDefault="00F111BF" w:rsidP="00F111BF">
            <w:pPr>
              <w:jc w:val="center"/>
              <w:rPr>
                <w:rFonts w:ascii="Calibri" w:hAnsi="Calibri"/>
                <w:color w:val="000000"/>
                <w:szCs w:val="22"/>
                <w:lang w:val="en-GB"/>
                <w:rPrChange w:id="12769" w:author="Dioguardi, Fabio" w:date="2018-10-23T11:24:00Z">
                  <w:rPr>
                    <w:rFonts w:ascii="Calibri" w:hAnsi="Calibri"/>
                    <w:color w:val="000000"/>
                    <w:szCs w:val="22"/>
                  </w:rPr>
                </w:rPrChange>
              </w:rPr>
            </w:pPr>
            <w:r w:rsidRPr="000E1A5F">
              <w:rPr>
                <w:rFonts w:ascii="Calibri" w:hAnsi="Calibri"/>
                <w:color w:val="000000"/>
                <w:szCs w:val="22"/>
                <w:lang w:val="en-GB"/>
                <w:rPrChange w:id="12770" w:author="Dioguardi, Fabio" w:date="2018-10-23T11:24:00Z">
                  <w:rPr>
                    <w:rFonts w:ascii="Calibri" w:hAnsi="Calibri"/>
                    <w:color w:val="000000"/>
                    <w:szCs w:val="22"/>
                  </w:rPr>
                </w:rPrChange>
              </w:rPr>
              <w:t>40</w:t>
            </w:r>
          </w:p>
        </w:tc>
        <w:tc>
          <w:tcPr>
            <w:tcW w:w="1414" w:type="dxa"/>
            <w:vAlign w:val="bottom"/>
          </w:tcPr>
          <w:p w14:paraId="582D2C1D" w14:textId="77777777" w:rsidR="00F111BF" w:rsidRPr="000E1A5F" w:rsidRDefault="00F111BF" w:rsidP="00F111BF">
            <w:pPr>
              <w:rPr>
                <w:rFonts w:ascii="Calibri" w:hAnsi="Calibri"/>
                <w:color w:val="000000"/>
                <w:szCs w:val="22"/>
                <w:lang w:val="en-GB"/>
                <w:rPrChange w:id="12771" w:author="Dioguardi, Fabio" w:date="2018-10-23T11:24:00Z">
                  <w:rPr>
                    <w:rFonts w:ascii="Calibri" w:hAnsi="Calibri"/>
                    <w:color w:val="000000"/>
                    <w:szCs w:val="22"/>
                  </w:rPr>
                </w:rPrChange>
              </w:rPr>
            </w:pPr>
            <w:r w:rsidRPr="000E1A5F">
              <w:rPr>
                <w:rFonts w:ascii="Calibri" w:hAnsi="Calibri"/>
                <w:color w:val="000000"/>
                <w:szCs w:val="22"/>
                <w:lang w:val="en-GB"/>
                <w:rPrChange w:id="12772" w:author="Dioguardi, Fabio" w:date="2018-10-23T11:24:00Z">
                  <w:rPr>
                    <w:rFonts w:ascii="Calibri" w:hAnsi="Calibri"/>
                    <w:color w:val="000000"/>
                    <w:szCs w:val="22"/>
                  </w:rPr>
                </w:rPrChange>
              </w:rPr>
              <w:t>ISX2_on</w:t>
            </w:r>
          </w:p>
        </w:tc>
        <w:tc>
          <w:tcPr>
            <w:tcW w:w="2665" w:type="dxa"/>
            <w:tcBorders>
              <w:right w:val="single" w:sz="18" w:space="0" w:color="auto"/>
            </w:tcBorders>
            <w:vAlign w:val="bottom"/>
          </w:tcPr>
          <w:p w14:paraId="58023F3B" w14:textId="77777777" w:rsidR="00F111BF" w:rsidRPr="000E1A5F" w:rsidRDefault="00F111BF" w:rsidP="00F111BF">
            <w:pPr>
              <w:rPr>
                <w:rFonts w:ascii="Calibri" w:hAnsi="Calibri"/>
                <w:color w:val="000000"/>
                <w:szCs w:val="22"/>
                <w:lang w:val="en-GB"/>
                <w:rPrChange w:id="12773" w:author="Dioguardi, Fabio" w:date="2018-10-23T11:24:00Z">
                  <w:rPr>
                    <w:rFonts w:ascii="Calibri" w:hAnsi="Calibri"/>
                    <w:color w:val="000000"/>
                    <w:szCs w:val="22"/>
                  </w:rPr>
                </w:rPrChange>
              </w:rPr>
            </w:pPr>
            <w:r w:rsidRPr="000E1A5F">
              <w:rPr>
                <w:rFonts w:ascii="Calibri" w:hAnsi="Calibri"/>
                <w:color w:val="000000"/>
                <w:szCs w:val="22"/>
                <w:lang w:val="en-GB"/>
                <w:rPrChange w:id="12774" w:author="Dioguardi, Fabio" w:date="2018-10-23T11:24:00Z">
                  <w:rPr>
                    <w:rFonts w:ascii="Calibri" w:hAnsi="Calibri"/>
                    <w:color w:val="000000"/>
                    <w:szCs w:val="22"/>
                  </w:rPr>
                </w:rPrChange>
              </w:rPr>
              <w:t>ISX2 data stream on/off</w:t>
            </w:r>
          </w:p>
        </w:tc>
        <w:tc>
          <w:tcPr>
            <w:tcW w:w="707" w:type="dxa"/>
            <w:tcBorders>
              <w:left w:val="single" w:sz="18" w:space="0" w:color="auto"/>
            </w:tcBorders>
            <w:vAlign w:val="center"/>
          </w:tcPr>
          <w:p w14:paraId="6940AD72" w14:textId="61FC8804" w:rsidR="00F111BF" w:rsidRPr="000E1A5F" w:rsidRDefault="00F111BF" w:rsidP="00F111BF">
            <w:pPr>
              <w:jc w:val="center"/>
              <w:rPr>
                <w:rFonts w:ascii="Calibri" w:hAnsi="Calibri"/>
                <w:color w:val="000000"/>
                <w:szCs w:val="22"/>
                <w:lang w:val="en-GB"/>
                <w:rPrChange w:id="12775" w:author="Dioguardi, Fabio" w:date="2018-10-23T11:24:00Z">
                  <w:rPr>
                    <w:rFonts w:ascii="Calibri" w:hAnsi="Calibri"/>
                    <w:color w:val="000000"/>
                    <w:szCs w:val="22"/>
                  </w:rPr>
                </w:rPrChange>
              </w:rPr>
            </w:pPr>
            <w:r w:rsidRPr="000E1A5F">
              <w:rPr>
                <w:rFonts w:ascii="Calibri" w:hAnsi="Calibri"/>
                <w:color w:val="000000"/>
                <w:szCs w:val="22"/>
                <w:lang w:val="en-GB"/>
                <w:rPrChange w:id="12776" w:author="Dioguardi, Fabio" w:date="2018-10-23T11:24:00Z">
                  <w:rPr>
                    <w:rFonts w:ascii="Calibri" w:hAnsi="Calibri"/>
                    <w:color w:val="000000"/>
                    <w:szCs w:val="22"/>
                  </w:rPr>
                </w:rPrChange>
              </w:rPr>
              <w:t>86</w:t>
            </w:r>
          </w:p>
        </w:tc>
        <w:tc>
          <w:tcPr>
            <w:tcW w:w="1591" w:type="dxa"/>
          </w:tcPr>
          <w:p w14:paraId="714AE7A5" w14:textId="2FFAF31F" w:rsidR="00F111BF" w:rsidRPr="000E1A5F" w:rsidRDefault="00F111BF" w:rsidP="00F111BF">
            <w:pPr>
              <w:rPr>
                <w:rFonts w:ascii="Calibri" w:hAnsi="Calibri"/>
                <w:color w:val="000000"/>
                <w:szCs w:val="22"/>
                <w:lang w:val="en-GB"/>
                <w:rPrChange w:id="12777" w:author="Dioguardi, Fabio" w:date="2018-10-23T11:24:00Z">
                  <w:rPr>
                    <w:rFonts w:ascii="Calibri" w:hAnsi="Calibri"/>
                    <w:color w:val="000000"/>
                    <w:szCs w:val="22"/>
                  </w:rPr>
                </w:rPrChange>
              </w:rPr>
            </w:pPr>
            <w:proofErr w:type="spellStart"/>
            <w:r w:rsidRPr="000E1A5F">
              <w:rPr>
                <w:rFonts w:asciiTheme="minorHAnsi" w:hAnsiTheme="minorHAnsi"/>
                <w:bCs/>
                <w:kern w:val="32"/>
                <w:szCs w:val="22"/>
                <w:lang w:val="en-GB"/>
                <w:rPrChange w:id="12778" w:author="Dioguardi, Fabio" w:date="2018-10-23T11:24:00Z">
                  <w:rPr>
                    <w:rFonts w:asciiTheme="minorHAnsi" w:hAnsiTheme="minorHAnsi"/>
                    <w:bCs/>
                    <w:kern w:val="32"/>
                    <w:szCs w:val="22"/>
                  </w:rPr>
                </w:rPrChange>
              </w:rPr>
              <w:t>Max_DiaOBS</w:t>
            </w:r>
            <w:proofErr w:type="spellEnd"/>
          </w:p>
        </w:tc>
        <w:tc>
          <w:tcPr>
            <w:tcW w:w="2923" w:type="dxa"/>
          </w:tcPr>
          <w:p w14:paraId="61A5A119" w14:textId="494DB4CB" w:rsidR="00F111BF" w:rsidRPr="000E1A5F" w:rsidRDefault="00F111BF" w:rsidP="00F111BF">
            <w:pPr>
              <w:rPr>
                <w:rFonts w:ascii="Calibri" w:hAnsi="Calibri"/>
                <w:color w:val="000000"/>
                <w:szCs w:val="22"/>
                <w:lang w:val="en-GB"/>
                <w:rPrChange w:id="12779" w:author="Dioguardi, Fabio" w:date="2018-10-23T11:24:00Z">
                  <w:rPr>
                    <w:rFonts w:ascii="Calibri" w:hAnsi="Calibri"/>
                    <w:color w:val="000000"/>
                    <w:szCs w:val="22"/>
                  </w:rPr>
                </w:rPrChange>
              </w:rPr>
            </w:pPr>
            <w:r w:rsidRPr="000E1A5F">
              <w:rPr>
                <w:rFonts w:asciiTheme="minorHAnsi" w:hAnsiTheme="minorHAnsi"/>
                <w:bCs/>
                <w:kern w:val="32"/>
                <w:szCs w:val="22"/>
                <w:lang w:val="en-GB"/>
                <w:rPrChange w:id="12780" w:author="Dioguardi, Fabio" w:date="2018-10-23T11:24:00Z">
                  <w:rPr>
                    <w:rFonts w:asciiTheme="minorHAnsi" w:hAnsiTheme="minorHAnsi"/>
                    <w:bCs/>
                    <w:kern w:val="32"/>
                    <w:szCs w:val="22"/>
                  </w:rPr>
                </w:rPrChange>
              </w:rPr>
              <w:t>max bent-over plume width</w:t>
            </w:r>
          </w:p>
        </w:tc>
      </w:tr>
      <w:tr w:rsidR="00F111BF" w:rsidRPr="000E1A5F" w14:paraId="2D83E3E8" w14:textId="77777777" w:rsidTr="003800B1">
        <w:tc>
          <w:tcPr>
            <w:tcW w:w="765" w:type="dxa"/>
            <w:vAlign w:val="center"/>
          </w:tcPr>
          <w:p w14:paraId="789311B2" w14:textId="77777777" w:rsidR="00F111BF" w:rsidRPr="000E1A5F" w:rsidRDefault="00F111BF" w:rsidP="00F111BF">
            <w:pPr>
              <w:jc w:val="center"/>
              <w:rPr>
                <w:rFonts w:ascii="Calibri" w:hAnsi="Calibri"/>
                <w:color w:val="000000"/>
                <w:szCs w:val="22"/>
                <w:lang w:val="en-GB"/>
                <w:rPrChange w:id="12781" w:author="Dioguardi, Fabio" w:date="2018-10-23T11:24:00Z">
                  <w:rPr>
                    <w:rFonts w:ascii="Calibri" w:hAnsi="Calibri"/>
                    <w:color w:val="000000"/>
                    <w:szCs w:val="22"/>
                  </w:rPr>
                </w:rPrChange>
              </w:rPr>
            </w:pPr>
            <w:r w:rsidRPr="000E1A5F">
              <w:rPr>
                <w:rFonts w:ascii="Calibri" w:hAnsi="Calibri"/>
                <w:color w:val="000000"/>
                <w:szCs w:val="22"/>
                <w:lang w:val="en-GB"/>
                <w:rPrChange w:id="12782" w:author="Dioguardi, Fabio" w:date="2018-10-23T11:24:00Z">
                  <w:rPr>
                    <w:rFonts w:ascii="Calibri" w:hAnsi="Calibri"/>
                    <w:color w:val="000000"/>
                    <w:szCs w:val="22"/>
                  </w:rPr>
                </w:rPrChange>
              </w:rPr>
              <w:t>41</w:t>
            </w:r>
          </w:p>
        </w:tc>
        <w:tc>
          <w:tcPr>
            <w:tcW w:w="1414" w:type="dxa"/>
            <w:vAlign w:val="bottom"/>
          </w:tcPr>
          <w:p w14:paraId="3D1ADC44" w14:textId="77777777" w:rsidR="00F111BF" w:rsidRPr="000E1A5F" w:rsidRDefault="00F111BF" w:rsidP="00F111BF">
            <w:pPr>
              <w:rPr>
                <w:rFonts w:ascii="Calibri" w:hAnsi="Calibri"/>
                <w:color w:val="000000"/>
                <w:szCs w:val="22"/>
                <w:lang w:val="en-GB"/>
                <w:rPrChange w:id="12783" w:author="Dioguardi, Fabio" w:date="2018-10-23T11:24:00Z">
                  <w:rPr>
                    <w:rFonts w:ascii="Calibri" w:hAnsi="Calibri"/>
                    <w:color w:val="000000"/>
                    <w:szCs w:val="22"/>
                  </w:rPr>
                </w:rPrChange>
              </w:rPr>
            </w:pPr>
            <w:r w:rsidRPr="000E1A5F">
              <w:rPr>
                <w:rFonts w:ascii="Calibri" w:hAnsi="Calibri"/>
                <w:color w:val="000000"/>
                <w:szCs w:val="22"/>
                <w:lang w:val="en-GB"/>
                <w:rPrChange w:id="12784" w:author="Dioguardi, Fabio" w:date="2018-10-23T11:24:00Z">
                  <w:rPr>
                    <w:rFonts w:ascii="Calibri" w:hAnsi="Calibri"/>
                    <w:color w:val="000000"/>
                    <w:szCs w:val="22"/>
                  </w:rPr>
                </w:rPrChange>
              </w:rPr>
              <w:t>GFZ1_on</w:t>
            </w:r>
          </w:p>
        </w:tc>
        <w:tc>
          <w:tcPr>
            <w:tcW w:w="2665" w:type="dxa"/>
            <w:tcBorders>
              <w:right w:val="single" w:sz="18" w:space="0" w:color="auto"/>
            </w:tcBorders>
            <w:vAlign w:val="bottom"/>
          </w:tcPr>
          <w:p w14:paraId="4A80E742" w14:textId="23FD73FD" w:rsidR="00F111BF" w:rsidRPr="000E1A5F" w:rsidRDefault="00B009C8" w:rsidP="00F111BF">
            <w:pPr>
              <w:rPr>
                <w:rFonts w:ascii="Calibri" w:hAnsi="Calibri"/>
                <w:color w:val="000000"/>
                <w:szCs w:val="22"/>
                <w:lang w:val="en-GB"/>
                <w:rPrChange w:id="12785" w:author="Dioguardi, Fabio" w:date="2018-10-23T11:24:00Z">
                  <w:rPr>
                    <w:rFonts w:ascii="Calibri" w:hAnsi="Calibri"/>
                    <w:color w:val="000000"/>
                    <w:szCs w:val="22"/>
                  </w:rPr>
                </w:rPrChange>
              </w:rPr>
            </w:pPr>
            <w:r w:rsidRPr="000E1A5F">
              <w:rPr>
                <w:rFonts w:ascii="Calibri" w:hAnsi="Calibri"/>
                <w:color w:val="000000"/>
                <w:szCs w:val="22"/>
                <w:lang w:val="en-GB"/>
                <w:rPrChange w:id="12786" w:author="Dioguardi, Fabio" w:date="2018-10-23T11:24:00Z">
                  <w:rPr>
                    <w:rFonts w:ascii="Calibri" w:hAnsi="Calibri"/>
                    <w:color w:val="000000"/>
                    <w:szCs w:val="22"/>
                  </w:rPr>
                </w:rPrChange>
              </w:rPr>
              <w:t xml:space="preserve">CAM1 </w:t>
            </w:r>
            <w:r w:rsidR="00F111BF" w:rsidRPr="000E1A5F">
              <w:rPr>
                <w:rFonts w:ascii="Calibri" w:hAnsi="Calibri"/>
                <w:color w:val="000000"/>
                <w:szCs w:val="22"/>
                <w:lang w:val="en-GB"/>
                <w:rPrChange w:id="12787"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4E349E8D" w14:textId="02D136C6" w:rsidR="00F111BF" w:rsidRPr="000E1A5F" w:rsidRDefault="00F111BF" w:rsidP="00F111BF">
            <w:pPr>
              <w:jc w:val="center"/>
              <w:rPr>
                <w:rFonts w:asciiTheme="minorHAnsi" w:hAnsiTheme="minorHAnsi"/>
                <w:color w:val="000000"/>
                <w:szCs w:val="22"/>
                <w:lang w:val="en-GB" w:eastAsia="is-IS"/>
                <w:rPrChange w:id="12788" w:author="Dioguardi, Fabio" w:date="2018-10-23T11:24:00Z">
                  <w:rPr>
                    <w:rFonts w:asciiTheme="minorHAnsi" w:hAnsiTheme="minorHAnsi"/>
                    <w:color w:val="000000"/>
                    <w:szCs w:val="22"/>
                    <w:lang w:val="is-IS" w:eastAsia="is-IS"/>
                  </w:rPr>
                </w:rPrChange>
              </w:rPr>
            </w:pPr>
            <w:r w:rsidRPr="000E1A5F">
              <w:rPr>
                <w:rFonts w:asciiTheme="minorHAnsi" w:hAnsiTheme="minorHAnsi"/>
                <w:lang w:val="en-GB"/>
                <w:rPrChange w:id="12789" w:author="Dioguardi, Fabio" w:date="2018-10-23T11:24:00Z">
                  <w:rPr>
                    <w:rFonts w:asciiTheme="minorHAnsi" w:hAnsiTheme="minorHAnsi"/>
                  </w:rPr>
                </w:rPrChange>
              </w:rPr>
              <w:t>87</w:t>
            </w:r>
          </w:p>
        </w:tc>
        <w:tc>
          <w:tcPr>
            <w:tcW w:w="1591" w:type="dxa"/>
          </w:tcPr>
          <w:p w14:paraId="53B35D50" w14:textId="2F2EE907" w:rsidR="00F111BF" w:rsidRPr="000E1A5F" w:rsidRDefault="00F111BF" w:rsidP="00F111BF">
            <w:pPr>
              <w:jc w:val="center"/>
              <w:rPr>
                <w:rFonts w:asciiTheme="minorHAnsi" w:hAnsiTheme="minorHAnsi"/>
                <w:bCs/>
                <w:kern w:val="32"/>
                <w:szCs w:val="22"/>
                <w:lang w:val="en-GB"/>
                <w:rPrChange w:id="12790" w:author="Dioguardi, Fabio" w:date="2018-10-23T11:24:00Z">
                  <w:rPr>
                    <w:rFonts w:asciiTheme="minorHAnsi" w:hAnsiTheme="minorHAnsi"/>
                    <w:bCs/>
                    <w:kern w:val="32"/>
                    <w:szCs w:val="22"/>
                  </w:rPr>
                </w:rPrChange>
              </w:rPr>
            </w:pPr>
            <w:r w:rsidRPr="000E1A5F">
              <w:rPr>
                <w:rFonts w:asciiTheme="minorHAnsi" w:hAnsiTheme="minorHAnsi"/>
                <w:lang w:val="en-GB"/>
                <w:rPrChange w:id="12791" w:author="Dioguardi, Fabio" w:date="2018-10-23T11:24:00Z">
                  <w:rPr>
                    <w:rFonts w:asciiTheme="minorHAnsi" w:hAnsiTheme="minorHAnsi"/>
                  </w:rPr>
                </w:rPrChange>
              </w:rPr>
              <w:t>qfak_Cband3</w:t>
            </w:r>
          </w:p>
        </w:tc>
        <w:tc>
          <w:tcPr>
            <w:tcW w:w="2923" w:type="dxa"/>
          </w:tcPr>
          <w:p w14:paraId="230FBAF4" w14:textId="736B4EFD" w:rsidR="00F111BF" w:rsidRPr="000E1A5F" w:rsidRDefault="00F111BF" w:rsidP="00F111BF">
            <w:pPr>
              <w:rPr>
                <w:rFonts w:asciiTheme="minorHAnsi" w:hAnsiTheme="minorHAnsi"/>
                <w:bCs/>
                <w:kern w:val="32"/>
                <w:szCs w:val="22"/>
                <w:lang w:val="en-GB"/>
                <w:rPrChange w:id="12792" w:author="Dioguardi, Fabio" w:date="2018-10-23T11:24:00Z">
                  <w:rPr>
                    <w:rFonts w:asciiTheme="minorHAnsi" w:hAnsiTheme="minorHAnsi"/>
                    <w:bCs/>
                    <w:kern w:val="32"/>
                    <w:szCs w:val="22"/>
                  </w:rPr>
                </w:rPrChange>
              </w:rPr>
            </w:pPr>
            <w:r w:rsidRPr="000E1A5F">
              <w:rPr>
                <w:rFonts w:asciiTheme="minorHAnsi" w:hAnsiTheme="minorHAnsi"/>
                <w:lang w:val="en-GB"/>
                <w:rPrChange w:id="12793" w:author="Dioguardi, Fabio" w:date="2018-10-23T11:24:00Z">
                  <w:rPr>
                    <w:rFonts w:asciiTheme="minorHAnsi" w:hAnsiTheme="minorHAnsi"/>
                  </w:rPr>
                </w:rPrChange>
              </w:rPr>
              <w:t>quality factor C-band radar 3</w:t>
            </w:r>
          </w:p>
        </w:tc>
      </w:tr>
      <w:tr w:rsidR="00F111BF" w:rsidRPr="000E1A5F" w14:paraId="382E1E9E" w14:textId="77777777" w:rsidTr="003800B1">
        <w:tc>
          <w:tcPr>
            <w:tcW w:w="765" w:type="dxa"/>
            <w:vAlign w:val="center"/>
          </w:tcPr>
          <w:p w14:paraId="37CAF6C6" w14:textId="77777777" w:rsidR="00F111BF" w:rsidRPr="000E1A5F" w:rsidRDefault="00F111BF" w:rsidP="00F111BF">
            <w:pPr>
              <w:jc w:val="center"/>
              <w:rPr>
                <w:rFonts w:ascii="Calibri" w:hAnsi="Calibri"/>
                <w:color w:val="000000"/>
                <w:szCs w:val="22"/>
                <w:lang w:val="en-GB"/>
                <w:rPrChange w:id="12794" w:author="Dioguardi, Fabio" w:date="2018-10-23T11:24:00Z">
                  <w:rPr>
                    <w:rFonts w:ascii="Calibri" w:hAnsi="Calibri"/>
                    <w:color w:val="000000"/>
                    <w:szCs w:val="22"/>
                  </w:rPr>
                </w:rPrChange>
              </w:rPr>
            </w:pPr>
            <w:r w:rsidRPr="000E1A5F">
              <w:rPr>
                <w:rFonts w:ascii="Calibri" w:hAnsi="Calibri"/>
                <w:color w:val="000000"/>
                <w:szCs w:val="22"/>
                <w:lang w:val="en-GB"/>
                <w:rPrChange w:id="12795" w:author="Dioguardi, Fabio" w:date="2018-10-23T11:24:00Z">
                  <w:rPr>
                    <w:rFonts w:ascii="Calibri" w:hAnsi="Calibri"/>
                    <w:color w:val="000000"/>
                    <w:szCs w:val="22"/>
                  </w:rPr>
                </w:rPrChange>
              </w:rPr>
              <w:t>42</w:t>
            </w:r>
          </w:p>
        </w:tc>
        <w:tc>
          <w:tcPr>
            <w:tcW w:w="1414" w:type="dxa"/>
            <w:vAlign w:val="bottom"/>
          </w:tcPr>
          <w:p w14:paraId="0069EC51" w14:textId="77777777" w:rsidR="00F111BF" w:rsidRPr="000E1A5F" w:rsidRDefault="00F111BF" w:rsidP="00F111BF">
            <w:pPr>
              <w:rPr>
                <w:rFonts w:ascii="Calibri" w:hAnsi="Calibri"/>
                <w:color w:val="000000"/>
                <w:szCs w:val="22"/>
                <w:lang w:val="en-GB"/>
                <w:rPrChange w:id="12796" w:author="Dioguardi, Fabio" w:date="2018-10-23T11:24:00Z">
                  <w:rPr>
                    <w:rFonts w:ascii="Calibri" w:hAnsi="Calibri"/>
                    <w:color w:val="000000"/>
                    <w:szCs w:val="22"/>
                  </w:rPr>
                </w:rPrChange>
              </w:rPr>
            </w:pPr>
            <w:r w:rsidRPr="000E1A5F">
              <w:rPr>
                <w:rFonts w:ascii="Calibri" w:hAnsi="Calibri"/>
                <w:color w:val="000000"/>
                <w:szCs w:val="22"/>
                <w:lang w:val="en-GB"/>
                <w:rPrChange w:id="12797" w:author="Dioguardi, Fabio" w:date="2018-10-23T11:24:00Z">
                  <w:rPr>
                    <w:rFonts w:ascii="Calibri" w:hAnsi="Calibri"/>
                    <w:color w:val="000000"/>
                    <w:szCs w:val="22"/>
                  </w:rPr>
                </w:rPrChange>
              </w:rPr>
              <w:t>GFZ2_on</w:t>
            </w:r>
          </w:p>
        </w:tc>
        <w:tc>
          <w:tcPr>
            <w:tcW w:w="2665" w:type="dxa"/>
            <w:tcBorders>
              <w:right w:val="single" w:sz="18" w:space="0" w:color="auto"/>
            </w:tcBorders>
            <w:vAlign w:val="bottom"/>
          </w:tcPr>
          <w:p w14:paraId="7A9B7F7E" w14:textId="4D5785F4" w:rsidR="00F111BF" w:rsidRPr="000E1A5F" w:rsidRDefault="00B009C8" w:rsidP="00F111BF">
            <w:pPr>
              <w:rPr>
                <w:rFonts w:ascii="Calibri" w:hAnsi="Calibri"/>
                <w:color w:val="000000"/>
                <w:szCs w:val="22"/>
                <w:lang w:val="en-GB"/>
                <w:rPrChange w:id="12798" w:author="Dioguardi, Fabio" w:date="2018-10-23T11:24:00Z">
                  <w:rPr>
                    <w:rFonts w:ascii="Calibri" w:hAnsi="Calibri"/>
                    <w:color w:val="000000"/>
                    <w:szCs w:val="22"/>
                  </w:rPr>
                </w:rPrChange>
              </w:rPr>
            </w:pPr>
            <w:r w:rsidRPr="000E1A5F">
              <w:rPr>
                <w:rFonts w:ascii="Calibri" w:hAnsi="Calibri"/>
                <w:color w:val="000000"/>
                <w:szCs w:val="22"/>
                <w:lang w:val="en-GB"/>
                <w:rPrChange w:id="12799" w:author="Dioguardi, Fabio" w:date="2018-10-23T11:24:00Z">
                  <w:rPr>
                    <w:rFonts w:ascii="Calibri" w:hAnsi="Calibri"/>
                    <w:color w:val="000000"/>
                    <w:szCs w:val="22"/>
                  </w:rPr>
                </w:rPrChange>
              </w:rPr>
              <w:t xml:space="preserve">CAM2 </w:t>
            </w:r>
            <w:r w:rsidR="00F111BF" w:rsidRPr="000E1A5F">
              <w:rPr>
                <w:rFonts w:ascii="Calibri" w:hAnsi="Calibri"/>
                <w:color w:val="000000"/>
                <w:szCs w:val="22"/>
                <w:lang w:val="en-GB"/>
                <w:rPrChange w:id="12800"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3A76FB16" w14:textId="0096E047" w:rsidR="00F111BF" w:rsidRPr="000E1A5F" w:rsidRDefault="00F111BF" w:rsidP="00F111BF">
            <w:pPr>
              <w:jc w:val="center"/>
              <w:rPr>
                <w:rFonts w:asciiTheme="minorHAnsi" w:hAnsiTheme="minorHAnsi"/>
                <w:color w:val="000000"/>
                <w:szCs w:val="22"/>
                <w:lang w:val="en-GB"/>
                <w:rPrChange w:id="12801" w:author="Dioguardi, Fabio" w:date="2018-10-23T11:24:00Z">
                  <w:rPr>
                    <w:rFonts w:asciiTheme="minorHAnsi" w:hAnsiTheme="minorHAnsi"/>
                    <w:color w:val="000000"/>
                    <w:szCs w:val="22"/>
                  </w:rPr>
                </w:rPrChange>
              </w:rPr>
            </w:pPr>
            <w:r w:rsidRPr="000E1A5F">
              <w:rPr>
                <w:rFonts w:asciiTheme="minorHAnsi" w:hAnsiTheme="minorHAnsi"/>
                <w:lang w:val="en-GB"/>
                <w:rPrChange w:id="12802" w:author="Dioguardi, Fabio" w:date="2018-10-23T11:24:00Z">
                  <w:rPr>
                    <w:rFonts w:asciiTheme="minorHAnsi" w:hAnsiTheme="minorHAnsi"/>
                  </w:rPr>
                </w:rPrChange>
              </w:rPr>
              <w:t>88</w:t>
            </w:r>
          </w:p>
        </w:tc>
        <w:tc>
          <w:tcPr>
            <w:tcW w:w="1591" w:type="dxa"/>
          </w:tcPr>
          <w:p w14:paraId="018B5C07" w14:textId="3726AFC7" w:rsidR="00F111BF" w:rsidRPr="000E1A5F" w:rsidRDefault="00F111BF" w:rsidP="00F111BF">
            <w:pPr>
              <w:jc w:val="center"/>
              <w:rPr>
                <w:rFonts w:asciiTheme="minorHAnsi" w:hAnsiTheme="minorHAnsi"/>
                <w:bCs/>
                <w:kern w:val="32"/>
                <w:szCs w:val="22"/>
                <w:lang w:val="en-GB"/>
                <w:rPrChange w:id="12803" w:author="Dioguardi, Fabio" w:date="2018-10-23T11:24:00Z">
                  <w:rPr>
                    <w:rFonts w:asciiTheme="minorHAnsi" w:hAnsiTheme="minorHAnsi"/>
                    <w:bCs/>
                    <w:kern w:val="32"/>
                    <w:szCs w:val="22"/>
                  </w:rPr>
                </w:rPrChange>
              </w:rPr>
            </w:pPr>
            <w:r w:rsidRPr="000E1A5F">
              <w:rPr>
                <w:rFonts w:asciiTheme="minorHAnsi" w:hAnsiTheme="minorHAnsi"/>
                <w:lang w:val="en-GB"/>
                <w:rPrChange w:id="12804" w:author="Dioguardi, Fabio" w:date="2018-10-23T11:24:00Z">
                  <w:rPr>
                    <w:rFonts w:asciiTheme="minorHAnsi" w:hAnsiTheme="minorHAnsi"/>
                  </w:rPr>
                </w:rPrChange>
              </w:rPr>
              <w:t>qfak_Cband4</w:t>
            </w:r>
          </w:p>
        </w:tc>
        <w:tc>
          <w:tcPr>
            <w:tcW w:w="2923" w:type="dxa"/>
          </w:tcPr>
          <w:p w14:paraId="5A5634A2" w14:textId="4415440D" w:rsidR="00F111BF" w:rsidRPr="000E1A5F" w:rsidRDefault="00F111BF" w:rsidP="00F111BF">
            <w:pPr>
              <w:jc w:val="center"/>
              <w:rPr>
                <w:rFonts w:asciiTheme="minorHAnsi" w:hAnsiTheme="minorHAnsi"/>
                <w:bCs/>
                <w:kern w:val="32"/>
                <w:szCs w:val="22"/>
                <w:lang w:val="en-GB"/>
                <w:rPrChange w:id="12805" w:author="Dioguardi, Fabio" w:date="2018-10-23T11:24:00Z">
                  <w:rPr>
                    <w:rFonts w:asciiTheme="minorHAnsi" w:hAnsiTheme="minorHAnsi"/>
                    <w:bCs/>
                    <w:kern w:val="32"/>
                    <w:szCs w:val="22"/>
                  </w:rPr>
                </w:rPrChange>
              </w:rPr>
            </w:pPr>
            <w:r w:rsidRPr="000E1A5F">
              <w:rPr>
                <w:rFonts w:asciiTheme="minorHAnsi" w:hAnsiTheme="minorHAnsi"/>
                <w:lang w:val="en-GB"/>
                <w:rPrChange w:id="12806" w:author="Dioguardi, Fabio" w:date="2018-10-23T11:24:00Z">
                  <w:rPr>
                    <w:rFonts w:asciiTheme="minorHAnsi" w:hAnsiTheme="minorHAnsi"/>
                  </w:rPr>
                </w:rPrChange>
              </w:rPr>
              <w:t>quality factor C-band radar 4</w:t>
            </w:r>
          </w:p>
        </w:tc>
      </w:tr>
      <w:tr w:rsidR="00F111BF" w:rsidRPr="000E1A5F" w14:paraId="6091CDE5" w14:textId="77777777" w:rsidTr="003800B1">
        <w:tc>
          <w:tcPr>
            <w:tcW w:w="765" w:type="dxa"/>
            <w:vAlign w:val="center"/>
          </w:tcPr>
          <w:p w14:paraId="5C596AB0" w14:textId="77777777" w:rsidR="00F111BF" w:rsidRPr="000E1A5F" w:rsidRDefault="00F111BF" w:rsidP="00F111BF">
            <w:pPr>
              <w:jc w:val="center"/>
              <w:rPr>
                <w:rFonts w:ascii="Calibri" w:hAnsi="Calibri"/>
                <w:color w:val="000000"/>
                <w:szCs w:val="22"/>
                <w:lang w:val="en-GB" w:eastAsia="is-IS"/>
                <w:rPrChange w:id="12807" w:author="Dioguardi, Fabio" w:date="2018-10-23T11:24:00Z">
                  <w:rPr>
                    <w:rFonts w:ascii="Calibri" w:hAnsi="Calibri"/>
                    <w:color w:val="000000"/>
                    <w:szCs w:val="22"/>
                    <w:lang w:val="is-IS" w:eastAsia="is-IS"/>
                  </w:rPr>
                </w:rPrChange>
              </w:rPr>
            </w:pPr>
            <w:r w:rsidRPr="000E1A5F">
              <w:rPr>
                <w:rFonts w:ascii="Calibri" w:hAnsi="Calibri"/>
                <w:color w:val="000000"/>
                <w:szCs w:val="22"/>
                <w:lang w:val="en-GB"/>
                <w:rPrChange w:id="12808" w:author="Dioguardi, Fabio" w:date="2018-10-23T11:24:00Z">
                  <w:rPr>
                    <w:rFonts w:ascii="Calibri" w:hAnsi="Calibri"/>
                    <w:color w:val="000000"/>
                    <w:szCs w:val="22"/>
                  </w:rPr>
                </w:rPrChange>
              </w:rPr>
              <w:t>43</w:t>
            </w:r>
          </w:p>
        </w:tc>
        <w:tc>
          <w:tcPr>
            <w:tcW w:w="1414" w:type="dxa"/>
            <w:vAlign w:val="bottom"/>
          </w:tcPr>
          <w:p w14:paraId="6D5ED33A" w14:textId="77777777" w:rsidR="00F111BF" w:rsidRPr="000E1A5F" w:rsidRDefault="00F111BF" w:rsidP="00F111BF">
            <w:pPr>
              <w:rPr>
                <w:rFonts w:ascii="Calibri" w:hAnsi="Calibri"/>
                <w:color w:val="000000"/>
                <w:szCs w:val="22"/>
                <w:lang w:val="en-GB"/>
                <w:rPrChange w:id="12809" w:author="Dioguardi, Fabio" w:date="2018-10-23T11:24:00Z">
                  <w:rPr>
                    <w:rFonts w:ascii="Calibri" w:hAnsi="Calibri"/>
                    <w:color w:val="000000"/>
                    <w:szCs w:val="22"/>
                  </w:rPr>
                </w:rPrChange>
              </w:rPr>
            </w:pPr>
            <w:r w:rsidRPr="000E1A5F">
              <w:rPr>
                <w:rFonts w:ascii="Calibri" w:hAnsi="Calibri"/>
                <w:color w:val="000000"/>
                <w:szCs w:val="22"/>
                <w:lang w:val="en-GB"/>
                <w:rPrChange w:id="12810" w:author="Dioguardi, Fabio" w:date="2018-10-23T11:24:00Z">
                  <w:rPr>
                    <w:rFonts w:ascii="Calibri" w:hAnsi="Calibri"/>
                    <w:color w:val="000000"/>
                    <w:szCs w:val="22"/>
                  </w:rPr>
                </w:rPrChange>
              </w:rPr>
              <w:t>GFZ3_on</w:t>
            </w:r>
          </w:p>
        </w:tc>
        <w:tc>
          <w:tcPr>
            <w:tcW w:w="2665" w:type="dxa"/>
            <w:tcBorders>
              <w:right w:val="single" w:sz="18" w:space="0" w:color="auto"/>
            </w:tcBorders>
            <w:vAlign w:val="bottom"/>
          </w:tcPr>
          <w:p w14:paraId="69DA4A7C" w14:textId="31BAC1B3" w:rsidR="00F111BF" w:rsidRPr="000E1A5F" w:rsidRDefault="00B009C8" w:rsidP="00F111BF">
            <w:pPr>
              <w:rPr>
                <w:rFonts w:ascii="Calibri" w:hAnsi="Calibri"/>
                <w:color w:val="000000"/>
                <w:szCs w:val="22"/>
                <w:lang w:val="en-GB"/>
                <w:rPrChange w:id="12811" w:author="Dioguardi, Fabio" w:date="2018-10-23T11:24:00Z">
                  <w:rPr>
                    <w:rFonts w:ascii="Calibri" w:hAnsi="Calibri"/>
                    <w:color w:val="000000"/>
                    <w:szCs w:val="22"/>
                  </w:rPr>
                </w:rPrChange>
              </w:rPr>
            </w:pPr>
            <w:r w:rsidRPr="000E1A5F">
              <w:rPr>
                <w:rFonts w:ascii="Calibri" w:hAnsi="Calibri"/>
                <w:color w:val="000000"/>
                <w:szCs w:val="22"/>
                <w:lang w:val="en-GB"/>
                <w:rPrChange w:id="12812" w:author="Dioguardi, Fabio" w:date="2018-10-23T11:24:00Z">
                  <w:rPr>
                    <w:rFonts w:ascii="Calibri" w:hAnsi="Calibri"/>
                    <w:color w:val="000000"/>
                    <w:szCs w:val="22"/>
                  </w:rPr>
                </w:rPrChange>
              </w:rPr>
              <w:t xml:space="preserve">CAM3 </w:t>
            </w:r>
            <w:r w:rsidR="00F111BF" w:rsidRPr="000E1A5F">
              <w:rPr>
                <w:rFonts w:ascii="Calibri" w:hAnsi="Calibri"/>
                <w:color w:val="000000"/>
                <w:szCs w:val="22"/>
                <w:lang w:val="en-GB"/>
                <w:rPrChange w:id="12813" w:author="Dioguardi, Fabio" w:date="2018-10-23T11:24:00Z">
                  <w:rPr>
                    <w:rFonts w:ascii="Calibri" w:hAnsi="Calibri"/>
                    <w:color w:val="000000"/>
                    <w:szCs w:val="22"/>
                  </w:rPr>
                </w:rPrChange>
              </w:rPr>
              <w:t>data stream on/off</w:t>
            </w:r>
          </w:p>
        </w:tc>
        <w:tc>
          <w:tcPr>
            <w:tcW w:w="707" w:type="dxa"/>
            <w:tcBorders>
              <w:left w:val="single" w:sz="18" w:space="0" w:color="auto"/>
            </w:tcBorders>
          </w:tcPr>
          <w:p w14:paraId="76685EF8" w14:textId="3A821173" w:rsidR="00F111BF" w:rsidRPr="000E1A5F" w:rsidRDefault="00F111BF" w:rsidP="00F111BF">
            <w:pPr>
              <w:jc w:val="center"/>
              <w:rPr>
                <w:rFonts w:asciiTheme="minorHAnsi" w:hAnsiTheme="minorHAnsi"/>
                <w:color w:val="000000"/>
                <w:szCs w:val="22"/>
                <w:lang w:val="en-GB"/>
                <w:rPrChange w:id="12814" w:author="Dioguardi, Fabio" w:date="2018-10-23T11:24:00Z">
                  <w:rPr>
                    <w:rFonts w:asciiTheme="minorHAnsi" w:hAnsiTheme="minorHAnsi"/>
                    <w:color w:val="000000"/>
                    <w:szCs w:val="22"/>
                  </w:rPr>
                </w:rPrChange>
              </w:rPr>
            </w:pPr>
            <w:r w:rsidRPr="000E1A5F">
              <w:rPr>
                <w:rFonts w:asciiTheme="minorHAnsi" w:hAnsiTheme="minorHAnsi"/>
                <w:lang w:val="en-GB"/>
                <w:rPrChange w:id="12815" w:author="Dioguardi, Fabio" w:date="2018-10-23T11:24:00Z">
                  <w:rPr>
                    <w:rFonts w:asciiTheme="minorHAnsi" w:hAnsiTheme="minorHAnsi"/>
                  </w:rPr>
                </w:rPrChange>
              </w:rPr>
              <w:t>89</w:t>
            </w:r>
          </w:p>
        </w:tc>
        <w:tc>
          <w:tcPr>
            <w:tcW w:w="1591" w:type="dxa"/>
          </w:tcPr>
          <w:p w14:paraId="1D104DD3" w14:textId="2AE42FE3" w:rsidR="00F111BF" w:rsidRPr="000E1A5F" w:rsidRDefault="00F111BF" w:rsidP="00F111BF">
            <w:pPr>
              <w:jc w:val="center"/>
              <w:rPr>
                <w:rFonts w:asciiTheme="minorHAnsi" w:hAnsiTheme="minorHAnsi"/>
                <w:bCs/>
                <w:kern w:val="32"/>
                <w:szCs w:val="22"/>
                <w:lang w:val="en-GB"/>
                <w:rPrChange w:id="12816" w:author="Dioguardi, Fabio" w:date="2018-10-23T11:24:00Z">
                  <w:rPr>
                    <w:rFonts w:asciiTheme="minorHAnsi" w:hAnsiTheme="minorHAnsi"/>
                    <w:bCs/>
                    <w:kern w:val="32"/>
                    <w:szCs w:val="22"/>
                  </w:rPr>
                </w:rPrChange>
              </w:rPr>
            </w:pPr>
            <w:r w:rsidRPr="000E1A5F">
              <w:rPr>
                <w:rFonts w:asciiTheme="minorHAnsi" w:hAnsiTheme="minorHAnsi"/>
                <w:lang w:val="en-GB"/>
                <w:rPrChange w:id="12817" w:author="Dioguardi, Fabio" w:date="2018-10-23T11:24:00Z">
                  <w:rPr>
                    <w:rFonts w:asciiTheme="minorHAnsi" w:hAnsiTheme="minorHAnsi"/>
                  </w:rPr>
                </w:rPrChange>
              </w:rPr>
              <w:t>qfak_Cband5</w:t>
            </w:r>
          </w:p>
        </w:tc>
        <w:tc>
          <w:tcPr>
            <w:tcW w:w="2923" w:type="dxa"/>
          </w:tcPr>
          <w:p w14:paraId="158669B4" w14:textId="542ACD7E" w:rsidR="00F111BF" w:rsidRPr="000E1A5F" w:rsidRDefault="00F111BF" w:rsidP="00F111BF">
            <w:pPr>
              <w:jc w:val="center"/>
              <w:rPr>
                <w:rFonts w:asciiTheme="minorHAnsi" w:hAnsiTheme="minorHAnsi"/>
                <w:bCs/>
                <w:kern w:val="32"/>
                <w:szCs w:val="22"/>
                <w:lang w:val="en-GB"/>
                <w:rPrChange w:id="12818" w:author="Dioguardi, Fabio" w:date="2018-10-23T11:24:00Z">
                  <w:rPr>
                    <w:rFonts w:asciiTheme="minorHAnsi" w:hAnsiTheme="minorHAnsi"/>
                    <w:bCs/>
                    <w:kern w:val="32"/>
                    <w:szCs w:val="22"/>
                  </w:rPr>
                </w:rPrChange>
              </w:rPr>
            </w:pPr>
            <w:r w:rsidRPr="000E1A5F">
              <w:rPr>
                <w:rFonts w:asciiTheme="minorHAnsi" w:hAnsiTheme="minorHAnsi"/>
                <w:lang w:val="en-GB"/>
                <w:rPrChange w:id="12819" w:author="Dioguardi, Fabio" w:date="2018-10-23T11:24:00Z">
                  <w:rPr>
                    <w:rFonts w:asciiTheme="minorHAnsi" w:hAnsiTheme="minorHAnsi"/>
                  </w:rPr>
                </w:rPrChange>
              </w:rPr>
              <w:t>quality factor C-band radar 5</w:t>
            </w:r>
          </w:p>
        </w:tc>
      </w:tr>
      <w:tr w:rsidR="00F111BF" w:rsidRPr="000E1A5F" w14:paraId="33268232" w14:textId="77777777" w:rsidTr="003800B1">
        <w:tc>
          <w:tcPr>
            <w:tcW w:w="765" w:type="dxa"/>
            <w:vAlign w:val="center"/>
          </w:tcPr>
          <w:p w14:paraId="4ADC6EE4" w14:textId="046287C3" w:rsidR="00F111BF" w:rsidRPr="000E1A5F" w:rsidRDefault="00F111BF" w:rsidP="00F111BF">
            <w:pPr>
              <w:jc w:val="center"/>
              <w:rPr>
                <w:rFonts w:ascii="Calibri" w:hAnsi="Calibri"/>
                <w:color w:val="000000"/>
                <w:szCs w:val="22"/>
                <w:lang w:val="en-GB"/>
                <w:rPrChange w:id="12820" w:author="Dioguardi, Fabio" w:date="2018-10-23T11:24:00Z">
                  <w:rPr>
                    <w:rFonts w:ascii="Calibri" w:hAnsi="Calibri"/>
                    <w:color w:val="000000"/>
                    <w:szCs w:val="22"/>
                  </w:rPr>
                </w:rPrChange>
              </w:rPr>
            </w:pPr>
            <w:r w:rsidRPr="000E1A5F">
              <w:rPr>
                <w:rFonts w:ascii="Calibri" w:hAnsi="Calibri"/>
                <w:color w:val="000000"/>
                <w:szCs w:val="22"/>
                <w:lang w:val="en-GB"/>
                <w:rPrChange w:id="12821" w:author="Dioguardi, Fabio" w:date="2018-10-23T11:24:00Z">
                  <w:rPr>
                    <w:rFonts w:ascii="Calibri" w:hAnsi="Calibri"/>
                    <w:color w:val="000000"/>
                    <w:szCs w:val="22"/>
                  </w:rPr>
                </w:rPrChange>
              </w:rPr>
              <w:t>44</w:t>
            </w:r>
          </w:p>
        </w:tc>
        <w:tc>
          <w:tcPr>
            <w:tcW w:w="1414" w:type="dxa"/>
            <w:vAlign w:val="bottom"/>
          </w:tcPr>
          <w:p w14:paraId="0596FD98" w14:textId="52FEFD89" w:rsidR="00F111BF" w:rsidRPr="000E1A5F" w:rsidRDefault="00F111BF" w:rsidP="00F111BF">
            <w:pPr>
              <w:rPr>
                <w:rFonts w:ascii="Calibri" w:hAnsi="Calibri"/>
                <w:color w:val="000000"/>
                <w:szCs w:val="22"/>
                <w:lang w:val="en-GB"/>
                <w:rPrChange w:id="12822" w:author="Dioguardi, Fabio" w:date="2018-10-23T11:24:00Z">
                  <w:rPr>
                    <w:rFonts w:ascii="Calibri" w:hAnsi="Calibri"/>
                    <w:color w:val="000000"/>
                    <w:szCs w:val="22"/>
                  </w:rPr>
                </w:rPrChange>
              </w:rPr>
            </w:pPr>
            <w:r w:rsidRPr="000E1A5F">
              <w:rPr>
                <w:rFonts w:ascii="Calibri" w:hAnsi="Calibri"/>
                <w:color w:val="000000"/>
                <w:szCs w:val="22"/>
                <w:lang w:val="en-GB"/>
                <w:rPrChange w:id="12823" w:author="Dioguardi, Fabio" w:date="2018-10-23T11:24:00Z">
                  <w:rPr>
                    <w:rFonts w:ascii="Calibri" w:hAnsi="Calibri"/>
                    <w:color w:val="000000"/>
                    <w:szCs w:val="22"/>
                  </w:rPr>
                </w:rPrChange>
              </w:rPr>
              <w:t>analysis</w:t>
            </w:r>
          </w:p>
        </w:tc>
        <w:tc>
          <w:tcPr>
            <w:tcW w:w="2665" w:type="dxa"/>
            <w:tcBorders>
              <w:right w:val="single" w:sz="18" w:space="0" w:color="auto"/>
            </w:tcBorders>
            <w:vAlign w:val="bottom"/>
          </w:tcPr>
          <w:p w14:paraId="0C8B6A37" w14:textId="1B51455E" w:rsidR="00F111BF" w:rsidRPr="000E1A5F" w:rsidRDefault="00F111BF" w:rsidP="00F111BF">
            <w:pPr>
              <w:rPr>
                <w:rFonts w:ascii="Calibri" w:hAnsi="Calibri"/>
                <w:color w:val="000000"/>
                <w:szCs w:val="22"/>
                <w:lang w:val="en-GB"/>
                <w:rPrChange w:id="12824" w:author="Dioguardi, Fabio" w:date="2018-10-23T11:24:00Z">
                  <w:rPr>
                    <w:rFonts w:ascii="Calibri" w:hAnsi="Calibri"/>
                    <w:color w:val="000000"/>
                    <w:szCs w:val="22"/>
                  </w:rPr>
                </w:rPrChange>
              </w:rPr>
            </w:pPr>
            <w:r w:rsidRPr="000E1A5F">
              <w:rPr>
                <w:rFonts w:ascii="Calibri" w:hAnsi="Calibri"/>
                <w:color w:val="000000"/>
                <w:szCs w:val="22"/>
                <w:lang w:val="en-GB"/>
                <w:rPrChange w:id="12825" w:author="Dioguardi, Fabio" w:date="2018-10-23T11:24:00Z">
                  <w:rPr>
                    <w:rFonts w:ascii="Calibri" w:hAnsi="Calibri"/>
                    <w:color w:val="000000"/>
                    <w:szCs w:val="22"/>
                  </w:rPr>
                </w:rPrChange>
              </w:rPr>
              <w:t>Analysis mode on/off</w:t>
            </w:r>
          </w:p>
        </w:tc>
        <w:tc>
          <w:tcPr>
            <w:tcW w:w="707" w:type="dxa"/>
            <w:tcBorders>
              <w:left w:val="single" w:sz="18" w:space="0" w:color="auto"/>
            </w:tcBorders>
          </w:tcPr>
          <w:p w14:paraId="5B768A15" w14:textId="215A1844" w:rsidR="00F111BF" w:rsidRPr="000E1A5F" w:rsidRDefault="00F111BF" w:rsidP="00F111BF">
            <w:pPr>
              <w:jc w:val="center"/>
              <w:rPr>
                <w:rFonts w:asciiTheme="minorHAnsi" w:hAnsiTheme="minorHAnsi"/>
                <w:color w:val="000000"/>
                <w:szCs w:val="22"/>
                <w:lang w:val="en-GB"/>
                <w:rPrChange w:id="12826" w:author="Dioguardi, Fabio" w:date="2018-10-23T11:24:00Z">
                  <w:rPr>
                    <w:rFonts w:asciiTheme="minorHAnsi" w:hAnsiTheme="minorHAnsi"/>
                    <w:color w:val="000000"/>
                    <w:szCs w:val="22"/>
                  </w:rPr>
                </w:rPrChange>
              </w:rPr>
            </w:pPr>
            <w:r w:rsidRPr="000E1A5F">
              <w:rPr>
                <w:rFonts w:asciiTheme="minorHAnsi" w:hAnsiTheme="minorHAnsi"/>
                <w:lang w:val="en-GB"/>
                <w:rPrChange w:id="12827" w:author="Dioguardi, Fabio" w:date="2018-10-23T11:24:00Z">
                  <w:rPr>
                    <w:rFonts w:asciiTheme="minorHAnsi" w:hAnsiTheme="minorHAnsi"/>
                  </w:rPr>
                </w:rPrChange>
              </w:rPr>
              <w:t>90</w:t>
            </w:r>
          </w:p>
        </w:tc>
        <w:tc>
          <w:tcPr>
            <w:tcW w:w="1591" w:type="dxa"/>
          </w:tcPr>
          <w:p w14:paraId="6D9C3A1E" w14:textId="1861A5FF" w:rsidR="00F111BF" w:rsidRPr="000E1A5F" w:rsidRDefault="00F111BF" w:rsidP="00F111BF">
            <w:pPr>
              <w:jc w:val="center"/>
              <w:rPr>
                <w:rFonts w:asciiTheme="minorHAnsi" w:hAnsiTheme="minorHAnsi"/>
                <w:bCs/>
                <w:kern w:val="32"/>
                <w:szCs w:val="22"/>
                <w:lang w:val="en-GB"/>
                <w:rPrChange w:id="12828" w:author="Dioguardi, Fabio" w:date="2018-10-23T11:24:00Z">
                  <w:rPr>
                    <w:rFonts w:asciiTheme="minorHAnsi" w:hAnsiTheme="minorHAnsi"/>
                    <w:bCs/>
                    <w:kern w:val="32"/>
                    <w:szCs w:val="22"/>
                  </w:rPr>
                </w:rPrChange>
              </w:rPr>
            </w:pPr>
            <w:r w:rsidRPr="000E1A5F">
              <w:rPr>
                <w:rFonts w:asciiTheme="minorHAnsi" w:hAnsiTheme="minorHAnsi"/>
                <w:lang w:val="en-GB"/>
                <w:rPrChange w:id="12829" w:author="Dioguardi, Fabio" w:date="2018-10-23T11:24:00Z">
                  <w:rPr>
                    <w:rFonts w:asciiTheme="minorHAnsi" w:hAnsiTheme="minorHAnsi"/>
                  </w:rPr>
                </w:rPrChange>
              </w:rPr>
              <w:t>qfak_Cband6</w:t>
            </w:r>
          </w:p>
        </w:tc>
        <w:tc>
          <w:tcPr>
            <w:tcW w:w="2923" w:type="dxa"/>
          </w:tcPr>
          <w:p w14:paraId="1D6E7FB8" w14:textId="5D793B38" w:rsidR="00F111BF" w:rsidRPr="000E1A5F" w:rsidRDefault="00F111BF" w:rsidP="00F111BF">
            <w:pPr>
              <w:jc w:val="center"/>
              <w:rPr>
                <w:rFonts w:asciiTheme="minorHAnsi" w:hAnsiTheme="minorHAnsi"/>
                <w:bCs/>
                <w:kern w:val="32"/>
                <w:szCs w:val="22"/>
                <w:lang w:val="en-GB"/>
                <w:rPrChange w:id="12830" w:author="Dioguardi, Fabio" w:date="2018-10-23T11:24:00Z">
                  <w:rPr>
                    <w:rFonts w:asciiTheme="minorHAnsi" w:hAnsiTheme="minorHAnsi"/>
                    <w:bCs/>
                    <w:kern w:val="32"/>
                    <w:szCs w:val="22"/>
                  </w:rPr>
                </w:rPrChange>
              </w:rPr>
            </w:pPr>
            <w:r w:rsidRPr="000E1A5F">
              <w:rPr>
                <w:rFonts w:asciiTheme="minorHAnsi" w:hAnsiTheme="minorHAnsi"/>
                <w:lang w:val="en-GB"/>
                <w:rPrChange w:id="12831" w:author="Dioguardi, Fabio" w:date="2018-10-23T11:24:00Z">
                  <w:rPr>
                    <w:rFonts w:asciiTheme="minorHAnsi" w:hAnsiTheme="minorHAnsi"/>
                  </w:rPr>
                </w:rPrChange>
              </w:rPr>
              <w:t>quality factor C-band radar 6</w:t>
            </w:r>
          </w:p>
        </w:tc>
      </w:tr>
      <w:tr w:rsidR="00F111BF" w:rsidRPr="000E1A5F" w14:paraId="73F25A9C" w14:textId="77777777" w:rsidTr="003800B1">
        <w:tc>
          <w:tcPr>
            <w:tcW w:w="765" w:type="dxa"/>
            <w:vAlign w:val="center"/>
          </w:tcPr>
          <w:p w14:paraId="40C9DA2F" w14:textId="17DEDD66" w:rsidR="00F111BF" w:rsidRPr="000E1A5F" w:rsidRDefault="00F111BF" w:rsidP="00F111BF">
            <w:pPr>
              <w:jc w:val="center"/>
              <w:rPr>
                <w:rFonts w:ascii="Calibri" w:hAnsi="Calibri"/>
                <w:color w:val="000000"/>
                <w:szCs w:val="22"/>
                <w:lang w:val="en-GB"/>
                <w:rPrChange w:id="12832" w:author="Dioguardi, Fabio" w:date="2018-10-23T11:24:00Z">
                  <w:rPr>
                    <w:rFonts w:ascii="Calibri" w:hAnsi="Calibri"/>
                    <w:color w:val="000000"/>
                    <w:szCs w:val="22"/>
                  </w:rPr>
                </w:rPrChange>
              </w:rPr>
            </w:pPr>
            <w:r w:rsidRPr="000E1A5F">
              <w:rPr>
                <w:rFonts w:ascii="Calibri" w:hAnsi="Calibri"/>
                <w:color w:val="000000"/>
                <w:szCs w:val="22"/>
                <w:lang w:val="en-GB"/>
                <w:rPrChange w:id="12833" w:author="Dioguardi, Fabio" w:date="2018-10-23T11:24:00Z">
                  <w:rPr>
                    <w:rFonts w:ascii="Calibri" w:hAnsi="Calibri"/>
                    <w:color w:val="000000"/>
                    <w:szCs w:val="22"/>
                  </w:rPr>
                </w:rPrChange>
              </w:rPr>
              <w:t>45</w:t>
            </w:r>
          </w:p>
        </w:tc>
        <w:tc>
          <w:tcPr>
            <w:tcW w:w="1414" w:type="dxa"/>
            <w:vAlign w:val="bottom"/>
          </w:tcPr>
          <w:p w14:paraId="1AC41BA3" w14:textId="5BE05903" w:rsidR="00F111BF" w:rsidRPr="000E1A5F" w:rsidRDefault="00F111BF" w:rsidP="00F111BF">
            <w:pPr>
              <w:rPr>
                <w:rFonts w:ascii="Calibri" w:hAnsi="Calibri"/>
                <w:color w:val="000000"/>
                <w:szCs w:val="22"/>
                <w:lang w:val="en-GB"/>
                <w:rPrChange w:id="12834"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2835" w:author="Dioguardi, Fabio" w:date="2018-10-23T11:24:00Z">
                  <w:rPr>
                    <w:rFonts w:ascii="Calibri" w:hAnsi="Calibri"/>
                    <w:color w:val="000000"/>
                    <w:szCs w:val="22"/>
                  </w:rPr>
                </w:rPrChange>
              </w:rPr>
              <w:t>timebase</w:t>
            </w:r>
            <w:proofErr w:type="spellEnd"/>
          </w:p>
        </w:tc>
        <w:tc>
          <w:tcPr>
            <w:tcW w:w="2665" w:type="dxa"/>
            <w:tcBorders>
              <w:right w:val="single" w:sz="18" w:space="0" w:color="auto"/>
            </w:tcBorders>
            <w:vAlign w:val="bottom"/>
          </w:tcPr>
          <w:p w14:paraId="7064F888" w14:textId="48C3A274" w:rsidR="00F111BF" w:rsidRPr="000E1A5F" w:rsidRDefault="00F111BF" w:rsidP="00F111BF">
            <w:pPr>
              <w:rPr>
                <w:rFonts w:ascii="Calibri" w:hAnsi="Calibri"/>
                <w:color w:val="000000"/>
                <w:szCs w:val="22"/>
                <w:lang w:val="en-GB"/>
                <w:rPrChange w:id="12836" w:author="Dioguardi, Fabio" w:date="2018-10-23T11:24:00Z">
                  <w:rPr>
                    <w:rFonts w:ascii="Calibri" w:hAnsi="Calibri"/>
                    <w:color w:val="000000"/>
                    <w:szCs w:val="22"/>
                  </w:rPr>
                </w:rPrChange>
              </w:rPr>
            </w:pPr>
            <w:r w:rsidRPr="000E1A5F">
              <w:rPr>
                <w:rFonts w:ascii="Calibri" w:hAnsi="Calibri"/>
                <w:color w:val="000000"/>
                <w:szCs w:val="22"/>
                <w:lang w:val="en-GB"/>
                <w:rPrChange w:id="12837" w:author="Dioguardi, Fabio" w:date="2018-10-23T11:24:00Z">
                  <w:rPr>
                    <w:rFonts w:ascii="Calibri" w:hAnsi="Calibri"/>
                    <w:color w:val="000000"/>
                    <w:szCs w:val="22"/>
                  </w:rPr>
                </w:rPrChange>
              </w:rPr>
              <w:t>15,30,60,180 or -1</w:t>
            </w:r>
          </w:p>
        </w:tc>
        <w:tc>
          <w:tcPr>
            <w:tcW w:w="707" w:type="dxa"/>
            <w:tcBorders>
              <w:left w:val="single" w:sz="18" w:space="0" w:color="auto"/>
            </w:tcBorders>
          </w:tcPr>
          <w:p w14:paraId="6C9F5BB6" w14:textId="652052AA" w:rsidR="00F111BF" w:rsidRPr="000E1A5F" w:rsidRDefault="00F111BF" w:rsidP="00F111BF">
            <w:pPr>
              <w:jc w:val="center"/>
              <w:rPr>
                <w:rFonts w:asciiTheme="minorHAnsi" w:hAnsiTheme="minorHAnsi"/>
                <w:color w:val="000000"/>
                <w:szCs w:val="22"/>
                <w:lang w:val="en-GB"/>
                <w:rPrChange w:id="12838" w:author="Dioguardi, Fabio" w:date="2018-10-23T11:24:00Z">
                  <w:rPr>
                    <w:rFonts w:asciiTheme="minorHAnsi" w:hAnsiTheme="minorHAnsi"/>
                    <w:color w:val="000000"/>
                    <w:szCs w:val="22"/>
                  </w:rPr>
                </w:rPrChange>
              </w:rPr>
            </w:pPr>
            <w:r w:rsidRPr="000E1A5F">
              <w:rPr>
                <w:rFonts w:asciiTheme="minorHAnsi" w:hAnsiTheme="minorHAnsi"/>
                <w:lang w:val="en-GB"/>
                <w:rPrChange w:id="12839" w:author="Dioguardi, Fabio" w:date="2018-10-23T11:24:00Z">
                  <w:rPr>
                    <w:rFonts w:asciiTheme="minorHAnsi" w:hAnsiTheme="minorHAnsi"/>
                  </w:rPr>
                </w:rPrChange>
              </w:rPr>
              <w:t>91</w:t>
            </w:r>
          </w:p>
        </w:tc>
        <w:tc>
          <w:tcPr>
            <w:tcW w:w="1591" w:type="dxa"/>
          </w:tcPr>
          <w:p w14:paraId="388E3AF2" w14:textId="24104310" w:rsidR="00F111BF" w:rsidRPr="000E1A5F" w:rsidRDefault="00F111BF" w:rsidP="00F111BF">
            <w:pPr>
              <w:jc w:val="center"/>
              <w:rPr>
                <w:rFonts w:asciiTheme="minorHAnsi" w:hAnsiTheme="minorHAnsi"/>
                <w:bCs/>
                <w:kern w:val="32"/>
                <w:szCs w:val="22"/>
                <w:lang w:val="en-GB"/>
                <w:rPrChange w:id="12840" w:author="Dioguardi, Fabio" w:date="2018-10-23T11:24:00Z">
                  <w:rPr>
                    <w:rFonts w:asciiTheme="minorHAnsi" w:hAnsiTheme="minorHAnsi"/>
                    <w:bCs/>
                    <w:kern w:val="32"/>
                    <w:szCs w:val="22"/>
                  </w:rPr>
                </w:rPrChange>
              </w:rPr>
            </w:pPr>
            <w:r w:rsidRPr="000E1A5F">
              <w:rPr>
                <w:rFonts w:asciiTheme="minorHAnsi" w:hAnsiTheme="minorHAnsi"/>
                <w:lang w:val="en-GB"/>
                <w:rPrChange w:id="12841" w:author="Dioguardi, Fabio" w:date="2018-10-23T11:24:00Z">
                  <w:rPr>
                    <w:rFonts w:asciiTheme="minorHAnsi" w:hAnsiTheme="minorHAnsi"/>
                  </w:rPr>
                </w:rPrChange>
              </w:rPr>
              <w:t>qfak_Xband3</w:t>
            </w:r>
          </w:p>
        </w:tc>
        <w:tc>
          <w:tcPr>
            <w:tcW w:w="2923" w:type="dxa"/>
          </w:tcPr>
          <w:p w14:paraId="43782A0F" w14:textId="6F6B65E2" w:rsidR="00F111BF" w:rsidRPr="000E1A5F" w:rsidRDefault="00F111BF" w:rsidP="00F111BF">
            <w:pPr>
              <w:jc w:val="center"/>
              <w:rPr>
                <w:rFonts w:asciiTheme="minorHAnsi" w:hAnsiTheme="minorHAnsi"/>
                <w:bCs/>
                <w:kern w:val="32"/>
                <w:szCs w:val="22"/>
                <w:lang w:val="en-GB"/>
                <w:rPrChange w:id="12842" w:author="Dioguardi, Fabio" w:date="2018-10-23T11:24:00Z">
                  <w:rPr>
                    <w:rFonts w:asciiTheme="minorHAnsi" w:hAnsiTheme="minorHAnsi"/>
                    <w:bCs/>
                    <w:kern w:val="32"/>
                    <w:szCs w:val="22"/>
                  </w:rPr>
                </w:rPrChange>
              </w:rPr>
            </w:pPr>
            <w:r w:rsidRPr="000E1A5F">
              <w:rPr>
                <w:rFonts w:asciiTheme="minorHAnsi" w:hAnsiTheme="minorHAnsi"/>
                <w:lang w:val="en-GB"/>
                <w:rPrChange w:id="12843" w:author="Dioguardi, Fabio" w:date="2018-10-23T11:24:00Z">
                  <w:rPr>
                    <w:rFonts w:asciiTheme="minorHAnsi" w:hAnsiTheme="minorHAnsi"/>
                  </w:rPr>
                </w:rPrChange>
              </w:rPr>
              <w:t>quality factor X-band radar 3</w:t>
            </w:r>
          </w:p>
        </w:tc>
      </w:tr>
      <w:tr w:rsidR="00F111BF" w:rsidRPr="000E1A5F" w14:paraId="0FACE813" w14:textId="77777777" w:rsidTr="003800B1">
        <w:tc>
          <w:tcPr>
            <w:tcW w:w="765" w:type="dxa"/>
          </w:tcPr>
          <w:p w14:paraId="1E8ED6B6" w14:textId="42CF5E22" w:rsidR="00F111BF" w:rsidRPr="000E1A5F" w:rsidRDefault="00F111BF" w:rsidP="00F111BF">
            <w:pPr>
              <w:jc w:val="center"/>
              <w:rPr>
                <w:rFonts w:ascii="Calibri" w:hAnsi="Calibri"/>
                <w:color w:val="000000"/>
                <w:szCs w:val="22"/>
                <w:lang w:val="en-GB"/>
                <w:rPrChange w:id="12844"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2845" w:author="Dioguardi, Fabio" w:date="2018-10-23T11:24:00Z">
                  <w:rPr>
                    <w:rFonts w:asciiTheme="minorHAnsi" w:hAnsiTheme="minorHAnsi"/>
                    <w:b/>
                    <w:bCs/>
                    <w:kern w:val="32"/>
                    <w:szCs w:val="22"/>
                  </w:rPr>
                </w:rPrChange>
              </w:rPr>
              <w:t>line</w:t>
            </w:r>
          </w:p>
        </w:tc>
        <w:tc>
          <w:tcPr>
            <w:tcW w:w="1414" w:type="dxa"/>
          </w:tcPr>
          <w:p w14:paraId="68CFB38B" w14:textId="285B0ED4" w:rsidR="00F111BF" w:rsidRPr="000E1A5F" w:rsidRDefault="00F111BF" w:rsidP="00F111BF">
            <w:pPr>
              <w:rPr>
                <w:rFonts w:ascii="Calibri" w:hAnsi="Calibri"/>
                <w:color w:val="000000"/>
                <w:szCs w:val="22"/>
                <w:lang w:val="en-GB"/>
                <w:rPrChange w:id="12846"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2847" w:author="Dioguardi, Fabio" w:date="2018-10-23T11:24:00Z">
                  <w:rPr>
                    <w:rFonts w:asciiTheme="minorHAnsi" w:hAnsiTheme="minorHAnsi"/>
                    <w:b/>
                    <w:bCs/>
                    <w:kern w:val="32"/>
                    <w:szCs w:val="22"/>
                  </w:rPr>
                </w:rPrChange>
              </w:rPr>
              <w:t>variable</w:t>
            </w:r>
          </w:p>
        </w:tc>
        <w:tc>
          <w:tcPr>
            <w:tcW w:w="2665" w:type="dxa"/>
            <w:tcBorders>
              <w:right w:val="single" w:sz="18" w:space="0" w:color="auto"/>
            </w:tcBorders>
          </w:tcPr>
          <w:p w14:paraId="0327DAE1" w14:textId="485491A3" w:rsidR="00F111BF" w:rsidRPr="000E1A5F" w:rsidRDefault="00F111BF" w:rsidP="00F111BF">
            <w:pPr>
              <w:rPr>
                <w:rFonts w:ascii="Calibri" w:hAnsi="Calibri"/>
                <w:color w:val="000000"/>
                <w:szCs w:val="22"/>
                <w:lang w:val="en-GB"/>
                <w:rPrChange w:id="12848"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2849" w:author="Dioguardi, Fabio" w:date="2018-10-23T11:24:00Z">
                  <w:rPr>
                    <w:rFonts w:asciiTheme="minorHAnsi" w:hAnsiTheme="minorHAnsi"/>
                    <w:b/>
                    <w:bCs/>
                    <w:kern w:val="32"/>
                    <w:szCs w:val="22"/>
                  </w:rPr>
                </w:rPrChange>
              </w:rPr>
              <w:t>remark</w:t>
            </w:r>
          </w:p>
        </w:tc>
        <w:tc>
          <w:tcPr>
            <w:tcW w:w="707" w:type="dxa"/>
            <w:tcBorders>
              <w:left w:val="single" w:sz="18" w:space="0" w:color="auto"/>
            </w:tcBorders>
          </w:tcPr>
          <w:p w14:paraId="2B049520" w14:textId="6F640403" w:rsidR="00F111BF" w:rsidRPr="000E1A5F" w:rsidRDefault="00F111BF" w:rsidP="00F111BF">
            <w:pPr>
              <w:jc w:val="center"/>
              <w:rPr>
                <w:rFonts w:ascii="Calibri" w:hAnsi="Calibri"/>
                <w:color w:val="000000"/>
                <w:szCs w:val="22"/>
                <w:lang w:val="en-GB"/>
                <w:rPrChange w:id="12850" w:author="Dioguardi, Fabio" w:date="2018-10-23T11:24:00Z">
                  <w:rPr>
                    <w:rFonts w:ascii="Calibri" w:hAnsi="Calibri"/>
                    <w:color w:val="000000"/>
                    <w:szCs w:val="22"/>
                  </w:rPr>
                </w:rPrChange>
              </w:rPr>
            </w:pPr>
            <w:r w:rsidRPr="000E1A5F">
              <w:rPr>
                <w:rFonts w:asciiTheme="minorHAnsi" w:hAnsiTheme="minorHAnsi"/>
                <w:b/>
                <w:bCs/>
                <w:kern w:val="32"/>
                <w:szCs w:val="22"/>
                <w:lang w:val="en-GB"/>
                <w:rPrChange w:id="12851" w:author="Dioguardi, Fabio" w:date="2018-10-23T11:24:00Z">
                  <w:rPr>
                    <w:rFonts w:asciiTheme="minorHAnsi" w:hAnsiTheme="minorHAnsi"/>
                    <w:b/>
                    <w:bCs/>
                    <w:kern w:val="32"/>
                    <w:szCs w:val="22"/>
                  </w:rPr>
                </w:rPrChange>
              </w:rPr>
              <w:t>line</w:t>
            </w:r>
          </w:p>
        </w:tc>
        <w:tc>
          <w:tcPr>
            <w:tcW w:w="1591" w:type="dxa"/>
          </w:tcPr>
          <w:p w14:paraId="69D9A69F" w14:textId="6AFAD336" w:rsidR="00F111BF" w:rsidRPr="000E1A5F" w:rsidRDefault="00F111BF" w:rsidP="00F111BF">
            <w:pPr>
              <w:jc w:val="center"/>
              <w:rPr>
                <w:rFonts w:asciiTheme="minorHAnsi" w:hAnsiTheme="minorHAnsi"/>
                <w:bCs/>
                <w:kern w:val="32"/>
                <w:szCs w:val="22"/>
                <w:lang w:val="en-GB"/>
                <w:rPrChange w:id="12852" w:author="Dioguardi, Fabio" w:date="2018-10-23T11:24:00Z">
                  <w:rPr>
                    <w:rFonts w:asciiTheme="minorHAnsi" w:hAnsiTheme="minorHAnsi"/>
                    <w:bCs/>
                    <w:kern w:val="32"/>
                    <w:szCs w:val="22"/>
                  </w:rPr>
                </w:rPrChange>
              </w:rPr>
            </w:pPr>
            <w:r w:rsidRPr="000E1A5F">
              <w:rPr>
                <w:rFonts w:asciiTheme="minorHAnsi" w:hAnsiTheme="minorHAnsi"/>
                <w:b/>
                <w:bCs/>
                <w:kern w:val="32"/>
                <w:szCs w:val="22"/>
                <w:lang w:val="en-GB"/>
                <w:rPrChange w:id="12853" w:author="Dioguardi, Fabio" w:date="2018-10-23T11:24:00Z">
                  <w:rPr>
                    <w:rFonts w:asciiTheme="minorHAnsi" w:hAnsiTheme="minorHAnsi"/>
                    <w:b/>
                    <w:bCs/>
                    <w:kern w:val="32"/>
                    <w:szCs w:val="22"/>
                  </w:rPr>
                </w:rPrChange>
              </w:rPr>
              <w:t>variable</w:t>
            </w:r>
          </w:p>
        </w:tc>
        <w:tc>
          <w:tcPr>
            <w:tcW w:w="2923" w:type="dxa"/>
          </w:tcPr>
          <w:p w14:paraId="5DDA02DE" w14:textId="33859CA7" w:rsidR="00F111BF" w:rsidRPr="000E1A5F" w:rsidRDefault="00F111BF" w:rsidP="00F111BF">
            <w:pPr>
              <w:jc w:val="center"/>
              <w:rPr>
                <w:rFonts w:asciiTheme="minorHAnsi" w:hAnsiTheme="minorHAnsi"/>
                <w:bCs/>
                <w:kern w:val="32"/>
                <w:szCs w:val="22"/>
                <w:lang w:val="en-GB"/>
                <w:rPrChange w:id="12854" w:author="Dioguardi, Fabio" w:date="2018-10-23T11:24:00Z">
                  <w:rPr>
                    <w:rFonts w:asciiTheme="minorHAnsi" w:hAnsiTheme="minorHAnsi"/>
                    <w:bCs/>
                    <w:kern w:val="32"/>
                    <w:szCs w:val="22"/>
                  </w:rPr>
                </w:rPrChange>
              </w:rPr>
            </w:pPr>
            <w:r w:rsidRPr="000E1A5F">
              <w:rPr>
                <w:rFonts w:asciiTheme="minorHAnsi" w:hAnsiTheme="minorHAnsi"/>
                <w:b/>
                <w:bCs/>
                <w:kern w:val="32"/>
                <w:szCs w:val="22"/>
                <w:lang w:val="en-GB"/>
                <w:rPrChange w:id="12855" w:author="Dioguardi, Fabio" w:date="2018-10-23T11:24:00Z">
                  <w:rPr>
                    <w:rFonts w:asciiTheme="minorHAnsi" w:hAnsiTheme="minorHAnsi"/>
                    <w:b/>
                    <w:bCs/>
                    <w:kern w:val="32"/>
                    <w:szCs w:val="22"/>
                  </w:rPr>
                </w:rPrChange>
              </w:rPr>
              <w:t>remark</w:t>
            </w:r>
          </w:p>
        </w:tc>
      </w:tr>
      <w:tr w:rsidR="00787DDD" w:rsidRPr="000E1A5F" w14:paraId="27B4D5F9" w14:textId="77777777" w:rsidTr="00AB4F81">
        <w:tc>
          <w:tcPr>
            <w:tcW w:w="765" w:type="dxa"/>
            <w:vAlign w:val="center"/>
          </w:tcPr>
          <w:p w14:paraId="41BD7985" w14:textId="479B0113" w:rsidR="00787DDD" w:rsidRPr="000E1A5F" w:rsidRDefault="00787DDD" w:rsidP="00787DDD">
            <w:pPr>
              <w:jc w:val="center"/>
              <w:rPr>
                <w:rFonts w:ascii="Calibri" w:hAnsi="Calibri"/>
                <w:color w:val="000000"/>
                <w:szCs w:val="22"/>
                <w:lang w:val="en-GB"/>
                <w:rPrChange w:id="12856" w:author="Dioguardi, Fabio" w:date="2018-10-23T11:24:00Z">
                  <w:rPr>
                    <w:rFonts w:ascii="Calibri" w:hAnsi="Calibri"/>
                    <w:color w:val="000000"/>
                    <w:szCs w:val="22"/>
                  </w:rPr>
                </w:rPrChange>
              </w:rPr>
            </w:pPr>
            <w:r w:rsidRPr="000E1A5F">
              <w:rPr>
                <w:rFonts w:ascii="Calibri" w:hAnsi="Calibri"/>
                <w:color w:val="000000"/>
                <w:szCs w:val="22"/>
                <w:lang w:val="en-GB"/>
                <w:rPrChange w:id="12857" w:author="Dioguardi, Fabio" w:date="2018-10-23T11:24:00Z">
                  <w:rPr>
                    <w:rFonts w:ascii="Calibri" w:hAnsi="Calibri"/>
                    <w:color w:val="000000"/>
                    <w:szCs w:val="22"/>
                  </w:rPr>
                </w:rPrChange>
              </w:rPr>
              <w:t>92</w:t>
            </w:r>
          </w:p>
        </w:tc>
        <w:tc>
          <w:tcPr>
            <w:tcW w:w="1414" w:type="dxa"/>
            <w:vAlign w:val="center"/>
          </w:tcPr>
          <w:p w14:paraId="1CEBBC69" w14:textId="2085076D" w:rsidR="00787DDD" w:rsidRPr="000E1A5F" w:rsidRDefault="00787DDD" w:rsidP="00787DDD">
            <w:pPr>
              <w:rPr>
                <w:rFonts w:ascii="Calibri" w:hAnsi="Calibri"/>
                <w:color w:val="000000"/>
                <w:szCs w:val="22"/>
                <w:lang w:val="en-GB"/>
                <w:rPrChange w:id="12858" w:author="Dioguardi, Fabio" w:date="2018-10-23T11:24:00Z">
                  <w:rPr>
                    <w:rFonts w:ascii="Calibri" w:hAnsi="Calibri"/>
                    <w:color w:val="000000"/>
                    <w:szCs w:val="22"/>
                  </w:rPr>
                </w:rPrChange>
              </w:rPr>
            </w:pPr>
            <w:r w:rsidRPr="000E1A5F">
              <w:rPr>
                <w:rFonts w:ascii="Calibri" w:hAnsi="Calibri"/>
                <w:color w:val="000000"/>
                <w:szCs w:val="22"/>
                <w:lang w:val="en-GB"/>
                <w:rPrChange w:id="12859" w:author="Dioguardi, Fabio" w:date="2018-10-23T11:24:00Z">
                  <w:rPr>
                    <w:rFonts w:ascii="Calibri" w:hAnsi="Calibri"/>
                    <w:color w:val="000000"/>
                    <w:szCs w:val="22"/>
                  </w:rPr>
                </w:rPrChange>
              </w:rPr>
              <w:t>qfak_Xband4</w:t>
            </w:r>
          </w:p>
        </w:tc>
        <w:tc>
          <w:tcPr>
            <w:tcW w:w="2665" w:type="dxa"/>
            <w:tcBorders>
              <w:right w:val="single" w:sz="18" w:space="0" w:color="auto"/>
            </w:tcBorders>
            <w:vAlign w:val="center"/>
          </w:tcPr>
          <w:p w14:paraId="1AA7BA80" w14:textId="2C53C65C" w:rsidR="00787DDD" w:rsidRPr="000E1A5F" w:rsidRDefault="00787DDD" w:rsidP="00787DDD">
            <w:pPr>
              <w:rPr>
                <w:rFonts w:ascii="Calibri" w:hAnsi="Calibri"/>
                <w:color w:val="000000"/>
                <w:szCs w:val="22"/>
                <w:lang w:val="en-GB"/>
                <w:rPrChange w:id="12860" w:author="Dioguardi, Fabio" w:date="2018-10-23T11:24:00Z">
                  <w:rPr>
                    <w:rFonts w:ascii="Calibri" w:hAnsi="Calibri"/>
                    <w:color w:val="000000"/>
                    <w:szCs w:val="22"/>
                  </w:rPr>
                </w:rPrChange>
              </w:rPr>
            </w:pPr>
            <w:r w:rsidRPr="000E1A5F">
              <w:rPr>
                <w:rFonts w:ascii="Calibri" w:hAnsi="Calibri"/>
                <w:color w:val="000000"/>
                <w:szCs w:val="22"/>
                <w:lang w:val="en-GB"/>
                <w:rPrChange w:id="12861" w:author="Dioguardi, Fabio" w:date="2018-10-23T11:24:00Z">
                  <w:rPr>
                    <w:rFonts w:ascii="Calibri" w:hAnsi="Calibri"/>
                    <w:color w:val="000000"/>
                    <w:szCs w:val="22"/>
                  </w:rPr>
                </w:rPrChange>
              </w:rPr>
              <w:t>quality factor X-band 4</w:t>
            </w:r>
          </w:p>
        </w:tc>
        <w:tc>
          <w:tcPr>
            <w:tcW w:w="707" w:type="dxa"/>
            <w:tcBorders>
              <w:left w:val="single" w:sz="18" w:space="0" w:color="auto"/>
            </w:tcBorders>
            <w:vAlign w:val="center"/>
          </w:tcPr>
          <w:p w14:paraId="2FAA7660" w14:textId="1675176C" w:rsidR="00787DDD" w:rsidRPr="000E1A5F" w:rsidRDefault="00787DDD" w:rsidP="00787DDD">
            <w:pPr>
              <w:jc w:val="center"/>
              <w:rPr>
                <w:rFonts w:ascii="Calibri" w:hAnsi="Calibri"/>
                <w:color w:val="000000"/>
                <w:szCs w:val="22"/>
                <w:lang w:val="en-GB"/>
                <w:rPrChange w:id="12862" w:author="Dioguardi, Fabio" w:date="2018-10-23T11:24:00Z">
                  <w:rPr>
                    <w:rFonts w:ascii="Calibri" w:hAnsi="Calibri"/>
                    <w:color w:val="000000"/>
                    <w:szCs w:val="22"/>
                  </w:rPr>
                </w:rPrChange>
              </w:rPr>
            </w:pPr>
            <w:r w:rsidRPr="000E1A5F">
              <w:rPr>
                <w:rFonts w:ascii="Calibri" w:hAnsi="Calibri"/>
                <w:color w:val="000000"/>
                <w:szCs w:val="22"/>
                <w:lang w:val="en-GB"/>
                <w:rPrChange w:id="12863" w:author="Dioguardi, Fabio" w:date="2018-10-23T11:24:00Z">
                  <w:rPr>
                    <w:rFonts w:ascii="Calibri" w:hAnsi="Calibri"/>
                    <w:color w:val="000000"/>
                    <w:szCs w:val="22"/>
                  </w:rPr>
                </w:rPrChange>
              </w:rPr>
              <w:t>139</w:t>
            </w:r>
          </w:p>
        </w:tc>
        <w:tc>
          <w:tcPr>
            <w:tcW w:w="1591" w:type="dxa"/>
            <w:vAlign w:val="bottom"/>
          </w:tcPr>
          <w:p w14:paraId="398C0B5B" w14:textId="2510491A" w:rsidR="00787DDD" w:rsidRPr="000E1A5F" w:rsidRDefault="00787DDD" w:rsidP="00787DDD">
            <w:pPr>
              <w:jc w:val="center"/>
              <w:rPr>
                <w:rFonts w:asciiTheme="minorHAnsi" w:hAnsiTheme="minorHAnsi"/>
                <w:bCs/>
                <w:kern w:val="32"/>
                <w:szCs w:val="22"/>
                <w:lang w:val="en-GB"/>
                <w:rPrChange w:id="1286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65" w:author="Dioguardi, Fabio" w:date="2018-10-23T11:24:00Z">
                  <w:rPr>
                    <w:rFonts w:ascii="Calibri" w:hAnsi="Calibri"/>
                    <w:color w:val="000000"/>
                    <w:szCs w:val="22"/>
                  </w:rPr>
                </w:rPrChange>
              </w:rPr>
              <w:t>cal_Xband4b</w:t>
            </w:r>
          </w:p>
        </w:tc>
        <w:tc>
          <w:tcPr>
            <w:tcW w:w="2923" w:type="dxa"/>
            <w:vAlign w:val="bottom"/>
          </w:tcPr>
          <w:p w14:paraId="4C9C6AAA" w14:textId="2ACCE283" w:rsidR="00787DDD" w:rsidRPr="000E1A5F" w:rsidRDefault="00787DDD" w:rsidP="00787DDD">
            <w:pPr>
              <w:jc w:val="center"/>
              <w:rPr>
                <w:rFonts w:asciiTheme="minorHAnsi" w:hAnsiTheme="minorHAnsi"/>
                <w:bCs/>
                <w:kern w:val="32"/>
                <w:szCs w:val="22"/>
                <w:lang w:val="en-GB"/>
                <w:rPrChange w:id="1286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67" w:author="Dioguardi, Fabio" w:date="2018-10-23T11:24:00Z">
                  <w:rPr>
                    <w:rFonts w:ascii="Calibri" w:hAnsi="Calibri"/>
                    <w:color w:val="000000"/>
                    <w:szCs w:val="22"/>
                  </w:rPr>
                </w:rPrChange>
              </w:rPr>
              <w:t>scaling factor B, X-band  4</w:t>
            </w:r>
          </w:p>
        </w:tc>
      </w:tr>
      <w:tr w:rsidR="00787DDD" w:rsidRPr="000E1A5F" w14:paraId="59A16444" w14:textId="77777777" w:rsidTr="00AB4F81">
        <w:tc>
          <w:tcPr>
            <w:tcW w:w="765" w:type="dxa"/>
            <w:vAlign w:val="center"/>
          </w:tcPr>
          <w:p w14:paraId="33228F9F" w14:textId="6F4FBB5B" w:rsidR="00787DDD" w:rsidRPr="000E1A5F" w:rsidRDefault="00787DDD" w:rsidP="00787DDD">
            <w:pPr>
              <w:jc w:val="center"/>
              <w:rPr>
                <w:rFonts w:ascii="Calibri" w:hAnsi="Calibri"/>
                <w:color w:val="000000"/>
                <w:szCs w:val="22"/>
                <w:lang w:val="en-GB"/>
                <w:rPrChange w:id="12868" w:author="Dioguardi, Fabio" w:date="2018-10-23T11:24:00Z">
                  <w:rPr>
                    <w:rFonts w:ascii="Calibri" w:hAnsi="Calibri"/>
                    <w:color w:val="000000"/>
                    <w:szCs w:val="22"/>
                  </w:rPr>
                </w:rPrChange>
              </w:rPr>
            </w:pPr>
            <w:r w:rsidRPr="000E1A5F">
              <w:rPr>
                <w:rFonts w:ascii="Calibri" w:hAnsi="Calibri"/>
                <w:color w:val="000000"/>
                <w:szCs w:val="22"/>
                <w:lang w:val="en-GB"/>
                <w:rPrChange w:id="12869" w:author="Dioguardi, Fabio" w:date="2018-10-23T11:24:00Z">
                  <w:rPr>
                    <w:rFonts w:ascii="Calibri" w:hAnsi="Calibri"/>
                    <w:color w:val="000000"/>
                    <w:szCs w:val="22"/>
                  </w:rPr>
                </w:rPrChange>
              </w:rPr>
              <w:lastRenderedPageBreak/>
              <w:t>93</w:t>
            </w:r>
          </w:p>
        </w:tc>
        <w:tc>
          <w:tcPr>
            <w:tcW w:w="1414" w:type="dxa"/>
            <w:vAlign w:val="center"/>
          </w:tcPr>
          <w:p w14:paraId="4FECA1A6" w14:textId="60D397F4" w:rsidR="00787DDD" w:rsidRPr="000E1A5F" w:rsidRDefault="00787DDD" w:rsidP="00787DDD">
            <w:pPr>
              <w:rPr>
                <w:rFonts w:ascii="Calibri" w:hAnsi="Calibri"/>
                <w:color w:val="000000"/>
                <w:szCs w:val="22"/>
                <w:lang w:val="en-GB"/>
                <w:rPrChange w:id="12870" w:author="Dioguardi, Fabio" w:date="2018-10-23T11:24:00Z">
                  <w:rPr>
                    <w:rFonts w:ascii="Calibri" w:hAnsi="Calibri"/>
                    <w:color w:val="000000"/>
                    <w:szCs w:val="22"/>
                  </w:rPr>
                </w:rPrChange>
              </w:rPr>
            </w:pPr>
            <w:r w:rsidRPr="000E1A5F">
              <w:rPr>
                <w:rFonts w:ascii="Calibri" w:hAnsi="Calibri"/>
                <w:color w:val="000000"/>
                <w:szCs w:val="22"/>
                <w:lang w:val="en-GB"/>
                <w:rPrChange w:id="12871" w:author="Dioguardi, Fabio" w:date="2018-10-23T11:24:00Z">
                  <w:rPr>
                    <w:rFonts w:ascii="Calibri" w:hAnsi="Calibri"/>
                    <w:color w:val="000000"/>
                    <w:szCs w:val="22"/>
                  </w:rPr>
                </w:rPrChange>
              </w:rPr>
              <w:t>qfak_Xband5</w:t>
            </w:r>
          </w:p>
        </w:tc>
        <w:tc>
          <w:tcPr>
            <w:tcW w:w="2665" w:type="dxa"/>
            <w:tcBorders>
              <w:right w:val="single" w:sz="18" w:space="0" w:color="auto"/>
            </w:tcBorders>
            <w:vAlign w:val="center"/>
          </w:tcPr>
          <w:p w14:paraId="440243CF" w14:textId="1073F05C" w:rsidR="00787DDD" w:rsidRPr="000E1A5F" w:rsidRDefault="00787DDD" w:rsidP="00787DDD">
            <w:pPr>
              <w:rPr>
                <w:rFonts w:ascii="Calibri" w:hAnsi="Calibri"/>
                <w:color w:val="000000"/>
                <w:szCs w:val="22"/>
                <w:lang w:val="en-GB"/>
                <w:rPrChange w:id="12872" w:author="Dioguardi, Fabio" w:date="2018-10-23T11:24:00Z">
                  <w:rPr>
                    <w:rFonts w:ascii="Calibri" w:hAnsi="Calibri"/>
                    <w:color w:val="000000"/>
                    <w:szCs w:val="22"/>
                  </w:rPr>
                </w:rPrChange>
              </w:rPr>
            </w:pPr>
            <w:r w:rsidRPr="000E1A5F">
              <w:rPr>
                <w:rFonts w:ascii="Calibri" w:hAnsi="Calibri"/>
                <w:color w:val="000000"/>
                <w:szCs w:val="22"/>
                <w:lang w:val="en-GB"/>
                <w:rPrChange w:id="12873" w:author="Dioguardi, Fabio" w:date="2018-10-23T11:24:00Z">
                  <w:rPr>
                    <w:rFonts w:ascii="Calibri" w:hAnsi="Calibri"/>
                    <w:color w:val="000000"/>
                    <w:szCs w:val="22"/>
                  </w:rPr>
                </w:rPrChange>
              </w:rPr>
              <w:t>quality factor X-band 5</w:t>
            </w:r>
          </w:p>
        </w:tc>
        <w:tc>
          <w:tcPr>
            <w:tcW w:w="707" w:type="dxa"/>
            <w:tcBorders>
              <w:left w:val="single" w:sz="18" w:space="0" w:color="auto"/>
            </w:tcBorders>
            <w:vAlign w:val="center"/>
          </w:tcPr>
          <w:p w14:paraId="25F02242" w14:textId="7CD12D21" w:rsidR="00787DDD" w:rsidRPr="000E1A5F" w:rsidRDefault="00787DDD" w:rsidP="00787DDD">
            <w:pPr>
              <w:jc w:val="center"/>
              <w:rPr>
                <w:rFonts w:ascii="Calibri" w:hAnsi="Calibri"/>
                <w:color w:val="000000"/>
                <w:szCs w:val="22"/>
                <w:lang w:val="en-GB"/>
                <w:rPrChange w:id="12874" w:author="Dioguardi, Fabio" w:date="2018-10-23T11:24:00Z">
                  <w:rPr>
                    <w:rFonts w:ascii="Calibri" w:hAnsi="Calibri"/>
                    <w:color w:val="000000"/>
                    <w:szCs w:val="22"/>
                  </w:rPr>
                </w:rPrChange>
              </w:rPr>
            </w:pPr>
            <w:r w:rsidRPr="000E1A5F">
              <w:rPr>
                <w:rFonts w:ascii="Calibri" w:hAnsi="Calibri"/>
                <w:color w:val="000000"/>
                <w:szCs w:val="22"/>
                <w:lang w:val="en-GB"/>
                <w:rPrChange w:id="12875" w:author="Dioguardi, Fabio" w:date="2018-10-23T11:24:00Z">
                  <w:rPr>
                    <w:rFonts w:ascii="Calibri" w:hAnsi="Calibri"/>
                    <w:color w:val="000000"/>
                    <w:szCs w:val="22"/>
                  </w:rPr>
                </w:rPrChange>
              </w:rPr>
              <w:t>140</w:t>
            </w:r>
          </w:p>
        </w:tc>
        <w:tc>
          <w:tcPr>
            <w:tcW w:w="1591" w:type="dxa"/>
            <w:vAlign w:val="bottom"/>
          </w:tcPr>
          <w:p w14:paraId="085F1173" w14:textId="7FBD3E26" w:rsidR="00787DDD" w:rsidRPr="000E1A5F" w:rsidRDefault="00787DDD" w:rsidP="00787DDD">
            <w:pPr>
              <w:jc w:val="center"/>
              <w:rPr>
                <w:rFonts w:asciiTheme="minorHAnsi" w:hAnsiTheme="minorHAnsi"/>
                <w:bCs/>
                <w:kern w:val="32"/>
                <w:szCs w:val="22"/>
                <w:lang w:val="en-GB"/>
                <w:rPrChange w:id="1287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77" w:author="Dioguardi, Fabio" w:date="2018-10-23T11:24:00Z">
                  <w:rPr>
                    <w:rFonts w:ascii="Calibri" w:hAnsi="Calibri"/>
                    <w:color w:val="000000"/>
                    <w:szCs w:val="22"/>
                  </w:rPr>
                </w:rPrChange>
              </w:rPr>
              <w:t>cal_Xband5a</w:t>
            </w:r>
          </w:p>
        </w:tc>
        <w:tc>
          <w:tcPr>
            <w:tcW w:w="2923" w:type="dxa"/>
            <w:vAlign w:val="bottom"/>
          </w:tcPr>
          <w:p w14:paraId="422D2997" w14:textId="43E64E81" w:rsidR="00787DDD" w:rsidRPr="000E1A5F" w:rsidRDefault="00787DDD" w:rsidP="00787DDD">
            <w:pPr>
              <w:jc w:val="center"/>
              <w:rPr>
                <w:rFonts w:asciiTheme="minorHAnsi" w:hAnsiTheme="minorHAnsi"/>
                <w:bCs/>
                <w:kern w:val="32"/>
                <w:szCs w:val="22"/>
                <w:lang w:val="en-GB"/>
                <w:rPrChange w:id="1287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79" w:author="Dioguardi, Fabio" w:date="2018-10-23T11:24:00Z">
                  <w:rPr>
                    <w:rFonts w:ascii="Calibri" w:hAnsi="Calibri"/>
                    <w:color w:val="000000"/>
                    <w:szCs w:val="22"/>
                  </w:rPr>
                </w:rPrChange>
              </w:rPr>
              <w:t>offset A, X-band  5</w:t>
            </w:r>
          </w:p>
        </w:tc>
      </w:tr>
      <w:tr w:rsidR="00787DDD" w:rsidRPr="000E1A5F" w14:paraId="2DFEB7BB" w14:textId="77777777" w:rsidTr="00AB4F81">
        <w:tc>
          <w:tcPr>
            <w:tcW w:w="765" w:type="dxa"/>
            <w:vAlign w:val="center"/>
          </w:tcPr>
          <w:p w14:paraId="54BDA016" w14:textId="3AD52A0A" w:rsidR="00787DDD" w:rsidRPr="000E1A5F" w:rsidRDefault="00787DDD" w:rsidP="00787DDD">
            <w:pPr>
              <w:jc w:val="center"/>
              <w:rPr>
                <w:rFonts w:ascii="Calibri" w:hAnsi="Calibri"/>
                <w:color w:val="000000"/>
                <w:szCs w:val="22"/>
                <w:lang w:val="en-GB"/>
                <w:rPrChange w:id="12880" w:author="Dioguardi, Fabio" w:date="2018-10-23T11:24:00Z">
                  <w:rPr>
                    <w:rFonts w:ascii="Calibri" w:hAnsi="Calibri"/>
                    <w:color w:val="000000"/>
                    <w:szCs w:val="22"/>
                  </w:rPr>
                </w:rPrChange>
              </w:rPr>
            </w:pPr>
            <w:r w:rsidRPr="000E1A5F">
              <w:rPr>
                <w:rFonts w:ascii="Calibri" w:hAnsi="Calibri"/>
                <w:color w:val="000000"/>
                <w:szCs w:val="22"/>
                <w:lang w:val="en-GB"/>
                <w:rPrChange w:id="12881" w:author="Dioguardi, Fabio" w:date="2018-10-23T11:24:00Z">
                  <w:rPr>
                    <w:rFonts w:ascii="Calibri" w:hAnsi="Calibri"/>
                    <w:color w:val="000000"/>
                    <w:szCs w:val="22"/>
                  </w:rPr>
                </w:rPrChange>
              </w:rPr>
              <w:t>94</w:t>
            </w:r>
          </w:p>
        </w:tc>
        <w:tc>
          <w:tcPr>
            <w:tcW w:w="1414" w:type="dxa"/>
            <w:vAlign w:val="center"/>
          </w:tcPr>
          <w:p w14:paraId="09B35FD6" w14:textId="1EBAA836" w:rsidR="00787DDD" w:rsidRPr="000E1A5F" w:rsidRDefault="00787DDD" w:rsidP="00787DDD">
            <w:pPr>
              <w:rPr>
                <w:rFonts w:ascii="Calibri" w:hAnsi="Calibri"/>
                <w:color w:val="000000"/>
                <w:szCs w:val="22"/>
                <w:lang w:val="en-GB"/>
                <w:rPrChange w:id="12882" w:author="Dioguardi, Fabio" w:date="2018-10-23T11:24:00Z">
                  <w:rPr>
                    <w:rFonts w:ascii="Calibri" w:hAnsi="Calibri"/>
                    <w:color w:val="000000"/>
                    <w:szCs w:val="22"/>
                  </w:rPr>
                </w:rPrChange>
              </w:rPr>
            </w:pPr>
            <w:r w:rsidRPr="000E1A5F">
              <w:rPr>
                <w:rFonts w:ascii="Calibri" w:hAnsi="Calibri"/>
                <w:color w:val="000000"/>
                <w:szCs w:val="22"/>
                <w:lang w:val="en-GB"/>
                <w:rPrChange w:id="12883" w:author="Dioguardi, Fabio" w:date="2018-10-23T11:24:00Z">
                  <w:rPr>
                    <w:rFonts w:ascii="Calibri" w:hAnsi="Calibri"/>
                    <w:color w:val="000000"/>
                    <w:szCs w:val="22"/>
                  </w:rPr>
                </w:rPrChange>
              </w:rPr>
              <w:t>qfak_Xband6</w:t>
            </w:r>
          </w:p>
        </w:tc>
        <w:tc>
          <w:tcPr>
            <w:tcW w:w="2665" w:type="dxa"/>
            <w:tcBorders>
              <w:right w:val="single" w:sz="18" w:space="0" w:color="auto"/>
            </w:tcBorders>
            <w:vAlign w:val="center"/>
          </w:tcPr>
          <w:p w14:paraId="4170412D" w14:textId="4AD8A75A" w:rsidR="00787DDD" w:rsidRPr="000E1A5F" w:rsidRDefault="00787DDD" w:rsidP="00787DDD">
            <w:pPr>
              <w:rPr>
                <w:rFonts w:ascii="Calibri" w:hAnsi="Calibri"/>
                <w:color w:val="000000"/>
                <w:szCs w:val="22"/>
                <w:lang w:val="en-GB"/>
                <w:rPrChange w:id="12884" w:author="Dioguardi, Fabio" w:date="2018-10-23T11:24:00Z">
                  <w:rPr>
                    <w:rFonts w:ascii="Calibri" w:hAnsi="Calibri"/>
                    <w:color w:val="000000"/>
                    <w:szCs w:val="22"/>
                  </w:rPr>
                </w:rPrChange>
              </w:rPr>
            </w:pPr>
            <w:r w:rsidRPr="000E1A5F">
              <w:rPr>
                <w:rFonts w:ascii="Calibri" w:hAnsi="Calibri"/>
                <w:color w:val="000000"/>
                <w:szCs w:val="22"/>
                <w:lang w:val="en-GB"/>
                <w:rPrChange w:id="12885" w:author="Dioguardi, Fabio" w:date="2018-10-23T11:24:00Z">
                  <w:rPr>
                    <w:rFonts w:ascii="Calibri" w:hAnsi="Calibri"/>
                    <w:color w:val="000000"/>
                    <w:szCs w:val="22"/>
                  </w:rPr>
                </w:rPrChange>
              </w:rPr>
              <w:t>quality factor X-band 6</w:t>
            </w:r>
          </w:p>
        </w:tc>
        <w:tc>
          <w:tcPr>
            <w:tcW w:w="707" w:type="dxa"/>
            <w:tcBorders>
              <w:left w:val="single" w:sz="18" w:space="0" w:color="auto"/>
            </w:tcBorders>
            <w:vAlign w:val="center"/>
          </w:tcPr>
          <w:p w14:paraId="0A812A2D" w14:textId="1A063F0E" w:rsidR="00787DDD" w:rsidRPr="000E1A5F" w:rsidRDefault="00787DDD" w:rsidP="00787DDD">
            <w:pPr>
              <w:jc w:val="center"/>
              <w:rPr>
                <w:rFonts w:ascii="Calibri" w:hAnsi="Calibri"/>
                <w:color w:val="000000"/>
                <w:szCs w:val="22"/>
                <w:lang w:val="en-GB"/>
                <w:rPrChange w:id="12886" w:author="Dioguardi, Fabio" w:date="2018-10-23T11:24:00Z">
                  <w:rPr>
                    <w:rFonts w:ascii="Calibri" w:hAnsi="Calibri"/>
                    <w:color w:val="000000"/>
                    <w:szCs w:val="22"/>
                  </w:rPr>
                </w:rPrChange>
              </w:rPr>
            </w:pPr>
            <w:r w:rsidRPr="000E1A5F">
              <w:rPr>
                <w:rFonts w:ascii="Calibri" w:hAnsi="Calibri"/>
                <w:color w:val="000000"/>
                <w:szCs w:val="22"/>
                <w:lang w:val="en-GB"/>
                <w:rPrChange w:id="12887" w:author="Dioguardi, Fabio" w:date="2018-10-23T11:24:00Z">
                  <w:rPr>
                    <w:rFonts w:ascii="Calibri" w:hAnsi="Calibri"/>
                    <w:color w:val="000000"/>
                    <w:szCs w:val="22"/>
                  </w:rPr>
                </w:rPrChange>
              </w:rPr>
              <w:t>141</w:t>
            </w:r>
          </w:p>
        </w:tc>
        <w:tc>
          <w:tcPr>
            <w:tcW w:w="1591" w:type="dxa"/>
            <w:vAlign w:val="bottom"/>
          </w:tcPr>
          <w:p w14:paraId="183BB71F" w14:textId="7CADAA50" w:rsidR="00787DDD" w:rsidRPr="000E1A5F" w:rsidRDefault="00787DDD" w:rsidP="00787DDD">
            <w:pPr>
              <w:jc w:val="center"/>
              <w:rPr>
                <w:rFonts w:asciiTheme="minorHAnsi" w:hAnsiTheme="minorHAnsi"/>
                <w:bCs/>
                <w:kern w:val="32"/>
                <w:szCs w:val="22"/>
                <w:lang w:val="en-GB"/>
                <w:rPrChange w:id="1288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89" w:author="Dioguardi, Fabio" w:date="2018-10-23T11:24:00Z">
                  <w:rPr>
                    <w:rFonts w:ascii="Calibri" w:hAnsi="Calibri"/>
                    <w:color w:val="000000"/>
                    <w:szCs w:val="22"/>
                  </w:rPr>
                </w:rPrChange>
              </w:rPr>
              <w:t>cal_Xband5b</w:t>
            </w:r>
          </w:p>
        </w:tc>
        <w:tc>
          <w:tcPr>
            <w:tcW w:w="2923" w:type="dxa"/>
            <w:vAlign w:val="bottom"/>
          </w:tcPr>
          <w:p w14:paraId="45ECF1A2" w14:textId="456666F4" w:rsidR="00787DDD" w:rsidRPr="000E1A5F" w:rsidRDefault="00787DDD" w:rsidP="00787DDD">
            <w:pPr>
              <w:jc w:val="center"/>
              <w:rPr>
                <w:rFonts w:asciiTheme="minorHAnsi" w:hAnsiTheme="minorHAnsi"/>
                <w:bCs/>
                <w:kern w:val="32"/>
                <w:szCs w:val="22"/>
                <w:lang w:val="en-GB"/>
                <w:rPrChange w:id="1289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891" w:author="Dioguardi, Fabio" w:date="2018-10-23T11:24:00Z">
                  <w:rPr>
                    <w:rFonts w:ascii="Calibri" w:hAnsi="Calibri"/>
                    <w:color w:val="000000"/>
                    <w:szCs w:val="22"/>
                  </w:rPr>
                </w:rPrChange>
              </w:rPr>
              <w:t>scaling factor B, X-band  5</w:t>
            </w:r>
          </w:p>
        </w:tc>
      </w:tr>
      <w:tr w:rsidR="00787DDD" w:rsidRPr="000E1A5F" w14:paraId="744BFE7C" w14:textId="77777777" w:rsidTr="00AB4F81">
        <w:tc>
          <w:tcPr>
            <w:tcW w:w="765" w:type="dxa"/>
            <w:vAlign w:val="center"/>
          </w:tcPr>
          <w:p w14:paraId="2E23DD3B" w14:textId="522A454A" w:rsidR="00787DDD" w:rsidRPr="000E1A5F" w:rsidRDefault="00787DDD" w:rsidP="00787DDD">
            <w:pPr>
              <w:jc w:val="center"/>
              <w:rPr>
                <w:rFonts w:ascii="Calibri" w:hAnsi="Calibri"/>
                <w:color w:val="000000"/>
                <w:szCs w:val="22"/>
                <w:lang w:val="en-GB"/>
                <w:rPrChange w:id="12892" w:author="Dioguardi, Fabio" w:date="2018-10-23T11:24:00Z">
                  <w:rPr>
                    <w:rFonts w:ascii="Calibri" w:hAnsi="Calibri"/>
                    <w:color w:val="000000"/>
                    <w:szCs w:val="22"/>
                  </w:rPr>
                </w:rPrChange>
              </w:rPr>
            </w:pPr>
            <w:r w:rsidRPr="000E1A5F">
              <w:rPr>
                <w:rFonts w:ascii="Calibri" w:hAnsi="Calibri"/>
                <w:color w:val="000000"/>
                <w:szCs w:val="22"/>
                <w:lang w:val="en-GB"/>
                <w:rPrChange w:id="12893" w:author="Dioguardi, Fabio" w:date="2018-10-23T11:24:00Z">
                  <w:rPr>
                    <w:rFonts w:ascii="Calibri" w:hAnsi="Calibri"/>
                    <w:color w:val="000000"/>
                    <w:szCs w:val="22"/>
                  </w:rPr>
                </w:rPrChange>
              </w:rPr>
              <w:t>95</w:t>
            </w:r>
          </w:p>
        </w:tc>
        <w:tc>
          <w:tcPr>
            <w:tcW w:w="1414" w:type="dxa"/>
            <w:vAlign w:val="center"/>
          </w:tcPr>
          <w:p w14:paraId="30EAF687" w14:textId="3AB10F82" w:rsidR="00787DDD" w:rsidRPr="000E1A5F" w:rsidRDefault="00787DDD" w:rsidP="00787DDD">
            <w:pPr>
              <w:rPr>
                <w:rFonts w:ascii="Calibri" w:hAnsi="Calibri"/>
                <w:color w:val="000000"/>
                <w:szCs w:val="22"/>
                <w:lang w:val="en-GB"/>
                <w:rPrChange w:id="12894" w:author="Dioguardi, Fabio" w:date="2018-10-23T11:24:00Z">
                  <w:rPr>
                    <w:rFonts w:ascii="Calibri" w:hAnsi="Calibri"/>
                    <w:color w:val="000000"/>
                    <w:szCs w:val="22"/>
                  </w:rPr>
                </w:rPrChange>
              </w:rPr>
            </w:pPr>
            <w:r w:rsidRPr="000E1A5F">
              <w:rPr>
                <w:rFonts w:ascii="Calibri" w:hAnsi="Calibri"/>
                <w:color w:val="000000"/>
                <w:szCs w:val="22"/>
                <w:lang w:val="en-GB"/>
                <w:rPrChange w:id="12895" w:author="Dioguardi, Fabio" w:date="2018-10-23T11:24:00Z">
                  <w:rPr>
                    <w:rFonts w:ascii="Calibri" w:hAnsi="Calibri"/>
                    <w:color w:val="000000"/>
                    <w:szCs w:val="22"/>
                  </w:rPr>
                </w:rPrChange>
              </w:rPr>
              <w:t>qfak_Cam4</w:t>
            </w:r>
          </w:p>
        </w:tc>
        <w:tc>
          <w:tcPr>
            <w:tcW w:w="2665" w:type="dxa"/>
            <w:tcBorders>
              <w:right w:val="single" w:sz="18" w:space="0" w:color="auto"/>
            </w:tcBorders>
            <w:vAlign w:val="center"/>
          </w:tcPr>
          <w:p w14:paraId="41006791" w14:textId="35ACD015" w:rsidR="00787DDD" w:rsidRPr="000E1A5F" w:rsidRDefault="00787DDD" w:rsidP="00787DDD">
            <w:pPr>
              <w:rPr>
                <w:rFonts w:ascii="Calibri" w:hAnsi="Calibri"/>
                <w:color w:val="000000"/>
                <w:szCs w:val="22"/>
                <w:lang w:val="en-GB"/>
                <w:rPrChange w:id="12896" w:author="Dioguardi, Fabio" w:date="2018-10-23T11:24:00Z">
                  <w:rPr>
                    <w:rFonts w:ascii="Calibri" w:hAnsi="Calibri"/>
                    <w:color w:val="000000"/>
                    <w:szCs w:val="22"/>
                  </w:rPr>
                </w:rPrChange>
              </w:rPr>
            </w:pPr>
            <w:r w:rsidRPr="000E1A5F">
              <w:rPr>
                <w:rFonts w:ascii="Calibri" w:hAnsi="Calibri"/>
                <w:color w:val="000000"/>
                <w:szCs w:val="22"/>
                <w:lang w:val="en-GB"/>
                <w:rPrChange w:id="12897" w:author="Dioguardi, Fabio" w:date="2018-10-23T11:24:00Z">
                  <w:rPr>
                    <w:rFonts w:ascii="Calibri" w:hAnsi="Calibri"/>
                    <w:color w:val="000000"/>
                    <w:szCs w:val="22"/>
                  </w:rPr>
                </w:rPrChange>
              </w:rPr>
              <w:t>quality factor webcam 4</w:t>
            </w:r>
          </w:p>
        </w:tc>
        <w:tc>
          <w:tcPr>
            <w:tcW w:w="707" w:type="dxa"/>
            <w:tcBorders>
              <w:left w:val="single" w:sz="18" w:space="0" w:color="auto"/>
            </w:tcBorders>
            <w:vAlign w:val="center"/>
          </w:tcPr>
          <w:p w14:paraId="47920D4D" w14:textId="2D6BC20A" w:rsidR="00787DDD" w:rsidRPr="000E1A5F" w:rsidRDefault="00787DDD" w:rsidP="00787DDD">
            <w:pPr>
              <w:jc w:val="center"/>
              <w:rPr>
                <w:rFonts w:ascii="Calibri" w:hAnsi="Calibri"/>
                <w:color w:val="000000"/>
                <w:szCs w:val="22"/>
                <w:lang w:val="en-GB"/>
                <w:rPrChange w:id="12898" w:author="Dioguardi, Fabio" w:date="2018-10-23T11:24:00Z">
                  <w:rPr>
                    <w:rFonts w:ascii="Calibri" w:hAnsi="Calibri"/>
                    <w:color w:val="000000"/>
                    <w:szCs w:val="22"/>
                  </w:rPr>
                </w:rPrChange>
              </w:rPr>
            </w:pPr>
            <w:r w:rsidRPr="000E1A5F">
              <w:rPr>
                <w:rFonts w:ascii="Calibri" w:hAnsi="Calibri"/>
                <w:color w:val="000000"/>
                <w:szCs w:val="22"/>
                <w:lang w:val="en-GB"/>
                <w:rPrChange w:id="12899" w:author="Dioguardi, Fabio" w:date="2018-10-23T11:24:00Z">
                  <w:rPr>
                    <w:rFonts w:ascii="Calibri" w:hAnsi="Calibri"/>
                    <w:color w:val="000000"/>
                    <w:szCs w:val="22"/>
                  </w:rPr>
                </w:rPrChange>
              </w:rPr>
              <w:t>142</w:t>
            </w:r>
          </w:p>
        </w:tc>
        <w:tc>
          <w:tcPr>
            <w:tcW w:w="1591" w:type="dxa"/>
            <w:vAlign w:val="bottom"/>
          </w:tcPr>
          <w:p w14:paraId="491524D4" w14:textId="19FFC098" w:rsidR="00787DDD" w:rsidRPr="000E1A5F" w:rsidRDefault="00787DDD" w:rsidP="00787DDD">
            <w:pPr>
              <w:jc w:val="center"/>
              <w:rPr>
                <w:rFonts w:asciiTheme="minorHAnsi" w:hAnsiTheme="minorHAnsi"/>
                <w:bCs/>
                <w:kern w:val="32"/>
                <w:szCs w:val="22"/>
                <w:lang w:val="en-GB"/>
                <w:rPrChange w:id="1290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01" w:author="Dioguardi, Fabio" w:date="2018-10-23T11:24:00Z">
                  <w:rPr>
                    <w:rFonts w:ascii="Calibri" w:hAnsi="Calibri"/>
                    <w:color w:val="000000"/>
                    <w:szCs w:val="22"/>
                  </w:rPr>
                </w:rPrChange>
              </w:rPr>
              <w:t>cal_Xband6a</w:t>
            </w:r>
          </w:p>
        </w:tc>
        <w:tc>
          <w:tcPr>
            <w:tcW w:w="2923" w:type="dxa"/>
            <w:vAlign w:val="bottom"/>
          </w:tcPr>
          <w:p w14:paraId="4B32BB65" w14:textId="7FE2369D" w:rsidR="00787DDD" w:rsidRPr="000E1A5F" w:rsidRDefault="00787DDD" w:rsidP="00787DDD">
            <w:pPr>
              <w:jc w:val="center"/>
              <w:rPr>
                <w:rFonts w:asciiTheme="minorHAnsi" w:hAnsiTheme="minorHAnsi"/>
                <w:bCs/>
                <w:kern w:val="32"/>
                <w:szCs w:val="22"/>
                <w:lang w:val="en-GB"/>
                <w:rPrChange w:id="1290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03" w:author="Dioguardi, Fabio" w:date="2018-10-23T11:24:00Z">
                  <w:rPr>
                    <w:rFonts w:ascii="Calibri" w:hAnsi="Calibri"/>
                    <w:color w:val="000000"/>
                    <w:szCs w:val="22"/>
                  </w:rPr>
                </w:rPrChange>
              </w:rPr>
              <w:t>offset A, X-band  6</w:t>
            </w:r>
          </w:p>
        </w:tc>
      </w:tr>
      <w:tr w:rsidR="00787DDD" w:rsidRPr="000E1A5F" w14:paraId="1E854543" w14:textId="77777777" w:rsidTr="00AB4F81">
        <w:tc>
          <w:tcPr>
            <w:tcW w:w="765" w:type="dxa"/>
            <w:vAlign w:val="center"/>
          </w:tcPr>
          <w:p w14:paraId="04C96A6E" w14:textId="41B79803" w:rsidR="00787DDD" w:rsidRPr="000E1A5F" w:rsidRDefault="00787DDD" w:rsidP="00787DDD">
            <w:pPr>
              <w:jc w:val="center"/>
              <w:rPr>
                <w:rFonts w:ascii="Calibri" w:hAnsi="Calibri"/>
                <w:color w:val="000000"/>
                <w:szCs w:val="22"/>
                <w:lang w:val="en-GB"/>
                <w:rPrChange w:id="12904" w:author="Dioguardi, Fabio" w:date="2018-10-23T11:24:00Z">
                  <w:rPr>
                    <w:rFonts w:ascii="Calibri" w:hAnsi="Calibri"/>
                    <w:color w:val="000000"/>
                    <w:szCs w:val="22"/>
                  </w:rPr>
                </w:rPrChange>
              </w:rPr>
            </w:pPr>
            <w:r w:rsidRPr="000E1A5F">
              <w:rPr>
                <w:rFonts w:ascii="Calibri" w:hAnsi="Calibri"/>
                <w:color w:val="000000"/>
                <w:szCs w:val="22"/>
                <w:lang w:val="en-GB"/>
                <w:rPrChange w:id="12905" w:author="Dioguardi, Fabio" w:date="2018-10-23T11:24:00Z">
                  <w:rPr>
                    <w:rFonts w:ascii="Calibri" w:hAnsi="Calibri"/>
                    <w:color w:val="000000"/>
                    <w:szCs w:val="22"/>
                  </w:rPr>
                </w:rPrChange>
              </w:rPr>
              <w:t>96</w:t>
            </w:r>
          </w:p>
        </w:tc>
        <w:tc>
          <w:tcPr>
            <w:tcW w:w="1414" w:type="dxa"/>
            <w:vAlign w:val="center"/>
          </w:tcPr>
          <w:p w14:paraId="3E04B363" w14:textId="3B4F7186" w:rsidR="00787DDD" w:rsidRPr="000E1A5F" w:rsidRDefault="00787DDD" w:rsidP="00787DDD">
            <w:pPr>
              <w:rPr>
                <w:rFonts w:ascii="Calibri" w:hAnsi="Calibri"/>
                <w:color w:val="000000"/>
                <w:szCs w:val="22"/>
                <w:lang w:val="en-GB"/>
                <w:rPrChange w:id="12906" w:author="Dioguardi, Fabio" w:date="2018-10-23T11:24:00Z">
                  <w:rPr>
                    <w:rFonts w:ascii="Calibri" w:hAnsi="Calibri"/>
                    <w:color w:val="000000"/>
                    <w:szCs w:val="22"/>
                  </w:rPr>
                </w:rPrChange>
              </w:rPr>
            </w:pPr>
            <w:r w:rsidRPr="000E1A5F">
              <w:rPr>
                <w:rFonts w:ascii="Calibri" w:hAnsi="Calibri"/>
                <w:color w:val="000000"/>
                <w:szCs w:val="22"/>
                <w:lang w:val="en-GB"/>
                <w:rPrChange w:id="12907" w:author="Dioguardi, Fabio" w:date="2018-10-23T11:24:00Z">
                  <w:rPr>
                    <w:rFonts w:ascii="Calibri" w:hAnsi="Calibri"/>
                    <w:color w:val="000000"/>
                    <w:szCs w:val="22"/>
                  </w:rPr>
                </w:rPrChange>
              </w:rPr>
              <w:t>qfak_Cam5</w:t>
            </w:r>
          </w:p>
        </w:tc>
        <w:tc>
          <w:tcPr>
            <w:tcW w:w="2665" w:type="dxa"/>
            <w:tcBorders>
              <w:right w:val="single" w:sz="18" w:space="0" w:color="auto"/>
            </w:tcBorders>
            <w:vAlign w:val="center"/>
          </w:tcPr>
          <w:p w14:paraId="5562A3FF" w14:textId="71C2F1A0" w:rsidR="00787DDD" w:rsidRPr="000E1A5F" w:rsidRDefault="00787DDD" w:rsidP="00787DDD">
            <w:pPr>
              <w:rPr>
                <w:rFonts w:ascii="Calibri" w:hAnsi="Calibri"/>
                <w:color w:val="000000"/>
                <w:szCs w:val="22"/>
                <w:lang w:val="en-GB"/>
                <w:rPrChange w:id="12908" w:author="Dioguardi, Fabio" w:date="2018-10-23T11:24:00Z">
                  <w:rPr>
                    <w:rFonts w:ascii="Calibri" w:hAnsi="Calibri"/>
                    <w:color w:val="000000"/>
                    <w:szCs w:val="22"/>
                  </w:rPr>
                </w:rPrChange>
              </w:rPr>
            </w:pPr>
            <w:r w:rsidRPr="000E1A5F">
              <w:rPr>
                <w:rFonts w:ascii="Calibri" w:hAnsi="Calibri"/>
                <w:color w:val="000000"/>
                <w:szCs w:val="22"/>
                <w:lang w:val="en-GB"/>
                <w:rPrChange w:id="12909" w:author="Dioguardi, Fabio" w:date="2018-10-23T11:24:00Z">
                  <w:rPr>
                    <w:rFonts w:ascii="Calibri" w:hAnsi="Calibri"/>
                    <w:color w:val="000000"/>
                    <w:szCs w:val="22"/>
                  </w:rPr>
                </w:rPrChange>
              </w:rPr>
              <w:t>quality factor webcam 5</w:t>
            </w:r>
          </w:p>
        </w:tc>
        <w:tc>
          <w:tcPr>
            <w:tcW w:w="707" w:type="dxa"/>
            <w:tcBorders>
              <w:left w:val="single" w:sz="18" w:space="0" w:color="auto"/>
            </w:tcBorders>
            <w:vAlign w:val="center"/>
          </w:tcPr>
          <w:p w14:paraId="443A4EF8" w14:textId="038C3B39" w:rsidR="00787DDD" w:rsidRPr="000E1A5F" w:rsidRDefault="00787DDD" w:rsidP="00787DDD">
            <w:pPr>
              <w:jc w:val="center"/>
              <w:rPr>
                <w:rFonts w:ascii="Calibri" w:hAnsi="Calibri"/>
                <w:color w:val="000000"/>
                <w:szCs w:val="22"/>
                <w:lang w:val="en-GB"/>
                <w:rPrChange w:id="12910" w:author="Dioguardi, Fabio" w:date="2018-10-23T11:24:00Z">
                  <w:rPr>
                    <w:rFonts w:ascii="Calibri" w:hAnsi="Calibri"/>
                    <w:color w:val="000000"/>
                    <w:szCs w:val="22"/>
                  </w:rPr>
                </w:rPrChange>
              </w:rPr>
            </w:pPr>
            <w:r w:rsidRPr="000E1A5F">
              <w:rPr>
                <w:rFonts w:ascii="Calibri" w:hAnsi="Calibri"/>
                <w:color w:val="000000"/>
                <w:szCs w:val="22"/>
                <w:lang w:val="en-GB"/>
                <w:rPrChange w:id="12911" w:author="Dioguardi, Fabio" w:date="2018-10-23T11:24:00Z">
                  <w:rPr>
                    <w:rFonts w:ascii="Calibri" w:hAnsi="Calibri"/>
                    <w:color w:val="000000"/>
                    <w:szCs w:val="22"/>
                  </w:rPr>
                </w:rPrChange>
              </w:rPr>
              <w:t>143</w:t>
            </w:r>
          </w:p>
        </w:tc>
        <w:tc>
          <w:tcPr>
            <w:tcW w:w="1591" w:type="dxa"/>
            <w:vAlign w:val="bottom"/>
          </w:tcPr>
          <w:p w14:paraId="0BF45810" w14:textId="35C8AF6E" w:rsidR="00787DDD" w:rsidRPr="000E1A5F" w:rsidRDefault="00787DDD" w:rsidP="00787DDD">
            <w:pPr>
              <w:jc w:val="center"/>
              <w:rPr>
                <w:rFonts w:asciiTheme="minorHAnsi" w:hAnsiTheme="minorHAnsi"/>
                <w:bCs/>
                <w:kern w:val="32"/>
                <w:szCs w:val="22"/>
                <w:lang w:val="en-GB"/>
                <w:rPrChange w:id="1291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13" w:author="Dioguardi, Fabio" w:date="2018-10-23T11:24:00Z">
                  <w:rPr>
                    <w:rFonts w:ascii="Calibri" w:hAnsi="Calibri"/>
                    <w:color w:val="000000"/>
                    <w:szCs w:val="22"/>
                  </w:rPr>
                </w:rPrChange>
              </w:rPr>
              <w:t>cal_Xband6b</w:t>
            </w:r>
          </w:p>
        </w:tc>
        <w:tc>
          <w:tcPr>
            <w:tcW w:w="2923" w:type="dxa"/>
            <w:vAlign w:val="bottom"/>
          </w:tcPr>
          <w:p w14:paraId="37E31ABB" w14:textId="18975EA2" w:rsidR="00787DDD" w:rsidRPr="000E1A5F" w:rsidRDefault="00787DDD" w:rsidP="00787DDD">
            <w:pPr>
              <w:jc w:val="center"/>
              <w:rPr>
                <w:rFonts w:asciiTheme="minorHAnsi" w:hAnsiTheme="minorHAnsi"/>
                <w:bCs/>
                <w:kern w:val="32"/>
                <w:szCs w:val="22"/>
                <w:lang w:val="en-GB"/>
                <w:rPrChange w:id="1291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15" w:author="Dioguardi, Fabio" w:date="2018-10-23T11:24:00Z">
                  <w:rPr>
                    <w:rFonts w:ascii="Calibri" w:hAnsi="Calibri"/>
                    <w:color w:val="000000"/>
                    <w:szCs w:val="22"/>
                  </w:rPr>
                </w:rPrChange>
              </w:rPr>
              <w:t>scaling factor B, X-band  6</w:t>
            </w:r>
          </w:p>
        </w:tc>
      </w:tr>
      <w:tr w:rsidR="00787DDD" w:rsidRPr="000E1A5F" w14:paraId="7239F824" w14:textId="77777777" w:rsidTr="00AB4F81">
        <w:tc>
          <w:tcPr>
            <w:tcW w:w="765" w:type="dxa"/>
            <w:vAlign w:val="center"/>
          </w:tcPr>
          <w:p w14:paraId="3E0EE327" w14:textId="5EBC800F" w:rsidR="00787DDD" w:rsidRPr="000E1A5F" w:rsidRDefault="00787DDD" w:rsidP="00787DDD">
            <w:pPr>
              <w:jc w:val="center"/>
              <w:rPr>
                <w:rFonts w:ascii="Calibri" w:hAnsi="Calibri"/>
                <w:color w:val="000000"/>
                <w:szCs w:val="22"/>
                <w:lang w:val="en-GB"/>
                <w:rPrChange w:id="12916" w:author="Dioguardi, Fabio" w:date="2018-10-23T11:24:00Z">
                  <w:rPr>
                    <w:rFonts w:ascii="Calibri" w:hAnsi="Calibri"/>
                    <w:color w:val="000000"/>
                    <w:szCs w:val="22"/>
                  </w:rPr>
                </w:rPrChange>
              </w:rPr>
            </w:pPr>
            <w:r w:rsidRPr="000E1A5F">
              <w:rPr>
                <w:rFonts w:ascii="Calibri" w:hAnsi="Calibri"/>
                <w:color w:val="000000"/>
                <w:szCs w:val="22"/>
                <w:lang w:val="en-GB"/>
                <w:rPrChange w:id="12917" w:author="Dioguardi, Fabio" w:date="2018-10-23T11:24:00Z">
                  <w:rPr>
                    <w:rFonts w:ascii="Calibri" w:hAnsi="Calibri"/>
                    <w:color w:val="000000"/>
                    <w:szCs w:val="22"/>
                  </w:rPr>
                </w:rPrChange>
              </w:rPr>
              <w:t>97</w:t>
            </w:r>
          </w:p>
        </w:tc>
        <w:tc>
          <w:tcPr>
            <w:tcW w:w="1414" w:type="dxa"/>
            <w:vAlign w:val="center"/>
          </w:tcPr>
          <w:p w14:paraId="5C2D2B2E" w14:textId="00899FE3" w:rsidR="00787DDD" w:rsidRPr="000E1A5F" w:rsidRDefault="00787DDD" w:rsidP="00787DDD">
            <w:pPr>
              <w:rPr>
                <w:rFonts w:ascii="Calibri" w:hAnsi="Calibri"/>
                <w:color w:val="000000"/>
                <w:szCs w:val="22"/>
                <w:lang w:val="en-GB"/>
                <w:rPrChange w:id="12918" w:author="Dioguardi, Fabio" w:date="2018-10-23T11:24:00Z">
                  <w:rPr>
                    <w:rFonts w:ascii="Calibri" w:hAnsi="Calibri"/>
                    <w:color w:val="000000"/>
                    <w:szCs w:val="22"/>
                  </w:rPr>
                </w:rPrChange>
              </w:rPr>
            </w:pPr>
            <w:r w:rsidRPr="000E1A5F">
              <w:rPr>
                <w:rFonts w:ascii="Calibri" w:hAnsi="Calibri"/>
                <w:color w:val="000000"/>
                <w:szCs w:val="22"/>
                <w:lang w:val="en-GB"/>
                <w:rPrChange w:id="12919" w:author="Dioguardi, Fabio" w:date="2018-10-23T11:24:00Z">
                  <w:rPr>
                    <w:rFonts w:ascii="Calibri" w:hAnsi="Calibri"/>
                    <w:color w:val="000000"/>
                    <w:szCs w:val="22"/>
                  </w:rPr>
                </w:rPrChange>
              </w:rPr>
              <w:t>qfak_Cam6</w:t>
            </w:r>
          </w:p>
        </w:tc>
        <w:tc>
          <w:tcPr>
            <w:tcW w:w="2665" w:type="dxa"/>
            <w:tcBorders>
              <w:right w:val="single" w:sz="18" w:space="0" w:color="auto"/>
            </w:tcBorders>
            <w:vAlign w:val="center"/>
          </w:tcPr>
          <w:p w14:paraId="4BDE5FA6" w14:textId="3AC7722D" w:rsidR="00787DDD" w:rsidRPr="000E1A5F" w:rsidRDefault="00787DDD" w:rsidP="00787DDD">
            <w:pPr>
              <w:rPr>
                <w:rFonts w:ascii="Calibri" w:hAnsi="Calibri"/>
                <w:color w:val="000000"/>
                <w:szCs w:val="22"/>
                <w:lang w:val="en-GB"/>
                <w:rPrChange w:id="12920" w:author="Dioguardi, Fabio" w:date="2018-10-23T11:24:00Z">
                  <w:rPr>
                    <w:rFonts w:ascii="Calibri" w:hAnsi="Calibri"/>
                    <w:color w:val="000000"/>
                    <w:szCs w:val="22"/>
                  </w:rPr>
                </w:rPrChange>
              </w:rPr>
            </w:pPr>
            <w:r w:rsidRPr="000E1A5F">
              <w:rPr>
                <w:rFonts w:ascii="Calibri" w:hAnsi="Calibri"/>
                <w:color w:val="000000"/>
                <w:szCs w:val="22"/>
                <w:lang w:val="en-GB"/>
                <w:rPrChange w:id="12921" w:author="Dioguardi, Fabio" w:date="2018-10-23T11:24:00Z">
                  <w:rPr>
                    <w:rFonts w:ascii="Calibri" w:hAnsi="Calibri"/>
                    <w:color w:val="000000"/>
                    <w:szCs w:val="22"/>
                  </w:rPr>
                </w:rPrChange>
              </w:rPr>
              <w:t>quality factor webcam 6</w:t>
            </w:r>
          </w:p>
        </w:tc>
        <w:tc>
          <w:tcPr>
            <w:tcW w:w="707" w:type="dxa"/>
            <w:tcBorders>
              <w:left w:val="single" w:sz="18" w:space="0" w:color="auto"/>
            </w:tcBorders>
            <w:vAlign w:val="center"/>
          </w:tcPr>
          <w:p w14:paraId="2D083846" w14:textId="6EFEF1DD" w:rsidR="00787DDD" w:rsidRPr="000E1A5F" w:rsidRDefault="00787DDD" w:rsidP="00787DDD">
            <w:pPr>
              <w:jc w:val="center"/>
              <w:rPr>
                <w:rFonts w:ascii="Calibri" w:hAnsi="Calibri"/>
                <w:color w:val="000000"/>
                <w:szCs w:val="22"/>
                <w:lang w:val="en-GB"/>
                <w:rPrChange w:id="12922" w:author="Dioguardi, Fabio" w:date="2018-10-23T11:24:00Z">
                  <w:rPr>
                    <w:rFonts w:ascii="Calibri" w:hAnsi="Calibri"/>
                    <w:color w:val="000000"/>
                    <w:szCs w:val="22"/>
                  </w:rPr>
                </w:rPrChange>
              </w:rPr>
            </w:pPr>
            <w:r w:rsidRPr="000E1A5F">
              <w:rPr>
                <w:rFonts w:ascii="Calibri" w:hAnsi="Calibri"/>
                <w:color w:val="000000"/>
                <w:szCs w:val="22"/>
                <w:lang w:val="en-GB"/>
                <w:rPrChange w:id="12923" w:author="Dioguardi, Fabio" w:date="2018-10-23T11:24:00Z">
                  <w:rPr>
                    <w:rFonts w:ascii="Calibri" w:hAnsi="Calibri"/>
                    <w:color w:val="000000"/>
                    <w:szCs w:val="22"/>
                  </w:rPr>
                </w:rPrChange>
              </w:rPr>
              <w:t>144</w:t>
            </w:r>
          </w:p>
        </w:tc>
        <w:tc>
          <w:tcPr>
            <w:tcW w:w="1591" w:type="dxa"/>
            <w:vAlign w:val="bottom"/>
          </w:tcPr>
          <w:p w14:paraId="2F63AE85" w14:textId="4591A27F" w:rsidR="00787DDD" w:rsidRPr="000E1A5F" w:rsidRDefault="00787DDD" w:rsidP="00787DDD">
            <w:pPr>
              <w:jc w:val="center"/>
              <w:rPr>
                <w:rFonts w:asciiTheme="minorHAnsi" w:hAnsiTheme="minorHAnsi"/>
                <w:bCs/>
                <w:kern w:val="32"/>
                <w:szCs w:val="22"/>
                <w:lang w:val="en-GB"/>
                <w:rPrChange w:id="12924" w:author="Dioguardi, Fabio" w:date="2018-10-23T11:24:00Z">
                  <w:rPr>
                    <w:rFonts w:asciiTheme="minorHAnsi" w:hAnsiTheme="minorHAnsi"/>
                    <w:bCs/>
                    <w:kern w:val="32"/>
                    <w:szCs w:val="22"/>
                  </w:rPr>
                </w:rPrChange>
              </w:rPr>
            </w:pPr>
            <w:proofErr w:type="spellStart"/>
            <w:r w:rsidRPr="000E1A5F">
              <w:rPr>
                <w:rFonts w:ascii="Calibri" w:hAnsi="Calibri"/>
                <w:color w:val="000000"/>
                <w:szCs w:val="22"/>
                <w:lang w:val="en-GB"/>
                <w:rPrChange w:id="12925" w:author="Dioguardi, Fabio" w:date="2018-10-23T11:24:00Z">
                  <w:rPr>
                    <w:rFonts w:ascii="Calibri" w:hAnsi="Calibri"/>
                    <w:color w:val="000000"/>
                    <w:szCs w:val="22"/>
                  </w:rPr>
                </w:rPrChange>
              </w:rPr>
              <w:t>loc_ISKEF</w:t>
            </w:r>
            <w:proofErr w:type="spellEnd"/>
          </w:p>
        </w:tc>
        <w:tc>
          <w:tcPr>
            <w:tcW w:w="2923" w:type="dxa"/>
            <w:vAlign w:val="bottom"/>
          </w:tcPr>
          <w:p w14:paraId="1E2AFD09" w14:textId="279514A9" w:rsidR="00787DDD" w:rsidRPr="000E1A5F" w:rsidRDefault="00787DDD" w:rsidP="00787DDD">
            <w:pPr>
              <w:jc w:val="center"/>
              <w:rPr>
                <w:rFonts w:asciiTheme="minorHAnsi" w:hAnsiTheme="minorHAnsi"/>
                <w:bCs/>
                <w:kern w:val="32"/>
                <w:szCs w:val="22"/>
                <w:lang w:val="en-GB"/>
                <w:rPrChange w:id="1292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27" w:author="Dioguardi, Fabio" w:date="2018-10-23T11:24:00Z">
                  <w:rPr>
                    <w:rFonts w:ascii="Calibri" w:hAnsi="Calibri"/>
                    <w:color w:val="000000"/>
                    <w:szCs w:val="22"/>
                  </w:rPr>
                </w:rPrChange>
              </w:rPr>
              <w:t>distance from vent, C-band  1</w:t>
            </w:r>
          </w:p>
        </w:tc>
      </w:tr>
      <w:tr w:rsidR="00787DDD" w:rsidRPr="000E1A5F" w14:paraId="78489DC4" w14:textId="77777777" w:rsidTr="00AB4F81">
        <w:tc>
          <w:tcPr>
            <w:tcW w:w="765" w:type="dxa"/>
            <w:vAlign w:val="center"/>
          </w:tcPr>
          <w:p w14:paraId="0F146D17" w14:textId="0478D8EA" w:rsidR="00787DDD" w:rsidRPr="000E1A5F" w:rsidRDefault="00787DDD" w:rsidP="00787DDD">
            <w:pPr>
              <w:jc w:val="center"/>
              <w:rPr>
                <w:rFonts w:ascii="Calibri" w:hAnsi="Calibri"/>
                <w:color w:val="000000"/>
                <w:szCs w:val="22"/>
                <w:lang w:val="en-GB"/>
                <w:rPrChange w:id="12928" w:author="Dioguardi, Fabio" w:date="2018-10-23T11:24:00Z">
                  <w:rPr>
                    <w:rFonts w:ascii="Calibri" w:hAnsi="Calibri"/>
                    <w:color w:val="000000"/>
                    <w:szCs w:val="22"/>
                  </w:rPr>
                </w:rPrChange>
              </w:rPr>
            </w:pPr>
            <w:r w:rsidRPr="000E1A5F">
              <w:rPr>
                <w:rFonts w:ascii="Calibri" w:hAnsi="Calibri"/>
                <w:color w:val="000000"/>
                <w:szCs w:val="22"/>
                <w:lang w:val="en-GB"/>
                <w:rPrChange w:id="12929" w:author="Dioguardi, Fabio" w:date="2018-10-23T11:24:00Z">
                  <w:rPr>
                    <w:rFonts w:ascii="Calibri" w:hAnsi="Calibri"/>
                    <w:color w:val="000000"/>
                    <w:szCs w:val="22"/>
                  </w:rPr>
                </w:rPrChange>
              </w:rPr>
              <w:t>98</w:t>
            </w:r>
          </w:p>
        </w:tc>
        <w:tc>
          <w:tcPr>
            <w:tcW w:w="1414" w:type="dxa"/>
            <w:vAlign w:val="bottom"/>
          </w:tcPr>
          <w:p w14:paraId="1DA9B7DE" w14:textId="2B26397D" w:rsidR="00787DDD" w:rsidRPr="000E1A5F" w:rsidRDefault="00787DDD" w:rsidP="00787DDD">
            <w:pPr>
              <w:rPr>
                <w:rFonts w:ascii="Calibri" w:hAnsi="Calibri"/>
                <w:color w:val="000000"/>
                <w:szCs w:val="22"/>
                <w:lang w:val="en-GB"/>
                <w:rPrChange w:id="12930" w:author="Dioguardi, Fabio" w:date="2018-10-23T11:24:00Z">
                  <w:rPr>
                    <w:rFonts w:ascii="Calibri" w:hAnsi="Calibri"/>
                    <w:color w:val="000000"/>
                    <w:szCs w:val="22"/>
                  </w:rPr>
                </w:rPrChange>
              </w:rPr>
            </w:pPr>
            <w:r w:rsidRPr="000E1A5F">
              <w:rPr>
                <w:rFonts w:ascii="Calibri" w:hAnsi="Calibri"/>
                <w:color w:val="000000"/>
                <w:szCs w:val="22"/>
                <w:lang w:val="en-GB"/>
                <w:rPrChange w:id="12931" w:author="Dioguardi, Fabio" w:date="2018-10-23T11:24:00Z">
                  <w:rPr>
                    <w:rFonts w:ascii="Calibri" w:hAnsi="Calibri"/>
                    <w:color w:val="000000"/>
                    <w:szCs w:val="22"/>
                  </w:rPr>
                </w:rPrChange>
              </w:rPr>
              <w:t>unc_Cband3</w:t>
            </w:r>
          </w:p>
        </w:tc>
        <w:tc>
          <w:tcPr>
            <w:tcW w:w="2665" w:type="dxa"/>
            <w:tcBorders>
              <w:right w:val="single" w:sz="18" w:space="0" w:color="auto"/>
            </w:tcBorders>
            <w:vAlign w:val="center"/>
          </w:tcPr>
          <w:p w14:paraId="12FF6F15" w14:textId="747837E4" w:rsidR="00787DDD" w:rsidRPr="000E1A5F" w:rsidRDefault="00787DDD" w:rsidP="00787DDD">
            <w:pPr>
              <w:rPr>
                <w:rFonts w:ascii="Calibri" w:hAnsi="Calibri"/>
                <w:color w:val="000000"/>
                <w:szCs w:val="22"/>
                <w:lang w:val="en-GB"/>
                <w:rPrChange w:id="12932" w:author="Dioguardi, Fabio" w:date="2018-10-23T11:24:00Z">
                  <w:rPr>
                    <w:rFonts w:ascii="Calibri" w:hAnsi="Calibri"/>
                    <w:color w:val="000000"/>
                    <w:szCs w:val="22"/>
                  </w:rPr>
                </w:rPrChange>
              </w:rPr>
            </w:pPr>
            <w:r w:rsidRPr="000E1A5F">
              <w:rPr>
                <w:rFonts w:ascii="Calibri" w:hAnsi="Calibri"/>
                <w:color w:val="000000"/>
                <w:szCs w:val="22"/>
                <w:lang w:val="en-GB"/>
                <w:rPrChange w:id="12933" w:author="Dioguardi, Fabio" w:date="2018-10-23T11:24:00Z">
                  <w:rPr>
                    <w:rFonts w:ascii="Calibri" w:hAnsi="Calibri"/>
                    <w:color w:val="000000"/>
                    <w:szCs w:val="22"/>
                  </w:rPr>
                </w:rPrChange>
              </w:rPr>
              <w:t>uncertainty C-band radar 3</w:t>
            </w:r>
          </w:p>
        </w:tc>
        <w:tc>
          <w:tcPr>
            <w:tcW w:w="707" w:type="dxa"/>
            <w:tcBorders>
              <w:left w:val="single" w:sz="18" w:space="0" w:color="auto"/>
            </w:tcBorders>
            <w:vAlign w:val="center"/>
          </w:tcPr>
          <w:p w14:paraId="6C552B47" w14:textId="7F13BBAC" w:rsidR="00787DDD" w:rsidRPr="000E1A5F" w:rsidRDefault="00787DDD" w:rsidP="00787DDD">
            <w:pPr>
              <w:jc w:val="center"/>
              <w:rPr>
                <w:rFonts w:ascii="Calibri" w:hAnsi="Calibri"/>
                <w:color w:val="000000"/>
                <w:szCs w:val="22"/>
                <w:lang w:val="en-GB"/>
                <w:rPrChange w:id="12934" w:author="Dioguardi, Fabio" w:date="2018-10-23T11:24:00Z">
                  <w:rPr>
                    <w:rFonts w:ascii="Calibri" w:hAnsi="Calibri"/>
                    <w:color w:val="000000"/>
                    <w:szCs w:val="22"/>
                  </w:rPr>
                </w:rPrChange>
              </w:rPr>
            </w:pPr>
            <w:r w:rsidRPr="000E1A5F">
              <w:rPr>
                <w:rFonts w:ascii="Calibri" w:hAnsi="Calibri"/>
                <w:color w:val="000000"/>
                <w:szCs w:val="22"/>
                <w:lang w:val="en-GB"/>
                <w:rPrChange w:id="12935" w:author="Dioguardi, Fabio" w:date="2018-10-23T11:24:00Z">
                  <w:rPr>
                    <w:rFonts w:ascii="Calibri" w:hAnsi="Calibri"/>
                    <w:color w:val="000000"/>
                    <w:szCs w:val="22"/>
                  </w:rPr>
                </w:rPrChange>
              </w:rPr>
              <w:t>145</w:t>
            </w:r>
          </w:p>
        </w:tc>
        <w:tc>
          <w:tcPr>
            <w:tcW w:w="1591" w:type="dxa"/>
            <w:vAlign w:val="bottom"/>
          </w:tcPr>
          <w:p w14:paraId="1A6A3AE8" w14:textId="3313B803" w:rsidR="00787DDD" w:rsidRPr="000E1A5F" w:rsidRDefault="00787DDD" w:rsidP="00787DDD">
            <w:pPr>
              <w:jc w:val="center"/>
              <w:rPr>
                <w:rFonts w:asciiTheme="minorHAnsi" w:hAnsiTheme="minorHAnsi"/>
                <w:bCs/>
                <w:kern w:val="32"/>
                <w:szCs w:val="22"/>
                <w:lang w:val="en-GB"/>
                <w:rPrChange w:id="12936" w:author="Dioguardi, Fabio" w:date="2018-10-23T11:24:00Z">
                  <w:rPr>
                    <w:rFonts w:asciiTheme="minorHAnsi" w:hAnsiTheme="minorHAnsi"/>
                    <w:bCs/>
                    <w:kern w:val="32"/>
                    <w:szCs w:val="22"/>
                  </w:rPr>
                </w:rPrChange>
              </w:rPr>
            </w:pPr>
            <w:proofErr w:type="spellStart"/>
            <w:r w:rsidRPr="000E1A5F">
              <w:rPr>
                <w:rFonts w:ascii="Calibri" w:hAnsi="Calibri"/>
                <w:color w:val="000000"/>
                <w:szCs w:val="22"/>
                <w:lang w:val="en-GB"/>
                <w:rPrChange w:id="12937" w:author="Dioguardi, Fabio" w:date="2018-10-23T11:24:00Z">
                  <w:rPr>
                    <w:rFonts w:ascii="Calibri" w:hAnsi="Calibri"/>
                    <w:color w:val="000000"/>
                    <w:szCs w:val="22"/>
                  </w:rPr>
                </w:rPrChange>
              </w:rPr>
              <w:t>loc_ISEGS</w:t>
            </w:r>
            <w:proofErr w:type="spellEnd"/>
          </w:p>
        </w:tc>
        <w:tc>
          <w:tcPr>
            <w:tcW w:w="2923" w:type="dxa"/>
            <w:vAlign w:val="bottom"/>
          </w:tcPr>
          <w:p w14:paraId="78629059" w14:textId="311CE2DD" w:rsidR="00787DDD" w:rsidRPr="000E1A5F" w:rsidRDefault="00787DDD" w:rsidP="00787DDD">
            <w:pPr>
              <w:jc w:val="center"/>
              <w:rPr>
                <w:rFonts w:asciiTheme="minorHAnsi" w:hAnsiTheme="minorHAnsi"/>
                <w:bCs/>
                <w:kern w:val="32"/>
                <w:szCs w:val="22"/>
                <w:lang w:val="en-GB"/>
                <w:rPrChange w:id="1293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39" w:author="Dioguardi, Fabio" w:date="2018-10-23T11:24:00Z">
                  <w:rPr>
                    <w:rFonts w:ascii="Calibri" w:hAnsi="Calibri"/>
                    <w:color w:val="000000"/>
                    <w:szCs w:val="22"/>
                  </w:rPr>
                </w:rPrChange>
              </w:rPr>
              <w:t>distance from vent, C-band  2</w:t>
            </w:r>
          </w:p>
        </w:tc>
      </w:tr>
      <w:tr w:rsidR="00787DDD" w:rsidRPr="000E1A5F" w14:paraId="743707FB" w14:textId="77777777" w:rsidTr="00AB4F81">
        <w:tc>
          <w:tcPr>
            <w:tcW w:w="765" w:type="dxa"/>
            <w:vAlign w:val="center"/>
          </w:tcPr>
          <w:p w14:paraId="132D4441" w14:textId="43050A9B" w:rsidR="00787DDD" w:rsidRPr="000E1A5F" w:rsidRDefault="00787DDD" w:rsidP="00787DDD">
            <w:pPr>
              <w:jc w:val="center"/>
              <w:rPr>
                <w:rFonts w:ascii="Calibri" w:hAnsi="Calibri"/>
                <w:color w:val="000000"/>
                <w:szCs w:val="22"/>
                <w:lang w:val="en-GB"/>
                <w:rPrChange w:id="12940" w:author="Dioguardi, Fabio" w:date="2018-10-23T11:24:00Z">
                  <w:rPr>
                    <w:rFonts w:ascii="Calibri" w:hAnsi="Calibri"/>
                    <w:color w:val="000000"/>
                    <w:szCs w:val="22"/>
                  </w:rPr>
                </w:rPrChange>
              </w:rPr>
            </w:pPr>
            <w:r w:rsidRPr="000E1A5F">
              <w:rPr>
                <w:rFonts w:ascii="Calibri" w:hAnsi="Calibri"/>
                <w:color w:val="000000"/>
                <w:szCs w:val="22"/>
                <w:lang w:val="en-GB"/>
                <w:rPrChange w:id="12941" w:author="Dioguardi, Fabio" w:date="2018-10-23T11:24:00Z">
                  <w:rPr>
                    <w:rFonts w:ascii="Calibri" w:hAnsi="Calibri"/>
                    <w:color w:val="000000"/>
                    <w:szCs w:val="22"/>
                  </w:rPr>
                </w:rPrChange>
              </w:rPr>
              <w:t>99</w:t>
            </w:r>
          </w:p>
        </w:tc>
        <w:tc>
          <w:tcPr>
            <w:tcW w:w="1414" w:type="dxa"/>
            <w:vAlign w:val="bottom"/>
          </w:tcPr>
          <w:p w14:paraId="4AA01E0C" w14:textId="3374C1FD" w:rsidR="00787DDD" w:rsidRPr="000E1A5F" w:rsidRDefault="00787DDD" w:rsidP="00787DDD">
            <w:pPr>
              <w:rPr>
                <w:rFonts w:ascii="Calibri" w:hAnsi="Calibri"/>
                <w:color w:val="000000"/>
                <w:szCs w:val="22"/>
                <w:lang w:val="en-GB"/>
                <w:rPrChange w:id="12942" w:author="Dioguardi, Fabio" w:date="2018-10-23T11:24:00Z">
                  <w:rPr>
                    <w:rFonts w:ascii="Calibri" w:hAnsi="Calibri"/>
                    <w:color w:val="000000"/>
                    <w:szCs w:val="22"/>
                  </w:rPr>
                </w:rPrChange>
              </w:rPr>
            </w:pPr>
            <w:r w:rsidRPr="000E1A5F">
              <w:rPr>
                <w:rFonts w:ascii="Calibri" w:hAnsi="Calibri"/>
                <w:color w:val="000000"/>
                <w:szCs w:val="22"/>
                <w:lang w:val="en-GB"/>
                <w:rPrChange w:id="12943" w:author="Dioguardi, Fabio" w:date="2018-10-23T11:24:00Z">
                  <w:rPr>
                    <w:rFonts w:ascii="Calibri" w:hAnsi="Calibri"/>
                    <w:color w:val="000000"/>
                    <w:szCs w:val="22"/>
                  </w:rPr>
                </w:rPrChange>
              </w:rPr>
              <w:t>unc_Cband4</w:t>
            </w:r>
          </w:p>
        </w:tc>
        <w:tc>
          <w:tcPr>
            <w:tcW w:w="2665" w:type="dxa"/>
            <w:tcBorders>
              <w:right w:val="single" w:sz="18" w:space="0" w:color="auto"/>
            </w:tcBorders>
            <w:vAlign w:val="bottom"/>
          </w:tcPr>
          <w:p w14:paraId="7BAD812E" w14:textId="2142CD0C" w:rsidR="00787DDD" w:rsidRPr="000E1A5F" w:rsidRDefault="00787DDD" w:rsidP="00787DDD">
            <w:pPr>
              <w:rPr>
                <w:rFonts w:ascii="Calibri" w:hAnsi="Calibri"/>
                <w:color w:val="000000"/>
                <w:szCs w:val="22"/>
                <w:lang w:val="en-GB"/>
                <w:rPrChange w:id="12944" w:author="Dioguardi, Fabio" w:date="2018-10-23T11:24:00Z">
                  <w:rPr>
                    <w:rFonts w:ascii="Calibri" w:hAnsi="Calibri"/>
                    <w:color w:val="000000"/>
                    <w:szCs w:val="22"/>
                  </w:rPr>
                </w:rPrChange>
              </w:rPr>
            </w:pPr>
            <w:r w:rsidRPr="000E1A5F">
              <w:rPr>
                <w:rFonts w:ascii="Calibri" w:hAnsi="Calibri"/>
                <w:color w:val="000000"/>
                <w:szCs w:val="22"/>
                <w:lang w:val="en-GB"/>
                <w:rPrChange w:id="12945" w:author="Dioguardi, Fabio" w:date="2018-10-23T11:24:00Z">
                  <w:rPr>
                    <w:rFonts w:ascii="Calibri" w:hAnsi="Calibri"/>
                    <w:color w:val="000000"/>
                    <w:szCs w:val="22"/>
                  </w:rPr>
                </w:rPrChange>
              </w:rPr>
              <w:t>uncertainty C-band radar 4</w:t>
            </w:r>
          </w:p>
        </w:tc>
        <w:tc>
          <w:tcPr>
            <w:tcW w:w="707" w:type="dxa"/>
            <w:tcBorders>
              <w:left w:val="single" w:sz="18" w:space="0" w:color="auto"/>
            </w:tcBorders>
            <w:vAlign w:val="center"/>
          </w:tcPr>
          <w:p w14:paraId="4A41C536" w14:textId="16870EC1" w:rsidR="00787DDD" w:rsidRPr="000E1A5F" w:rsidRDefault="00787DDD" w:rsidP="00787DDD">
            <w:pPr>
              <w:jc w:val="center"/>
              <w:rPr>
                <w:rFonts w:ascii="Calibri" w:hAnsi="Calibri"/>
                <w:color w:val="000000"/>
                <w:szCs w:val="22"/>
                <w:lang w:val="en-GB"/>
                <w:rPrChange w:id="12946" w:author="Dioguardi, Fabio" w:date="2018-10-23T11:24:00Z">
                  <w:rPr>
                    <w:rFonts w:ascii="Calibri" w:hAnsi="Calibri"/>
                    <w:color w:val="000000"/>
                    <w:szCs w:val="22"/>
                  </w:rPr>
                </w:rPrChange>
              </w:rPr>
            </w:pPr>
            <w:r w:rsidRPr="000E1A5F">
              <w:rPr>
                <w:rFonts w:ascii="Calibri" w:hAnsi="Calibri"/>
                <w:color w:val="000000"/>
                <w:szCs w:val="22"/>
                <w:lang w:val="en-GB"/>
                <w:rPrChange w:id="12947" w:author="Dioguardi, Fabio" w:date="2018-10-23T11:24:00Z">
                  <w:rPr>
                    <w:rFonts w:ascii="Calibri" w:hAnsi="Calibri"/>
                    <w:color w:val="000000"/>
                    <w:szCs w:val="22"/>
                  </w:rPr>
                </w:rPrChange>
              </w:rPr>
              <w:t>146</w:t>
            </w:r>
          </w:p>
        </w:tc>
        <w:tc>
          <w:tcPr>
            <w:tcW w:w="1591" w:type="dxa"/>
            <w:vAlign w:val="bottom"/>
          </w:tcPr>
          <w:p w14:paraId="58377A10" w14:textId="564DB66A" w:rsidR="00787DDD" w:rsidRPr="000E1A5F" w:rsidRDefault="00787DDD" w:rsidP="00787DDD">
            <w:pPr>
              <w:jc w:val="center"/>
              <w:rPr>
                <w:rFonts w:asciiTheme="minorHAnsi" w:hAnsiTheme="minorHAnsi"/>
                <w:bCs/>
                <w:kern w:val="32"/>
                <w:szCs w:val="22"/>
                <w:lang w:val="en-GB"/>
                <w:rPrChange w:id="1294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49" w:author="Dioguardi, Fabio" w:date="2018-10-23T11:24:00Z">
                  <w:rPr>
                    <w:rFonts w:ascii="Calibri" w:hAnsi="Calibri"/>
                    <w:color w:val="000000"/>
                    <w:szCs w:val="22"/>
                  </w:rPr>
                </w:rPrChange>
              </w:rPr>
              <w:t>loc_Cband3</w:t>
            </w:r>
          </w:p>
        </w:tc>
        <w:tc>
          <w:tcPr>
            <w:tcW w:w="2923" w:type="dxa"/>
            <w:vAlign w:val="bottom"/>
          </w:tcPr>
          <w:p w14:paraId="6352A2A9" w14:textId="4B700613" w:rsidR="00787DDD" w:rsidRPr="000E1A5F" w:rsidRDefault="00787DDD" w:rsidP="00787DDD">
            <w:pPr>
              <w:jc w:val="center"/>
              <w:rPr>
                <w:rFonts w:asciiTheme="minorHAnsi" w:hAnsiTheme="minorHAnsi"/>
                <w:bCs/>
                <w:kern w:val="32"/>
                <w:szCs w:val="22"/>
                <w:lang w:val="en-GB"/>
                <w:rPrChange w:id="1295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51" w:author="Dioguardi, Fabio" w:date="2018-10-23T11:24:00Z">
                  <w:rPr>
                    <w:rFonts w:ascii="Calibri" w:hAnsi="Calibri"/>
                    <w:color w:val="000000"/>
                    <w:szCs w:val="22"/>
                  </w:rPr>
                </w:rPrChange>
              </w:rPr>
              <w:t>distance from vent, C-band  3</w:t>
            </w:r>
          </w:p>
        </w:tc>
      </w:tr>
      <w:tr w:rsidR="00787DDD" w:rsidRPr="000E1A5F" w14:paraId="6FC9506C" w14:textId="77777777" w:rsidTr="00AB4F81">
        <w:tc>
          <w:tcPr>
            <w:tcW w:w="765" w:type="dxa"/>
            <w:vAlign w:val="center"/>
          </w:tcPr>
          <w:p w14:paraId="06CCE411" w14:textId="1AC0F970" w:rsidR="00787DDD" w:rsidRPr="000E1A5F" w:rsidRDefault="00787DDD" w:rsidP="00787DDD">
            <w:pPr>
              <w:jc w:val="center"/>
              <w:rPr>
                <w:rFonts w:ascii="Calibri" w:hAnsi="Calibri"/>
                <w:color w:val="000000"/>
                <w:szCs w:val="22"/>
                <w:lang w:val="en-GB"/>
                <w:rPrChange w:id="12952" w:author="Dioguardi, Fabio" w:date="2018-10-23T11:24:00Z">
                  <w:rPr>
                    <w:rFonts w:ascii="Calibri" w:hAnsi="Calibri"/>
                    <w:color w:val="000000"/>
                    <w:szCs w:val="22"/>
                  </w:rPr>
                </w:rPrChange>
              </w:rPr>
            </w:pPr>
            <w:r w:rsidRPr="000E1A5F">
              <w:rPr>
                <w:rFonts w:ascii="Calibri" w:hAnsi="Calibri"/>
                <w:color w:val="000000"/>
                <w:szCs w:val="22"/>
                <w:lang w:val="en-GB"/>
                <w:rPrChange w:id="12953" w:author="Dioguardi, Fabio" w:date="2018-10-23T11:24:00Z">
                  <w:rPr>
                    <w:rFonts w:ascii="Calibri" w:hAnsi="Calibri"/>
                    <w:color w:val="000000"/>
                    <w:szCs w:val="22"/>
                  </w:rPr>
                </w:rPrChange>
              </w:rPr>
              <w:t>100</w:t>
            </w:r>
          </w:p>
        </w:tc>
        <w:tc>
          <w:tcPr>
            <w:tcW w:w="1414" w:type="dxa"/>
            <w:vAlign w:val="bottom"/>
          </w:tcPr>
          <w:p w14:paraId="7D5613CC" w14:textId="782DFA60" w:rsidR="00787DDD" w:rsidRPr="000E1A5F" w:rsidRDefault="00787DDD" w:rsidP="00787DDD">
            <w:pPr>
              <w:rPr>
                <w:rFonts w:ascii="Calibri" w:hAnsi="Calibri"/>
                <w:color w:val="000000"/>
                <w:szCs w:val="22"/>
                <w:lang w:val="en-GB"/>
                <w:rPrChange w:id="12954" w:author="Dioguardi, Fabio" w:date="2018-10-23T11:24:00Z">
                  <w:rPr>
                    <w:rFonts w:ascii="Calibri" w:hAnsi="Calibri"/>
                    <w:color w:val="000000"/>
                    <w:szCs w:val="22"/>
                  </w:rPr>
                </w:rPrChange>
              </w:rPr>
            </w:pPr>
            <w:r w:rsidRPr="000E1A5F">
              <w:rPr>
                <w:rFonts w:ascii="Calibri" w:hAnsi="Calibri"/>
                <w:color w:val="000000"/>
                <w:szCs w:val="22"/>
                <w:lang w:val="en-GB"/>
                <w:rPrChange w:id="12955" w:author="Dioguardi, Fabio" w:date="2018-10-23T11:24:00Z">
                  <w:rPr>
                    <w:rFonts w:ascii="Calibri" w:hAnsi="Calibri"/>
                    <w:color w:val="000000"/>
                    <w:szCs w:val="22"/>
                  </w:rPr>
                </w:rPrChange>
              </w:rPr>
              <w:t>unc_Cband5</w:t>
            </w:r>
          </w:p>
        </w:tc>
        <w:tc>
          <w:tcPr>
            <w:tcW w:w="2665" w:type="dxa"/>
            <w:tcBorders>
              <w:right w:val="single" w:sz="18" w:space="0" w:color="auto"/>
            </w:tcBorders>
            <w:vAlign w:val="bottom"/>
          </w:tcPr>
          <w:p w14:paraId="6A427F14" w14:textId="16EB3A07" w:rsidR="00787DDD" w:rsidRPr="000E1A5F" w:rsidRDefault="00787DDD" w:rsidP="00787DDD">
            <w:pPr>
              <w:rPr>
                <w:rFonts w:ascii="Calibri" w:hAnsi="Calibri"/>
                <w:color w:val="000000"/>
                <w:szCs w:val="22"/>
                <w:lang w:val="en-GB"/>
                <w:rPrChange w:id="12956" w:author="Dioguardi, Fabio" w:date="2018-10-23T11:24:00Z">
                  <w:rPr>
                    <w:rFonts w:ascii="Calibri" w:hAnsi="Calibri"/>
                    <w:color w:val="000000"/>
                    <w:szCs w:val="22"/>
                  </w:rPr>
                </w:rPrChange>
              </w:rPr>
            </w:pPr>
            <w:r w:rsidRPr="000E1A5F">
              <w:rPr>
                <w:rFonts w:ascii="Calibri" w:hAnsi="Calibri"/>
                <w:color w:val="000000"/>
                <w:szCs w:val="22"/>
                <w:lang w:val="en-GB"/>
                <w:rPrChange w:id="12957" w:author="Dioguardi, Fabio" w:date="2018-10-23T11:24:00Z">
                  <w:rPr>
                    <w:rFonts w:ascii="Calibri" w:hAnsi="Calibri"/>
                    <w:color w:val="000000"/>
                    <w:szCs w:val="22"/>
                  </w:rPr>
                </w:rPrChange>
              </w:rPr>
              <w:t>uncertainty C-band radar 5</w:t>
            </w:r>
          </w:p>
        </w:tc>
        <w:tc>
          <w:tcPr>
            <w:tcW w:w="707" w:type="dxa"/>
            <w:tcBorders>
              <w:left w:val="single" w:sz="18" w:space="0" w:color="auto"/>
            </w:tcBorders>
            <w:vAlign w:val="center"/>
          </w:tcPr>
          <w:p w14:paraId="141219C7" w14:textId="7E5BD21A" w:rsidR="00787DDD" w:rsidRPr="000E1A5F" w:rsidRDefault="00787DDD" w:rsidP="00787DDD">
            <w:pPr>
              <w:jc w:val="center"/>
              <w:rPr>
                <w:rFonts w:ascii="Calibri" w:hAnsi="Calibri"/>
                <w:color w:val="000000"/>
                <w:szCs w:val="22"/>
                <w:lang w:val="en-GB"/>
                <w:rPrChange w:id="12958" w:author="Dioguardi, Fabio" w:date="2018-10-23T11:24:00Z">
                  <w:rPr>
                    <w:rFonts w:ascii="Calibri" w:hAnsi="Calibri"/>
                    <w:color w:val="000000"/>
                    <w:szCs w:val="22"/>
                  </w:rPr>
                </w:rPrChange>
              </w:rPr>
            </w:pPr>
            <w:r w:rsidRPr="000E1A5F">
              <w:rPr>
                <w:rFonts w:ascii="Calibri" w:hAnsi="Calibri"/>
                <w:color w:val="000000"/>
                <w:szCs w:val="22"/>
                <w:lang w:val="en-GB"/>
                <w:rPrChange w:id="12959" w:author="Dioguardi, Fabio" w:date="2018-10-23T11:24:00Z">
                  <w:rPr>
                    <w:rFonts w:ascii="Calibri" w:hAnsi="Calibri"/>
                    <w:color w:val="000000"/>
                    <w:szCs w:val="22"/>
                  </w:rPr>
                </w:rPrChange>
              </w:rPr>
              <w:t>147</w:t>
            </w:r>
          </w:p>
        </w:tc>
        <w:tc>
          <w:tcPr>
            <w:tcW w:w="1591" w:type="dxa"/>
            <w:vAlign w:val="bottom"/>
          </w:tcPr>
          <w:p w14:paraId="1573B645" w14:textId="2398283B" w:rsidR="00787DDD" w:rsidRPr="000E1A5F" w:rsidRDefault="00787DDD" w:rsidP="00787DDD">
            <w:pPr>
              <w:jc w:val="center"/>
              <w:rPr>
                <w:rFonts w:asciiTheme="minorHAnsi" w:hAnsiTheme="minorHAnsi"/>
                <w:bCs/>
                <w:kern w:val="32"/>
                <w:szCs w:val="22"/>
                <w:lang w:val="en-GB"/>
                <w:rPrChange w:id="1296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61" w:author="Dioguardi, Fabio" w:date="2018-10-23T11:24:00Z">
                  <w:rPr>
                    <w:rFonts w:ascii="Calibri" w:hAnsi="Calibri"/>
                    <w:color w:val="000000"/>
                    <w:szCs w:val="22"/>
                  </w:rPr>
                </w:rPrChange>
              </w:rPr>
              <w:t>loc_Cband4</w:t>
            </w:r>
          </w:p>
        </w:tc>
        <w:tc>
          <w:tcPr>
            <w:tcW w:w="2923" w:type="dxa"/>
            <w:vAlign w:val="bottom"/>
          </w:tcPr>
          <w:p w14:paraId="132439C7" w14:textId="30DC05F8" w:rsidR="00787DDD" w:rsidRPr="000E1A5F" w:rsidRDefault="00787DDD" w:rsidP="00787DDD">
            <w:pPr>
              <w:jc w:val="center"/>
              <w:rPr>
                <w:rFonts w:asciiTheme="minorHAnsi" w:hAnsiTheme="minorHAnsi"/>
                <w:bCs/>
                <w:kern w:val="32"/>
                <w:szCs w:val="22"/>
                <w:lang w:val="en-GB"/>
                <w:rPrChange w:id="1296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63" w:author="Dioguardi, Fabio" w:date="2018-10-23T11:24:00Z">
                  <w:rPr>
                    <w:rFonts w:ascii="Calibri" w:hAnsi="Calibri"/>
                    <w:color w:val="000000"/>
                    <w:szCs w:val="22"/>
                  </w:rPr>
                </w:rPrChange>
              </w:rPr>
              <w:t>distance from vent, C-band  4</w:t>
            </w:r>
          </w:p>
        </w:tc>
      </w:tr>
      <w:tr w:rsidR="00787DDD" w:rsidRPr="000E1A5F" w14:paraId="6995AE32" w14:textId="77777777" w:rsidTr="00AB4F81">
        <w:tc>
          <w:tcPr>
            <w:tcW w:w="765" w:type="dxa"/>
            <w:vAlign w:val="center"/>
          </w:tcPr>
          <w:p w14:paraId="7B8A581B" w14:textId="591DC97A" w:rsidR="00787DDD" w:rsidRPr="000E1A5F" w:rsidRDefault="00787DDD" w:rsidP="00787DDD">
            <w:pPr>
              <w:jc w:val="center"/>
              <w:rPr>
                <w:rFonts w:ascii="Calibri" w:hAnsi="Calibri"/>
                <w:color w:val="000000"/>
                <w:szCs w:val="22"/>
                <w:lang w:val="en-GB"/>
                <w:rPrChange w:id="12964" w:author="Dioguardi, Fabio" w:date="2018-10-23T11:24:00Z">
                  <w:rPr>
                    <w:rFonts w:ascii="Calibri" w:hAnsi="Calibri"/>
                    <w:color w:val="000000"/>
                    <w:szCs w:val="22"/>
                  </w:rPr>
                </w:rPrChange>
              </w:rPr>
            </w:pPr>
            <w:r w:rsidRPr="000E1A5F">
              <w:rPr>
                <w:rFonts w:ascii="Calibri" w:hAnsi="Calibri"/>
                <w:color w:val="000000"/>
                <w:szCs w:val="22"/>
                <w:lang w:val="en-GB"/>
                <w:rPrChange w:id="12965" w:author="Dioguardi, Fabio" w:date="2018-10-23T11:24:00Z">
                  <w:rPr>
                    <w:rFonts w:ascii="Calibri" w:hAnsi="Calibri"/>
                    <w:color w:val="000000"/>
                    <w:szCs w:val="22"/>
                  </w:rPr>
                </w:rPrChange>
              </w:rPr>
              <w:t>101</w:t>
            </w:r>
          </w:p>
        </w:tc>
        <w:tc>
          <w:tcPr>
            <w:tcW w:w="1414" w:type="dxa"/>
            <w:vAlign w:val="bottom"/>
          </w:tcPr>
          <w:p w14:paraId="056307B0" w14:textId="66C72A3B" w:rsidR="00787DDD" w:rsidRPr="000E1A5F" w:rsidRDefault="00787DDD" w:rsidP="00787DDD">
            <w:pPr>
              <w:rPr>
                <w:rFonts w:ascii="Calibri" w:hAnsi="Calibri"/>
                <w:color w:val="000000"/>
                <w:szCs w:val="22"/>
                <w:lang w:val="en-GB"/>
                <w:rPrChange w:id="12966" w:author="Dioguardi, Fabio" w:date="2018-10-23T11:24:00Z">
                  <w:rPr>
                    <w:rFonts w:ascii="Calibri" w:hAnsi="Calibri"/>
                    <w:color w:val="000000"/>
                    <w:szCs w:val="22"/>
                  </w:rPr>
                </w:rPrChange>
              </w:rPr>
            </w:pPr>
            <w:r w:rsidRPr="000E1A5F">
              <w:rPr>
                <w:rFonts w:ascii="Calibri" w:hAnsi="Calibri"/>
                <w:color w:val="000000"/>
                <w:szCs w:val="22"/>
                <w:lang w:val="en-GB"/>
                <w:rPrChange w:id="12967" w:author="Dioguardi, Fabio" w:date="2018-10-23T11:24:00Z">
                  <w:rPr>
                    <w:rFonts w:ascii="Calibri" w:hAnsi="Calibri"/>
                    <w:color w:val="000000"/>
                    <w:szCs w:val="22"/>
                  </w:rPr>
                </w:rPrChange>
              </w:rPr>
              <w:t>unc_Cband6</w:t>
            </w:r>
          </w:p>
        </w:tc>
        <w:tc>
          <w:tcPr>
            <w:tcW w:w="2665" w:type="dxa"/>
            <w:tcBorders>
              <w:right w:val="single" w:sz="18" w:space="0" w:color="auto"/>
            </w:tcBorders>
            <w:vAlign w:val="bottom"/>
          </w:tcPr>
          <w:p w14:paraId="432A926D" w14:textId="01ABFC45" w:rsidR="00787DDD" w:rsidRPr="000E1A5F" w:rsidRDefault="00787DDD" w:rsidP="00787DDD">
            <w:pPr>
              <w:rPr>
                <w:rFonts w:ascii="Calibri" w:hAnsi="Calibri"/>
                <w:color w:val="000000"/>
                <w:szCs w:val="22"/>
                <w:lang w:val="en-GB"/>
                <w:rPrChange w:id="12968" w:author="Dioguardi, Fabio" w:date="2018-10-23T11:24:00Z">
                  <w:rPr>
                    <w:rFonts w:ascii="Calibri" w:hAnsi="Calibri"/>
                    <w:color w:val="000000"/>
                    <w:szCs w:val="22"/>
                  </w:rPr>
                </w:rPrChange>
              </w:rPr>
            </w:pPr>
            <w:r w:rsidRPr="000E1A5F">
              <w:rPr>
                <w:rFonts w:ascii="Calibri" w:hAnsi="Calibri"/>
                <w:color w:val="000000"/>
                <w:szCs w:val="22"/>
                <w:lang w:val="en-GB"/>
                <w:rPrChange w:id="12969" w:author="Dioguardi, Fabio" w:date="2018-10-23T11:24:00Z">
                  <w:rPr>
                    <w:rFonts w:ascii="Calibri" w:hAnsi="Calibri"/>
                    <w:color w:val="000000"/>
                    <w:szCs w:val="22"/>
                  </w:rPr>
                </w:rPrChange>
              </w:rPr>
              <w:t>uncertainty C-band radar 6</w:t>
            </w:r>
          </w:p>
        </w:tc>
        <w:tc>
          <w:tcPr>
            <w:tcW w:w="707" w:type="dxa"/>
            <w:tcBorders>
              <w:left w:val="single" w:sz="18" w:space="0" w:color="auto"/>
            </w:tcBorders>
            <w:vAlign w:val="center"/>
          </w:tcPr>
          <w:p w14:paraId="53402EDF" w14:textId="1F4C31C8" w:rsidR="00787DDD" w:rsidRPr="000E1A5F" w:rsidRDefault="00787DDD" w:rsidP="00787DDD">
            <w:pPr>
              <w:jc w:val="center"/>
              <w:rPr>
                <w:rFonts w:ascii="Calibri" w:hAnsi="Calibri"/>
                <w:color w:val="000000"/>
                <w:szCs w:val="22"/>
                <w:lang w:val="en-GB"/>
                <w:rPrChange w:id="12970" w:author="Dioguardi, Fabio" w:date="2018-10-23T11:24:00Z">
                  <w:rPr>
                    <w:rFonts w:ascii="Calibri" w:hAnsi="Calibri"/>
                    <w:color w:val="000000"/>
                    <w:szCs w:val="22"/>
                  </w:rPr>
                </w:rPrChange>
              </w:rPr>
            </w:pPr>
            <w:r w:rsidRPr="000E1A5F">
              <w:rPr>
                <w:rFonts w:ascii="Calibri" w:hAnsi="Calibri"/>
                <w:color w:val="000000"/>
                <w:szCs w:val="22"/>
                <w:lang w:val="en-GB"/>
                <w:rPrChange w:id="12971" w:author="Dioguardi, Fabio" w:date="2018-10-23T11:24:00Z">
                  <w:rPr>
                    <w:rFonts w:ascii="Calibri" w:hAnsi="Calibri"/>
                    <w:color w:val="000000"/>
                    <w:szCs w:val="22"/>
                  </w:rPr>
                </w:rPrChange>
              </w:rPr>
              <w:t>148</w:t>
            </w:r>
          </w:p>
        </w:tc>
        <w:tc>
          <w:tcPr>
            <w:tcW w:w="1591" w:type="dxa"/>
            <w:vAlign w:val="bottom"/>
          </w:tcPr>
          <w:p w14:paraId="60530198" w14:textId="491E9109" w:rsidR="00787DDD" w:rsidRPr="000E1A5F" w:rsidRDefault="00787DDD" w:rsidP="00787DDD">
            <w:pPr>
              <w:jc w:val="center"/>
              <w:rPr>
                <w:rFonts w:asciiTheme="minorHAnsi" w:hAnsiTheme="minorHAnsi"/>
                <w:bCs/>
                <w:kern w:val="32"/>
                <w:szCs w:val="22"/>
                <w:lang w:val="en-GB"/>
                <w:rPrChange w:id="1297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73" w:author="Dioguardi, Fabio" w:date="2018-10-23T11:24:00Z">
                  <w:rPr>
                    <w:rFonts w:ascii="Calibri" w:hAnsi="Calibri"/>
                    <w:color w:val="000000"/>
                    <w:szCs w:val="22"/>
                  </w:rPr>
                </w:rPrChange>
              </w:rPr>
              <w:t>loc_Cband5</w:t>
            </w:r>
          </w:p>
        </w:tc>
        <w:tc>
          <w:tcPr>
            <w:tcW w:w="2923" w:type="dxa"/>
            <w:vAlign w:val="bottom"/>
          </w:tcPr>
          <w:p w14:paraId="6B71033A" w14:textId="6D4208E5" w:rsidR="00787DDD" w:rsidRPr="000E1A5F" w:rsidRDefault="00787DDD" w:rsidP="00787DDD">
            <w:pPr>
              <w:jc w:val="center"/>
              <w:rPr>
                <w:rFonts w:asciiTheme="minorHAnsi" w:hAnsiTheme="minorHAnsi"/>
                <w:bCs/>
                <w:kern w:val="32"/>
                <w:szCs w:val="22"/>
                <w:lang w:val="en-GB"/>
                <w:rPrChange w:id="1297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75" w:author="Dioguardi, Fabio" w:date="2018-10-23T11:24:00Z">
                  <w:rPr>
                    <w:rFonts w:ascii="Calibri" w:hAnsi="Calibri"/>
                    <w:color w:val="000000"/>
                    <w:szCs w:val="22"/>
                  </w:rPr>
                </w:rPrChange>
              </w:rPr>
              <w:t>distance from vent, C-band  5</w:t>
            </w:r>
          </w:p>
        </w:tc>
      </w:tr>
      <w:tr w:rsidR="00787DDD" w:rsidRPr="000E1A5F" w14:paraId="742D4E9F" w14:textId="77777777" w:rsidTr="00AB4F81">
        <w:tc>
          <w:tcPr>
            <w:tcW w:w="765" w:type="dxa"/>
            <w:vAlign w:val="center"/>
          </w:tcPr>
          <w:p w14:paraId="3F2628E4" w14:textId="3DF98695" w:rsidR="00787DDD" w:rsidRPr="000E1A5F" w:rsidRDefault="00787DDD" w:rsidP="00787DDD">
            <w:pPr>
              <w:jc w:val="center"/>
              <w:rPr>
                <w:rFonts w:ascii="Calibri" w:hAnsi="Calibri"/>
                <w:color w:val="000000"/>
                <w:szCs w:val="22"/>
                <w:lang w:val="en-GB"/>
                <w:rPrChange w:id="12976" w:author="Dioguardi, Fabio" w:date="2018-10-23T11:24:00Z">
                  <w:rPr>
                    <w:rFonts w:ascii="Calibri" w:hAnsi="Calibri"/>
                    <w:color w:val="000000"/>
                    <w:szCs w:val="22"/>
                  </w:rPr>
                </w:rPrChange>
              </w:rPr>
            </w:pPr>
            <w:r w:rsidRPr="000E1A5F">
              <w:rPr>
                <w:rFonts w:ascii="Calibri" w:hAnsi="Calibri"/>
                <w:color w:val="000000"/>
                <w:szCs w:val="22"/>
                <w:lang w:val="en-GB"/>
                <w:rPrChange w:id="12977" w:author="Dioguardi, Fabio" w:date="2018-10-23T11:24:00Z">
                  <w:rPr>
                    <w:rFonts w:ascii="Calibri" w:hAnsi="Calibri"/>
                    <w:color w:val="000000"/>
                    <w:szCs w:val="22"/>
                  </w:rPr>
                </w:rPrChange>
              </w:rPr>
              <w:t>102</w:t>
            </w:r>
          </w:p>
        </w:tc>
        <w:tc>
          <w:tcPr>
            <w:tcW w:w="1414" w:type="dxa"/>
            <w:vAlign w:val="bottom"/>
          </w:tcPr>
          <w:p w14:paraId="35FB8E9E" w14:textId="28ACDFB8" w:rsidR="00787DDD" w:rsidRPr="000E1A5F" w:rsidRDefault="00787DDD" w:rsidP="00787DDD">
            <w:pPr>
              <w:rPr>
                <w:rFonts w:ascii="Calibri" w:hAnsi="Calibri"/>
                <w:color w:val="000000"/>
                <w:szCs w:val="22"/>
                <w:lang w:val="en-GB"/>
                <w:rPrChange w:id="12978" w:author="Dioguardi, Fabio" w:date="2018-10-23T11:24:00Z">
                  <w:rPr>
                    <w:rFonts w:ascii="Calibri" w:hAnsi="Calibri"/>
                    <w:color w:val="000000"/>
                    <w:szCs w:val="22"/>
                  </w:rPr>
                </w:rPrChange>
              </w:rPr>
            </w:pPr>
            <w:r w:rsidRPr="000E1A5F">
              <w:rPr>
                <w:rFonts w:ascii="Calibri" w:hAnsi="Calibri"/>
                <w:color w:val="000000"/>
                <w:szCs w:val="22"/>
                <w:lang w:val="en-GB"/>
                <w:rPrChange w:id="12979" w:author="Dioguardi, Fabio" w:date="2018-10-23T11:24:00Z">
                  <w:rPr>
                    <w:rFonts w:ascii="Calibri" w:hAnsi="Calibri"/>
                    <w:color w:val="000000"/>
                    <w:szCs w:val="22"/>
                  </w:rPr>
                </w:rPrChange>
              </w:rPr>
              <w:t>unc_Xband3</w:t>
            </w:r>
          </w:p>
        </w:tc>
        <w:tc>
          <w:tcPr>
            <w:tcW w:w="2665" w:type="dxa"/>
            <w:tcBorders>
              <w:right w:val="single" w:sz="18" w:space="0" w:color="auto"/>
            </w:tcBorders>
            <w:vAlign w:val="bottom"/>
          </w:tcPr>
          <w:p w14:paraId="0E9B0A6F" w14:textId="0B0F5B4E" w:rsidR="00787DDD" w:rsidRPr="000E1A5F" w:rsidRDefault="00787DDD" w:rsidP="00787DDD">
            <w:pPr>
              <w:rPr>
                <w:rFonts w:ascii="Calibri" w:hAnsi="Calibri"/>
                <w:color w:val="000000"/>
                <w:szCs w:val="22"/>
                <w:lang w:val="en-GB"/>
                <w:rPrChange w:id="12980" w:author="Dioguardi, Fabio" w:date="2018-10-23T11:24:00Z">
                  <w:rPr>
                    <w:rFonts w:ascii="Calibri" w:hAnsi="Calibri"/>
                    <w:color w:val="000000"/>
                    <w:szCs w:val="22"/>
                  </w:rPr>
                </w:rPrChange>
              </w:rPr>
            </w:pPr>
            <w:r w:rsidRPr="000E1A5F">
              <w:rPr>
                <w:rFonts w:ascii="Calibri" w:hAnsi="Calibri"/>
                <w:color w:val="000000"/>
                <w:szCs w:val="22"/>
                <w:lang w:val="en-GB"/>
                <w:rPrChange w:id="12981" w:author="Dioguardi, Fabio" w:date="2018-10-23T11:24:00Z">
                  <w:rPr>
                    <w:rFonts w:ascii="Calibri" w:hAnsi="Calibri"/>
                    <w:color w:val="000000"/>
                    <w:szCs w:val="22"/>
                  </w:rPr>
                </w:rPrChange>
              </w:rPr>
              <w:t>uncertainty X-band radar 3</w:t>
            </w:r>
          </w:p>
        </w:tc>
        <w:tc>
          <w:tcPr>
            <w:tcW w:w="707" w:type="dxa"/>
            <w:tcBorders>
              <w:left w:val="single" w:sz="18" w:space="0" w:color="auto"/>
            </w:tcBorders>
            <w:vAlign w:val="center"/>
          </w:tcPr>
          <w:p w14:paraId="6CEBFF4A" w14:textId="34AED5C5" w:rsidR="00787DDD" w:rsidRPr="000E1A5F" w:rsidRDefault="00787DDD" w:rsidP="00787DDD">
            <w:pPr>
              <w:jc w:val="center"/>
              <w:rPr>
                <w:rFonts w:ascii="Calibri" w:hAnsi="Calibri"/>
                <w:color w:val="000000"/>
                <w:szCs w:val="22"/>
                <w:lang w:val="en-GB"/>
                <w:rPrChange w:id="12982" w:author="Dioguardi, Fabio" w:date="2018-10-23T11:24:00Z">
                  <w:rPr>
                    <w:rFonts w:ascii="Calibri" w:hAnsi="Calibri"/>
                    <w:color w:val="000000"/>
                    <w:szCs w:val="22"/>
                  </w:rPr>
                </w:rPrChange>
              </w:rPr>
            </w:pPr>
            <w:r w:rsidRPr="000E1A5F">
              <w:rPr>
                <w:rFonts w:ascii="Calibri" w:hAnsi="Calibri"/>
                <w:color w:val="000000"/>
                <w:szCs w:val="22"/>
                <w:lang w:val="en-GB"/>
                <w:rPrChange w:id="12983" w:author="Dioguardi, Fabio" w:date="2018-10-23T11:24:00Z">
                  <w:rPr>
                    <w:rFonts w:ascii="Calibri" w:hAnsi="Calibri"/>
                    <w:color w:val="000000"/>
                    <w:szCs w:val="22"/>
                  </w:rPr>
                </w:rPrChange>
              </w:rPr>
              <w:t>149</w:t>
            </w:r>
          </w:p>
        </w:tc>
        <w:tc>
          <w:tcPr>
            <w:tcW w:w="1591" w:type="dxa"/>
            <w:vAlign w:val="bottom"/>
          </w:tcPr>
          <w:p w14:paraId="34ADB837" w14:textId="324BB5B1" w:rsidR="00787DDD" w:rsidRPr="000E1A5F" w:rsidRDefault="00787DDD" w:rsidP="00787DDD">
            <w:pPr>
              <w:jc w:val="center"/>
              <w:rPr>
                <w:rFonts w:asciiTheme="minorHAnsi" w:hAnsiTheme="minorHAnsi"/>
                <w:bCs/>
                <w:kern w:val="32"/>
                <w:szCs w:val="22"/>
                <w:lang w:val="en-GB"/>
                <w:rPrChange w:id="1298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85" w:author="Dioguardi, Fabio" w:date="2018-10-23T11:24:00Z">
                  <w:rPr>
                    <w:rFonts w:ascii="Calibri" w:hAnsi="Calibri"/>
                    <w:color w:val="000000"/>
                    <w:szCs w:val="22"/>
                  </w:rPr>
                </w:rPrChange>
              </w:rPr>
              <w:t>loc_Cband6</w:t>
            </w:r>
          </w:p>
        </w:tc>
        <w:tc>
          <w:tcPr>
            <w:tcW w:w="2923" w:type="dxa"/>
            <w:vAlign w:val="bottom"/>
          </w:tcPr>
          <w:p w14:paraId="0780D30D" w14:textId="7F8EC667" w:rsidR="00787DDD" w:rsidRPr="000E1A5F" w:rsidRDefault="00787DDD" w:rsidP="00787DDD">
            <w:pPr>
              <w:jc w:val="center"/>
              <w:rPr>
                <w:rFonts w:asciiTheme="minorHAnsi" w:hAnsiTheme="minorHAnsi"/>
                <w:bCs/>
                <w:kern w:val="32"/>
                <w:szCs w:val="22"/>
                <w:lang w:val="en-GB"/>
                <w:rPrChange w:id="1298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87" w:author="Dioguardi, Fabio" w:date="2018-10-23T11:24:00Z">
                  <w:rPr>
                    <w:rFonts w:ascii="Calibri" w:hAnsi="Calibri"/>
                    <w:color w:val="000000"/>
                    <w:szCs w:val="22"/>
                  </w:rPr>
                </w:rPrChange>
              </w:rPr>
              <w:t>distance from vent, C-band  6</w:t>
            </w:r>
          </w:p>
        </w:tc>
      </w:tr>
      <w:tr w:rsidR="00787DDD" w:rsidRPr="000E1A5F" w14:paraId="290B20D4" w14:textId="77777777" w:rsidTr="00AB4F81">
        <w:tc>
          <w:tcPr>
            <w:tcW w:w="765" w:type="dxa"/>
            <w:vAlign w:val="center"/>
          </w:tcPr>
          <w:p w14:paraId="5E0D4B58" w14:textId="672E816C" w:rsidR="00787DDD" w:rsidRPr="000E1A5F" w:rsidRDefault="00787DDD" w:rsidP="00787DDD">
            <w:pPr>
              <w:jc w:val="center"/>
              <w:rPr>
                <w:rFonts w:ascii="Calibri" w:hAnsi="Calibri"/>
                <w:color w:val="000000"/>
                <w:szCs w:val="22"/>
                <w:lang w:val="en-GB"/>
                <w:rPrChange w:id="12988" w:author="Dioguardi, Fabio" w:date="2018-10-23T11:24:00Z">
                  <w:rPr>
                    <w:rFonts w:ascii="Calibri" w:hAnsi="Calibri"/>
                    <w:color w:val="000000"/>
                    <w:szCs w:val="22"/>
                  </w:rPr>
                </w:rPrChange>
              </w:rPr>
            </w:pPr>
            <w:r w:rsidRPr="000E1A5F">
              <w:rPr>
                <w:rFonts w:ascii="Calibri" w:hAnsi="Calibri"/>
                <w:color w:val="000000"/>
                <w:szCs w:val="22"/>
                <w:lang w:val="en-GB"/>
                <w:rPrChange w:id="12989" w:author="Dioguardi, Fabio" w:date="2018-10-23T11:24:00Z">
                  <w:rPr>
                    <w:rFonts w:ascii="Calibri" w:hAnsi="Calibri"/>
                    <w:color w:val="000000"/>
                    <w:szCs w:val="22"/>
                  </w:rPr>
                </w:rPrChange>
              </w:rPr>
              <w:t>103</w:t>
            </w:r>
          </w:p>
        </w:tc>
        <w:tc>
          <w:tcPr>
            <w:tcW w:w="1414" w:type="dxa"/>
            <w:vAlign w:val="bottom"/>
          </w:tcPr>
          <w:p w14:paraId="3F1068BA" w14:textId="7E27EE03" w:rsidR="00787DDD" w:rsidRPr="000E1A5F" w:rsidRDefault="00787DDD" w:rsidP="00787DDD">
            <w:pPr>
              <w:rPr>
                <w:rFonts w:ascii="Calibri" w:hAnsi="Calibri"/>
                <w:color w:val="000000"/>
                <w:szCs w:val="22"/>
                <w:lang w:val="en-GB"/>
                <w:rPrChange w:id="12990" w:author="Dioguardi, Fabio" w:date="2018-10-23T11:24:00Z">
                  <w:rPr>
                    <w:rFonts w:ascii="Calibri" w:hAnsi="Calibri"/>
                    <w:color w:val="000000"/>
                    <w:szCs w:val="22"/>
                  </w:rPr>
                </w:rPrChange>
              </w:rPr>
            </w:pPr>
            <w:r w:rsidRPr="000E1A5F">
              <w:rPr>
                <w:rFonts w:ascii="Calibri" w:hAnsi="Calibri"/>
                <w:color w:val="000000"/>
                <w:szCs w:val="22"/>
                <w:lang w:val="en-GB"/>
                <w:rPrChange w:id="12991" w:author="Dioguardi, Fabio" w:date="2018-10-23T11:24:00Z">
                  <w:rPr>
                    <w:rFonts w:ascii="Calibri" w:hAnsi="Calibri"/>
                    <w:color w:val="000000"/>
                    <w:szCs w:val="22"/>
                  </w:rPr>
                </w:rPrChange>
              </w:rPr>
              <w:t>unc_Xband4</w:t>
            </w:r>
          </w:p>
        </w:tc>
        <w:tc>
          <w:tcPr>
            <w:tcW w:w="2665" w:type="dxa"/>
            <w:tcBorders>
              <w:right w:val="single" w:sz="18" w:space="0" w:color="auto"/>
            </w:tcBorders>
            <w:vAlign w:val="bottom"/>
          </w:tcPr>
          <w:p w14:paraId="738E87C7" w14:textId="5CE2EADD" w:rsidR="00787DDD" w:rsidRPr="000E1A5F" w:rsidRDefault="00787DDD" w:rsidP="00787DDD">
            <w:pPr>
              <w:rPr>
                <w:rFonts w:ascii="Calibri" w:hAnsi="Calibri"/>
                <w:color w:val="000000"/>
                <w:szCs w:val="22"/>
                <w:lang w:val="en-GB"/>
                <w:rPrChange w:id="12992" w:author="Dioguardi, Fabio" w:date="2018-10-23T11:24:00Z">
                  <w:rPr>
                    <w:rFonts w:ascii="Calibri" w:hAnsi="Calibri"/>
                    <w:color w:val="000000"/>
                    <w:szCs w:val="22"/>
                  </w:rPr>
                </w:rPrChange>
              </w:rPr>
            </w:pPr>
            <w:r w:rsidRPr="000E1A5F">
              <w:rPr>
                <w:rFonts w:ascii="Calibri" w:hAnsi="Calibri"/>
                <w:color w:val="000000"/>
                <w:szCs w:val="22"/>
                <w:lang w:val="en-GB"/>
                <w:rPrChange w:id="12993" w:author="Dioguardi, Fabio" w:date="2018-10-23T11:24:00Z">
                  <w:rPr>
                    <w:rFonts w:ascii="Calibri" w:hAnsi="Calibri"/>
                    <w:color w:val="000000"/>
                    <w:szCs w:val="22"/>
                  </w:rPr>
                </w:rPrChange>
              </w:rPr>
              <w:t>uncertainty X-band radar 4</w:t>
            </w:r>
          </w:p>
        </w:tc>
        <w:tc>
          <w:tcPr>
            <w:tcW w:w="707" w:type="dxa"/>
            <w:tcBorders>
              <w:left w:val="single" w:sz="18" w:space="0" w:color="auto"/>
            </w:tcBorders>
            <w:vAlign w:val="center"/>
          </w:tcPr>
          <w:p w14:paraId="3DFBBFD3" w14:textId="1D8619F3" w:rsidR="00787DDD" w:rsidRPr="000E1A5F" w:rsidRDefault="00787DDD" w:rsidP="00787DDD">
            <w:pPr>
              <w:jc w:val="center"/>
              <w:rPr>
                <w:rFonts w:ascii="Calibri" w:hAnsi="Calibri"/>
                <w:color w:val="000000"/>
                <w:szCs w:val="22"/>
                <w:lang w:val="en-GB"/>
                <w:rPrChange w:id="12994" w:author="Dioguardi, Fabio" w:date="2018-10-23T11:24:00Z">
                  <w:rPr>
                    <w:rFonts w:ascii="Calibri" w:hAnsi="Calibri"/>
                    <w:color w:val="000000"/>
                    <w:szCs w:val="22"/>
                  </w:rPr>
                </w:rPrChange>
              </w:rPr>
            </w:pPr>
            <w:r w:rsidRPr="000E1A5F">
              <w:rPr>
                <w:rFonts w:ascii="Calibri" w:hAnsi="Calibri"/>
                <w:color w:val="000000"/>
                <w:szCs w:val="22"/>
                <w:lang w:val="en-GB"/>
                <w:rPrChange w:id="12995" w:author="Dioguardi, Fabio" w:date="2018-10-23T11:24:00Z">
                  <w:rPr>
                    <w:rFonts w:ascii="Calibri" w:hAnsi="Calibri"/>
                    <w:color w:val="000000"/>
                    <w:szCs w:val="22"/>
                  </w:rPr>
                </w:rPrChange>
              </w:rPr>
              <w:t>150</w:t>
            </w:r>
          </w:p>
        </w:tc>
        <w:tc>
          <w:tcPr>
            <w:tcW w:w="1591" w:type="dxa"/>
            <w:vAlign w:val="bottom"/>
          </w:tcPr>
          <w:p w14:paraId="7DFAD618" w14:textId="3C9E402A" w:rsidR="00787DDD" w:rsidRPr="000E1A5F" w:rsidRDefault="00787DDD" w:rsidP="00787DDD">
            <w:pPr>
              <w:jc w:val="center"/>
              <w:rPr>
                <w:rFonts w:asciiTheme="minorHAnsi" w:hAnsiTheme="minorHAnsi"/>
                <w:bCs/>
                <w:kern w:val="32"/>
                <w:szCs w:val="22"/>
                <w:lang w:val="en-GB"/>
                <w:rPrChange w:id="1299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97" w:author="Dioguardi, Fabio" w:date="2018-10-23T11:24:00Z">
                  <w:rPr>
                    <w:rFonts w:ascii="Calibri" w:hAnsi="Calibri"/>
                    <w:color w:val="000000"/>
                    <w:szCs w:val="22"/>
                  </w:rPr>
                </w:rPrChange>
              </w:rPr>
              <w:t>loc_ISX1</w:t>
            </w:r>
          </w:p>
        </w:tc>
        <w:tc>
          <w:tcPr>
            <w:tcW w:w="2923" w:type="dxa"/>
            <w:vAlign w:val="bottom"/>
          </w:tcPr>
          <w:p w14:paraId="1AF44BC2" w14:textId="77907F31" w:rsidR="00787DDD" w:rsidRPr="000E1A5F" w:rsidRDefault="00787DDD" w:rsidP="00787DDD">
            <w:pPr>
              <w:jc w:val="center"/>
              <w:rPr>
                <w:rFonts w:asciiTheme="minorHAnsi" w:hAnsiTheme="minorHAnsi"/>
                <w:bCs/>
                <w:kern w:val="32"/>
                <w:szCs w:val="22"/>
                <w:lang w:val="en-GB"/>
                <w:rPrChange w:id="1299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2999" w:author="Dioguardi, Fabio" w:date="2018-10-23T11:24:00Z">
                  <w:rPr>
                    <w:rFonts w:ascii="Calibri" w:hAnsi="Calibri"/>
                    <w:color w:val="000000"/>
                    <w:szCs w:val="22"/>
                  </w:rPr>
                </w:rPrChange>
              </w:rPr>
              <w:t>distance from vent, X-band  1</w:t>
            </w:r>
          </w:p>
        </w:tc>
      </w:tr>
      <w:tr w:rsidR="00787DDD" w:rsidRPr="000E1A5F" w14:paraId="2CD5C667" w14:textId="77777777" w:rsidTr="00AB4F81">
        <w:tc>
          <w:tcPr>
            <w:tcW w:w="765" w:type="dxa"/>
            <w:vAlign w:val="center"/>
          </w:tcPr>
          <w:p w14:paraId="7F9289DC" w14:textId="08591135" w:rsidR="00787DDD" w:rsidRPr="000E1A5F" w:rsidRDefault="00787DDD" w:rsidP="00787DDD">
            <w:pPr>
              <w:jc w:val="center"/>
              <w:rPr>
                <w:rFonts w:ascii="Calibri" w:hAnsi="Calibri"/>
                <w:color w:val="000000"/>
                <w:szCs w:val="22"/>
                <w:lang w:val="en-GB"/>
                <w:rPrChange w:id="13000" w:author="Dioguardi, Fabio" w:date="2018-10-23T11:24:00Z">
                  <w:rPr>
                    <w:rFonts w:ascii="Calibri" w:hAnsi="Calibri"/>
                    <w:color w:val="000000"/>
                    <w:szCs w:val="22"/>
                  </w:rPr>
                </w:rPrChange>
              </w:rPr>
            </w:pPr>
            <w:r w:rsidRPr="000E1A5F">
              <w:rPr>
                <w:rFonts w:ascii="Calibri" w:hAnsi="Calibri"/>
                <w:color w:val="000000"/>
                <w:szCs w:val="22"/>
                <w:lang w:val="en-GB"/>
                <w:rPrChange w:id="13001" w:author="Dioguardi, Fabio" w:date="2018-10-23T11:24:00Z">
                  <w:rPr>
                    <w:rFonts w:ascii="Calibri" w:hAnsi="Calibri"/>
                    <w:color w:val="000000"/>
                    <w:szCs w:val="22"/>
                  </w:rPr>
                </w:rPrChange>
              </w:rPr>
              <w:t>104</w:t>
            </w:r>
          </w:p>
        </w:tc>
        <w:tc>
          <w:tcPr>
            <w:tcW w:w="1414" w:type="dxa"/>
            <w:vAlign w:val="bottom"/>
          </w:tcPr>
          <w:p w14:paraId="33BFAF30" w14:textId="5BF5C777" w:rsidR="00787DDD" w:rsidRPr="000E1A5F" w:rsidRDefault="00787DDD" w:rsidP="00787DDD">
            <w:pPr>
              <w:rPr>
                <w:rFonts w:ascii="Calibri" w:hAnsi="Calibri"/>
                <w:color w:val="000000"/>
                <w:szCs w:val="22"/>
                <w:lang w:val="en-GB"/>
                <w:rPrChange w:id="13002" w:author="Dioguardi, Fabio" w:date="2018-10-23T11:24:00Z">
                  <w:rPr>
                    <w:rFonts w:ascii="Calibri" w:hAnsi="Calibri"/>
                    <w:color w:val="000000"/>
                    <w:szCs w:val="22"/>
                  </w:rPr>
                </w:rPrChange>
              </w:rPr>
            </w:pPr>
            <w:r w:rsidRPr="000E1A5F">
              <w:rPr>
                <w:rFonts w:ascii="Calibri" w:hAnsi="Calibri"/>
                <w:color w:val="000000"/>
                <w:szCs w:val="22"/>
                <w:lang w:val="en-GB"/>
                <w:rPrChange w:id="13003" w:author="Dioguardi, Fabio" w:date="2018-10-23T11:24:00Z">
                  <w:rPr>
                    <w:rFonts w:ascii="Calibri" w:hAnsi="Calibri"/>
                    <w:color w:val="000000"/>
                    <w:szCs w:val="22"/>
                  </w:rPr>
                </w:rPrChange>
              </w:rPr>
              <w:t>unc_Xband5</w:t>
            </w:r>
          </w:p>
        </w:tc>
        <w:tc>
          <w:tcPr>
            <w:tcW w:w="2665" w:type="dxa"/>
            <w:tcBorders>
              <w:right w:val="single" w:sz="18" w:space="0" w:color="auto"/>
            </w:tcBorders>
            <w:vAlign w:val="bottom"/>
          </w:tcPr>
          <w:p w14:paraId="5BB09E6D" w14:textId="7EF1F652" w:rsidR="00787DDD" w:rsidRPr="000E1A5F" w:rsidRDefault="00787DDD" w:rsidP="00787DDD">
            <w:pPr>
              <w:rPr>
                <w:rFonts w:ascii="Calibri" w:hAnsi="Calibri"/>
                <w:color w:val="000000"/>
                <w:szCs w:val="22"/>
                <w:lang w:val="en-GB"/>
                <w:rPrChange w:id="13004" w:author="Dioguardi, Fabio" w:date="2018-10-23T11:24:00Z">
                  <w:rPr>
                    <w:rFonts w:ascii="Calibri" w:hAnsi="Calibri"/>
                    <w:color w:val="000000"/>
                    <w:szCs w:val="22"/>
                  </w:rPr>
                </w:rPrChange>
              </w:rPr>
            </w:pPr>
            <w:r w:rsidRPr="000E1A5F">
              <w:rPr>
                <w:rFonts w:ascii="Calibri" w:hAnsi="Calibri"/>
                <w:color w:val="000000"/>
                <w:szCs w:val="22"/>
                <w:lang w:val="en-GB"/>
                <w:rPrChange w:id="13005" w:author="Dioguardi, Fabio" w:date="2018-10-23T11:24:00Z">
                  <w:rPr>
                    <w:rFonts w:ascii="Calibri" w:hAnsi="Calibri"/>
                    <w:color w:val="000000"/>
                    <w:szCs w:val="22"/>
                  </w:rPr>
                </w:rPrChange>
              </w:rPr>
              <w:t>uncertainty X-band radar 5</w:t>
            </w:r>
          </w:p>
        </w:tc>
        <w:tc>
          <w:tcPr>
            <w:tcW w:w="707" w:type="dxa"/>
            <w:tcBorders>
              <w:left w:val="single" w:sz="18" w:space="0" w:color="auto"/>
            </w:tcBorders>
            <w:vAlign w:val="center"/>
          </w:tcPr>
          <w:p w14:paraId="21BA9B35" w14:textId="1E1070A3" w:rsidR="00787DDD" w:rsidRPr="000E1A5F" w:rsidRDefault="00787DDD" w:rsidP="00787DDD">
            <w:pPr>
              <w:jc w:val="center"/>
              <w:rPr>
                <w:rFonts w:ascii="Calibri" w:hAnsi="Calibri"/>
                <w:color w:val="000000"/>
                <w:szCs w:val="22"/>
                <w:lang w:val="en-GB"/>
                <w:rPrChange w:id="13006" w:author="Dioguardi, Fabio" w:date="2018-10-23T11:24:00Z">
                  <w:rPr>
                    <w:rFonts w:ascii="Calibri" w:hAnsi="Calibri"/>
                    <w:color w:val="000000"/>
                    <w:szCs w:val="22"/>
                  </w:rPr>
                </w:rPrChange>
              </w:rPr>
            </w:pPr>
            <w:r w:rsidRPr="000E1A5F">
              <w:rPr>
                <w:rFonts w:ascii="Calibri" w:hAnsi="Calibri"/>
                <w:color w:val="000000"/>
                <w:szCs w:val="22"/>
                <w:lang w:val="en-GB"/>
                <w:rPrChange w:id="13007" w:author="Dioguardi, Fabio" w:date="2018-10-23T11:24:00Z">
                  <w:rPr>
                    <w:rFonts w:ascii="Calibri" w:hAnsi="Calibri"/>
                    <w:color w:val="000000"/>
                    <w:szCs w:val="22"/>
                  </w:rPr>
                </w:rPrChange>
              </w:rPr>
              <w:t>151</w:t>
            </w:r>
          </w:p>
        </w:tc>
        <w:tc>
          <w:tcPr>
            <w:tcW w:w="1591" w:type="dxa"/>
            <w:vAlign w:val="bottom"/>
          </w:tcPr>
          <w:p w14:paraId="0EE11168" w14:textId="77BDEDD6" w:rsidR="00787DDD" w:rsidRPr="000E1A5F" w:rsidRDefault="00787DDD" w:rsidP="00787DDD">
            <w:pPr>
              <w:jc w:val="center"/>
              <w:rPr>
                <w:rFonts w:asciiTheme="minorHAnsi" w:hAnsiTheme="minorHAnsi"/>
                <w:bCs/>
                <w:kern w:val="32"/>
                <w:szCs w:val="22"/>
                <w:lang w:val="en-GB"/>
                <w:rPrChange w:id="1300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09" w:author="Dioguardi, Fabio" w:date="2018-10-23T11:24:00Z">
                  <w:rPr>
                    <w:rFonts w:ascii="Calibri" w:hAnsi="Calibri"/>
                    <w:color w:val="000000"/>
                    <w:szCs w:val="22"/>
                  </w:rPr>
                </w:rPrChange>
              </w:rPr>
              <w:t xml:space="preserve">loc_ISX2 </w:t>
            </w:r>
          </w:p>
        </w:tc>
        <w:tc>
          <w:tcPr>
            <w:tcW w:w="2923" w:type="dxa"/>
            <w:vAlign w:val="bottom"/>
          </w:tcPr>
          <w:p w14:paraId="6B656B64" w14:textId="433C63C4" w:rsidR="00787DDD" w:rsidRPr="000E1A5F" w:rsidRDefault="00787DDD" w:rsidP="00787DDD">
            <w:pPr>
              <w:jc w:val="center"/>
              <w:rPr>
                <w:rFonts w:asciiTheme="minorHAnsi" w:hAnsiTheme="minorHAnsi"/>
                <w:bCs/>
                <w:kern w:val="32"/>
                <w:szCs w:val="22"/>
                <w:lang w:val="en-GB"/>
                <w:rPrChange w:id="1301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11" w:author="Dioguardi, Fabio" w:date="2018-10-23T11:24:00Z">
                  <w:rPr>
                    <w:rFonts w:ascii="Calibri" w:hAnsi="Calibri"/>
                    <w:color w:val="000000"/>
                    <w:szCs w:val="22"/>
                  </w:rPr>
                </w:rPrChange>
              </w:rPr>
              <w:t>distance from vent, X-band  2</w:t>
            </w:r>
          </w:p>
        </w:tc>
      </w:tr>
      <w:tr w:rsidR="00787DDD" w:rsidRPr="000E1A5F" w14:paraId="7DC0696A" w14:textId="77777777" w:rsidTr="00AB4F81">
        <w:tc>
          <w:tcPr>
            <w:tcW w:w="765" w:type="dxa"/>
            <w:vAlign w:val="center"/>
          </w:tcPr>
          <w:p w14:paraId="75ADEF63" w14:textId="23839CAE" w:rsidR="00787DDD" w:rsidRPr="000E1A5F" w:rsidRDefault="00787DDD" w:rsidP="00787DDD">
            <w:pPr>
              <w:jc w:val="center"/>
              <w:rPr>
                <w:rFonts w:ascii="Calibri" w:hAnsi="Calibri"/>
                <w:color w:val="000000"/>
                <w:szCs w:val="22"/>
                <w:lang w:val="en-GB"/>
                <w:rPrChange w:id="13012" w:author="Dioguardi, Fabio" w:date="2018-10-23T11:24:00Z">
                  <w:rPr>
                    <w:rFonts w:ascii="Calibri" w:hAnsi="Calibri"/>
                    <w:color w:val="000000"/>
                    <w:szCs w:val="22"/>
                  </w:rPr>
                </w:rPrChange>
              </w:rPr>
            </w:pPr>
            <w:r w:rsidRPr="000E1A5F">
              <w:rPr>
                <w:rFonts w:ascii="Calibri" w:hAnsi="Calibri"/>
                <w:color w:val="000000"/>
                <w:szCs w:val="22"/>
                <w:lang w:val="en-GB"/>
                <w:rPrChange w:id="13013" w:author="Dioguardi, Fabio" w:date="2018-10-23T11:24:00Z">
                  <w:rPr>
                    <w:rFonts w:ascii="Calibri" w:hAnsi="Calibri"/>
                    <w:color w:val="000000"/>
                    <w:szCs w:val="22"/>
                  </w:rPr>
                </w:rPrChange>
              </w:rPr>
              <w:t>105</w:t>
            </w:r>
          </w:p>
        </w:tc>
        <w:tc>
          <w:tcPr>
            <w:tcW w:w="1414" w:type="dxa"/>
            <w:vAlign w:val="bottom"/>
          </w:tcPr>
          <w:p w14:paraId="2CC59576" w14:textId="0B1E807A" w:rsidR="00787DDD" w:rsidRPr="000E1A5F" w:rsidRDefault="00787DDD" w:rsidP="00787DDD">
            <w:pPr>
              <w:rPr>
                <w:rFonts w:ascii="Calibri" w:hAnsi="Calibri"/>
                <w:color w:val="000000"/>
                <w:szCs w:val="22"/>
                <w:lang w:val="en-GB"/>
                <w:rPrChange w:id="13014" w:author="Dioguardi, Fabio" w:date="2018-10-23T11:24:00Z">
                  <w:rPr>
                    <w:rFonts w:ascii="Calibri" w:hAnsi="Calibri"/>
                    <w:color w:val="000000"/>
                    <w:szCs w:val="22"/>
                  </w:rPr>
                </w:rPrChange>
              </w:rPr>
            </w:pPr>
            <w:r w:rsidRPr="000E1A5F">
              <w:rPr>
                <w:rFonts w:ascii="Calibri" w:hAnsi="Calibri"/>
                <w:color w:val="000000"/>
                <w:szCs w:val="22"/>
                <w:lang w:val="en-GB"/>
                <w:rPrChange w:id="13015" w:author="Dioguardi, Fabio" w:date="2018-10-23T11:24:00Z">
                  <w:rPr>
                    <w:rFonts w:ascii="Calibri" w:hAnsi="Calibri"/>
                    <w:color w:val="000000"/>
                    <w:szCs w:val="22"/>
                  </w:rPr>
                </w:rPrChange>
              </w:rPr>
              <w:t>unc_Xband6</w:t>
            </w:r>
          </w:p>
        </w:tc>
        <w:tc>
          <w:tcPr>
            <w:tcW w:w="2665" w:type="dxa"/>
            <w:tcBorders>
              <w:right w:val="single" w:sz="18" w:space="0" w:color="auto"/>
            </w:tcBorders>
            <w:vAlign w:val="bottom"/>
          </w:tcPr>
          <w:p w14:paraId="3303AA4F" w14:textId="2C3383D1" w:rsidR="00787DDD" w:rsidRPr="000E1A5F" w:rsidRDefault="00787DDD" w:rsidP="00787DDD">
            <w:pPr>
              <w:rPr>
                <w:rFonts w:ascii="Calibri" w:hAnsi="Calibri"/>
                <w:color w:val="000000"/>
                <w:szCs w:val="22"/>
                <w:lang w:val="en-GB"/>
                <w:rPrChange w:id="13016" w:author="Dioguardi, Fabio" w:date="2018-10-23T11:24:00Z">
                  <w:rPr>
                    <w:rFonts w:ascii="Calibri" w:hAnsi="Calibri"/>
                    <w:color w:val="000000"/>
                    <w:szCs w:val="22"/>
                  </w:rPr>
                </w:rPrChange>
              </w:rPr>
            </w:pPr>
            <w:r w:rsidRPr="000E1A5F">
              <w:rPr>
                <w:rFonts w:ascii="Calibri" w:hAnsi="Calibri"/>
                <w:color w:val="000000"/>
                <w:szCs w:val="22"/>
                <w:lang w:val="en-GB"/>
                <w:rPrChange w:id="13017" w:author="Dioguardi, Fabio" w:date="2018-10-23T11:24:00Z">
                  <w:rPr>
                    <w:rFonts w:ascii="Calibri" w:hAnsi="Calibri"/>
                    <w:color w:val="000000"/>
                    <w:szCs w:val="22"/>
                  </w:rPr>
                </w:rPrChange>
              </w:rPr>
              <w:t>uncertainty X-band radar 6</w:t>
            </w:r>
          </w:p>
        </w:tc>
        <w:tc>
          <w:tcPr>
            <w:tcW w:w="707" w:type="dxa"/>
            <w:tcBorders>
              <w:left w:val="single" w:sz="18" w:space="0" w:color="auto"/>
            </w:tcBorders>
            <w:vAlign w:val="center"/>
          </w:tcPr>
          <w:p w14:paraId="2EA95564" w14:textId="4C5A15AA" w:rsidR="00787DDD" w:rsidRPr="000E1A5F" w:rsidRDefault="00787DDD" w:rsidP="00787DDD">
            <w:pPr>
              <w:jc w:val="center"/>
              <w:rPr>
                <w:rFonts w:ascii="Calibri" w:hAnsi="Calibri"/>
                <w:color w:val="000000"/>
                <w:szCs w:val="22"/>
                <w:lang w:val="en-GB"/>
                <w:rPrChange w:id="13018" w:author="Dioguardi, Fabio" w:date="2018-10-23T11:24:00Z">
                  <w:rPr>
                    <w:rFonts w:ascii="Calibri" w:hAnsi="Calibri"/>
                    <w:color w:val="000000"/>
                    <w:szCs w:val="22"/>
                  </w:rPr>
                </w:rPrChange>
              </w:rPr>
            </w:pPr>
            <w:r w:rsidRPr="000E1A5F">
              <w:rPr>
                <w:rFonts w:ascii="Calibri" w:hAnsi="Calibri"/>
                <w:color w:val="000000"/>
                <w:szCs w:val="22"/>
                <w:lang w:val="en-GB"/>
                <w:rPrChange w:id="13019" w:author="Dioguardi, Fabio" w:date="2018-10-23T11:24:00Z">
                  <w:rPr>
                    <w:rFonts w:ascii="Calibri" w:hAnsi="Calibri"/>
                    <w:color w:val="000000"/>
                    <w:szCs w:val="22"/>
                  </w:rPr>
                </w:rPrChange>
              </w:rPr>
              <w:t>152</w:t>
            </w:r>
          </w:p>
        </w:tc>
        <w:tc>
          <w:tcPr>
            <w:tcW w:w="1591" w:type="dxa"/>
            <w:vAlign w:val="bottom"/>
          </w:tcPr>
          <w:p w14:paraId="313DBC1D" w14:textId="36FDFC64" w:rsidR="00787DDD" w:rsidRPr="000E1A5F" w:rsidRDefault="00787DDD" w:rsidP="00787DDD">
            <w:pPr>
              <w:jc w:val="center"/>
              <w:rPr>
                <w:rFonts w:asciiTheme="minorHAnsi" w:hAnsiTheme="minorHAnsi"/>
                <w:bCs/>
                <w:kern w:val="32"/>
                <w:szCs w:val="22"/>
                <w:lang w:val="en-GB"/>
                <w:rPrChange w:id="1302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21" w:author="Dioguardi, Fabio" w:date="2018-10-23T11:24:00Z">
                  <w:rPr>
                    <w:rFonts w:ascii="Calibri" w:hAnsi="Calibri"/>
                    <w:color w:val="000000"/>
                    <w:szCs w:val="22"/>
                  </w:rPr>
                </w:rPrChange>
              </w:rPr>
              <w:t>loc_Xband3</w:t>
            </w:r>
          </w:p>
        </w:tc>
        <w:tc>
          <w:tcPr>
            <w:tcW w:w="2923" w:type="dxa"/>
            <w:vAlign w:val="bottom"/>
          </w:tcPr>
          <w:p w14:paraId="286675C2" w14:textId="7AE5E175" w:rsidR="00787DDD" w:rsidRPr="000E1A5F" w:rsidRDefault="00787DDD" w:rsidP="00787DDD">
            <w:pPr>
              <w:jc w:val="center"/>
              <w:rPr>
                <w:rFonts w:asciiTheme="minorHAnsi" w:hAnsiTheme="minorHAnsi"/>
                <w:bCs/>
                <w:kern w:val="32"/>
                <w:szCs w:val="22"/>
                <w:lang w:val="en-GB"/>
                <w:rPrChange w:id="1302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23" w:author="Dioguardi, Fabio" w:date="2018-10-23T11:24:00Z">
                  <w:rPr>
                    <w:rFonts w:ascii="Calibri" w:hAnsi="Calibri"/>
                    <w:color w:val="000000"/>
                    <w:szCs w:val="22"/>
                  </w:rPr>
                </w:rPrChange>
              </w:rPr>
              <w:t>distance from vent, X-band  3</w:t>
            </w:r>
          </w:p>
        </w:tc>
      </w:tr>
      <w:tr w:rsidR="00787DDD" w:rsidRPr="000E1A5F" w14:paraId="14902582" w14:textId="77777777" w:rsidTr="00AB4F81">
        <w:tc>
          <w:tcPr>
            <w:tcW w:w="765" w:type="dxa"/>
            <w:vAlign w:val="center"/>
          </w:tcPr>
          <w:p w14:paraId="07EAF834" w14:textId="50C9FEE0" w:rsidR="00787DDD" w:rsidRPr="000E1A5F" w:rsidRDefault="00787DDD" w:rsidP="00787DDD">
            <w:pPr>
              <w:jc w:val="center"/>
              <w:rPr>
                <w:rFonts w:ascii="Calibri" w:hAnsi="Calibri"/>
                <w:color w:val="000000"/>
                <w:szCs w:val="22"/>
                <w:lang w:val="en-GB"/>
                <w:rPrChange w:id="13024" w:author="Dioguardi, Fabio" w:date="2018-10-23T11:24:00Z">
                  <w:rPr>
                    <w:rFonts w:ascii="Calibri" w:hAnsi="Calibri"/>
                    <w:color w:val="000000"/>
                    <w:szCs w:val="22"/>
                  </w:rPr>
                </w:rPrChange>
              </w:rPr>
            </w:pPr>
            <w:r w:rsidRPr="000E1A5F">
              <w:rPr>
                <w:rFonts w:ascii="Calibri" w:hAnsi="Calibri"/>
                <w:color w:val="000000"/>
                <w:szCs w:val="22"/>
                <w:lang w:val="en-GB"/>
                <w:rPrChange w:id="13025" w:author="Dioguardi, Fabio" w:date="2018-10-23T11:24:00Z">
                  <w:rPr>
                    <w:rFonts w:ascii="Calibri" w:hAnsi="Calibri"/>
                    <w:color w:val="000000"/>
                    <w:szCs w:val="22"/>
                  </w:rPr>
                </w:rPrChange>
              </w:rPr>
              <w:t>106</w:t>
            </w:r>
          </w:p>
        </w:tc>
        <w:tc>
          <w:tcPr>
            <w:tcW w:w="1414" w:type="dxa"/>
            <w:vAlign w:val="bottom"/>
          </w:tcPr>
          <w:p w14:paraId="5C40A833" w14:textId="7043A8E5" w:rsidR="00787DDD" w:rsidRPr="000E1A5F" w:rsidRDefault="00787DDD" w:rsidP="00787DDD">
            <w:pPr>
              <w:rPr>
                <w:rFonts w:ascii="Calibri" w:hAnsi="Calibri"/>
                <w:color w:val="000000"/>
                <w:szCs w:val="22"/>
                <w:lang w:val="en-GB"/>
                <w:rPrChange w:id="13026" w:author="Dioguardi, Fabio" w:date="2018-10-23T11:24:00Z">
                  <w:rPr>
                    <w:rFonts w:ascii="Calibri" w:hAnsi="Calibri"/>
                    <w:color w:val="000000"/>
                    <w:szCs w:val="22"/>
                  </w:rPr>
                </w:rPrChange>
              </w:rPr>
            </w:pPr>
            <w:r w:rsidRPr="000E1A5F">
              <w:rPr>
                <w:rFonts w:ascii="Calibri" w:hAnsi="Calibri"/>
                <w:color w:val="000000"/>
                <w:szCs w:val="22"/>
                <w:lang w:val="en-GB"/>
                <w:rPrChange w:id="13027" w:author="Dioguardi, Fabio" w:date="2018-10-23T11:24:00Z">
                  <w:rPr>
                    <w:rFonts w:ascii="Calibri" w:hAnsi="Calibri"/>
                    <w:color w:val="000000"/>
                    <w:szCs w:val="22"/>
                  </w:rPr>
                </w:rPrChange>
              </w:rPr>
              <w:t>Cband3_on</w:t>
            </w:r>
          </w:p>
        </w:tc>
        <w:tc>
          <w:tcPr>
            <w:tcW w:w="2665" w:type="dxa"/>
            <w:tcBorders>
              <w:right w:val="single" w:sz="18" w:space="0" w:color="auto"/>
            </w:tcBorders>
            <w:vAlign w:val="bottom"/>
          </w:tcPr>
          <w:p w14:paraId="3781870B" w14:textId="0C781B3A" w:rsidR="00787DDD" w:rsidRPr="000E1A5F" w:rsidRDefault="00787DDD" w:rsidP="00787DDD">
            <w:pPr>
              <w:rPr>
                <w:rFonts w:ascii="Calibri" w:hAnsi="Calibri"/>
                <w:color w:val="000000"/>
                <w:szCs w:val="22"/>
                <w:lang w:val="en-GB"/>
                <w:rPrChange w:id="13028" w:author="Dioguardi, Fabio" w:date="2018-10-23T11:24:00Z">
                  <w:rPr>
                    <w:rFonts w:ascii="Calibri" w:hAnsi="Calibri"/>
                    <w:color w:val="000000"/>
                    <w:szCs w:val="22"/>
                  </w:rPr>
                </w:rPrChange>
              </w:rPr>
            </w:pPr>
            <w:r w:rsidRPr="000E1A5F">
              <w:rPr>
                <w:rFonts w:ascii="Calibri" w:hAnsi="Calibri"/>
                <w:color w:val="000000"/>
                <w:szCs w:val="22"/>
                <w:lang w:val="en-GB"/>
                <w:rPrChange w:id="13029"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030"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3031"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032"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033"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7F2674A7" w14:textId="48C855CE" w:rsidR="00787DDD" w:rsidRPr="000E1A5F" w:rsidRDefault="00787DDD" w:rsidP="00787DDD">
            <w:pPr>
              <w:jc w:val="center"/>
              <w:rPr>
                <w:rFonts w:ascii="Calibri" w:hAnsi="Calibri"/>
                <w:color w:val="000000"/>
                <w:szCs w:val="22"/>
                <w:lang w:val="en-GB"/>
                <w:rPrChange w:id="13034" w:author="Dioguardi, Fabio" w:date="2018-10-23T11:24:00Z">
                  <w:rPr>
                    <w:rFonts w:ascii="Calibri" w:hAnsi="Calibri"/>
                    <w:color w:val="000000"/>
                    <w:szCs w:val="22"/>
                  </w:rPr>
                </w:rPrChange>
              </w:rPr>
            </w:pPr>
            <w:r w:rsidRPr="000E1A5F">
              <w:rPr>
                <w:rFonts w:ascii="Calibri" w:hAnsi="Calibri"/>
                <w:color w:val="000000"/>
                <w:szCs w:val="22"/>
                <w:lang w:val="en-GB"/>
                <w:rPrChange w:id="13035" w:author="Dioguardi, Fabio" w:date="2018-10-23T11:24:00Z">
                  <w:rPr>
                    <w:rFonts w:ascii="Calibri" w:hAnsi="Calibri"/>
                    <w:color w:val="000000"/>
                    <w:szCs w:val="22"/>
                  </w:rPr>
                </w:rPrChange>
              </w:rPr>
              <w:t>153</w:t>
            </w:r>
          </w:p>
        </w:tc>
        <w:tc>
          <w:tcPr>
            <w:tcW w:w="1591" w:type="dxa"/>
            <w:vAlign w:val="bottom"/>
          </w:tcPr>
          <w:p w14:paraId="01562BB3" w14:textId="489092A2" w:rsidR="00787DDD" w:rsidRPr="000E1A5F" w:rsidRDefault="00787DDD" w:rsidP="00787DDD">
            <w:pPr>
              <w:jc w:val="center"/>
              <w:rPr>
                <w:rFonts w:asciiTheme="minorHAnsi" w:hAnsiTheme="minorHAnsi"/>
                <w:bCs/>
                <w:kern w:val="32"/>
                <w:szCs w:val="22"/>
                <w:lang w:val="en-GB"/>
                <w:rPrChange w:id="1303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37" w:author="Dioguardi, Fabio" w:date="2018-10-23T11:24:00Z">
                  <w:rPr>
                    <w:rFonts w:ascii="Calibri" w:hAnsi="Calibri"/>
                    <w:color w:val="000000"/>
                    <w:szCs w:val="22"/>
                  </w:rPr>
                </w:rPrChange>
              </w:rPr>
              <w:t>loc_Xband4</w:t>
            </w:r>
          </w:p>
        </w:tc>
        <w:tc>
          <w:tcPr>
            <w:tcW w:w="2923" w:type="dxa"/>
            <w:vAlign w:val="bottom"/>
          </w:tcPr>
          <w:p w14:paraId="61D71D69" w14:textId="11188D5E" w:rsidR="00787DDD" w:rsidRPr="000E1A5F" w:rsidRDefault="00787DDD" w:rsidP="00787DDD">
            <w:pPr>
              <w:jc w:val="center"/>
              <w:rPr>
                <w:rFonts w:asciiTheme="minorHAnsi" w:hAnsiTheme="minorHAnsi"/>
                <w:bCs/>
                <w:kern w:val="32"/>
                <w:szCs w:val="22"/>
                <w:lang w:val="en-GB"/>
                <w:rPrChange w:id="1303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39" w:author="Dioguardi, Fabio" w:date="2018-10-23T11:24:00Z">
                  <w:rPr>
                    <w:rFonts w:ascii="Calibri" w:hAnsi="Calibri"/>
                    <w:color w:val="000000"/>
                    <w:szCs w:val="22"/>
                  </w:rPr>
                </w:rPrChange>
              </w:rPr>
              <w:t>distance from vent, X-band  4</w:t>
            </w:r>
          </w:p>
        </w:tc>
      </w:tr>
      <w:tr w:rsidR="00787DDD" w:rsidRPr="000E1A5F" w14:paraId="03E35E9B" w14:textId="77777777" w:rsidTr="00AB4F81">
        <w:tc>
          <w:tcPr>
            <w:tcW w:w="765" w:type="dxa"/>
            <w:vAlign w:val="center"/>
          </w:tcPr>
          <w:p w14:paraId="2D35A632" w14:textId="6EB34B01" w:rsidR="00787DDD" w:rsidRPr="000E1A5F" w:rsidRDefault="00787DDD" w:rsidP="00787DDD">
            <w:pPr>
              <w:jc w:val="center"/>
              <w:rPr>
                <w:rFonts w:ascii="Calibri" w:hAnsi="Calibri"/>
                <w:color w:val="000000"/>
                <w:szCs w:val="22"/>
                <w:lang w:val="en-GB"/>
                <w:rPrChange w:id="13040" w:author="Dioguardi, Fabio" w:date="2018-10-23T11:24:00Z">
                  <w:rPr>
                    <w:rFonts w:ascii="Calibri" w:hAnsi="Calibri"/>
                    <w:color w:val="000000"/>
                    <w:szCs w:val="22"/>
                  </w:rPr>
                </w:rPrChange>
              </w:rPr>
            </w:pPr>
            <w:r w:rsidRPr="000E1A5F">
              <w:rPr>
                <w:rFonts w:ascii="Calibri" w:hAnsi="Calibri"/>
                <w:color w:val="000000"/>
                <w:szCs w:val="22"/>
                <w:lang w:val="en-GB"/>
                <w:rPrChange w:id="13041" w:author="Dioguardi, Fabio" w:date="2018-10-23T11:24:00Z">
                  <w:rPr>
                    <w:rFonts w:ascii="Calibri" w:hAnsi="Calibri"/>
                    <w:color w:val="000000"/>
                    <w:szCs w:val="22"/>
                  </w:rPr>
                </w:rPrChange>
              </w:rPr>
              <w:t>107</w:t>
            </w:r>
          </w:p>
        </w:tc>
        <w:tc>
          <w:tcPr>
            <w:tcW w:w="1414" w:type="dxa"/>
            <w:vAlign w:val="bottom"/>
          </w:tcPr>
          <w:p w14:paraId="7E35A5B3" w14:textId="6F516244" w:rsidR="00787DDD" w:rsidRPr="000E1A5F" w:rsidRDefault="00787DDD" w:rsidP="00787DDD">
            <w:pPr>
              <w:rPr>
                <w:rFonts w:ascii="Calibri" w:hAnsi="Calibri"/>
                <w:color w:val="000000"/>
                <w:szCs w:val="22"/>
                <w:lang w:val="en-GB"/>
                <w:rPrChange w:id="13042" w:author="Dioguardi, Fabio" w:date="2018-10-23T11:24:00Z">
                  <w:rPr>
                    <w:rFonts w:ascii="Calibri" w:hAnsi="Calibri"/>
                    <w:color w:val="000000"/>
                    <w:szCs w:val="22"/>
                  </w:rPr>
                </w:rPrChange>
              </w:rPr>
            </w:pPr>
            <w:r w:rsidRPr="000E1A5F">
              <w:rPr>
                <w:rFonts w:ascii="Calibri" w:hAnsi="Calibri"/>
                <w:color w:val="000000"/>
                <w:szCs w:val="22"/>
                <w:lang w:val="en-GB"/>
                <w:rPrChange w:id="13043" w:author="Dioguardi, Fabio" w:date="2018-10-23T11:24:00Z">
                  <w:rPr>
                    <w:rFonts w:ascii="Calibri" w:hAnsi="Calibri"/>
                    <w:color w:val="000000"/>
                    <w:szCs w:val="22"/>
                  </w:rPr>
                </w:rPrChange>
              </w:rPr>
              <w:t>Cband4_on</w:t>
            </w:r>
          </w:p>
        </w:tc>
        <w:tc>
          <w:tcPr>
            <w:tcW w:w="2665" w:type="dxa"/>
            <w:tcBorders>
              <w:right w:val="single" w:sz="18" w:space="0" w:color="auto"/>
            </w:tcBorders>
            <w:vAlign w:val="bottom"/>
          </w:tcPr>
          <w:p w14:paraId="6B22C68D" w14:textId="3C7F3690" w:rsidR="00787DDD" w:rsidRPr="000E1A5F" w:rsidRDefault="00787DDD" w:rsidP="00787DDD">
            <w:pPr>
              <w:rPr>
                <w:rFonts w:ascii="Calibri" w:hAnsi="Calibri"/>
                <w:color w:val="000000"/>
                <w:szCs w:val="22"/>
                <w:lang w:val="en-GB"/>
                <w:rPrChange w:id="13044" w:author="Dioguardi, Fabio" w:date="2018-10-23T11:24:00Z">
                  <w:rPr>
                    <w:rFonts w:ascii="Calibri" w:hAnsi="Calibri"/>
                    <w:color w:val="000000"/>
                    <w:szCs w:val="22"/>
                  </w:rPr>
                </w:rPrChange>
              </w:rPr>
            </w:pPr>
            <w:r w:rsidRPr="000E1A5F">
              <w:rPr>
                <w:rFonts w:ascii="Calibri" w:hAnsi="Calibri"/>
                <w:color w:val="000000"/>
                <w:szCs w:val="22"/>
                <w:lang w:val="en-GB"/>
                <w:rPrChange w:id="13045"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046"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3047"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048"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049"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3027F93F" w14:textId="6D561FAC" w:rsidR="00787DDD" w:rsidRPr="000E1A5F" w:rsidRDefault="00787DDD" w:rsidP="00787DDD">
            <w:pPr>
              <w:jc w:val="center"/>
              <w:rPr>
                <w:rFonts w:ascii="Calibri" w:hAnsi="Calibri"/>
                <w:color w:val="000000"/>
                <w:szCs w:val="22"/>
                <w:lang w:val="en-GB"/>
                <w:rPrChange w:id="13050" w:author="Dioguardi, Fabio" w:date="2018-10-23T11:24:00Z">
                  <w:rPr>
                    <w:rFonts w:ascii="Calibri" w:hAnsi="Calibri"/>
                    <w:color w:val="000000"/>
                    <w:szCs w:val="22"/>
                  </w:rPr>
                </w:rPrChange>
              </w:rPr>
            </w:pPr>
            <w:r w:rsidRPr="000E1A5F">
              <w:rPr>
                <w:rFonts w:ascii="Calibri" w:hAnsi="Calibri"/>
                <w:color w:val="000000"/>
                <w:szCs w:val="22"/>
                <w:lang w:val="en-GB"/>
                <w:rPrChange w:id="13051" w:author="Dioguardi, Fabio" w:date="2018-10-23T11:24:00Z">
                  <w:rPr>
                    <w:rFonts w:ascii="Calibri" w:hAnsi="Calibri"/>
                    <w:color w:val="000000"/>
                    <w:szCs w:val="22"/>
                  </w:rPr>
                </w:rPrChange>
              </w:rPr>
              <w:t>154</w:t>
            </w:r>
          </w:p>
        </w:tc>
        <w:tc>
          <w:tcPr>
            <w:tcW w:w="1591" w:type="dxa"/>
            <w:vAlign w:val="bottom"/>
          </w:tcPr>
          <w:p w14:paraId="0891C0A1" w14:textId="1C0A0CFC" w:rsidR="00787DDD" w:rsidRPr="000E1A5F" w:rsidRDefault="00787DDD" w:rsidP="00787DDD">
            <w:pPr>
              <w:jc w:val="center"/>
              <w:rPr>
                <w:rFonts w:asciiTheme="minorHAnsi" w:hAnsiTheme="minorHAnsi"/>
                <w:bCs/>
                <w:kern w:val="32"/>
                <w:szCs w:val="22"/>
                <w:lang w:val="en-GB"/>
                <w:rPrChange w:id="1305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53" w:author="Dioguardi, Fabio" w:date="2018-10-23T11:24:00Z">
                  <w:rPr>
                    <w:rFonts w:ascii="Calibri" w:hAnsi="Calibri"/>
                    <w:color w:val="000000"/>
                    <w:szCs w:val="22"/>
                  </w:rPr>
                </w:rPrChange>
              </w:rPr>
              <w:t>loc_Xband5</w:t>
            </w:r>
          </w:p>
        </w:tc>
        <w:tc>
          <w:tcPr>
            <w:tcW w:w="2923" w:type="dxa"/>
            <w:vAlign w:val="bottom"/>
          </w:tcPr>
          <w:p w14:paraId="5A9792B0" w14:textId="2E3218FF" w:rsidR="00787DDD" w:rsidRPr="000E1A5F" w:rsidRDefault="00787DDD" w:rsidP="00787DDD">
            <w:pPr>
              <w:jc w:val="center"/>
              <w:rPr>
                <w:rFonts w:asciiTheme="minorHAnsi" w:hAnsiTheme="minorHAnsi"/>
                <w:bCs/>
                <w:kern w:val="32"/>
                <w:szCs w:val="22"/>
                <w:lang w:val="en-GB"/>
                <w:rPrChange w:id="1305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55" w:author="Dioguardi, Fabio" w:date="2018-10-23T11:24:00Z">
                  <w:rPr>
                    <w:rFonts w:ascii="Calibri" w:hAnsi="Calibri"/>
                    <w:color w:val="000000"/>
                    <w:szCs w:val="22"/>
                  </w:rPr>
                </w:rPrChange>
              </w:rPr>
              <w:t>distance from vent, X-band  5</w:t>
            </w:r>
          </w:p>
        </w:tc>
      </w:tr>
      <w:tr w:rsidR="00787DDD" w:rsidRPr="000E1A5F" w14:paraId="2B3838B4" w14:textId="77777777" w:rsidTr="00AB4F81">
        <w:tc>
          <w:tcPr>
            <w:tcW w:w="765" w:type="dxa"/>
            <w:vAlign w:val="center"/>
          </w:tcPr>
          <w:p w14:paraId="28587103" w14:textId="2033C31D" w:rsidR="00787DDD" w:rsidRPr="000E1A5F" w:rsidRDefault="00787DDD" w:rsidP="00787DDD">
            <w:pPr>
              <w:jc w:val="center"/>
              <w:rPr>
                <w:rFonts w:ascii="Calibri" w:hAnsi="Calibri"/>
                <w:color w:val="000000"/>
                <w:szCs w:val="22"/>
                <w:lang w:val="en-GB"/>
                <w:rPrChange w:id="13056" w:author="Dioguardi, Fabio" w:date="2018-10-23T11:24:00Z">
                  <w:rPr>
                    <w:rFonts w:ascii="Calibri" w:hAnsi="Calibri"/>
                    <w:color w:val="000000"/>
                    <w:szCs w:val="22"/>
                  </w:rPr>
                </w:rPrChange>
              </w:rPr>
            </w:pPr>
            <w:r w:rsidRPr="000E1A5F">
              <w:rPr>
                <w:rFonts w:ascii="Calibri" w:hAnsi="Calibri"/>
                <w:color w:val="000000"/>
                <w:szCs w:val="22"/>
                <w:lang w:val="en-GB"/>
                <w:rPrChange w:id="13057" w:author="Dioguardi, Fabio" w:date="2018-10-23T11:24:00Z">
                  <w:rPr>
                    <w:rFonts w:ascii="Calibri" w:hAnsi="Calibri"/>
                    <w:color w:val="000000"/>
                    <w:szCs w:val="22"/>
                  </w:rPr>
                </w:rPrChange>
              </w:rPr>
              <w:t>108</w:t>
            </w:r>
          </w:p>
        </w:tc>
        <w:tc>
          <w:tcPr>
            <w:tcW w:w="1414" w:type="dxa"/>
            <w:vAlign w:val="bottom"/>
          </w:tcPr>
          <w:p w14:paraId="63F454D5" w14:textId="7CD10579" w:rsidR="00787DDD" w:rsidRPr="000E1A5F" w:rsidRDefault="00787DDD" w:rsidP="00787DDD">
            <w:pPr>
              <w:rPr>
                <w:rFonts w:ascii="Calibri" w:hAnsi="Calibri"/>
                <w:color w:val="000000"/>
                <w:szCs w:val="22"/>
                <w:lang w:val="en-GB"/>
                <w:rPrChange w:id="13058" w:author="Dioguardi, Fabio" w:date="2018-10-23T11:24:00Z">
                  <w:rPr>
                    <w:rFonts w:ascii="Calibri" w:hAnsi="Calibri"/>
                    <w:color w:val="000000"/>
                    <w:szCs w:val="22"/>
                  </w:rPr>
                </w:rPrChange>
              </w:rPr>
            </w:pPr>
            <w:r w:rsidRPr="000E1A5F">
              <w:rPr>
                <w:rFonts w:ascii="Calibri" w:hAnsi="Calibri"/>
                <w:color w:val="000000"/>
                <w:szCs w:val="22"/>
                <w:lang w:val="en-GB"/>
                <w:rPrChange w:id="13059" w:author="Dioguardi, Fabio" w:date="2018-10-23T11:24:00Z">
                  <w:rPr>
                    <w:rFonts w:ascii="Calibri" w:hAnsi="Calibri"/>
                    <w:color w:val="000000"/>
                    <w:szCs w:val="22"/>
                  </w:rPr>
                </w:rPrChange>
              </w:rPr>
              <w:t>Cband5_on</w:t>
            </w:r>
          </w:p>
        </w:tc>
        <w:tc>
          <w:tcPr>
            <w:tcW w:w="2665" w:type="dxa"/>
            <w:tcBorders>
              <w:right w:val="single" w:sz="18" w:space="0" w:color="auto"/>
            </w:tcBorders>
            <w:vAlign w:val="bottom"/>
          </w:tcPr>
          <w:p w14:paraId="2F6759EE" w14:textId="47408A7F" w:rsidR="00787DDD" w:rsidRPr="000E1A5F" w:rsidRDefault="00787DDD" w:rsidP="00787DDD">
            <w:pPr>
              <w:rPr>
                <w:rFonts w:ascii="Calibri" w:hAnsi="Calibri"/>
                <w:color w:val="000000"/>
                <w:szCs w:val="22"/>
                <w:lang w:val="en-GB"/>
                <w:rPrChange w:id="13060" w:author="Dioguardi, Fabio" w:date="2018-10-23T11:24:00Z">
                  <w:rPr>
                    <w:rFonts w:ascii="Calibri" w:hAnsi="Calibri"/>
                    <w:color w:val="000000"/>
                    <w:szCs w:val="22"/>
                  </w:rPr>
                </w:rPrChange>
              </w:rPr>
            </w:pPr>
            <w:r w:rsidRPr="000E1A5F">
              <w:rPr>
                <w:rFonts w:ascii="Calibri" w:hAnsi="Calibri"/>
                <w:color w:val="000000"/>
                <w:szCs w:val="22"/>
                <w:lang w:val="en-GB"/>
                <w:rPrChange w:id="13061"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062"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306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064"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065"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2AF1BE2D" w14:textId="48A0F0FE" w:rsidR="00787DDD" w:rsidRPr="000E1A5F" w:rsidRDefault="00787DDD" w:rsidP="00787DDD">
            <w:pPr>
              <w:jc w:val="center"/>
              <w:rPr>
                <w:rFonts w:ascii="Calibri" w:hAnsi="Calibri"/>
                <w:color w:val="000000"/>
                <w:szCs w:val="22"/>
                <w:lang w:val="en-GB"/>
                <w:rPrChange w:id="13066" w:author="Dioguardi, Fabio" w:date="2018-10-23T11:24:00Z">
                  <w:rPr>
                    <w:rFonts w:ascii="Calibri" w:hAnsi="Calibri"/>
                    <w:color w:val="000000"/>
                    <w:szCs w:val="22"/>
                  </w:rPr>
                </w:rPrChange>
              </w:rPr>
            </w:pPr>
            <w:r w:rsidRPr="000E1A5F">
              <w:rPr>
                <w:rFonts w:ascii="Calibri" w:hAnsi="Calibri"/>
                <w:color w:val="000000"/>
                <w:szCs w:val="22"/>
                <w:lang w:val="en-GB"/>
                <w:rPrChange w:id="13067" w:author="Dioguardi, Fabio" w:date="2018-10-23T11:24:00Z">
                  <w:rPr>
                    <w:rFonts w:ascii="Calibri" w:hAnsi="Calibri"/>
                    <w:color w:val="000000"/>
                    <w:szCs w:val="22"/>
                  </w:rPr>
                </w:rPrChange>
              </w:rPr>
              <w:t>155</w:t>
            </w:r>
          </w:p>
        </w:tc>
        <w:tc>
          <w:tcPr>
            <w:tcW w:w="1591" w:type="dxa"/>
            <w:vAlign w:val="bottom"/>
          </w:tcPr>
          <w:p w14:paraId="17199F77" w14:textId="614A2B1F" w:rsidR="00787DDD" w:rsidRPr="000E1A5F" w:rsidRDefault="00787DDD" w:rsidP="00787DDD">
            <w:pPr>
              <w:jc w:val="center"/>
              <w:rPr>
                <w:rFonts w:asciiTheme="minorHAnsi" w:hAnsiTheme="minorHAnsi"/>
                <w:bCs/>
                <w:kern w:val="32"/>
                <w:szCs w:val="22"/>
                <w:lang w:val="en-GB"/>
                <w:rPrChange w:id="1306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69" w:author="Dioguardi, Fabio" w:date="2018-10-23T11:24:00Z">
                  <w:rPr>
                    <w:rFonts w:ascii="Calibri" w:hAnsi="Calibri"/>
                    <w:color w:val="000000"/>
                    <w:szCs w:val="22"/>
                  </w:rPr>
                </w:rPrChange>
              </w:rPr>
              <w:t xml:space="preserve">loc_Xband6 </w:t>
            </w:r>
          </w:p>
        </w:tc>
        <w:tc>
          <w:tcPr>
            <w:tcW w:w="2923" w:type="dxa"/>
            <w:vAlign w:val="bottom"/>
          </w:tcPr>
          <w:p w14:paraId="4D0746E9" w14:textId="36642CAC" w:rsidR="00787DDD" w:rsidRPr="000E1A5F" w:rsidRDefault="00787DDD" w:rsidP="00787DDD">
            <w:pPr>
              <w:jc w:val="center"/>
              <w:rPr>
                <w:rFonts w:asciiTheme="minorHAnsi" w:hAnsiTheme="minorHAnsi"/>
                <w:bCs/>
                <w:kern w:val="32"/>
                <w:szCs w:val="22"/>
                <w:lang w:val="en-GB"/>
                <w:rPrChange w:id="1307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71" w:author="Dioguardi, Fabio" w:date="2018-10-23T11:24:00Z">
                  <w:rPr>
                    <w:rFonts w:ascii="Calibri" w:hAnsi="Calibri"/>
                    <w:color w:val="000000"/>
                    <w:szCs w:val="22"/>
                  </w:rPr>
                </w:rPrChange>
              </w:rPr>
              <w:t>distance from vent, X-band  6</w:t>
            </w:r>
          </w:p>
        </w:tc>
      </w:tr>
      <w:tr w:rsidR="00787DDD" w:rsidRPr="000E1A5F" w14:paraId="5D1D4D34" w14:textId="77777777" w:rsidTr="00AB4F81">
        <w:tc>
          <w:tcPr>
            <w:tcW w:w="765" w:type="dxa"/>
            <w:vAlign w:val="center"/>
          </w:tcPr>
          <w:p w14:paraId="65768E27" w14:textId="79CC0045" w:rsidR="00787DDD" w:rsidRPr="000E1A5F" w:rsidRDefault="00787DDD" w:rsidP="00787DDD">
            <w:pPr>
              <w:jc w:val="center"/>
              <w:rPr>
                <w:rFonts w:ascii="Calibri" w:hAnsi="Calibri"/>
                <w:color w:val="000000"/>
                <w:szCs w:val="22"/>
                <w:lang w:val="en-GB"/>
                <w:rPrChange w:id="13072" w:author="Dioguardi, Fabio" w:date="2018-10-23T11:24:00Z">
                  <w:rPr>
                    <w:rFonts w:ascii="Calibri" w:hAnsi="Calibri"/>
                    <w:color w:val="000000"/>
                    <w:szCs w:val="22"/>
                  </w:rPr>
                </w:rPrChange>
              </w:rPr>
            </w:pPr>
            <w:r w:rsidRPr="000E1A5F">
              <w:rPr>
                <w:rFonts w:ascii="Calibri" w:hAnsi="Calibri"/>
                <w:color w:val="000000"/>
                <w:szCs w:val="22"/>
                <w:lang w:val="en-GB"/>
                <w:rPrChange w:id="13073" w:author="Dioguardi, Fabio" w:date="2018-10-23T11:24:00Z">
                  <w:rPr>
                    <w:rFonts w:ascii="Calibri" w:hAnsi="Calibri"/>
                    <w:color w:val="000000"/>
                    <w:szCs w:val="22"/>
                  </w:rPr>
                </w:rPrChange>
              </w:rPr>
              <w:t>109</w:t>
            </w:r>
          </w:p>
        </w:tc>
        <w:tc>
          <w:tcPr>
            <w:tcW w:w="1414" w:type="dxa"/>
            <w:vAlign w:val="bottom"/>
          </w:tcPr>
          <w:p w14:paraId="10386229" w14:textId="22334716" w:rsidR="00787DDD" w:rsidRPr="000E1A5F" w:rsidRDefault="00787DDD" w:rsidP="00787DDD">
            <w:pPr>
              <w:rPr>
                <w:rFonts w:ascii="Calibri" w:hAnsi="Calibri"/>
                <w:color w:val="000000"/>
                <w:szCs w:val="22"/>
                <w:lang w:val="en-GB"/>
                <w:rPrChange w:id="13074" w:author="Dioguardi, Fabio" w:date="2018-10-23T11:24:00Z">
                  <w:rPr>
                    <w:rFonts w:ascii="Calibri" w:hAnsi="Calibri"/>
                    <w:color w:val="000000"/>
                    <w:szCs w:val="22"/>
                  </w:rPr>
                </w:rPrChange>
              </w:rPr>
            </w:pPr>
            <w:r w:rsidRPr="000E1A5F">
              <w:rPr>
                <w:rFonts w:ascii="Calibri" w:hAnsi="Calibri"/>
                <w:color w:val="000000"/>
                <w:szCs w:val="22"/>
                <w:lang w:val="en-GB"/>
                <w:rPrChange w:id="13075" w:author="Dioguardi, Fabio" w:date="2018-10-23T11:24:00Z">
                  <w:rPr>
                    <w:rFonts w:ascii="Calibri" w:hAnsi="Calibri"/>
                    <w:color w:val="000000"/>
                    <w:szCs w:val="22"/>
                  </w:rPr>
                </w:rPrChange>
              </w:rPr>
              <w:t>Cband6_on</w:t>
            </w:r>
          </w:p>
        </w:tc>
        <w:tc>
          <w:tcPr>
            <w:tcW w:w="2665" w:type="dxa"/>
            <w:tcBorders>
              <w:right w:val="single" w:sz="18" w:space="0" w:color="auto"/>
            </w:tcBorders>
            <w:vAlign w:val="bottom"/>
          </w:tcPr>
          <w:p w14:paraId="5E1A7943" w14:textId="3DEC68CE" w:rsidR="00787DDD" w:rsidRPr="000E1A5F" w:rsidRDefault="00787DDD" w:rsidP="00787DDD">
            <w:pPr>
              <w:rPr>
                <w:rFonts w:ascii="Calibri" w:hAnsi="Calibri"/>
                <w:color w:val="000000"/>
                <w:szCs w:val="22"/>
                <w:lang w:val="en-GB"/>
                <w:rPrChange w:id="13076" w:author="Dioguardi, Fabio" w:date="2018-10-23T11:24:00Z">
                  <w:rPr>
                    <w:rFonts w:ascii="Calibri" w:hAnsi="Calibri"/>
                    <w:color w:val="000000"/>
                    <w:szCs w:val="22"/>
                  </w:rPr>
                </w:rPrChange>
              </w:rPr>
            </w:pPr>
            <w:r w:rsidRPr="000E1A5F">
              <w:rPr>
                <w:rFonts w:ascii="Calibri" w:hAnsi="Calibri"/>
                <w:color w:val="000000"/>
                <w:szCs w:val="22"/>
                <w:lang w:val="en-GB"/>
                <w:rPrChange w:id="13077"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078"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3079"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080"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081"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38AAEC49" w14:textId="75651ED9" w:rsidR="00787DDD" w:rsidRPr="000E1A5F" w:rsidRDefault="00787DDD" w:rsidP="00787DDD">
            <w:pPr>
              <w:jc w:val="center"/>
              <w:rPr>
                <w:rFonts w:ascii="Calibri" w:hAnsi="Calibri"/>
                <w:color w:val="000000"/>
                <w:szCs w:val="22"/>
                <w:lang w:val="en-GB"/>
                <w:rPrChange w:id="13082" w:author="Dioguardi, Fabio" w:date="2018-10-23T11:24:00Z">
                  <w:rPr>
                    <w:rFonts w:ascii="Calibri" w:hAnsi="Calibri"/>
                    <w:color w:val="000000"/>
                    <w:szCs w:val="22"/>
                  </w:rPr>
                </w:rPrChange>
              </w:rPr>
            </w:pPr>
            <w:r w:rsidRPr="000E1A5F">
              <w:rPr>
                <w:rFonts w:ascii="Calibri" w:hAnsi="Calibri"/>
                <w:color w:val="000000"/>
                <w:szCs w:val="22"/>
                <w:lang w:val="en-GB"/>
                <w:rPrChange w:id="13083" w:author="Dioguardi, Fabio" w:date="2018-10-23T11:24:00Z">
                  <w:rPr>
                    <w:rFonts w:ascii="Calibri" w:hAnsi="Calibri"/>
                    <w:color w:val="000000"/>
                    <w:szCs w:val="22"/>
                  </w:rPr>
                </w:rPrChange>
              </w:rPr>
              <w:t>156</w:t>
            </w:r>
          </w:p>
        </w:tc>
        <w:tc>
          <w:tcPr>
            <w:tcW w:w="1591" w:type="dxa"/>
            <w:vAlign w:val="bottom"/>
          </w:tcPr>
          <w:p w14:paraId="10378A68" w14:textId="435D5BD3" w:rsidR="00787DDD" w:rsidRPr="000E1A5F" w:rsidRDefault="00787DDD" w:rsidP="00787DDD">
            <w:pPr>
              <w:jc w:val="center"/>
              <w:rPr>
                <w:rFonts w:asciiTheme="minorHAnsi" w:hAnsiTheme="minorHAnsi"/>
                <w:bCs/>
                <w:kern w:val="32"/>
                <w:szCs w:val="22"/>
                <w:lang w:val="en-GB"/>
                <w:rPrChange w:id="1308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85" w:author="Dioguardi, Fabio" w:date="2018-10-23T11:24:00Z">
                  <w:rPr>
                    <w:rFonts w:ascii="Calibri" w:hAnsi="Calibri"/>
                    <w:color w:val="000000"/>
                    <w:szCs w:val="22"/>
                  </w:rPr>
                </w:rPrChange>
              </w:rPr>
              <w:t>loc_GFZ1</w:t>
            </w:r>
          </w:p>
        </w:tc>
        <w:tc>
          <w:tcPr>
            <w:tcW w:w="2923" w:type="dxa"/>
            <w:vAlign w:val="bottom"/>
          </w:tcPr>
          <w:p w14:paraId="3DC5821C" w14:textId="2DC81312" w:rsidR="00787DDD" w:rsidRPr="000E1A5F" w:rsidRDefault="00787DDD" w:rsidP="00787DDD">
            <w:pPr>
              <w:jc w:val="center"/>
              <w:rPr>
                <w:rFonts w:asciiTheme="minorHAnsi" w:hAnsiTheme="minorHAnsi"/>
                <w:bCs/>
                <w:kern w:val="32"/>
                <w:szCs w:val="22"/>
                <w:lang w:val="en-GB"/>
                <w:rPrChange w:id="1308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087" w:author="Dioguardi, Fabio" w:date="2018-10-23T11:24:00Z">
                  <w:rPr>
                    <w:rFonts w:ascii="Calibri" w:hAnsi="Calibri"/>
                    <w:color w:val="000000"/>
                    <w:szCs w:val="22"/>
                  </w:rPr>
                </w:rPrChange>
              </w:rPr>
              <w:t>distance from vent, webcam 1</w:t>
            </w:r>
          </w:p>
        </w:tc>
      </w:tr>
      <w:tr w:rsidR="00787DDD" w:rsidRPr="000E1A5F" w14:paraId="2A74F401" w14:textId="77777777" w:rsidTr="00AB4F81">
        <w:tc>
          <w:tcPr>
            <w:tcW w:w="765" w:type="dxa"/>
            <w:vAlign w:val="center"/>
          </w:tcPr>
          <w:p w14:paraId="6B75ABC1" w14:textId="243ADFC0" w:rsidR="00787DDD" w:rsidRPr="000E1A5F" w:rsidRDefault="00787DDD" w:rsidP="00787DDD">
            <w:pPr>
              <w:jc w:val="center"/>
              <w:rPr>
                <w:rFonts w:ascii="Calibri" w:hAnsi="Calibri"/>
                <w:color w:val="000000"/>
                <w:szCs w:val="22"/>
                <w:lang w:val="en-GB"/>
                <w:rPrChange w:id="13088" w:author="Dioguardi, Fabio" w:date="2018-10-23T11:24:00Z">
                  <w:rPr>
                    <w:rFonts w:ascii="Calibri" w:hAnsi="Calibri"/>
                    <w:color w:val="000000"/>
                    <w:szCs w:val="22"/>
                  </w:rPr>
                </w:rPrChange>
              </w:rPr>
            </w:pPr>
            <w:r w:rsidRPr="000E1A5F">
              <w:rPr>
                <w:rFonts w:ascii="Calibri" w:hAnsi="Calibri"/>
                <w:color w:val="000000"/>
                <w:szCs w:val="22"/>
                <w:lang w:val="en-GB"/>
                <w:rPrChange w:id="13089" w:author="Dioguardi, Fabio" w:date="2018-10-23T11:24:00Z">
                  <w:rPr>
                    <w:rFonts w:ascii="Calibri" w:hAnsi="Calibri"/>
                    <w:color w:val="000000"/>
                    <w:szCs w:val="22"/>
                  </w:rPr>
                </w:rPrChange>
              </w:rPr>
              <w:t>110</w:t>
            </w:r>
          </w:p>
        </w:tc>
        <w:tc>
          <w:tcPr>
            <w:tcW w:w="1414" w:type="dxa"/>
            <w:vAlign w:val="bottom"/>
          </w:tcPr>
          <w:p w14:paraId="1C4B034D" w14:textId="01A68A8B" w:rsidR="00787DDD" w:rsidRPr="000E1A5F" w:rsidRDefault="00787DDD" w:rsidP="00787DDD">
            <w:pPr>
              <w:rPr>
                <w:rFonts w:ascii="Calibri" w:hAnsi="Calibri"/>
                <w:color w:val="000000"/>
                <w:szCs w:val="22"/>
                <w:lang w:val="en-GB"/>
                <w:rPrChange w:id="13090" w:author="Dioguardi, Fabio" w:date="2018-10-23T11:24:00Z">
                  <w:rPr>
                    <w:rFonts w:ascii="Calibri" w:hAnsi="Calibri"/>
                    <w:color w:val="000000"/>
                    <w:szCs w:val="22"/>
                  </w:rPr>
                </w:rPrChange>
              </w:rPr>
            </w:pPr>
            <w:r w:rsidRPr="000E1A5F">
              <w:rPr>
                <w:rFonts w:ascii="Calibri" w:hAnsi="Calibri"/>
                <w:color w:val="000000"/>
                <w:szCs w:val="22"/>
                <w:lang w:val="en-GB"/>
                <w:rPrChange w:id="13091" w:author="Dioguardi, Fabio" w:date="2018-10-23T11:24:00Z">
                  <w:rPr>
                    <w:rFonts w:ascii="Calibri" w:hAnsi="Calibri"/>
                    <w:color w:val="000000"/>
                    <w:szCs w:val="22"/>
                  </w:rPr>
                </w:rPrChange>
              </w:rPr>
              <w:t>Xband3_on</w:t>
            </w:r>
          </w:p>
        </w:tc>
        <w:tc>
          <w:tcPr>
            <w:tcW w:w="2665" w:type="dxa"/>
            <w:tcBorders>
              <w:right w:val="single" w:sz="18" w:space="0" w:color="auto"/>
            </w:tcBorders>
            <w:vAlign w:val="bottom"/>
          </w:tcPr>
          <w:p w14:paraId="04CA61F0" w14:textId="352610E2" w:rsidR="00787DDD" w:rsidRPr="000E1A5F" w:rsidRDefault="00787DDD" w:rsidP="00787DDD">
            <w:pPr>
              <w:rPr>
                <w:rFonts w:ascii="Calibri" w:hAnsi="Calibri"/>
                <w:color w:val="000000"/>
                <w:szCs w:val="22"/>
                <w:lang w:val="en-GB"/>
                <w:rPrChange w:id="13092" w:author="Dioguardi, Fabio" w:date="2018-10-23T11:24:00Z">
                  <w:rPr>
                    <w:rFonts w:ascii="Calibri" w:hAnsi="Calibri"/>
                    <w:color w:val="000000"/>
                    <w:szCs w:val="22"/>
                  </w:rPr>
                </w:rPrChange>
              </w:rPr>
            </w:pPr>
            <w:r w:rsidRPr="000E1A5F">
              <w:rPr>
                <w:rFonts w:ascii="Calibri" w:hAnsi="Calibri"/>
                <w:color w:val="000000"/>
                <w:szCs w:val="22"/>
                <w:lang w:val="en-GB"/>
                <w:rPrChange w:id="13093"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094"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3095"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096"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097"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631BFA2B" w14:textId="6F988431" w:rsidR="00787DDD" w:rsidRPr="000E1A5F" w:rsidRDefault="00787DDD" w:rsidP="00787DDD">
            <w:pPr>
              <w:jc w:val="center"/>
              <w:rPr>
                <w:rFonts w:ascii="Calibri" w:hAnsi="Calibri"/>
                <w:color w:val="000000"/>
                <w:szCs w:val="22"/>
                <w:lang w:val="en-GB"/>
                <w:rPrChange w:id="13098" w:author="Dioguardi, Fabio" w:date="2018-10-23T11:24:00Z">
                  <w:rPr>
                    <w:rFonts w:ascii="Calibri" w:hAnsi="Calibri"/>
                    <w:color w:val="000000"/>
                    <w:szCs w:val="22"/>
                  </w:rPr>
                </w:rPrChange>
              </w:rPr>
            </w:pPr>
            <w:r w:rsidRPr="000E1A5F">
              <w:rPr>
                <w:rFonts w:ascii="Calibri" w:hAnsi="Calibri"/>
                <w:color w:val="000000"/>
                <w:szCs w:val="22"/>
                <w:lang w:val="en-GB"/>
                <w:rPrChange w:id="13099" w:author="Dioguardi, Fabio" w:date="2018-10-23T11:24:00Z">
                  <w:rPr>
                    <w:rFonts w:ascii="Calibri" w:hAnsi="Calibri"/>
                    <w:color w:val="000000"/>
                    <w:szCs w:val="22"/>
                  </w:rPr>
                </w:rPrChange>
              </w:rPr>
              <w:t>157</w:t>
            </w:r>
          </w:p>
        </w:tc>
        <w:tc>
          <w:tcPr>
            <w:tcW w:w="1591" w:type="dxa"/>
            <w:vAlign w:val="bottom"/>
          </w:tcPr>
          <w:p w14:paraId="4359367C" w14:textId="49144423" w:rsidR="00787DDD" w:rsidRPr="000E1A5F" w:rsidRDefault="00787DDD" w:rsidP="00787DDD">
            <w:pPr>
              <w:jc w:val="center"/>
              <w:rPr>
                <w:rFonts w:asciiTheme="minorHAnsi" w:hAnsiTheme="minorHAnsi"/>
                <w:bCs/>
                <w:kern w:val="32"/>
                <w:szCs w:val="22"/>
                <w:lang w:val="en-GB"/>
                <w:rPrChange w:id="1310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01" w:author="Dioguardi, Fabio" w:date="2018-10-23T11:24:00Z">
                  <w:rPr>
                    <w:rFonts w:ascii="Calibri" w:hAnsi="Calibri"/>
                    <w:color w:val="000000"/>
                    <w:szCs w:val="22"/>
                  </w:rPr>
                </w:rPrChange>
              </w:rPr>
              <w:t>loc_GFZ2</w:t>
            </w:r>
          </w:p>
        </w:tc>
        <w:tc>
          <w:tcPr>
            <w:tcW w:w="2923" w:type="dxa"/>
            <w:vAlign w:val="bottom"/>
          </w:tcPr>
          <w:p w14:paraId="508C1E58" w14:textId="1339E6D4" w:rsidR="00787DDD" w:rsidRPr="000E1A5F" w:rsidRDefault="00787DDD" w:rsidP="00787DDD">
            <w:pPr>
              <w:jc w:val="center"/>
              <w:rPr>
                <w:rFonts w:asciiTheme="minorHAnsi" w:hAnsiTheme="minorHAnsi"/>
                <w:bCs/>
                <w:kern w:val="32"/>
                <w:szCs w:val="22"/>
                <w:lang w:val="en-GB"/>
                <w:rPrChange w:id="1310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03" w:author="Dioguardi, Fabio" w:date="2018-10-23T11:24:00Z">
                  <w:rPr>
                    <w:rFonts w:ascii="Calibri" w:hAnsi="Calibri"/>
                    <w:color w:val="000000"/>
                    <w:szCs w:val="22"/>
                  </w:rPr>
                </w:rPrChange>
              </w:rPr>
              <w:t>distance from vent, webcam 2</w:t>
            </w:r>
          </w:p>
        </w:tc>
      </w:tr>
      <w:tr w:rsidR="00787DDD" w:rsidRPr="000E1A5F" w14:paraId="0FB7CAE1" w14:textId="77777777" w:rsidTr="00AB4F81">
        <w:tc>
          <w:tcPr>
            <w:tcW w:w="765" w:type="dxa"/>
            <w:vAlign w:val="center"/>
          </w:tcPr>
          <w:p w14:paraId="75AA6DCA" w14:textId="6D1D960A" w:rsidR="00787DDD" w:rsidRPr="000E1A5F" w:rsidRDefault="00787DDD" w:rsidP="00787DDD">
            <w:pPr>
              <w:jc w:val="center"/>
              <w:rPr>
                <w:rFonts w:ascii="Calibri" w:hAnsi="Calibri"/>
                <w:color w:val="000000"/>
                <w:szCs w:val="22"/>
                <w:lang w:val="en-GB"/>
                <w:rPrChange w:id="13104" w:author="Dioguardi, Fabio" w:date="2018-10-23T11:24:00Z">
                  <w:rPr>
                    <w:rFonts w:ascii="Calibri" w:hAnsi="Calibri"/>
                    <w:color w:val="000000"/>
                    <w:szCs w:val="22"/>
                  </w:rPr>
                </w:rPrChange>
              </w:rPr>
            </w:pPr>
            <w:r w:rsidRPr="000E1A5F">
              <w:rPr>
                <w:rFonts w:ascii="Calibri" w:hAnsi="Calibri"/>
                <w:color w:val="000000"/>
                <w:szCs w:val="22"/>
                <w:lang w:val="en-GB"/>
                <w:rPrChange w:id="13105" w:author="Dioguardi, Fabio" w:date="2018-10-23T11:24:00Z">
                  <w:rPr>
                    <w:rFonts w:ascii="Calibri" w:hAnsi="Calibri"/>
                    <w:color w:val="000000"/>
                    <w:szCs w:val="22"/>
                  </w:rPr>
                </w:rPrChange>
              </w:rPr>
              <w:t>111</w:t>
            </w:r>
          </w:p>
        </w:tc>
        <w:tc>
          <w:tcPr>
            <w:tcW w:w="1414" w:type="dxa"/>
            <w:vAlign w:val="bottom"/>
          </w:tcPr>
          <w:p w14:paraId="2642DA51" w14:textId="2311E988" w:rsidR="00787DDD" w:rsidRPr="000E1A5F" w:rsidRDefault="00787DDD" w:rsidP="00787DDD">
            <w:pPr>
              <w:rPr>
                <w:rFonts w:ascii="Calibri" w:hAnsi="Calibri"/>
                <w:color w:val="000000"/>
                <w:szCs w:val="22"/>
                <w:lang w:val="en-GB"/>
                <w:rPrChange w:id="13106" w:author="Dioguardi, Fabio" w:date="2018-10-23T11:24:00Z">
                  <w:rPr>
                    <w:rFonts w:ascii="Calibri" w:hAnsi="Calibri"/>
                    <w:color w:val="000000"/>
                    <w:szCs w:val="22"/>
                  </w:rPr>
                </w:rPrChange>
              </w:rPr>
            </w:pPr>
            <w:r w:rsidRPr="000E1A5F">
              <w:rPr>
                <w:rFonts w:ascii="Calibri" w:hAnsi="Calibri"/>
                <w:color w:val="000000"/>
                <w:szCs w:val="22"/>
                <w:lang w:val="en-GB"/>
                <w:rPrChange w:id="13107" w:author="Dioguardi, Fabio" w:date="2018-10-23T11:24:00Z">
                  <w:rPr>
                    <w:rFonts w:ascii="Calibri" w:hAnsi="Calibri"/>
                    <w:color w:val="000000"/>
                    <w:szCs w:val="22"/>
                  </w:rPr>
                </w:rPrChange>
              </w:rPr>
              <w:t>Xband4_on</w:t>
            </w:r>
          </w:p>
        </w:tc>
        <w:tc>
          <w:tcPr>
            <w:tcW w:w="2665" w:type="dxa"/>
            <w:tcBorders>
              <w:right w:val="single" w:sz="18" w:space="0" w:color="auto"/>
            </w:tcBorders>
            <w:vAlign w:val="bottom"/>
          </w:tcPr>
          <w:p w14:paraId="6DBE19AF" w14:textId="306A6A30" w:rsidR="00787DDD" w:rsidRPr="000E1A5F" w:rsidRDefault="00787DDD" w:rsidP="00787DDD">
            <w:pPr>
              <w:rPr>
                <w:rFonts w:ascii="Calibri" w:hAnsi="Calibri"/>
                <w:color w:val="000000"/>
                <w:szCs w:val="22"/>
                <w:lang w:val="en-GB"/>
                <w:rPrChange w:id="13108" w:author="Dioguardi, Fabio" w:date="2018-10-23T11:24:00Z">
                  <w:rPr>
                    <w:rFonts w:ascii="Calibri" w:hAnsi="Calibri"/>
                    <w:color w:val="000000"/>
                    <w:szCs w:val="22"/>
                  </w:rPr>
                </w:rPrChange>
              </w:rPr>
            </w:pPr>
            <w:r w:rsidRPr="000E1A5F">
              <w:rPr>
                <w:rFonts w:ascii="Calibri" w:hAnsi="Calibri"/>
                <w:color w:val="000000"/>
                <w:szCs w:val="22"/>
                <w:lang w:val="en-GB"/>
                <w:rPrChange w:id="13109"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110"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3111"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112"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113"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30EC3A9F" w14:textId="2986C1C4" w:rsidR="00787DDD" w:rsidRPr="000E1A5F" w:rsidRDefault="00787DDD" w:rsidP="00787DDD">
            <w:pPr>
              <w:jc w:val="center"/>
              <w:rPr>
                <w:rFonts w:ascii="Calibri" w:hAnsi="Calibri"/>
                <w:color w:val="000000"/>
                <w:szCs w:val="22"/>
                <w:lang w:val="en-GB"/>
                <w:rPrChange w:id="13114" w:author="Dioguardi, Fabio" w:date="2018-10-23T11:24:00Z">
                  <w:rPr>
                    <w:rFonts w:ascii="Calibri" w:hAnsi="Calibri"/>
                    <w:color w:val="000000"/>
                    <w:szCs w:val="22"/>
                  </w:rPr>
                </w:rPrChange>
              </w:rPr>
            </w:pPr>
            <w:r w:rsidRPr="000E1A5F">
              <w:rPr>
                <w:rFonts w:ascii="Calibri" w:hAnsi="Calibri"/>
                <w:color w:val="000000"/>
                <w:szCs w:val="22"/>
                <w:lang w:val="en-GB"/>
                <w:rPrChange w:id="13115" w:author="Dioguardi, Fabio" w:date="2018-10-23T11:24:00Z">
                  <w:rPr>
                    <w:rFonts w:ascii="Calibri" w:hAnsi="Calibri"/>
                    <w:color w:val="000000"/>
                    <w:szCs w:val="22"/>
                  </w:rPr>
                </w:rPrChange>
              </w:rPr>
              <w:t>158</w:t>
            </w:r>
          </w:p>
        </w:tc>
        <w:tc>
          <w:tcPr>
            <w:tcW w:w="1591" w:type="dxa"/>
            <w:vAlign w:val="bottom"/>
          </w:tcPr>
          <w:p w14:paraId="7191BCE7" w14:textId="31C447E2" w:rsidR="00787DDD" w:rsidRPr="000E1A5F" w:rsidRDefault="00787DDD" w:rsidP="00787DDD">
            <w:pPr>
              <w:jc w:val="center"/>
              <w:rPr>
                <w:rFonts w:asciiTheme="minorHAnsi" w:hAnsiTheme="minorHAnsi"/>
                <w:bCs/>
                <w:kern w:val="32"/>
                <w:szCs w:val="22"/>
                <w:lang w:val="en-GB"/>
                <w:rPrChange w:id="1311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17" w:author="Dioguardi, Fabio" w:date="2018-10-23T11:24:00Z">
                  <w:rPr>
                    <w:rFonts w:ascii="Calibri" w:hAnsi="Calibri"/>
                    <w:color w:val="000000"/>
                    <w:szCs w:val="22"/>
                  </w:rPr>
                </w:rPrChange>
              </w:rPr>
              <w:t>loc_GFZ3</w:t>
            </w:r>
          </w:p>
        </w:tc>
        <w:tc>
          <w:tcPr>
            <w:tcW w:w="2923" w:type="dxa"/>
            <w:vAlign w:val="bottom"/>
          </w:tcPr>
          <w:p w14:paraId="7F08CD45" w14:textId="05C25CCB" w:rsidR="00787DDD" w:rsidRPr="000E1A5F" w:rsidRDefault="00787DDD" w:rsidP="00787DDD">
            <w:pPr>
              <w:jc w:val="center"/>
              <w:rPr>
                <w:rFonts w:asciiTheme="minorHAnsi" w:hAnsiTheme="minorHAnsi"/>
                <w:bCs/>
                <w:kern w:val="32"/>
                <w:szCs w:val="22"/>
                <w:lang w:val="en-GB"/>
                <w:rPrChange w:id="1311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19" w:author="Dioguardi, Fabio" w:date="2018-10-23T11:24:00Z">
                  <w:rPr>
                    <w:rFonts w:ascii="Calibri" w:hAnsi="Calibri"/>
                    <w:color w:val="000000"/>
                    <w:szCs w:val="22"/>
                  </w:rPr>
                </w:rPrChange>
              </w:rPr>
              <w:t>distance from vent, webcam 3</w:t>
            </w:r>
          </w:p>
        </w:tc>
      </w:tr>
      <w:tr w:rsidR="00787DDD" w:rsidRPr="000E1A5F" w14:paraId="46602BDE" w14:textId="77777777" w:rsidTr="00AB4F81">
        <w:tc>
          <w:tcPr>
            <w:tcW w:w="765" w:type="dxa"/>
            <w:vAlign w:val="center"/>
          </w:tcPr>
          <w:p w14:paraId="7B3D8538" w14:textId="0138DB01" w:rsidR="00787DDD" w:rsidRPr="000E1A5F" w:rsidRDefault="00787DDD" w:rsidP="00787DDD">
            <w:pPr>
              <w:jc w:val="center"/>
              <w:rPr>
                <w:rFonts w:ascii="Calibri" w:hAnsi="Calibri"/>
                <w:color w:val="000000"/>
                <w:szCs w:val="22"/>
                <w:lang w:val="en-GB"/>
                <w:rPrChange w:id="13120" w:author="Dioguardi, Fabio" w:date="2018-10-23T11:24:00Z">
                  <w:rPr>
                    <w:rFonts w:ascii="Calibri" w:hAnsi="Calibri"/>
                    <w:color w:val="000000"/>
                    <w:szCs w:val="22"/>
                  </w:rPr>
                </w:rPrChange>
              </w:rPr>
            </w:pPr>
            <w:r w:rsidRPr="000E1A5F">
              <w:rPr>
                <w:rFonts w:ascii="Calibri" w:hAnsi="Calibri"/>
                <w:color w:val="000000"/>
                <w:szCs w:val="22"/>
                <w:lang w:val="en-GB"/>
                <w:rPrChange w:id="13121" w:author="Dioguardi, Fabio" w:date="2018-10-23T11:24:00Z">
                  <w:rPr>
                    <w:rFonts w:ascii="Calibri" w:hAnsi="Calibri"/>
                    <w:color w:val="000000"/>
                    <w:szCs w:val="22"/>
                  </w:rPr>
                </w:rPrChange>
              </w:rPr>
              <w:t>112</w:t>
            </w:r>
          </w:p>
        </w:tc>
        <w:tc>
          <w:tcPr>
            <w:tcW w:w="1414" w:type="dxa"/>
            <w:vAlign w:val="bottom"/>
          </w:tcPr>
          <w:p w14:paraId="022CB147" w14:textId="7D366B9C" w:rsidR="00787DDD" w:rsidRPr="000E1A5F" w:rsidRDefault="00787DDD" w:rsidP="00787DDD">
            <w:pPr>
              <w:rPr>
                <w:rFonts w:ascii="Calibri" w:hAnsi="Calibri"/>
                <w:color w:val="000000"/>
                <w:szCs w:val="22"/>
                <w:lang w:val="en-GB"/>
                <w:rPrChange w:id="13122" w:author="Dioguardi, Fabio" w:date="2018-10-23T11:24:00Z">
                  <w:rPr>
                    <w:rFonts w:ascii="Calibri" w:hAnsi="Calibri"/>
                    <w:color w:val="000000"/>
                    <w:szCs w:val="22"/>
                  </w:rPr>
                </w:rPrChange>
              </w:rPr>
            </w:pPr>
            <w:r w:rsidRPr="000E1A5F">
              <w:rPr>
                <w:rFonts w:ascii="Calibri" w:hAnsi="Calibri"/>
                <w:color w:val="000000"/>
                <w:szCs w:val="22"/>
                <w:lang w:val="en-GB"/>
                <w:rPrChange w:id="13123" w:author="Dioguardi, Fabio" w:date="2018-10-23T11:24:00Z">
                  <w:rPr>
                    <w:rFonts w:ascii="Calibri" w:hAnsi="Calibri"/>
                    <w:color w:val="000000"/>
                    <w:szCs w:val="22"/>
                  </w:rPr>
                </w:rPrChange>
              </w:rPr>
              <w:t>Xband5_on</w:t>
            </w:r>
          </w:p>
        </w:tc>
        <w:tc>
          <w:tcPr>
            <w:tcW w:w="2665" w:type="dxa"/>
            <w:tcBorders>
              <w:right w:val="single" w:sz="18" w:space="0" w:color="auto"/>
            </w:tcBorders>
            <w:vAlign w:val="bottom"/>
          </w:tcPr>
          <w:p w14:paraId="0799B50E" w14:textId="12E80474" w:rsidR="00787DDD" w:rsidRPr="000E1A5F" w:rsidRDefault="00787DDD" w:rsidP="00787DDD">
            <w:pPr>
              <w:rPr>
                <w:rFonts w:ascii="Calibri" w:hAnsi="Calibri"/>
                <w:color w:val="000000"/>
                <w:szCs w:val="22"/>
                <w:lang w:val="en-GB"/>
                <w:rPrChange w:id="13124" w:author="Dioguardi, Fabio" w:date="2018-10-23T11:24:00Z">
                  <w:rPr>
                    <w:rFonts w:ascii="Calibri" w:hAnsi="Calibri"/>
                    <w:color w:val="000000"/>
                    <w:szCs w:val="22"/>
                  </w:rPr>
                </w:rPrChange>
              </w:rPr>
            </w:pPr>
            <w:r w:rsidRPr="000E1A5F">
              <w:rPr>
                <w:rFonts w:ascii="Calibri" w:hAnsi="Calibri"/>
                <w:color w:val="000000"/>
                <w:szCs w:val="22"/>
                <w:lang w:val="en-GB"/>
                <w:rPrChange w:id="13125"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126"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3127"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128"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129"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2EC39FC6" w14:textId="52066E1C" w:rsidR="00787DDD" w:rsidRPr="000E1A5F" w:rsidRDefault="00787DDD" w:rsidP="00787DDD">
            <w:pPr>
              <w:jc w:val="center"/>
              <w:rPr>
                <w:rFonts w:ascii="Calibri" w:hAnsi="Calibri"/>
                <w:color w:val="000000"/>
                <w:szCs w:val="22"/>
                <w:lang w:val="en-GB"/>
                <w:rPrChange w:id="13130" w:author="Dioguardi, Fabio" w:date="2018-10-23T11:24:00Z">
                  <w:rPr>
                    <w:rFonts w:ascii="Calibri" w:hAnsi="Calibri"/>
                    <w:color w:val="000000"/>
                    <w:szCs w:val="22"/>
                  </w:rPr>
                </w:rPrChange>
              </w:rPr>
            </w:pPr>
            <w:r w:rsidRPr="000E1A5F">
              <w:rPr>
                <w:rFonts w:ascii="Calibri" w:hAnsi="Calibri"/>
                <w:color w:val="000000"/>
                <w:szCs w:val="22"/>
                <w:lang w:val="en-GB"/>
                <w:rPrChange w:id="13131" w:author="Dioguardi, Fabio" w:date="2018-10-23T11:24:00Z">
                  <w:rPr>
                    <w:rFonts w:ascii="Calibri" w:hAnsi="Calibri"/>
                    <w:color w:val="000000"/>
                    <w:szCs w:val="22"/>
                  </w:rPr>
                </w:rPrChange>
              </w:rPr>
              <w:t>159</w:t>
            </w:r>
          </w:p>
        </w:tc>
        <w:tc>
          <w:tcPr>
            <w:tcW w:w="1591" w:type="dxa"/>
            <w:vAlign w:val="bottom"/>
          </w:tcPr>
          <w:p w14:paraId="21D5368E" w14:textId="5BBB0D2D" w:rsidR="00787DDD" w:rsidRPr="000E1A5F" w:rsidRDefault="00787DDD" w:rsidP="00787DDD">
            <w:pPr>
              <w:jc w:val="center"/>
              <w:rPr>
                <w:rFonts w:asciiTheme="minorHAnsi" w:hAnsiTheme="minorHAnsi"/>
                <w:bCs/>
                <w:kern w:val="32"/>
                <w:szCs w:val="22"/>
                <w:lang w:val="en-GB"/>
                <w:rPrChange w:id="1313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33" w:author="Dioguardi, Fabio" w:date="2018-10-23T11:24:00Z">
                  <w:rPr>
                    <w:rFonts w:ascii="Calibri" w:hAnsi="Calibri"/>
                    <w:color w:val="000000"/>
                    <w:szCs w:val="22"/>
                  </w:rPr>
                </w:rPrChange>
              </w:rPr>
              <w:t>loc_Cam4</w:t>
            </w:r>
          </w:p>
        </w:tc>
        <w:tc>
          <w:tcPr>
            <w:tcW w:w="2923" w:type="dxa"/>
            <w:vAlign w:val="bottom"/>
          </w:tcPr>
          <w:p w14:paraId="0B9AA2B2" w14:textId="0892135D" w:rsidR="00787DDD" w:rsidRPr="000E1A5F" w:rsidRDefault="00787DDD" w:rsidP="00787DDD">
            <w:pPr>
              <w:jc w:val="center"/>
              <w:rPr>
                <w:rFonts w:asciiTheme="minorHAnsi" w:hAnsiTheme="minorHAnsi"/>
                <w:bCs/>
                <w:kern w:val="32"/>
                <w:szCs w:val="22"/>
                <w:lang w:val="en-GB"/>
                <w:rPrChange w:id="1313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35" w:author="Dioguardi, Fabio" w:date="2018-10-23T11:24:00Z">
                  <w:rPr>
                    <w:rFonts w:ascii="Calibri" w:hAnsi="Calibri"/>
                    <w:color w:val="000000"/>
                    <w:szCs w:val="22"/>
                  </w:rPr>
                </w:rPrChange>
              </w:rPr>
              <w:t>distance from vent, webcam 4</w:t>
            </w:r>
          </w:p>
        </w:tc>
      </w:tr>
      <w:tr w:rsidR="00787DDD" w:rsidRPr="000E1A5F" w14:paraId="53583185" w14:textId="77777777" w:rsidTr="00AB4F81">
        <w:tc>
          <w:tcPr>
            <w:tcW w:w="765" w:type="dxa"/>
            <w:vAlign w:val="center"/>
          </w:tcPr>
          <w:p w14:paraId="09F12159" w14:textId="2BCB2CFF" w:rsidR="00787DDD" w:rsidRPr="000E1A5F" w:rsidRDefault="00787DDD" w:rsidP="00787DDD">
            <w:pPr>
              <w:jc w:val="center"/>
              <w:rPr>
                <w:rFonts w:ascii="Calibri" w:hAnsi="Calibri"/>
                <w:color w:val="000000"/>
                <w:szCs w:val="22"/>
                <w:lang w:val="en-GB"/>
                <w:rPrChange w:id="13136" w:author="Dioguardi, Fabio" w:date="2018-10-23T11:24:00Z">
                  <w:rPr>
                    <w:rFonts w:ascii="Calibri" w:hAnsi="Calibri"/>
                    <w:color w:val="000000"/>
                    <w:szCs w:val="22"/>
                  </w:rPr>
                </w:rPrChange>
              </w:rPr>
            </w:pPr>
            <w:r w:rsidRPr="000E1A5F">
              <w:rPr>
                <w:rFonts w:ascii="Calibri" w:hAnsi="Calibri"/>
                <w:color w:val="000000"/>
                <w:szCs w:val="22"/>
                <w:lang w:val="en-GB"/>
                <w:rPrChange w:id="13137" w:author="Dioguardi, Fabio" w:date="2018-10-23T11:24:00Z">
                  <w:rPr>
                    <w:rFonts w:ascii="Calibri" w:hAnsi="Calibri"/>
                    <w:color w:val="000000"/>
                    <w:szCs w:val="22"/>
                  </w:rPr>
                </w:rPrChange>
              </w:rPr>
              <w:t>113</w:t>
            </w:r>
          </w:p>
        </w:tc>
        <w:tc>
          <w:tcPr>
            <w:tcW w:w="1414" w:type="dxa"/>
            <w:vAlign w:val="bottom"/>
          </w:tcPr>
          <w:p w14:paraId="029909A9" w14:textId="2C89F241" w:rsidR="00787DDD" w:rsidRPr="000E1A5F" w:rsidRDefault="00787DDD" w:rsidP="00787DDD">
            <w:pPr>
              <w:rPr>
                <w:rFonts w:ascii="Calibri" w:hAnsi="Calibri"/>
                <w:color w:val="000000"/>
                <w:szCs w:val="22"/>
                <w:lang w:val="en-GB"/>
                <w:rPrChange w:id="13138" w:author="Dioguardi, Fabio" w:date="2018-10-23T11:24:00Z">
                  <w:rPr>
                    <w:rFonts w:ascii="Calibri" w:hAnsi="Calibri"/>
                    <w:color w:val="000000"/>
                    <w:szCs w:val="22"/>
                  </w:rPr>
                </w:rPrChange>
              </w:rPr>
            </w:pPr>
            <w:r w:rsidRPr="000E1A5F">
              <w:rPr>
                <w:rFonts w:ascii="Calibri" w:hAnsi="Calibri"/>
                <w:color w:val="000000"/>
                <w:szCs w:val="22"/>
                <w:lang w:val="en-GB"/>
                <w:rPrChange w:id="13139" w:author="Dioguardi, Fabio" w:date="2018-10-23T11:24:00Z">
                  <w:rPr>
                    <w:rFonts w:ascii="Calibri" w:hAnsi="Calibri"/>
                    <w:color w:val="000000"/>
                    <w:szCs w:val="22"/>
                  </w:rPr>
                </w:rPrChange>
              </w:rPr>
              <w:t>Xband6_on</w:t>
            </w:r>
          </w:p>
        </w:tc>
        <w:tc>
          <w:tcPr>
            <w:tcW w:w="2665" w:type="dxa"/>
            <w:tcBorders>
              <w:right w:val="single" w:sz="18" w:space="0" w:color="auto"/>
            </w:tcBorders>
            <w:vAlign w:val="bottom"/>
          </w:tcPr>
          <w:p w14:paraId="44143FF5" w14:textId="0CBF3385" w:rsidR="00787DDD" w:rsidRPr="000E1A5F" w:rsidRDefault="00787DDD" w:rsidP="00787DDD">
            <w:pPr>
              <w:rPr>
                <w:rFonts w:ascii="Calibri" w:hAnsi="Calibri"/>
                <w:color w:val="000000"/>
                <w:szCs w:val="22"/>
                <w:lang w:val="en-GB"/>
                <w:rPrChange w:id="13140" w:author="Dioguardi, Fabio" w:date="2018-10-23T11:24:00Z">
                  <w:rPr>
                    <w:rFonts w:ascii="Calibri" w:hAnsi="Calibri"/>
                    <w:color w:val="000000"/>
                    <w:szCs w:val="22"/>
                  </w:rPr>
                </w:rPrChange>
              </w:rPr>
            </w:pPr>
            <w:r w:rsidRPr="000E1A5F">
              <w:rPr>
                <w:rFonts w:ascii="Calibri" w:hAnsi="Calibri"/>
                <w:color w:val="000000"/>
                <w:szCs w:val="22"/>
                <w:lang w:val="en-GB"/>
                <w:rPrChange w:id="13141"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142"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3143" w:author="Dioguardi, Fabio" w:date="2018-10-23T11:24:00Z">
                  <w:rPr>
                    <w:rFonts w:ascii="Calibri" w:hAnsi="Calibri"/>
                    <w:color w:val="000000"/>
                    <w:szCs w:val="22"/>
                  </w:rPr>
                </w:rPrChange>
              </w:rPr>
              <w:t xml:space="preserve"> </w:t>
            </w:r>
            <w:proofErr w:type="spellStart"/>
            <w:r w:rsidRPr="000E1A5F">
              <w:rPr>
                <w:rFonts w:ascii="Calibri" w:hAnsi="Calibri"/>
                <w:color w:val="000000"/>
                <w:szCs w:val="22"/>
                <w:lang w:val="en-GB"/>
                <w:rPrChange w:id="13144" w:author="Dioguardi, Fabio" w:date="2018-10-23T11:24:00Z">
                  <w:rPr>
                    <w:rFonts w:ascii="Calibri" w:hAnsi="Calibri"/>
                    <w:color w:val="000000"/>
                    <w:szCs w:val="22"/>
                  </w:rPr>
                </w:rPrChange>
              </w:rPr>
              <w:t>autostream</w:t>
            </w:r>
            <w:proofErr w:type="spellEnd"/>
            <w:r w:rsidRPr="000E1A5F">
              <w:rPr>
                <w:rFonts w:ascii="Calibri" w:hAnsi="Calibri"/>
                <w:color w:val="000000"/>
                <w:szCs w:val="22"/>
                <w:lang w:val="en-GB"/>
                <w:rPrChange w:id="13145"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57E6703F" w14:textId="31F54B7E" w:rsidR="00787DDD" w:rsidRPr="000E1A5F" w:rsidRDefault="00787DDD" w:rsidP="00787DDD">
            <w:pPr>
              <w:jc w:val="center"/>
              <w:rPr>
                <w:rFonts w:ascii="Calibri" w:hAnsi="Calibri"/>
                <w:color w:val="000000"/>
                <w:szCs w:val="22"/>
                <w:lang w:val="en-GB"/>
                <w:rPrChange w:id="13146" w:author="Dioguardi, Fabio" w:date="2018-10-23T11:24:00Z">
                  <w:rPr>
                    <w:rFonts w:ascii="Calibri" w:hAnsi="Calibri"/>
                    <w:color w:val="000000"/>
                    <w:szCs w:val="22"/>
                  </w:rPr>
                </w:rPrChange>
              </w:rPr>
            </w:pPr>
            <w:r w:rsidRPr="000E1A5F">
              <w:rPr>
                <w:rFonts w:ascii="Calibri" w:hAnsi="Calibri"/>
                <w:color w:val="000000"/>
                <w:szCs w:val="22"/>
                <w:lang w:val="en-GB"/>
                <w:rPrChange w:id="13147" w:author="Dioguardi, Fabio" w:date="2018-10-23T11:24:00Z">
                  <w:rPr>
                    <w:rFonts w:ascii="Calibri" w:hAnsi="Calibri"/>
                    <w:color w:val="000000"/>
                    <w:szCs w:val="22"/>
                  </w:rPr>
                </w:rPrChange>
              </w:rPr>
              <w:t>160</w:t>
            </w:r>
          </w:p>
        </w:tc>
        <w:tc>
          <w:tcPr>
            <w:tcW w:w="1591" w:type="dxa"/>
            <w:vAlign w:val="bottom"/>
          </w:tcPr>
          <w:p w14:paraId="3E6D145A" w14:textId="2A5DF9F1" w:rsidR="00787DDD" w:rsidRPr="000E1A5F" w:rsidRDefault="00787DDD" w:rsidP="00787DDD">
            <w:pPr>
              <w:jc w:val="center"/>
              <w:rPr>
                <w:rFonts w:asciiTheme="minorHAnsi" w:hAnsiTheme="minorHAnsi"/>
                <w:bCs/>
                <w:kern w:val="32"/>
                <w:szCs w:val="22"/>
                <w:lang w:val="en-GB"/>
                <w:rPrChange w:id="1314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49" w:author="Dioguardi, Fabio" w:date="2018-10-23T11:24:00Z">
                  <w:rPr>
                    <w:rFonts w:ascii="Calibri" w:hAnsi="Calibri"/>
                    <w:color w:val="000000"/>
                    <w:szCs w:val="22"/>
                  </w:rPr>
                </w:rPrChange>
              </w:rPr>
              <w:t>loc_Cam5</w:t>
            </w:r>
          </w:p>
        </w:tc>
        <w:tc>
          <w:tcPr>
            <w:tcW w:w="2923" w:type="dxa"/>
            <w:vAlign w:val="bottom"/>
          </w:tcPr>
          <w:p w14:paraId="79B29702" w14:textId="2990E849" w:rsidR="00787DDD" w:rsidRPr="000E1A5F" w:rsidRDefault="00787DDD" w:rsidP="00787DDD">
            <w:pPr>
              <w:jc w:val="center"/>
              <w:rPr>
                <w:rFonts w:asciiTheme="minorHAnsi" w:hAnsiTheme="minorHAnsi"/>
                <w:bCs/>
                <w:kern w:val="32"/>
                <w:szCs w:val="22"/>
                <w:lang w:val="en-GB"/>
                <w:rPrChange w:id="1315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51" w:author="Dioguardi, Fabio" w:date="2018-10-23T11:24:00Z">
                  <w:rPr>
                    <w:rFonts w:ascii="Calibri" w:hAnsi="Calibri"/>
                    <w:color w:val="000000"/>
                    <w:szCs w:val="22"/>
                  </w:rPr>
                </w:rPrChange>
              </w:rPr>
              <w:t>distance from vent, webcam 5</w:t>
            </w:r>
          </w:p>
        </w:tc>
      </w:tr>
      <w:tr w:rsidR="00787DDD" w:rsidRPr="000E1A5F" w14:paraId="6E3D62F9" w14:textId="77777777" w:rsidTr="00AB4F81">
        <w:tc>
          <w:tcPr>
            <w:tcW w:w="765" w:type="dxa"/>
            <w:vAlign w:val="center"/>
          </w:tcPr>
          <w:p w14:paraId="407D32A7" w14:textId="762DEF41" w:rsidR="00787DDD" w:rsidRPr="000E1A5F" w:rsidRDefault="00787DDD" w:rsidP="00787DDD">
            <w:pPr>
              <w:jc w:val="center"/>
              <w:rPr>
                <w:rFonts w:ascii="Calibri" w:hAnsi="Calibri"/>
                <w:color w:val="000000"/>
                <w:szCs w:val="22"/>
                <w:lang w:val="en-GB"/>
                <w:rPrChange w:id="13152" w:author="Dioguardi, Fabio" w:date="2018-10-23T11:24:00Z">
                  <w:rPr>
                    <w:rFonts w:ascii="Calibri" w:hAnsi="Calibri"/>
                    <w:color w:val="000000"/>
                    <w:szCs w:val="22"/>
                  </w:rPr>
                </w:rPrChange>
              </w:rPr>
            </w:pPr>
            <w:r w:rsidRPr="000E1A5F">
              <w:rPr>
                <w:rFonts w:ascii="Calibri" w:hAnsi="Calibri"/>
                <w:color w:val="000000"/>
                <w:szCs w:val="22"/>
                <w:lang w:val="en-GB"/>
                <w:rPrChange w:id="13153" w:author="Dioguardi, Fabio" w:date="2018-10-23T11:24:00Z">
                  <w:rPr>
                    <w:rFonts w:ascii="Calibri" w:hAnsi="Calibri"/>
                    <w:color w:val="000000"/>
                    <w:szCs w:val="22"/>
                  </w:rPr>
                </w:rPrChange>
              </w:rPr>
              <w:t>114</w:t>
            </w:r>
          </w:p>
        </w:tc>
        <w:tc>
          <w:tcPr>
            <w:tcW w:w="1414" w:type="dxa"/>
            <w:vAlign w:val="bottom"/>
          </w:tcPr>
          <w:p w14:paraId="1E0D02B8" w14:textId="5B408ECB" w:rsidR="00787DDD" w:rsidRPr="000E1A5F" w:rsidRDefault="00787DDD" w:rsidP="00787DDD">
            <w:pPr>
              <w:rPr>
                <w:rFonts w:ascii="Calibri" w:hAnsi="Calibri"/>
                <w:color w:val="000000"/>
                <w:szCs w:val="22"/>
                <w:lang w:val="en-GB"/>
                <w:rPrChange w:id="13154" w:author="Dioguardi, Fabio" w:date="2018-10-23T11:24:00Z">
                  <w:rPr>
                    <w:rFonts w:ascii="Calibri" w:hAnsi="Calibri"/>
                    <w:color w:val="000000"/>
                    <w:szCs w:val="22"/>
                  </w:rPr>
                </w:rPrChange>
              </w:rPr>
            </w:pPr>
            <w:r w:rsidRPr="000E1A5F">
              <w:rPr>
                <w:rFonts w:ascii="Calibri" w:hAnsi="Calibri"/>
                <w:color w:val="000000"/>
                <w:szCs w:val="22"/>
                <w:lang w:val="en-GB"/>
                <w:rPrChange w:id="13155" w:author="Dioguardi, Fabio" w:date="2018-10-23T11:24:00Z">
                  <w:rPr>
                    <w:rFonts w:ascii="Calibri" w:hAnsi="Calibri"/>
                    <w:color w:val="000000"/>
                    <w:szCs w:val="22"/>
                  </w:rPr>
                </w:rPrChange>
              </w:rPr>
              <w:t>Cam4_on</w:t>
            </w:r>
          </w:p>
        </w:tc>
        <w:tc>
          <w:tcPr>
            <w:tcW w:w="2665" w:type="dxa"/>
            <w:tcBorders>
              <w:right w:val="single" w:sz="18" w:space="0" w:color="auto"/>
            </w:tcBorders>
            <w:vAlign w:val="bottom"/>
          </w:tcPr>
          <w:p w14:paraId="742DFC58" w14:textId="56B2D717" w:rsidR="00787DDD" w:rsidRPr="000E1A5F" w:rsidRDefault="00787DDD" w:rsidP="00787DDD">
            <w:pPr>
              <w:rPr>
                <w:rFonts w:ascii="Calibri" w:hAnsi="Calibri"/>
                <w:color w:val="000000"/>
                <w:szCs w:val="22"/>
                <w:lang w:val="en-GB"/>
                <w:rPrChange w:id="13156" w:author="Dioguardi, Fabio" w:date="2018-10-23T11:24:00Z">
                  <w:rPr>
                    <w:rFonts w:ascii="Calibri" w:hAnsi="Calibri"/>
                    <w:color w:val="000000"/>
                    <w:szCs w:val="22"/>
                  </w:rPr>
                </w:rPrChange>
              </w:rPr>
            </w:pPr>
            <w:r w:rsidRPr="000E1A5F">
              <w:rPr>
                <w:rFonts w:ascii="Calibri" w:hAnsi="Calibri"/>
                <w:color w:val="000000"/>
                <w:szCs w:val="22"/>
                <w:lang w:val="en-GB"/>
                <w:rPrChange w:id="13157" w:author="Dioguardi, Fabio" w:date="2018-10-23T11:24:00Z">
                  <w:rPr>
                    <w:rFonts w:ascii="Calibri" w:hAnsi="Calibri"/>
                    <w:color w:val="000000"/>
                    <w:szCs w:val="22"/>
                  </w:rPr>
                </w:rPrChange>
              </w:rPr>
              <w:t>webcam 4 activation state</w:t>
            </w:r>
          </w:p>
        </w:tc>
        <w:tc>
          <w:tcPr>
            <w:tcW w:w="707" w:type="dxa"/>
            <w:tcBorders>
              <w:left w:val="single" w:sz="18" w:space="0" w:color="auto"/>
            </w:tcBorders>
            <w:vAlign w:val="center"/>
          </w:tcPr>
          <w:p w14:paraId="2336C251" w14:textId="724A4BDE" w:rsidR="00787DDD" w:rsidRPr="000E1A5F" w:rsidRDefault="00787DDD" w:rsidP="00787DDD">
            <w:pPr>
              <w:jc w:val="center"/>
              <w:rPr>
                <w:rFonts w:ascii="Calibri" w:hAnsi="Calibri"/>
                <w:color w:val="000000"/>
                <w:szCs w:val="22"/>
                <w:lang w:val="en-GB"/>
                <w:rPrChange w:id="13158" w:author="Dioguardi, Fabio" w:date="2018-10-23T11:24:00Z">
                  <w:rPr>
                    <w:rFonts w:ascii="Calibri" w:hAnsi="Calibri"/>
                    <w:color w:val="000000"/>
                    <w:szCs w:val="22"/>
                  </w:rPr>
                </w:rPrChange>
              </w:rPr>
            </w:pPr>
            <w:r w:rsidRPr="000E1A5F">
              <w:rPr>
                <w:rFonts w:ascii="Calibri" w:hAnsi="Calibri"/>
                <w:color w:val="000000"/>
                <w:szCs w:val="22"/>
                <w:lang w:val="en-GB"/>
                <w:rPrChange w:id="13159" w:author="Dioguardi, Fabio" w:date="2018-10-23T11:24:00Z">
                  <w:rPr>
                    <w:rFonts w:ascii="Calibri" w:hAnsi="Calibri"/>
                    <w:color w:val="000000"/>
                    <w:szCs w:val="22"/>
                  </w:rPr>
                </w:rPrChange>
              </w:rPr>
              <w:t>161</w:t>
            </w:r>
          </w:p>
        </w:tc>
        <w:tc>
          <w:tcPr>
            <w:tcW w:w="1591" w:type="dxa"/>
            <w:vAlign w:val="bottom"/>
          </w:tcPr>
          <w:p w14:paraId="06C96B21" w14:textId="274D8221" w:rsidR="00787DDD" w:rsidRPr="000E1A5F" w:rsidRDefault="00787DDD" w:rsidP="00787DDD">
            <w:pPr>
              <w:jc w:val="center"/>
              <w:rPr>
                <w:rFonts w:asciiTheme="minorHAnsi" w:hAnsiTheme="minorHAnsi"/>
                <w:bCs/>
                <w:kern w:val="32"/>
                <w:szCs w:val="22"/>
                <w:lang w:val="en-GB"/>
                <w:rPrChange w:id="13160"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61" w:author="Dioguardi, Fabio" w:date="2018-10-23T11:24:00Z">
                  <w:rPr>
                    <w:rFonts w:ascii="Calibri" w:hAnsi="Calibri"/>
                    <w:color w:val="000000"/>
                    <w:szCs w:val="22"/>
                  </w:rPr>
                </w:rPrChange>
              </w:rPr>
              <w:t>loc_Cam6</w:t>
            </w:r>
          </w:p>
        </w:tc>
        <w:tc>
          <w:tcPr>
            <w:tcW w:w="2923" w:type="dxa"/>
            <w:vAlign w:val="bottom"/>
          </w:tcPr>
          <w:p w14:paraId="781F9253" w14:textId="3072E8FA" w:rsidR="00787DDD" w:rsidRPr="000E1A5F" w:rsidRDefault="00787DDD" w:rsidP="00787DDD">
            <w:pPr>
              <w:jc w:val="center"/>
              <w:rPr>
                <w:rFonts w:asciiTheme="minorHAnsi" w:hAnsiTheme="minorHAnsi"/>
                <w:bCs/>
                <w:kern w:val="32"/>
                <w:szCs w:val="22"/>
                <w:lang w:val="en-GB"/>
                <w:rPrChange w:id="1316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63" w:author="Dioguardi, Fabio" w:date="2018-10-23T11:24:00Z">
                  <w:rPr>
                    <w:rFonts w:ascii="Calibri" w:hAnsi="Calibri"/>
                    <w:color w:val="000000"/>
                    <w:szCs w:val="22"/>
                  </w:rPr>
                </w:rPrChange>
              </w:rPr>
              <w:t>distance from vent, webcam 6</w:t>
            </w:r>
          </w:p>
        </w:tc>
      </w:tr>
      <w:tr w:rsidR="00787DDD" w:rsidRPr="000E1A5F" w14:paraId="1CC64524" w14:textId="77777777" w:rsidTr="00787DDD">
        <w:tc>
          <w:tcPr>
            <w:tcW w:w="765" w:type="dxa"/>
            <w:vAlign w:val="center"/>
          </w:tcPr>
          <w:p w14:paraId="5CA1E43C" w14:textId="25F262ED" w:rsidR="00787DDD" w:rsidRPr="000E1A5F" w:rsidRDefault="00787DDD" w:rsidP="00787DDD">
            <w:pPr>
              <w:jc w:val="center"/>
              <w:rPr>
                <w:rFonts w:ascii="Calibri" w:hAnsi="Calibri"/>
                <w:color w:val="000000"/>
                <w:szCs w:val="22"/>
                <w:lang w:val="en-GB"/>
                <w:rPrChange w:id="13164" w:author="Dioguardi, Fabio" w:date="2018-10-23T11:24:00Z">
                  <w:rPr>
                    <w:rFonts w:ascii="Calibri" w:hAnsi="Calibri"/>
                    <w:color w:val="000000"/>
                    <w:szCs w:val="22"/>
                  </w:rPr>
                </w:rPrChange>
              </w:rPr>
            </w:pPr>
            <w:r w:rsidRPr="000E1A5F">
              <w:rPr>
                <w:rFonts w:ascii="Calibri" w:hAnsi="Calibri"/>
                <w:color w:val="000000"/>
                <w:szCs w:val="22"/>
                <w:lang w:val="en-GB"/>
                <w:rPrChange w:id="13165" w:author="Dioguardi, Fabio" w:date="2018-10-23T11:24:00Z">
                  <w:rPr>
                    <w:rFonts w:ascii="Calibri" w:hAnsi="Calibri"/>
                    <w:color w:val="000000"/>
                    <w:szCs w:val="22"/>
                  </w:rPr>
                </w:rPrChange>
              </w:rPr>
              <w:t>115</w:t>
            </w:r>
          </w:p>
        </w:tc>
        <w:tc>
          <w:tcPr>
            <w:tcW w:w="1414" w:type="dxa"/>
            <w:vAlign w:val="bottom"/>
          </w:tcPr>
          <w:p w14:paraId="49BDC915" w14:textId="5EC9E235" w:rsidR="00787DDD" w:rsidRPr="000E1A5F" w:rsidRDefault="00787DDD" w:rsidP="00787DDD">
            <w:pPr>
              <w:rPr>
                <w:rFonts w:ascii="Calibri" w:hAnsi="Calibri"/>
                <w:color w:val="000000"/>
                <w:szCs w:val="22"/>
                <w:lang w:val="en-GB"/>
                <w:rPrChange w:id="13166" w:author="Dioguardi, Fabio" w:date="2018-10-23T11:24:00Z">
                  <w:rPr>
                    <w:rFonts w:ascii="Calibri" w:hAnsi="Calibri"/>
                    <w:color w:val="000000"/>
                    <w:szCs w:val="22"/>
                  </w:rPr>
                </w:rPrChange>
              </w:rPr>
            </w:pPr>
            <w:r w:rsidRPr="000E1A5F">
              <w:rPr>
                <w:rFonts w:ascii="Calibri" w:hAnsi="Calibri"/>
                <w:color w:val="000000"/>
                <w:szCs w:val="22"/>
                <w:lang w:val="en-GB"/>
                <w:rPrChange w:id="13167" w:author="Dioguardi, Fabio" w:date="2018-10-23T11:24:00Z">
                  <w:rPr>
                    <w:rFonts w:ascii="Calibri" w:hAnsi="Calibri"/>
                    <w:color w:val="000000"/>
                    <w:szCs w:val="22"/>
                  </w:rPr>
                </w:rPrChange>
              </w:rPr>
              <w:t>Cam5_on</w:t>
            </w:r>
          </w:p>
        </w:tc>
        <w:tc>
          <w:tcPr>
            <w:tcW w:w="2665" w:type="dxa"/>
            <w:tcBorders>
              <w:right w:val="single" w:sz="18" w:space="0" w:color="auto"/>
            </w:tcBorders>
            <w:vAlign w:val="bottom"/>
          </w:tcPr>
          <w:p w14:paraId="10D80B11" w14:textId="01F7E95E" w:rsidR="00787DDD" w:rsidRPr="000E1A5F" w:rsidRDefault="00787DDD" w:rsidP="00787DDD">
            <w:pPr>
              <w:rPr>
                <w:rFonts w:ascii="Calibri" w:hAnsi="Calibri"/>
                <w:color w:val="000000"/>
                <w:szCs w:val="22"/>
                <w:lang w:val="en-GB"/>
                <w:rPrChange w:id="13168" w:author="Dioguardi, Fabio" w:date="2018-10-23T11:24:00Z">
                  <w:rPr>
                    <w:rFonts w:ascii="Calibri" w:hAnsi="Calibri"/>
                    <w:color w:val="000000"/>
                    <w:szCs w:val="22"/>
                  </w:rPr>
                </w:rPrChange>
              </w:rPr>
            </w:pPr>
            <w:r w:rsidRPr="000E1A5F">
              <w:rPr>
                <w:rFonts w:ascii="Calibri" w:hAnsi="Calibri"/>
                <w:color w:val="000000"/>
                <w:szCs w:val="22"/>
                <w:lang w:val="en-GB"/>
                <w:rPrChange w:id="13169" w:author="Dioguardi, Fabio" w:date="2018-10-23T11:24:00Z">
                  <w:rPr>
                    <w:rFonts w:ascii="Calibri" w:hAnsi="Calibri"/>
                    <w:color w:val="000000"/>
                    <w:szCs w:val="22"/>
                  </w:rPr>
                </w:rPrChange>
              </w:rPr>
              <w:t>webcam 5 activation state</w:t>
            </w:r>
          </w:p>
        </w:tc>
        <w:tc>
          <w:tcPr>
            <w:tcW w:w="707" w:type="dxa"/>
            <w:vMerge w:val="restart"/>
            <w:tcBorders>
              <w:left w:val="single" w:sz="18" w:space="0" w:color="auto"/>
            </w:tcBorders>
            <w:vAlign w:val="center"/>
          </w:tcPr>
          <w:p w14:paraId="4B2D35E2" w14:textId="75E2C69D" w:rsidR="00787DDD" w:rsidRPr="000E1A5F" w:rsidRDefault="00787DDD" w:rsidP="00787DDD">
            <w:pPr>
              <w:jc w:val="center"/>
              <w:rPr>
                <w:rFonts w:ascii="Calibri" w:hAnsi="Calibri"/>
                <w:color w:val="000000"/>
                <w:szCs w:val="22"/>
                <w:lang w:val="en-GB"/>
                <w:rPrChange w:id="13170" w:author="Dioguardi, Fabio" w:date="2018-10-23T11:24:00Z">
                  <w:rPr>
                    <w:rFonts w:ascii="Calibri" w:hAnsi="Calibri"/>
                    <w:color w:val="000000"/>
                    <w:szCs w:val="22"/>
                  </w:rPr>
                </w:rPrChange>
              </w:rPr>
            </w:pPr>
            <w:r w:rsidRPr="000E1A5F">
              <w:rPr>
                <w:rFonts w:ascii="Calibri" w:hAnsi="Calibri"/>
                <w:color w:val="000000"/>
                <w:szCs w:val="22"/>
                <w:lang w:val="en-GB"/>
                <w:rPrChange w:id="13171" w:author="Dioguardi, Fabio" w:date="2018-10-23T11:24:00Z">
                  <w:rPr>
                    <w:rFonts w:ascii="Calibri" w:hAnsi="Calibri"/>
                    <w:color w:val="000000"/>
                    <w:szCs w:val="22"/>
                  </w:rPr>
                </w:rPrChange>
              </w:rPr>
              <w:t>162</w:t>
            </w:r>
          </w:p>
        </w:tc>
        <w:tc>
          <w:tcPr>
            <w:tcW w:w="1591" w:type="dxa"/>
            <w:vMerge w:val="restart"/>
            <w:vAlign w:val="center"/>
          </w:tcPr>
          <w:p w14:paraId="20790D79" w14:textId="17EA6B20" w:rsidR="00787DDD" w:rsidRPr="000E1A5F" w:rsidRDefault="00787DDD" w:rsidP="00787DDD">
            <w:pPr>
              <w:jc w:val="center"/>
              <w:rPr>
                <w:rFonts w:asciiTheme="minorHAnsi" w:hAnsiTheme="minorHAnsi"/>
                <w:bCs/>
                <w:kern w:val="32"/>
                <w:szCs w:val="22"/>
                <w:lang w:val="en-GB"/>
                <w:rPrChange w:id="13172" w:author="Dioguardi, Fabio" w:date="2018-10-23T11:24:00Z">
                  <w:rPr>
                    <w:rFonts w:asciiTheme="minorHAnsi" w:hAnsiTheme="minorHAnsi"/>
                    <w:bCs/>
                    <w:kern w:val="32"/>
                    <w:szCs w:val="22"/>
                  </w:rPr>
                </w:rPrChange>
              </w:rPr>
            </w:pPr>
            <w:proofErr w:type="spellStart"/>
            <w:r w:rsidRPr="000E1A5F">
              <w:rPr>
                <w:rFonts w:ascii="Calibri" w:hAnsi="Calibri"/>
                <w:color w:val="000000"/>
                <w:szCs w:val="22"/>
                <w:lang w:val="en-GB"/>
                <w:rPrChange w:id="13173" w:author="Dioguardi, Fabio" w:date="2018-10-23T11:24:00Z">
                  <w:rPr>
                    <w:rFonts w:ascii="Calibri" w:hAnsi="Calibri"/>
                    <w:color w:val="000000"/>
                    <w:szCs w:val="22"/>
                  </w:rPr>
                </w:rPrChange>
              </w:rPr>
              <w:t>defsetup</w:t>
            </w:r>
            <w:proofErr w:type="spellEnd"/>
          </w:p>
        </w:tc>
        <w:tc>
          <w:tcPr>
            <w:tcW w:w="2923" w:type="dxa"/>
            <w:vMerge w:val="restart"/>
            <w:vAlign w:val="bottom"/>
          </w:tcPr>
          <w:p w14:paraId="5F06A3C9" w14:textId="67441150" w:rsidR="00787DDD" w:rsidRPr="000E1A5F" w:rsidRDefault="00787DDD" w:rsidP="00787DDD">
            <w:pPr>
              <w:jc w:val="center"/>
              <w:rPr>
                <w:rFonts w:asciiTheme="minorHAnsi" w:hAnsiTheme="minorHAnsi"/>
                <w:bCs/>
                <w:kern w:val="32"/>
                <w:szCs w:val="22"/>
                <w:lang w:val="en-GB"/>
                <w:rPrChange w:id="1317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3175" w:author="Dioguardi, Fabio" w:date="2018-10-23T11:24:00Z">
                  <w:rPr>
                    <w:rFonts w:ascii="Calibri" w:hAnsi="Calibri"/>
                    <w:color w:val="000000"/>
                    <w:szCs w:val="22"/>
                  </w:rPr>
                </w:rPrChange>
              </w:rPr>
              <w:t xml:space="preserve">1 indicates that </w:t>
            </w:r>
            <w:proofErr w:type="spellStart"/>
            <w:r w:rsidRPr="000E1A5F">
              <w:rPr>
                <w:rFonts w:ascii="Calibri" w:hAnsi="Calibri"/>
                <w:color w:val="000000"/>
                <w:szCs w:val="22"/>
                <w:lang w:val="en-GB"/>
                <w:rPrChange w:id="13176" w:author="Dioguardi, Fabio" w:date="2018-10-23T11:24:00Z">
                  <w:rPr>
                    <w:rFonts w:ascii="Calibri" w:hAnsi="Calibri"/>
                    <w:color w:val="000000"/>
                    <w:szCs w:val="22"/>
                  </w:rPr>
                </w:rPrChange>
              </w:rPr>
              <w:t>FutureVolc</w:t>
            </w:r>
            <w:proofErr w:type="spellEnd"/>
            <w:r w:rsidRPr="000E1A5F">
              <w:rPr>
                <w:rFonts w:ascii="Calibri" w:hAnsi="Calibri"/>
                <w:color w:val="000000"/>
                <w:szCs w:val="22"/>
                <w:lang w:val="en-GB"/>
                <w:rPrChange w:id="13177" w:author="Dioguardi, Fabio" w:date="2018-10-23T11:24:00Z">
                  <w:rPr>
                    <w:rFonts w:ascii="Calibri" w:hAnsi="Calibri"/>
                    <w:color w:val="000000"/>
                    <w:szCs w:val="22"/>
                  </w:rPr>
                </w:rPrChange>
              </w:rPr>
              <w:t xml:space="preserve"> setting is used</w:t>
            </w:r>
          </w:p>
        </w:tc>
      </w:tr>
      <w:tr w:rsidR="00787DDD" w:rsidRPr="000E1A5F" w14:paraId="4C391A67" w14:textId="77777777" w:rsidTr="003800B1">
        <w:tc>
          <w:tcPr>
            <w:tcW w:w="765" w:type="dxa"/>
            <w:vAlign w:val="center"/>
          </w:tcPr>
          <w:p w14:paraId="037639B7" w14:textId="1EC07405" w:rsidR="00787DDD" w:rsidRPr="000E1A5F" w:rsidRDefault="00787DDD" w:rsidP="003800B1">
            <w:pPr>
              <w:jc w:val="center"/>
              <w:rPr>
                <w:rFonts w:ascii="Calibri" w:hAnsi="Calibri"/>
                <w:color w:val="000000"/>
                <w:szCs w:val="22"/>
                <w:lang w:val="en-GB"/>
                <w:rPrChange w:id="13178" w:author="Dioguardi, Fabio" w:date="2018-10-23T11:24:00Z">
                  <w:rPr>
                    <w:rFonts w:ascii="Calibri" w:hAnsi="Calibri"/>
                    <w:color w:val="000000"/>
                    <w:szCs w:val="22"/>
                  </w:rPr>
                </w:rPrChange>
              </w:rPr>
            </w:pPr>
            <w:r w:rsidRPr="000E1A5F">
              <w:rPr>
                <w:rFonts w:ascii="Calibri" w:hAnsi="Calibri"/>
                <w:color w:val="000000"/>
                <w:szCs w:val="22"/>
                <w:lang w:val="en-GB"/>
                <w:rPrChange w:id="13179" w:author="Dioguardi, Fabio" w:date="2018-10-23T11:24:00Z">
                  <w:rPr>
                    <w:rFonts w:ascii="Calibri" w:hAnsi="Calibri"/>
                    <w:color w:val="000000"/>
                    <w:szCs w:val="22"/>
                  </w:rPr>
                </w:rPrChange>
              </w:rPr>
              <w:t>116</w:t>
            </w:r>
          </w:p>
        </w:tc>
        <w:tc>
          <w:tcPr>
            <w:tcW w:w="1414" w:type="dxa"/>
            <w:vAlign w:val="bottom"/>
          </w:tcPr>
          <w:p w14:paraId="6990D601" w14:textId="582FB87D" w:rsidR="00787DDD" w:rsidRPr="000E1A5F" w:rsidRDefault="00787DDD" w:rsidP="003800B1">
            <w:pPr>
              <w:rPr>
                <w:rFonts w:ascii="Calibri" w:hAnsi="Calibri"/>
                <w:color w:val="000000"/>
                <w:szCs w:val="22"/>
                <w:lang w:val="en-GB"/>
                <w:rPrChange w:id="13180" w:author="Dioguardi, Fabio" w:date="2018-10-23T11:24:00Z">
                  <w:rPr>
                    <w:rFonts w:ascii="Calibri" w:hAnsi="Calibri"/>
                    <w:color w:val="000000"/>
                    <w:szCs w:val="22"/>
                  </w:rPr>
                </w:rPrChange>
              </w:rPr>
            </w:pPr>
            <w:r w:rsidRPr="000E1A5F">
              <w:rPr>
                <w:rFonts w:ascii="Calibri" w:hAnsi="Calibri"/>
                <w:color w:val="000000"/>
                <w:szCs w:val="22"/>
                <w:lang w:val="en-GB"/>
                <w:rPrChange w:id="13181" w:author="Dioguardi, Fabio" w:date="2018-10-23T11:24:00Z">
                  <w:rPr>
                    <w:rFonts w:ascii="Calibri" w:hAnsi="Calibri"/>
                    <w:color w:val="000000"/>
                    <w:szCs w:val="22"/>
                  </w:rPr>
                </w:rPrChange>
              </w:rPr>
              <w:t>Cam6_on</w:t>
            </w:r>
          </w:p>
        </w:tc>
        <w:tc>
          <w:tcPr>
            <w:tcW w:w="2665" w:type="dxa"/>
            <w:tcBorders>
              <w:right w:val="single" w:sz="18" w:space="0" w:color="auto"/>
            </w:tcBorders>
            <w:vAlign w:val="bottom"/>
          </w:tcPr>
          <w:p w14:paraId="746ECADD" w14:textId="39C567A1" w:rsidR="00787DDD" w:rsidRPr="000E1A5F" w:rsidRDefault="00787DDD" w:rsidP="003800B1">
            <w:pPr>
              <w:rPr>
                <w:rFonts w:ascii="Calibri" w:hAnsi="Calibri"/>
                <w:color w:val="000000"/>
                <w:szCs w:val="22"/>
                <w:lang w:val="en-GB"/>
                <w:rPrChange w:id="13182" w:author="Dioguardi, Fabio" w:date="2018-10-23T11:24:00Z">
                  <w:rPr>
                    <w:rFonts w:ascii="Calibri" w:hAnsi="Calibri"/>
                    <w:color w:val="000000"/>
                    <w:szCs w:val="22"/>
                  </w:rPr>
                </w:rPrChange>
              </w:rPr>
            </w:pPr>
            <w:r w:rsidRPr="000E1A5F">
              <w:rPr>
                <w:rFonts w:ascii="Calibri" w:hAnsi="Calibri"/>
                <w:color w:val="000000"/>
                <w:szCs w:val="22"/>
                <w:lang w:val="en-GB"/>
                <w:rPrChange w:id="13183" w:author="Dioguardi, Fabio" w:date="2018-10-23T11:24:00Z">
                  <w:rPr>
                    <w:rFonts w:ascii="Calibri" w:hAnsi="Calibri"/>
                    <w:color w:val="000000"/>
                    <w:szCs w:val="22"/>
                  </w:rPr>
                </w:rPrChange>
              </w:rPr>
              <w:t>webcam 6 activation state</w:t>
            </w:r>
          </w:p>
        </w:tc>
        <w:tc>
          <w:tcPr>
            <w:tcW w:w="707" w:type="dxa"/>
            <w:vMerge/>
            <w:tcBorders>
              <w:left w:val="single" w:sz="18" w:space="0" w:color="auto"/>
            </w:tcBorders>
            <w:vAlign w:val="center"/>
          </w:tcPr>
          <w:p w14:paraId="59696CB5" w14:textId="77777777" w:rsidR="00787DDD" w:rsidRPr="000E1A5F" w:rsidRDefault="00787DDD" w:rsidP="003800B1">
            <w:pPr>
              <w:jc w:val="center"/>
              <w:rPr>
                <w:rFonts w:ascii="Calibri" w:hAnsi="Calibri"/>
                <w:color w:val="000000"/>
                <w:szCs w:val="22"/>
                <w:lang w:val="en-GB"/>
                <w:rPrChange w:id="13184" w:author="Dioguardi, Fabio" w:date="2018-10-23T11:24:00Z">
                  <w:rPr>
                    <w:rFonts w:ascii="Calibri" w:hAnsi="Calibri"/>
                    <w:color w:val="000000"/>
                    <w:szCs w:val="22"/>
                  </w:rPr>
                </w:rPrChange>
              </w:rPr>
            </w:pPr>
          </w:p>
        </w:tc>
        <w:tc>
          <w:tcPr>
            <w:tcW w:w="1591" w:type="dxa"/>
            <w:vMerge/>
          </w:tcPr>
          <w:p w14:paraId="3C7C2F4D" w14:textId="77777777" w:rsidR="00787DDD" w:rsidRPr="000E1A5F" w:rsidRDefault="00787DDD" w:rsidP="003800B1">
            <w:pPr>
              <w:jc w:val="center"/>
              <w:rPr>
                <w:rFonts w:asciiTheme="minorHAnsi" w:hAnsiTheme="minorHAnsi"/>
                <w:bCs/>
                <w:kern w:val="32"/>
                <w:szCs w:val="22"/>
                <w:lang w:val="en-GB"/>
                <w:rPrChange w:id="13185" w:author="Dioguardi, Fabio" w:date="2018-10-23T11:24:00Z">
                  <w:rPr>
                    <w:rFonts w:asciiTheme="minorHAnsi" w:hAnsiTheme="minorHAnsi"/>
                    <w:bCs/>
                    <w:kern w:val="32"/>
                    <w:szCs w:val="22"/>
                  </w:rPr>
                </w:rPrChange>
              </w:rPr>
            </w:pPr>
          </w:p>
        </w:tc>
        <w:tc>
          <w:tcPr>
            <w:tcW w:w="2923" w:type="dxa"/>
            <w:vMerge/>
          </w:tcPr>
          <w:p w14:paraId="032F64C2" w14:textId="77777777" w:rsidR="00787DDD" w:rsidRPr="000E1A5F" w:rsidRDefault="00787DDD" w:rsidP="003800B1">
            <w:pPr>
              <w:jc w:val="center"/>
              <w:rPr>
                <w:rFonts w:asciiTheme="minorHAnsi" w:hAnsiTheme="minorHAnsi"/>
                <w:bCs/>
                <w:kern w:val="32"/>
                <w:szCs w:val="22"/>
                <w:lang w:val="en-GB"/>
                <w:rPrChange w:id="13186" w:author="Dioguardi, Fabio" w:date="2018-10-23T11:24:00Z">
                  <w:rPr>
                    <w:rFonts w:asciiTheme="minorHAnsi" w:hAnsiTheme="minorHAnsi"/>
                    <w:bCs/>
                    <w:kern w:val="32"/>
                    <w:szCs w:val="22"/>
                  </w:rPr>
                </w:rPrChange>
              </w:rPr>
            </w:pPr>
          </w:p>
        </w:tc>
      </w:tr>
      <w:tr w:rsidR="003800B1" w:rsidRPr="000E1A5F" w14:paraId="61AD4964" w14:textId="77777777" w:rsidTr="003800B1">
        <w:tc>
          <w:tcPr>
            <w:tcW w:w="765" w:type="dxa"/>
            <w:vAlign w:val="center"/>
          </w:tcPr>
          <w:p w14:paraId="269734CD" w14:textId="37FCAA03" w:rsidR="003800B1" w:rsidRPr="000E1A5F" w:rsidRDefault="003800B1" w:rsidP="003800B1">
            <w:pPr>
              <w:jc w:val="center"/>
              <w:rPr>
                <w:rFonts w:ascii="Calibri" w:hAnsi="Calibri"/>
                <w:color w:val="000000"/>
                <w:szCs w:val="22"/>
                <w:lang w:val="en-GB"/>
                <w:rPrChange w:id="13187" w:author="Dioguardi, Fabio" w:date="2018-10-23T11:24:00Z">
                  <w:rPr>
                    <w:rFonts w:ascii="Calibri" w:hAnsi="Calibri"/>
                    <w:color w:val="000000"/>
                    <w:szCs w:val="22"/>
                  </w:rPr>
                </w:rPrChange>
              </w:rPr>
            </w:pPr>
            <w:r w:rsidRPr="000E1A5F">
              <w:rPr>
                <w:rFonts w:ascii="Calibri" w:hAnsi="Calibri"/>
                <w:color w:val="000000"/>
                <w:szCs w:val="22"/>
                <w:lang w:val="en-GB"/>
                <w:rPrChange w:id="13188" w:author="Dioguardi, Fabio" w:date="2018-10-23T11:24:00Z">
                  <w:rPr>
                    <w:rFonts w:ascii="Calibri" w:hAnsi="Calibri"/>
                    <w:color w:val="000000"/>
                    <w:szCs w:val="22"/>
                  </w:rPr>
                </w:rPrChange>
              </w:rPr>
              <w:t>117</w:t>
            </w:r>
          </w:p>
        </w:tc>
        <w:tc>
          <w:tcPr>
            <w:tcW w:w="1414" w:type="dxa"/>
            <w:vAlign w:val="bottom"/>
          </w:tcPr>
          <w:p w14:paraId="11D162D5" w14:textId="7313093B" w:rsidR="003800B1" w:rsidRPr="000E1A5F" w:rsidRDefault="003800B1" w:rsidP="003800B1">
            <w:pPr>
              <w:rPr>
                <w:rFonts w:ascii="Calibri" w:hAnsi="Calibri"/>
                <w:color w:val="000000"/>
                <w:szCs w:val="22"/>
                <w:lang w:val="en-GB"/>
                <w:rPrChange w:id="13189" w:author="Dioguardi, Fabio" w:date="2018-10-23T11:24:00Z">
                  <w:rPr>
                    <w:rFonts w:ascii="Calibri" w:hAnsi="Calibri"/>
                    <w:color w:val="000000"/>
                    <w:szCs w:val="22"/>
                  </w:rPr>
                </w:rPrChange>
              </w:rPr>
            </w:pPr>
            <w:r w:rsidRPr="000E1A5F">
              <w:rPr>
                <w:rFonts w:ascii="Calibri" w:hAnsi="Calibri"/>
                <w:color w:val="000000"/>
                <w:szCs w:val="22"/>
                <w:lang w:val="en-GB"/>
                <w:rPrChange w:id="13190" w:author="Dioguardi, Fabio" w:date="2018-10-23T11:24:00Z">
                  <w:rPr>
                    <w:rFonts w:ascii="Calibri" w:hAnsi="Calibri"/>
                    <w:color w:val="000000"/>
                    <w:szCs w:val="22"/>
                  </w:rPr>
                </w:rPrChange>
              </w:rPr>
              <w:t>Cband3m_on</w:t>
            </w:r>
          </w:p>
        </w:tc>
        <w:tc>
          <w:tcPr>
            <w:tcW w:w="2665" w:type="dxa"/>
            <w:tcBorders>
              <w:right w:val="single" w:sz="18" w:space="0" w:color="auto"/>
            </w:tcBorders>
            <w:vAlign w:val="bottom"/>
          </w:tcPr>
          <w:p w14:paraId="28C94E5C" w14:textId="3172F8BE" w:rsidR="003800B1" w:rsidRPr="000E1A5F" w:rsidRDefault="003800B1" w:rsidP="003800B1">
            <w:pPr>
              <w:rPr>
                <w:rFonts w:ascii="Calibri" w:hAnsi="Calibri"/>
                <w:color w:val="000000"/>
                <w:szCs w:val="22"/>
                <w:lang w:val="en-GB"/>
                <w:rPrChange w:id="13191" w:author="Dioguardi, Fabio" w:date="2018-10-23T11:24:00Z">
                  <w:rPr>
                    <w:rFonts w:ascii="Calibri" w:hAnsi="Calibri"/>
                    <w:color w:val="000000"/>
                    <w:szCs w:val="22"/>
                  </w:rPr>
                </w:rPrChange>
              </w:rPr>
            </w:pPr>
            <w:r w:rsidRPr="000E1A5F">
              <w:rPr>
                <w:rFonts w:ascii="Calibri" w:hAnsi="Calibri"/>
                <w:color w:val="000000"/>
                <w:szCs w:val="22"/>
                <w:lang w:val="en-GB"/>
                <w:rPrChange w:id="13192"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193"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3194"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195"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196"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4DCFF61D" w14:textId="77777777" w:rsidR="003800B1" w:rsidRPr="000E1A5F" w:rsidRDefault="003800B1" w:rsidP="003800B1">
            <w:pPr>
              <w:jc w:val="center"/>
              <w:rPr>
                <w:rFonts w:ascii="Calibri" w:hAnsi="Calibri"/>
                <w:color w:val="000000"/>
                <w:szCs w:val="22"/>
                <w:lang w:val="en-GB"/>
                <w:rPrChange w:id="13197" w:author="Dioguardi, Fabio" w:date="2018-10-23T11:24:00Z">
                  <w:rPr>
                    <w:rFonts w:ascii="Calibri" w:hAnsi="Calibri"/>
                    <w:color w:val="000000"/>
                    <w:szCs w:val="22"/>
                  </w:rPr>
                </w:rPrChange>
              </w:rPr>
            </w:pPr>
          </w:p>
        </w:tc>
        <w:tc>
          <w:tcPr>
            <w:tcW w:w="1591" w:type="dxa"/>
          </w:tcPr>
          <w:p w14:paraId="3E219672" w14:textId="77777777" w:rsidR="003800B1" w:rsidRPr="000E1A5F" w:rsidRDefault="003800B1" w:rsidP="003800B1">
            <w:pPr>
              <w:jc w:val="center"/>
              <w:rPr>
                <w:rFonts w:asciiTheme="minorHAnsi" w:hAnsiTheme="minorHAnsi"/>
                <w:bCs/>
                <w:kern w:val="32"/>
                <w:szCs w:val="22"/>
                <w:lang w:val="en-GB"/>
                <w:rPrChange w:id="13198" w:author="Dioguardi, Fabio" w:date="2018-10-23T11:24:00Z">
                  <w:rPr>
                    <w:rFonts w:asciiTheme="minorHAnsi" w:hAnsiTheme="minorHAnsi"/>
                    <w:bCs/>
                    <w:kern w:val="32"/>
                    <w:szCs w:val="22"/>
                  </w:rPr>
                </w:rPrChange>
              </w:rPr>
            </w:pPr>
          </w:p>
        </w:tc>
        <w:tc>
          <w:tcPr>
            <w:tcW w:w="2923" w:type="dxa"/>
          </w:tcPr>
          <w:p w14:paraId="29955A13" w14:textId="77777777" w:rsidR="003800B1" w:rsidRPr="000E1A5F" w:rsidRDefault="003800B1" w:rsidP="003800B1">
            <w:pPr>
              <w:jc w:val="center"/>
              <w:rPr>
                <w:rFonts w:asciiTheme="minorHAnsi" w:hAnsiTheme="minorHAnsi"/>
                <w:bCs/>
                <w:kern w:val="32"/>
                <w:szCs w:val="22"/>
                <w:lang w:val="en-GB"/>
                <w:rPrChange w:id="13199" w:author="Dioguardi, Fabio" w:date="2018-10-23T11:24:00Z">
                  <w:rPr>
                    <w:rFonts w:asciiTheme="minorHAnsi" w:hAnsiTheme="minorHAnsi"/>
                    <w:bCs/>
                    <w:kern w:val="32"/>
                    <w:szCs w:val="22"/>
                  </w:rPr>
                </w:rPrChange>
              </w:rPr>
            </w:pPr>
          </w:p>
        </w:tc>
      </w:tr>
      <w:tr w:rsidR="003800B1" w:rsidRPr="000E1A5F" w14:paraId="453BA704" w14:textId="77777777" w:rsidTr="003800B1">
        <w:tc>
          <w:tcPr>
            <w:tcW w:w="765" w:type="dxa"/>
            <w:vAlign w:val="center"/>
          </w:tcPr>
          <w:p w14:paraId="3E238C7B" w14:textId="3C561BF6" w:rsidR="003800B1" w:rsidRPr="000E1A5F" w:rsidRDefault="003800B1" w:rsidP="003800B1">
            <w:pPr>
              <w:jc w:val="center"/>
              <w:rPr>
                <w:rFonts w:ascii="Calibri" w:hAnsi="Calibri"/>
                <w:color w:val="000000"/>
                <w:szCs w:val="22"/>
                <w:lang w:val="en-GB"/>
                <w:rPrChange w:id="13200" w:author="Dioguardi, Fabio" w:date="2018-10-23T11:24:00Z">
                  <w:rPr>
                    <w:rFonts w:ascii="Calibri" w:hAnsi="Calibri"/>
                    <w:color w:val="000000"/>
                    <w:szCs w:val="22"/>
                  </w:rPr>
                </w:rPrChange>
              </w:rPr>
            </w:pPr>
            <w:r w:rsidRPr="000E1A5F">
              <w:rPr>
                <w:rFonts w:ascii="Calibri" w:hAnsi="Calibri"/>
                <w:color w:val="000000"/>
                <w:szCs w:val="22"/>
                <w:lang w:val="en-GB"/>
                <w:rPrChange w:id="13201" w:author="Dioguardi, Fabio" w:date="2018-10-23T11:24:00Z">
                  <w:rPr>
                    <w:rFonts w:ascii="Calibri" w:hAnsi="Calibri"/>
                    <w:color w:val="000000"/>
                    <w:szCs w:val="22"/>
                  </w:rPr>
                </w:rPrChange>
              </w:rPr>
              <w:t>118</w:t>
            </w:r>
          </w:p>
        </w:tc>
        <w:tc>
          <w:tcPr>
            <w:tcW w:w="1414" w:type="dxa"/>
            <w:vAlign w:val="bottom"/>
          </w:tcPr>
          <w:p w14:paraId="74D12AF7" w14:textId="4E7B8C33" w:rsidR="003800B1" w:rsidRPr="000E1A5F" w:rsidRDefault="003800B1" w:rsidP="003800B1">
            <w:pPr>
              <w:rPr>
                <w:rFonts w:ascii="Calibri" w:hAnsi="Calibri"/>
                <w:color w:val="000000"/>
                <w:szCs w:val="22"/>
                <w:lang w:val="en-GB"/>
                <w:rPrChange w:id="13202" w:author="Dioguardi, Fabio" w:date="2018-10-23T11:24:00Z">
                  <w:rPr>
                    <w:rFonts w:ascii="Calibri" w:hAnsi="Calibri"/>
                    <w:color w:val="000000"/>
                    <w:szCs w:val="22"/>
                  </w:rPr>
                </w:rPrChange>
              </w:rPr>
            </w:pPr>
            <w:r w:rsidRPr="000E1A5F">
              <w:rPr>
                <w:rFonts w:ascii="Calibri" w:hAnsi="Calibri"/>
                <w:color w:val="000000"/>
                <w:szCs w:val="22"/>
                <w:lang w:val="en-GB"/>
                <w:rPrChange w:id="13203" w:author="Dioguardi, Fabio" w:date="2018-10-23T11:24:00Z">
                  <w:rPr>
                    <w:rFonts w:ascii="Calibri" w:hAnsi="Calibri"/>
                    <w:color w:val="000000"/>
                    <w:szCs w:val="22"/>
                  </w:rPr>
                </w:rPrChange>
              </w:rPr>
              <w:t>Cband4m_on</w:t>
            </w:r>
          </w:p>
        </w:tc>
        <w:tc>
          <w:tcPr>
            <w:tcW w:w="2665" w:type="dxa"/>
            <w:tcBorders>
              <w:right w:val="single" w:sz="18" w:space="0" w:color="auto"/>
            </w:tcBorders>
            <w:vAlign w:val="bottom"/>
          </w:tcPr>
          <w:p w14:paraId="176A2F3B" w14:textId="22BD50F0" w:rsidR="003800B1" w:rsidRPr="000E1A5F" w:rsidRDefault="003800B1" w:rsidP="003800B1">
            <w:pPr>
              <w:rPr>
                <w:rFonts w:ascii="Calibri" w:hAnsi="Calibri"/>
                <w:color w:val="000000"/>
                <w:szCs w:val="22"/>
                <w:lang w:val="en-GB"/>
                <w:rPrChange w:id="13204" w:author="Dioguardi, Fabio" w:date="2018-10-23T11:24:00Z">
                  <w:rPr>
                    <w:rFonts w:ascii="Calibri" w:hAnsi="Calibri"/>
                    <w:color w:val="000000"/>
                    <w:szCs w:val="22"/>
                  </w:rPr>
                </w:rPrChange>
              </w:rPr>
            </w:pPr>
            <w:r w:rsidRPr="000E1A5F">
              <w:rPr>
                <w:rFonts w:ascii="Calibri" w:hAnsi="Calibri"/>
                <w:color w:val="000000"/>
                <w:szCs w:val="22"/>
                <w:lang w:val="en-GB"/>
                <w:rPrChange w:id="13205"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206"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3207"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08"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09"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5FA2BAAE" w14:textId="77777777" w:rsidR="003800B1" w:rsidRPr="000E1A5F" w:rsidRDefault="003800B1" w:rsidP="003800B1">
            <w:pPr>
              <w:jc w:val="center"/>
              <w:rPr>
                <w:rFonts w:ascii="Calibri" w:hAnsi="Calibri"/>
                <w:color w:val="000000"/>
                <w:szCs w:val="22"/>
                <w:lang w:val="en-GB"/>
                <w:rPrChange w:id="13210" w:author="Dioguardi, Fabio" w:date="2018-10-23T11:24:00Z">
                  <w:rPr>
                    <w:rFonts w:ascii="Calibri" w:hAnsi="Calibri"/>
                    <w:color w:val="000000"/>
                    <w:szCs w:val="22"/>
                  </w:rPr>
                </w:rPrChange>
              </w:rPr>
            </w:pPr>
          </w:p>
        </w:tc>
        <w:tc>
          <w:tcPr>
            <w:tcW w:w="1591" w:type="dxa"/>
          </w:tcPr>
          <w:p w14:paraId="00E093A9" w14:textId="77777777" w:rsidR="003800B1" w:rsidRPr="000E1A5F" w:rsidRDefault="003800B1" w:rsidP="003800B1">
            <w:pPr>
              <w:jc w:val="center"/>
              <w:rPr>
                <w:rFonts w:asciiTheme="minorHAnsi" w:hAnsiTheme="minorHAnsi"/>
                <w:bCs/>
                <w:kern w:val="32"/>
                <w:szCs w:val="22"/>
                <w:lang w:val="en-GB"/>
                <w:rPrChange w:id="13211" w:author="Dioguardi, Fabio" w:date="2018-10-23T11:24:00Z">
                  <w:rPr>
                    <w:rFonts w:asciiTheme="minorHAnsi" w:hAnsiTheme="minorHAnsi"/>
                    <w:bCs/>
                    <w:kern w:val="32"/>
                    <w:szCs w:val="22"/>
                  </w:rPr>
                </w:rPrChange>
              </w:rPr>
            </w:pPr>
          </w:p>
        </w:tc>
        <w:tc>
          <w:tcPr>
            <w:tcW w:w="2923" w:type="dxa"/>
          </w:tcPr>
          <w:p w14:paraId="428D63D4" w14:textId="77777777" w:rsidR="003800B1" w:rsidRPr="000E1A5F" w:rsidRDefault="003800B1" w:rsidP="003800B1">
            <w:pPr>
              <w:jc w:val="center"/>
              <w:rPr>
                <w:rFonts w:asciiTheme="minorHAnsi" w:hAnsiTheme="minorHAnsi"/>
                <w:bCs/>
                <w:kern w:val="32"/>
                <w:szCs w:val="22"/>
                <w:lang w:val="en-GB"/>
                <w:rPrChange w:id="13212" w:author="Dioguardi, Fabio" w:date="2018-10-23T11:24:00Z">
                  <w:rPr>
                    <w:rFonts w:asciiTheme="minorHAnsi" w:hAnsiTheme="minorHAnsi"/>
                    <w:bCs/>
                    <w:kern w:val="32"/>
                    <w:szCs w:val="22"/>
                  </w:rPr>
                </w:rPrChange>
              </w:rPr>
            </w:pPr>
          </w:p>
        </w:tc>
      </w:tr>
      <w:tr w:rsidR="003800B1" w:rsidRPr="000E1A5F" w14:paraId="4EFD3350" w14:textId="77777777" w:rsidTr="003800B1">
        <w:tc>
          <w:tcPr>
            <w:tcW w:w="765" w:type="dxa"/>
            <w:vAlign w:val="center"/>
          </w:tcPr>
          <w:p w14:paraId="1F805153" w14:textId="74BE6694" w:rsidR="003800B1" w:rsidRPr="000E1A5F" w:rsidRDefault="003800B1" w:rsidP="003800B1">
            <w:pPr>
              <w:jc w:val="center"/>
              <w:rPr>
                <w:rFonts w:ascii="Calibri" w:hAnsi="Calibri"/>
                <w:color w:val="000000"/>
                <w:szCs w:val="22"/>
                <w:lang w:val="en-GB"/>
                <w:rPrChange w:id="13213" w:author="Dioguardi, Fabio" w:date="2018-10-23T11:24:00Z">
                  <w:rPr>
                    <w:rFonts w:ascii="Calibri" w:hAnsi="Calibri"/>
                    <w:color w:val="000000"/>
                    <w:szCs w:val="22"/>
                  </w:rPr>
                </w:rPrChange>
              </w:rPr>
            </w:pPr>
            <w:r w:rsidRPr="000E1A5F">
              <w:rPr>
                <w:rFonts w:ascii="Calibri" w:hAnsi="Calibri"/>
                <w:color w:val="000000"/>
                <w:szCs w:val="22"/>
                <w:lang w:val="en-GB"/>
                <w:rPrChange w:id="13214" w:author="Dioguardi, Fabio" w:date="2018-10-23T11:24:00Z">
                  <w:rPr>
                    <w:rFonts w:ascii="Calibri" w:hAnsi="Calibri"/>
                    <w:color w:val="000000"/>
                    <w:szCs w:val="22"/>
                  </w:rPr>
                </w:rPrChange>
              </w:rPr>
              <w:t>119</w:t>
            </w:r>
          </w:p>
        </w:tc>
        <w:tc>
          <w:tcPr>
            <w:tcW w:w="1414" w:type="dxa"/>
            <w:vAlign w:val="bottom"/>
          </w:tcPr>
          <w:p w14:paraId="18BC8E15" w14:textId="477224BD" w:rsidR="003800B1" w:rsidRPr="000E1A5F" w:rsidRDefault="003800B1" w:rsidP="003800B1">
            <w:pPr>
              <w:rPr>
                <w:rFonts w:ascii="Calibri" w:hAnsi="Calibri"/>
                <w:color w:val="000000"/>
                <w:szCs w:val="22"/>
                <w:lang w:val="en-GB"/>
                <w:rPrChange w:id="13215" w:author="Dioguardi, Fabio" w:date="2018-10-23T11:24:00Z">
                  <w:rPr>
                    <w:rFonts w:ascii="Calibri" w:hAnsi="Calibri"/>
                    <w:color w:val="000000"/>
                    <w:szCs w:val="22"/>
                  </w:rPr>
                </w:rPrChange>
              </w:rPr>
            </w:pPr>
            <w:r w:rsidRPr="000E1A5F">
              <w:rPr>
                <w:rFonts w:ascii="Calibri" w:hAnsi="Calibri"/>
                <w:color w:val="000000"/>
                <w:szCs w:val="22"/>
                <w:lang w:val="en-GB"/>
                <w:rPrChange w:id="13216" w:author="Dioguardi, Fabio" w:date="2018-10-23T11:24:00Z">
                  <w:rPr>
                    <w:rFonts w:ascii="Calibri" w:hAnsi="Calibri"/>
                    <w:color w:val="000000"/>
                    <w:szCs w:val="22"/>
                  </w:rPr>
                </w:rPrChange>
              </w:rPr>
              <w:t>Cband5m_on</w:t>
            </w:r>
          </w:p>
        </w:tc>
        <w:tc>
          <w:tcPr>
            <w:tcW w:w="2665" w:type="dxa"/>
            <w:tcBorders>
              <w:right w:val="single" w:sz="18" w:space="0" w:color="auto"/>
            </w:tcBorders>
            <w:vAlign w:val="bottom"/>
          </w:tcPr>
          <w:p w14:paraId="14A3868F" w14:textId="53D6DEB4" w:rsidR="003800B1" w:rsidRPr="000E1A5F" w:rsidRDefault="003800B1" w:rsidP="003800B1">
            <w:pPr>
              <w:rPr>
                <w:rFonts w:ascii="Calibri" w:hAnsi="Calibri"/>
                <w:color w:val="000000"/>
                <w:szCs w:val="22"/>
                <w:lang w:val="en-GB"/>
                <w:rPrChange w:id="13217" w:author="Dioguardi, Fabio" w:date="2018-10-23T11:24:00Z">
                  <w:rPr>
                    <w:rFonts w:ascii="Calibri" w:hAnsi="Calibri"/>
                    <w:color w:val="000000"/>
                    <w:szCs w:val="22"/>
                  </w:rPr>
                </w:rPrChange>
              </w:rPr>
            </w:pPr>
            <w:r w:rsidRPr="000E1A5F">
              <w:rPr>
                <w:rFonts w:ascii="Calibri" w:hAnsi="Calibri"/>
                <w:color w:val="000000"/>
                <w:szCs w:val="22"/>
                <w:lang w:val="en-GB"/>
                <w:rPrChange w:id="13218"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219"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3220"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21"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22"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606DE800" w14:textId="77777777" w:rsidR="003800B1" w:rsidRPr="000E1A5F" w:rsidRDefault="003800B1" w:rsidP="003800B1">
            <w:pPr>
              <w:jc w:val="center"/>
              <w:rPr>
                <w:rFonts w:ascii="Calibri" w:hAnsi="Calibri"/>
                <w:color w:val="000000"/>
                <w:szCs w:val="22"/>
                <w:lang w:val="en-GB"/>
                <w:rPrChange w:id="13223" w:author="Dioguardi, Fabio" w:date="2018-10-23T11:24:00Z">
                  <w:rPr>
                    <w:rFonts w:ascii="Calibri" w:hAnsi="Calibri"/>
                    <w:color w:val="000000"/>
                    <w:szCs w:val="22"/>
                  </w:rPr>
                </w:rPrChange>
              </w:rPr>
            </w:pPr>
          </w:p>
        </w:tc>
        <w:tc>
          <w:tcPr>
            <w:tcW w:w="1591" w:type="dxa"/>
          </w:tcPr>
          <w:p w14:paraId="736A2FD9" w14:textId="77777777" w:rsidR="003800B1" w:rsidRPr="000E1A5F" w:rsidRDefault="003800B1" w:rsidP="003800B1">
            <w:pPr>
              <w:jc w:val="center"/>
              <w:rPr>
                <w:rFonts w:asciiTheme="minorHAnsi" w:hAnsiTheme="minorHAnsi"/>
                <w:bCs/>
                <w:kern w:val="32"/>
                <w:szCs w:val="22"/>
                <w:lang w:val="en-GB"/>
                <w:rPrChange w:id="13224" w:author="Dioguardi, Fabio" w:date="2018-10-23T11:24:00Z">
                  <w:rPr>
                    <w:rFonts w:asciiTheme="minorHAnsi" w:hAnsiTheme="minorHAnsi"/>
                    <w:bCs/>
                    <w:kern w:val="32"/>
                    <w:szCs w:val="22"/>
                  </w:rPr>
                </w:rPrChange>
              </w:rPr>
            </w:pPr>
          </w:p>
        </w:tc>
        <w:tc>
          <w:tcPr>
            <w:tcW w:w="2923" w:type="dxa"/>
          </w:tcPr>
          <w:p w14:paraId="4BBA8E98" w14:textId="77777777" w:rsidR="003800B1" w:rsidRPr="000E1A5F" w:rsidRDefault="003800B1" w:rsidP="003800B1">
            <w:pPr>
              <w:jc w:val="center"/>
              <w:rPr>
                <w:rFonts w:asciiTheme="minorHAnsi" w:hAnsiTheme="minorHAnsi"/>
                <w:bCs/>
                <w:kern w:val="32"/>
                <w:szCs w:val="22"/>
                <w:lang w:val="en-GB"/>
                <w:rPrChange w:id="13225" w:author="Dioguardi, Fabio" w:date="2018-10-23T11:24:00Z">
                  <w:rPr>
                    <w:rFonts w:asciiTheme="minorHAnsi" w:hAnsiTheme="minorHAnsi"/>
                    <w:bCs/>
                    <w:kern w:val="32"/>
                    <w:szCs w:val="22"/>
                  </w:rPr>
                </w:rPrChange>
              </w:rPr>
            </w:pPr>
          </w:p>
        </w:tc>
      </w:tr>
      <w:tr w:rsidR="003800B1" w:rsidRPr="000E1A5F" w14:paraId="5D80659B" w14:textId="77777777" w:rsidTr="003800B1">
        <w:tc>
          <w:tcPr>
            <w:tcW w:w="765" w:type="dxa"/>
            <w:vAlign w:val="center"/>
          </w:tcPr>
          <w:p w14:paraId="198C4466" w14:textId="00F852F0" w:rsidR="003800B1" w:rsidRPr="000E1A5F" w:rsidRDefault="003800B1" w:rsidP="003800B1">
            <w:pPr>
              <w:jc w:val="center"/>
              <w:rPr>
                <w:rFonts w:ascii="Calibri" w:hAnsi="Calibri"/>
                <w:color w:val="000000"/>
                <w:szCs w:val="22"/>
                <w:lang w:val="en-GB"/>
                <w:rPrChange w:id="13226" w:author="Dioguardi, Fabio" w:date="2018-10-23T11:24:00Z">
                  <w:rPr>
                    <w:rFonts w:ascii="Calibri" w:hAnsi="Calibri"/>
                    <w:color w:val="000000"/>
                    <w:szCs w:val="22"/>
                  </w:rPr>
                </w:rPrChange>
              </w:rPr>
            </w:pPr>
            <w:r w:rsidRPr="000E1A5F">
              <w:rPr>
                <w:rFonts w:ascii="Calibri" w:hAnsi="Calibri"/>
                <w:color w:val="000000"/>
                <w:szCs w:val="22"/>
                <w:lang w:val="en-GB"/>
                <w:rPrChange w:id="13227" w:author="Dioguardi, Fabio" w:date="2018-10-23T11:24:00Z">
                  <w:rPr>
                    <w:rFonts w:ascii="Calibri" w:hAnsi="Calibri"/>
                    <w:color w:val="000000"/>
                    <w:szCs w:val="22"/>
                  </w:rPr>
                </w:rPrChange>
              </w:rPr>
              <w:t>120</w:t>
            </w:r>
          </w:p>
        </w:tc>
        <w:tc>
          <w:tcPr>
            <w:tcW w:w="1414" w:type="dxa"/>
            <w:vAlign w:val="bottom"/>
          </w:tcPr>
          <w:p w14:paraId="3528AA50" w14:textId="5192605B" w:rsidR="003800B1" w:rsidRPr="000E1A5F" w:rsidRDefault="003800B1" w:rsidP="003800B1">
            <w:pPr>
              <w:rPr>
                <w:rFonts w:ascii="Calibri" w:hAnsi="Calibri"/>
                <w:color w:val="000000"/>
                <w:szCs w:val="22"/>
                <w:lang w:val="en-GB"/>
                <w:rPrChange w:id="13228" w:author="Dioguardi, Fabio" w:date="2018-10-23T11:24:00Z">
                  <w:rPr>
                    <w:rFonts w:ascii="Calibri" w:hAnsi="Calibri"/>
                    <w:color w:val="000000"/>
                    <w:szCs w:val="22"/>
                  </w:rPr>
                </w:rPrChange>
              </w:rPr>
            </w:pPr>
            <w:r w:rsidRPr="000E1A5F">
              <w:rPr>
                <w:rFonts w:ascii="Calibri" w:hAnsi="Calibri"/>
                <w:color w:val="000000"/>
                <w:szCs w:val="22"/>
                <w:lang w:val="en-GB"/>
                <w:rPrChange w:id="13229" w:author="Dioguardi, Fabio" w:date="2018-10-23T11:24:00Z">
                  <w:rPr>
                    <w:rFonts w:ascii="Calibri" w:hAnsi="Calibri"/>
                    <w:color w:val="000000"/>
                    <w:szCs w:val="22"/>
                  </w:rPr>
                </w:rPrChange>
              </w:rPr>
              <w:t>Cband6m_on</w:t>
            </w:r>
          </w:p>
        </w:tc>
        <w:tc>
          <w:tcPr>
            <w:tcW w:w="2665" w:type="dxa"/>
            <w:tcBorders>
              <w:right w:val="single" w:sz="18" w:space="0" w:color="auto"/>
            </w:tcBorders>
            <w:vAlign w:val="bottom"/>
          </w:tcPr>
          <w:p w14:paraId="741A8DCF" w14:textId="752A7F39" w:rsidR="003800B1" w:rsidRPr="000E1A5F" w:rsidRDefault="003800B1" w:rsidP="003800B1">
            <w:pPr>
              <w:rPr>
                <w:rFonts w:ascii="Calibri" w:hAnsi="Calibri"/>
                <w:color w:val="000000"/>
                <w:szCs w:val="22"/>
                <w:lang w:val="en-GB"/>
                <w:rPrChange w:id="13230" w:author="Dioguardi, Fabio" w:date="2018-10-23T11:24:00Z">
                  <w:rPr>
                    <w:rFonts w:ascii="Calibri" w:hAnsi="Calibri"/>
                    <w:color w:val="000000"/>
                    <w:szCs w:val="22"/>
                  </w:rPr>
                </w:rPrChange>
              </w:rPr>
            </w:pPr>
            <w:r w:rsidRPr="000E1A5F">
              <w:rPr>
                <w:rFonts w:ascii="Calibri" w:hAnsi="Calibri"/>
                <w:color w:val="000000"/>
                <w:szCs w:val="22"/>
                <w:lang w:val="en-GB"/>
                <w:rPrChange w:id="13231" w:author="Dioguardi, Fabio" w:date="2018-10-23T11:24:00Z">
                  <w:rPr>
                    <w:rFonts w:ascii="Calibri" w:hAnsi="Calibri"/>
                    <w:color w:val="000000"/>
                    <w:szCs w:val="22"/>
                  </w:rPr>
                </w:rPrChange>
              </w:rPr>
              <w:t>C-</w:t>
            </w:r>
            <w:proofErr w:type="gramStart"/>
            <w:r w:rsidRPr="000E1A5F">
              <w:rPr>
                <w:rFonts w:ascii="Calibri" w:hAnsi="Calibri"/>
                <w:color w:val="000000"/>
                <w:szCs w:val="22"/>
                <w:lang w:val="en-GB"/>
                <w:rPrChange w:id="13232"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3233"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34"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35"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39BF3ABB" w14:textId="77777777" w:rsidR="003800B1" w:rsidRPr="000E1A5F" w:rsidRDefault="003800B1" w:rsidP="003800B1">
            <w:pPr>
              <w:jc w:val="center"/>
              <w:rPr>
                <w:rFonts w:ascii="Calibri" w:hAnsi="Calibri"/>
                <w:color w:val="000000"/>
                <w:szCs w:val="22"/>
                <w:lang w:val="en-GB"/>
                <w:rPrChange w:id="13236" w:author="Dioguardi, Fabio" w:date="2018-10-23T11:24:00Z">
                  <w:rPr>
                    <w:rFonts w:ascii="Calibri" w:hAnsi="Calibri"/>
                    <w:color w:val="000000"/>
                    <w:szCs w:val="22"/>
                  </w:rPr>
                </w:rPrChange>
              </w:rPr>
            </w:pPr>
          </w:p>
        </w:tc>
        <w:tc>
          <w:tcPr>
            <w:tcW w:w="1591" w:type="dxa"/>
          </w:tcPr>
          <w:p w14:paraId="783CED93" w14:textId="77777777" w:rsidR="003800B1" w:rsidRPr="000E1A5F" w:rsidRDefault="003800B1" w:rsidP="003800B1">
            <w:pPr>
              <w:jc w:val="center"/>
              <w:rPr>
                <w:rFonts w:asciiTheme="minorHAnsi" w:hAnsiTheme="minorHAnsi"/>
                <w:bCs/>
                <w:kern w:val="32"/>
                <w:szCs w:val="22"/>
                <w:lang w:val="en-GB"/>
                <w:rPrChange w:id="13237" w:author="Dioguardi, Fabio" w:date="2018-10-23T11:24:00Z">
                  <w:rPr>
                    <w:rFonts w:asciiTheme="minorHAnsi" w:hAnsiTheme="minorHAnsi"/>
                    <w:bCs/>
                    <w:kern w:val="32"/>
                    <w:szCs w:val="22"/>
                  </w:rPr>
                </w:rPrChange>
              </w:rPr>
            </w:pPr>
          </w:p>
        </w:tc>
        <w:tc>
          <w:tcPr>
            <w:tcW w:w="2923" w:type="dxa"/>
          </w:tcPr>
          <w:p w14:paraId="547311D8" w14:textId="77777777" w:rsidR="003800B1" w:rsidRPr="000E1A5F" w:rsidRDefault="003800B1" w:rsidP="003800B1">
            <w:pPr>
              <w:jc w:val="center"/>
              <w:rPr>
                <w:rFonts w:asciiTheme="minorHAnsi" w:hAnsiTheme="minorHAnsi"/>
                <w:bCs/>
                <w:kern w:val="32"/>
                <w:szCs w:val="22"/>
                <w:lang w:val="en-GB"/>
                <w:rPrChange w:id="13238" w:author="Dioguardi, Fabio" w:date="2018-10-23T11:24:00Z">
                  <w:rPr>
                    <w:rFonts w:asciiTheme="minorHAnsi" w:hAnsiTheme="minorHAnsi"/>
                    <w:bCs/>
                    <w:kern w:val="32"/>
                    <w:szCs w:val="22"/>
                  </w:rPr>
                </w:rPrChange>
              </w:rPr>
            </w:pPr>
          </w:p>
        </w:tc>
      </w:tr>
      <w:tr w:rsidR="003800B1" w:rsidRPr="000E1A5F" w14:paraId="63BA52A3" w14:textId="77777777" w:rsidTr="003800B1">
        <w:tc>
          <w:tcPr>
            <w:tcW w:w="765" w:type="dxa"/>
            <w:vAlign w:val="center"/>
          </w:tcPr>
          <w:p w14:paraId="6D362F54" w14:textId="7787727A" w:rsidR="003800B1" w:rsidRPr="000E1A5F" w:rsidRDefault="003800B1" w:rsidP="003800B1">
            <w:pPr>
              <w:jc w:val="center"/>
              <w:rPr>
                <w:rFonts w:ascii="Calibri" w:hAnsi="Calibri"/>
                <w:color w:val="000000"/>
                <w:szCs w:val="22"/>
                <w:lang w:val="en-GB"/>
                <w:rPrChange w:id="13239" w:author="Dioguardi, Fabio" w:date="2018-10-23T11:24:00Z">
                  <w:rPr>
                    <w:rFonts w:ascii="Calibri" w:hAnsi="Calibri"/>
                    <w:color w:val="000000"/>
                    <w:szCs w:val="22"/>
                  </w:rPr>
                </w:rPrChange>
              </w:rPr>
            </w:pPr>
            <w:r w:rsidRPr="000E1A5F">
              <w:rPr>
                <w:rFonts w:ascii="Calibri" w:hAnsi="Calibri"/>
                <w:color w:val="000000"/>
                <w:szCs w:val="22"/>
                <w:lang w:val="en-GB"/>
                <w:rPrChange w:id="13240" w:author="Dioguardi, Fabio" w:date="2018-10-23T11:24:00Z">
                  <w:rPr>
                    <w:rFonts w:ascii="Calibri" w:hAnsi="Calibri"/>
                    <w:color w:val="000000"/>
                    <w:szCs w:val="22"/>
                  </w:rPr>
                </w:rPrChange>
              </w:rPr>
              <w:t>121</w:t>
            </w:r>
          </w:p>
        </w:tc>
        <w:tc>
          <w:tcPr>
            <w:tcW w:w="1414" w:type="dxa"/>
            <w:vAlign w:val="bottom"/>
          </w:tcPr>
          <w:p w14:paraId="52C28A8C" w14:textId="223F9B72" w:rsidR="003800B1" w:rsidRPr="000E1A5F" w:rsidRDefault="003800B1" w:rsidP="003800B1">
            <w:pPr>
              <w:rPr>
                <w:rFonts w:ascii="Calibri" w:hAnsi="Calibri"/>
                <w:color w:val="000000"/>
                <w:szCs w:val="22"/>
                <w:lang w:val="en-GB"/>
                <w:rPrChange w:id="13241" w:author="Dioguardi, Fabio" w:date="2018-10-23T11:24:00Z">
                  <w:rPr>
                    <w:rFonts w:ascii="Calibri" w:hAnsi="Calibri"/>
                    <w:color w:val="000000"/>
                    <w:szCs w:val="22"/>
                  </w:rPr>
                </w:rPrChange>
              </w:rPr>
            </w:pPr>
            <w:r w:rsidRPr="000E1A5F">
              <w:rPr>
                <w:rFonts w:ascii="Calibri" w:hAnsi="Calibri"/>
                <w:color w:val="000000"/>
                <w:szCs w:val="22"/>
                <w:lang w:val="en-GB"/>
                <w:rPrChange w:id="13242" w:author="Dioguardi, Fabio" w:date="2018-10-23T11:24:00Z">
                  <w:rPr>
                    <w:rFonts w:ascii="Calibri" w:hAnsi="Calibri"/>
                    <w:color w:val="000000"/>
                    <w:szCs w:val="22"/>
                  </w:rPr>
                </w:rPrChange>
              </w:rPr>
              <w:t>Xband3m_on</w:t>
            </w:r>
          </w:p>
        </w:tc>
        <w:tc>
          <w:tcPr>
            <w:tcW w:w="2665" w:type="dxa"/>
            <w:tcBorders>
              <w:right w:val="single" w:sz="18" w:space="0" w:color="auto"/>
            </w:tcBorders>
            <w:vAlign w:val="bottom"/>
          </w:tcPr>
          <w:p w14:paraId="0C49FF65" w14:textId="7CA3776F" w:rsidR="003800B1" w:rsidRPr="000E1A5F" w:rsidRDefault="003800B1" w:rsidP="003800B1">
            <w:pPr>
              <w:rPr>
                <w:rFonts w:ascii="Calibri" w:hAnsi="Calibri"/>
                <w:color w:val="000000"/>
                <w:szCs w:val="22"/>
                <w:lang w:val="en-GB"/>
                <w:rPrChange w:id="13243" w:author="Dioguardi, Fabio" w:date="2018-10-23T11:24:00Z">
                  <w:rPr>
                    <w:rFonts w:ascii="Calibri" w:hAnsi="Calibri"/>
                    <w:color w:val="000000"/>
                    <w:szCs w:val="22"/>
                  </w:rPr>
                </w:rPrChange>
              </w:rPr>
            </w:pPr>
            <w:r w:rsidRPr="000E1A5F">
              <w:rPr>
                <w:rFonts w:ascii="Calibri" w:hAnsi="Calibri"/>
                <w:color w:val="000000"/>
                <w:szCs w:val="22"/>
                <w:lang w:val="en-GB"/>
                <w:rPrChange w:id="13244"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245" w:author="Dioguardi, Fabio" w:date="2018-10-23T11:24:00Z">
                  <w:rPr>
                    <w:rFonts w:ascii="Calibri" w:hAnsi="Calibri"/>
                    <w:color w:val="000000"/>
                    <w:szCs w:val="22"/>
                  </w:rPr>
                </w:rPrChange>
              </w:rPr>
              <w:t>band  3</w:t>
            </w:r>
            <w:proofErr w:type="gramEnd"/>
            <w:r w:rsidRPr="000E1A5F">
              <w:rPr>
                <w:rFonts w:ascii="Calibri" w:hAnsi="Calibri"/>
                <w:color w:val="000000"/>
                <w:szCs w:val="22"/>
                <w:lang w:val="en-GB"/>
                <w:rPrChange w:id="13246"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47"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48"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0DD773B3" w14:textId="77777777" w:rsidR="003800B1" w:rsidRPr="000E1A5F" w:rsidRDefault="003800B1" w:rsidP="003800B1">
            <w:pPr>
              <w:jc w:val="center"/>
              <w:rPr>
                <w:rFonts w:ascii="Calibri" w:hAnsi="Calibri"/>
                <w:color w:val="000000"/>
                <w:szCs w:val="22"/>
                <w:lang w:val="en-GB"/>
                <w:rPrChange w:id="13249" w:author="Dioguardi, Fabio" w:date="2018-10-23T11:24:00Z">
                  <w:rPr>
                    <w:rFonts w:ascii="Calibri" w:hAnsi="Calibri"/>
                    <w:color w:val="000000"/>
                    <w:szCs w:val="22"/>
                  </w:rPr>
                </w:rPrChange>
              </w:rPr>
            </w:pPr>
          </w:p>
        </w:tc>
        <w:tc>
          <w:tcPr>
            <w:tcW w:w="1591" w:type="dxa"/>
          </w:tcPr>
          <w:p w14:paraId="1D7E61BC" w14:textId="77777777" w:rsidR="003800B1" w:rsidRPr="000E1A5F" w:rsidRDefault="003800B1" w:rsidP="003800B1">
            <w:pPr>
              <w:jc w:val="center"/>
              <w:rPr>
                <w:rFonts w:asciiTheme="minorHAnsi" w:hAnsiTheme="minorHAnsi"/>
                <w:bCs/>
                <w:kern w:val="32"/>
                <w:szCs w:val="22"/>
                <w:lang w:val="en-GB"/>
                <w:rPrChange w:id="13250" w:author="Dioguardi, Fabio" w:date="2018-10-23T11:24:00Z">
                  <w:rPr>
                    <w:rFonts w:asciiTheme="minorHAnsi" w:hAnsiTheme="minorHAnsi"/>
                    <w:bCs/>
                    <w:kern w:val="32"/>
                    <w:szCs w:val="22"/>
                  </w:rPr>
                </w:rPrChange>
              </w:rPr>
            </w:pPr>
          </w:p>
        </w:tc>
        <w:tc>
          <w:tcPr>
            <w:tcW w:w="2923" w:type="dxa"/>
          </w:tcPr>
          <w:p w14:paraId="14783C9F" w14:textId="77777777" w:rsidR="003800B1" w:rsidRPr="000E1A5F" w:rsidRDefault="003800B1" w:rsidP="003800B1">
            <w:pPr>
              <w:jc w:val="center"/>
              <w:rPr>
                <w:rFonts w:asciiTheme="minorHAnsi" w:hAnsiTheme="minorHAnsi"/>
                <w:bCs/>
                <w:kern w:val="32"/>
                <w:szCs w:val="22"/>
                <w:lang w:val="en-GB"/>
                <w:rPrChange w:id="13251" w:author="Dioguardi, Fabio" w:date="2018-10-23T11:24:00Z">
                  <w:rPr>
                    <w:rFonts w:asciiTheme="minorHAnsi" w:hAnsiTheme="minorHAnsi"/>
                    <w:bCs/>
                    <w:kern w:val="32"/>
                    <w:szCs w:val="22"/>
                  </w:rPr>
                </w:rPrChange>
              </w:rPr>
            </w:pPr>
          </w:p>
        </w:tc>
      </w:tr>
      <w:tr w:rsidR="003800B1" w:rsidRPr="000E1A5F" w14:paraId="67D37B3D" w14:textId="77777777" w:rsidTr="003800B1">
        <w:tc>
          <w:tcPr>
            <w:tcW w:w="765" w:type="dxa"/>
            <w:vAlign w:val="center"/>
          </w:tcPr>
          <w:p w14:paraId="03E1F5E2" w14:textId="7D3B3841" w:rsidR="003800B1" w:rsidRPr="000E1A5F" w:rsidRDefault="003800B1" w:rsidP="003800B1">
            <w:pPr>
              <w:jc w:val="center"/>
              <w:rPr>
                <w:rFonts w:ascii="Calibri" w:hAnsi="Calibri"/>
                <w:color w:val="000000"/>
                <w:szCs w:val="22"/>
                <w:lang w:val="en-GB"/>
                <w:rPrChange w:id="13252" w:author="Dioguardi, Fabio" w:date="2018-10-23T11:24:00Z">
                  <w:rPr>
                    <w:rFonts w:ascii="Calibri" w:hAnsi="Calibri"/>
                    <w:color w:val="000000"/>
                    <w:szCs w:val="22"/>
                  </w:rPr>
                </w:rPrChange>
              </w:rPr>
            </w:pPr>
            <w:r w:rsidRPr="000E1A5F">
              <w:rPr>
                <w:rFonts w:ascii="Calibri" w:hAnsi="Calibri"/>
                <w:color w:val="000000"/>
                <w:szCs w:val="22"/>
                <w:lang w:val="en-GB"/>
                <w:rPrChange w:id="13253" w:author="Dioguardi, Fabio" w:date="2018-10-23T11:24:00Z">
                  <w:rPr>
                    <w:rFonts w:ascii="Calibri" w:hAnsi="Calibri"/>
                    <w:color w:val="000000"/>
                    <w:szCs w:val="22"/>
                  </w:rPr>
                </w:rPrChange>
              </w:rPr>
              <w:t>122</w:t>
            </w:r>
          </w:p>
        </w:tc>
        <w:tc>
          <w:tcPr>
            <w:tcW w:w="1414" w:type="dxa"/>
            <w:vAlign w:val="bottom"/>
          </w:tcPr>
          <w:p w14:paraId="0EA284A5" w14:textId="63EA1FA1" w:rsidR="003800B1" w:rsidRPr="000E1A5F" w:rsidRDefault="003800B1" w:rsidP="003800B1">
            <w:pPr>
              <w:rPr>
                <w:rFonts w:ascii="Calibri" w:hAnsi="Calibri"/>
                <w:color w:val="000000"/>
                <w:szCs w:val="22"/>
                <w:lang w:val="en-GB"/>
                <w:rPrChange w:id="13254" w:author="Dioguardi, Fabio" w:date="2018-10-23T11:24:00Z">
                  <w:rPr>
                    <w:rFonts w:ascii="Calibri" w:hAnsi="Calibri"/>
                    <w:color w:val="000000"/>
                    <w:szCs w:val="22"/>
                  </w:rPr>
                </w:rPrChange>
              </w:rPr>
            </w:pPr>
            <w:r w:rsidRPr="000E1A5F">
              <w:rPr>
                <w:rFonts w:ascii="Calibri" w:hAnsi="Calibri"/>
                <w:color w:val="000000"/>
                <w:szCs w:val="22"/>
                <w:lang w:val="en-GB"/>
                <w:rPrChange w:id="13255" w:author="Dioguardi, Fabio" w:date="2018-10-23T11:24:00Z">
                  <w:rPr>
                    <w:rFonts w:ascii="Calibri" w:hAnsi="Calibri"/>
                    <w:color w:val="000000"/>
                    <w:szCs w:val="22"/>
                  </w:rPr>
                </w:rPrChange>
              </w:rPr>
              <w:t>Xband4m_on</w:t>
            </w:r>
          </w:p>
        </w:tc>
        <w:tc>
          <w:tcPr>
            <w:tcW w:w="2665" w:type="dxa"/>
            <w:tcBorders>
              <w:right w:val="single" w:sz="18" w:space="0" w:color="auto"/>
            </w:tcBorders>
            <w:vAlign w:val="bottom"/>
          </w:tcPr>
          <w:p w14:paraId="0BC7617F" w14:textId="3FB4629A" w:rsidR="003800B1" w:rsidRPr="000E1A5F" w:rsidRDefault="003800B1" w:rsidP="003800B1">
            <w:pPr>
              <w:rPr>
                <w:rFonts w:ascii="Calibri" w:hAnsi="Calibri"/>
                <w:color w:val="000000"/>
                <w:szCs w:val="22"/>
                <w:lang w:val="en-GB"/>
                <w:rPrChange w:id="13256" w:author="Dioguardi, Fabio" w:date="2018-10-23T11:24:00Z">
                  <w:rPr>
                    <w:rFonts w:ascii="Calibri" w:hAnsi="Calibri"/>
                    <w:color w:val="000000"/>
                    <w:szCs w:val="22"/>
                  </w:rPr>
                </w:rPrChange>
              </w:rPr>
            </w:pPr>
            <w:r w:rsidRPr="000E1A5F">
              <w:rPr>
                <w:rFonts w:ascii="Calibri" w:hAnsi="Calibri"/>
                <w:color w:val="000000"/>
                <w:szCs w:val="22"/>
                <w:lang w:val="en-GB"/>
                <w:rPrChange w:id="13257"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258" w:author="Dioguardi, Fabio" w:date="2018-10-23T11:24:00Z">
                  <w:rPr>
                    <w:rFonts w:ascii="Calibri" w:hAnsi="Calibri"/>
                    <w:color w:val="000000"/>
                    <w:szCs w:val="22"/>
                  </w:rPr>
                </w:rPrChange>
              </w:rPr>
              <w:t>band  4</w:t>
            </w:r>
            <w:proofErr w:type="gramEnd"/>
            <w:r w:rsidRPr="000E1A5F">
              <w:rPr>
                <w:rFonts w:ascii="Calibri" w:hAnsi="Calibri"/>
                <w:color w:val="000000"/>
                <w:szCs w:val="22"/>
                <w:lang w:val="en-GB"/>
                <w:rPrChange w:id="13259"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60"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61"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7AF3F769" w14:textId="77777777" w:rsidR="003800B1" w:rsidRPr="000E1A5F" w:rsidRDefault="003800B1" w:rsidP="003800B1">
            <w:pPr>
              <w:jc w:val="center"/>
              <w:rPr>
                <w:rFonts w:ascii="Calibri" w:hAnsi="Calibri"/>
                <w:color w:val="000000"/>
                <w:szCs w:val="22"/>
                <w:lang w:val="en-GB"/>
                <w:rPrChange w:id="13262" w:author="Dioguardi, Fabio" w:date="2018-10-23T11:24:00Z">
                  <w:rPr>
                    <w:rFonts w:ascii="Calibri" w:hAnsi="Calibri"/>
                    <w:color w:val="000000"/>
                    <w:szCs w:val="22"/>
                  </w:rPr>
                </w:rPrChange>
              </w:rPr>
            </w:pPr>
          </w:p>
        </w:tc>
        <w:tc>
          <w:tcPr>
            <w:tcW w:w="1591" w:type="dxa"/>
          </w:tcPr>
          <w:p w14:paraId="7C6772C6" w14:textId="77777777" w:rsidR="003800B1" w:rsidRPr="000E1A5F" w:rsidRDefault="003800B1" w:rsidP="003800B1">
            <w:pPr>
              <w:jc w:val="center"/>
              <w:rPr>
                <w:rFonts w:asciiTheme="minorHAnsi" w:hAnsiTheme="minorHAnsi"/>
                <w:bCs/>
                <w:kern w:val="32"/>
                <w:szCs w:val="22"/>
                <w:lang w:val="en-GB"/>
                <w:rPrChange w:id="13263" w:author="Dioguardi, Fabio" w:date="2018-10-23T11:24:00Z">
                  <w:rPr>
                    <w:rFonts w:asciiTheme="minorHAnsi" w:hAnsiTheme="minorHAnsi"/>
                    <w:bCs/>
                    <w:kern w:val="32"/>
                    <w:szCs w:val="22"/>
                  </w:rPr>
                </w:rPrChange>
              </w:rPr>
            </w:pPr>
          </w:p>
        </w:tc>
        <w:tc>
          <w:tcPr>
            <w:tcW w:w="2923" w:type="dxa"/>
          </w:tcPr>
          <w:p w14:paraId="27AB0B0B" w14:textId="77777777" w:rsidR="003800B1" w:rsidRPr="000E1A5F" w:rsidRDefault="003800B1" w:rsidP="003800B1">
            <w:pPr>
              <w:jc w:val="center"/>
              <w:rPr>
                <w:rFonts w:asciiTheme="minorHAnsi" w:hAnsiTheme="minorHAnsi"/>
                <w:bCs/>
                <w:kern w:val="32"/>
                <w:szCs w:val="22"/>
                <w:lang w:val="en-GB"/>
                <w:rPrChange w:id="13264" w:author="Dioguardi, Fabio" w:date="2018-10-23T11:24:00Z">
                  <w:rPr>
                    <w:rFonts w:asciiTheme="minorHAnsi" w:hAnsiTheme="minorHAnsi"/>
                    <w:bCs/>
                    <w:kern w:val="32"/>
                    <w:szCs w:val="22"/>
                  </w:rPr>
                </w:rPrChange>
              </w:rPr>
            </w:pPr>
          </w:p>
        </w:tc>
      </w:tr>
      <w:tr w:rsidR="003800B1" w:rsidRPr="000E1A5F" w14:paraId="438FDFAA" w14:textId="77777777" w:rsidTr="003800B1">
        <w:tc>
          <w:tcPr>
            <w:tcW w:w="765" w:type="dxa"/>
            <w:vAlign w:val="center"/>
          </w:tcPr>
          <w:p w14:paraId="07EFE85A" w14:textId="27CC53CF" w:rsidR="003800B1" w:rsidRPr="000E1A5F" w:rsidRDefault="003800B1" w:rsidP="003800B1">
            <w:pPr>
              <w:jc w:val="center"/>
              <w:rPr>
                <w:rFonts w:ascii="Calibri" w:hAnsi="Calibri"/>
                <w:color w:val="000000"/>
                <w:szCs w:val="22"/>
                <w:lang w:val="en-GB"/>
                <w:rPrChange w:id="13265" w:author="Dioguardi, Fabio" w:date="2018-10-23T11:24:00Z">
                  <w:rPr>
                    <w:rFonts w:ascii="Calibri" w:hAnsi="Calibri"/>
                    <w:color w:val="000000"/>
                    <w:szCs w:val="22"/>
                  </w:rPr>
                </w:rPrChange>
              </w:rPr>
            </w:pPr>
            <w:r w:rsidRPr="000E1A5F">
              <w:rPr>
                <w:rFonts w:ascii="Calibri" w:hAnsi="Calibri"/>
                <w:color w:val="000000"/>
                <w:szCs w:val="22"/>
                <w:lang w:val="en-GB"/>
                <w:rPrChange w:id="13266" w:author="Dioguardi, Fabio" w:date="2018-10-23T11:24:00Z">
                  <w:rPr>
                    <w:rFonts w:ascii="Calibri" w:hAnsi="Calibri"/>
                    <w:color w:val="000000"/>
                    <w:szCs w:val="22"/>
                  </w:rPr>
                </w:rPrChange>
              </w:rPr>
              <w:t>123</w:t>
            </w:r>
          </w:p>
        </w:tc>
        <w:tc>
          <w:tcPr>
            <w:tcW w:w="1414" w:type="dxa"/>
            <w:vAlign w:val="bottom"/>
          </w:tcPr>
          <w:p w14:paraId="19B17F71" w14:textId="64B7EA63" w:rsidR="003800B1" w:rsidRPr="000E1A5F" w:rsidRDefault="003800B1" w:rsidP="003800B1">
            <w:pPr>
              <w:rPr>
                <w:rFonts w:ascii="Calibri" w:hAnsi="Calibri"/>
                <w:color w:val="000000"/>
                <w:szCs w:val="22"/>
                <w:lang w:val="en-GB"/>
                <w:rPrChange w:id="13267" w:author="Dioguardi, Fabio" w:date="2018-10-23T11:24:00Z">
                  <w:rPr>
                    <w:rFonts w:ascii="Calibri" w:hAnsi="Calibri"/>
                    <w:color w:val="000000"/>
                    <w:szCs w:val="22"/>
                  </w:rPr>
                </w:rPrChange>
              </w:rPr>
            </w:pPr>
            <w:r w:rsidRPr="000E1A5F">
              <w:rPr>
                <w:rFonts w:ascii="Calibri" w:hAnsi="Calibri"/>
                <w:color w:val="000000"/>
                <w:szCs w:val="22"/>
                <w:lang w:val="en-GB"/>
                <w:rPrChange w:id="13268" w:author="Dioguardi, Fabio" w:date="2018-10-23T11:24:00Z">
                  <w:rPr>
                    <w:rFonts w:ascii="Calibri" w:hAnsi="Calibri"/>
                    <w:color w:val="000000"/>
                    <w:szCs w:val="22"/>
                  </w:rPr>
                </w:rPrChange>
              </w:rPr>
              <w:t>Xband5m_on</w:t>
            </w:r>
          </w:p>
        </w:tc>
        <w:tc>
          <w:tcPr>
            <w:tcW w:w="2665" w:type="dxa"/>
            <w:tcBorders>
              <w:right w:val="single" w:sz="18" w:space="0" w:color="auto"/>
            </w:tcBorders>
            <w:vAlign w:val="bottom"/>
          </w:tcPr>
          <w:p w14:paraId="4972D51D" w14:textId="063781CB" w:rsidR="003800B1" w:rsidRPr="000E1A5F" w:rsidRDefault="003800B1" w:rsidP="003800B1">
            <w:pPr>
              <w:rPr>
                <w:rFonts w:ascii="Calibri" w:hAnsi="Calibri"/>
                <w:color w:val="000000"/>
                <w:szCs w:val="22"/>
                <w:lang w:val="en-GB"/>
                <w:rPrChange w:id="13269" w:author="Dioguardi, Fabio" w:date="2018-10-23T11:24:00Z">
                  <w:rPr>
                    <w:rFonts w:ascii="Calibri" w:hAnsi="Calibri"/>
                    <w:color w:val="000000"/>
                    <w:szCs w:val="22"/>
                  </w:rPr>
                </w:rPrChange>
              </w:rPr>
            </w:pPr>
            <w:r w:rsidRPr="000E1A5F">
              <w:rPr>
                <w:rFonts w:ascii="Calibri" w:hAnsi="Calibri"/>
                <w:color w:val="000000"/>
                <w:szCs w:val="22"/>
                <w:lang w:val="en-GB"/>
                <w:rPrChange w:id="13270"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271" w:author="Dioguardi, Fabio" w:date="2018-10-23T11:24:00Z">
                  <w:rPr>
                    <w:rFonts w:ascii="Calibri" w:hAnsi="Calibri"/>
                    <w:color w:val="000000"/>
                    <w:szCs w:val="22"/>
                  </w:rPr>
                </w:rPrChange>
              </w:rPr>
              <w:t>band  5</w:t>
            </w:r>
            <w:proofErr w:type="gramEnd"/>
            <w:r w:rsidRPr="000E1A5F">
              <w:rPr>
                <w:rFonts w:ascii="Calibri" w:hAnsi="Calibri"/>
                <w:color w:val="000000"/>
                <w:szCs w:val="22"/>
                <w:lang w:val="en-GB"/>
                <w:rPrChange w:id="13272"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73"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74"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556682D0" w14:textId="77777777" w:rsidR="003800B1" w:rsidRPr="000E1A5F" w:rsidRDefault="003800B1" w:rsidP="003800B1">
            <w:pPr>
              <w:jc w:val="center"/>
              <w:rPr>
                <w:rFonts w:ascii="Calibri" w:hAnsi="Calibri"/>
                <w:color w:val="000000"/>
                <w:szCs w:val="22"/>
                <w:lang w:val="en-GB"/>
                <w:rPrChange w:id="13275" w:author="Dioguardi, Fabio" w:date="2018-10-23T11:24:00Z">
                  <w:rPr>
                    <w:rFonts w:ascii="Calibri" w:hAnsi="Calibri"/>
                    <w:color w:val="000000"/>
                    <w:szCs w:val="22"/>
                  </w:rPr>
                </w:rPrChange>
              </w:rPr>
            </w:pPr>
          </w:p>
        </w:tc>
        <w:tc>
          <w:tcPr>
            <w:tcW w:w="1591" w:type="dxa"/>
          </w:tcPr>
          <w:p w14:paraId="58B55820" w14:textId="77777777" w:rsidR="003800B1" w:rsidRPr="000E1A5F" w:rsidRDefault="003800B1" w:rsidP="003800B1">
            <w:pPr>
              <w:jc w:val="center"/>
              <w:rPr>
                <w:rFonts w:asciiTheme="minorHAnsi" w:hAnsiTheme="minorHAnsi"/>
                <w:bCs/>
                <w:kern w:val="32"/>
                <w:szCs w:val="22"/>
                <w:lang w:val="en-GB"/>
                <w:rPrChange w:id="13276" w:author="Dioguardi, Fabio" w:date="2018-10-23T11:24:00Z">
                  <w:rPr>
                    <w:rFonts w:asciiTheme="minorHAnsi" w:hAnsiTheme="minorHAnsi"/>
                    <w:bCs/>
                    <w:kern w:val="32"/>
                    <w:szCs w:val="22"/>
                  </w:rPr>
                </w:rPrChange>
              </w:rPr>
            </w:pPr>
          </w:p>
        </w:tc>
        <w:tc>
          <w:tcPr>
            <w:tcW w:w="2923" w:type="dxa"/>
          </w:tcPr>
          <w:p w14:paraId="4002B96A" w14:textId="77777777" w:rsidR="003800B1" w:rsidRPr="000E1A5F" w:rsidRDefault="003800B1" w:rsidP="003800B1">
            <w:pPr>
              <w:jc w:val="center"/>
              <w:rPr>
                <w:rFonts w:asciiTheme="minorHAnsi" w:hAnsiTheme="minorHAnsi"/>
                <w:bCs/>
                <w:kern w:val="32"/>
                <w:szCs w:val="22"/>
                <w:lang w:val="en-GB"/>
                <w:rPrChange w:id="13277" w:author="Dioguardi, Fabio" w:date="2018-10-23T11:24:00Z">
                  <w:rPr>
                    <w:rFonts w:asciiTheme="minorHAnsi" w:hAnsiTheme="minorHAnsi"/>
                    <w:bCs/>
                    <w:kern w:val="32"/>
                    <w:szCs w:val="22"/>
                  </w:rPr>
                </w:rPrChange>
              </w:rPr>
            </w:pPr>
          </w:p>
        </w:tc>
      </w:tr>
      <w:tr w:rsidR="003800B1" w:rsidRPr="000E1A5F" w14:paraId="3EA8D87C" w14:textId="77777777" w:rsidTr="003800B1">
        <w:tc>
          <w:tcPr>
            <w:tcW w:w="765" w:type="dxa"/>
            <w:vAlign w:val="center"/>
          </w:tcPr>
          <w:p w14:paraId="32D8ED2B" w14:textId="7EA7CF06" w:rsidR="003800B1" w:rsidRPr="000E1A5F" w:rsidRDefault="003800B1" w:rsidP="003800B1">
            <w:pPr>
              <w:jc w:val="center"/>
              <w:rPr>
                <w:rFonts w:ascii="Calibri" w:hAnsi="Calibri"/>
                <w:color w:val="000000"/>
                <w:szCs w:val="22"/>
                <w:lang w:val="en-GB"/>
                <w:rPrChange w:id="13278" w:author="Dioguardi, Fabio" w:date="2018-10-23T11:24:00Z">
                  <w:rPr>
                    <w:rFonts w:ascii="Calibri" w:hAnsi="Calibri"/>
                    <w:color w:val="000000"/>
                    <w:szCs w:val="22"/>
                  </w:rPr>
                </w:rPrChange>
              </w:rPr>
            </w:pPr>
            <w:r w:rsidRPr="000E1A5F">
              <w:rPr>
                <w:rFonts w:ascii="Calibri" w:hAnsi="Calibri"/>
                <w:color w:val="000000"/>
                <w:szCs w:val="22"/>
                <w:lang w:val="en-GB"/>
                <w:rPrChange w:id="13279" w:author="Dioguardi, Fabio" w:date="2018-10-23T11:24:00Z">
                  <w:rPr>
                    <w:rFonts w:ascii="Calibri" w:hAnsi="Calibri"/>
                    <w:color w:val="000000"/>
                    <w:szCs w:val="22"/>
                  </w:rPr>
                </w:rPrChange>
              </w:rPr>
              <w:t>124</w:t>
            </w:r>
          </w:p>
        </w:tc>
        <w:tc>
          <w:tcPr>
            <w:tcW w:w="1414" w:type="dxa"/>
            <w:vAlign w:val="bottom"/>
          </w:tcPr>
          <w:p w14:paraId="470F5DB7" w14:textId="06BE0B13" w:rsidR="003800B1" w:rsidRPr="000E1A5F" w:rsidRDefault="003800B1" w:rsidP="003800B1">
            <w:pPr>
              <w:rPr>
                <w:rFonts w:ascii="Calibri" w:hAnsi="Calibri"/>
                <w:color w:val="000000"/>
                <w:szCs w:val="22"/>
                <w:lang w:val="en-GB"/>
                <w:rPrChange w:id="13280" w:author="Dioguardi, Fabio" w:date="2018-10-23T11:24:00Z">
                  <w:rPr>
                    <w:rFonts w:ascii="Calibri" w:hAnsi="Calibri"/>
                    <w:color w:val="000000"/>
                    <w:szCs w:val="22"/>
                  </w:rPr>
                </w:rPrChange>
              </w:rPr>
            </w:pPr>
            <w:r w:rsidRPr="000E1A5F">
              <w:rPr>
                <w:rFonts w:ascii="Calibri" w:hAnsi="Calibri"/>
                <w:color w:val="000000"/>
                <w:szCs w:val="22"/>
                <w:lang w:val="en-GB"/>
                <w:rPrChange w:id="13281" w:author="Dioguardi, Fabio" w:date="2018-10-23T11:24:00Z">
                  <w:rPr>
                    <w:rFonts w:ascii="Calibri" w:hAnsi="Calibri"/>
                    <w:color w:val="000000"/>
                    <w:szCs w:val="22"/>
                  </w:rPr>
                </w:rPrChange>
              </w:rPr>
              <w:t>Xband6m_on</w:t>
            </w:r>
          </w:p>
        </w:tc>
        <w:tc>
          <w:tcPr>
            <w:tcW w:w="2665" w:type="dxa"/>
            <w:tcBorders>
              <w:right w:val="single" w:sz="18" w:space="0" w:color="auto"/>
            </w:tcBorders>
            <w:vAlign w:val="bottom"/>
          </w:tcPr>
          <w:p w14:paraId="338B202E" w14:textId="1A7B060A" w:rsidR="003800B1" w:rsidRPr="000E1A5F" w:rsidRDefault="003800B1" w:rsidP="003800B1">
            <w:pPr>
              <w:rPr>
                <w:rFonts w:ascii="Calibri" w:hAnsi="Calibri"/>
                <w:color w:val="000000"/>
                <w:szCs w:val="22"/>
                <w:lang w:val="en-GB"/>
                <w:rPrChange w:id="13282" w:author="Dioguardi, Fabio" w:date="2018-10-23T11:24:00Z">
                  <w:rPr>
                    <w:rFonts w:ascii="Calibri" w:hAnsi="Calibri"/>
                    <w:color w:val="000000"/>
                    <w:szCs w:val="22"/>
                  </w:rPr>
                </w:rPrChange>
              </w:rPr>
            </w:pPr>
            <w:r w:rsidRPr="000E1A5F">
              <w:rPr>
                <w:rFonts w:ascii="Calibri" w:hAnsi="Calibri"/>
                <w:color w:val="000000"/>
                <w:szCs w:val="22"/>
                <w:lang w:val="en-GB"/>
                <w:rPrChange w:id="13283" w:author="Dioguardi, Fabio" w:date="2018-10-23T11:24:00Z">
                  <w:rPr>
                    <w:rFonts w:ascii="Calibri" w:hAnsi="Calibri"/>
                    <w:color w:val="000000"/>
                    <w:szCs w:val="22"/>
                  </w:rPr>
                </w:rPrChange>
              </w:rPr>
              <w:t>X-</w:t>
            </w:r>
            <w:proofErr w:type="gramStart"/>
            <w:r w:rsidRPr="000E1A5F">
              <w:rPr>
                <w:rFonts w:ascii="Calibri" w:hAnsi="Calibri"/>
                <w:color w:val="000000"/>
                <w:szCs w:val="22"/>
                <w:lang w:val="en-GB"/>
                <w:rPrChange w:id="13284" w:author="Dioguardi, Fabio" w:date="2018-10-23T11:24:00Z">
                  <w:rPr>
                    <w:rFonts w:ascii="Calibri" w:hAnsi="Calibri"/>
                    <w:color w:val="000000"/>
                    <w:szCs w:val="22"/>
                  </w:rPr>
                </w:rPrChange>
              </w:rPr>
              <w:t>band  6</w:t>
            </w:r>
            <w:proofErr w:type="gramEnd"/>
            <w:r w:rsidRPr="000E1A5F">
              <w:rPr>
                <w:rFonts w:ascii="Calibri" w:hAnsi="Calibri"/>
                <w:color w:val="000000"/>
                <w:szCs w:val="22"/>
                <w:lang w:val="en-GB"/>
                <w:rPrChange w:id="13285" w:author="Dioguardi, Fabio" w:date="2018-10-23T11:24:00Z">
                  <w:rPr>
                    <w:rFonts w:ascii="Calibri" w:hAnsi="Calibri"/>
                    <w:color w:val="000000"/>
                    <w:szCs w:val="22"/>
                  </w:rPr>
                </w:rPrChange>
              </w:rPr>
              <w:t xml:space="preserve"> man. </w:t>
            </w:r>
            <w:proofErr w:type="gramStart"/>
            <w:r w:rsidRPr="000E1A5F">
              <w:rPr>
                <w:rFonts w:ascii="Calibri" w:hAnsi="Calibri"/>
                <w:color w:val="000000"/>
                <w:szCs w:val="22"/>
                <w:lang w:val="en-GB"/>
                <w:rPrChange w:id="13286" w:author="Dioguardi, Fabio" w:date="2018-10-23T11:24:00Z">
                  <w:rPr>
                    <w:rFonts w:ascii="Calibri" w:hAnsi="Calibri"/>
                    <w:color w:val="000000"/>
                    <w:szCs w:val="22"/>
                  </w:rPr>
                </w:rPrChange>
              </w:rPr>
              <w:t>data</w:t>
            </w:r>
            <w:proofErr w:type="gramEnd"/>
            <w:r w:rsidRPr="000E1A5F">
              <w:rPr>
                <w:rFonts w:ascii="Calibri" w:hAnsi="Calibri"/>
                <w:color w:val="000000"/>
                <w:szCs w:val="22"/>
                <w:lang w:val="en-GB"/>
                <w:rPrChange w:id="13287" w:author="Dioguardi, Fabio" w:date="2018-10-23T11:24:00Z">
                  <w:rPr>
                    <w:rFonts w:ascii="Calibri" w:hAnsi="Calibri"/>
                    <w:color w:val="000000"/>
                    <w:szCs w:val="22"/>
                  </w:rPr>
                </w:rPrChange>
              </w:rPr>
              <w:t xml:space="preserve"> on?</w:t>
            </w:r>
          </w:p>
        </w:tc>
        <w:tc>
          <w:tcPr>
            <w:tcW w:w="707" w:type="dxa"/>
            <w:tcBorders>
              <w:left w:val="single" w:sz="18" w:space="0" w:color="auto"/>
            </w:tcBorders>
            <w:vAlign w:val="center"/>
          </w:tcPr>
          <w:p w14:paraId="7B5E515C" w14:textId="77777777" w:rsidR="003800B1" w:rsidRPr="000E1A5F" w:rsidRDefault="003800B1" w:rsidP="003800B1">
            <w:pPr>
              <w:jc w:val="center"/>
              <w:rPr>
                <w:rFonts w:ascii="Calibri" w:hAnsi="Calibri"/>
                <w:color w:val="000000"/>
                <w:szCs w:val="22"/>
                <w:lang w:val="en-GB"/>
                <w:rPrChange w:id="13288" w:author="Dioguardi, Fabio" w:date="2018-10-23T11:24:00Z">
                  <w:rPr>
                    <w:rFonts w:ascii="Calibri" w:hAnsi="Calibri"/>
                    <w:color w:val="000000"/>
                    <w:szCs w:val="22"/>
                  </w:rPr>
                </w:rPrChange>
              </w:rPr>
            </w:pPr>
          </w:p>
        </w:tc>
        <w:tc>
          <w:tcPr>
            <w:tcW w:w="1591" w:type="dxa"/>
          </w:tcPr>
          <w:p w14:paraId="6C642FA7" w14:textId="77777777" w:rsidR="003800B1" w:rsidRPr="000E1A5F" w:rsidRDefault="003800B1" w:rsidP="003800B1">
            <w:pPr>
              <w:jc w:val="center"/>
              <w:rPr>
                <w:rFonts w:asciiTheme="minorHAnsi" w:hAnsiTheme="minorHAnsi"/>
                <w:bCs/>
                <w:kern w:val="32"/>
                <w:szCs w:val="22"/>
                <w:lang w:val="en-GB"/>
                <w:rPrChange w:id="13289" w:author="Dioguardi, Fabio" w:date="2018-10-23T11:24:00Z">
                  <w:rPr>
                    <w:rFonts w:asciiTheme="minorHAnsi" w:hAnsiTheme="minorHAnsi"/>
                    <w:bCs/>
                    <w:kern w:val="32"/>
                    <w:szCs w:val="22"/>
                  </w:rPr>
                </w:rPrChange>
              </w:rPr>
            </w:pPr>
          </w:p>
        </w:tc>
        <w:tc>
          <w:tcPr>
            <w:tcW w:w="2923" w:type="dxa"/>
          </w:tcPr>
          <w:p w14:paraId="5A8515F9" w14:textId="77777777" w:rsidR="003800B1" w:rsidRPr="000E1A5F" w:rsidRDefault="003800B1" w:rsidP="003800B1">
            <w:pPr>
              <w:jc w:val="center"/>
              <w:rPr>
                <w:rFonts w:asciiTheme="minorHAnsi" w:hAnsiTheme="minorHAnsi"/>
                <w:bCs/>
                <w:kern w:val="32"/>
                <w:szCs w:val="22"/>
                <w:lang w:val="en-GB"/>
                <w:rPrChange w:id="13290" w:author="Dioguardi, Fabio" w:date="2018-10-23T11:24:00Z">
                  <w:rPr>
                    <w:rFonts w:asciiTheme="minorHAnsi" w:hAnsiTheme="minorHAnsi"/>
                    <w:bCs/>
                    <w:kern w:val="32"/>
                    <w:szCs w:val="22"/>
                  </w:rPr>
                </w:rPrChange>
              </w:rPr>
            </w:pPr>
          </w:p>
        </w:tc>
      </w:tr>
      <w:tr w:rsidR="003800B1" w:rsidRPr="000E1A5F" w14:paraId="71FFFC8C" w14:textId="77777777" w:rsidTr="003800B1">
        <w:tc>
          <w:tcPr>
            <w:tcW w:w="765" w:type="dxa"/>
            <w:vAlign w:val="center"/>
          </w:tcPr>
          <w:p w14:paraId="41F288FE" w14:textId="7BECDE86" w:rsidR="003800B1" w:rsidRPr="000E1A5F" w:rsidRDefault="003800B1" w:rsidP="003800B1">
            <w:pPr>
              <w:jc w:val="center"/>
              <w:rPr>
                <w:rFonts w:ascii="Calibri" w:hAnsi="Calibri"/>
                <w:color w:val="000000"/>
                <w:szCs w:val="22"/>
                <w:lang w:val="en-GB"/>
                <w:rPrChange w:id="13291" w:author="Dioguardi, Fabio" w:date="2018-10-23T11:24:00Z">
                  <w:rPr>
                    <w:rFonts w:ascii="Calibri" w:hAnsi="Calibri"/>
                    <w:color w:val="000000"/>
                    <w:szCs w:val="22"/>
                  </w:rPr>
                </w:rPrChange>
              </w:rPr>
            </w:pPr>
            <w:r w:rsidRPr="000E1A5F">
              <w:rPr>
                <w:rFonts w:ascii="Calibri" w:hAnsi="Calibri"/>
                <w:color w:val="000000"/>
                <w:szCs w:val="22"/>
                <w:lang w:val="en-GB"/>
                <w:rPrChange w:id="13292" w:author="Dioguardi, Fabio" w:date="2018-10-23T11:24:00Z">
                  <w:rPr>
                    <w:rFonts w:ascii="Calibri" w:hAnsi="Calibri"/>
                    <w:color w:val="000000"/>
                    <w:szCs w:val="22"/>
                  </w:rPr>
                </w:rPrChange>
              </w:rPr>
              <w:t>125</w:t>
            </w:r>
          </w:p>
        </w:tc>
        <w:tc>
          <w:tcPr>
            <w:tcW w:w="1414" w:type="dxa"/>
            <w:vAlign w:val="bottom"/>
          </w:tcPr>
          <w:p w14:paraId="107E6260" w14:textId="4921B2DD" w:rsidR="003800B1" w:rsidRPr="000E1A5F" w:rsidRDefault="003800B1" w:rsidP="003800B1">
            <w:pPr>
              <w:rPr>
                <w:rFonts w:ascii="Calibri" w:hAnsi="Calibri"/>
                <w:color w:val="000000"/>
                <w:szCs w:val="22"/>
                <w:lang w:val="en-GB"/>
                <w:rPrChange w:id="13293" w:author="Dioguardi, Fabio" w:date="2018-10-23T11:24:00Z">
                  <w:rPr>
                    <w:rFonts w:ascii="Calibri" w:hAnsi="Calibri"/>
                    <w:color w:val="000000"/>
                    <w:szCs w:val="22"/>
                  </w:rPr>
                </w:rPrChange>
              </w:rPr>
            </w:pPr>
            <w:r w:rsidRPr="000E1A5F">
              <w:rPr>
                <w:rFonts w:ascii="Calibri" w:hAnsi="Calibri"/>
                <w:color w:val="000000"/>
                <w:szCs w:val="22"/>
                <w:lang w:val="en-GB"/>
                <w:rPrChange w:id="13294" w:author="Dioguardi, Fabio" w:date="2018-10-23T11:24:00Z">
                  <w:rPr>
                    <w:rFonts w:ascii="Calibri" w:hAnsi="Calibri"/>
                    <w:color w:val="000000"/>
                    <w:szCs w:val="22"/>
                  </w:rPr>
                </w:rPrChange>
              </w:rPr>
              <w:t>Cam4m_on</w:t>
            </w:r>
          </w:p>
        </w:tc>
        <w:tc>
          <w:tcPr>
            <w:tcW w:w="2665" w:type="dxa"/>
            <w:tcBorders>
              <w:right w:val="single" w:sz="18" w:space="0" w:color="auto"/>
            </w:tcBorders>
            <w:vAlign w:val="bottom"/>
          </w:tcPr>
          <w:p w14:paraId="5B90B824" w14:textId="2CD7AF9D" w:rsidR="003800B1" w:rsidRPr="000E1A5F" w:rsidRDefault="003800B1" w:rsidP="003800B1">
            <w:pPr>
              <w:rPr>
                <w:rFonts w:ascii="Calibri" w:hAnsi="Calibri"/>
                <w:color w:val="000000"/>
                <w:szCs w:val="22"/>
                <w:lang w:val="en-GB"/>
                <w:rPrChange w:id="1329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3296" w:author="Dioguardi, Fabio" w:date="2018-10-23T11:24:00Z">
                  <w:rPr>
                    <w:rFonts w:ascii="Calibri" w:hAnsi="Calibri"/>
                    <w:color w:val="000000"/>
                    <w:szCs w:val="22"/>
                  </w:rPr>
                </w:rPrChange>
              </w:rPr>
              <w:t>n.a</w:t>
            </w:r>
            <w:proofErr w:type="spellEnd"/>
            <w:r w:rsidRPr="000E1A5F">
              <w:rPr>
                <w:rFonts w:ascii="Calibri" w:hAnsi="Calibri"/>
                <w:color w:val="000000"/>
                <w:szCs w:val="22"/>
                <w:lang w:val="en-GB"/>
                <w:rPrChange w:id="13297"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59F530EA" w14:textId="77777777" w:rsidR="003800B1" w:rsidRPr="000E1A5F" w:rsidRDefault="003800B1" w:rsidP="003800B1">
            <w:pPr>
              <w:jc w:val="center"/>
              <w:rPr>
                <w:rFonts w:ascii="Calibri" w:hAnsi="Calibri"/>
                <w:color w:val="000000"/>
                <w:szCs w:val="22"/>
                <w:lang w:val="en-GB"/>
                <w:rPrChange w:id="13298" w:author="Dioguardi, Fabio" w:date="2018-10-23T11:24:00Z">
                  <w:rPr>
                    <w:rFonts w:ascii="Calibri" w:hAnsi="Calibri"/>
                    <w:color w:val="000000"/>
                    <w:szCs w:val="22"/>
                  </w:rPr>
                </w:rPrChange>
              </w:rPr>
            </w:pPr>
          </w:p>
        </w:tc>
        <w:tc>
          <w:tcPr>
            <w:tcW w:w="1591" w:type="dxa"/>
          </w:tcPr>
          <w:p w14:paraId="2E627A2B" w14:textId="77777777" w:rsidR="003800B1" w:rsidRPr="000E1A5F" w:rsidRDefault="003800B1" w:rsidP="003800B1">
            <w:pPr>
              <w:jc w:val="center"/>
              <w:rPr>
                <w:rFonts w:asciiTheme="minorHAnsi" w:hAnsiTheme="minorHAnsi"/>
                <w:bCs/>
                <w:kern w:val="32"/>
                <w:szCs w:val="22"/>
                <w:lang w:val="en-GB"/>
                <w:rPrChange w:id="13299" w:author="Dioguardi, Fabio" w:date="2018-10-23T11:24:00Z">
                  <w:rPr>
                    <w:rFonts w:asciiTheme="minorHAnsi" w:hAnsiTheme="minorHAnsi"/>
                    <w:bCs/>
                    <w:kern w:val="32"/>
                    <w:szCs w:val="22"/>
                  </w:rPr>
                </w:rPrChange>
              </w:rPr>
            </w:pPr>
          </w:p>
        </w:tc>
        <w:tc>
          <w:tcPr>
            <w:tcW w:w="2923" w:type="dxa"/>
          </w:tcPr>
          <w:p w14:paraId="12F59273" w14:textId="77777777" w:rsidR="003800B1" w:rsidRPr="000E1A5F" w:rsidRDefault="003800B1" w:rsidP="003800B1">
            <w:pPr>
              <w:jc w:val="center"/>
              <w:rPr>
                <w:rFonts w:asciiTheme="minorHAnsi" w:hAnsiTheme="minorHAnsi"/>
                <w:bCs/>
                <w:kern w:val="32"/>
                <w:szCs w:val="22"/>
                <w:lang w:val="en-GB"/>
                <w:rPrChange w:id="13300" w:author="Dioguardi, Fabio" w:date="2018-10-23T11:24:00Z">
                  <w:rPr>
                    <w:rFonts w:asciiTheme="minorHAnsi" w:hAnsiTheme="minorHAnsi"/>
                    <w:bCs/>
                    <w:kern w:val="32"/>
                    <w:szCs w:val="22"/>
                  </w:rPr>
                </w:rPrChange>
              </w:rPr>
            </w:pPr>
          </w:p>
        </w:tc>
      </w:tr>
      <w:tr w:rsidR="003800B1" w:rsidRPr="000E1A5F" w14:paraId="5DF6BC91" w14:textId="77777777" w:rsidTr="003800B1">
        <w:tc>
          <w:tcPr>
            <w:tcW w:w="765" w:type="dxa"/>
            <w:vAlign w:val="center"/>
          </w:tcPr>
          <w:p w14:paraId="376F18BB" w14:textId="6978E004" w:rsidR="003800B1" w:rsidRPr="000E1A5F" w:rsidRDefault="003800B1" w:rsidP="003800B1">
            <w:pPr>
              <w:jc w:val="center"/>
              <w:rPr>
                <w:rFonts w:ascii="Calibri" w:hAnsi="Calibri"/>
                <w:color w:val="000000"/>
                <w:szCs w:val="22"/>
                <w:lang w:val="en-GB"/>
                <w:rPrChange w:id="13301" w:author="Dioguardi, Fabio" w:date="2018-10-23T11:24:00Z">
                  <w:rPr>
                    <w:rFonts w:ascii="Calibri" w:hAnsi="Calibri"/>
                    <w:color w:val="000000"/>
                    <w:szCs w:val="22"/>
                  </w:rPr>
                </w:rPrChange>
              </w:rPr>
            </w:pPr>
            <w:r w:rsidRPr="000E1A5F">
              <w:rPr>
                <w:rFonts w:ascii="Calibri" w:hAnsi="Calibri"/>
                <w:color w:val="000000"/>
                <w:szCs w:val="22"/>
                <w:lang w:val="en-GB"/>
                <w:rPrChange w:id="13302" w:author="Dioguardi, Fabio" w:date="2018-10-23T11:24:00Z">
                  <w:rPr>
                    <w:rFonts w:ascii="Calibri" w:hAnsi="Calibri"/>
                    <w:color w:val="000000"/>
                    <w:szCs w:val="22"/>
                  </w:rPr>
                </w:rPrChange>
              </w:rPr>
              <w:t>126</w:t>
            </w:r>
          </w:p>
        </w:tc>
        <w:tc>
          <w:tcPr>
            <w:tcW w:w="1414" w:type="dxa"/>
            <w:vAlign w:val="bottom"/>
          </w:tcPr>
          <w:p w14:paraId="3C148292" w14:textId="5D36EC51" w:rsidR="003800B1" w:rsidRPr="000E1A5F" w:rsidRDefault="003800B1" w:rsidP="003800B1">
            <w:pPr>
              <w:rPr>
                <w:rFonts w:ascii="Calibri" w:hAnsi="Calibri"/>
                <w:color w:val="000000"/>
                <w:szCs w:val="22"/>
                <w:lang w:val="en-GB"/>
                <w:rPrChange w:id="13303" w:author="Dioguardi, Fabio" w:date="2018-10-23T11:24:00Z">
                  <w:rPr>
                    <w:rFonts w:ascii="Calibri" w:hAnsi="Calibri"/>
                    <w:color w:val="000000"/>
                    <w:szCs w:val="22"/>
                  </w:rPr>
                </w:rPrChange>
              </w:rPr>
            </w:pPr>
            <w:r w:rsidRPr="000E1A5F">
              <w:rPr>
                <w:rFonts w:ascii="Calibri" w:hAnsi="Calibri"/>
                <w:color w:val="000000"/>
                <w:szCs w:val="22"/>
                <w:lang w:val="en-GB"/>
                <w:rPrChange w:id="13304" w:author="Dioguardi, Fabio" w:date="2018-10-23T11:24:00Z">
                  <w:rPr>
                    <w:rFonts w:ascii="Calibri" w:hAnsi="Calibri"/>
                    <w:color w:val="000000"/>
                    <w:szCs w:val="22"/>
                  </w:rPr>
                </w:rPrChange>
              </w:rPr>
              <w:t>Cam5m_on</w:t>
            </w:r>
          </w:p>
        </w:tc>
        <w:tc>
          <w:tcPr>
            <w:tcW w:w="2665" w:type="dxa"/>
            <w:tcBorders>
              <w:right w:val="single" w:sz="18" w:space="0" w:color="auto"/>
            </w:tcBorders>
            <w:vAlign w:val="bottom"/>
          </w:tcPr>
          <w:p w14:paraId="79E1DD33" w14:textId="1F14CABA" w:rsidR="003800B1" w:rsidRPr="000E1A5F" w:rsidRDefault="003800B1" w:rsidP="003800B1">
            <w:pPr>
              <w:rPr>
                <w:rFonts w:ascii="Calibri" w:hAnsi="Calibri"/>
                <w:color w:val="000000"/>
                <w:szCs w:val="22"/>
                <w:lang w:val="en-GB"/>
                <w:rPrChange w:id="1330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3306" w:author="Dioguardi, Fabio" w:date="2018-10-23T11:24:00Z">
                  <w:rPr>
                    <w:rFonts w:ascii="Calibri" w:hAnsi="Calibri"/>
                    <w:color w:val="000000"/>
                    <w:szCs w:val="22"/>
                  </w:rPr>
                </w:rPrChange>
              </w:rPr>
              <w:t>n.a</w:t>
            </w:r>
            <w:proofErr w:type="spellEnd"/>
            <w:r w:rsidRPr="000E1A5F">
              <w:rPr>
                <w:rFonts w:ascii="Calibri" w:hAnsi="Calibri"/>
                <w:color w:val="000000"/>
                <w:szCs w:val="22"/>
                <w:lang w:val="en-GB"/>
                <w:rPrChange w:id="13307"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68EFD646" w14:textId="77777777" w:rsidR="003800B1" w:rsidRPr="000E1A5F" w:rsidRDefault="003800B1" w:rsidP="003800B1">
            <w:pPr>
              <w:jc w:val="center"/>
              <w:rPr>
                <w:rFonts w:ascii="Calibri" w:hAnsi="Calibri"/>
                <w:color w:val="000000"/>
                <w:szCs w:val="22"/>
                <w:lang w:val="en-GB"/>
                <w:rPrChange w:id="13308" w:author="Dioguardi, Fabio" w:date="2018-10-23T11:24:00Z">
                  <w:rPr>
                    <w:rFonts w:ascii="Calibri" w:hAnsi="Calibri"/>
                    <w:color w:val="000000"/>
                    <w:szCs w:val="22"/>
                  </w:rPr>
                </w:rPrChange>
              </w:rPr>
            </w:pPr>
          </w:p>
        </w:tc>
        <w:tc>
          <w:tcPr>
            <w:tcW w:w="1591" w:type="dxa"/>
          </w:tcPr>
          <w:p w14:paraId="53FC393C" w14:textId="77777777" w:rsidR="003800B1" w:rsidRPr="000E1A5F" w:rsidRDefault="003800B1" w:rsidP="003800B1">
            <w:pPr>
              <w:jc w:val="center"/>
              <w:rPr>
                <w:rFonts w:asciiTheme="minorHAnsi" w:hAnsiTheme="minorHAnsi"/>
                <w:bCs/>
                <w:kern w:val="32"/>
                <w:szCs w:val="22"/>
                <w:lang w:val="en-GB"/>
                <w:rPrChange w:id="13309" w:author="Dioguardi, Fabio" w:date="2018-10-23T11:24:00Z">
                  <w:rPr>
                    <w:rFonts w:asciiTheme="minorHAnsi" w:hAnsiTheme="minorHAnsi"/>
                    <w:bCs/>
                    <w:kern w:val="32"/>
                    <w:szCs w:val="22"/>
                  </w:rPr>
                </w:rPrChange>
              </w:rPr>
            </w:pPr>
          </w:p>
        </w:tc>
        <w:tc>
          <w:tcPr>
            <w:tcW w:w="2923" w:type="dxa"/>
          </w:tcPr>
          <w:p w14:paraId="0E2C8BAA" w14:textId="77777777" w:rsidR="003800B1" w:rsidRPr="000E1A5F" w:rsidRDefault="003800B1" w:rsidP="003800B1">
            <w:pPr>
              <w:jc w:val="center"/>
              <w:rPr>
                <w:rFonts w:asciiTheme="minorHAnsi" w:hAnsiTheme="minorHAnsi"/>
                <w:bCs/>
                <w:kern w:val="32"/>
                <w:szCs w:val="22"/>
                <w:lang w:val="en-GB"/>
                <w:rPrChange w:id="13310" w:author="Dioguardi, Fabio" w:date="2018-10-23T11:24:00Z">
                  <w:rPr>
                    <w:rFonts w:asciiTheme="minorHAnsi" w:hAnsiTheme="minorHAnsi"/>
                    <w:bCs/>
                    <w:kern w:val="32"/>
                    <w:szCs w:val="22"/>
                  </w:rPr>
                </w:rPrChange>
              </w:rPr>
            </w:pPr>
          </w:p>
        </w:tc>
      </w:tr>
      <w:tr w:rsidR="003800B1" w:rsidRPr="000E1A5F" w14:paraId="279D280F" w14:textId="77777777" w:rsidTr="003800B1">
        <w:tc>
          <w:tcPr>
            <w:tcW w:w="765" w:type="dxa"/>
            <w:vAlign w:val="center"/>
          </w:tcPr>
          <w:p w14:paraId="56251EC9" w14:textId="7BB1F93D" w:rsidR="003800B1" w:rsidRPr="000E1A5F" w:rsidRDefault="003800B1" w:rsidP="003800B1">
            <w:pPr>
              <w:jc w:val="center"/>
              <w:rPr>
                <w:rFonts w:ascii="Calibri" w:hAnsi="Calibri"/>
                <w:color w:val="000000"/>
                <w:szCs w:val="22"/>
                <w:lang w:val="en-GB"/>
                <w:rPrChange w:id="13311" w:author="Dioguardi, Fabio" w:date="2018-10-23T11:24:00Z">
                  <w:rPr>
                    <w:rFonts w:ascii="Calibri" w:hAnsi="Calibri"/>
                    <w:color w:val="000000"/>
                    <w:szCs w:val="22"/>
                  </w:rPr>
                </w:rPrChange>
              </w:rPr>
            </w:pPr>
            <w:r w:rsidRPr="000E1A5F">
              <w:rPr>
                <w:rFonts w:ascii="Calibri" w:hAnsi="Calibri"/>
                <w:color w:val="000000"/>
                <w:szCs w:val="22"/>
                <w:lang w:val="en-GB"/>
                <w:rPrChange w:id="13312" w:author="Dioguardi, Fabio" w:date="2018-10-23T11:24:00Z">
                  <w:rPr>
                    <w:rFonts w:ascii="Calibri" w:hAnsi="Calibri"/>
                    <w:color w:val="000000"/>
                    <w:szCs w:val="22"/>
                  </w:rPr>
                </w:rPrChange>
              </w:rPr>
              <w:t>127</w:t>
            </w:r>
          </w:p>
        </w:tc>
        <w:tc>
          <w:tcPr>
            <w:tcW w:w="1414" w:type="dxa"/>
            <w:vAlign w:val="bottom"/>
          </w:tcPr>
          <w:p w14:paraId="691AE0F4" w14:textId="75B397C9" w:rsidR="003800B1" w:rsidRPr="000E1A5F" w:rsidRDefault="003800B1" w:rsidP="003800B1">
            <w:pPr>
              <w:rPr>
                <w:rFonts w:ascii="Calibri" w:hAnsi="Calibri"/>
                <w:color w:val="000000"/>
                <w:szCs w:val="22"/>
                <w:lang w:val="en-GB"/>
                <w:rPrChange w:id="13313" w:author="Dioguardi, Fabio" w:date="2018-10-23T11:24:00Z">
                  <w:rPr>
                    <w:rFonts w:ascii="Calibri" w:hAnsi="Calibri"/>
                    <w:color w:val="000000"/>
                    <w:szCs w:val="22"/>
                  </w:rPr>
                </w:rPrChange>
              </w:rPr>
            </w:pPr>
            <w:r w:rsidRPr="000E1A5F">
              <w:rPr>
                <w:rFonts w:ascii="Calibri" w:hAnsi="Calibri"/>
                <w:color w:val="000000"/>
                <w:szCs w:val="22"/>
                <w:lang w:val="en-GB"/>
                <w:rPrChange w:id="13314" w:author="Dioguardi, Fabio" w:date="2018-10-23T11:24:00Z">
                  <w:rPr>
                    <w:rFonts w:ascii="Calibri" w:hAnsi="Calibri"/>
                    <w:color w:val="000000"/>
                    <w:szCs w:val="22"/>
                  </w:rPr>
                </w:rPrChange>
              </w:rPr>
              <w:t>Cam6m_on</w:t>
            </w:r>
          </w:p>
        </w:tc>
        <w:tc>
          <w:tcPr>
            <w:tcW w:w="2665" w:type="dxa"/>
            <w:tcBorders>
              <w:right w:val="single" w:sz="18" w:space="0" w:color="auto"/>
            </w:tcBorders>
            <w:vAlign w:val="bottom"/>
          </w:tcPr>
          <w:p w14:paraId="4734EBF9" w14:textId="05D2F954" w:rsidR="003800B1" w:rsidRPr="000E1A5F" w:rsidRDefault="003800B1" w:rsidP="003800B1">
            <w:pPr>
              <w:rPr>
                <w:rFonts w:ascii="Calibri" w:hAnsi="Calibri"/>
                <w:color w:val="000000"/>
                <w:szCs w:val="22"/>
                <w:lang w:val="en-GB"/>
                <w:rPrChange w:id="13315" w:author="Dioguardi, Fabio" w:date="2018-10-23T11:24:00Z">
                  <w:rPr>
                    <w:rFonts w:ascii="Calibri" w:hAnsi="Calibri"/>
                    <w:color w:val="000000"/>
                    <w:szCs w:val="22"/>
                  </w:rPr>
                </w:rPrChange>
              </w:rPr>
            </w:pPr>
            <w:proofErr w:type="spellStart"/>
            <w:r w:rsidRPr="000E1A5F">
              <w:rPr>
                <w:rFonts w:ascii="Calibri" w:hAnsi="Calibri"/>
                <w:color w:val="000000"/>
                <w:szCs w:val="22"/>
                <w:lang w:val="en-GB"/>
                <w:rPrChange w:id="13316" w:author="Dioguardi, Fabio" w:date="2018-10-23T11:24:00Z">
                  <w:rPr>
                    <w:rFonts w:ascii="Calibri" w:hAnsi="Calibri"/>
                    <w:color w:val="000000"/>
                    <w:szCs w:val="22"/>
                  </w:rPr>
                </w:rPrChange>
              </w:rPr>
              <w:t>n.a</w:t>
            </w:r>
            <w:proofErr w:type="spellEnd"/>
            <w:r w:rsidRPr="000E1A5F">
              <w:rPr>
                <w:rFonts w:ascii="Calibri" w:hAnsi="Calibri"/>
                <w:color w:val="000000"/>
                <w:szCs w:val="22"/>
                <w:lang w:val="en-GB"/>
                <w:rPrChange w:id="13317" w:author="Dioguardi, Fabio" w:date="2018-10-23T11:24:00Z">
                  <w:rPr>
                    <w:rFonts w:ascii="Calibri" w:hAnsi="Calibri"/>
                    <w:color w:val="000000"/>
                    <w:szCs w:val="22"/>
                  </w:rPr>
                </w:rPrChange>
              </w:rPr>
              <w:t>.</w:t>
            </w:r>
          </w:p>
        </w:tc>
        <w:tc>
          <w:tcPr>
            <w:tcW w:w="707" w:type="dxa"/>
            <w:tcBorders>
              <w:left w:val="single" w:sz="18" w:space="0" w:color="auto"/>
            </w:tcBorders>
            <w:vAlign w:val="center"/>
          </w:tcPr>
          <w:p w14:paraId="544D888C" w14:textId="77777777" w:rsidR="003800B1" w:rsidRPr="000E1A5F" w:rsidRDefault="003800B1" w:rsidP="003800B1">
            <w:pPr>
              <w:jc w:val="center"/>
              <w:rPr>
                <w:rFonts w:ascii="Calibri" w:hAnsi="Calibri"/>
                <w:color w:val="000000"/>
                <w:szCs w:val="22"/>
                <w:lang w:val="en-GB"/>
                <w:rPrChange w:id="13318" w:author="Dioguardi, Fabio" w:date="2018-10-23T11:24:00Z">
                  <w:rPr>
                    <w:rFonts w:ascii="Calibri" w:hAnsi="Calibri"/>
                    <w:color w:val="000000"/>
                    <w:szCs w:val="22"/>
                  </w:rPr>
                </w:rPrChange>
              </w:rPr>
            </w:pPr>
          </w:p>
        </w:tc>
        <w:tc>
          <w:tcPr>
            <w:tcW w:w="1591" w:type="dxa"/>
          </w:tcPr>
          <w:p w14:paraId="3D7C3B93" w14:textId="77777777" w:rsidR="003800B1" w:rsidRPr="000E1A5F" w:rsidRDefault="003800B1" w:rsidP="003800B1">
            <w:pPr>
              <w:jc w:val="center"/>
              <w:rPr>
                <w:rFonts w:asciiTheme="minorHAnsi" w:hAnsiTheme="minorHAnsi"/>
                <w:bCs/>
                <w:kern w:val="32"/>
                <w:szCs w:val="22"/>
                <w:lang w:val="en-GB"/>
                <w:rPrChange w:id="13319" w:author="Dioguardi, Fabio" w:date="2018-10-23T11:24:00Z">
                  <w:rPr>
                    <w:rFonts w:asciiTheme="minorHAnsi" w:hAnsiTheme="minorHAnsi"/>
                    <w:bCs/>
                    <w:kern w:val="32"/>
                    <w:szCs w:val="22"/>
                  </w:rPr>
                </w:rPrChange>
              </w:rPr>
            </w:pPr>
          </w:p>
        </w:tc>
        <w:tc>
          <w:tcPr>
            <w:tcW w:w="2923" w:type="dxa"/>
          </w:tcPr>
          <w:p w14:paraId="620652A3" w14:textId="77777777" w:rsidR="003800B1" w:rsidRPr="000E1A5F" w:rsidRDefault="003800B1" w:rsidP="003800B1">
            <w:pPr>
              <w:jc w:val="center"/>
              <w:rPr>
                <w:rFonts w:asciiTheme="minorHAnsi" w:hAnsiTheme="minorHAnsi"/>
                <w:bCs/>
                <w:kern w:val="32"/>
                <w:szCs w:val="22"/>
                <w:lang w:val="en-GB"/>
                <w:rPrChange w:id="13320" w:author="Dioguardi, Fabio" w:date="2018-10-23T11:24:00Z">
                  <w:rPr>
                    <w:rFonts w:asciiTheme="minorHAnsi" w:hAnsiTheme="minorHAnsi"/>
                    <w:bCs/>
                    <w:kern w:val="32"/>
                    <w:szCs w:val="22"/>
                  </w:rPr>
                </w:rPrChange>
              </w:rPr>
            </w:pPr>
          </w:p>
        </w:tc>
      </w:tr>
      <w:tr w:rsidR="003800B1" w:rsidRPr="000E1A5F" w14:paraId="4379CBF6" w14:textId="77777777" w:rsidTr="003800B1">
        <w:tc>
          <w:tcPr>
            <w:tcW w:w="765" w:type="dxa"/>
            <w:vAlign w:val="center"/>
          </w:tcPr>
          <w:p w14:paraId="4B5DD279" w14:textId="5154A2E4" w:rsidR="003800B1" w:rsidRPr="000E1A5F" w:rsidRDefault="003800B1" w:rsidP="003800B1">
            <w:pPr>
              <w:jc w:val="center"/>
              <w:rPr>
                <w:rFonts w:ascii="Calibri" w:hAnsi="Calibri"/>
                <w:color w:val="000000"/>
                <w:szCs w:val="22"/>
                <w:lang w:val="en-GB"/>
                <w:rPrChange w:id="13321" w:author="Dioguardi, Fabio" w:date="2018-10-23T11:24:00Z">
                  <w:rPr>
                    <w:rFonts w:ascii="Calibri" w:hAnsi="Calibri"/>
                    <w:color w:val="000000"/>
                    <w:szCs w:val="22"/>
                  </w:rPr>
                </w:rPrChange>
              </w:rPr>
            </w:pPr>
            <w:r w:rsidRPr="000E1A5F">
              <w:rPr>
                <w:rFonts w:ascii="Calibri" w:hAnsi="Calibri"/>
                <w:color w:val="000000"/>
                <w:szCs w:val="22"/>
                <w:lang w:val="en-GB"/>
                <w:rPrChange w:id="13322" w:author="Dioguardi, Fabio" w:date="2018-10-23T11:24:00Z">
                  <w:rPr>
                    <w:rFonts w:ascii="Calibri" w:hAnsi="Calibri"/>
                    <w:color w:val="000000"/>
                    <w:szCs w:val="22"/>
                  </w:rPr>
                </w:rPrChange>
              </w:rPr>
              <w:t>128</w:t>
            </w:r>
          </w:p>
        </w:tc>
        <w:tc>
          <w:tcPr>
            <w:tcW w:w="1414" w:type="dxa"/>
            <w:vAlign w:val="bottom"/>
          </w:tcPr>
          <w:p w14:paraId="69603B4E" w14:textId="36F9D53A" w:rsidR="003800B1" w:rsidRPr="000E1A5F" w:rsidRDefault="003800B1" w:rsidP="003800B1">
            <w:pPr>
              <w:rPr>
                <w:rFonts w:ascii="Calibri" w:hAnsi="Calibri"/>
                <w:color w:val="000000"/>
                <w:szCs w:val="22"/>
                <w:lang w:val="en-GB"/>
                <w:rPrChange w:id="13323" w:author="Dioguardi, Fabio" w:date="2018-10-23T11:24:00Z">
                  <w:rPr>
                    <w:rFonts w:ascii="Calibri" w:hAnsi="Calibri"/>
                    <w:color w:val="000000"/>
                    <w:szCs w:val="22"/>
                  </w:rPr>
                </w:rPrChange>
              </w:rPr>
            </w:pPr>
            <w:r w:rsidRPr="000E1A5F">
              <w:rPr>
                <w:rFonts w:ascii="Calibri" w:hAnsi="Calibri"/>
                <w:color w:val="000000"/>
                <w:szCs w:val="22"/>
                <w:lang w:val="en-GB"/>
                <w:rPrChange w:id="13324" w:author="Dioguardi, Fabio" w:date="2018-10-23T11:24:00Z">
                  <w:rPr>
                    <w:rFonts w:ascii="Calibri" w:hAnsi="Calibri"/>
                    <w:color w:val="000000"/>
                    <w:szCs w:val="22"/>
                  </w:rPr>
                </w:rPrChange>
              </w:rPr>
              <w:t>cal_Cband3a</w:t>
            </w:r>
          </w:p>
        </w:tc>
        <w:tc>
          <w:tcPr>
            <w:tcW w:w="2665" w:type="dxa"/>
            <w:tcBorders>
              <w:right w:val="single" w:sz="18" w:space="0" w:color="auto"/>
            </w:tcBorders>
            <w:vAlign w:val="bottom"/>
          </w:tcPr>
          <w:p w14:paraId="2BD006E3" w14:textId="74A5810E" w:rsidR="003800B1" w:rsidRPr="000E1A5F" w:rsidRDefault="003800B1" w:rsidP="003800B1">
            <w:pPr>
              <w:rPr>
                <w:rFonts w:ascii="Calibri" w:hAnsi="Calibri"/>
                <w:color w:val="000000"/>
                <w:szCs w:val="22"/>
                <w:lang w:val="en-GB"/>
                <w:rPrChange w:id="13325" w:author="Dioguardi, Fabio" w:date="2018-10-23T11:24:00Z">
                  <w:rPr>
                    <w:rFonts w:ascii="Calibri" w:hAnsi="Calibri"/>
                    <w:color w:val="000000"/>
                    <w:szCs w:val="22"/>
                  </w:rPr>
                </w:rPrChange>
              </w:rPr>
            </w:pPr>
            <w:r w:rsidRPr="000E1A5F">
              <w:rPr>
                <w:rFonts w:ascii="Calibri" w:hAnsi="Calibri"/>
                <w:color w:val="000000"/>
                <w:szCs w:val="22"/>
                <w:lang w:val="en-GB"/>
                <w:rPrChange w:id="13326" w:author="Dioguardi, Fabio" w:date="2018-10-23T11:24:00Z">
                  <w:rPr>
                    <w:rFonts w:ascii="Calibri" w:hAnsi="Calibri"/>
                    <w:color w:val="000000"/>
                    <w:szCs w:val="22"/>
                  </w:rPr>
                </w:rPrChange>
              </w:rPr>
              <w:t>offset A, C-band  3</w:t>
            </w:r>
          </w:p>
        </w:tc>
        <w:tc>
          <w:tcPr>
            <w:tcW w:w="707" w:type="dxa"/>
            <w:tcBorders>
              <w:left w:val="single" w:sz="18" w:space="0" w:color="auto"/>
            </w:tcBorders>
            <w:vAlign w:val="center"/>
          </w:tcPr>
          <w:p w14:paraId="66A50D5A" w14:textId="77777777" w:rsidR="003800B1" w:rsidRPr="000E1A5F" w:rsidRDefault="003800B1" w:rsidP="003800B1">
            <w:pPr>
              <w:jc w:val="center"/>
              <w:rPr>
                <w:rFonts w:ascii="Calibri" w:hAnsi="Calibri"/>
                <w:color w:val="000000"/>
                <w:szCs w:val="22"/>
                <w:lang w:val="en-GB"/>
                <w:rPrChange w:id="13327" w:author="Dioguardi, Fabio" w:date="2018-10-23T11:24:00Z">
                  <w:rPr>
                    <w:rFonts w:ascii="Calibri" w:hAnsi="Calibri"/>
                    <w:color w:val="000000"/>
                    <w:szCs w:val="22"/>
                  </w:rPr>
                </w:rPrChange>
              </w:rPr>
            </w:pPr>
          </w:p>
        </w:tc>
        <w:tc>
          <w:tcPr>
            <w:tcW w:w="1591" w:type="dxa"/>
          </w:tcPr>
          <w:p w14:paraId="64FE1C32" w14:textId="77777777" w:rsidR="003800B1" w:rsidRPr="000E1A5F" w:rsidRDefault="003800B1" w:rsidP="003800B1">
            <w:pPr>
              <w:jc w:val="center"/>
              <w:rPr>
                <w:rFonts w:asciiTheme="minorHAnsi" w:hAnsiTheme="minorHAnsi"/>
                <w:bCs/>
                <w:kern w:val="32"/>
                <w:szCs w:val="22"/>
                <w:lang w:val="en-GB"/>
                <w:rPrChange w:id="13328" w:author="Dioguardi, Fabio" w:date="2018-10-23T11:24:00Z">
                  <w:rPr>
                    <w:rFonts w:asciiTheme="minorHAnsi" w:hAnsiTheme="minorHAnsi"/>
                    <w:bCs/>
                    <w:kern w:val="32"/>
                    <w:szCs w:val="22"/>
                  </w:rPr>
                </w:rPrChange>
              </w:rPr>
            </w:pPr>
          </w:p>
        </w:tc>
        <w:tc>
          <w:tcPr>
            <w:tcW w:w="2923" w:type="dxa"/>
          </w:tcPr>
          <w:p w14:paraId="038C9697" w14:textId="77777777" w:rsidR="003800B1" w:rsidRPr="000E1A5F" w:rsidRDefault="003800B1" w:rsidP="003800B1">
            <w:pPr>
              <w:jc w:val="center"/>
              <w:rPr>
                <w:rFonts w:asciiTheme="minorHAnsi" w:hAnsiTheme="minorHAnsi"/>
                <w:bCs/>
                <w:kern w:val="32"/>
                <w:szCs w:val="22"/>
                <w:lang w:val="en-GB"/>
                <w:rPrChange w:id="13329" w:author="Dioguardi, Fabio" w:date="2018-10-23T11:24:00Z">
                  <w:rPr>
                    <w:rFonts w:asciiTheme="minorHAnsi" w:hAnsiTheme="minorHAnsi"/>
                    <w:bCs/>
                    <w:kern w:val="32"/>
                    <w:szCs w:val="22"/>
                  </w:rPr>
                </w:rPrChange>
              </w:rPr>
            </w:pPr>
          </w:p>
        </w:tc>
      </w:tr>
      <w:tr w:rsidR="003800B1" w:rsidRPr="000E1A5F" w14:paraId="4A804832" w14:textId="77777777" w:rsidTr="003800B1">
        <w:tc>
          <w:tcPr>
            <w:tcW w:w="765" w:type="dxa"/>
            <w:vAlign w:val="center"/>
          </w:tcPr>
          <w:p w14:paraId="334AF5E4" w14:textId="2D0D4E20" w:rsidR="003800B1" w:rsidRPr="000E1A5F" w:rsidRDefault="003800B1" w:rsidP="003800B1">
            <w:pPr>
              <w:jc w:val="center"/>
              <w:rPr>
                <w:rFonts w:ascii="Calibri" w:hAnsi="Calibri"/>
                <w:color w:val="000000"/>
                <w:szCs w:val="22"/>
                <w:lang w:val="en-GB"/>
                <w:rPrChange w:id="13330" w:author="Dioguardi, Fabio" w:date="2018-10-23T11:24:00Z">
                  <w:rPr>
                    <w:rFonts w:ascii="Calibri" w:hAnsi="Calibri"/>
                    <w:color w:val="000000"/>
                    <w:szCs w:val="22"/>
                  </w:rPr>
                </w:rPrChange>
              </w:rPr>
            </w:pPr>
            <w:r w:rsidRPr="000E1A5F">
              <w:rPr>
                <w:rFonts w:ascii="Calibri" w:hAnsi="Calibri"/>
                <w:color w:val="000000"/>
                <w:szCs w:val="22"/>
                <w:lang w:val="en-GB"/>
                <w:rPrChange w:id="13331" w:author="Dioguardi, Fabio" w:date="2018-10-23T11:24:00Z">
                  <w:rPr>
                    <w:rFonts w:ascii="Calibri" w:hAnsi="Calibri"/>
                    <w:color w:val="000000"/>
                    <w:szCs w:val="22"/>
                  </w:rPr>
                </w:rPrChange>
              </w:rPr>
              <w:t>129</w:t>
            </w:r>
          </w:p>
        </w:tc>
        <w:tc>
          <w:tcPr>
            <w:tcW w:w="1414" w:type="dxa"/>
            <w:vAlign w:val="bottom"/>
          </w:tcPr>
          <w:p w14:paraId="5DC808F6" w14:textId="727AFCA9" w:rsidR="003800B1" w:rsidRPr="000E1A5F" w:rsidRDefault="003800B1" w:rsidP="003800B1">
            <w:pPr>
              <w:rPr>
                <w:rFonts w:ascii="Calibri" w:hAnsi="Calibri"/>
                <w:color w:val="000000"/>
                <w:szCs w:val="22"/>
                <w:lang w:val="en-GB"/>
                <w:rPrChange w:id="13332" w:author="Dioguardi, Fabio" w:date="2018-10-23T11:24:00Z">
                  <w:rPr>
                    <w:rFonts w:ascii="Calibri" w:hAnsi="Calibri"/>
                    <w:color w:val="000000"/>
                    <w:szCs w:val="22"/>
                  </w:rPr>
                </w:rPrChange>
              </w:rPr>
            </w:pPr>
            <w:r w:rsidRPr="000E1A5F">
              <w:rPr>
                <w:rFonts w:ascii="Calibri" w:hAnsi="Calibri"/>
                <w:color w:val="000000"/>
                <w:szCs w:val="22"/>
                <w:lang w:val="en-GB"/>
                <w:rPrChange w:id="13333" w:author="Dioguardi, Fabio" w:date="2018-10-23T11:24:00Z">
                  <w:rPr>
                    <w:rFonts w:ascii="Calibri" w:hAnsi="Calibri"/>
                    <w:color w:val="000000"/>
                    <w:szCs w:val="22"/>
                  </w:rPr>
                </w:rPrChange>
              </w:rPr>
              <w:t>cal_Cband3b</w:t>
            </w:r>
          </w:p>
        </w:tc>
        <w:tc>
          <w:tcPr>
            <w:tcW w:w="2665" w:type="dxa"/>
            <w:tcBorders>
              <w:right w:val="single" w:sz="18" w:space="0" w:color="auto"/>
            </w:tcBorders>
            <w:vAlign w:val="bottom"/>
          </w:tcPr>
          <w:p w14:paraId="5E0CBD1A" w14:textId="2EBC11C5" w:rsidR="003800B1" w:rsidRPr="000E1A5F" w:rsidRDefault="003800B1" w:rsidP="003800B1">
            <w:pPr>
              <w:rPr>
                <w:rFonts w:ascii="Calibri" w:hAnsi="Calibri"/>
                <w:color w:val="000000"/>
                <w:szCs w:val="22"/>
                <w:lang w:val="en-GB"/>
                <w:rPrChange w:id="13334" w:author="Dioguardi, Fabio" w:date="2018-10-23T11:24:00Z">
                  <w:rPr>
                    <w:rFonts w:ascii="Calibri" w:hAnsi="Calibri"/>
                    <w:color w:val="000000"/>
                    <w:szCs w:val="22"/>
                  </w:rPr>
                </w:rPrChange>
              </w:rPr>
            </w:pPr>
            <w:r w:rsidRPr="000E1A5F">
              <w:rPr>
                <w:rFonts w:ascii="Calibri" w:hAnsi="Calibri"/>
                <w:color w:val="000000"/>
                <w:szCs w:val="22"/>
                <w:lang w:val="en-GB"/>
                <w:rPrChange w:id="13335" w:author="Dioguardi, Fabio" w:date="2018-10-23T11:24:00Z">
                  <w:rPr>
                    <w:rFonts w:ascii="Calibri" w:hAnsi="Calibri"/>
                    <w:color w:val="000000"/>
                    <w:szCs w:val="22"/>
                  </w:rPr>
                </w:rPrChange>
              </w:rPr>
              <w:t>scaling factor B, C-band  3</w:t>
            </w:r>
          </w:p>
        </w:tc>
        <w:tc>
          <w:tcPr>
            <w:tcW w:w="707" w:type="dxa"/>
            <w:tcBorders>
              <w:left w:val="single" w:sz="18" w:space="0" w:color="auto"/>
            </w:tcBorders>
            <w:vAlign w:val="center"/>
          </w:tcPr>
          <w:p w14:paraId="29BF7254" w14:textId="77777777" w:rsidR="003800B1" w:rsidRPr="000E1A5F" w:rsidRDefault="003800B1" w:rsidP="003800B1">
            <w:pPr>
              <w:jc w:val="center"/>
              <w:rPr>
                <w:rFonts w:ascii="Calibri" w:hAnsi="Calibri"/>
                <w:color w:val="000000"/>
                <w:szCs w:val="22"/>
                <w:lang w:val="en-GB"/>
                <w:rPrChange w:id="13336" w:author="Dioguardi, Fabio" w:date="2018-10-23T11:24:00Z">
                  <w:rPr>
                    <w:rFonts w:ascii="Calibri" w:hAnsi="Calibri"/>
                    <w:color w:val="000000"/>
                    <w:szCs w:val="22"/>
                  </w:rPr>
                </w:rPrChange>
              </w:rPr>
            </w:pPr>
          </w:p>
        </w:tc>
        <w:tc>
          <w:tcPr>
            <w:tcW w:w="1591" w:type="dxa"/>
          </w:tcPr>
          <w:p w14:paraId="3091B8DD" w14:textId="77777777" w:rsidR="003800B1" w:rsidRPr="000E1A5F" w:rsidRDefault="003800B1" w:rsidP="003800B1">
            <w:pPr>
              <w:jc w:val="center"/>
              <w:rPr>
                <w:rFonts w:asciiTheme="minorHAnsi" w:hAnsiTheme="minorHAnsi"/>
                <w:bCs/>
                <w:kern w:val="32"/>
                <w:szCs w:val="22"/>
                <w:lang w:val="en-GB"/>
                <w:rPrChange w:id="13337" w:author="Dioguardi, Fabio" w:date="2018-10-23T11:24:00Z">
                  <w:rPr>
                    <w:rFonts w:asciiTheme="minorHAnsi" w:hAnsiTheme="minorHAnsi"/>
                    <w:bCs/>
                    <w:kern w:val="32"/>
                    <w:szCs w:val="22"/>
                  </w:rPr>
                </w:rPrChange>
              </w:rPr>
            </w:pPr>
          </w:p>
        </w:tc>
        <w:tc>
          <w:tcPr>
            <w:tcW w:w="2923" w:type="dxa"/>
          </w:tcPr>
          <w:p w14:paraId="616DC08A" w14:textId="77777777" w:rsidR="003800B1" w:rsidRPr="000E1A5F" w:rsidRDefault="003800B1" w:rsidP="003800B1">
            <w:pPr>
              <w:jc w:val="center"/>
              <w:rPr>
                <w:rFonts w:asciiTheme="minorHAnsi" w:hAnsiTheme="minorHAnsi"/>
                <w:bCs/>
                <w:kern w:val="32"/>
                <w:szCs w:val="22"/>
                <w:lang w:val="en-GB"/>
                <w:rPrChange w:id="13338" w:author="Dioguardi, Fabio" w:date="2018-10-23T11:24:00Z">
                  <w:rPr>
                    <w:rFonts w:asciiTheme="minorHAnsi" w:hAnsiTheme="minorHAnsi"/>
                    <w:bCs/>
                    <w:kern w:val="32"/>
                    <w:szCs w:val="22"/>
                  </w:rPr>
                </w:rPrChange>
              </w:rPr>
            </w:pPr>
          </w:p>
        </w:tc>
      </w:tr>
      <w:tr w:rsidR="003800B1" w:rsidRPr="000E1A5F" w14:paraId="46DEA428" w14:textId="77777777" w:rsidTr="003800B1">
        <w:tc>
          <w:tcPr>
            <w:tcW w:w="765" w:type="dxa"/>
            <w:vAlign w:val="center"/>
          </w:tcPr>
          <w:p w14:paraId="4AE97FD4" w14:textId="593A76B5" w:rsidR="003800B1" w:rsidRPr="000E1A5F" w:rsidRDefault="003800B1" w:rsidP="003800B1">
            <w:pPr>
              <w:jc w:val="center"/>
              <w:rPr>
                <w:rFonts w:ascii="Calibri" w:hAnsi="Calibri"/>
                <w:color w:val="000000"/>
                <w:szCs w:val="22"/>
                <w:lang w:val="en-GB"/>
                <w:rPrChange w:id="13339" w:author="Dioguardi, Fabio" w:date="2018-10-23T11:24:00Z">
                  <w:rPr>
                    <w:rFonts w:ascii="Calibri" w:hAnsi="Calibri"/>
                    <w:color w:val="000000"/>
                    <w:szCs w:val="22"/>
                  </w:rPr>
                </w:rPrChange>
              </w:rPr>
            </w:pPr>
            <w:r w:rsidRPr="000E1A5F">
              <w:rPr>
                <w:rFonts w:ascii="Calibri" w:hAnsi="Calibri"/>
                <w:color w:val="000000"/>
                <w:szCs w:val="22"/>
                <w:lang w:val="en-GB"/>
                <w:rPrChange w:id="13340" w:author="Dioguardi, Fabio" w:date="2018-10-23T11:24:00Z">
                  <w:rPr>
                    <w:rFonts w:ascii="Calibri" w:hAnsi="Calibri"/>
                    <w:color w:val="000000"/>
                    <w:szCs w:val="22"/>
                  </w:rPr>
                </w:rPrChange>
              </w:rPr>
              <w:t>130</w:t>
            </w:r>
          </w:p>
        </w:tc>
        <w:tc>
          <w:tcPr>
            <w:tcW w:w="1414" w:type="dxa"/>
            <w:vAlign w:val="bottom"/>
          </w:tcPr>
          <w:p w14:paraId="7AD9B3EA" w14:textId="32E8DFFC" w:rsidR="003800B1" w:rsidRPr="000E1A5F" w:rsidRDefault="003800B1" w:rsidP="003800B1">
            <w:pPr>
              <w:rPr>
                <w:rFonts w:ascii="Calibri" w:hAnsi="Calibri"/>
                <w:color w:val="000000"/>
                <w:szCs w:val="22"/>
                <w:lang w:val="en-GB"/>
                <w:rPrChange w:id="13341" w:author="Dioguardi, Fabio" w:date="2018-10-23T11:24:00Z">
                  <w:rPr>
                    <w:rFonts w:ascii="Calibri" w:hAnsi="Calibri"/>
                    <w:color w:val="000000"/>
                    <w:szCs w:val="22"/>
                  </w:rPr>
                </w:rPrChange>
              </w:rPr>
            </w:pPr>
            <w:r w:rsidRPr="000E1A5F">
              <w:rPr>
                <w:rFonts w:ascii="Calibri" w:hAnsi="Calibri"/>
                <w:color w:val="000000"/>
                <w:szCs w:val="22"/>
                <w:lang w:val="en-GB"/>
                <w:rPrChange w:id="13342" w:author="Dioguardi, Fabio" w:date="2018-10-23T11:24:00Z">
                  <w:rPr>
                    <w:rFonts w:ascii="Calibri" w:hAnsi="Calibri"/>
                    <w:color w:val="000000"/>
                    <w:szCs w:val="22"/>
                  </w:rPr>
                </w:rPrChange>
              </w:rPr>
              <w:t>cal_Cband4a</w:t>
            </w:r>
          </w:p>
        </w:tc>
        <w:tc>
          <w:tcPr>
            <w:tcW w:w="2665" w:type="dxa"/>
            <w:tcBorders>
              <w:right w:val="single" w:sz="18" w:space="0" w:color="auto"/>
            </w:tcBorders>
            <w:vAlign w:val="bottom"/>
          </w:tcPr>
          <w:p w14:paraId="0CD8184A" w14:textId="7D865B4D" w:rsidR="003800B1" w:rsidRPr="000E1A5F" w:rsidRDefault="003800B1" w:rsidP="003800B1">
            <w:pPr>
              <w:rPr>
                <w:rFonts w:ascii="Calibri" w:hAnsi="Calibri"/>
                <w:color w:val="000000"/>
                <w:szCs w:val="22"/>
                <w:lang w:val="en-GB"/>
                <w:rPrChange w:id="13343" w:author="Dioguardi, Fabio" w:date="2018-10-23T11:24:00Z">
                  <w:rPr>
                    <w:rFonts w:ascii="Calibri" w:hAnsi="Calibri"/>
                    <w:color w:val="000000"/>
                    <w:szCs w:val="22"/>
                  </w:rPr>
                </w:rPrChange>
              </w:rPr>
            </w:pPr>
            <w:r w:rsidRPr="000E1A5F">
              <w:rPr>
                <w:rFonts w:ascii="Calibri" w:hAnsi="Calibri"/>
                <w:color w:val="000000"/>
                <w:szCs w:val="22"/>
                <w:lang w:val="en-GB"/>
                <w:rPrChange w:id="13344" w:author="Dioguardi, Fabio" w:date="2018-10-23T11:24:00Z">
                  <w:rPr>
                    <w:rFonts w:ascii="Calibri" w:hAnsi="Calibri"/>
                    <w:color w:val="000000"/>
                    <w:szCs w:val="22"/>
                  </w:rPr>
                </w:rPrChange>
              </w:rPr>
              <w:t>offset A, C-band  4</w:t>
            </w:r>
          </w:p>
        </w:tc>
        <w:tc>
          <w:tcPr>
            <w:tcW w:w="707" w:type="dxa"/>
            <w:tcBorders>
              <w:left w:val="single" w:sz="18" w:space="0" w:color="auto"/>
            </w:tcBorders>
            <w:vAlign w:val="center"/>
          </w:tcPr>
          <w:p w14:paraId="59288129" w14:textId="77777777" w:rsidR="003800B1" w:rsidRPr="000E1A5F" w:rsidRDefault="003800B1" w:rsidP="003800B1">
            <w:pPr>
              <w:jc w:val="center"/>
              <w:rPr>
                <w:rFonts w:ascii="Calibri" w:hAnsi="Calibri"/>
                <w:color w:val="000000"/>
                <w:szCs w:val="22"/>
                <w:lang w:val="en-GB"/>
                <w:rPrChange w:id="13345" w:author="Dioguardi, Fabio" w:date="2018-10-23T11:24:00Z">
                  <w:rPr>
                    <w:rFonts w:ascii="Calibri" w:hAnsi="Calibri"/>
                    <w:color w:val="000000"/>
                    <w:szCs w:val="22"/>
                  </w:rPr>
                </w:rPrChange>
              </w:rPr>
            </w:pPr>
          </w:p>
        </w:tc>
        <w:tc>
          <w:tcPr>
            <w:tcW w:w="1591" w:type="dxa"/>
          </w:tcPr>
          <w:p w14:paraId="01EFD72B" w14:textId="77777777" w:rsidR="003800B1" w:rsidRPr="000E1A5F" w:rsidRDefault="003800B1" w:rsidP="003800B1">
            <w:pPr>
              <w:jc w:val="center"/>
              <w:rPr>
                <w:rFonts w:asciiTheme="minorHAnsi" w:hAnsiTheme="minorHAnsi"/>
                <w:bCs/>
                <w:kern w:val="32"/>
                <w:szCs w:val="22"/>
                <w:lang w:val="en-GB"/>
                <w:rPrChange w:id="13346" w:author="Dioguardi, Fabio" w:date="2018-10-23T11:24:00Z">
                  <w:rPr>
                    <w:rFonts w:asciiTheme="minorHAnsi" w:hAnsiTheme="minorHAnsi"/>
                    <w:bCs/>
                    <w:kern w:val="32"/>
                    <w:szCs w:val="22"/>
                  </w:rPr>
                </w:rPrChange>
              </w:rPr>
            </w:pPr>
          </w:p>
        </w:tc>
        <w:tc>
          <w:tcPr>
            <w:tcW w:w="2923" w:type="dxa"/>
          </w:tcPr>
          <w:p w14:paraId="691E34DB" w14:textId="77777777" w:rsidR="003800B1" w:rsidRPr="000E1A5F" w:rsidRDefault="003800B1" w:rsidP="003800B1">
            <w:pPr>
              <w:jc w:val="center"/>
              <w:rPr>
                <w:rFonts w:asciiTheme="minorHAnsi" w:hAnsiTheme="minorHAnsi"/>
                <w:bCs/>
                <w:kern w:val="32"/>
                <w:szCs w:val="22"/>
                <w:lang w:val="en-GB"/>
                <w:rPrChange w:id="13347" w:author="Dioguardi, Fabio" w:date="2018-10-23T11:24:00Z">
                  <w:rPr>
                    <w:rFonts w:asciiTheme="minorHAnsi" w:hAnsiTheme="minorHAnsi"/>
                    <w:bCs/>
                    <w:kern w:val="32"/>
                    <w:szCs w:val="22"/>
                  </w:rPr>
                </w:rPrChange>
              </w:rPr>
            </w:pPr>
          </w:p>
        </w:tc>
      </w:tr>
      <w:tr w:rsidR="003800B1" w:rsidRPr="000E1A5F" w14:paraId="29261F25" w14:textId="77777777" w:rsidTr="003800B1">
        <w:tc>
          <w:tcPr>
            <w:tcW w:w="765" w:type="dxa"/>
            <w:vAlign w:val="center"/>
          </w:tcPr>
          <w:p w14:paraId="0879B97F" w14:textId="47075EF9" w:rsidR="003800B1" w:rsidRPr="000E1A5F" w:rsidRDefault="003800B1" w:rsidP="003800B1">
            <w:pPr>
              <w:jc w:val="center"/>
              <w:rPr>
                <w:rFonts w:ascii="Calibri" w:hAnsi="Calibri"/>
                <w:color w:val="000000"/>
                <w:szCs w:val="22"/>
                <w:lang w:val="en-GB"/>
                <w:rPrChange w:id="13348" w:author="Dioguardi, Fabio" w:date="2018-10-23T11:24:00Z">
                  <w:rPr>
                    <w:rFonts w:ascii="Calibri" w:hAnsi="Calibri"/>
                    <w:color w:val="000000"/>
                    <w:szCs w:val="22"/>
                  </w:rPr>
                </w:rPrChange>
              </w:rPr>
            </w:pPr>
            <w:r w:rsidRPr="000E1A5F">
              <w:rPr>
                <w:rFonts w:ascii="Calibri" w:hAnsi="Calibri"/>
                <w:color w:val="000000"/>
                <w:szCs w:val="22"/>
                <w:lang w:val="en-GB"/>
                <w:rPrChange w:id="13349" w:author="Dioguardi, Fabio" w:date="2018-10-23T11:24:00Z">
                  <w:rPr>
                    <w:rFonts w:ascii="Calibri" w:hAnsi="Calibri"/>
                    <w:color w:val="000000"/>
                    <w:szCs w:val="22"/>
                  </w:rPr>
                </w:rPrChange>
              </w:rPr>
              <w:t>131</w:t>
            </w:r>
          </w:p>
        </w:tc>
        <w:tc>
          <w:tcPr>
            <w:tcW w:w="1414" w:type="dxa"/>
            <w:vAlign w:val="bottom"/>
          </w:tcPr>
          <w:p w14:paraId="40CDFB41" w14:textId="00D34848" w:rsidR="003800B1" w:rsidRPr="000E1A5F" w:rsidRDefault="003800B1" w:rsidP="003800B1">
            <w:pPr>
              <w:rPr>
                <w:rFonts w:ascii="Calibri" w:hAnsi="Calibri"/>
                <w:color w:val="000000"/>
                <w:szCs w:val="22"/>
                <w:lang w:val="en-GB"/>
                <w:rPrChange w:id="13350" w:author="Dioguardi, Fabio" w:date="2018-10-23T11:24:00Z">
                  <w:rPr>
                    <w:rFonts w:ascii="Calibri" w:hAnsi="Calibri"/>
                    <w:color w:val="000000"/>
                    <w:szCs w:val="22"/>
                  </w:rPr>
                </w:rPrChange>
              </w:rPr>
            </w:pPr>
            <w:r w:rsidRPr="000E1A5F">
              <w:rPr>
                <w:rFonts w:ascii="Calibri" w:hAnsi="Calibri"/>
                <w:color w:val="000000"/>
                <w:szCs w:val="22"/>
                <w:lang w:val="en-GB"/>
                <w:rPrChange w:id="13351" w:author="Dioguardi, Fabio" w:date="2018-10-23T11:24:00Z">
                  <w:rPr>
                    <w:rFonts w:ascii="Calibri" w:hAnsi="Calibri"/>
                    <w:color w:val="000000"/>
                    <w:szCs w:val="22"/>
                  </w:rPr>
                </w:rPrChange>
              </w:rPr>
              <w:t>cal_Cband4b</w:t>
            </w:r>
          </w:p>
        </w:tc>
        <w:tc>
          <w:tcPr>
            <w:tcW w:w="2665" w:type="dxa"/>
            <w:tcBorders>
              <w:right w:val="single" w:sz="18" w:space="0" w:color="auto"/>
            </w:tcBorders>
            <w:vAlign w:val="bottom"/>
          </w:tcPr>
          <w:p w14:paraId="392CB658" w14:textId="3D6B0458" w:rsidR="003800B1" w:rsidRPr="000E1A5F" w:rsidRDefault="003800B1" w:rsidP="003800B1">
            <w:pPr>
              <w:rPr>
                <w:rFonts w:ascii="Calibri" w:hAnsi="Calibri"/>
                <w:color w:val="000000"/>
                <w:szCs w:val="22"/>
                <w:lang w:val="en-GB"/>
                <w:rPrChange w:id="13352" w:author="Dioguardi, Fabio" w:date="2018-10-23T11:24:00Z">
                  <w:rPr>
                    <w:rFonts w:ascii="Calibri" w:hAnsi="Calibri"/>
                    <w:color w:val="000000"/>
                    <w:szCs w:val="22"/>
                  </w:rPr>
                </w:rPrChange>
              </w:rPr>
            </w:pPr>
            <w:r w:rsidRPr="000E1A5F">
              <w:rPr>
                <w:rFonts w:ascii="Calibri" w:hAnsi="Calibri"/>
                <w:color w:val="000000"/>
                <w:szCs w:val="22"/>
                <w:lang w:val="en-GB"/>
                <w:rPrChange w:id="13353" w:author="Dioguardi, Fabio" w:date="2018-10-23T11:24:00Z">
                  <w:rPr>
                    <w:rFonts w:ascii="Calibri" w:hAnsi="Calibri"/>
                    <w:color w:val="000000"/>
                    <w:szCs w:val="22"/>
                  </w:rPr>
                </w:rPrChange>
              </w:rPr>
              <w:t>scaling factor B, C-band  4</w:t>
            </w:r>
          </w:p>
        </w:tc>
        <w:tc>
          <w:tcPr>
            <w:tcW w:w="707" w:type="dxa"/>
            <w:tcBorders>
              <w:left w:val="single" w:sz="18" w:space="0" w:color="auto"/>
            </w:tcBorders>
            <w:vAlign w:val="center"/>
          </w:tcPr>
          <w:p w14:paraId="035C1D9F" w14:textId="77777777" w:rsidR="003800B1" w:rsidRPr="000E1A5F" w:rsidRDefault="003800B1" w:rsidP="003800B1">
            <w:pPr>
              <w:jc w:val="center"/>
              <w:rPr>
                <w:rFonts w:ascii="Calibri" w:hAnsi="Calibri"/>
                <w:color w:val="000000"/>
                <w:szCs w:val="22"/>
                <w:lang w:val="en-GB"/>
                <w:rPrChange w:id="13354" w:author="Dioguardi, Fabio" w:date="2018-10-23T11:24:00Z">
                  <w:rPr>
                    <w:rFonts w:ascii="Calibri" w:hAnsi="Calibri"/>
                    <w:color w:val="000000"/>
                    <w:szCs w:val="22"/>
                  </w:rPr>
                </w:rPrChange>
              </w:rPr>
            </w:pPr>
          </w:p>
        </w:tc>
        <w:tc>
          <w:tcPr>
            <w:tcW w:w="1591" w:type="dxa"/>
          </w:tcPr>
          <w:p w14:paraId="7FE91375" w14:textId="77777777" w:rsidR="003800B1" w:rsidRPr="000E1A5F" w:rsidRDefault="003800B1" w:rsidP="003800B1">
            <w:pPr>
              <w:jc w:val="center"/>
              <w:rPr>
                <w:rFonts w:asciiTheme="minorHAnsi" w:hAnsiTheme="minorHAnsi"/>
                <w:bCs/>
                <w:kern w:val="32"/>
                <w:szCs w:val="22"/>
                <w:lang w:val="en-GB"/>
                <w:rPrChange w:id="13355" w:author="Dioguardi, Fabio" w:date="2018-10-23T11:24:00Z">
                  <w:rPr>
                    <w:rFonts w:asciiTheme="minorHAnsi" w:hAnsiTheme="minorHAnsi"/>
                    <w:bCs/>
                    <w:kern w:val="32"/>
                    <w:szCs w:val="22"/>
                  </w:rPr>
                </w:rPrChange>
              </w:rPr>
            </w:pPr>
          </w:p>
        </w:tc>
        <w:tc>
          <w:tcPr>
            <w:tcW w:w="2923" w:type="dxa"/>
          </w:tcPr>
          <w:p w14:paraId="2B9C6046" w14:textId="77777777" w:rsidR="003800B1" w:rsidRPr="000E1A5F" w:rsidRDefault="003800B1" w:rsidP="003800B1">
            <w:pPr>
              <w:jc w:val="center"/>
              <w:rPr>
                <w:rFonts w:asciiTheme="minorHAnsi" w:hAnsiTheme="minorHAnsi"/>
                <w:bCs/>
                <w:kern w:val="32"/>
                <w:szCs w:val="22"/>
                <w:lang w:val="en-GB"/>
                <w:rPrChange w:id="13356" w:author="Dioguardi, Fabio" w:date="2018-10-23T11:24:00Z">
                  <w:rPr>
                    <w:rFonts w:asciiTheme="minorHAnsi" w:hAnsiTheme="minorHAnsi"/>
                    <w:bCs/>
                    <w:kern w:val="32"/>
                    <w:szCs w:val="22"/>
                  </w:rPr>
                </w:rPrChange>
              </w:rPr>
            </w:pPr>
          </w:p>
        </w:tc>
      </w:tr>
      <w:tr w:rsidR="003800B1" w:rsidRPr="000E1A5F" w14:paraId="3E6313F7" w14:textId="77777777" w:rsidTr="003800B1">
        <w:tc>
          <w:tcPr>
            <w:tcW w:w="765" w:type="dxa"/>
            <w:vAlign w:val="center"/>
          </w:tcPr>
          <w:p w14:paraId="01551144" w14:textId="4B4C723F" w:rsidR="003800B1" w:rsidRPr="000E1A5F" w:rsidRDefault="003800B1" w:rsidP="003800B1">
            <w:pPr>
              <w:jc w:val="center"/>
              <w:rPr>
                <w:rFonts w:ascii="Calibri" w:hAnsi="Calibri"/>
                <w:color w:val="000000"/>
                <w:szCs w:val="22"/>
                <w:lang w:val="en-GB"/>
                <w:rPrChange w:id="13357" w:author="Dioguardi, Fabio" w:date="2018-10-23T11:24:00Z">
                  <w:rPr>
                    <w:rFonts w:ascii="Calibri" w:hAnsi="Calibri"/>
                    <w:color w:val="000000"/>
                    <w:szCs w:val="22"/>
                  </w:rPr>
                </w:rPrChange>
              </w:rPr>
            </w:pPr>
            <w:r w:rsidRPr="000E1A5F">
              <w:rPr>
                <w:rFonts w:ascii="Calibri" w:hAnsi="Calibri"/>
                <w:color w:val="000000"/>
                <w:szCs w:val="22"/>
                <w:lang w:val="en-GB"/>
                <w:rPrChange w:id="13358" w:author="Dioguardi, Fabio" w:date="2018-10-23T11:24:00Z">
                  <w:rPr>
                    <w:rFonts w:ascii="Calibri" w:hAnsi="Calibri"/>
                    <w:color w:val="000000"/>
                    <w:szCs w:val="22"/>
                  </w:rPr>
                </w:rPrChange>
              </w:rPr>
              <w:t>132</w:t>
            </w:r>
          </w:p>
        </w:tc>
        <w:tc>
          <w:tcPr>
            <w:tcW w:w="1414" w:type="dxa"/>
            <w:vAlign w:val="bottom"/>
          </w:tcPr>
          <w:p w14:paraId="3784074A" w14:textId="4EC7B2DA" w:rsidR="003800B1" w:rsidRPr="000E1A5F" w:rsidRDefault="003800B1" w:rsidP="003800B1">
            <w:pPr>
              <w:rPr>
                <w:rFonts w:ascii="Calibri" w:hAnsi="Calibri"/>
                <w:color w:val="000000"/>
                <w:szCs w:val="22"/>
                <w:lang w:val="en-GB"/>
                <w:rPrChange w:id="13359" w:author="Dioguardi, Fabio" w:date="2018-10-23T11:24:00Z">
                  <w:rPr>
                    <w:rFonts w:ascii="Calibri" w:hAnsi="Calibri"/>
                    <w:color w:val="000000"/>
                    <w:szCs w:val="22"/>
                  </w:rPr>
                </w:rPrChange>
              </w:rPr>
            </w:pPr>
            <w:r w:rsidRPr="000E1A5F">
              <w:rPr>
                <w:rFonts w:ascii="Calibri" w:hAnsi="Calibri"/>
                <w:color w:val="000000"/>
                <w:szCs w:val="22"/>
                <w:lang w:val="en-GB"/>
                <w:rPrChange w:id="13360" w:author="Dioguardi, Fabio" w:date="2018-10-23T11:24:00Z">
                  <w:rPr>
                    <w:rFonts w:ascii="Calibri" w:hAnsi="Calibri"/>
                    <w:color w:val="000000"/>
                    <w:szCs w:val="22"/>
                  </w:rPr>
                </w:rPrChange>
              </w:rPr>
              <w:t>cal_Cband5a</w:t>
            </w:r>
          </w:p>
        </w:tc>
        <w:tc>
          <w:tcPr>
            <w:tcW w:w="2665" w:type="dxa"/>
            <w:tcBorders>
              <w:right w:val="single" w:sz="18" w:space="0" w:color="auto"/>
            </w:tcBorders>
            <w:vAlign w:val="bottom"/>
          </w:tcPr>
          <w:p w14:paraId="5F187474" w14:textId="05D7B80F" w:rsidR="003800B1" w:rsidRPr="000E1A5F" w:rsidRDefault="003800B1" w:rsidP="003800B1">
            <w:pPr>
              <w:rPr>
                <w:rFonts w:ascii="Calibri" w:hAnsi="Calibri"/>
                <w:color w:val="000000"/>
                <w:szCs w:val="22"/>
                <w:lang w:val="en-GB"/>
                <w:rPrChange w:id="13361" w:author="Dioguardi, Fabio" w:date="2018-10-23T11:24:00Z">
                  <w:rPr>
                    <w:rFonts w:ascii="Calibri" w:hAnsi="Calibri"/>
                    <w:color w:val="000000"/>
                    <w:szCs w:val="22"/>
                  </w:rPr>
                </w:rPrChange>
              </w:rPr>
            </w:pPr>
            <w:r w:rsidRPr="000E1A5F">
              <w:rPr>
                <w:rFonts w:ascii="Calibri" w:hAnsi="Calibri"/>
                <w:color w:val="000000"/>
                <w:szCs w:val="22"/>
                <w:lang w:val="en-GB"/>
                <w:rPrChange w:id="13362" w:author="Dioguardi, Fabio" w:date="2018-10-23T11:24:00Z">
                  <w:rPr>
                    <w:rFonts w:ascii="Calibri" w:hAnsi="Calibri"/>
                    <w:color w:val="000000"/>
                    <w:szCs w:val="22"/>
                  </w:rPr>
                </w:rPrChange>
              </w:rPr>
              <w:t>offset A, C-band  5</w:t>
            </w:r>
          </w:p>
        </w:tc>
        <w:tc>
          <w:tcPr>
            <w:tcW w:w="707" w:type="dxa"/>
            <w:tcBorders>
              <w:left w:val="single" w:sz="18" w:space="0" w:color="auto"/>
            </w:tcBorders>
            <w:vAlign w:val="center"/>
          </w:tcPr>
          <w:p w14:paraId="483871E3" w14:textId="77777777" w:rsidR="003800B1" w:rsidRPr="000E1A5F" w:rsidRDefault="003800B1" w:rsidP="003800B1">
            <w:pPr>
              <w:jc w:val="center"/>
              <w:rPr>
                <w:rFonts w:ascii="Calibri" w:hAnsi="Calibri"/>
                <w:color w:val="000000"/>
                <w:szCs w:val="22"/>
                <w:lang w:val="en-GB"/>
                <w:rPrChange w:id="13363" w:author="Dioguardi, Fabio" w:date="2018-10-23T11:24:00Z">
                  <w:rPr>
                    <w:rFonts w:ascii="Calibri" w:hAnsi="Calibri"/>
                    <w:color w:val="000000"/>
                    <w:szCs w:val="22"/>
                  </w:rPr>
                </w:rPrChange>
              </w:rPr>
            </w:pPr>
          </w:p>
        </w:tc>
        <w:tc>
          <w:tcPr>
            <w:tcW w:w="1591" w:type="dxa"/>
          </w:tcPr>
          <w:p w14:paraId="3875F2F3" w14:textId="77777777" w:rsidR="003800B1" w:rsidRPr="000E1A5F" w:rsidRDefault="003800B1" w:rsidP="003800B1">
            <w:pPr>
              <w:jc w:val="center"/>
              <w:rPr>
                <w:rFonts w:asciiTheme="minorHAnsi" w:hAnsiTheme="minorHAnsi"/>
                <w:bCs/>
                <w:kern w:val="32"/>
                <w:szCs w:val="22"/>
                <w:lang w:val="en-GB"/>
                <w:rPrChange w:id="13364" w:author="Dioguardi, Fabio" w:date="2018-10-23T11:24:00Z">
                  <w:rPr>
                    <w:rFonts w:asciiTheme="minorHAnsi" w:hAnsiTheme="minorHAnsi"/>
                    <w:bCs/>
                    <w:kern w:val="32"/>
                    <w:szCs w:val="22"/>
                  </w:rPr>
                </w:rPrChange>
              </w:rPr>
            </w:pPr>
          </w:p>
        </w:tc>
        <w:tc>
          <w:tcPr>
            <w:tcW w:w="2923" w:type="dxa"/>
          </w:tcPr>
          <w:p w14:paraId="1FF613D2" w14:textId="77777777" w:rsidR="003800B1" w:rsidRPr="000E1A5F" w:rsidRDefault="003800B1" w:rsidP="003800B1">
            <w:pPr>
              <w:jc w:val="center"/>
              <w:rPr>
                <w:rFonts w:asciiTheme="minorHAnsi" w:hAnsiTheme="minorHAnsi"/>
                <w:bCs/>
                <w:kern w:val="32"/>
                <w:szCs w:val="22"/>
                <w:lang w:val="en-GB"/>
                <w:rPrChange w:id="13365" w:author="Dioguardi, Fabio" w:date="2018-10-23T11:24:00Z">
                  <w:rPr>
                    <w:rFonts w:asciiTheme="minorHAnsi" w:hAnsiTheme="minorHAnsi"/>
                    <w:bCs/>
                    <w:kern w:val="32"/>
                    <w:szCs w:val="22"/>
                  </w:rPr>
                </w:rPrChange>
              </w:rPr>
            </w:pPr>
          </w:p>
        </w:tc>
      </w:tr>
      <w:tr w:rsidR="003800B1" w:rsidRPr="000E1A5F" w14:paraId="7786D206" w14:textId="77777777" w:rsidTr="003800B1">
        <w:tc>
          <w:tcPr>
            <w:tcW w:w="765" w:type="dxa"/>
            <w:vAlign w:val="center"/>
          </w:tcPr>
          <w:p w14:paraId="21C563FA" w14:textId="54F46DA5" w:rsidR="003800B1" w:rsidRPr="000E1A5F" w:rsidRDefault="003800B1" w:rsidP="003800B1">
            <w:pPr>
              <w:jc w:val="center"/>
              <w:rPr>
                <w:rFonts w:ascii="Calibri" w:hAnsi="Calibri"/>
                <w:color w:val="000000"/>
                <w:szCs w:val="22"/>
                <w:lang w:val="en-GB"/>
                <w:rPrChange w:id="13366" w:author="Dioguardi, Fabio" w:date="2018-10-23T11:24:00Z">
                  <w:rPr>
                    <w:rFonts w:ascii="Calibri" w:hAnsi="Calibri"/>
                    <w:color w:val="000000"/>
                    <w:szCs w:val="22"/>
                  </w:rPr>
                </w:rPrChange>
              </w:rPr>
            </w:pPr>
            <w:r w:rsidRPr="000E1A5F">
              <w:rPr>
                <w:rFonts w:ascii="Calibri" w:hAnsi="Calibri"/>
                <w:color w:val="000000"/>
                <w:szCs w:val="22"/>
                <w:lang w:val="en-GB"/>
                <w:rPrChange w:id="13367" w:author="Dioguardi, Fabio" w:date="2018-10-23T11:24:00Z">
                  <w:rPr>
                    <w:rFonts w:ascii="Calibri" w:hAnsi="Calibri"/>
                    <w:color w:val="000000"/>
                    <w:szCs w:val="22"/>
                  </w:rPr>
                </w:rPrChange>
              </w:rPr>
              <w:t>133</w:t>
            </w:r>
          </w:p>
        </w:tc>
        <w:tc>
          <w:tcPr>
            <w:tcW w:w="1414" w:type="dxa"/>
            <w:vAlign w:val="bottom"/>
          </w:tcPr>
          <w:p w14:paraId="2C992FFC" w14:textId="401F3E2A" w:rsidR="003800B1" w:rsidRPr="000E1A5F" w:rsidRDefault="003800B1" w:rsidP="003800B1">
            <w:pPr>
              <w:rPr>
                <w:rFonts w:ascii="Calibri" w:hAnsi="Calibri"/>
                <w:color w:val="000000"/>
                <w:szCs w:val="22"/>
                <w:lang w:val="en-GB"/>
                <w:rPrChange w:id="13368" w:author="Dioguardi, Fabio" w:date="2018-10-23T11:24:00Z">
                  <w:rPr>
                    <w:rFonts w:ascii="Calibri" w:hAnsi="Calibri"/>
                    <w:color w:val="000000"/>
                    <w:szCs w:val="22"/>
                  </w:rPr>
                </w:rPrChange>
              </w:rPr>
            </w:pPr>
            <w:r w:rsidRPr="000E1A5F">
              <w:rPr>
                <w:rFonts w:ascii="Calibri" w:hAnsi="Calibri"/>
                <w:color w:val="000000"/>
                <w:szCs w:val="22"/>
                <w:lang w:val="en-GB"/>
                <w:rPrChange w:id="13369" w:author="Dioguardi, Fabio" w:date="2018-10-23T11:24:00Z">
                  <w:rPr>
                    <w:rFonts w:ascii="Calibri" w:hAnsi="Calibri"/>
                    <w:color w:val="000000"/>
                    <w:szCs w:val="22"/>
                  </w:rPr>
                </w:rPrChange>
              </w:rPr>
              <w:t>cal_Cband5b</w:t>
            </w:r>
          </w:p>
        </w:tc>
        <w:tc>
          <w:tcPr>
            <w:tcW w:w="2665" w:type="dxa"/>
            <w:tcBorders>
              <w:right w:val="single" w:sz="18" w:space="0" w:color="auto"/>
            </w:tcBorders>
            <w:vAlign w:val="bottom"/>
          </w:tcPr>
          <w:p w14:paraId="0BD298F0" w14:textId="4931D2BA" w:rsidR="003800B1" w:rsidRPr="000E1A5F" w:rsidRDefault="003800B1" w:rsidP="003800B1">
            <w:pPr>
              <w:rPr>
                <w:rFonts w:ascii="Calibri" w:hAnsi="Calibri"/>
                <w:color w:val="000000"/>
                <w:szCs w:val="22"/>
                <w:lang w:val="en-GB"/>
                <w:rPrChange w:id="13370" w:author="Dioguardi, Fabio" w:date="2018-10-23T11:24:00Z">
                  <w:rPr>
                    <w:rFonts w:ascii="Calibri" w:hAnsi="Calibri"/>
                    <w:color w:val="000000"/>
                    <w:szCs w:val="22"/>
                  </w:rPr>
                </w:rPrChange>
              </w:rPr>
            </w:pPr>
            <w:r w:rsidRPr="000E1A5F">
              <w:rPr>
                <w:rFonts w:ascii="Calibri" w:hAnsi="Calibri"/>
                <w:color w:val="000000"/>
                <w:szCs w:val="22"/>
                <w:lang w:val="en-GB"/>
                <w:rPrChange w:id="13371" w:author="Dioguardi, Fabio" w:date="2018-10-23T11:24:00Z">
                  <w:rPr>
                    <w:rFonts w:ascii="Calibri" w:hAnsi="Calibri"/>
                    <w:color w:val="000000"/>
                    <w:szCs w:val="22"/>
                  </w:rPr>
                </w:rPrChange>
              </w:rPr>
              <w:t>scaling factor B, C-band  5</w:t>
            </w:r>
          </w:p>
        </w:tc>
        <w:tc>
          <w:tcPr>
            <w:tcW w:w="707" w:type="dxa"/>
            <w:tcBorders>
              <w:left w:val="single" w:sz="18" w:space="0" w:color="auto"/>
            </w:tcBorders>
            <w:vAlign w:val="center"/>
          </w:tcPr>
          <w:p w14:paraId="2941E01E" w14:textId="77777777" w:rsidR="003800B1" w:rsidRPr="000E1A5F" w:rsidRDefault="003800B1" w:rsidP="003800B1">
            <w:pPr>
              <w:jc w:val="center"/>
              <w:rPr>
                <w:rFonts w:ascii="Calibri" w:hAnsi="Calibri"/>
                <w:color w:val="000000"/>
                <w:szCs w:val="22"/>
                <w:lang w:val="en-GB"/>
                <w:rPrChange w:id="13372" w:author="Dioguardi, Fabio" w:date="2018-10-23T11:24:00Z">
                  <w:rPr>
                    <w:rFonts w:ascii="Calibri" w:hAnsi="Calibri"/>
                    <w:color w:val="000000"/>
                    <w:szCs w:val="22"/>
                  </w:rPr>
                </w:rPrChange>
              </w:rPr>
            </w:pPr>
          </w:p>
        </w:tc>
        <w:tc>
          <w:tcPr>
            <w:tcW w:w="1591" w:type="dxa"/>
          </w:tcPr>
          <w:p w14:paraId="5F3FA9D3" w14:textId="77777777" w:rsidR="003800B1" w:rsidRPr="000E1A5F" w:rsidRDefault="003800B1" w:rsidP="003800B1">
            <w:pPr>
              <w:jc w:val="center"/>
              <w:rPr>
                <w:rFonts w:asciiTheme="minorHAnsi" w:hAnsiTheme="minorHAnsi"/>
                <w:bCs/>
                <w:kern w:val="32"/>
                <w:szCs w:val="22"/>
                <w:lang w:val="en-GB"/>
                <w:rPrChange w:id="13373" w:author="Dioguardi, Fabio" w:date="2018-10-23T11:24:00Z">
                  <w:rPr>
                    <w:rFonts w:asciiTheme="minorHAnsi" w:hAnsiTheme="minorHAnsi"/>
                    <w:bCs/>
                    <w:kern w:val="32"/>
                    <w:szCs w:val="22"/>
                  </w:rPr>
                </w:rPrChange>
              </w:rPr>
            </w:pPr>
          </w:p>
        </w:tc>
        <w:tc>
          <w:tcPr>
            <w:tcW w:w="2923" w:type="dxa"/>
          </w:tcPr>
          <w:p w14:paraId="2862F612" w14:textId="77777777" w:rsidR="003800B1" w:rsidRPr="000E1A5F" w:rsidRDefault="003800B1" w:rsidP="003800B1">
            <w:pPr>
              <w:jc w:val="center"/>
              <w:rPr>
                <w:rFonts w:asciiTheme="minorHAnsi" w:hAnsiTheme="minorHAnsi"/>
                <w:bCs/>
                <w:kern w:val="32"/>
                <w:szCs w:val="22"/>
                <w:lang w:val="en-GB"/>
                <w:rPrChange w:id="13374" w:author="Dioguardi, Fabio" w:date="2018-10-23T11:24:00Z">
                  <w:rPr>
                    <w:rFonts w:asciiTheme="minorHAnsi" w:hAnsiTheme="minorHAnsi"/>
                    <w:bCs/>
                    <w:kern w:val="32"/>
                    <w:szCs w:val="22"/>
                  </w:rPr>
                </w:rPrChange>
              </w:rPr>
            </w:pPr>
          </w:p>
        </w:tc>
      </w:tr>
      <w:tr w:rsidR="003800B1" w:rsidRPr="000E1A5F" w14:paraId="5ACB85D6" w14:textId="77777777" w:rsidTr="003800B1">
        <w:tc>
          <w:tcPr>
            <w:tcW w:w="765" w:type="dxa"/>
            <w:vAlign w:val="center"/>
          </w:tcPr>
          <w:p w14:paraId="559F9DFD" w14:textId="73665489" w:rsidR="003800B1" w:rsidRPr="000E1A5F" w:rsidRDefault="003800B1" w:rsidP="003800B1">
            <w:pPr>
              <w:jc w:val="center"/>
              <w:rPr>
                <w:rFonts w:ascii="Calibri" w:hAnsi="Calibri"/>
                <w:color w:val="000000"/>
                <w:szCs w:val="22"/>
                <w:lang w:val="en-GB"/>
                <w:rPrChange w:id="13375" w:author="Dioguardi, Fabio" w:date="2018-10-23T11:24:00Z">
                  <w:rPr>
                    <w:rFonts w:ascii="Calibri" w:hAnsi="Calibri"/>
                    <w:color w:val="000000"/>
                    <w:szCs w:val="22"/>
                  </w:rPr>
                </w:rPrChange>
              </w:rPr>
            </w:pPr>
            <w:r w:rsidRPr="000E1A5F">
              <w:rPr>
                <w:rFonts w:ascii="Calibri" w:hAnsi="Calibri"/>
                <w:color w:val="000000"/>
                <w:szCs w:val="22"/>
                <w:lang w:val="en-GB"/>
                <w:rPrChange w:id="13376" w:author="Dioguardi, Fabio" w:date="2018-10-23T11:24:00Z">
                  <w:rPr>
                    <w:rFonts w:ascii="Calibri" w:hAnsi="Calibri"/>
                    <w:color w:val="000000"/>
                    <w:szCs w:val="22"/>
                  </w:rPr>
                </w:rPrChange>
              </w:rPr>
              <w:t>134</w:t>
            </w:r>
          </w:p>
        </w:tc>
        <w:tc>
          <w:tcPr>
            <w:tcW w:w="1414" w:type="dxa"/>
            <w:vAlign w:val="bottom"/>
          </w:tcPr>
          <w:p w14:paraId="677CC7E0" w14:textId="37C60A8D" w:rsidR="003800B1" w:rsidRPr="000E1A5F" w:rsidRDefault="003800B1" w:rsidP="003800B1">
            <w:pPr>
              <w:rPr>
                <w:rFonts w:ascii="Calibri" w:hAnsi="Calibri"/>
                <w:color w:val="000000"/>
                <w:szCs w:val="22"/>
                <w:lang w:val="en-GB"/>
                <w:rPrChange w:id="13377" w:author="Dioguardi, Fabio" w:date="2018-10-23T11:24:00Z">
                  <w:rPr>
                    <w:rFonts w:ascii="Calibri" w:hAnsi="Calibri"/>
                    <w:color w:val="000000"/>
                    <w:szCs w:val="22"/>
                  </w:rPr>
                </w:rPrChange>
              </w:rPr>
            </w:pPr>
            <w:r w:rsidRPr="000E1A5F">
              <w:rPr>
                <w:rFonts w:ascii="Calibri" w:hAnsi="Calibri"/>
                <w:color w:val="000000"/>
                <w:szCs w:val="22"/>
                <w:lang w:val="en-GB"/>
                <w:rPrChange w:id="13378" w:author="Dioguardi, Fabio" w:date="2018-10-23T11:24:00Z">
                  <w:rPr>
                    <w:rFonts w:ascii="Calibri" w:hAnsi="Calibri"/>
                    <w:color w:val="000000"/>
                    <w:szCs w:val="22"/>
                  </w:rPr>
                </w:rPrChange>
              </w:rPr>
              <w:t>cal_Cband6a</w:t>
            </w:r>
          </w:p>
        </w:tc>
        <w:tc>
          <w:tcPr>
            <w:tcW w:w="2665" w:type="dxa"/>
            <w:tcBorders>
              <w:right w:val="single" w:sz="18" w:space="0" w:color="auto"/>
            </w:tcBorders>
            <w:vAlign w:val="bottom"/>
          </w:tcPr>
          <w:p w14:paraId="390CDBD4" w14:textId="715D9222" w:rsidR="003800B1" w:rsidRPr="000E1A5F" w:rsidRDefault="003800B1" w:rsidP="003800B1">
            <w:pPr>
              <w:rPr>
                <w:rFonts w:ascii="Calibri" w:hAnsi="Calibri"/>
                <w:color w:val="000000"/>
                <w:szCs w:val="22"/>
                <w:lang w:val="en-GB"/>
                <w:rPrChange w:id="13379" w:author="Dioguardi, Fabio" w:date="2018-10-23T11:24:00Z">
                  <w:rPr>
                    <w:rFonts w:ascii="Calibri" w:hAnsi="Calibri"/>
                    <w:color w:val="000000"/>
                    <w:szCs w:val="22"/>
                  </w:rPr>
                </w:rPrChange>
              </w:rPr>
            </w:pPr>
            <w:r w:rsidRPr="000E1A5F">
              <w:rPr>
                <w:rFonts w:ascii="Calibri" w:hAnsi="Calibri"/>
                <w:color w:val="000000"/>
                <w:szCs w:val="22"/>
                <w:lang w:val="en-GB"/>
                <w:rPrChange w:id="13380" w:author="Dioguardi, Fabio" w:date="2018-10-23T11:24:00Z">
                  <w:rPr>
                    <w:rFonts w:ascii="Calibri" w:hAnsi="Calibri"/>
                    <w:color w:val="000000"/>
                    <w:szCs w:val="22"/>
                  </w:rPr>
                </w:rPrChange>
              </w:rPr>
              <w:t>offset A, C-band  6</w:t>
            </w:r>
          </w:p>
        </w:tc>
        <w:tc>
          <w:tcPr>
            <w:tcW w:w="707" w:type="dxa"/>
            <w:tcBorders>
              <w:left w:val="single" w:sz="18" w:space="0" w:color="auto"/>
            </w:tcBorders>
            <w:vAlign w:val="center"/>
          </w:tcPr>
          <w:p w14:paraId="3D5A2CBB" w14:textId="77777777" w:rsidR="003800B1" w:rsidRPr="000E1A5F" w:rsidRDefault="003800B1" w:rsidP="003800B1">
            <w:pPr>
              <w:jc w:val="center"/>
              <w:rPr>
                <w:rFonts w:ascii="Calibri" w:hAnsi="Calibri"/>
                <w:color w:val="000000"/>
                <w:szCs w:val="22"/>
                <w:lang w:val="en-GB"/>
                <w:rPrChange w:id="13381" w:author="Dioguardi, Fabio" w:date="2018-10-23T11:24:00Z">
                  <w:rPr>
                    <w:rFonts w:ascii="Calibri" w:hAnsi="Calibri"/>
                    <w:color w:val="000000"/>
                    <w:szCs w:val="22"/>
                  </w:rPr>
                </w:rPrChange>
              </w:rPr>
            </w:pPr>
          </w:p>
        </w:tc>
        <w:tc>
          <w:tcPr>
            <w:tcW w:w="1591" w:type="dxa"/>
          </w:tcPr>
          <w:p w14:paraId="4772DE2C" w14:textId="77777777" w:rsidR="003800B1" w:rsidRPr="000E1A5F" w:rsidRDefault="003800B1" w:rsidP="003800B1">
            <w:pPr>
              <w:jc w:val="center"/>
              <w:rPr>
                <w:rFonts w:asciiTheme="minorHAnsi" w:hAnsiTheme="minorHAnsi"/>
                <w:bCs/>
                <w:kern w:val="32"/>
                <w:szCs w:val="22"/>
                <w:lang w:val="en-GB"/>
                <w:rPrChange w:id="13382" w:author="Dioguardi, Fabio" w:date="2018-10-23T11:24:00Z">
                  <w:rPr>
                    <w:rFonts w:asciiTheme="minorHAnsi" w:hAnsiTheme="minorHAnsi"/>
                    <w:bCs/>
                    <w:kern w:val="32"/>
                    <w:szCs w:val="22"/>
                  </w:rPr>
                </w:rPrChange>
              </w:rPr>
            </w:pPr>
          </w:p>
        </w:tc>
        <w:tc>
          <w:tcPr>
            <w:tcW w:w="2923" w:type="dxa"/>
          </w:tcPr>
          <w:p w14:paraId="1CC20877" w14:textId="77777777" w:rsidR="003800B1" w:rsidRPr="000E1A5F" w:rsidRDefault="003800B1" w:rsidP="003800B1">
            <w:pPr>
              <w:jc w:val="center"/>
              <w:rPr>
                <w:rFonts w:asciiTheme="minorHAnsi" w:hAnsiTheme="minorHAnsi"/>
                <w:bCs/>
                <w:kern w:val="32"/>
                <w:szCs w:val="22"/>
                <w:lang w:val="en-GB"/>
                <w:rPrChange w:id="13383" w:author="Dioguardi, Fabio" w:date="2018-10-23T11:24:00Z">
                  <w:rPr>
                    <w:rFonts w:asciiTheme="minorHAnsi" w:hAnsiTheme="minorHAnsi"/>
                    <w:bCs/>
                    <w:kern w:val="32"/>
                    <w:szCs w:val="22"/>
                  </w:rPr>
                </w:rPrChange>
              </w:rPr>
            </w:pPr>
          </w:p>
        </w:tc>
      </w:tr>
      <w:tr w:rsidR="00787DDD" w:rsidRPr="000E1A5F" w14:paraId="5330501C" w14:textId="77777777" w:rsidTr="003800B1">
        <w:tc>
          <w:tcPr>
            <w:tcW w:w="765" w:type="dxa"/>
            <w:vAlign w:val="center"/>
          </w:tcPr>
          <w:p w14:paraId="13687197" w14:textId="77A32F41" w:rsidR="00787DDD" w:rsidRPr="000E1A5F" w:rsidRDefault="00787DDD" w:rsidP="00787DDD">
            <w:pPr>
              <w:jc w:val="center"/>
              <w:rPr>
                <w:rFonts w:ascii="Calibri" w:hAnsi="Calibri"/>
                <w:color w:val="000000"/>
                <w:szCs w:val="22"/>
                <w:lang w:val="en-GB"/>
                <w:rPrChange w:id="13384" w:author="Dioguardi, Fabio" w:date="2018-10-23T11:24:00Z">
                  <w:rPr>
                    <w:rFonts w:ascii="Calibri" w:hAnsi="Calibri"/>
                    <w:color w:val="000000"/>
                    <w:szCs w:val="22"/>
                  </w:rPr>
                </w:rPrChange>
              </w:rPr>
            </w:pPr>
            <w:r w:rsidRPr="000E1A5F">
              <w:rPr>
                <w:rFonts w:ascii="Calibri" w:hAnsi="Calibri"/>
                <w:color w:val="000000"/>
                <w:szCs w:val="22"/>
                <w:lang w:val="en-GB"/>
                <w:rPrChange w:id="13385" w:author="Dioguardi, Fabio" w:date="2018-10-23T11:24:00Z">
                  <w:rPr>
                    <w:rFonts w:ascii="Calibri" w:hAnsi="Calibri"/>
                    <w:color w:val="000000"/>
                    <w:szCs w:val="22"/>
                  </w:rPr>
                </w:rPrChange>
              </w:rPr>
              <w:t>135</w:t>
            </w:r>
          </w:p>
        </w:tc>
        <w:tc>
          <w:tcPr>
            <w:tcW w:w="1414" w:type="dxa"/>
            <w:vAlign w:val="bottom"/>
          </w:tcPr>
          <w:p w14:paraId="28DA7C3B" w14:textId="4A58C820" w:rsidR="00787DDD" w:rsidRPr="000E1A5F" w:rsidRDefault="00787DDD" w:rsidP="00787DDD">
            <w:pPr>
              <w:rPr>
                <w:rFonts w:ascii="Calibri" w:hAnsi="Calibri"/>
                <w:color w:val="000000"/>
                <w:szCs w:val="22"/>
                <w:lang w:val="en-GB"/>
                <w:rPrChange w:id="13386" w:author="Dioguardi, Fabio" w:date="2018-10-23T11:24:00Z">
                  <w:rPr>
                    <w:rFonts w:ascii="Calibri" w:hAnsi="Calibri"/>
                    <w:color w:val="000000"/>
                    <w:szCs w:val="22"/>
                  </w:rPr>
                </w:rPrChange>
              </w:rPr>
            </w:pPr>
            <w:r w:rsidRPr="000E1A5F">
              <w:rPr>
                <w:rFonts w:ascii="Calibri" w:hAnsi="Calibri"/>
                <w:color w:val="000000"/>
                <w:szCs w:val="22"/>
                <w:lang w:val="en-GB"/>
                <w:rPrChange w:id="13387" w:author="Dioguardi, Fabio" w:date="2018-10-23T11:24:00Z">
                  <w:rPr>
                    <w:rFonts w:ascii="Calibri" w:hAnsi="Calibri"/>
                    <w:color w:val="000000"/>
                    <w:szCs w:val="22"/>
                  </w:rPr>
                </w:rPrChange>
              </w:rPr>
              <w:t>cal_Cband6b</w:t>
            </w:r>
          </w:p>
        </w:tc>
        <w:tc>
          <w:tcPr>
            <w:tcW w:w="2665" w:type="dxa"/>
            <w:tcBorders>
              <w:right w:val="single" w:sz="18" w:space="0" w:color="auto"/>
            </w:tcBorders>
            <w:vAlign w:val="bottom"/>
          </w:tcPr>
          <w:p w14:paraId="60DCBD1F" w14:textId="526CFE1D" w:rsidR="00787DDD" w:rsidRPr="000E1A5F" w:rsidRDefault="00787DDD" w:rsidP="00787DDD">
            <w:pPr>
              <w:rPr>
                <w:rFonts w:ascii="Calibri" w:hAnsi="Calibri"/>
                <w:color w:val="000000"/>
                <w:szCs w:val="22"/>
                <w:lang w:val="en-GB"/>
                <w:rPrChange w:id="13388" w:author="Dioguardi, Fabio" w:date="2018-10-23T11:24:00Z">
                  <w:rPr>
                    <w:rFonts w:ascii="Calibri" w:hAnsi="Calibri"/>
                    <w:color w:val="000000"/>
                    <w:szCs w:val="22"/>
                  </w:rPr>
                </w:rPrChange>
              </w:rPr>
            </w:pPr>
            <w:r w:rsidRPr="000E1A5F">
              <w:rPr>
                <w:rFonts w:ascii="Calibri" w:hAnsi="Calibri"/>
                <w:color w:val="000000"/>
                <w:szCs w:val="22"/>
                <w:lang w:val="en-GB"/>
                <w:rPrChange w:id="13389" w:author="Dioguardi, Fabio" w:date="2018-10-23T11:24:00Z">
                  <w:rPr>
                    <w:rFonts w:ascii="Calibri" w:hAnsi="Calibri"/>
                    <w:color w:val="000000"/>
                    <w:szCs w:val="22"/>
                  </w:rPr>
                </w:rPrChange>
              </w:rPr>
              <w:t>scaling factor B, C-band  6</w:t>
            </w:r>
          </w:p>
        </w:tc>
        <w:tc>
          <w:tcPr>
            <w:tcW w:w="707" w:type="dxa"/>
            <w:tcBorders>
              <w:left w:val="single" w:sz="18" w:space="0" w:color="auto"/>
            </w:tcBorders>
            <w:vAlign w:val="center"/>
          </w:tcPr>
          <w:p w14:paraId="0F50385D" w14:textId="77777777" w:rsidR="00787DDD" w:rsidRPr="000E1A5F" w:rsidRDefault="00787DDD" w:rsidP="00787DDD">
            <w:pPr>
              <w:jc w:val="center"/>
              <w:rPr>
                <w:rFonts w:ascii="Calibri" w:hAnsi="Calibri"/>
                <w:color w:val="000000"/>
                <w:szCs w:val="22"/>
                <w:lang w:val="en-GB"/>
                <w:rPrChange w:id="13390" w:author="Dioguardi, Fabio" w:date="2018-10-23T11:24:00Z">
                  <w:rPr>
                    <w:rFonts w:ascii="Calibri" w:hAnsi="Calibri"/>
                    <w:color w:val="000000"/>
                    <w:szCs w:val="22"/>
                  </w:rPr>
                </w:rPrChange>
              </w:rPr>
            </w:pPr>
          </w:p>
        </w:tc>
        <w:tc>
          <w:tcPr>
            <w:tcW w:w="1591" w:type="dxa"/>
          </w:tcPr>
          <w:p w14:paraId="138F030E" w14:textId="77777777" w:rsidR="00787DDD" w:rsidRPr="000E1A5F" w:rsidRDefault="00787DDD" w:rsidP="00787DDD">
            <w:pPr>
              <w:jc w:val="center"/>
              <w:rPr>
                <w:rFonts w:asciiTheme="minorHAnsi" w:hAnsiTheme="minorHAnsi"/>
                <w:bCs/>
                <w:kern w:val="32"/>
                <w:szCs w:val="22"/>
                <w:lang w:val="en-GB"/>
                <w:rPrChange w:id="13391" w:author="Dioguardi, Fabio" w:date="2018-10-23T11:24:00Z">
                  <w:rPr>
                    <w:rFonts w:asciiTheme="minorHAnsi" w:hAnsiTheme="minorHAnsi"/>
                    <w:bCs/>
                    <w:kern w:val="32"/>
                    <w:szCs w:val="22"/>
                  </w:rPr>
                </w:rPrChange>
              </w:rPr>
            </w:pPr>
          </w:p>
        </w:tc>
        <w:tc>
          <w:tcPr>
            <w:tcW w:w="2923" w:type="dxa"/>
          </w:tcPr>
          <w:p w14:paraId="7074FD8F" w14:textId="77777777" w:rsidR="00787DDD" w:rsidRPr="000E1A5F" w:rsidRDefault="00787DDD" w:rsidP="00787DDD">
            <w:pPr>
              <w:jc w:val="center"/>
              <w:rPr>
                <w:rFonts w:asciiTheme="minorHAnsi" w:hAnsiTheme="minorHAnsi"/>
                <w:bCs/>
                <w:kern w:val="32"/>
                <w:szCs w:val="22"/>
                <w:lang w:val="en-GB"/>
                <w:rPrChange w:id="13392" w:author="Dioguardi, Fabio" w:date="2018-10-23T11:24:00Z">
                  <w:rPr>
                    <w:rFonts w:asciiTheme="minorHAnsi" w:hAnsiTheme="minorHAnsi"/>
                    <w:bCs/>
                    <w:kern w:val="32"/>
                    <w:szCs w:val="22"/>
                  </w:rPr>
                </w:rPrChange>
              </w:rPr>
            </w:pPr>
          </w:p>
        </w:tc>
      </w:tr>
      <w:tr w:rsidR="00787DDD" w:rsidRPr="000E1A5F" w14:paraId="18D91C64" w14:textId="77777777" w:rsidTr="003800B1">
        <w:tc>
          <w:tcPr>
            <w:tcW w:w="765" w:type="dxa"/>
            <w:vAlign w:val="center"/>
          </w:tcPr>
          <w:p w14:paraId="41038781" w14:textId="4B0242AD" w:rsidR="00787DDD" w:rsidRPr="000E1A5F" w:rsidRDefault="00787DDD" w:rsidP="00787DDD">
            <w:pPr>
              <w:jc w:val="center"/>
              <w:rPr>
                <w:rFonts w:ascii="Calibri" w:hAnsi="Calibri"/>
                <w:color w:val="000000"/>
                <w:szCs w:val="22"/>
                <w:lang w:val="en-GB"/>
                <w:rPrChange w:id="13393" w:author="Dioguardi, Fabio" w:date="2018-10-23T11:24:00Z">
                  <w:rPr>
                    <w:rFonts w:ascii="Calibri" w:hAnsi="Calibri"/>
                    <w:color w:val="000000"/>
                    <w:szCs w:val="22"/>
                  </w:rPr>
                </w:rPrChange>
              </w:rPr>
            </w:pPr>
            <w:r w:rsidRPr="000E1A5F">
              <w:rPr>
                <w:rFonts w:ascii="Calibri" w:hAnsi="Calibri"/>
                <w:color w:val="000000"/>
                <w:szCs w:val="22"/>
                <w:lang w:val="en-GB"/>
                <w:rPrChange w:id="13394" w:author="Dioguardi, Fabio" w:date="2018-10-23T11:24:00Z">
                  <w:rPr>
                    <w:rFonts w:ascii="Calibri" w:hAnsi="Calibri"/>
                    <w:color w:val="000000"/>
                    <w:szCs w:val="22"/>
                  </w:rPr>
                </w:rPrChange>
              </w:rPr>
              <w:t>136</w:t>
            </w:r>
          </w:p>
        </w:tc>
        <w:tc>
          <w:tcPr>
            <w:tcW w:w="1414" w:type="dxa"/>
            <w:vAlign w:val="bottom"/>
          </w:tcPr>
          <w:p w14:paraId="3F7236B5" w14:textId="30C4B287" w:rsidR="00787DDD" w:rsidRPr="000E1A5F" w:rsidRDefault="00787DDD" w:rsidP="00787DDD">
            <w:pPr>
              <w:rPr>
                <w:rFonts w:ascii="Calibri" w:hAnsi="Calibri"/>
                <w:color w:val="000000"/>
                <w:szCs w:val="22"/>
                <w:lang w:val="en-GB"/>
                <w:rPrChange w:id="13395" w:author="Dioguardi, Fabio" w:date="2018-10-23T11:24:00Z">
                  <w:rPr>
                    <w:rFonts w:ascii="Calibri" w:hAnsi="Calibri"/>
                    <w:color w:val="000000"/>
                    <w:szCs w:val="22"/>
                  </w:rPr>
                </w:rPrChange>
              </w:rPr>
            </w:pPr>
            <w:r w:rsidRPr="000E1A5F">
              <w:rPr>
                <w:rFonts w:ascii="Calibri" w:hAnsi="Calibri"/>
                <w:color w:val="000000"/>
                <w:szCs w:val="22"/>
                <w:lang w:val="en-GB"/>
                <w:rPrChange w:id="13396" w:author="Dioguardi, Fabio" w:date="2018-10-23T11:24:00Z">
                  <w:rPr>
                    <w:rFonts w:ascii="Calibri" w:hAnsi="Calibri"/>
                    <w:color w:val="000000"/>
                    <w:szCs w:val="22"/>
                  </w:rPr>
                </w:rPrChange>
              </w:rPr>
              <w:t>cal_Xband3a</w:t>
            </w:r>
          </w:p>
        </w:tc>
        <w:tc>
          <w:tcPr>
            <w:tcW w:w="2665" w:type="dxa"/>
            <w:tcBorders>
              <w:right w:val="single" w:sz="18" w:space="0" w:color="auto"/>
            </w:tcBorders>
            <w:vAlign w:val="bottom"/>
          </w:tcPr>
          <w:p w14:paraId="1BA9853D" w14:textId="3A5D89C2" w:rsidR="00787DDD" w:rsidRPr="000E1A5F" w:rsidRDefault="00787DDD" w:rsidP="00787DDD">
            <w:pPr>
              <w:rPr>
                <w:rFonts w:ascii="Calibri" w:hAnsi="Calibri"/>
                <w:color w:val="000000"/>
                <w:szCs w:val="22"/>
                <w:lang w:val="en-GB"/>
                <w:rPrChange w:id="13397" w:author="Dioguardi, Fabio" w:date="2018-10-23T11:24:00Z">
                  <w:rPr>
                    <w:rFonts w:ascii="Calibri" w:hAnsi="Calibri"/>
                    <w:color w:val="000000"/>
                    <w:szCs w:val="22"/>
                  </w:rPr>
                </w:rPrChange>
              </w:rPr>
            </w:pPr>
            <w:r w:rsidRPr="000E1A5F">
              <w:rPr>
                <w:rFonts w:ascii="Calibri" w:hAnsi="Calibri"/>
                <w:color w:val="000000"/>
                <w:szCs w:val="22"/>
                <w:lang w:val="en-GB"/>
                <w:rPrChange w:id="13398" w:author="Dioguardi, Fabio" w:date="2018-10-23T11:24:00Z">
                  <w:rPr>
                    <w:rFonts w:ascii="Calibri" w:hAnsi="Calibri"/>
                    <w:color w:val="000000"/>
                    <w:szCs w:val="22"/>
                  </w:rPr>
                </w:rPrChange>
              </w:rPr>
              <w:t>offset A, X-band  3</w:t>
            </w:r>
          </w:p>
        </w:tc>
        <w:tc>
          <w:tcPr>
            <w:tcW w:w="707" w:type="dxa"/>
            <w:tcBorders>
              <w:left w:val="single" w:sz="18" w:space="0" w:color="auto"/>
            </w:tcBorders>
            <w:vAlign w:val="center"/>
          </w:tcPr>
          <w:p w14:paraId="51693393" w14:textId="77777777" w:rsidR="00787DDD" w:rsidRPr="000E1A5F" w:rsidRDefault="00787DDD" w:rsidP="00787DDD">
            <w:pPr>
              <w:jc w:val="center"/>
              <w:rPr>
                <w:rFonts w:ascii="Calibri" w:hAnsi="Calibri"/>
                <w:color w:val="000000"/>
                <w:szCs w:val="22"/>
                <w:lang w:val="en-GB"/>
                <w:rPrChange w:id="13399" w:author="Dioguardi, Fabio" w:date="2018-10-23T11:24:00Z">
                  <w:rPr>
                    <w:rFonts w:ascii="Calibri" w:hAnsi="Calibri"/>
                    <w:color w:val="000000"/>
                    <w:szCs w:val="22"/>
                  </w:rPr>
                </w:rPrChange>
              </w:rPr>
            </w:pPr>
          </w:p>
        </w:tc>
        <w:tc>
          <w:tcPr>
            <w:tcW w:w="1591" w:type="dxa"/>
          </w:tcPr>
          <w:p w14:paraId="4BEC7401" w14:textId="77777777" w:rsidR="00787DDD" w:rsidRPr="000E1A5F" w:rsidRDefault="00787DDD" w:rsidP="00787DDD">
            <w:pPr>
              <w:jc w:val="center"/>
              <w:rPr>
                <w:rFonts w:asciiTheme="minorHAnsi" w:hAnsiTheme="minorHAnsi"/>
                <w:bCs/>
                <w:kern w:val="32"/>
                <w:szCs w:val="22"/>
                <w:lang w:val="en-GB"/>
                <w:rPrChange w:id="13400" w:author="Dioguardi, Fabio" w:date="2018-10-23T11:24:00Z">
                  <w:rPr>
                    <w:rFonts w:asciiTheme="minorHAnsi" w:hAnsiTheme="minorHAnsi"/>
                    <w:bCs/>
                    <w:kern w:val="32"/>
                    <w:szCs w:val="22"/>
                  </w:rPr>
                </w:rPrChange>
              </w:rPr>
            </w:pPr>
          </w:p>
        </w:tc>
        <w:tc>
          <w:tcPr>
            <w:tcW w:w="2923" w:type="dxa"/>
          </w:tcPr>
          <w:p w14:paraId="492B2FE4" w14:textId="77777777" w:rsidR="00787DDD" w:rsidRPr="000E1A5F" w:rsidRDefault="00787DDD" w:rsidP="00787DDD">
            <w:pPr>
              <w:jc w:val="center"/>
              <w:rPr>
                <w:rFonts w:asciiTheme="minorHAnsi" w:hAnsiTheme="minorHAnsi"/>
                <w:bCs/>
                <w:kern w:val="32"/>
                <w:szCs w:val="22"/>
                <w:lang w:val="en-GB"/>
                <w:rPrChange w:id="13401" w:author="Dioguardi, Fabio" w:date="2018-10-23T11:24:00Z">
                  <w:rPr>
                    <w:rFonts w:asciiTheme="minorHAnsi" w:hAnsiTheme="minorHAnsi"/>
                    <w:bCs/>
                    <w:kern w:val="32"/>
                    <w:szCs w:val="22"/>
                  </w:rPr>
                </w:rPrChange>
              </w:rPr>
            </w:pPr>
          </w:p>
        </w:tc>
      </w:tr>
      <w:tr w:rsidR="00787DDD" w:rsidRPr="000E1A5F" w14:paraId="1585D437" w14:textId="77777777" w:rsidTr="003800B1">
        <w:tc>
          <w:tcPr>
            <w:tcW w:w="765" w:type="dxa"/>
            <w:vAlign w:val="center"/>
          </w:tcPr>
          <w:p w14:paraId="3485F14A" w14:textId="0501AA0E" w:rsidR="00787DDD" w:rsidRPr="000E1A5F" w:rsidRDefault="00787DDD" w:rsidP="00787DDD">
            <w:pPr>
              <w:jc w:val="center"/>
              <w:rPr>
                <w:rFonts w:ascii="Calibri" w:hAnsi="Calibri"/>
                <w:color w:val="000000"/>
                <w:szCs w:val="22"/>
                <w:lang w:val="en-GB"/>
                <w:rPrChange w:id="13402" w:author="Dioguardi, Fabio" w:date="2018-10-23T11:24:00Z">
                  <w:rPr>
                    <w:rFonts w:ascii="Calibri" w:hAnsi="Calibri"/>
                    <w:color w:val="000000"/>
                    <w:szCs w:val="22"/>
                  </w:rPr>
                </w:rPrChange>
              </w:rPr>
            </w:pPr>
            <w:r w:rsidRPr="000E1A5F">
              <w:rPr>
                <w:rFonts w:ascii="Calibri" w:hAnsi="Calibri"/>
                <w:color w:val="000000"/>
                <w:szCs w:val="22"/>
                <w:lang w:val="en-GB"/>
                <w:rPrChange w:id="13403" w:author="Dioguardi, Fabio" w:date="2018-10-23T11:24:00Z">
                  <w:rPr>
                    <w:rFonts w:ascii="Calibri" w:hAnsi="Calibri"/>
                    <w:color w:val="000000"/>
                    <w:szCs w:val="22"/>
                  </w:rPr>
                </w:rPrChange>
              </w:rPr>
              <w:t>137</w:t>
            </w:r>
          </w:p>
        </w:tc>
        <w:tc>
          <w:tcPr>
            <w:tcW w:w="1414" w:type="dxa"/>
            <w:vAlign w:val="bottom"/>
          </w:tcPr>
          <w:p w14:paraId="11866E97" w14:textId="2BE599BA" w:rsidR="00787DDD" w:rsidRPr="000E1A5F" w:rsidRDefault="00787DDD" w:rsidP="00787DDD">
            <w:pPr>
              <w:rPr>
                <w:rFonts w:ascii="Calibri" w:hAnsi="Calibri"/>
                <w:color w:val="000000"/>
                <w:szCs w:val="22"/>
                <w:lang w:val="en-GB"/>
                <w:rPrChange w:id="13404" w:author="Dioguardi, Fabio" w:date="2018-10-23T11:24:00Z">
                  <w:rPr>
                    <w:rFonts w:ascii="Calibri" w:hAnsi="Calibri"/>
                    <w:color w:val="000000"/>
                    <w:szCs w:val="22"/>
                  </w:rPr>
                </w:rPrChange>
              </w:rPr>
            </w:pPr>
            <w:r w:rsidRPr="000E1A5F">
              <w:rPr>
                <w:rFonts w:ascii="Calibri" w:hAnsi="Calibri"/>
                <w:color w:val="000000"/>
                <w:szCs w:val="22"/>
                <w:lang w:val="en-GB"/>
                <w:rPrChange w:id="13405" w:author="Dioguardi, Fabio" w:date="2018-10-23T11:24:00Z">
                  <w:rPr>
                    <w:rFonts w:ascii="Calibri" w:hAnsi="Calibri"/>
                    <w:color w:val="000000"/>
                    <w:szCs w:val="22"/>
                  </w:rPr>
                </w:rPrChange>
              </w:rPr>
              <w:t>cal_Xband3b</w:t>
            </w:r>
          </w:p>
        </w:tc>
        <w:tc>
          <w:tcPr>
            <w:tcW w:w="2665" w:type="dxa"/>
            <w:tcBorders>
              <w:right w:val="single" w:sz="18" w:space="0" w:color="auto"/>
            </w:tcBorders>
            <w:vAlign w:val="bottom"/>
          </w:tcPr>
          <w:p w14:paraId="6D4D4E00" w14:textId="317AAE8B" w:rsidR="00787DDD" w:rsidRPr="000E1A5F" w:rsidRDefault="00787DDD" w:rsidP="00787DDD">
            <w:pPr>
              <w:rPr>
                <w:rFonts w:ascii="Calibri" w:hAnsi="Calibri"/>
                <w:color w:val="000000"/>
                <w:szCs w:val="22"/>
                <w:lang w:val="en-GB"/>
                <w:rPrChange w:id="13406" w:author="Dioguardi, Fabio" w:date="2018-10-23T11:24:00Z">
                  <w:rPr>
                    <w:rFonts w:ascii="Calibri" w:hAnsi="Calibri"/>
                    <w:color w:val="000000"/>
                    <w:szCs w:val="22"/>
                  </w:rPr>
                </w:rPrChange>
              </w:rPr>
            </w:pPr>
            <w:r w:rsidRPr="000E1A5F">
              <w:rPr>
                <w:rFonts w:ascii="Calibri" w:hAnsi="Calibri"/>
                <w:color w:val="000000"/>
                <w:szCs w:val="22"/>
                <w:lang w:val="en-GB"/>
                <w:rPrChange w:id="13407" w:author="Dioguardi, Fabio" w:date="2018-10-23T11:24:00Z">
                  <w:rPr>
                    <w:rFonts w:ascii="Calibri" w:hAnsi="Calibri"/>
                    <w:color w:val="000000"/>
                    <w:szCs w:val="22"/>
                  </w:rPr>
                </w:rPrChange>
              </w:rPr>
              <w:t>scaling factor B, X-band  3</w:t>
            </w:r>
          </w:p>
        </w:tc>
        <w:tc>
          <w:tcPr>
            <w:tcW w:w="707" w:type="dxa"/>
            <w:tcBorders>
              <w:left w:val="single" w:sz="18" w:space="0" w:color="auto"/>
            </w:tcBorders>
            <w:vAlign w:val="center"/>
          </w:tcPr>
          <w:p w14:paraId="49B64A37" w14:textId="77777777" w:rsidR="00787DDD" w:rsidRPr="000E1A5F" w:rsidRDefault="00787DDD" w:rsidP="00787DDD">
            <w:pPr>
              <w:jc w:val="center"/>
              <w:rPr>
                <w:rFonts w:ascii="Calibri" w:hAnsi="Calibri"/>
                <w:color w:val="000000"/>
                <w:szCs w:val="22"/>
                <w:lang w:val="en-GB"/>
                <w:rPrChange w:id="13408" w:author="Dioguardi, Fabio" w:date="2018-10-23T11:24:00Z">
                  <w:rPr>
                    <w:rFonts w:ascii="Calibri" w:hAnsi="Calibri"/>
                    <w:color w:val="000000"/>
                    <w:szCs w:val="22"/>
                  </w:rPr>
                </w:rPrChange>
              </w:rPr>
            </w:pPr>
          </w:p>
        </w:tc>
        <w:tc>
          <w:tcPr>
            <w:tcW w:w="1591" w:type="dxa"/>
          </w:tcPr>
          <w:p w14:paraId="7149EF54" w14:textId="77777777" w:rsidR="00787DDD" w:rsidRPr="000E1A5F" w:rsidRDefault="00787DDD" w:rsidP="00787DDD">
            <w:pPr>
              <w:jc w:val="center"/>
              <w:rPr>
                <w:rFonts w:asciiTheme="minorHAnsi" w:hAnsiTheme="minorHAnsi"/>
                <w:bCs/>
                <w:kern w:val="32"/>
                <w:szCs w:val="22"/>
                <w:lang w:val="en-GB"/>
                <w:rPrChange w:id="13409" w:author="Dioguardi, Fabio" w:date="2018-10-23T11:24:00Z">
                  <w:rPr>
                    <w:rFonts w:asciiTheme="minorHAnsi" w:hAnsiTheme="minorHAnsi"/>
                    <w:bCs/>
                    <w:kern w:val="32"/>
                    <w:szCs w:val="22"/>
                  </w:rPr>
                </w:rPrChange>
              </w:rPr>
            </w:pPr>
          </w:p>
        </w:tc>
        <w:tc>
          <w:tcPr>
            <w:tcW w:w="2923" w:type="dxa"/>
          </w:tcPr>
          <w:p w14:paraId="3C6F5111" w14:textId="77777777" w:rsidR="00787DDD" w:rsidRPr="000E1A5F" w:rsidRDefault="00787DDD" w:rsidP="00787DDD">
            <w:pPr>
              <w:jc w:val="center"/>
              <w:rPr>
                <w:rFonts w:asciiTheme="minorHAnsi" w:hAnsiTheme="minorHAnsi"/>
                <w:bCs/>
                <w:kern w:val="32"/>
                <w:szCs w:val="22"/>
                <w:lang w:val="en-GB"/>
                <w:rPrChange w:id="13410" w:author="Dioguardi, Fabio" w:date="2018-10-23T11:24:00Z">
                  <w:rPr>
                    <w:rFonts w:asciiTheme="minorHAnsi" w:hAnsiTheme="minorHAnsi"/>
                    <w:bCs/>
                    <w:kern w:val="32"/>
                    <w:szCs w:val="22"/>
                  </w:rPr>
                </w:rPrChange>
              </w:rPr>
            </w:pPr>
          </w:p>
        </w:tc>
      </w:tr>
      <w:tr w:rsidR="00787DDD" w:rsidRPr="000E1A5F" w14:paraId="333415A8" w14:textId="77777777" w:rsidTr="003800B1">
        <w:tc>
          <w:tcPr>
            <w:tcW w:w="765" w:type="dxa"/>
            <w:vAlign w:val="center"/>
          </w:tcPr>
          <w:p w14:paraId="2F66D626" w14:textId="224748B8" w:rsidR="00787DDD" w:rsidRPr="000E1A5F" w:rsidRDefault="00787DDD" w:rsidP="00787DDD">
            <w:pPr>
              <w:jc w:val="center"/>
              <w:rPr>
                <w:rFonts w:ascii="Calibri" w:hAnsi="Calibri"/>
                <w:color w:val="000000"/>
                <w:szCs w:val="22"/>
                <w:lang w:val="en-GB"/>
                <w:rPrChange w:id="13411" w:author="Dioguardi, Fabio" w:date="2018-10-23T11:24:00Z">
                  <w:rPr>
                    <w:rFonts w:ascii="Calibri" w:hAnsi="Calibri"/>
                    <w:color w:val="000000"/>
                    <w:szCs w:val="22"/>
                  </w:rPr>
                </w:rPrChange>
              </w:rPr>
            </w:pPr>
            <w:r w:rsidRPr="000E1A5F">
              <w:rPr>
                <w:rFonts w:ascii="Calibri" w:hAnsi="Calibri"/>
                <w:color w:val="000000"/>
                <w:szCs w:val="22"/>
                <w:lang w:val="en-GB"/>
                <w:rPrChange w:id="13412" w:author="Dioguardi, Fabio" w:date="2018-10-23T11:24:00Z">
                  <w:rPr>
                    <w:rFonts w:ascii="Calibri" w:hAnsi="Calibri"/>
                    <w:color w:val="000000"/>
                    <w:szCs w:val="22"/>
                  </w:rPr>
                </w:rPrChange>
              </w:rPr>
              <w:t>138</w:t>
            </w:r>
          </w:p>
        </w:tc>
        <w:tc>
          <w:tcPr>
            <w:tcW w:w="1414" w:type="dxa"/>
            <w:vAlign w:val="bottom"/>
          </w:tcPr>
          <w:p w14:paraId="17324C0B" w14:textId="23BD6DA6" w:rsidR="00787DDD" w:rsidRPr="000E1A5F" w:rsidRDefault="00787DDD" w:rsidP="00787DDD">
            <w:pPr>
              <w:rPr>
                <w:rFonts w:ascii="Calibri" w:hAnsi="Calibri"/>
                <w:color w:val="000000"/>
                <w:szCs w:val="22"/>
                <w:lang w:val="en-GB"/>
                <w:rPrChange w:id="13413" w:author="Dioguardi, Fabio" w:date="2018-10-23T11:24:00Z">
                  <w:rPr>
                    <w:rFonts w:ascii="Calibri" w:hAnsi="Calibri"/>
                    <w:color w:val="000000"/>
                    <w:szCs w:val="22"/>
                  </w:rPr>
                </w:rPrChange>
              </w:rPr>
            </w:pPr>
            <w:r w:rsidRPr="000E1A5F">
              <w:rPr>
                <w:rFonts w:ascii="Calibri" w:hAnsi="Calibri"/>
                <w:color w:val="000000"/>
                <w:szCs w:val="22"/>
                <w:lang w:val="en-GB"/>
                <w:rPrChange w:id="13414" w:author="Dioguardi, Fabio" w:date="2018-10-23T11:24:00Z">
                  <w:rPr>
                    <w:rFonts w:ascii="Calibri" w:hAnsi="Calibri"/>
                    <w:color w:val="000000"/>
                    <w:szCs w:val="22"/>
                  </w:rPr>
                </w:rPrChange>
              </w:rPr>
              <w:t>cal_Xband4a</w:t>
            </w:r>
          </w:p>
        </w:tc>
        <w:tc>
          <w:tcPr>
            <w:tcW w:w="2665" w:type="dxa"/>
            <w:tcBorders>
              <w:right w:val="single" w:sz="18" w:space="0" w:color="auto"/>
            </w:tcBorders>
            <w:vAlign w:val="bottom"/>
          </w:tcPr>
          <w:p w14:paraId="7F9C0C79" w14:textId="4A86E6E2" w:rsidR="00787DDD" w:rsidRPr="000E1A5F" w:rsidRDefault="00787DDD" w:rsidP="00787DDD">
            <w:pPr>
              <w:rPr>
                <w:rFonts w:ascii="Calibri" w:hAnsi="Calibri"/>
                <w:color w:val="000000"/>
                <w:szCs w:val="22"/>
                <w:lang w:val="en-GB"/>
                <w:rPrChange w:id="13415" w:author="Dioguardi, Fabio" w:date="2018-10-23T11:24:00Z">
                  <w:rPr>
                    <w:rFonts w:ascii="Calibri" w:hAnsi="Calibri"/>
                    <w:color w:val="000000"/>
                    <w:szCs w:val="22"/>
                  </w:rPr>
                </w:rPrChange>
              </w:rPr>
            </w:pPr>
            <w:r w:rsidRPr="000E1A5F">
              <w:rPr>
                <w:rFonts w:ascii="Calibri" w:hAnsi="Calibri"/>
                <w:color w:val="000000"/>
                <w:szCs w:val="22"/>
                <w:lang w:val="en-GB"/>
                <w:rPrChange w:id="13416" w:author="Dioguardi, Fabio" w:date="2018-10-23T11:24:00Z">
                  <w:rPr>
                    <w:rFonts w:ascii="Calibri" w:hAnsi="Calibri"/>
                    <w:color w:val="000000"/>
                    <w:szCs w:val="22"/>
                  </w:rPr>
                </w:rPrChange>
              </w:rPr>
              <w:t>offset A, X-band  4</w:t>
            </w:r>
          </w:p>
        </w:tc>
        <w:tc>
          <w:tcPr>
            <w:tcW w:w="707" w:type="dxa"/>
            <w:tcBorders>
              <w:left w:val="single" w:sz="18" w:space="0" w:color="auto"/>
            </w:tcBorders>
            <w:vAlign w:val="center"/>
          </w:tcPr>
          <w:p w14:paraId="20976CEE" w14:textId="77777777" w:rsidR="00787DDD" w:rsidRPr="000E1A5F" w:rsidRDefault="00787DDD" w:rsidP="00787DDD">
            <w:pPr>
              <w:jc w:val="center"/>
              <w:rPr>
                <w:rFonts w:ascii="Calibri" w:hAnsi="Calibri"/>
                <w:color w:val="000000"/>
                <w:szCs w:val="22"/>
                <w:lang w:val="en-GB"/>
                <w:rPrChange w:id="13417" w:author="Dioguardi, Fabio" w:date="2018-10-23T11:24:00Z">
                  <w:rPr>
                    <w:rFonts w:ascii="Calibri" w:hAnsi="Calibri"/>
                    <w:color w:val="000000"/>
                    <w:szCs w:val="22"/>
                  </w:rPr>
                </w:rPrChange>
              </w:rPr>
            </w:pPr>
          </w:p>
        </w:tc>
        <w:tc>
          <w:tcPr>
            <w:tcW w:w="1591" w:type="dxa"/>
          </w:tcPr>
          <w:p w14:paraId="6C3A9A62" w14:textId="77777777" w:rsidR="00787DDD" w:rsidRPr="000E1A5F" w:rsidRDefault="00787DDD" w:rsidP="00787DDD">
            <w:pPr>
              <w:jc w:val="center"/>
              <w:rPr>
                <w:rFonts w:asciiTheme="minorHAnsi" w:hAnsiTheme="minorHAnsi"/>
                <w:bCs/>
                <w:kern w:val="32"/>
                <w:szCs w:val="22"/>
                <w:lang w:val="en-GB"/>
                <w:rPrChange w:id="13418" w:author="Dioguardi, Fabio" w:date="2018-10-23T11:24:00Z">
                  <w:rPr>
                    <w:rFonts w:asciiTheme="minorHAnsi" w:hAnsiTheme="minorHAnsi"/>
                    <w:bCs/>
                    <w:kern w:val="32"/>
                    <w:szCs w:val="22"/>
                  </w:rPr>
                </w:rPrChange>
              </w:rPr>
            </w:pPr>
          </w:p>
        </w:tc>
        <w:tc>
          <w:tcPr>
            <w:tcW w:w="2923" w:type="dxa"/>
          </w:tcPr>
          <w:p w14:paraId="1F419D16" w14:textId="77777777" w:rsidR="00787DDD" w:rsidRPr="000E1A5F" w:rsidRDefault="00787DDD" w:rsidP="00787DDD">
            <w:pPr>
              <w:jc w:val="center"/>
              <w:rPr>
                <w:rFonts w:asciiTheme="minorHAnsi" w:hAnsiTheme="minorHAnsi"/>
                <w:bCs/>
                <w:kern w:val="32"/>
                <w:szCs w:val="22"/>
                <w:lang w:val="en-GB"/>
                <w:rPrChange w:id="13419" w:author="Dioguardi, Fabio" w:date="2018-10-23T11:24:00Z">
                  <w:rPr>
                    <w:rFonts w:asciiTheme="minorHAnsi" w:hAnsiTheme="minorHAnsi"/>
                    <w:bCs/>
                    <w:kern w:val="32"/>
                    <w:szCs w:val="22"/>
                  </w:rPr>
                </w:rPrChange>
              </w:rPr>
            </w:pPr>
          </w:p>
        </w:tc>
      </w:tr>
    </w:tbl>
    <w:p w14:paraId="5494AA2C" w14:textId="77777777" w:rsidR="00E667D9" w:rsidRPr="000E1A5F" w:rsidRDefault="00E667D9">
      <w:pPr>
        <w:rPr>
          <w:rFonts w:asciiTheme="minorHAnsi" w:hAnsiTheme="minorHAnsi"/>
          <w:bCs/>
          <w:kern w:val="32"/>
          <w:szCs w:val="22"/>
          <w:lang w:val="en-GB"/>
          <w:rPrChange w:id="13420" w:author="Dioguardi, Fabio" w:date="2018-10-23T11:24:00Z">
            <w:rPr>
              <w:rFonts w:asciiTheme="minorHAnsi" w:hAnsiTheme="minorHAnsi"/>
              <w:bCs/>
              <w:kern w:val="32"/>
              <w:szCs w:val="22"/>
            </w:rPr>
          </w:rPrChange>
        </w:rPr>
      </w:pPr>
    </w:p>
    <w:p w14:paraId="076848A1" w14:textId="68CE9C6D" w:rsidR="0041172B" w:rsidRPr="000E1A5F" w:rsidRDefault="0041172B" w:rsidP="0041172B">
      <w:pPr>
        <w:pStyle w:val="Heading1"/>
        <w:numPr>
          <w:ilvl w:val="0"/>
          <w:numId w:val="0"/>
        </w:numPr>
        <w:ind w:left="432" w:hanging="432"/>
        <w:rPr>
          <w:lang w:val="en-GB"/>
          <w:rPrChange w:id="13421" w:author="Dioguardi, Fabio" w:date="2018-10-23T11:24:00Z">
            <w:rPr/>
          </w:rPrChange>
        </w:rPr>
      </w:pPr>
      <w:bookmarkStart w:id="13422" w:name="_Toc528058545"/>
      <w:r w:rsidRPr="000E1A5F">
        <w:rPr>
          <w:lang w:val="en-GB"/>
          <w:rPrChange w:id="13423" w:author="Dioguardi, Fabio" w:date="2018-10-23T11:24:00Z">
            <w:rPr/>
          </w:rPrChange>
        </w:rPr>
        <w:lastRenderedPageBreak/>
        <w:t>Appendix B: Data Flow Chart of FOXI</w:t>
      </w:r>
      <w:bookmarkEnd w:id="13422"/>
    </w:p>
    <w:p w14:paraId="10BC6375" w14:textId="7D2EB71B" w:rsidR="0041172B" w:rsidRPr="000E1A5F" w:rsidRDefault="0041172B">
      <w:pPr>
        <w:rPr>
          <w:rFonts w:asciiTheme="minorHAnsi" w:hAnsiTheme="minorHAnsi"/>
          <w:szCs w:val="22"/>
          <w:lang w:val="en-GB"/>
          <w:rPrChange w:id="13424" w:author="Dioguardi, Fabio" w:date="2018-10-23T11:24:00Z">
            <w:rPr>
              <w:rFonts w:asciiTheme="minorHAnsi" w:hAnsiTheme="minorHAnsi"/>
              <w:szCs w:val="22"/>
            </w:rPr>
          </w:rPrChange>
        </w:rPr>
      </w:pPr>
      <w:r w:rsidRPr="000E1A5F">
        <w:rPr>
          <w:rFonts w:asciiTheme="minorHAnsi" w:hAnsiTheme="minorHAnsi"/>
          <w:noProof/>
          <w:szCs w:val="22"/>
          <w:lang w:val="en-GB" w:eastAsia="en-GB"/>
        </w:rPr>
        <w:drawing>
          <wp:inline distT="0" distB="0" distL="0" distR="0" wp14:anchorId="75BEDAF5" wp14:editId="35E2EED4">
            <wp:extent cx="6259162" cy="84653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xiFlow4_rot.jpg"/>
                    <pic:cNvPicPr/>
                  </pic:nvPicPr>
                  <pic:blipFill>
                    <a:blip r:embed="rId73">
                      <a:extLst>
                        <a:ext uri="{28A0092B-C50C-407E-A947-70E740481C1C}">
                          <a14:useLocalDpi xmlns:a14="http://schemas.microsoft.com/office/drawing/2010/main" val="0"/>
                        </a:ext>
                      </a:extLst>
                    </a:blip>
                    <a:stretch>
                      <a:fillRect/>
                    </a:stretch>
                  </pic:blipFill>
                  <pic:spPr>
                    <a:xfrm>
                      <a:off x="0" y="0"/>
                      <a:ext cx="6259162" cy="8465382"/>
                    </a:xfrm>
                    <a:prstGeom prst="rect">
                      <a:avLst/>
                    </a:prstGeom>
                  </pic:spPr>
                </pic:pic>
              </a:graphicData>
            </a:graphic>
          </wp:inline>
        </w:drawing>
      </w:r>
      <w:r w:rsidRPr="000E1A5F">
        <w:rPr>
          <w:lang w:val="en-GB"/>
          <w:rPrChange w:id="13425" w:author="Dioguardi, Fabio" w:date="2018-10-23T11:24:00Z">
            <w:rPr/>
          </w:rPrChange>
        </w:rPr>
        <w:br w:type="page"/>
      </w:r>
    </w:p>
    <w:p w14:paraId="3E06F9E5" w14:textId="6C12C556" w:rsidR="0085521C" w:rsidRPr="000E1A5F" w:rsidRDefault="0085521C" w:rsidP="00910C95">
      <w:pPr>
        <w:pStyle w:val="Heading1"/>
        <w:numPr>
          <w:ilvl w:val="0"/>
          <w:numId w:val="0"/>
        </w:numPr>
        <w:ind w:left="432" w:hanging="432"/>
        <w:rPr>
          <w:lang w:val="en-GB"/>
          <w:rPrChange w:id="13426" w:author="Dioguardi, Fabio" w:date="2018-10-23T11:24:00Z">
            <w:rPr/>
          </w:rPrChange>
        </w:rPr>
      </w:pPr>
      <w:bookmarkStart w:id="13427" w:name="_Toc528058546"/>
      <w:r w:rsidRPr="000E1A5F">
        <w:rPr>
          <w:lang w:val="en-GB"/>
          <w:rPrChange w:id="13428" w:author="Dioguardi, Fabio" w:date="2018-10-23T11:24:00Z">
            <w:rPr/>
          </w:rPrChange>
        </w:rPr>
        <w:lastRenderedPageBreak/>
        <w:t xml:space="preserve">Appendix </w:t>
      </w:r>
      <w:r w:rsidR="0041172B" w:rsidRPr="000E1A5F">
        <w:rPr>
          <w:lang w:val="en-GB"/>
          <w:rPrChange w:id="13429" w:author="Dioguardi, Fabio" w:date="2018-10-23T11:24:00Z">
            <w:rPr/>
          </w:rPrChange>
        </w:rPr>
        <w:t>C</w:t>
      </w:r>
      <w:r w:rsidRPr="000E1A5F">
        <w:rPr>
          <w:lang w:val="en-GB"/>
          <w:rPrChange w:id="13430" w:author="Dioguardi, Fabio" w:date="2018-10-23T11:24:00Z">
            <w:rPr/>
          </w:rPrChange>
        </w:rPr>
        <w:t xml:space="preserve">: </w:t>
      </w:r>
      <w:r w:rsidR="00DD6E93" w:rsidRPr="000E1A5F">
        <w:rPr>
          <w:lang w:val="en-GB"/>
          <w:rPrChange w:id="13431" w:author="Dioguardi, Fabio" w:date="2018-10-23T11:24:00Z">
            <w:rPr/>
          </w:rPrChange>
        </w:rPr>
        <w:t>REFIR – Setup for Iceland</w:t>
      </w:r>
      <w:bookmarkEnd w:id="13427"/>
    </w:p>
    <w:p w14:paraId="7E289957" w14:textId="0EF0434B" w:rsidR="0085521C" w:rsidRPr="000E1A5F" w:rsidRDefault="00DD6E93">
      <w:pPr>
        <w:rPr>
          <w:lang w:val="en-GB"/>
          <w:rPrChange w:id="13432" w:author="Dioguardi, Fabio" w:date="2018-10-23T11:24:00Z">
            <w:rPr/>
          </w:rPrChange>
        </w:rPr>
      </w:pPr>
      <w:r w:rsidRPr="000E1A5F">
        <w:rPr>
          <w:noProof/>
          <w:lang w:val="en-GB" w:eastAsia="en-GB"/>
        </w:rPr>
        <w:drawing>
          <wp:inline distT="0" distB="0" distL="0" distR="0" wp14:anchorId="1989A637" wp14:editId="3C3C6734">
            <wp:extent cx="5553710" cy="8102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0800000">
                      <a:off x="0" y="0"/>
                      <a:ext cx="5553710" cy="8102600"/>
                    </a:xfrm>
                    <a:prstGeom prst="rect">
                      <a:avLst/>
                    </a:prstGeom>
                    <a:noFill/>
                  </pic:spPr>
                </pic:pic>
              </a:graphicData>
            </a:graphic>
          </wp:inline>
        </w:drawing>
      </w:r>
    </w:p>
    <w:p w14:paraId="75E22E63" w14:textId="77777777" w:rsidR="0041172B" w:rsidRPr="000E1A5F" w:rsidRDefault="0041172B">
      <w:pPr>
        <w:rPr>
          <w:rFonts w:ascii="Cambria" w:hAnsi="Cambria"/>
          <w:b/>
          <w:bCs/>
          <w:kern w:val="32"/>
          <w:sz w:val="32"/>
          <w:szCs w:val="32"/>
          <w:lang w:val="en-GB"/>
          <w:rPrChange w:id="13433" w:author="Dioguardi, Fabio" w:date="2018-10-23T11:24:00Z">
            <w:rPr>
              <w:rFonts w:ascii="Cambria" w:hAnsi="Cambria"/>
              <w:b/>
              <w:bCs/>
              <w:kern w:val="32"/>
              <w:sz w:val="32"/>
              <w:szCs w:val="32"/>
            </w:rPr>
          </w:rPrChange>
        </w:rPr>
      </w:pPr>
      <w:bookmarkStart w:id="13434" w:name="_Ref482444327"/>
      <w:r w:rsidRPr="000E1A5F">
        <w:rPr>
          <w:lang w:val="en-GB"/>
          <w:rPrChange w:id="13435" w:author="Dioguardi, Fabio" w:date="2018-10-23T11:24:00Z">
            <w:rPr/>
          </w:rPrChange>
        </w:rPr>
        <w:br w:type="page"/>
      </w:r>
    </w:p>
    <w:p w14:paraId="29D2B805" w14:textId="498651C8" w:rsidR="0041172B" w:rsidRPr="000E1A5F" w:rsidRDefault="0041172B" w:rsidP="0041172B">
      <w:pPr>
        <w:pStyle w:val="Heading1"/>
        <w:numPr>
          <w:ilvl w:val="0"/>
          <w:numId w:val="0"/>
        </w:numPr>
        <w:ind w:left="432" w:hanging="432"/>
        <w:rPr>
          <w:lang w:val="en-GB"/>
          <w:rPrChange w:id="13436" w:author="Dioguardi, Fabio" w:date="2018-10-23T11:24:00Z">
            <w:rPr/>
          </w:rPrChange>
        </w:rPr>
      </w:pPr>
      <w:bookmarkStart w:id="13437" w:name="_Toc528058547"/>
      <w:r w:rsidRPr="000E1A5F">
        <w:rPr>
          <w:lang w:val="en-GB"/>
          <w:rPrChange w:id="13438" w:author="Dioguardi, Fabio" w:date="2018-10-23T11:24:00Z">
            <w:rPr/>
          </w:rPrChange>
        </w:rPr>
        <w:lastRenderedPageBreak/>
        <w:t>Appendix D: Automatic plume tracking web-cameras at Hekla</w:t>
      </w:r>
      <w:bookmarkEnd w:id="13437"/>
    </w:p>
    <w:p w14:paraId="3A4023EE" w14:textId="77777777" w:rsidR="0041172B" w:rsidRPr="000E1A5F" w:rsidRDefault="0041172B" w:rsidP="0041172B">
      <w:pPr>
        <w:pStyle w:val="Heading1"/>
        <w:numPr>
          <w:ilvl w:val="0"/>
          <w:numId w:val="0"/>
        </w:numPr>
        <w:ind w:left="432" w:hanging="432"/>
        <w:rPr>
          <w:lang w:val="en-GB"/>
          <w:rPrChange w:id="13439" w:author="Dioguardi, Fabio" w:date="2018-10-23T11:24:00Z">
            <w:rPr/>
          </w:rPrChange>
        </w:rPr>
      </w:pPr>
    </w:p>
    <w:p w14:paraId="6DA4C2AC" w14:textId="77777777" w:rsidR="0041172B" w:rsidRPr="000E1A5F" w:rsidRDefault="0041172B" w:rsidP="0041172B">
      <w:pPr>
        <w:rPr>
          <w:lang w:val="en-GB"/>
          <w:rPrChange w:id="13440" w:author="Dioguardi, Fabio" w:date="2018-10-23T11:24:00Z">
            <w:rPr/>
          </w:rPrChange>
        </w:rPr>
      </w:pPr>
      <w:r w:rsidRPr="000E1A5F">
        <w:rPr>
          <w:lang w:val="en-GB"/>
          <w:rPrChange w:id="13441" w:author="Dioguardi, Fabio" w:date="2018-10-23T11:24:00Z">
            <w:rPr/>
          </w:rPrChange>
        </w:rPr>
        <w:t>In the current Icelandic “</w:t>
      </w:r>
      <w:proofErr w:type="spellStart"/>
      <w:r w:rsidRPr="000E1A5F">
        <w:rPr>
          <w:lang w:val="en-GB"/>
          <w:rPrChange w:id="13442" w:author="Dioguardi, Fabio" w:date="2018-10-23T11:24:00Z">
            <w:rPr/>
          </w:rPrChange>
        </w:rPr>
        <w:t>Futurevolc</w:t>
      </w:r>
      <w:proofErr w:type="spellEnd"/>
      <w:r w:rsidRPr="000E1A5F">
        <w:rPr>
          <w:lang w:val="en-GB"/>
          <w:rPrChange w:id="13443" w:author="Dioguardi, Fabio" w:date="2018-10-23T11:24:00Z">
            <w:rPr/>
          </w:rPrChange>
        </w:rPr>
        <w:t xml:space="preserve">” setup, three automatic plume-tracking web-cameras from </w:t>
      </w:r>
      <w:proofErr w:type="spellStart"/>
      <w:r w:rsidRPr="000E1A5F">
        <w:rPr>
          <w:lang w:val="en-GB"/>
          <w:rPrChange w:id="13444" w:author="Dioguardi, Fabio" w:date="2018-10-23T11:24:00Z">
            <w:rPr/>
          </w:rPrChange>
        </w:rPr>
        <w:t>Mobotix</w:t>
      </w:r>
      <w:proofErr w:type="spellEnd"/>
      <w:r w:rsidRPr="000E1A5F">
        <w:rPr>
          <w:lang w:val="en-GB"/>
          <w:rPrChange w:id="13445" w:author="Dioguardi, Fabio" w:date="2018-10-23T11:24:00Z">
            <w:rPr/>
          </w:rPrChange>
        </w:rPr>
        <w:t xml:space="preserve"> (one modified D14D and two M14 web-cams) have been mounted, denoted CAM1 (located in </w:t>
      </w:r>
      <w:proofErr w:type="spellStart"/>
      <w:r w:rsidRPr="000E1A5F">
        <w:rPr>
          <w:lang w:val="en-GB"/>
          <w:rPrChange w:id="13446" w:author="Dioguardi, Fabio" w:date="2018-10-23T11:24:00Z">
            <w:rPr/>
          </w:rPrChange>
        </w:rPr>
        <w:t>Búrfell</w:t>
      </w:r>
      <w:proofErr w:type="spellEnd"/>
      <w:r w:rsidRPr="000E1A5F">
        <w:rPr>
          <w:lang w:val="en-GB"/>
          <w:rPrChange w:id="13447" w:author="Dioguardi, Fabio" w:date="2018-10-23T11:24:00Z">
            <w:rPr/>
          </w:rPrChange>
        </w:rPr>
        <w:t xml:space="preserve">), CAM2 (located in in </w:t>
      </w:r>
      <w:proofErr w:type="spellStart"/>
      <w:r w:rsidRPr="000E1A5F">
        <w:rPr>
          <w:lang w:val="en-GB"/>
          <w:rPrChange w:id="13448" w:author="Dioguardi, Fabio" w:date="2018-10-23T11:24:00Z">
            <w:rPr/>
          </w:rPrChange>
        </w:rPr>
        <w:t>Rauðaskál</w:t>
      </w:r>
      <w:proofErr w:type="spellEnd"/>
      <w:r w:rsidRPr="000E1A5F">
        <w:rPr>
          <w:lang w:val="en-GB"/>
          <w:rPrChange w:id="13449" w:author="Dioguardi, Fabio" w:date="2018-10-23T11:24:00Z">
            <w:rPr/>
          </w:rPrChange>
        </w:rPr>
        <w:t xml:space="preserve">) and CAM3 (located in in </w:t>
      </w:r>
      <w:proofErr w:type="spellStart"/>
      <w:r w:rsidRPr="000E1A5F">
        <w:rPr>
          <w:lang w:val="en-GB"/>
          <w:rPrChange w:id="13450" w:author="Dioguardi, Fabio" w:date="2018-10-23T11:24:00Z">
            <w:rPr/>
          </w:rPrChange>
        </w:rPr>
        <w:t>Mjóaskarð</w:t>
      </w:r>
      <w:proofErr w:type="spellEnd"/>
      <w:r w:rsidRPr="000E1A5F">
        <w:rPr>
          <w:lang w:val="en-GB"/>
          <w:rPrChange w:id="13451" w:author="Dioguardi, Fabio" w:date="2018-10-23T11:24:00Z">
            <w:rPr/>
          </w:rPrChange>
        </w:rPr>
        <w:t>).</w:t>
      </w:r>
    </w:p>
    <w:p w14:paraId="64CD239D" w14:textId="77777777" w:rsidR="0041172B" w:rsidRPr="000E1A5F" w:rsidRDefault="0041172B" w:rsidP="0041172B">
      <w:pPr>
        <w:rPr>
          <w:lang w:val="en-GB"/>
          <w:rPrChange w:id="13452" w:author="Dioguardi, Fabio" w:date="2018-10-23T11:24:00Z">
            <w:rPr/>
          </w:rPrChange>
        </w:rPr>
      </w:pPr>
      <w:r w:rsidRPr="000E1A5F">
        <w:rPr>
          <w:lang w:val="en-GB"/>
          <w:rPrChange w:id="13453" w:author="Dioguardi, Fabio" w:date="2018-10-23T11:24:00Z">
            <w:rPr/>
          </w:rPrChange>
        </w:rPr>
        <w:t>By using the camera control and communication software "</w:t>
      </w:r>
      <w:proofErr w:type="spellStart"/>
      <w:r w:rsidRPr="000E1A5F">
        <w:rPr>
          <w:lang w:val="en-GB"/>
          <w:rPrChange w:id="13454" w:author="Dioguardi, Fabio" w:date="2018-10-23T11:24:00Z">
            <w:rPr/>
          </w:rPrChange>
        </w:rPr>
        <w:t>MxCC</w:t>
      </w:r>
      <w:proofErr w:type="spellEnd"/>
      <w:r w:rsidRPr="000E1A5F">
        <w:rPr>
          <w:lang w:val="en-GB"/>
          <w:rPrChange w:id="13455" w:author="Dioguardi, Fabio" w:date="2018-10-23T11:24:00Z">
            <w:rPr/>
          </w:rPrChange>
        </w:rPr>
        <w:t xml:space="preserve">" from </w:t>
      </w:r>
      <w:proofErr w:type="spellStart"/>
      <w:r w:rsidRPr="000E1A5F">
        <w:rPr>
          <w:lang w:val="en-GB"/>
          <w:rPrChange w:id="13456" w:author="Dioguardi, Fabio" w:date="2018-10-23T11:24:00Z">
            <w:rPr/>
          </w:rPrChange>
        </w:rPr>
        <w:t>Mobotix</w:t>
      </w:r>
      <w:proofErr w:type="spellEnd"/>
      <w:r w:rsidRPr="000E1A5F">
        <w:rPr>
          <w:lang w:val="en-GB"/>
          <w:rPrChange w:id="13457" w:author="Dioguardi, Fabio" w:date="2018-10-23T11:24:00Z">
            <w:rPr/>
          </w:rPrChange>
        </w:rPr>
        <w:t xml:space="preserve"> images are regularly downloaded to a server, where the frames are further processed by an in-house software in 3 steps:  </w:t>
      </w:r>
    </w:p>
    <w:p w14:paraId="2CDC23DD" w14:textId="77777777" w:rsidR="0041172B" w:rsidRPr="000E1A5F" w:rsidRDefault="0041172B" w:rsidP="0041172B">
      <w:pPr>
        <w:spacing w:line="360" w:lineRule="auto"/>
        <w:rPr>
          <w:lang w:val="en-GB"/>
          <w:rPrChange w:id="13458" w:author="Dioguardi, Fabio" w:date="2018-10-23T11:24:00Z">
            <w:rPr/>
          </w:rPrChange>
        </w:rPr>
      </w:pPr>
      <w:r w:rsidRPr="000E1A5F">
        <w:rPr>
          <w:lang w:val="en-GB"/>
          <w:rPrChange w:id="13459" w:author="Dioguardi, Fabio" w:date="2018-10-23T11:24:00Z">
            <w:rPr/>
          </w:rPrChange>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0E1A5F">
        <w:rPr>
          <w:i/>
          <w:lang w:val="en-GB"/>
          <w:rPrChange w:id="13460" w:author="Dioguardi, Fabio" w:date="2018-10-23T11:24:00Z">
            <w:rPr>
              <w:i/>
            </w:rPr>
          </w:rPrChange>
        </w:rPr>
        <w:t>y</w:t>
      </w:r>
      <w:r w:rsidRPr="000E1A5F">
        <w:rPr>
          <w:lang w:val="en-GB"/>
          <w:rPrChange w:id="13461" w:author="Dioguardi, Fabio" w:date="2018-10-23T11:24:00Z">
            <w:rPr/>
          </w:rPrChange>
        </w:rPr>
        <w:t xml:space="preserve">, which ranges between 0 and 4. In REFIR, y is referred to as “visibility”. If </w:t>
      </w:r>
      <w:r w:rsidRPr="000E1A5F">
        <w:rPr>
          <w:i/>
          <w:lang w:val="en-GB"/>
          <w:rPrChange w:id="13462" w:author="Dioguardi, Fabio" w:date="2018-10-23T11:24:00Z">
            <w:rPr>
              <w:i/>
            </w:rPr>
          </w:rPrChange>
        </w:rPr>
        <w:t>y</w:t>
      </w:r>
      <w:r w:rsidRPr="000E1A5F">
        <w:rPr>
          <w:lang w:val="en-GB"/>
          <w:rPrChange w:id="13463" w:author="Dioguardi, Fabio" w:date="2018-10-23T11:24:00Z">
            <w:rPr/>
          </w:rPrChange>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0E1A5F">
        <w:rPr>
          <w:lang w:val="en-GB"/>
          <w:rPrChange w:id="13464" w:author="Dioguardi, Fabio" w:date="2018-10-23T11:24:00Z">
            <w:rPr/>
          </w:rPrChange>
        </w:rPr>
        <w:t>Matlab</w:t>
      </w:r>
      <w:proofErr w:type="spellEnd"/>
      <w:r w:rsidRPr="000E1A5F">
        <w:rPr>
          <w:lang w:val="en-GB"/>
          <w:rPrChange w:id="13465" w:author="Dioguardi, Fabio" w:date="2018-10-23T11:24:00Z">
            <w:rPr/>
          </w:rPrChange>
        </w:rPr>
        <w:t xml:space="preserve"> particle image velocimetry algorithm. (Note that the current version of REFIR (v. 18) does not make use of the latter function.) </w:t>
      </w:r>
    </w:p>
    <w:p w14:paraId="1458A95C" w14:textId="77777777" w:rsidR="0041172B" w:rsidRPr="000E1A5F" w:rsidRDefault="0041172B" w:rsidP="0041172B">
      <w:pPr>
        <w:spacing w:line="360" w:lineRule="auto"/>
        <w:rPr>
          <w:lang w:val="en-GB"/>
          <w:rPrChange w:id="13466" w:author="Dioguardi, Fabio" w:date="2018-10-23T11:24:00Z">
            <w:rPr/>
          </w:rPrChange>
        </w:rPr>
      </w:pPr>
      <w:r w:rsidRPr="000E1A5F">
        <w:rPr>
          <w:lang w:val="en-GB"/>
          <w:rPrChange w:id="13467" w:author="Dioguardi, Fabio" w:date="2018-10-23T11:24:00Z">
            <w:rPr/>
          </w:rPrChange>
        </w:rPr>
        <w:t>For further details, the reader is referred to Witt (2018).</w:t>
      </w:r>
    </w:p>
    <w:p w14:paraId="2865DA42" w14:textId="77777777" w:rsidR="0041172B" w:rsidRPr="000E1A5F" w:rsidRDefault="0041172B" w:rsidP="0041172B">
      <w:pPr>
        <w:spacing w:line="360" w:lineRule="auto"/>
        <w:rPr>
          <w:lang w:val="en-GB"/>
          <w:rPrChange w:id="13468" w:author="Dioguardi, Fabio" w:date="2018-10-23T11:24:00Z">
            <w:rPr/>
          </w:rPrChange>
        </w:rPr>
      </w:pPr>
    </w:p>
    <w:p w14:paraId="6672D36A" w14:textId="77777777" w:rsidR="0041172B" w:rsidRPr="000E1A5F" w:rsidRDefault="0041172B" w:rsidP="0041172B">
      <w:pPr>
        <w:spacing w:line="360" w:lineRule="auto"/>
        <w:rPr>
          <w:lang w:val="en-GB"/>
          <w:rPrChange w:id="13469" w:author="Dioguardi, Fabio" w:date="2018-10-23T11:24:00Z">
            <w:rPr/>
          </w:rPrChange>
        </w:rPr>
      </w:pPr>
    </w:p>
    <w:p w14:paraId="5E25879C" w14:textId="77777777" w:rsidR="0041172B" w:rsidRPr="000E1A5F" w:rsidRDefault="0041172B" w:rsidP="0041172B">
      <w:pPr>
        <w:spacing w:line="360" w:lineRule="auto"/>
        <w:rPr>
          <w:lang w:val="en-GB"/>
          <w:rPrChange w:id="13470" w:author="Dioguardi, Fabio" w:date="2018-10-23T11:24:00Z">
            <w:rPr/>
          </w:rPrChange>
        </w:rPr>
      </w:pPr>
    </w:p>
    <w:p w14:paraId="60D06069" w14:textId="77777777" w:rsidR="0041172B" w:rsidRPr="000E1A5F" w:rsidRDefault="0041172B" w:rsidP="0041172B">
      <w:pPr>
        <w:spacing w:line="360" w:lineRule="auto"/>
        <w:rPr>
          <w:lang w:val="en-GB"/>
          <w:rPrChange w:id="13471" w:author="Dioguardi, Fabio" w:date="2018-10-23T11:24:00Z">
            <w:rPr/>
          </w:rPrChange>
        </w:rPr>
      </w:pPr>
    </w:p>
    <w:p w14:paraId="350F75D6" w14:textId="26946FE8" w:rsidR="0041172B" w:rsidRPr="000E1A5F" w:rsidRDefault="0041172B" w:rsidP="0041172B">
      <w:pPr>
        <w:spacing w:line="360" w:lineRule="auto"/>
        <w:rPr>
          <w:lang w:val="en-GB"/>
          <w:rPrChange w:id="13472" w:author="Dioguardi, Fabio" w:date="2018-10-23T11:24:00Z">
            <w:rPr/>
          </w:rPrChange>
        </w:rPr>
      </w:pPr>
    </w:p>
    <w:p w14:paraId="2795E429" w14:textId="39CFB5D1" w:rsidR="0041172B" w:rsidRPr="000E1A5F" w:rsidRDefault="0041172B" w:rsidP="0041172B">
      <w:pPr>
        <w:spacing w:line="360" w:lineRule="auto"/>
        <w:rPr>
          <w:lang w:val="en-GB"/>
          <w:rPrChange w:id="13473" w:author="Dioguardi, Fabio" w:date="2018-10-23T11:24:00Z">
            <w:rPr/>
          </w:rPrChange>
        </w:rPr>
      </w:pPr>
    </w:p>
    <w:p w14:paraId="707ED8FB" w14:textId="7B858D8B" w:rsidR="0041172B" w:rsidRPr="000E1A5F" w:rsidRDefault="0041172B" w:rsidP="0041172B">
      <w:pPr>
        <w:spacing w:line="360" w:lineRule="auto"/>
        <w:rPr>
          <w:lang w:val="en-GB"/>
          <w:rPrChange w:id="13474" w:author="Dioguardi, Fabio" w:date="2018-10-23T11:24:00Z">
            <w:rPr/>
          </w:rPrChange>
        </w:rPr>
      </w:pPr>
    </w:p>
    <w:p w14:paraId="4D941ACF" w14:textId="0156E5F7" w:rsidR="0041172B" w:rsidRPr="000E1A5F" w:rsidRDefault="0041172B" w:rsidP="0041172B">
      <w:pPr>
        <w:spacing w:line="360" w:lineRule="auto"/>
        <w:rPr>
          <w:lang w:val="en-GB"/>
          <w:rPrChange w:id="13475" w:author="Dioguardi, Fabio" w:date="2018-10-23T11:24:00Z">
            <w:rPr/>
          </w:rPrChange>
        </w:rPr>
      </w:pPr>
    </w:p>
    <w:p w14:paraId="7DC0EB6D" w14:textId="73698CE6" w:rsidR="0041172B" w:rsidRPr="000E1A5F" w:rsidRDefault="0041172B" w:rsidP="0041172B">
      <w:pPr>
        <w:spacing w:line="360" w:lineRule="auto"/>
        <w:rPr>
          <w:lang w:val="en-GB"/>
          <w:rPrChange w:id="13476" w:author="Dioguardi, Fabio" w:date="2018-10-23T11:24:00Z">
            <w:rPr/>
          </w:rPrChange>
        </w:rPr>
      </w:pPr>
    </w:p>
    <w:p w14:paraId="334F5974" w14:textId="26F8A240" w:rsidR="0041172B" w:rsidRPr="000E1A5F" w:rsidRDefault="0041172B" w:rsidP="0041172B">
      <w:pPr>
        <w:spacing w:line="360" w:lineRule="auto"/>
        <w:rPr>
          <w:lang w:val="en-GB"/>
          <w:rPrChange w:id="13477" w:author="Dioguardi, Fabio" w:date="2018-10-23T11:24:00Z">
            <w:rPr/>
          </w:rPrChange>
        </w:rPr>
      </w:pPr>
    </w:p>
    <w:p w14:paraId="2B753FDA" w14:textId="77777777" w:rsidR="0041172B" w:rsidRPr="000E1A5F" w:rsidRDefault="0041172B" w:rsidP="0041172B">
      <w:pPr>
        <w:spacing w:line="360" w:lineRule="auto"/>
        <w:rPr>
          <w:lang w:val="en-GB"/>
          <w:rPrChange w:id="13478" w:author="Dioguardi, Fabio" w:date="2018-10-23T11:24:00Z">
            <w:rPr/>
          </w:rPrChange>
        </w:rPr>
      </w:pPr>
    </w:p>
    <w:p w14:paraId="2D28567B" w14:textId="77777777" w:rsidR="0041172B" w:rsidRPr="000E1A5F" w:rsidRDefault="0041172B" w:rsidP="0041172B">
      <w:pPr>
        <w:spacing w:line="360" w:lineRule="auto"/>
        <w:rPr>
          <w:b/>
          <w:lang w:val="en-GB"/>
          <w:rPrChange w:id="13479" w:author="Dioguardi, Fabio" w:date="2018-10-23T11:24:00Z">
            <w:rPr>
              <w:b/>
            </w:rPr>
          </w:rPrChange>
        </w:rPr>
      </w:pPr>
      <w:r w:rsidRPr="000E1A5F">
        <w:rPr>
          <w:b/>
          <w:lang w:val="en-GB"/>
          <w:rPrChange w:id="13480" w:author="Dioguardi, Fabio" w:date="2018-10-23T11:24:00Z">
            <w:rPr>
              <w:b/>
            </w:rPr>
          </w:rPrChange>
        </w:rPr>
        <w:t>References:</w:t>
      </w:r>
    </w:p>
    <w:p w14:paraId="7F8A67F3" w14:textId="3BE81D71" w:rsidR="0041172B" w:rsidRPr="000E1A5F" w:rsidRDefault="0041172B" w:rsidP="0041172B">
      <w:pPr>
        <w:spacing w:line="360" w:lineRule="auto"/>
        <w:rPr>
          <w:lang w:val="en-GB"/>
          <w:rPrChange w:id="13481" w:author="Dioguardi, Fabio" w:date="2018-10-23T11:24:00Z">
            <w:rPr/>
          </w:rPrChange>
        </w:rPr>
      </w:pPr>
      <w:r w:rsidRPr="000E1A5F">
        <w:rPr>
          <w:lang w:val="en-GB"/>
          <w:rPrChange w:id="13482" w:author="Dioguardi, Fabio" w:date="2018-10-23T11:24:00Z">
            <w:rPr/>
          </w:rPrChange>
        </w:rPr>
        <w:t xml:space="preserve">Witt, T., Walter, T.R., 2017. Video monitoring reveals pulsating vents and propagation path of fissure eruption during the March 2011 </w:t>
      </w:r>
      <w:proofErr w:type="spellStart"/>
      <w:r w:rsidRPr="000E1A5F">
        <w:rPr>
          <w:lang w:val="en-GB"/>
          <w:rPrChange w:id="13483" w:author="Dioguardi, Fabio" w:date="2018-10-23T11:24:00Z">
            <w:rPr/>
          </w:rPrChange>
        </w:rPr>
        <w:t>Pu'u'Ō'ō</w:t>
      </w:r>
      <w:proofErr w:type="spellEnd"/>
      <w:r w:rsidRPr="000E1A5F">
        <w:rPr>
          <w:lang w:val="en-GB"/>
          <w:rPrChange w:id="13484" w:author="Dioguardi, Fabio" w:date="2018-10-23T11:24:00Z">
            <w:rPr/>
          </w:rPrChange>
        </w:rPr>
        <w:t xml:space="preserve"> eruption, Kilauea volcano. J. </w:t>
      </w:r>
      <w:proofErr w:type="spellStart"/>
      <w:r w:rsidRPr="000E1A5F">
        <w:rPr>
          <w:lang w:val="en-GB"/>
          <w:rPrChange w:id="13485" w:author="Dioguardi, Fabio" w:date="2018-10-23T11:24:00Z">
            <w:rPr/>
          </w:rPrChange>
        </w:rPr>
        <w:t>Volcanol</w:t>
      </w:r>
      <w:proofErr w:type="spellEnd"/>
      <w:r w:rsidRPr="000E1A5F">
        <w:rPr>
          <w:lang w:val="en-GB"/>
          <w:rPrChange w:id="13486" w:author="Dioguardi, Fabio" w:date="2018-10-23T11:24:00Z">
            <w:rPr/>
          </w:rPrChange>
        </w:rPr>
        <w:t xml:space="preserve">. </w:t>
      </w:r>
      <w:proofErr w:type="spellStart"/>
      <w:r w:rsidRPr="000E1A5F">
        <w:rPr>
          <w:lang w:val="en-GB"/>
          <w:rPrChange w:id="13487" w:author="Dioguardi, Fabio" w:date="2018-10-23T11:24:00Z">
            <w:rPr/>
          </w:rPrChange>
        </w:rPr>
        <w:t>Geotherm</w:t>
      </w:r>
      <w:proofErr w:type="spellEnd"/>
      <w:r w:rsidRPr="000E1A5F">
        <w:rPr>
          <w:lang w:val="en-GB"/>
          <w:rPrChange w:id="13488" w:author="Dioguardi, Fabio" w:date="2018-10-23T11:24:00Z">
            <w:rPr/>
          </w:rPrChange>
        </w:rPr>
        <w:t>. Res. 330, 43-55. DOI: 10.1016/j.jvolgeores.2016.11.012</w:t>
      </w:r>
      <w:r w:rsidRPr="000E1A5F">
        <w:rPr>
          <w:lang w:val="en-GB"/>
          <w:rPrChange w:id="13489" w:author="Dioguardi, Fabio" w:date="2018-10-23T11:24:00Z">
            <w:rPr/>
          </w:rPrChange>
        </w:rPr>
        <w:br/>
      </w:r>
    </w:p>
    <w:p w14:paraId="6F3F8CB5" w14:textId="49FE3EF0" w:rsidR="0041172B" w:rsidRPr="000E1A5F" w:rsidRDefault="0041172B" w:rsidP="0041172B">
      <w:pPr>
        <w:spacing w:line="360" w:lineRule="auto"/>
        <w:rPr>
          <w:lang w:val="en-GB"/>
          <w:rPrChange w:id="13490" w:author="Dioguardi, Fabio" w:date="2018-10-23T11:24:00Z">
            <w:rPr/>
          </w:rPrChange>
        </w:rPr>
      </w:pPr>
      <w:r w:rsidRPr="000E1A5F">
        <w:rPr>
          <w:lang w:val="en-GB"/>
          <w:rPrChange w:id="13491" w:author="Dioguardi, Fabio" w:date="2018-10-23T11:24:00Z">
            <w:rPr/>
          </w:rPrChange>
        </w:rPr>
        <w:t xml:space="preserve">Witt, T., 2018. Camera Monitoring at volcanoes: Identification and characterization of lava fountain activity and near-vent processes and their relevance for early warning systems. </w:t>
      </w:r>
      <w:proofErr w:type="spellStart"/>
      <w:r w:rsidRPr="000E1A5F">
        <w:rPr>
          <w:lang w:val="en-GB"/>
          <w:rPrChange w:id="13492" w:author="Dioguardi, Fabio" w:date="2018-10-23T11:24:00Z">
            <w:rPr/>
          </w:rPrChange>
        </w:rPr>
        <w:t>Deutsches</w:t>
      </w:r>
      <w:proofErr w:type="spellEnd"/>
      <w:r w:rsidRPr="000E1A5F">
        <w:rPr>
          <w:lang w:val="en-GB"/>
          <w:rPrChange w:id="13493" w:author="Dioguardi, Fabio" w:date="2018-10-23T11:24:00Z">
            <w:rPr/>
          </w:rPrChange>
        </w:rPr>
        <w:t xml:space="preserve"> </w:t>
      </w:r>
      <w:proofErr w:type="spellStart"/>
      <w:r w:rsidRPr="000E1A5F">
        <w:rPr>
          <w:lang w:val="en-GB"/>
          <w:rPrChange w:id="13494" w:author="Dioguardi, Fabio" w:date="2018-10-23T11:24:00Z">
            <w:rPr/>
          </w:rPrChange>
        </w:rPr>
        <w:t>GeoForschungsZentrum</w:t>
      </w:r>
      <w:proofErr w:type="spellEnd"/>
      <w:r w:rsidRPr="000E1A5F">
        <w:rPr>
          <w:lang w:val="en-GB"/>
          <w:rPrChange w:id="13495" w:author="Dioguardi, Fabio" w:date="2018-10-23T11:24:00Z">
            <w:rPr/>
          </w:rPrChange>
        </w:rPr>
        <w:t>, Potsdam, PhD thesis (submitted 20-06-2018).</w:t>
      </w:r>
    </w:p>
    <w:p w14:paraId="69EBFB59" w14:textId="446D558B" w:rsidR="00910C95" w:rsidRPr="000E1A5F" w:rsidRDefault="00910C95" w:rsidP="00910C95">
      <w:pPr>
        <w:pStyle w:val="Heading1"/>
        <w:numPr>
          <w:ilvl w:val="0"/>
          <w:numId w:val="0"/>
        </w:numPr>
        <w:ind w:left="432" w:hanging="432"/>
        <w:rPr>
          <w:lang w:val="en-GB"/>
          <w:rPrChange w:id="13496" w:author="Dioguardi, Fabio" w:date="2018-10-23T11:24:00Z">
            <w:rPr/>
          </w:rPrChange>
        </w:rPr>
      </w:pPr>
      <w:bookmarkStart w:id="13497" w:name="_Ref482618781"/>
      <w:bookmarkStart w:id="13498" w:name="_Toc528058548"/>
      <w:bookmarkEnd w:id="13434"/>
      <w:r w:rsidRPr="000E1A5F">
        <w:rPr>
          <w:lang w:val="en-GB"/>
          <w:rPrChange w:id="13499" w:author="Dioguardi, Fabio" w:date="2018-10-23T11:24:00Z">
            <w:rPr/>
          </w:rPrChange>
        </w:rPr>
        <w:lastRenderedPageBreak/>
        <w:t xml:space="preserve">Appendix </w:t>
      </w:r>
      <w:r w:rsidR="0041172B" w:rsidRPr="000E1A5F">
        <w:rPr>
          <w:lang w:val="en-GB"/>
          <w:rPrChange w:id="13500" w:author="Dioguardi, Fabio" w:date="2018-10-23T11:24:00Z">
            <w:rPr/>
          </w:rPrChange>
        </w:rPr>
        <w:t>E</w:t>
      </w:r>
      <w:r w:rsidRPr="000E1A5F">
        <w:rPr>
          <w:lang w:val="en-GB"/>
          <w:rPrChange w:id="13501" w:author="Dioguardi, Fabio" w:date="2018-10-23T11:24:00Z">
            <w:rPr/>
          </w:rPrChange>
        </w:rPr>
        <w:t>: Suggested settings for weig</w:t>
      </w:r>
      <w:r w:rsidR="00F751E1" w:rsidRPr="000E1A5F">
        <w:rPr>
          <w:lang w:val="en-GB"/>
          <w:rPrChange w:id="13502" w:author="Dioguardi, Fabio" w:date="2018-10-23T11:24:00Z">
            <w:rPr/>
          </w:rPrChange>
        </w:rPr>
        <w:t xml:space="preserve">ht factors </w:t>
      </w:r>
      <w:r w:rsidR="00F751E1" w:rsidRPr="000E1A5F">
        <w:rPr>
          <w:lang w:val="en-GB"/>
          <w:rPrChange w:id="13503" w:author="Dioguardi, Fabio" w:date="2018-10-23T11:24:00Z">
            <w:rPr/>
          </w:rPrChange>
        </w:rPr>
        <w:br/>
        <w:t>(</w:t>
      </w:r>
      <w:proofErr w:type="spellStart"/>
      <w:r w:rsidR="00F751E1" w:rsidRPr="000E1A5F">
        <w:rPr>
          <w:lang w:val="en-GB"/>
          <w:rPrChange w:id="13504" w:author="Dioguardi, Fabio" w:date="2018-10-23T11:24:00Z">
            <w:rPr/>
          </w:rPrChange>
        </w:rPr>
        <w:t>FutureVolc</w:t>
      </w:r>
      <w:proofErr w:type="spellEnd"/>
      <w:r w:rsidR="00F751E1" w:rsidRPr="000E1A5F">
        <w:rPr>
          <w:lang w:val="en-GB"/>
          <w:rPrChange w:id="13505" w:author="Dioguardi, Fabio" w:date="2018-10-23T11:24:00Z">
            <w:rPr/>
          </w:rPrChange>
        </w:rPr>
        <w:t xml:space="preserve"> setup</w:t>
      </w:r>
      <w:r w:rsidRPr="000E1A5F">
        <w:rPr>
          <w:lang w:val="en-GB"/>
          <w:rPrChange w:id="13506" w:author="Dioguardi, Fabio" w:date="2018-10-23T11:24:00Z">
            <w:rPr/>
          </w:rPrChange>
        </w:rPr>
        <w:t>)</w:t>
      </w:r>
      <w:bookmarkEnd w:id="13498"/>
    </w:p>
    <w:p w14:paraId="1DE35623" w14:textId="26818D58" w:rsidR="00910C95" w:rsidRPr="000E1A5F" w:rsidRDefault="00910C95">
      <w:pPr>
        <w:rPr>
          <w:rFonts w:ascii="Cambria" w:hAnsi="Cambria"/>
          <w:b/>
          <w:bCs/>
          <w:kern w:val="32"/>
          <w:sz w:val="32"/>
          <w:szCs w:val="32"/>
          <w:lang w:val="en-GB"/>
          <w:rPrChange w:id="13507" w:author="Dioguardi, Fabio" w:date="2018-10-23T11:24:00Z">
            <w:rPr>
              <w:rFonts w:ascii="Cambria" w:hAnsi="Cambria"/>
              <w:b/>
              <w:bCs/>
              <w:kern w:val="32"/>
              <w:sz w:val="32"/>
              <w:szCs w:val="32"/>
            </w:rPr>
          </w:rPrChange>
        </w:rPr>
      </w:pPr>
    </w:p>
    <w:p w14:paraId="333239E5" w14:textId="5D42869F" w:rsidR="00F751E1" w:rsidRPr="000E1A5F" w:rsidRDefault="00F751E1" w:rsidP="00F751E1">
      <w:pPr>
        <w:rPr>
          <w:lang w:val="en-GB"/>
          <w:rPrChange w:id="13508" w:author="Dioguardi, Fabio" w:date="2018-10-23T11:24:00Z">
            <w:rPr/>
          </w:rPrChange>
        </w:rPr>
      </w:pPr>
      <w:r w:rsidRPr="000E1A5F">
        <w:rPr>
          <w:lang w:val="en-GB"/>
          <w:rPrChange w:id="13509" w:author="Dioguardi, Fabio" w:date="2018-10-23T11:24:00Z">
            <w:rPr/>
          </w:rPrChange>
        </w:rPr>
        <w:t xml:space="preserve">Weight factor settings suggested for REFIR use in Iceland (with default </w:t>
      </w:r>
      <w:proofErr w:type="spellStart"/>
      <w:r w:rsidRPr="000E1A5F">
        <w:rPr>
          <w:lang w:val="en-GB"/>
          <w:rPrChange w:id="13510" w:author="Dioguardi, Fabio" w:date="2018-10-23T11:24:00Z">
            <w:rPr/>
          </w:rPrChange>
        </w:rPr>
        <w:t>FutureVolc</w:t>
      </w:r>
      <w:proofErr w:type="spellEnd"/>
      <w:r w:rsidRPr="000E1A5F">
        <w:rPr>
          <w:lang w:val="en-GB"/>
          <w:rPrChange w:id="13511" w:author="Dioguardi, Fabio" w:date="2018-10-23T11:24:00Z">
            <w:rPr/>
          </w:rPrChange>
        </w:rPr>
        <w:t xml:space="preserve"> configuration).</w:t>
      </w:r>
    </w:p>
    <w:p w14:paraId="28E3C462" w14:textId="77777777" w:rsidR="00F751E1" w:rsidRPr="000E1A5F" w:rsidRDefault="00F751E1" w:rsidP="00F751E1">
      <w:pPr>
        <w:rPr>
          <w:lang w:val="en-GB"/>
          <w:rPrChange w:id="13512" w:author="Dioguardi, Fabio" w:date="2018-10-23T11:24:00Z">
            <w:rPr/>
          </w:rPrChange>
        </w:rPr>
      </w:pPr>
      <w:r w:rsidRPr="000E1A5F">
        <w:rPr>
          <w:lang w:val="en-GB"/>
          <w:rPrChange w:id="13513" w:author="Dioguardi, Fabio" w:date="2018-10-23T11:24:00Z">
            <w:rPr/>
          </w:rPrChange>
        </w:rPr>
        <w:t xml:space="preserve">Upper row suggests ratio of the weight factors of the REFIR internal models in the following order: </w:t>
      </w:r>
    </w:p>
    <w:p w14:paraId="44F1B44D" w14:textId="77777777" w:rsidR="00F751E1" w:rsidRPr="000E1A5F" w:rsidRDefault="00F751E1" w:rsidP="00F751E1">
      <w:pPr>
        <w:rPr>
          <w:b/>
          <w:lang w:val="en-GB"/>
          <w:rPrChange w:id="13514" w:author="Dioguardi, Fabio" w:date="2018-10-23T11:24:00Z">
            <w:rPr>
              <w:b/>
            </w:rPr>
          </w:rPrChange>
        </w:rPr>
      </w:pPr>
      <w:r w:rsidRPr="000E1A5F">
        <w:rPr>
          <w:b/>
          <w:lang w:val="en-GB"/>
          <w:rPrChange w:id="13515" w:author="Dioguardi, Fabio" w:date="2018-10-23T11:24:00Z">
            <w:rPr>
              <w:b/>
            </w:rPr>
          </w:rPrChange>
        </w:rPr>
        <w:t xml:space="preserve">Wilson </w:t>
      </w:r>
      <w:proofErr w:type="gramStart"/>
      <w:r w:rsidRPr="000E1A5F">
        <w:rPr>
          <w:b/>
          <w:lang w:val="en-GB"/>
          <w:rPrChange w:id="13516" w:author="Dioguardi, Fabio" w:date="2018-10-23T11:24:00Z">
            <w:rPr>
              <w:b/>
            </w:rPr>
          </w:rPrChange>
        </w:rPr>
        <w:t>Walker :</w:t>
      </w:r>
      <w:proofErr w:type="gramEnd"/>
      <w:r w:rsidRPr="000E1A5F">
        <w:rPr>
          <w:b/>
          <w:lang w:val="en-GB"/>
          <w:rPrChange w:id="13517" w:author="Dioguardi, Fabio" w:date="2018-10-23T11:24:00Z">
            <w:rPr>
              <w:b/>
            </w:rPr>
          </w:rPrChange>
        </w:rPr>
        <w:t xml:space="preserve"> Sparks : Mastin : </w:t>
      </w:r>
      <w:proofErr w:type="spellStart"/>
      <w:r w:rsidRPr="000E1A5F">
        <w:rPr>
          <w:b/>
          <w:lang w:val="en-GB"/>
          <w:rPrChange w:id="13518" w:author="Dioguardi, Fabio" w:date="2018-10-23T11:24:00Z">
            <w:rPr>
              <w:b/>
            </w:rPr>
          </w:rPrChange>
        </w:rPr>
        <w:t>Gudmundsson</w:t>
      </w:r>
      <w:proofErr w:type="spellEnd"/>
      <w:r w:rsidRPr="000E1A5F">
        <w:rPr>
          <w:b/>
          <w:lang w:val="en-GB"/>
          <w:rPrChange w:id="13519" w:author="Dioguardi, Fabio" w:date="2018-10-23T11:24:00Z">
            <w:rPr>
              <w:b/>
            </w:rPr>
          </w:rPrChange>
        </w:rPr>
        <w:t xml:space="preserve"> : </w:t>
      </w:r>
      <w:proofErr w:type="spellStart"/>
      <w:r w:rsidRPr="000E1A5F">
        <w:rPr>
          <w:b/>
          <w:lang w:val="en-GB"/>
          <w:rPrChange w:id="13520" w:author="Dioguardi, Fabio" w:date="2018-10-23T11:24:00Z">
            <w:rPr>
              <w:b/>
            </w:rPr>
          </w:rPrChange>
        </w:rPr>
        <w:t>Degruyter</w:t>
      </w:r>
      <w:proofErr w:type="spellEnd"/>
      <w:r w:rsidRPr="000E1A5F">
        <w:rPr>
          <w:b/>
          <w:lang w:val="en-GB"/>
          <w:rPrChange w:id="13521" w:author="Dioguardi, Fabio" w:date="2018-10-23T11:24:00Z">
            <w:rPr>
              <w:b/>
            </w:rPr>
          </w:rPrChange>
        </w:rPr>
        <w:t xml:space="preserve"> Bonadonna</w:t>
      </w:r>
    </w:p>
    <w:p w14:paraId="079EB981" w14:textId="77777777" w:rsidR="00F751E1" w:rsidRPr="000E1A5F" w:rsidRDefault="00F751E1" w:rsidP="00F751E1">
      <w:pPr>
        <w:rPr>
          <w:lang w:val="en-GB"/>
          <w:rPrChange w:id="13522" w:author="Dioguardi, Fabio" w:date="2018-10-23T11:24:00Z">
            <w:rPr/>
          </w:rPrChange>
        </w:rPr>
      </w:pPr>
      <w:r w:rsidRPr="000E1A5F">
        <w:rPr>
          <w:lang w:val="en-GB"/>
          <w:rPrChange w:id="13523" w:author="Dioguardi, Fabio" w:date="2018-10-23T11:24:00Z">
            <w:rPr/>
          </w:rPrChange>
        </w:rPr>
        <w:t xml:space="preserve">Lower row ratio in brackets provides suggestion for the weight factors </w:t>
      </w:r>
    </w:p>
    <w:p w14:paraId="6F3F40EF" w14:textId="59C48C96" w:rsidR="00F751E1" w:rsidRPr="000E1A5F" w:rsidRDefault="00F751E1" w:rsidP="00F751E1">
      <w:pPr>
        <w:rPr>
          <w:b/>
          <w:lang w:val="en-GB"/>
          <w:rPrChange w:id="13524" w:author="Dioguardi, Fabio" w:date="2018-10-23T11:24:00Z">
            <w:rPr>
              <w:b/>
            </w:rPr>
          </w:rPrChange>
        </w:rPr>
      </w:pPr>
      <w:r w:rsidRPr="000E1A5F">
        <w:rPr>
          <w:b/>
          <w:lang w:val="en-GB"/>
          <w:rPrChange w:id="13525" w:author="Dioguardi, Fabio" w:date="2018-10-23T11:24:00Z">
            <w:rPr>
              <w:b/>
            </w:rPr>
          </w:rPrChange>
        </w:rPr>
        <w:t xml:space="preserve">[REFIR-internal </w:t>
      </w:r>
      <w:proofErr w:type="gramStart"/>
      <w:r w:rsidRPr="000E1A5F">
        <w:rPr>
          <w:b/>
          <w:lang w:val="en-GB"/>
          <w:rPrChange w:id="13526" w:author="Dioguardi, Fabio" w:date="2018-10-23T11:24:00Z">
            <w:rPr>
              <w:b/>
            </w:rPr>
          </w:rPrChange>
        </w:rPr>
        <w:t>models :</w:t>
      </w:r>
      <w:proofErr w:type="gramEnd"/>
      <w:r w:rsidRPr="000E1A5F">
        <w:rPr>
          <w:b/>
          <w:lang w:val="en-GB"/>
          <w:rPrChange w:id="13527" w:author="Dioguardi, Fabio" w:date="2018-10-23T11:24:00Z">
            <w:rPr>
              <w:b/>
            </w:rPr>
          </w:rPrChange>
        </w:rPr>
        <w:t xml:space="preserve"> </w:t>
      </w:r>
      <w:proofErr w:type="spellStart"/>
      <w:r w:rsidR="00D11C49" w:rsidRPr="000E1A5F">
        <w:rPr>
          <w:b/>
          <w:lang w:val="en-GB"/>
          <w:rPrChange w:id="13528" w:author="Dioguardi, Fabio" w:date="2018-10-23T11:24:00Z">
            <w:rPr>
              <w:b/>
            </w:rPr>
          </w:rPrChange>
        </w:rPr>
        <w:t>PlumeRise</w:t>
      </w:r>
      <w:proofErr w:type="spellEnd"/>
      <w:r w:rsidR="00D11C49" w:rsidRPr="000E1A5F">
        <w:rPr>
          <w:b/>
          <w:lang w:val="en-GB"/>
          <w:rPrChange w:id="13529" w:author="Dioguardi, Fabio" w:date="2018-10-23T11:24:00Z">
            <w:rPr>
              <w:b/>
            </w:rPr>
          </w:rPrChange>
        </w:rPr>
        <w:t xml:space="preserve"> (</w:t>
      </w:r>
      <w:r w:rsidRPr="000E1A5F">
        <w:rPr>
          <w:b/>
          <w:lang w:val="en-GB"/>
          <w:rPrChange w:id="13530" w:author="Dioguardi, Fabio" w:date="2018-10-23T11:24:00Z">
            <w:rPr>
              <w:b/>
            </w:rPr>
          </w:rPrChange>
        </w:rPr>
        <w:t>Woodhouse</w:t>
      </w:r>
      <w:r w:rsidR="00D11C49" w:rsidRPr="000E1A5F">
        <w:rPr>
          <w:b/>
          <w:lang w:val="en-GB"/>
          <w:rPrChange w:id="13531" w:author="Dioguardi, Fabio" w:date="2018-10-23T11:24:00Z">
            <w:rPr>
              <w:b/>
            </w:rPr>
          </w:rPrChange>
        </w:rPr>
        <w:t>)</w:t>
      </w:r>
      <w:r w:rsidRPr="000E1A5F">
        <w:rPr>
          <w:b/>
          <w:lang w:val="en-GB"/>
          <w:rPrChange w:id="13532" w:author="Dioguardi, Fabio" w:date="2018-10-23T11:24:00Z">
            <w:rPr>
              <w:b/>
            </w:rPr>
          </w:rPrChange>
        </w:rPr>
        <w:t>]</w:t>
      </w:r>
    </w:p>
    <w:p w14:paraId="3AE4E5C2" w14:textId="76288660" w:rsidR="00F751E1" w:rsidRPr="000E1A5F" w:rsidRDefault="00F751E1" w:rsidP="00F751E1">
      <w:pPr>
        <w:rPr>
          <w:lang w:val="en-GB"/>
          <w:rPrChange w:id="13533" w:author="Dioguardi, Fabio" w:date="2018-10-23T11:24:00Z">
            <w:rPr/>
          </w:rPrChange>
        </w:rPr>
      </w:pPr>
      <w:r w:rsidRPr="000E1A5F">
        <w:rPr>
          <w:vertAlign w:val="superscript"/>
          <w:lang w:val="en-GB"/>
          <w:rPrChange w:id="13534" w:author="Dioguardi, Fabio" w:date="2018-10-23T11:24:00Z">
            <w:rPr>
              <w:vertAlign w:val="superscript"/>
            </w:rPr>
          </w:rPrChange>
        </w:rPr>
        <w:t>1</w:t>
      </w:r>
      <w:r w:rsidRPr="000E1A5F">
        <w:rPr>
          <w:lang w:val="en-GB"/>
          <w:rPrChange w:id="13535" w:author="Dioguardi, Fabio" w:date="2018-10-23T11:24:00Z">
            <w:rPr/>
          </w:rPrChange>
        </w:rPr>
        <w:t xml:space="preserve">Suffucient information: data available on magmatic temperature and atmospheric parameters. </w:t>
      </w:r>
    </w:p>
    <w:p w14:paraId="0BB80A30" w14:textId="0AFF3161" w:rsidR="00F751E1" w:rsidRPr="000E1A5F" w:rsidRDefault="00F751E1" w:rsidP="00F751E1">
      <w:pPr>
        <w:rPr>
          <w:lang w:val="en-GB"/>
          <w:rPrChange w:id="13536" w:author="Dioguardi, Fabio" w:date="2018-10-23T11:24:00Z">
            <w:rPr/>
          </w:rPrChange>
        </w:rPr>
      </w:pPr>
    </w:p>
    <w:tbl>
      <w:tblPr>
        <w:tblStyle w:val="Heading1Char"/>
        <w:tblW w:w="0" w:type="auto"/>
        <w:tblLook w:val="04A0" w:firstRow="1" w:lastRow="0" w:firstColumn="1" w:lastColumn="0" w:noHBand="0" w:noVBand="1"/>
      </w:tblPr>
      <w:tblGrid>
        <w:gridCol w:w="1549"/>
        <w:gridCol w:w="1713"/>
        <w:gridCol w:w="2101"/>
        <w:gridCol w:w="1836"/>
        <w:gridCol w:w="1830"/>
      </w:tblGrid>
      <w:tr w:rsidR="00F751E1" w:rsidRPr="000E1A5F" w14:paraId="3B2D0987" w14:textId="77777777" w:rsidTr="00E82C49">
        <w:tc>
          <w:tcPr>
            <w:tcW w:w="1555" w:type="dxa"/>
            <w:vMerge w:val="restart"/>
            <w:vAlign w:val="center"/>
          </w:tcPr>
          <w:p w14:paraId="334D9057" w14:textId="77777777" w:rsidR="00F751E1" w:rsidRPr="000E1A5F" w:rsidRDefault="00F751E1" w:rsidP="00E82C49">
            <w:pPr>
              <w:spacing w:line="360" w:lineRule="auto"/>
              <w:jc w:val="center"/>
              <w:rPr>
                <w:sz w:val="24"/>
                <w:lang w:val="en-GB"/>
                <w:rPrChange w:id="13537" w:author="Dioguardi, Fabio" w:date="2018-10-23T11:24:00Z">
                  <w:rPr>
                    <w:sz w:val="24"/>
                  </w:rPr>
                </w:rPrChange>
              </w:rPr>
            </w:pPr>
            <w:r w:rsidRPr="000E1A5F">
              <w:rPr>
                <w:sz w:val="24"/>
                <w:lang w:val="en-GB"/>
                <w:rPrChange w:id="13538" w:author="Dioguardi, Fabio" w:date="2018-10-23T11:24:00Z">
                  <w:rPr>
                    <w:sz w:val="24"/>
                  </w:rPr>
                </w:rPrChange>
              </w:rPr>
              <w:t>plume</w:t>
            </w:r>
          </w:p>
        </w:tc>
        <w:tc>
          <w:tcPr>
            <w:tcW w:w="1716" w:type="dxa"/>
            <w:vMerge w:val="restart"/>
          </w:tcPr>
          <w:p w14:paraId="41A7207D" w14:textId="77777777" w:rsidR="00F751E1" w:rsidRPr="000E1A5F" w:rsidRDefault="00F751E1" w:rsidP="00E82C49">
            <w:pPr>
              <w:spacing w:line="360" w:lineRule="auto"/>
              <w:jc w:val="center"/>
              <w:rPr>
                <w:sz w:val="24"/>
                <w:lang w:val="en-GB"/>
                <w:rPrChange w:id="13539" w:author="Dioguardi, Fabio" w:date="2018-10-23T11:24:00Z">
                  <w:rPr>
                    <w:sz w:val="24"/>
                  </w:rPr>
                </w:rPrChange>
              </w:rPr>
            </w:pPr>
            <w:r w:rsidRPr="000E1A5F">
              <w:rPr>
                <w:sz w:val="24"/>
                <w:lang w:val="en-GB"/>
                <w:rPrChange w:id="13540" w:author="Dioguardi, Fabio" w:date="2018-10-23T11:24:00Z">
                  <w:rPr>
                    <w:sz w:val="24"/>
                  </w:rPr>
                </w:rPrChange>
              </w:rPr>
              <w:t>Information</w:t>
            </w:r>
          </w:p>
          <w:p w14:paraId="43962ECE" w14:textId="77777777" w:rsidR="00F751E1" w:rsidRPr="000E1A5F" w:rsidRDefault="00F751E1" w:rsidP="00E82C49">
            <w:pPr>
              <w:spacing w:line="360" w:lineRule="auto"/>
              <w:jc w:val="center"/>
              <w:rPr>
                <w:sz w:val="24"/>
                <w:lang w:val="en-GB"/>
                <w:rPrChange w:id="13541" w:author="Dioguardi, Fabio" w:date="2018-10-23T11:24:00Z">
                  <w:rPr>
                    <w:sz w:val="24"/>
                  </w:rPr>
                </w:rPrChange>
              </w:rPr>
            </w:pPr>
            <w:r w:rsidRPr="000E1A5F">
              <w:rPr>
                <w:sz w:val="24"/>
                <w:lang w:val="en-GB"/>
                <w:rPrChange w:id="13542" w:author="Dioguardi, Fabio" w:date="2018-10-23T11:24:00Z">
                  <w:rPr>
                    <w:sz w:val="24"/>
                  </w:rPr>
                </w:rPrChange>
              </w:rPr>
              <w:t>available</w:t>
            </w:r>
          </w:p>
        </w:tc>
        <w:tc>
          <w:tcPr>
            <w:tcW w:w="5791" w:type="dxa"/>
            <w:gridSpan w:val="3"/>
            <w:vAlign w:val="center"/>
          </w:tcPr>
          <w:p w14:paraId="738E750B" w14:textId="77777777" w:rsidR="00F751E1" w:rsidRPr="000E1A5F" w:rsidRDefault="00F751E1" w:rsidP="00E82C49">
            <w:pPr>
              <w:spacing w:line="360" w:lineRule="auto"/>
              <w:jc w:val="center"/>
              <w:rPr>
                <w:sz w:val="24"/>
                <w:lang w:val="en-GB"/>
                <w:rPrChange w:id="13543" w:author="Dioguardi, Fabio" w:date="2018-10-23T11:24:00Z">
                  <w:rPr>
                    <w:sz w:val="24"/>
                  </w:rPr>
                </w:rPrChange>
              </w:rPr>
            </w:pPr>
            <w:r w:rsidRPr="000E1A5F">
              <w:rPr>
                <w:sz w:val="24"/>
                <w:lang w:val="en-GB"/>
                <w:rPrChange w:id="13544" w:author="Dioguardi, Fabio" w:date="2018-10-23T11:24:00Z">
                  <w:rPr>
                    <w:sz w:val="24"/>
                  </w:rPr>
                </w:rPrChange>
              </w:rPr>
              <w:t>Eruption magnitude</w:t>
            </w:r>
          </w:p>
        </w:tc>
      </w:tr>
      <w:tr w:rsidR="00F751E1" w:rsidRPr="000E1A5F" w14:paraId="08E151F9" w14:textId="77777777" w:rsidTr="00E82C49">
        <w:tc>
          <w:tcPr>
            <w:tcW w:w="1555" w:type="dxa"/>
            <w:vMerge/>
            <w:vAlign w:val="center"/>
          </w:tcPr>
          <w:p w14:paraId="49D3547D" w14:textId="77777777" w:rsidR="00F751E1" w:rsidRPr="000E1A5F" w:rsidRDefault="00F751E1" w:rsidP="00E82C49">
            <w:pPr>
              <w:spacing w:line="360" w:lineRule="auto"/>
              <w:jc w:val="center"/>
              <w:rPr>
                <w:sz w:val="24"/>
                <w:lang w:val="en-GB"/>
                <w:rPrChange w:id="13545" w:author="Dioguardi, Fabio" w:date="2018-10-23T11:24:00Z">
                  <w:rPr>
                    <w:sz w:val="24"/>
                  </w:rPr>
                </w:rPrChange>
              </w:rPr>
            </w:pPr>
          </w:p>
        </w:tc>
        <w:tc>
          <w:tcPr>
            <w:tcW w:w="1716" w:type="dxa"/>
            <w:vMerge/>
          </w:tcPr>
          <w:p w14:paraId="4B5D0E16" w14:textId="77777777" w:rsidR="00F751E1" w:rsidRPr="000E1A5F" w:rsidRDefault="00F751E1" w:rsidP="00E82C49">
            <w:pPr>
              <w:spacing w:line="360" w:lineRule="auto"/>
              <w:jc w:val="center"/>
              <w:rPr>
                <w:sz w:val="24"/>
                <w:lang w:val="en-GB"/>
                <w:rPrChange w:id="13546" w:author="Dioguardi, Fabio" w:date="2018-10-23T11:24:00Z">
                  <w:rPr>
                    <w:sz w:val="24"/>
                  </w:rPr>
                </w:rPrChange>
              </w:rPr>
            </w:pPr>
          </w:p>
        </w:tc>
        <w:tc>
          <w:tcPr>
            <w:tcW w:w="2111" w:type="dxa"/>
            <w:vAlign w:val="center"/>
          </w:tcPr>
          <w:p w14:paraId="4BF23131" w14:textId="77777777" w:rsidR="00F751E1" w:rsidRPr="000E1A5F" w:rsidRDefault="00F751E1" w:rsidP="00E82C49">
            <w:pPr>
              <w:spacing w:line="360" w:lineRule="auto"/>
              <w:jc w:val="center"/>
              <w:rPr>
                <w:sz w:val="24"/>
                <w:lang w:val="en-GB"/>
                <w:rPrChange w:id="13547" w:author="Dioguardi, Fabio" w:date="2018-10-23T11:24:00Z">
                  <w:rPr>
                    <w:sz w:val="24"/>
                  </w:rPr>
                </w:rPrChange>
              </w:rPr>
            </w:pPr>
            <w:r w:rsidRPr="000E1A5F">
              <w:rPr>
                <w:sz w:val="24"/>
                <w:lang w:val="en-GB"/>
                <w:rPrChange w:id="13548" w:author="Dioguardi, Fabio" w:date="2018-10-23T11:24:00Z">
                  <w:rPr>
                    <w:sz w:val="24"/>
                  </w:rPr>
                </w:rPrChange>
              </w:rPr>
              <w:t>weak</w:t>
            </w:r>
          </w:p>
        </w:tc>
        <w:tc>
          <w:tcPr>
            <w:tcW w:w="1843" w:type="dxa"/>
            <w:vAlign w:val="center"/>
          </w:tcPr>
          <w:p w14:paraId="2555FE6B" w14:textId="77777777" w:rsidR="00F751E1" w:rsidRPr="000E1A5F" w:rsidRDefault="00F751E1" w:rsidP="00E82C49">
            <w:pPr>
              <w:spacing w:line="360" w:lineRule="auto"/>
              <w:jc w:val="center"/>
              <w:rPr>
                <w:sz w:val="24"/>
                <w:lang w:val="en-GB"/>
                <w:rPrChange w:id="13549" w:author="Dioguardi, Fabio" w:date="2018-10-23T11:24:00Z">
                  <w:rPr>
                    <w:sz w:val="24"/>
                  </w:rPr>
                </w:rPrChange>
              </w:rPr>
            </w:pPr>
            <w:r w:rsidRPr="000E1A5F">
              <w:rPr>
                <w:sz w:val="24"/>
                <w:lang w:val="en-GB"/>
                <w:rPrChange w:id="13550" w:author="Dioguardi, Fabio" w:date="2018-10-23T11:24:00Z">
                  <w:rPr>
                    <w:sz w:val="24"/>
                  </w:rPr>
                </w:rPrChange>
              </w:rPr>
              <w:t>medium</w:t>
            </w:r>
          </w:p>
        </w:tc>
        <w:tc>
          <w:tcPr>
            <w:tcW w:w="1837" w:type="dxa"/>
            <w:vAlign w:val="center"/>
          </w:tcPr>
          <w:p w14:paraId="6F0E0BA3" w14:textId="77777777" w:rsidR="00F751E1" w:rsidRPr="000E1A5F" w:rsidRDefault="00F751E1" w:rsidP="00E82C49">
            <w:pPr>
              <w:spacing w:line="360" w:lineRule="auto"/>
              <w:jc w:val="center"/>
              <w:rPr>
                <w:sz w:val="24"/>
                <w:lang w:val="en-GB"/>
                <w:rPrChange w:id="13551" w:author="Dioguardi, Fabio" w:date="2018-10-23T11:24:00Z">
                  <w:rPr>
                    <w:sz w:val="24"/>
                  </w:rPr>
                </w:rPrChange>
              </w:rPr>
            </w:pPr>
            <w:r w:rsidRPr="000E1A5F">
              <w:rPr>
                <w:sz w:val="24"/>
                <w:lang w:val="en-GB"/>
                <w:rPrChange w:id="13552" w:author="Dioguardi, Fabio" w:date="2018-10-23T11:24:00Z">
                  <w:rPr>
                    <w:sz w:val="24"/>
                  </w:rPr>
                </w:rPrChange>
              </w:rPr>
              <w:t>strong</w:t>
            </w:r>
          </w:p>
        </w:tc>
      </w:tr>
      <w:tr w:rsidR="00F751E1" w:rsidRPr="000E1A5F" w14:paraId="670DA4B2" w14:textId="77777777" w:rsidTr="00E82C49">
        <w:tc>
          <w:tcPr>
            <w:tcW w:w="1555" w:type="dxa"/>
            <w:vMerge w:val="restart"/>
            <w:vAlign w:val="center"/>
          </w:tcPr>
          <w:p w14:paraId="47126458" w14:textId="77777777" w:rsidR="00F751E1" w:rsidRPr="000E1A5F" w:rsidRDefault="00F751E1" w:rsidP="00E82C49">
            <w:pPr>
              <w:spacing w:line="360" w:lineRule="auto"/>
              <w:jc w:val="center"/>
              <w:rPr>
                <w:sz w:val="24"/>
                <w:lang w:val="en-GB"/>
                <w:rPrChange w:id="13553" w:author="Dioguardi, Fabio" w:date="2018-10-23T11:24:00Z">
                  <w:rPr>
                    <w:sz w:val="24"/>
                  </w:rPr>
                </w:rPrChange>
              </w:rPr>
            </w:pPr>
            <w:r w:rsidRPr="000E1A5F">
              <w:rPr>
                <w:sz w:val="24"/>
                <w:lang w:val="en-GB"/>
                <w:rPrChange w:id="13554" w:author="Dioguardi, Fabio" w:date="2018-10-23T11:24:00Z">
                  <w:rPr>
                    <w:sz w:val="24"/>
                  </w:rPr>
                </w:rPrChange>
              </w:rPr>
              <w:t>vertical</w:t>
            </w:r>
          </w:p>
        </w:tc>
        <w:tc>
          <w:tcPr>
            <w:tcW w:w="1716" w:type="dxa"/>
            <w:vAlign w:val="center"/>
          </w:tcPr>
          <w:p w14:paraId="27A0683A" w14:textId="77777777" w:rsidR="00F751E1" w:rsidRPr="000E1A5F" w:rsidRDefault="00F751E1" w:rsidP="00E82C49">
            <w:pPr>
              <w:spacing w:line="360" w:lineRule="auto"/>
              <w:jc w:val="center"/>
              <w:rPr>
                <w:sz w:val="24"/>
                <w:lang w:val="en-GB"/>
                <w:rPrChange w:id="13555" w:author="Dioguardi, Fabio" w:date="2018-10-23T11:24:00Z">
                  <w:rPr>
                    <w:sz w:val="24"/>
                  </w:rPr>
                </w:rPrChange>
              </w:rPr>
            </w:pPr>
            <w:r w:rsidRPr="000E1A5F">
              <w:rPr>
                <w:sz w:val="24"/>
                <w:lang w:val="en-GB"/>
                <w:rPrChange w:id="13556" w:author="Dioguardi, Fabio" w:date="2018-10-23T11:24:00Z">
                  <w:rPr>
                    <w:sz w:val="24"/>
                  </w:rPr>
                </w:rPrChange>
              </w:rPr>
              <w:t>few</w:t>
            </w:r>
          </w:p>
        </w:tc>
        <w:tc>
          <w:tcPr>
            <w:tcW w:w="2111" w:type="dxa"/>
            <w:vAlign w:val="center"/>
          </w:tcPr>
          <w:p w14:paraId="4FCB2DE5" w14:textId="77777777" w:rsidR="00F751E1" w:rsidRPr="000E1A5F" w:rsidRDefault="00F751E1" w:rsidP="00E82C49">
            <w:pPr>
              <w:spacing w:line="360" w:lineRule="auto"/>
              <w:jc w:val="center"/>
              <w:rPr>
                <w:sz w:val="24"/>
                <w:lang w:val="en-GB"/>
                <w:rPrChange w:id="13557" w:author="Dioguardi, Fabio" w:date="2018-10-23T11:24:00Z">
                  <w:rPr>
                    <w:sz w:val="24"/>
                  </w:rPr>
                </w:rPrChange>
              </w:rPr>
            </w:pPr>
            <w:r w:rsidRPr="000E1A5F">
              <w:rPr>
                <w:sz w:val="24"/>
                <w:lang w:val="en-GB"/>
                <w:rPrChange w:id="13558" w:author="Dioguardi, Fabio" w:date="2018-10-23T11:24:00Z">
                  <w:rPr>
                    <w:sz w:val="24"/>
                  </w:rPr>
                </w:rPrChange>
              </w:rPr>
              <w:t>4:2:2:1:1</w:t>
            </w:r>
          </w:p>
          <w:p w14:paraId="40AC8634" w14:textId="77777777" w:rsidR="00F751E1" w:rsidRPr="000E1A5F" w:rsidRDefault="00F751E1" w:rsidP="00E82C49">
            <w:pPr>
              <w:spacing w:line="360" w:lineRule="auto"/>
              <w:jc w:val="center"/>
              <w:rPr>
                <w:sz w:val="24"/>
                <w:lang w:val="en-GB"/>
                <w:rPrChange w:id="13559" w:author="Dioguardi, Fabio" w:date="2018-10-23T11:24:00Z">
                  <w:rPr>
                    <w:sz w:val="24"/>
                  </w:rPr>
                </w:rPrChange>
              </w:rPr>
            </w:pPr>
            <w:r w:rsidRPr="000E1A5F">
              <w:rPr>
                <w:sz w:val="24"/>
                <w:lang w:val="en-GB"/>
                <w:rPrChange w:id="13560" w:author="Dioguardi, Fabio" w:date="2018-10-23T11:24:00Z">
                  <w:rPr>
                    <w:sz w:val="24"/>
                  </w:rPr>
                </w:rPrChange>
              </w:rPr>
              <w:t>[5:1]</w:t>
            </w:r>
          </w:p>
        </w:tc>
        <w:tc>
          <w:tcPr>
            <w:tcW w:w="1843" w:type="dxa"/>
            <w:vAlign w:val="center"/>
          </w:tcPr>
          <w:p w14:paraId="35A554D4" w14:textId="77777777" w:rsidR="00F751E1" w:rsidRPr="000E1A5F" w:rsidRDefault="00F751E1" w:rsidP="00E82C49">
            <w:pPr>
              <w:spacing w:line="360" w:lineRule="auto"/>
              <w:jc w:val="center"/>
              <w:rPr>
                <w:sz w:val="24"/>
                <w:lang w:val="en-GB"/>
                <w:rPrChange w:id="13561" w:author="Dioguardi, Fabio" w:date="2018-10-23T11:24:00Z">
                  <w:rPr>
                    <w:sz w:val="24"/>
                  </w:rPr>
                </w:rPrChange>
              </w:rPr>
            </w:pPr>
            <w:r w:rsidRPr="000E1A5F">
              <w:rPr>
                <w:sz w:val="24"/>
                <w:lang w:val="en-GB"/>
                <w:rPrChange w:id="13562" w:author="Dioguardi, Fabio" w:date="2018-10-23T11:24:00Z">
                  <w:rPr>
                    <w:sz w:val="24"/>
                  </w:rPr>
                </w:rPrChange>
              </w:rPr>
              <w:t>4:2:2:1:1</w:t>
            </w:r>
          </w:p>
          <w:p w14:paraId="22B41DFD" w14:textId="77777777" w:rsidR="00F751E1" w:rsidRPr="000E1A5F" w:rsidRDefault="00F751E1" w:rsidP="00E82C49">
            <w:pPr>
              <w:spacing w:line="360" w:lineRule="auto"/>
              <w:jc w:val="center"/>
              <w:rPr>
                <w:sz w:val="24"/>
                <w:lang w:val="en-GB"/>
                <w:rPrChange w:id="13563" w:author="Dioguardi, Fabio" w:date="2018-10-23T11:24:00Z">
                  <w:rPr>
                    <w:sz w:val="24"/>
                  </w:rPr>
                </w:rPrChange>
              </w:rPr>
            </w:pPr>
            <w:r w:rsidRPr="000E1A5F">
              <w:rPr>
                <w:sz w:val="24"/>
                <w:lang w:val="en-GB"/>
                <w:rPrChange w:id="13564" w:author="Dioguardi, Fabio" w:date="2018-10-23T11:24:00Z">
                  <w:rPr>
                    <w:sz w:val="24"/>
                  </w:rPr>
                </w:rPrChange>
              </w:rPr>
              <w:t>[5:1]</w:t>
            </w:r>
          </w:p>
        </w:tc>
        <w:tc>
          <w:tcPr>
            <w:tcW w:w="1837" w:type="dxa"/>
            <w:vAlign w:val="center"/>
          </w:tcPr>
          <w:p w14:paraId="72EF25A2" w14:textId="77777777" w:rsidR="00F751E1" w:rsidRPr="000E1A5F" w:rsidRDefault="00F751E1" w:rsidP="00E82C49">
            <w:pPr>
              <w:spacing w:line="360" w:lineRule="auto"/>
              <w:jc w:val="center"/>
              <w:rPr>
                <w:sz w:val="24"/>
                <w:lang w:val="en-GB"/>
                <w:rPrChange w:id="13565" w:author="Dioguardi, Fabio" w:date="2018-10-23T11:24:00Z">
                  <w:rPr>
                    <w:sz w:val="24"/>
                  </w:rPr>
                </w:rPrChange>
              </w:rPr>
            </w:pPr>
            <w:r w:rsidRPr="000E1A5F">
              <w:rPr>
                <w:sz w:val="24"/>
                <w:lang w:val="en-GB"/>
                <w:rPrChange w:id="13566" w:author="Dioguardi, Fabio" w:date="2018-10-23T11:24:00Z">
                  <w:rPr>
                    <w:sz w:val="24"/>
                  </w:rPr>
                </w:rPrChange>
              </w:rPr>
              <w:t>2:4:4:0:1</w:t>
            </w:r>
          </w:p>
          <w:p w14:paraId="5B83B6EE" w14:textId="77777777" w:rsidR="00F751E1" w:rsidRPr="000E1A5F" w:rsidRDefault="00F751E1" w:rsidP="00E82C49">
            <w:pPr>
              <w:spacing w:line="360" w:lineRule="auto"/>
              <w:jc w:val="center"/>
              <w:rPr>
                <w:sz w:val="24"/>
                <w:lang w:val="en-GB"/>
                <w:rPrChange w:id="13567" w:author="Dioguardi, Fabio" w:date="2018-10-23T11:24:00Z">
                  <w:rPr>
                    <w:sz w:val="24"/>
                  </w:rPr>
                </w:rPrChange>
              </w:rPr>
            </w:pPr>
            <w:r w:rsidRPr="000E1A5F">
              <w:rPr>
                <w:sz w:val="24"/>
                <w:lang w:val="en-GB"/>
                <w:rPrChange w:id="13568" w:author="Dioguardi, Fabio" w:date="2018-10-23T11:24:00Z">
                  <w:rPr>
                    <w:sz w:val="24"/>
                  </w:rPr>
                </w:rPrChange>
              </w:rPr>
              <w:t>[5:1]</w:t>
            </w:r>
          </w:p>
        </w:tc>
      </w:tr>
      <w:tr w:rsidR="00F751E1" w:rsidRPr="000E1A5F" w14:paraId="6BACDB7C" w14:textId="77777777" w:rsidTr="00E82C49">
        <w:tc>
          <w:tcPr>
            <w:tcW w:w="1555" w:type="dxa"/>
            <w:vMerge/>
            <w:vAlign w:val="center"/>
          </w:tcPr>
          <w:p w14:paraId="11743182" w14:textId="77777777" w:rsidR="00F751E1" w:rsidRPr="000E1A5F" w:rsidRDefault="00F751E1" w:rsidP="00E82C49">
            <w:pPr>
              <w:spacing w:line="360" w:lineRule="auto"/>
              <w:jc w:val="center"/>
              <w:rPr>
                <w:sz w:val="24"/>
                <w:lang w:val="en-GB"/>
                <w:rPrChange w:id="13569" w:author="Dioguardi, Fabio" w:date="2018-10-23T11:24:00Z">
                  <w:rPr>
                    <w:sz w:val="24"/>
                  </w:rPr>
                </w:rPrChange>
              </w:rPr>
            </w:pPr>
          </w:p>
        </w:tc>
        <w:tc>
          <w:tcPr>
            <w:tcW w:w="1716" w:type="dxa"/>
            <w:vAlign w:val="center"/>
          </w:tcPr>
          <w:p w14:paraId="319C10D5" w14:textId="77777777" w:rsidR="00F751E1" w:rsidRPr="000E1A5F" w:rsidRDefault="00F751E1" w:rsidP="00E82C49">
            <w:pPr>
              <w:spacing w:line="360" w:lineRule="auto"/>
              <w:jc w:val="center"/>
              <w:rPr>
                <w:sz w:val="24"/>
                <w:lang w:val="en-GB"/>
                <w:rPrChange w:id="13570" w:author="Dioguardi, Fabio" w:date="2018-10-23T11:24:00Z">
                  <w:rPr>
                    <w:sz w:val="24"/>
                  </w:rPr>
                </w:rPrChange>
              </w:rPr>
            </w:pPr>
            <w:r w:rsidRPr="000E1A5F">
              <w:rPr>
                <w:sz w:val="24"/>
                <w:lang w:val="en-GB"/>
                <w:rPrChange w:id="13571" w:author="Dioguardi, Fabio" w:date="2018-10-23T11:24:00Z">
                  <w:rPr>
                    <w:sz w:val="24"/>
                  </w:rPr>
                </w:rPrChange>
              </w:rPr>
              <w:t>sufficient</w:t>
            </w:r>
            <w:r w:rsidRPr="000E1A5F">
              <w:rPr>
                <w:sz w:val="24"/>
                <w:vertAlign w:val="superscript"/>
                <w:lang w:val="en-GB"/>
                <w:rPrChange w:id="13572" w:author="Dioguardi, Fabio" w:date="2018-10-23T11:24:00Z">
                  <w:rPr>
                    <w:sz w:val="24"/>
                    <w:vertAlign w:val="superscript"/>
                  </w:rPr>
                </w:rPrChange>
              </w:rPr>
              <w:t>1</w:t>
            </w:r>
          </w:p>
        </w:tc>
        <w:tc>
          <w:tcPr>
            <w:tcW w:w="2111" w:type="dxa"/>
            <w:vAlign w:val="center"/>
          </w:tcPr>
          <w:p w14:paraId="4B3E9598" w14:textId="77777777" w:rsidR="00F751E1" w:rsidRPr="000E1A5F" w:rsidRDefault="00F751E1" w:rsidP="00E82C49">
            <w:pPr>
              <w:spacing w:line="360" w:lineRule="auto"/>
              <w:jc w:val="center"/>
              <w:rPr>
                <w:sz w:val="24"/>
                <w:lang w:val="en-GB"/>
                <w:rPrChange w:id="13573" w:author="Dioguardi, Fabio" w:date="2018-10-23T11:24:00Z">
                  <w:rPr>
                    <w:sz w:val="24"/>
                  </w:rPr>
                </w:rPrChange>
              </w:rPr>
            </w:pPr>
            <w:r w:rsidRPr="000E1A5F">
              <w:rPr>
                <w:sz w:val="24"/>
                <w:lang w:val="en-GB"/>
                <w:rPrChange w:id="13574" w:author="Dioguardi, Fabio" w:date="2018-10-23T11:24:00Z">
                  <w:rPr>
                    <w:sz w:val="24"/>
                  </w:rPr>
                </w:rPrChange>
              </w:rPr>
              <w:t>1:1:1:1:6</w:t>
            </w:r>
          </w:p>
          <w:p w14:paraId="3AFDB65F" w14:textId="77777777" w:rsidR="00F751E1" w:rsidRPr="000E1A5F" w:rsidRDefault="00F751E1" w:rsidP="00E82C49">
            <w:pPr>
              <w:spacing w:line="360" w:lineRule="auto"/>
              <w:jc w:val="center"/>
              <w:rPr>
                <w:sz w:val="24"/>
                <w:lang w:val="en-GB"/>
                <w:rPrChange w:id="13575" w:author="Dioguardi, Fabio" w:date="2018-10-23T11:24:00Z">
                  <w:rPr>
                    <w:sz w:val="24"/>
                  </w:rPr>
                </w:rPrChange>
              </w:rPr>
            </w:pPr>
            <w:r w:rsidRPr="000E1A5F">
              <w:rPr>
                <w:sz w:val="24"/>
                <w:lang w:val="en-GB"/>
                <w:rPrChange w:id="13576" w:author="Dioguardi, Fabio" w:date="2018-10-23T11:24:00Z">
                  <w:rPr>
                    <w:sz w:val="24"/>
                  </w:rPr>
                </w:rPrChange>
              </w:rPr>
              <w:t>[1:5]</w:t>
            </w:r>
          </w:p>
        </w:tc>
        <w:tc>
          <w:tcPr>
            <w:tcW w:w="1843" w:type="dxa"/>
            <w:vAlign w:val="center"/>
          </w:tcPr>
          <w:p w14:paraId="324A1F4C" w14:textId="77777777" w:rsidR="00F751E1" w:rsidRPr="000E1A5F" w:rsidRDefault="00F751E1" w:rsidP="00E82C49">
            <w:pPr>
              <w:spacing w:line="360" w:lineRule="auto"/>
              <w:jc w:val="center"/>
              <w:rPr>
                <w:sz w:val="24"/>
                <w:lang w:val="en-GB"/>
                <w:rPrChange w:id="13577" w:author="Dioguardi, Fabio" w:date="2018-10-23T11:24:00Z">
                  <w:rPr>
                    <w:sz w:val="24"/>
                  </w:rPr>
                </w:rPrChange>
              </w:rPr>
            </w:pPr>
            <w:r w:rsidRPr="000E1A5F">
              <w:rPr>
                <w:sz w:val="24"/>
                <w:lang w:val="en-GB"/>
                <w:rPrChange w:id="13578" w:author="Dioguardi, Fabio" w:date="2018-10-23T11:24:00Z">
                  <w:rPr>
                    <w:sz w:val="24"/>
                  </w:rPr>
                </w:rPrChange>
              </w:rPr>
              <w:t>1:1:1:1:6</w:t>
            </w:r>
          </w:p>
          <w:p w14:paraId="609F76B5" w14:textId="77777777" w:rsidR="00F751E1" w:rsidRPr="000E1A5F" w:rsidRDefault="00F751E1" w:rsidP="00E82C49">
            <w:pPr>
              <w:spacing w:line="360" w:lineRule="auto"/>
              <w:jc w:val="center"/>
              <w:rPr>
                <w:sz w:val="24"/>
                <w:lang w:val="en-GB"/>
                <w:rPrChange w:id="13579" w:author="Dioguardi, Fabio" w:date="2018-10-23T11:24:00Z">
                  <w:rPr>
                    <w:sz w:val="24"/>
                  </w:rPr>
                </w:rPrChange>
              </w:rPr>
            </w:pPr>
            <w:r w:rsidRPr="000E1A5F">
              <w:rPr>
                <w:sz w:val="24"/>
                <w:lang w:val="en-GB"/>
                <w:rPrChange w:id="13580" w:author="Dioguardi, Fabio" w:date="2018-10-23T11:24:00Z">
                  <w:rPr>
                    <w:sz w:val="24"/>
                  </w:rPr>
                </w:rPrChange>
              </w:rPr>
              <w:t>[1:5]</w:t>
            </w:r>
          </w:p>
        </w:tc>
        <w:tc>
          <w:tcPr>
            <w:tcW w:w="1837" w:type="dxa"/>
            <w:vAlign w:val="center"/>
          </w:tcPr>
          <w:p w14:paraId="6099DE43" w14:textId="77777777" w:rsidR="00F751E1" w:rsidRPr="000E1A5F" w:rsidRDefault="00F751E1" w:rsidP="00E82C49">
            <w:pPr>
              <w:spacing w:line="360" w:lineRule="auto"/>
              <w:jc w:val="center"/>
              <w:rPr>
                <w:sz w:val="24"/>
                <w:lang w:val="en-GB"/>
                <w:rPrChange w:id="13581" w:author="Dioguardi, Fabio" w:date="2018-10-23T11:24:00Z">
                  <w:rPr>
                    <w:sz w:val="24"/>
                  </w:rPr>
                </w:rPrChange>
              </w:rPr>
            </w:pPr>
            <w:r w:rsidRPr="000E1A5F">
              <w:rPr>
                <w:sz w:val="24"/>
                <w:lang w:val="en-GB"/>
                <w:rPrChange w:id="13582" w:author="Dioguardi, Fabio" w:date="2018-10-23T11:24:00Z">
                  <w:rPr>
                    <w:sz w:val="24"/>
                  </w:rPr>
                </w:rPrChange>
              </w:rPr>
              <w:t>1:1:1:1:6</w:t>
            </w:r>
          </w:p>
          <w:p w14:paraId="09F08862" w14:textId="77777777" w:rsidR="00F751E1" w:rsidRPr="000E1A5F" w:rsidRDefault="00F751E1" w:rsidP="00E82C49">
            <w:pPr>
              <w:spacing w:line="360" w:lineRule="auto"/>
              <w:jc w:val="center"/>
              <w:rPr>
                <w:sz w:val="24"/>
                <w:lang w:val="en-GB"/>
                <w:rPrChange w:id="13583" w:author="Dioguardi, Fabio" w:date="2018-10-23T11:24:00Z">
                  <w:rPr>
                    <w:sz w:val="24"/>
                  </w:rPr>
                </w:rPrChange>
              </w:rPr>
            </w:pPr>
            <w:r w:rsidRPr="000E1A5F">
              <w:rPr>
                <w:sz w:val="24"/>
                <w:lang w:val="en-GB"/>
                <w:rPrChange w:id="13584" w:author="Dioguardi, Fabio" w:date="2018-10-23T11:24:00Z">
                  <w:rPr>
                    <w:sz w:val="24"/>
                  </w:rPr>
                </w:rPrChange>
              </w:rPr>
              <w:t>[1:5]</w:t>
            </w:r>
          </w:p>
        </w:tc>
      </w:tr>
      <w:tr w:rsidR="00F751E1" w:rsidRPr="000E1A5F" w14:paraId="43E400C7" w14:textId="77777777" w:rsidTr="00E82C49">
        <w:tc>
          <w:tcPr>
            <w:tcW w:w="1555" w:type="dxa"/>
            <w:vMerge w:val="restart"/>
            <w:vAlign w:val="center"/>
          </w:tcPr>
          <w:p w14:paraId="616D139D" w14:textId="77777777" w:rsidR="00F751E1" w:rsidRPr="000E1A5F" w:rsidRDefault="00F751E1" w:rsidP="00E82C49">
            <w:pPr>
              <w:spacing w:line="360" w:lineRule="auto"/>
              <w:jc w:val="center"/>
              <w:rPr>
                <w:sz w:val="24"/>
                <w:lang w:val="en-GB"/>
                <w:rPrChange w:id="13585" w:author="Dioguardi, Fabio" w:date="2018-10-23T11:24:00Z">
                  <w:rPr>
                    <w:sz w:val="24"/>
                  </w:rPr>
                </w:rPrChange>
              </w:rPr>
            </w:pPr>
            <w:r w:rsidRPr="000E1A5F">
              <w:rPr>
                <w:sz w:val="24"/>
                <w:lang w:val="en-GB"/>
                <w:rPrChange w:id="13586" w:author="Dioguardi, Fabio" w:date="2018-10-23T11:24:00Z">
                  <w:rPr>
                    <w:sz w:val="24"/>
                  </w:rPr>
                </w:rPrChange>
              </w:rPr>
              <w:t>bent-over</w:t>
            </w:r>
          </w:p>
        </w:tc>
        <w:tc>
          <w:tcPr>
            <w:tcW w:w="1716" w:type="dxa"/>
            <w:vAlign w:val="center"/>
          </w:tcPr>
          <w:p w14:paraId="309659B5" w14:textId="77777777" w:rsidR="00F751E1" w:rsidRPr="000E1A5F" w:rsidRDefault="00F751E1" w:rsidP="00E82C49">
            <w:pPr>
              <w:spacing w:line="360" w:lineRule="auto"/>
              <w:jc w:val="center"/>
              <w:rPr>
                <w:sz w:val="24"/>
                <w:lang w:val="en-GB"/>
                <w:rPrChange w:id="13587" w:author="Dioguardi, Fabio" w:date="2018-10-23T11:24:00Z">
                  <w:rPr>
                    <w:sz w:val="24"/>
                  </w:rPr>
                </w:rPrChange>
              </w:rPr>
            </w:pPr>
            <w:r w:rsidRPr="000E1A5F">
              <w:rPr>
                <w:sz w:val="24"/>
                <w:lang w:val="en-GB"/>
                <w:rPrChange w:id="13588" w:author="Dioguardi, Fabio" w:date="2018-10-23T11:24:00Z">
                  <w:rPr>
                    <w:sz w:val="24"/>
                  </w:rPr>
                </w:rPrChange>
              </w:rPr>
              <w:t>few</w:t>
            </w:r>
          </w:p>
        </w:tc>
        <w:tc>
          <w:tcPr>
            <w:tcW w:w="2111" w:type="dxa"/>
            <w:vAlign w:val="center"/>
          </w:tcPr>
          <w:p w14:paraId="12FC4F45" w14:textId="77777777" w:rsidR="00F751E1" w:rsidRPr="000E1A5F" w:rsidRDefault="00F751E1" w:rsidP="00E82C49">
            <w:pPr>
              <w:spacing w:line="360" w:lineRule="auto"/>
              <w:jc w:val="center"/>
              <w:rPr>
                <w:sz w:val="24"/>
                <w:lang w:val="en-GB"/>
                <w:rPrChange w:id="13589" w:author="Dioguardi, Fabio" w:date="2018-10-23T11:24:00Z">
                  <w:rPr>
                    <w:sz w:val="24"/>
                  </w:rPr>
                </w:rPrChange>
              </w:rPr>
            </w:pPr>
            <w:r w:rsidRPr="000E1A5F">
              <w:rPr>
                <w:sz w:val="24"/>
                <w:lang w:val="en-GB"/>
                <w:rPrChange w:id="13590" w:author="Dioguardi, Fabio" w:date="2018-10-23T11:24:00Z">
                  <w:rPr>
                    <w:sz w:val="24"/>
                  </w:rPr>
                </w:rPrChange>
              </w:rPr>
              <w:t>0:1:1:4:1</w:t>
            </w:r>
          </w:p>
          <w:p w14:paraId="7479CDB9" w14:textId="77777777" w:rsidR="00F751E1" w:rsidRPr="000E1A5F" w:rsidRDefault="00F751E1" w:rsidP="00E82C49">
            <w:pPr>
              <w:spacing w:line="360" w:lineRule="auto"/>
              <w:jc w:val="center"/>
              <w:rPr>
                <w:sz w:val="24"/>
                <w:lang w:val="en-GB"/>
                <w:rPrChange w:id="13591" w:author="Dioguardi, Fabio" w:date="2018-10-23T11:24:00Z">
                  <w:rPr>
                    <w:sz w:val="24"/>
                  </w:rPr>
                </w:rPrChange>
              </w:rPr>
            </w:pPr>
            <w:r w:rsidRPr="000E1A5F">
              <w:rPr>
                <w:sz w:val="24"/>
                <w:lang w:val="en-GB"/>
                <w:rPrChange w:id="13592" w:author="Dioguardi, Fabio" w:date="2018-10-23T11:24:00Z">
                  <w:rPr>
                    <w:sz w:val="24"/>
                  </w:rPr>
                </w:rPrChange>
              </w:rPr>
              <w:t>[5:1]</w:t>
            </w:r>
          </w:p>
        </w:tc>
        <w:tc>
          <w:tcPr>
            <w:tcW w:w="1843" w:type="dxa"/>
            <w:vAlign w:val="center"/>
          </w:tcPr>
          <w:p w14:paraId="7FD6333B" w14:textId="77777777" w:rsidR="00F751E1" w:rsidRPr="000E1A5F" w:rsidRDefault="00F751E1" w:rsidP="00E82C49">
            <w:pPr>
              <w:spacing w:line="360" w:lineRule="auto"/>
              <w:jc w:val="center"/>
              <w:rPr>
                <w:sz w:val="24"/>
                <w:lang w:val="en-GB"/>
                <w:rPrChange w:id="13593" w:author="Dioguardi, Fabio" w:date="2018-10-23T11:24:00Z">
                  <w:rPr>
                    <w:sz w:val="24"/>
                  </w:rPr>
                </w:rPrChange>
              </w:rPr>
            </w:pPr>
            <w:r w:rsidRPr="000E1A5F">
              <w:rPr>
                <w:sz w:val="24"/>
                <w:lang w:val="en-GB"/>
                <w:rPrChange w:id="13594" w:author="Dioguardi, Fabio" w:date="2018-10-23T11:24:00Z">
                  <w:rPr>
                    <w:sz w:val="24"/>
                  </w:rPr>
                </w:rPrChange>
              </w:rPr>
              <w:t>1:1:1:6:1</w:t>
            </w:r>
          </w:p>
          <w:p w14:paraId="5778568B" w14:textId="77777777" w:rsidR="00F751E1" w:rsidRPr="000E1A5F" w:rsidRDefault="00F751E1" w:rsidP="00E82C49">
            <w:pPr>
              <w:spacing w:line="360" w:lineRule="auto"/>
              <w:jc w:val="center"/>
              <w:rPr>
                <w:sz w:val="24"/>
                <w:lang w:val="en-GB"/>
                <w:rPrChange w:id="13595" w:author="Dioguardi, Fabio" w:date="2018-10-23T11:24:00Z">
                  <w:rPr>
                    <w:sz w:val="24"/>
                  </w:rPr>
                </w:rPrChange>
              </w:rPr>
            </w:pPr>
            <w:r w:rsidRPr="000E1A5F">
              <w:rPr>
                <w:sz w:val="24"/>
                <w:lang w:val="en-GB"/>
                <w:rPrChange w:id="13596" w:author="Dioguardi, Fabio" w:date="2018-10-23T11:24:00Z">
                  <w:rPr>
                    <w:sz w:val="24"/>
                  </w:rPr>
                </w:rPrChange>
              </w:rPr>
              <w:t>[5:1]</w:t>
            </w:r>
          </w:p>
        </w:tc>
        <w:tc>
          <w:tcPr>
            <w:tcW w:w="1837" w:type="dxa"/>
            <w:vAlign w:val="center"/>
          </w:tcPr>
          <w:p w14:paraId="3E9CF2EE" w14:textId="77777777" w:rsidR="00F751E1" w:rsidRPr="000E1A5F" w:rsidRDefault="00F751E1" w:rsidP="00E82C49">
            <w:pPr>
              <w:spacing w:line="360" w:lineRule="auto"/>
              <w:jc w:val="center"/>
              <w:rPr>
                <w:sz w:val="24"/>
                <w:lang w:val="en-GB"/>
                <w:rPrChange w:id="13597" w:author="Dioguardi, Fabio" w:date="2018-10-23T11:24:00Z">
                  <w:rPr>
                    <w:sz w:val="24"/>
                  </w:rPr>
                </w:rPrChange>
              </w:rPr>
            </w:pPr>
            <w:r w:rsidRPr="000E1A5F">
              <w:rPr>
                <w:sz w:val="24"/>
                <w:lang w:val="en-GB"/>
                <w:rPrChange w:id="13598" w:author="Dioguardi, Fabio" w:date="2018-10-23T11:24:00Z">
                  <w:rPr>
                    <w:sz w:val="24"/>
                  </w:rPr>
                </w:rPrChange>
              </w:rPr>
              <w:t>1:2:2:1:1</w:t>
            </w:r>
          </w:p>
          <w:p w14:paraId="26206589" w14:textId="77777777" w:rsidR="00F751E1" w:rsidRPr="000E1A5F" w:rsidRDefault="00F751E1" w:rsidP="00E82C49">
            <w:pPr>
              <w:spacing w:line="360" w:lineRule="auto"/>
              <w:jc w:val="center"/>
              <w:rPr>
                <w:sz w:val="24"/>
                <w:lang w:val="en-GB"/>
                <w:rPrChange w:id="13599" w:author="Dioguardi, Fabio" w:date="2018-10-23T11:24:00Z">
                  <w:rPr>
                    <w:sz w:val="24"/>
                  </w:rPr>
                </w:rPrChange>
              </w:rPr>
            </w:pPr>
            <w:r w:rsidRPr="000E1A5F">
              <w:rPr>
                <w:sz w:val="24"/>
                <w:lang w:val="en-GB"/>
                <w:rPrChange w:id="13600" w:author="Dioguardi, Fabio" w:date="2018-10-23T11:24:00Z">
                  <w:rPr>
                    <w:sz w:val="24"/>
                  </w:rPr>
                </w:rPrChange>
              </w:rPr>
              <w:t>[5:1]</w:t>
            </w:r>
          </w:p>
        </w:tc>
      </w:tr>
      <w:tr w:rsidR="00F751E1" w:rsidRPr="000E1A5F" w14:paraId="7E514EE1" w14:textId="77777777" w:rsidTr="00E82C49">
        <w:tc>
          <w:tcPr>
            <w:tcW w:w="1555" w:type="dxa"/>
            <w:vMerge/>
            <w:vAlign w:val="center"/>
          </w:tcPr>
          <w:p w14:paraId="1CFE9B20" w14:textId="77777777" w:rsidR="00F751E1" w:rsidRPr="000E1A5F" w:rsidRDefault="00F751E1" w:rsidP="00E82C49">
            <w:pPr>
              <w:spacing w:line="360" w:lineRule="auto"/>
              <w:jc w:val="center"/>
              <w:rPr>
                <w:sz w:val="24"/>
                <w:lang w:val="en-GB"/>
                <w:rPrChange w:id="13601" w:author="Dioguardi, Fabio" w:date="2018-10-23T11:24:00Z">
                  <w:rPr>
                    <w:sz w:val="24"/>
                  </w:rPr>
                </w:rPrChange>
              </w:rPr>
            </w:pPr>
          </w:p>
        </w:tc>
        <w:tc>
          <w:tcPr>
            <w:tcW w:w="1716" w:type="dxa"/>
            <w:vAlign w:val="center"/>
          </w:tcPr>
          <w:p w14:paraId="6E91E361" w14:textId="77777777" w:rsidR="00F751E1" w:rsidRPr="000E1A5F" w:rsidRDefault="00F751E1" w:rsidP="00E82C49">
            <w:pPr>
              <w:spacing w:line="360" w:lineRule="auto"/>
              <w:jc w:val="center"/>
              <w:rPr>
                <w:sz w:val="24"/>
                <w:lang w:val="en-GB"/>
                <w:rPrChange w:id="13602" w:author="Dioguardi, Fabio" w:date="2018-10-23T11:24:00Z">
                  <w:rPr>
                    <w:sz w:val="24"/>
                  </w:rPr>
                </w:rPrChange>
              </w:rPr>
            </w:pPr>
            <w:r w:rsidRPr="000E1A5F">
              <w:rPr>
                <w:sz w:val="24"/>
                <w:lang w:val="en-GB"/>
                <w:rPrChange w:id="13603" w:author="Dioguardi, Fabio" w:date="2018-10-23T11:24:00Z">
                  <w:rPr>
                    <w:sz w:val="24"/>
                  </w:rPr>
                </w:rPrChange>
              </w:rPr>
              <w:t>sufficient</w:t>
            </w:r>
            <w:r w:rsidRPr="000E1A5F">
              <w:rPr>
                <w:sz w:val="24"/>
                <w:vertAlign w:val="superscript"/>
                <w:lang w:val="en-GB"/>
                <w:rPrChange w:id="13604" w:author="Dioguardi, Fabio" w:date="2018-10-23T11:24:00Z">
                  <w:rPr>
                    <w:sz w:val="24"/>
                    <w:vertAlign w:val="superscript"/>
                  </w:rPr>
                </w:rPrChange>
              </w:rPr>
              <w:t>1</w:t>
            </w:r>
          </w:p>
        </w:tc>
        <w:tc>
          <w:tcPr>
            <w:tcW w:w="2111" w:type="dxa"/>
            <w:vAlign w:val="center"/>
          </w:tcPr>
          <w:p w14:paraId="6DCCE863" w14:textId="77777777" w:rsidR="00F751E1" w:rsidRPr="000E1A5F" w:rsidRDefault="00F751E1" w:rsidP="00E82C49">
            <w:pPr>
              <w:spacing w:line="360" w:lineRule="auto"/>
              <w:jc w:val="center"/>
              <w:rPr>
                <w:sz w:val="24"/>
                <w:lang w:val="en-GB"/>
                <w:rPrChange w:id="13605" w:author="Dioguardi, Fabio" w:date="2018-10-23T11:24:00Z">
                  <w:rPr>
                    <w:sz w:val="24"/>
                  </w:rPr>
                </w:rPrChange>
              </w:rPr>
            </w:pPr>
            <w:r w:rsidRPr="000E1A5F">
              <w:rPr>
                <w:sz w:val="24"/>
                <w:lang w:val="en-GB"/>
                <w:rPrChange w:id="13606" w:author="Dioguardi, Fabio" w:date="2018-10-23T11:24:00Z">
                  <w:rPr>
                    <w:sz w:val="24"/>
                  </w:rPr>
                </w:rPrChange>
              </w:rPr>
              <w:t>0:0:0:1:6</w:t>
            </w:r>
          </w:p>
          <w:p w14:paraId="68FC0A62" w14:textId="77777777" w:rsidR="00F751E1" w:rsidRPr="000E1A5F" w:rsidRDefault="00F751E1" w:rsidP="00E82C49">
            <w:pPr>
              <w:spacing w:line="360" w:lineRule="auto"/>
              <w:jc w:val="center"/>
              <w:rPr>
                <w:sz w:val="24"/>
                <w:lang w:val="en-GB"/>
                <w:rPrChange w:id="13607" w:author="Dioguardi, Fabio" w:date="2018-10-23T11:24:00Z">
                  <w:rPr>
                    <w:sz w:val="24"/>
                  </w:rPr>
                </w:rPrChange>
              </w:rPr>
            </w:pPr>
            <w:r w:rsidRPr="000E1A5F">
              <w:rPr>
                <w:sz w:val="24"/>
                <w:lang w:val="en-GB"/>
                <w:rPrChange w:id="13608" w:author="Dioguardi, Fabio" w:date="2018-10-23T11:24:00Z">
                  <w:rPr>
                    <w:sz w:val="24"/>
                  </w:rPr>
                </w:rPrChange>
              </w:rPr>
              <w:t>[1:5]</w:t>
            </w:r>
          </w:p>
        </w:tc>
        <w:tc>
          <w:tcPr>
            <w:tcW w:w="1843" w:type="dxa"/>
            <w:vAlign w:val="center"/>
          </w:tcPr>
          <w:p w14:paraId="28274B83" w14:textId="77777777" w:rsidR="00F751E1" w:rsidRPr="000E1A5F" w:rsidRDefault="00F751E1" w:rsidP="00E82C49">
            <w:pPr>
              <w:spacing w:line="360" w:lineRule="auto"/>
              <w:jc w:val="center"/>
              <w:rPr>
                <w:sz w:val="24"/>
                <w:lang w:val="en-GB"/>
                <w:rPrChange w:id="13609" w:author="Dioguardi, Fabio" w:date="2018-10-23T11:24:00Z">
                  <w:rPr>
                    <w:sz w:val="24"/>
                  </w:rPr>
                </w:rPrChange>
              </w:rPr>
            </w:pPr>
            <w:r w:rsidRPr="000E1A5F">
              <w:rPr>
                <w:sz w:val="24"/>
                <w:lang w:val="en-GB"/>
                <w:rPrChange w:id="13610" w:author="Dioguardi, Fabio" w:date="2018-10-23T11:24:00Z">
                  <w:rPr>
                    <w:sz w:val="24"/>
                  </w:rPr>
                </w:rPrChange>
              </w:rPr>
              <w:t>0:1:1:3:6</w:t>
            </w:r>
          </w:p>
          <w:p w14:paraId="0688A860" w14:textId="77777777" w:rsidR="00F751E1" w:rsidRPr="000E1A5F" w:rsidRDefault="00F751E1" w:rsidP="00E82C49">
            <w:pPr>
              <w:spacing w:line="360" w:lineRule="auto"/>
              <w:jc w:val="center"/>
              <w:rPr>
                <w:sz w:val="24"/>
                <w:lang w:val="en-GB"/>
                <w:rPrChange w:id="13611" w:author="Dioguardi, Fabio" w:date="2018-10-23T11:24:00Z">
                  <w:rPr>
                    <w:sz w:val="24"/>
                  </w:rPr>
                </w:rPrChange>
              </w:rPr>
            </w:pPr>
            <w:r w:rsidRPr="000E1A5F">
              <w:rPr>
                <w:sz w:val="24"/>
                <w:lang w:val="en-GB"/>
                <w:rPrChange w:id="13612" w:author="Dioguardi, Fabio" w:date="2018-10-23T11:24:00Z">
                  <w:rPr>
                    <w:sz w:val="24"/>
                  </w:rPr>
                </w:rPrChange>
              </w:rPr>
              <w:t>[1:5]</w:t>
            </w:r>
          </w:p>
        </w:tc>
        <w:tc>
          <w:tcPr>
            <w:tcW w:w="1837" w:type="dxa"/>
            <w:vAlign w:val="center"/>
          </w:tcPr>
          <w:p w14:paraId="43B01ECD" w14:textId="77777777" w:rsidR="00F751E1" w:rsidRPr="000E1A5F" w:rsidRDefault="00F751E1" w:rsidP="00E82C49">
            <w:pPr>
              <w:spacing w:line="360" w:lineRule="auto"/>
              <w:jc w:val="center"/>
              <w:rPr>
                <w:sz w:val="24"/>
                <w:lang w:val="en-GB"/>
                <w:rPrChange w:id="13613" w:author="Dioguardi, Fabio" w:date="2018-10-23T11:24:00Z">
                  <w:rPr>
                    <w:sz w:val="24"/>
                  </w:rPr>
                </w:rPrChange>
              </w:rPr>
            </w:pPr>
            <w:r w:rsidRPr="000E1A5F">
              <w:rPr>
                <w:sz w:val="24"/>
                <w:lang w:val="en-GB"/>
                <w:rPrChange w:id="13614" w:author="Dioguardi, Fabio" w:date="2018-10-23T11:24:00Z">
                  <w:rPr>
                    <w:sz w:val="24"/>
                  </w:rPr>
                </w:rPrChange>
              </w:rPr>
              <w:t>0:1:1:1:6</w:t>
            </w:r>
          </w:p>
          <w:p w14:paraId="569A7397" w14:textId="77777777" w:rsidR="00F751E1" w:rsidRPr="000E1A5F" w:rsidRDefault="00F751E1" w:rsidP="00E82C49">
            <w:pPr>
              <w:spacing w:line="360" w:lineRule="auto"/>
              <w:jc w:val="center"/>
              <w:rPr>
                <w:sz w:val="24"/>
                <w:lang w:val="en-GB"/>
                <w:rPrChange w:id="13615" w:author="Dioguardi, Fabio" w:date="2018-10-23T11:24:00Z">
                  <w:rPr>
                    <w:sz w:val="24"/>
                  </w:rPr>
                </w:rPrChange>
              </w:rPr>
            </w:pPr>
            <w:r w:rsidRPr="000E1A5F">
              <w:rPr>
                <w:sz w:val="24"/>
                <w:lang w:val="en-GB"/>
                <w:rPrChange w:id="13616" w:author="Dioguardi, Fabio" w:date="2018-10-23T11:24:00Z">
                  <w:rPr>
                    <w:sz w:val="24"/>
                  </w:rPr>
                </w:rPrChange>
              </w:rPr>
              <w:t>[1:5]</w:t>
            </w:r>
          </w:p>
        </w:tc>
      </w:tr>
    </w:tbl>
    <w:p w14:paraId="7B160404" w14:textId="77777777" w:rsidR="00F751E1" w:rsidRPr="000E1A5F" w:rsidRDefault="00F751E1" w:rsidP="00F751E1">
      <w:pPr>
        <w:rPr>
          <w:lang w:val="en-GB"/>
          <w:rPrChange w:id="13617" w:author="Dioguardi, Fabio" w:date="2018-10-23T11:24:00Z">
            <w:rPr/>
          </w:rPrChange>
        </w:rPr>
      </w:pPr>
    </w:p>
    <w:p w14:paraId="6E2BB367" w14:textId="005AEA8D" w:rsidR="00910C95" w:rsidRPr="000E1A5F" w:rsidRDefault="00910C95" w:rsidP="00F751E1">
      <w:pPr>
        <w:rPr>
          <w:rFonts w:ascii="Cambria" w:hAnsi="Cambria"/>
          <w:b/>
          <w:bCs/>
          <w:kern w:val="32"/>
          <w:sz w:val="32"/>
          <w:szCs w:val="32"/>
          <w:lang w:val="en-GB"/>
          <w:rPrChange w:id="13618" w:author="Dioguardi, Fabio" w:date="2018-10-23T11:24:00Z">
            <w:rPr>
              <w:rFonts w:ascii="Cambria" w:hAnsi="Cambria"/>
              <w:b/>
              <w:bCs/>
              <w:kern w:val="32"/>
              <w:sz w:val="32"/>
              <w:szCs w:val="32"/>
            </w:rPr>
          </w:rPrChange>
        </w:rPr>
      </w:pPr>
      <w:r w:rsidRPr="000E1A5F">
        <w:rPr>
          <w:lang w:val="en-GB"/>
          <w:rPrChange w:id="13619" w:author="Dioguardi, Fabio" w:date="2018-10-23T11:24:00Z">
            <w:rPr/>
          </w:rPrChange>
        </w:rPr>
        <w:br w:type="page"/>
      </w:r>
    </w:p>
    <w:p w14:paraId="5645FD75" w14:textId="15C8F874" w:rsidR="00DD456D" w:rsidRPr="000E1A5F" w:rsidRDefault="00DD456D" w:rsidP="00910C95">
      <w:pPr>
        <w:pStyle w:val="Heading1"/>
        <w:numPr>
          <w:ilvl w:val="0"/>
          <w:numId w:val="0"/>
        </w:numPr>
        <w:ind w:left="432" w:hanging="432"/>
        <w:rPr>
          <w:lang w:val="en-GB"/>
          <w:rPrChange w:id="13620" w:author="Dioguardi, Fabio" w:date="2018-10-23T11:24:00Z">
            <w:rPr/>
          </w:rPrChange>
        </w:rPr>
      </w:pPr>
      <w:bookmarkStart w:id="13621" w:name="_Toc528058549"/>
      <w:r w:rsidRPr="000E1A5F">
        <w:rPr>
          <w:lang w:val="en-GB"/>
          <w:rPrChange w:id="13622" w:author="Dioguardi, Fabio" w:date="2018-10-23T11:24:00Z">
            <w:rPr/>
          </w:rPrChange>
        </w:rPr>
        <w:lastRenderedPageBreak/>
        <w:t xml:space="preserve">Appendix </w:t>
      </w:r>
      <w:r w:rsidR="0041172B" w:rsidRPr="000E1A5F">
        <w:rPr>
          <w:lang w:val="en-GB"/>
          <w:rPrChange w:id="13623" w:author="Dioguardi, Fabio" w:date="2018-10-23T11:24:00Z">
            <w:rPr/>
          </w:rPrChange>
        </w:rPr>
        <w:t>F</w:t>
      </w:r>
      <w:r w:rsidR="0085521C" w:rsidRPr="000E1A5F">
        <w:rPr>
          <w:lang w:val="en-GB"/>
          <w:rPrChange w:id="13624" w:author="Dioguardi, Fabio" w:date="2018-10-23T11:24:00Z">
            <w:rPr/>
          </w:rPrChange>
        </w:rPr>
        <w:t>:</w:t>
      </w:r>
      <w:r w:rsidRPr="000E1A5F">
        <w:rPr>
          <w:lang w:val="en-GB"/>
          <w:rPrChange w:id="13625" w:author="Dioguardi, Fabio" w:date="2018-10-23T11:24:00Z">
            <w:rPr/>
          </w:rPrChange>
        </w:rPr>
        <w:t xml:space="preserve"> </w:t>
      </w:r>
      <w:r w:rsidR="0085521C" w:rsidRPr="000E1A5F">
        <w:rPr>
          <w:lang w:val="en-GB"/>
          <w:rPrChange w:id="13626" w:author="Dioguardi, Fabio" w:date="2018-10-23T11:24:00Z">
            <w:rPr/>
          </w:rPrChange>
        </w:rPr>
        <w:t>List o</w:t>
      </w:r>
      <w:r w:rsidRPr="000E1A5F">
        <w:rPr>
          <w:lang w:val="en-GB"/>
          <w:rPrChange w:id="13627" w:author="Dioguardi, Fabio" w:date="2018-10-23T11:24:00Z">
            <w:rPr/>
          </w:rPrChange>
        </w:rPr>
        <w:t xml:space="preserve">f entries in </w:t>
      </w:r>
      <w:r w:rsidR="00252810" w:rsidRPr="000E1A5F">
        <w:rPr>
          <w:lang w:val="en-GB"/>
          <w:rPrChange w:id="13628" w:author="Dioguardi, Fabio" w:date="2018-10-23T11:24:00Z">
            <w:rPr/>
          </w:rPrChange>
        </w:rPr>
        <w:t xml:space="preserve">a </w:t>
      </w:r>
      <w:r w:rsidRPr="000E1A5F">
        <w:rPr>
          <w:lang w:val="en-GB"/>
          <w:rPrChange w:id="13629" w:author="Dioguardi, Fabio" w:date="2018-10-23T11:24:00Z">
            <w:rPr/>
          </w:rPrChange>
        </w:rPr>
        <w:t>*_mer_LOG.txt</w:t>
      </w:r>
      <w:bookmarkEnd w:id="13497"/>
      <w:bookmarkEnd w:id="13621"/>
    </w:p>
    <w:p w14:paraId="561965A4" w14:textId="77777777" w:rsidR="00DD456D" w:rsidRPr="000E1A5F" w:rsidRDefault="00DD456D" w:rsidP="00DD456D">
      <w:pPr>
        <w:rPr>
          <w:rFonts w:asciiTheme="minorHAnsi" w:hAnsiTheme="minorHAnsi"/>
          <w:bCs/>
          <w:kern w:val="32"/>
          <w:szCs w:val="22"/>
          <w:lang w:val="en-GB"/>
          <w:rPrChange w:id="13630" w:author="Dioguardi, Fabio" w:date="2018-10-23T11:24:00Z">
            <w:rPr>
              <w:rFonts w:asciiTheme="minorHAnsi" w:hAnsiTheme="minorHAnsi"/>
              <w:bCs/>
              <w:kern w:val="32"/>
              <w:szCs w:val="22"/>
            </w:rPr>
          </w:rPrChange>
        </w:rPr>
      </w:pPr>
    </w:p>
    <w:tbl>
      <w:tblPr>
        <w:tblStyle w:val="Heading1Cha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0E1A5F" w:rsidRDefault="00252810" w:rsidP="00537F29">
            <w:pPr>
              <w:jc w:val="center"/>
              <w:rPr>
                <w:rFonts w:asciiTheme="minorHAnsi" w:hAnsiTheme="minorHAnsi"/>
                <w:b/>
                <w:bCs/>
                <w:kern w:val="32"/>
                <w:szCs w:val="22"/>
                <w:lang w:val="en-GB"/>
                <w:rPrChange w:id="13631"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32" w:author="Dioguardi, Fabio" w:date="2018-10-23T11:24:00Z">
                  <w:rPr>
                    <w:rFonts w:asciiTheme="minorHAnsi" w:hAnsiTheme="minorHAnsi"/>
                    <w:b/>
                    <w:bCs/>
                    <w:kern w:val="32"/>
                    <w:szCs w:val="22"/>
                  </w:rPr>
                </w:rPrChange>
              </w:rPr>
              <w:t>col.</w:t>
            </w:r>
          </w:p>
        </w:tc>
        <w:tc>
          <w:tcPr>
            <w:tcW w:w="2085" w:type="dxa"/>
            <w:tcBorders>
              <w:bottom w:val="single" w:sz="18" w:space="0" w:color="auto"/>
              <w:right w:val="single" w:sz="12" w:space="0" w:color="auto"/>
            </w:tcBorders>
          </w:tcPr>
          <w:p w14:paraId="3D83DC97" w14:textId="0AB8F465" w:rsidR="00DD456D" w:rsidRPr="000E1A5F" w:rsidRDefault="00DD456D" w:rsidP="00537F29">
            <w:pPr>
              <w:jc w:val="center"/>
              <w:rPr>
                <w:rFonts w:asciiTheme="minorHAnsi" w:hAnsiTheme="minorHAnsi"/>
                <w:b/>
                <w:bCs/>
                <w:kern w:val="32"/>
                <w:szCs w:val="22"/>
                <w:lang w:val="en-GB"/>
                <w:rPrChange w:id="13633"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34" w:author="Dioguardi, Fabio" w:date="2018-10-23T11:24:00Z">
                  <w:rPr>
                    <w:rFonts w:asciiTheme="minorHAnsi" w:hAnsiTheme="minorHAnsi"/>
                    <w:b/>
                    <w:bCs/>
                    <w:kern w:val="32"/>
                    <w:szCs w:val="22"/>
                  </w:rPr>
                </w:rPrChange>
              </w:rPr>
              <w:t>entry</w:t>
            </w:r>
          </w:p>
        </w:tc>
        <w:tc>
          <w:tcPr>
            <w:tcW w:w="567" w:type="dxa"/>
            <w:tcBorders>
              <w:left w:val="single" w:sz="12" w:space="0" w:color="auto"/>
              <w:bottom w:val="single" w:sz="18" w:space="0" w:color="auto"/>
            </w:tcBorders>
          </w:tcPr>
          <w:p w14:paraId="05D28410" w14:textId="0C5C7B1E" w:rsidR="00DD456D" w:rsidRPr="000E1A5F" w:rsidRDefault="00252810" w:rsidP="00537F29">
            <w:pPr>
              <w:jc w:val="center"/>
              <w:rPr>
                <w:rFonts w:asciiTheme="minorHAnsi" w:hAnsiTheme="minorHAnsi"/>
                <w:b/>
                <w:bCs/>
                <w:kern w:val="32"/>
                <w:szCs w:val="22"/>
                <w:lang w:val="en-GB"/>
                <w:rPrChange w:id="13635"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36" w:author="Dioguardi, Fabio" w:date="2018-10-23T11:24:00Z">
                  <w:rPr>
                    <w:rFonts w:asciiTheme="minorHAnsi" w:hAnsiTheme="minorHAnsi"/>
                    <w:b/>
                    <w:bCs/>
                    <w:kern w:val="32"/>
                    <w:szCs w:val="22"/>
                  </w:rPr>
                </w:rPrChange>
              </w:rPr>
              <w:t>col.</w:t>
            </w:r>
          </w:p>
        </w:tc>
        <w:tc>
          <w:tcPr>
            <w:tcW w:w="1984" w:type="dxa"/>
            <w:tcBorders>
              <w:bottom w:val="single" w:sz="18" w:space="0" w:color="auto"/>
              <w:right w:val="single" w:sz="12" w:space="0" w:color="auto"/>
            </w:tcBorders>
          </w:tcPr>
          <w:p w14:paraId="782111A2" w14:textId="32DB5738" w:rsidR="00DD456D" w:rsidRPr="000E1A5F" w:rsidRDefault="00DD456D" w:rsidP="00537F29">
            <w:pPr>
              <w:jc w:val="center"/>
              <w:rPr>
                <w:rFonts w:asciiTheme="minorHAnsi" w:hAnsiTheme="minorHAnsi"/>
                <w:b/>
                <w:bCs/>
                <w:kern w:val="32"/>
                <w:szCs w:val="22"/>
                <w:lang w:val="en-GB"/>
                <w:rPrChange w:id="13637"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38" w:author="Dioguardi, Fabio" w:date="2018-10-23T11:24:00Z">
                  <w:rPr>
                    <w:rFonts w:asciiTheme="minorHAnsi" w:hAnsiTheme="minorHAnsi"/>
                    <w:b/>
                    <w:bCs/>
                    <w:kern w:val="32"/>
                    <w:szCs w:val="22"/>
                  </w:rPr>
                </w:rPrChange>
              </w:rPr>
              <w:t>entry</w:t>
            </w:r>
          </w:p>
        </w:tc>
        <w:tc>
          <w:tcPr>
            <w:tcW w:w="709" w:type="dxa"/>
            <w:tcBorders>
              <w:left w:val="single" w:sz="12" w:space="0" w:color="auto"/>
              <w:bottom w:val="single" w:sz="18" w:space="0" w:color="auto"/>
            </w:tcBorders>
          </w:tcPr>
          <w:p w14:paraId="5843FE4B" w14:textId="22C10D71" w:rsidR="00DD456D" w:rsidRPr="000E1A5F" w:rsidRDefault="00252810" w:rsidP="00537F29">
            <w:pPr>
              <w:jc w:val="center"/>
              <w:rPr>
                <w:rFonts w:asciiTheme="minorHAnsi" w:hAnsiTheme="minorHAnsi"/>
                <w:b/>
                <w:bCs/>
                <w:kern w:val="32"/>
                <w:szCs w:val="22"/>
                <w:lang w:val="en-GB"/>
                <w:rPrChange w:id="1363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40" w:author="Dioguardi, Fabio" w:date="2018-10-23T11:24:00Z">
                  <w:rPr>
                    <w:rFonts w:asciiTheme="minorHAnsi" w:hAnsiTheme="minorHAnsi"/>
                    <w:b/>
                    <w:bCs/>
                    <w:kern w:val="32"/>
                    <w:szCs w:val="22"/>
                  </w:rPr>
                </w:rPrChange>
              </w:rPr>
              <w:t>col.</w:t>
            </w:r>
          </w:p>
        </w:tc>
        <w:tc>
          <w:tcPr>
            <w:tcW w:w="2410" w:type="dxa"/>
            <w:tcBorders>
              <w:bottom w:val="single" w:sz="18" w:space="0" w:color="auto"/>
            </w:tcBorders>
          </w:tcPr>
          <w:p w14:paraId="27AE5A0E" w14:textId="6DE55BC9" w:rsidR="00DD456D" w:rsidRPr="000E1A5F" w:rsidRDefault="00DD456D" w:rsidP="00537F29">
            <w:pPr>
              <w:jc w:val="center"/>
              <w:rPr>
                <w:rFonts w:asciiTheme="minorHAnsi" w:hAnsiTheme="minorHAnsi"/>
                <w:b/>
                <w:bCs/>
                <w:kern w:val="32"/>
                <w:szCs w:val="22"/>
                <w:lang w:val="en-GB"/>
                <w:rPrChange w:id="13641"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3642" w:author="Dioguardi, Fabio" w:date="2018-10-23T11:24:00Z">
                  <w:rPr>
                    <w:rFonts w:asciiTheme="minorHAnsi" w:hAnsiTheme="minorHAnsi"/>
                    <w:b/>
                    <w:bCs/>
                    <w:kern w:val="32"/>
                    <w:szCs w:val="22"/>
                  </w:rPr>
                </w:rPrChange>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0E1A5F" w:rsidRDefault="00A3226D" w:rsidP="00A3226D">
            <w:pPr>
              <w:jc w:val="center"/>
              <w:rPr>
                <w:rFonts w:asciiTheme="minorHAnsi" w:hAnsiTheme="minorHAnsi"/>
                <w:color w:val="000000"/>
                <w:szCs w:val="22"/>
                <w:lang w:val="en-GB" w:eastAsia="is-IS"/>
                <w:rPrChange w:id="13643"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3644" w:author="Dioguardi, Fabio" w:date="2018-10-23T11:24:00Z">
                  <w:rPr>
                    <w:rFonts w:asciiTheme="minorHAnsi" w:hAnsiTheme="minorHAnsi"/>
                    <w:color w:val="000000"/>
                    <w:szCs w:val="22"/>
                  </w:rPr>
                </w:rPrChange>
              </w:rPr>
              <w:t>0</w:t>
            </w:r>
          </w:p>
        </w:tc>
        <w:tc>
          <w:tcPr>
            <w:tcW w:w="2085" w:type="dxa"/>
            <w:tcBorders>
              <w:top w:val="single" w:sz="18" w:space="0" w:color="auto"/>
              <w:right w:val="single" w:sz="12" w:space="0" w:color="auto"/>
            </w:tcBorders>
            <w:vAlign w:val="bottom"/>
          </w:tcPr>
          <w:p w14:paraId="3E59B984" w14:textId="4BD297AD" w:rsidR="00A3226D" w:rsidRPr="000E1A5F" w:rsidRDefault="00A3226D" w:rsidP="00A3226D">
            <w:pPr>
              <w:rPr>
                <w:rFonts w:asciiTheme="minorHAnsi" w:hAnsiTheme="minorHAnsi"/>
                <w:color w:val="000000"/>
                <w:szCs w:val="22"/>
                <w:lang w:val="en-GB" w:eastAsia="is-IS"/>
                <w:rPrChange w:id="13645"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3646" w:author="Dioguardi, Fabio" w:date="2018-10-23T11:24:00Z">
                  <w:rPr>
                    <w:rFonts w:asciiTheme="minorHAnsi" w:hAnsiTheme="minorHAnsi"/>
                    <w:color w:val="000000"/>
                    <w:szCs w:val="22"/>
                  </w:rPr>
                </w:rPrChange>
              </w:rPr>
              <w:t>time since start of e.</w:t>
            </w:r>
          </w:p>
        </w:tc>
        <w:tc>
          <w:tcPr>
            <w:tcW w:w="567" w:type="dxa"/>
            <w:tcBorders>
              <w:top w:val="single" w:sz="18" w:space="0" w:color="auto"/>
              <w:left w:val="single" w:sz="12" w:space="0" w:color="auto"/>
            </w:tcBorders>
            <w:vAlign w:val="bottom"/>
          </w:tcPr>
          <w:p w14:paraId="03FEFD6F" w14:textId="18D0F1FE" w:rsidR="00A3226D" w:rsidRPr="000E1A5F" w:rsidRDefault="00A3226D" w:rsidP="00A3226D">
            <w:pPr>
              <w:jc w:val="center"/>
              <w:rPr>
                <w:rFonts w:asciiTheme="minorHAnsi" w:hAnsiTheme="minorHAnsi"/>
                <w:color w:val="000000"/>
                <w:szCs w:val="22"/>
                <w:lang w:val="en-GB" w:eastAsia="is-IS"/>
                <w:rPrChange w:id="13647"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3648" w:author="Dioguardi, Fabio" w:date="2018-10-23T11:24:00Z">
                  <w:rPr>
                    <w:rFonts w:asciiTheme="minorHAnsi" w:hAnsiTheme="minorHAnsi"/>
                    <w:color w:val="000000"/>
                    <w:szCs w:val="22"/>
                  </w:rPr>
                </w:rPrChange>
              </w:rPr>
              <w:t>44</w:t>
            </w:r>
          </w:p>
        </w:tc>
        <w:tc>
          <w:tcPr>
            <w:tcW w:w="1984" w:type="dxa"/>
            <w:tcBorders>
              <w:top w:val="single" w:sz="18" w:space="0" w:color="auto"/>
              <w:right w:val="single" w:sz="12" w:space="0" w:color="auto"/>
            </w:tcBorders>
          </w:tcPr>
          <w:p w14:paraId="684D4804" w14:textId="1107C1B2" w:rsidR="00A3226D" w:rsidRPr="000E1A5F" w:rsidRDefault="00A3226D" w:rsidP="00A3226D">
            <w:pPr>
              <w:rPr>
                <w:rFonts w:asciiTheme="minorHAnsi" w:hAnsiTheme="minorHAnsi"/>
                <w:color w:val="000000"/>
                <w:szCs w:val="22"/>
                <w:lang w:val="en-GB"/>
                <w:rPrChange w:id="13649" w:author="Dioguardi, Fabio" w:date="2018-10-23T11:24:00Z">
                  <w:rPr>
                    <w:rFonts w:asciiTheme="minorHAnsi" w:hAnsiTheme="minorHAnsi"/>
                    <w:color w:val="000000"/>
                    <w:szCs w:val="22"/>
                  </w:rPr>
                </w:rPrChange>
              </w:rPr>
            </w:pPr>
            <w:r w:rsidRPr="000E1A5F">
              <w:rPr>
                <w:rFonts w:asciiTheme="minorHAnsi" w:hAnsiTheme="minorHAnsi"/>
                <w:lang w:val="en-GB"/>
                <w:rPrChange w:id="13650" w:author="Dioguardi, Fabio" w:date="2018-10-23T11:24:00Z">
                  <w:rPr>
                    <w:rFonts w:asciiTheme="minorHAnsi" w:hAnsiTheme="minorHAnsi"/>
                  </w:rPr>
                </w:rPrChange>
              </w:rPr>
              <w:t>qual. fac. ISX1</w:t>
            </w:r>
          </w:p>
        </w:tc>
        <w:tc>
          <w:tcPr>
            <w:tcW w:w="709" w:type="dxa"/>
            <w:tcBorders>
              <w:top w:val="single" w:sz="18" w:space="0" w:color="auto"/>
              <w:left w:val="single" w:sz="12" w:space="0" w:color="auto"/>
            </w:tcBorders>
            <w:vAlign w:val="bottom"/>
          </w:tcPr>
          <w:p w14:paraId="0B4AA254" w14:textId="6CCE7003" w:rsidR="00A3226D" w:rsidRPr="000E1A5F" w:rsidRDefault="00A3226D" w:rsidP="00A3226D">
            <w:pPr>
              <w:rPr>
                <w:rFonts w:asciiTheme="minorHAnsi" w:hAnsiTheme="minorHAnsi"/>
                <w:color w:val="000000"/>
                <w:szCs w:val="22"/>
                <w:lang w:val="en-GB"/>
                <w:rPrChange w:id="136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52" w:author="Dioguardi, Fabio" w:date="2018-10-23T11:24:00Z">
                  <w:rPr>
                    <w:rFonts w:asciiTheme="minorHAnsi" w:hAnsiTheme="minorHAnsi"/>
                    <w:color w:val="000000"/>
                    <w:szCs w:val="22"/>
                  </w:rPr>
                </w:rPrChange>
              </w:rPr>
              <w:t>88</w:t>
            </w:r>
          </w:p>
        </w:tc>
        <w:tc>
          <w:tcPr>
            <w:tcW w:w="2410" w:type="dxa"/>
            <w:tcBorders>
              <w:top w:val="single" w:sz="18" w:space="0" w:color="auto"/>
            </w:tcBorders>
            <w:vAlign w:val="bottom"/>
          </w:tcPr>
          <w:p w14:paraId="77D0A03C" w14:textId="604BBFA9" w:rsidR="00A3226D" w:rsidRPr="000E1A5F" w:rsidRDefault="00A3226D" w:rsidP="00A3226D">
            <w:pPr>
              <w:rPr>
                <w:rFonts w:asciiTheme="minorHAnsi" w:hAnsiTheme="minorHAnsi"/>
                <w:color w:val="000000"/>
                <w:szCs w:val="22"/>
                <w:lang w:val="en-GB"/>
                <w:rPrChange w:id="1365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54" w:author="Dioguardi, Fabio" w:date="2018-10-23T11:24:00Z">
                  <w:rPr>
                    <w:rFonts w:asciiTheme="minorHAnsi" w:hAnsiTheme="minorHAnsi"/>
                    <w:color w:val="000000"/>
                    <w:szCs w:val="22"/>
                  </w:rPr>
                </w:rPrChange>
              </w:rPr>
              <w:t>cal_ISX1_b</w:t>
            </w:r>
          </w:p>
        </w:tc>
      </w:tr>
      <w:tr w:rsidR="00A3226D" w:rsidRPr="000E1A5F" w14:paraId="63BAF1AE" w14:textId="77777777" w:rsidTr="00537F29">
        <w:tc>
          <w:tcPr>
            <w:tcW w:w="751" w:type="dxa"/>
            <w:vAlign w:val="center"/>
          </w:tcPr>
          <w:p w14:paraId="2D61268C" w14:textId="77777777" w:rsidR="00A3226D" w:rsidRPr="000E1A5F" w:rsidRDefault="00A3226D" w:rsidP="00A3226D">
            <w:pPr>
              <w:jc w:val="center"/>
              <w:rPr>
                <w:rFonts w:asciiTheme="minorHAnsi" w:hAnsiTheme="minorHAnsi"/>
                <w:color w:val="000000"/>
                <w:szCs w:val="22"/>
                <w:lang w:val="en-GB"/>
                <w:rPrChange w:id="136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56" w:author="Dioguardi, Fabio" w:date="2018-10-23T11:24:00Z">
                  <w:rPr>
                    <w:rFonts w:asciiTheme="minorHAnsi" w:hAnsiTheme="minorHAnsi"/>
                    <w:color w:val="000000"/>
                    <w:szCs w:val="22"/>
                  </w:rPr>
                </w:rPrChange>
              </w:rPr>
              <w:t>1</w:t>
            </w:r>
          </w:p>
        </w:tc>
        <w:tc>
          <w:tcPr>
            <w:tcW w:w="2085" w:type="dxa"/>
            <w:tcBorders>
              <w:right w:val="single" w:sz="12" w:space="0" w:color="auto"/>
            </w:tcBorders>
            <w:vAlign w:val="bottom"/>
          </w:tcPr>
          <w:p w14:paraId="03108974" w14:textId="29119704" w:rsidR="00A3226D" w:rsidRPr="000E1A5F" w:rsidRDefault="00A3226D" w:rsidP="00A3226D">
            <w:pPr>
              <w:rPr>
                <w:rFonts w:asciiTheme="minorHAnsi" w:hAnsiTheme="minorHAnsi"/>
                <w:color w:val="000000"/>
                <w:szCs w:val="22"/>
                <w:lang w:val="en-GB"/>
                <w:rPrChange w:id="1365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58" w:author="Dioguardi, Fabio" w:date="2018-10-23T11:24:00Z">
                  <w:rPr>
                    <w:rFonts w:asciiTheme="minorHAnsi" w:hAnsiTheme="minorHAnsi"/>
                    <w:color w:val="000000"/>
                    <w:szCs w:val="22"/>
                  </w:rPr>
                </w:rPrChange>
              </w:rPr>
              <w:t>N</w:t>
            </w:r>
          </w:p>
        </w:tc>
        <w:tc>
          <w:tcPr>
            <w:tcW w:w="567" w:type="dxa"/>
            <w:tcBorders>
              <w:left w:val="single" w:sz="12" w:space="0" w:color="auto"/>
            </w:tcBorders>
            <w:vAlign w:val="bottom"/>
          </w:tcPr>
          <w:p w14:paraId="3DDE0D44" w14:textId="620BEF09" w:rsidR="00A3226D" w:rsidRPr="000E1A5F" w:rsidRDefault="00A3226D" w:rsidP="00A3226D">
            <w:pPr>
              <w:jc w:val="center"/>
              <w:rPr>
                <w:rFonts w:asciiTheme="minorHAnsi" w:hAnsiTheme="minorHAnsi"/>
                <w:color w:val="000000"/>
                <w:szCs w:val="22"/>
                <w:lang w:val="en-GB" w:eastAsia="is-IS"/>
                <w:rPrChange w:id="13659"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3660" w:author="Dioguardi, Fabio" w:date="2018-10-23T11:24:00Z">
                  <w:rPr>
                    <w:rFonts w:asciiTheme="minorHAnsi" w:hAnsiTheme="minorHAnsi"/>
                    <w:color w:val="000000"/>
                    <w:szCs w:val="22"/>
                  </w:rPr>
                </w:rPrChange>
              </w:rPr>
              <w:t>45</w:t>
            </w:r>
          </w:p>
        </w:tc>
        <w:tc>
          <w:tcPr>
            <w:tcW w:w="1984" w:type="dxa"/>
            <w:tcBorders>
              <w:right w:val="single" w:sz="12" w:space="0" w:color="auto"/>
            </w:tcBorders>
          </w:tcPr>
          <w:p w14:paraId="0AAFC3C5" w14:textId="66B27114" w:rsidR="00A3226D" w:rsidRPr="000E1A5F" w:rsidRDefault="00A3226D" w:rsidP="00A3226D">
            <w:pPr>
              <w:rPr>
                <w:rFonts w:asciiTheme="minorHAnsi" w:hAnsiTheme="minorHAnsi"/>
                <w:color w:val="000000"/>
                <w:szCs w:val="22"/>
                <w:lang w:val="en-GB" w:eastAsia="is-IS"/>
                <w:rPrChange w:id="13661" w:author="Dioguardi, Fabio" w:date="2018-10-23T11:24:00Z">
                  <w:rPr>
                    <w:rFonts w:asciiTheme="minorHAnsi" w:hAnsiTheme="minorHAnsi"/>
                    <w:color w:val="000000"/>
                    <w:szCs w:val="22"/>
                    <w:lang w:val="is-IS" w:eastAsia="is-IS"/>
                  </w:rPr>
                </w:rPrChange>
              </w:rPr>
            </w:pPr>
            <w:r w:rsidRPr="000E1A5F">
              <w:rPr>
                <w:rFonts w:asciiTheme="minorHAnsi" w:hAnsiTheme="minorHAnsi"/>
                <w:lang w:val="en-GB"/>
                <w:rPrChange w:id="13662" w:author="Dioguardi, Fabio" w:date="2018-10-23T11:24:00Z">
                  <w:rPr>
                    <w:rFonts w:asciiTheme="minorHAnsi" w:hAnsiTheme="minorHAnsi"/>
                  </w:rPr>
                </w:rPrChange>
              </w:rPr>
              <w:t>qual. fac. ISX2</w:t>
            </w:r>
          </w:p>
        </w:tc>
        <w:tc>
          <w:tcPr>
            <w:tcW w:w="709" w:type="dxa"/>
            <w:tcBorders>
              <w:left w:val="single" w:sz="12" w:space="0" w:color="auto"/>
            </w:tcBorders>
            <w:vAlign w:val="bottom"/>
          </w:tcPr>
          <w:p w14:paraId="08494603" w14:textId="46AC03E6" w:rsidR="00A3226D" w:rsidRPr="000E1A5F" w:rsidRDefault="00A3226D" w:rsidP="00A3226D">
            <w:pPr>
              <w:rPr>
                <w:rFonts w:asciiTheme="minorHAnsi" w:hAnsiTheme="minorHAnsi"/>
                <w:color w:val="000000"/>
                <w:szCs w:val="22"/>
                <w:lang w:val="en-GB"/>
                <w:rPrChange w:id="1366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64" w:author="Dioguardi, Fabio" w:date="2018-10-23T11:24:00Z">
                  <w:rPr>
                    <w:rFonts w:asciiTheme="minorHAnsi" w:hAnsiTheme="minorHAnsi"/>
                    <w:color w:val="000000"/>
                    <w:szCs w:val="22"/>
                  </w:rPr>
                </w:rPrChange>
              </w:rPr>
              <w:t>89</w:t>
            </w:r>
          </w:p>
        </w:tc>
        <w:tc>
          <w:tcPr>
            <w:tcW w:w="2410" w:type="dxa"/>
            <w:vAlign w:val="bottom"/>
          </w:tcPr>
          <w:p w14:paraId="13F61CC8" w14:textId="55048E49" w:rsidR="00A3226D" w:rsidRPr="000E1A5F" w:rsidRDefault="00A3226D" w:rsidP="00A3226D">
            <w:pPr>
              <w:rPr>
                <w:rFonts w:asciiTheme="minorHAnsi" w:hAnsiTheme="minorHAnsi"/>
                <w:color w:val="000000"/>
                <w:szCs w:val="22"/>
                <w:lang w:val="en-GB"/>
                <w:rPrChange w:id="136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66" w:author="Dioguardi, Fabio" w:date="2018-10-23T11:24:00Z">
                  <w:rPr>
                    <w:rFonts w:asciiTheme="minorHAnsi" w:hAnsiTheme="minorHAnsi"/>
                    <w:color w:val="000000"/>
                    <w:szCs w:val="22"/>
                  </w:rPr>
                </w:rPrChange>
              </w:rPr>
              <w:t>cal_ISX2_a</w:t>
            </w:r>
          </w:p>
        </w:tc>
      </w:tr>
      <w:tr w:rsidR="00A3226D" w:rsidRPr="000E1A5F" w14:paraId="2FD7BCF9" w14:textId="77777777" w:rsidTr="00537F29">
        <w:tc>
          <w:tcPr>
            <w:tcW w:w="751" w:type="dxa"/>
            <w:vAlign w:val="center"/>
          </w:tcPr>
          <w:p w14:paraId="15D695ED" w14:textId="77777777" w:rsidR="00A3226D" w:rsidRPr="000E1A5F" w:rsidRDefault="00A3226D" w:rsidP="00A3226D">
            <w:pPr>
              <w:jc w:val="center"/>
              <w:rPr>
                <w:rFonts w:asciiTheme="minorHAnsi" w:hAnsiTheme="minorHAnsi"/>
                <w:color w:val="000000"/>
                <w:szCs w:val="22"/>
                <w:lang w:val="en-GB"/>
                <w:rPrChange w:id="1366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68" w:author="Dioguardi, Fabio" w:date="2018-10-23T11:24:00Z">
                  <w:rPr>
                    <w:rFonts w:asciiTheme="minorHAnsi" w:hAnsiTheme="minorHAnsi"/>
                    <w:color w:val="000000"/>
                    <w:szCs w:val="22"/>
                  </w:rPr>
                </w:rPrChange>
              </w:rPr>
              <w:t>2</w:t>
            </w:r>
          </w:p>
        </w:tc>
        <w:tc>
          <w:tcPr>
            <w:tcW w:w="2085" w:type="dxa"/>
            <w:tcBorders>
              <w:right w:val="single" w:sz="12" w:space="0" w:color="auto"/>
            </w:tcBorders>
            <w:vAlign w:val="bottom"/>
          </w:tcPr>
          <w:p w14:paraId="64426649" w14:textId="0A845FBA" w:rsidR="00A3226D" w:rsidRPr="000E1A5F" w:rsidRDefault="00A3226D" w:rsidP="00A3226D">
            <w:pPr>
              <w:rPr>
                <w:rFonts w:asciiTheme="minorHAnsi" w:hAnsiTheme="minorHAnsi"/>
                <w:i/>
                <w:color w:val="000000"/>
                <w:szCs w:val="22"/>
                <w:lang w:val="en-GB"/>
                <w:rPrChange w:id="13669" w:author="Dioguardi, Fabio" w:date="2018-10-23T11:24:00Z">
                  <w:rPr>
                    <w:rFonts w:asciiTheme="minorHAnsi" w:hAnsiTheme="minorHAnsi"/>
                    <w:i/>
                    <w:color w:val="000000"/>
                    <w:szCs w:val="22"/>
                  </w:rPr>
                </w:rPrChange>
              </w:rPr>
            </w:pPr>
            <w:proofErr w:type="spellStart"/>
            <w:r w:rsidRPr="000E1A5F">
              <w:rPr>
                <w:rFonts w:asciiTheme="minorHAnsi" w:hAnsiTheme="minorHAnsi"/>
                <w:i/>
                <w:color w:val="000000"/>
                <w:szCs w:val="22"/>
                <w:lang w:val="en-GB"/>
                <w:rPrChange w:id="13670"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671" w:author="Dioguardi, Fabio" w:date="2018-10-23T11:24:00Z">
                  <w:rPr>
                    <w:rFonts w:asciiTheme="minorHAnsi" w:hAnsiTheme="minorHAnsi"/>
                    <w:i/>
                    <w:color w:val="000000"/>
                    <w:szCs w:val="22"/>
                    <w:vertAlign w:val="subscript"/>
                  </w:rPr>
                </w:rPrChange>
              </w:rPr>
              <w:t>avg</w:t>
            </w:r>
            <w:proofErr w:type="spellEnd"/>
          </w:p>
        </w:tc>
        <w:tc>
          <w:tcPr>
            <w:tcW w:w="567" w:type="dxa"/>
            <w:tcBorders>
              <w:left w:val="single" w:sz="12" w:space="0" w:color="auto"/>
            </w:tcBorders>
            <w:vAlign w:val="bottom"/>
          </w:tcPr>
          <w:p w14:paraId="52535148" w14:textId="4A5563CE" w:rsidR="00A3226D" w:rsidRPr="000E1A5F" w:rsidRDefault="00A3226D" w:rsidP="00A3226D">
            <w:pPr>
              <w:jc w:val="center"/>
              <w:rPr>
                <w:rFonts w:asciiTheme="minorHAnsi" w:hAnsiTheme="minorHAnsi"/>
                <w:color w:val="000000"/>
                <w:szCs w:val="22"/>
                <w:lang w:val="en-GB"/>
                <w:rPrChange w:id="1367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73" w:author="Dioguardi, Fabio" w:date="2018-10-23T11:24:00Z">
                  <w:rPr>
                    <w:rFonts w:asciiTheme="minorHAnsi" w:hAnsiTheme="minorHAnsi"/>
                    <w:color w:val="000000"/>
                    <w:szCs w:val="22"/>
                  </w:rPr>
                </w:rPrChange>
              </w:rPr>
              <w:t>46</w:t>
            </w:r>
          </w:p>
        </w:tc>
        <w:tc>
          <w:tcPr>
            <w:tcW w:w="1984" w:type="dxa"/>
            <w:tcBorders>
              <w:right w:val="single" w:sz="12" w:space="0" w:color="auto"/>
            </w:tcBorders>
          </w:tcPr>
          <w:p w14:paraId="61622393" w14:textId="7AC3D221" w:rsidR="00A3226D" w:rsidRPr="000E1A5F" w:rsidRDefault="00A3226D" w:rsidP="00A3226D">
            <w:pPr>
              <w:rPr>
                <w:rFonts w:asciiTheme="minorHAnsi" w:hAnsiTheme="minorHAnsi"/>
                <w:color w:val="000000"/>
                <w:szCs w:val="22"/>
                <w:lang w:val="en-GB"/>
                <w:rPrChange w:id="13674" w:author="Dioguardi, Fabio" w:date="2018-10-23T11:24:00Z">
                  <w:rPr>
                    <w:rFonts w:asciiTheme="minorHAnsi" w:hAnsiTheme="minorHAnsi"/>
                    <w:color w:val="000000"/>
                    <w:szCs w:val="22"/>
                  </w:rPr>
                </w:rPrChange>
              </w:rPr>
            </w:pPr>
            <w:r w:rsidRPr="000E1A5F">
              <w:rPr>
                <w:rFonts w:asciiTheme="minorHAnsi" w:hAnsiTheme="minorHAnsi"/>
                <w:lang w:val="en-GB"/>
                <w:rPrChange w:id="13675" w:author="Dioguardi, Fabio" w:date="2018-10-23T11:24:00Z">
                  <w:rPr>
                    <w:rFonts w:asciiTheme="minorHAnsi" w:hAnsiTheme="minorHAnsi"/>
                  </w:rPr>
                </w:rPrChange>
              </w:rPr>
              <w:t>qual. fac. GFZ1</w:t>
            </w:r>
          </w:p>
        </w:tc>
        <w:tc>
          <w:tcPr>
            <w:tcW w:w="709" w:type="dxa"/>
            <w:tcBorders>
              <w:left w:val="single" w:sz="12" w:space="0" w:color="auto"/>
            </w:tcBorders>
            <w:vAlign w:val="bottom"/>
          </w:tcPr>
          <w:p w14:paraId="35D4BB15" w14:textId="501E5C1B" w:rsidR="00A3226D" w:rsidRPr="000E1A5F" w:rsidRDefault="00A3226D" w:rsidP="00A3226D">
            <w:pPr>
              <w:rPr>
                <w:rFonts w:asciiTheme="minorHAnsi" w:hAnsiTheme="minorHAnsi"/>
                <w:color w:val="000000"/>
                <w:szCs w:val="22"/>
                <w:lang w:val="en-GB"/>
                <w:rPrChange w:id="1367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77" w:author="Dioguardi, Fabio" w:date="2018-10-23T11:24:00Z">
                  <w:rPr>
                    <w:rFonts w:asciiTheme="minorHAnsi" w:hAnsiTheme="minorHAnsi"/>
                    <w:color w:val="000000"/>
                    <w:szCs w:val="22"/>
                  </w:rPr>
                </w:rPrChange>
              </w:rPr>
              <w:t>90</w:t>
            </w:r>
          </w:p>
        </w:tc>
        <w:tc>
          <w:tcPr>
            <w:tcW w:w="2410" w:type="dxa"/>
            <w:vAlign w:val="bottom"/>
          </w:tcPr>
          <w:p w14:paraId="0CFBB83D" w14:textId="2AD362D5" w:rsidR="00A3226D" w:rsidRPr="000E1A5F" w:rsidRDefault="00A3226D" w:rsidP="00A3226D">
            <w:pPr>
              <w:rPr>
                <w:rFonts w:asciiTheme="minorHAnsi" w:hAnsiTheme="minorHAnsi"/>
                <w:color w:val="000000"/>
                <w:szCs w:val="22"/>
                <w:lang w:val="en-GB"/>
                <w:rPrChange w:id="1367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79" w:author="Dioguardi, Fabio" w:date="2018-10-23T11:24:00Z">
                  <w:rPr>
                    <w:rFonts w:asciiTheme="minorHAnsi" w:hAnsiTheme="minorHAnsi"/>
                    <w:color w:val="000000"/>
                    <w:szCs w:val="22"/>
                  </w:rPr>
                </w:rPrChange>
              </w:rPr>
              <w:t>cal_ISX2_b</w:t>
            </w:r>
          </w:p>
        </w:tc>
      </w:tr>
      <w:tr w:rsidR="00A3226D" w:rsidRPr="000E1A5F" w14:paraId="4A882F63" w14:textId="77777777" w:rsidTr="00537F29">
        <w:tc>
          <w:tcPr>
            <w:tcW w:w="751" w:type="dxa"/>
            <w:vAlign w:val="center"/>
          </w:tcPr>
          <w:p w14:paraId="02797ADF" w14:textId="77777777" w:rsidR="00A3226D" w:rsidRPr="000E1A5F" w:rsidRDefault="00A3226D" w:rsidP="00A3226D">
            <w:pPr>
              <w:jc w:val="center"/>
              <w:rPr>
                <w:rFonts w:asciiTheme="minorHAnsi" w:hAnsiTheme="minorHAnsi"/>
                <w:color w:val="000000"/>
                <w:szCs w:val="22"/>
                <w:lang w:val="en-GB"/>
                <w:rPrChange w:id="1368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81" w:author="Dioguardi, Fabio" w:date="2018-10-23T11:24:00Z">
                  <w:rPr>
                    <w:rFonts w:asciiTheme="minorHAnsi" w:hAnsiTheme="minorHAnsi"/>
                    <w:color w:val="000000"/>
                    <w:szCs w:val="22"/>
                  </w:rPr>
                </w:rPrChange>
              </w:rPr>
              <w:t>3</w:t>
            </w:r>
          </w:p>
        </w:tc>
        <w:tc>
          <w:tcPr>
            <w:tcW w:w="2085" w:type="dxa"/>
            <w:tcBorders>
              <w:right w:val="single" w:sz="12" w:space="0" w:color="auto"/>
            </w:tcBorders>
            <w:vAlign w:val="bottom"/>
          </w:tcPr>
          <w:p w14:paraId="096B6B65" w14:textId="1D791B0C" w:rsidR="00A3226D" w:rsidRPr="000E1A5F" w:rsidRDefault="00A3226D" w:rsidP="00CB5873">
            <w:pPr>
              <w:rPr>
                <w:rFonts w:asciiTheme="minorHAnsi" w:hAnsiTheme="minorHAnsi"/>
                <w:color w:val="000000"/>
                <w:szCs w:val="22"/>
                <w:lang w:val="en-GB"/>
                <w:rPrChange w:id="13682"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3683"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3684" w:author="Dioguardi, Fabio" w:date="2018-10-23T11:24:00Z">
                  <w:rPr>
                    <w:rFonts w:asciiTheme="minorHAnsi" w:eastAsiaTheme="minorEastAsia" w:hAnsiTheme="minorHAnsi"/>
                    <w:i/>
                    <w:vertAlign w:val="subscript"/>
                  </w:rPr>
                </w:rPrChange>
              </w:rPr>
              <w:t>abs.min</w:t>
            </w:r>
            <w:proofErr w:type="spellEnd"/>
            <w:r w:rsidRPr="000E1A5F">
              <w:rPr>
                <w:rFonts w:asciiTheme="minorHAnsi" w:hAnsiTheme="minorHAnsi"/>
                <w:color w:val="000000"/>
                <w:szCs w:val="22"/>
                <w:lang w:val="en-GB"/>
                <w:rPrChange w:id="13685" w:author="Dioguardi, Fabio" w:date="2018-10-23T11:24:00Z">
                  <w:rPr>
                    <w:rFonts w:asciiTheme="minorHAnsi" w:hAnsiTheme="minorHAnsi"/>
                    <w:color w:val="000000"/>
                    <w:szCs w:val="22"/>
                  </w:rPr>
                </w:rPrChange>
              </w:rPr>
              <w:t xml:space="preserve"> </w:t>
            </w:r>
          </w:p>
        </w:tc>
        <w:tc>
          <w:tcPr>
            <w:tcW w:w="567" w:type="dxa"/>
            <w:tcBorders>
              <w:left w:val="single" w:sz="12" w:space="0" w:color="auto"/>
            </w:tcBorders>
            <w:vAlign w:val="bottom"/>
          </w:tcPr>
          <w:p w14:paraId="20CB1E73" w14:textId="28E317B2" w:rsidR="00A3226D" w:rsidRPr="000E1A5F" w:rsidRDefault="00A3226D" w:rsidP="00A3226D">
            <w:pPr>
              <w:jc w:val="center"/>
              <w:rPr>
                <w:rFonts w:asciiTheme="minorHAnsi" w:hAnsiTheme="minorHAnsi"/>
                <w:color w:val="000000"/>
                <w:szCs w:val="22"/>
                <w:lang w:val="en-GB"/>
                <w:rPrChange w:id="1368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87" w:author="Dioguardi, Fabio" w:date="2018-10-23T11:24:00Z">
                  <w:rPr>
                    <w:rFonts w:asciiTheme="minorHAnsi" w:hAnsiTheme="minorHAnsi"/>
                    <w:color w:val="000000"/>
                    <w:szCs w:val="22"/>
                  </w:rPr>
                </w:rPrChange>
              </w:rPr>
              <w:t>47</w:t>
            </w:r>
          </w:p>
        </w:tc>
        <w:tc>
          <w:tcPr>
            <w:tcW w:w="1984" w:type="dxa"/>
            <w:tcBorders>
              <w:right w:val="single" w:sz="12" w:space="0" w:color="auto"/>
            </w:tcBorders>
          </w:tcPr>
          <w:p w14:paraId="2B5BE4B1" w14:textId="3DED39F2" w:rsidR="00A3226D" w:rsidRPr="000E1A5F" w:rsidRDefault="00A3226D" w:rsidP="00A3226D">
            <w:pPr>
              <w:rPr>
                <w:rFonts w:asciiTheme="minorHAnsi" w:hAnsiTheme="minorHAnsi"/>
                <w:color w:val="000000"/>
                <w:szCs w:val="22"/>
                <w:lang w:val="en-GB"/>
                <w:rPrChange w:id="13688" w:author="Dioguardi, Fabio" w:date="2018-10-23T11:24:00Z">
                  <w:rPr>
                    <w:rFonts w:asciiTheme="minorHAnsi" w:hAnsiTheme="minorHAnsi"/>
                    <w:color w:val="000000"/>
                    <w:szCs w:val="22"/>
                  </w:rPr>
                </w:rPrChange>
              </w:rPr>
            </w:pPr>
            <w:r w:rsidRPr="000E1A5F">
              <w:rPr>
                <w:rFonts w:asciiTheme="minorHAnsi" w:hAnsiTheme="minorHAnsi"/>
                <w:lang w:val="en-GB"/>
                <w:rPrChange w:id="13689" w:author="Dioguardi, Fabio" w:date="2018-10-23T11:24:00Z">
                  <w:rPr>
                    <w:rFonts w:asciiTheme="minorHAnsi" w:hAnsiTheme="minorHAnsi"/>
                  </w:rPr>
                </w:rPrChange>
              </w:rPr>
              <w:t>qual. fac. GFZ2</w:t>
            </w:r>
          </w:p>
        </w:tc>
        <w:tc>
          <w:tcPr>
            <w:tcW w:w="709" w:type="dxa"/>
            <w:tcBorders>
              <w:left w:val="single" w:sz="12" w:space="0" w:color="auto"/>
            </w:tcBorders>
            <w:vAlign w:val="bottom"/>
          </w:tcPr>
          <w:p w14:paraId="2654497A" w14:textId="37C05193" w:rsidR="00A3226D" w:rsidRPr="000E1A5F" w:rsidRDefault="00A3226D" w:rsidP="00A3226D">
            <w:pPr>
              <w:rPr>
                <w:rFonts w:asciiTheme="minorHAnsi" w:hAnsiTheme="minorHAnsi"/>
                <w:color w:val="000000"/>
                <w:szCs w:val="22"/>
                <w:lang w:val="en-GB"/>
                <w:rPrChange w:id="1369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91" w:author="Dioguardi, Fabio" w:date="2018-10-23T11:24:00Z">
                  <w:rPr>
                    <w:rFonts w:asciiTheme="minorHAnsi" w:hAnsiTheme="minorHAnsi"/>
                    <w:color w:val="000000"/>
                    <w:szCs w:val="22"/>
                  </w:rPr>
                </w:rPrChange>
              </w:rPr>
              <w:t>91</w:t>
            </w:r>
          </w:p>
        </w:tc>
        <w:tc>
          <w:tcPr>
            <w:tcW w:w="2410" w:type="dxa"/>
            <w:vAlign w:val="bottom"/>
          </w:tcPr>
          <w:p w14:paraId="7F6115A4" w14:textId="0A8356D4" w:rsidR="00A3226D" w:rsidRPr="000E1A5F" w:rsidRDefault="00A3226D" w:rsidP="00A3226D">
            <w:pPr>
              <w:rPr>
                <w:rFonts w:asciiTheme="minorHAnsi" w:hAnsiTheme="minorHAnsi"/>
                <w:color w:val="000000"/>
                <w:szCs w:val="22"/>
                <w:lang w:val="en-GB"/>
                <w:rPrChange w:id="1369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693" w:author="Dioguardi, Fabio" w:date="2018-10-23T11:24:00Z">
                  <w:rPr>
                    <w:rFonts w:asciiTheme="minorHAnsi" w:hAnsiTheme="minorHAnsi"/>
                    <w:color w:val="000000"/>
                    <w:szCs w:val="22"/>
                  </w:rPr>
                </w:rPrChange>
              </w:rPr>
              <w:t>ISKEFm_on</w:t>
            </w:r>
            <w:proofErr w:type="spellEnd"/>
          </w:p>
        </w:tc>
      </w:tr>
      <w:tr w:rsidR="00A3226D" w:rsidRPr="000E1A5F" w14:paraId="4A125781" w14:textId="77777777" w:rsidTr="00537F29">
        <w:tc>
          <w:tcPr>
            <w:tcW w:w="751" w:type="dxa"/>
            <w:vAlign w:val="center"/>
          </w:tcPr>
          <w:p w14:paraId="658EB7B6" w14:textId="77777777" w:rsidR="00A3226D" w:rsidRPr="000E1A5F" w:rsidRDefault="00A3226D" w:rsidP="00A3226D">
            <w:pPr>
              <w:jc w:val="center"/>
              <w:rPr>
                <w:rFonts w:asciiTheme="minorHAnsi" w:hAnsiTheme="minorHAnsi"/>
                <w:color w:val="000000"/>
                <w:szCs w:val="22"/>
                <w:lang w:val="en-GB"/>
                <w:rPrChange w:id="1369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695" w:author="Dioguardi, Fabio" w:date="2018-10-23T11:24:00Z">
                  <w:rPr>
                    <w:rFonts w:asciiTheme="minorHAnsi" w:hAnsiTheme="minorHAnsi"/>
                    <w:color w:val="000000"/>
                    <w:szCs w:val="22"/>
                  </w:rPr>
                </w:rPrChange>
              </w:rPr>
              <w:t>4</w:t>
            </w:r>
          </w:p>
        </w:tc>
        <w:tc>
          <w:tcPr>
            <w:tcW w:w="2085" w:type="dxa"/>
            <w:tcBorders>
              <w:right w:val="single" w:sz="12" w:space="0" w:color="auto"/>
            </w:tcBorders>
            <w:vAlign w:val="bottom"/>
          </w:tcPr>
          <w:p w14:paraId="2F2ABDA6" w14:textId="6F6E6F29" w:rsidR="00A3226D" w:rsidRPr="000E1A5F" w:rsidRDefault="00A3226D" w:rsidP="00A3226D">
            <w:pPr>
              <w:rPr>
                <w:rFonts w:asciiTheme="minorHAnsi" w:hAnsiTheme="minorHAnsi"/>
                <w:i/>
                <w:color w:val="000000"/>
                <w:szCs w:val="22"/>
                <w:lang w:val="en-GB"/>
                <w:rPrChange w:id="13696" w:author="Dioguardi, Fabio" w:date="2018-10-23T11:24:00Z">
                  <w:rPr>
                    <w:rFonts w:asciiTheme="minorHAnsi" w:hAnsiTheme="minorHAnsi"/>
                    <w:i/>
                    <w:color w:val="000000"/>
                    <w:szCs w:val="22"/>
                  </w:rPr>
                </w:rPrChange>
              </w:rPr>
            </w:pPr>
            <w:proofErr w:type="spellStart"/>
            <w:r w:rsidRPr="000E1A5F">
              <w:rPr>
                <w:rFonts w:asciiTheme="minorHAnsi" w:hAnsiTheme="minorHAnsi"/>
                <w:i/>
                <w:color w:val="000000"/>
                <w:szCs w:val="22"/>
                <w:lang w:val="en-GB"/>
                <w:rPrChange w:id="13697"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3698" w:author="Dioguardi, Fabio" w:date="2018-10-23T11:24:00Z">
                  <w:rPr>
                    <w:rFonts w:asciiTheme="minorHAnsi" w:hAnsiTheme="minorHAnsi"/>
                    <w:i/>
                    <w:color w:val="000000"/>
                    <w:szCs w:val="22"/>
                    <w:vertAlign w:val="subscript"/>
                  </w:rPr>
                </w:rPrChange>
              </w:rPr>
              <w:t>conv</w:t>
            </w:r>
            <w:r w:rsidRPr="000E1A5F">
              <w:rPr>
                <w:rFonts w:asciiTheme="minorHAnsi" w:hAnsiTheme="minorHAnsi"/>
                <w:i/>
                <w:color w:val="000000"/>
                <w:szCs w:val="22"/>
                <w:lang w:val="en-GB"/>
                <w:rPrChange w:id="13699" w:author="Dioguardi, Fabio" w:date="2018-10-23T11:24:00Z">
                  <w:rPr>
                    <w:rFonts w:asciiTheme="minorHAnsi" w:hAnsiTheme="minorHAnsi"/>
                    <w:i/>
                    <w:color w:val="000000"/>
                    <w:szCs w:val="22"/>
                  </w:rPr>
                </w:rPrChange>
              </w:rPr>
              <w:t>_</w:t>
            </w:r>
            <w:r w:rsidRPr="000E1A5F">
              <w:rPr>
                <w:rFonts w:asciiTheme="minorHAnsi" w:hAnsiTheme="minorHAnsi"/>
                <w:i/>
                <w:color w:val="000000"/>
                <w:szCs w:val="22"/>
                <w:vertAlign w:val="subscript"/>
                <w:lang w:val="en-GB"/>
                <w:rPrChange w:id="13700" w:author="Dioguardi, Fabio" w:date="2018-10-23T11:24:00Z">
                  <w:rPr>
                    <w:rFonts w:asciiTheme="minorHAnsi" w:hAnsiTheme="minorHAnsi"/>
                    <w:i/>
                    <w:color w:val="000000"/>
                    <w:szCs w:val="22"/>
                    <w:vertAlign w:val="subscript"/>
                  </w:rPr>
                </w:rPrChange>
              </w:rPr>
              <w:t>upper</w:t>
            </w:r>
            <w:proofErr w:type="spellEnd"/>
          </w:p>
        </w:tc>
        <w:tc>
          <w:tcPr>
            <w:tcW w:w="567" w:type="dxa"/>
            <w:tcBorders>
              <w:left w:val="single" w:sz="12" w:space="0" w:color="auto"/>
            </w:tcBorders>
            <w:vAlign w:val="bottom"/>
          </w:tcPr>
          <w:p w14:paraId="29D39B9E" w14:textId="643B3DB3" w:rsidR="00A3226D" w:rsidRPr="000E1A5F" w:rsidRDefault="00A3226D" w:rsidP="00A3226D">
            <w:pPr>
              <w:jc w:val="center"/>
              <w:rPr>
                <w:rFonts w:asciiTheme="minorHAnsi" w:hAnsiTheme="minorHAnsi"/>
                <w:color w:val="000000"/>
                <w:szCs w:val="22"/>
                <w:lang w:val="en-GB"/>
                <w:rPrChange w:id="1370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02" w:author="Dioguardi, Fabio" w:date="2018-10-23T11:24:00Z">
                  <w:rPr>
                    <w:rFonts w:asciiTheme="minorHAnsi" w:hAnsiTheme="minorHAnsi"/>
                    <w:color w:val="000000"/>
                    <w:szCs w:val="22"/>
                  </w:rPr>
                </w:rPrChange>
              </w:rPr>
              <w:t>48</w:t>
            </w:r>
          </w:p>
        </w:tc>
        <w:tc>
          <w:tcPr>
            <w:tcW w:w="1984" w:type="dxa"/>
            <w:tcBorders>
              <w:right w:val="single" w:sz="12" w:space="0" w:color="auto"/>
            </w:tcBorders>
          </w:tcPr>
          <w:p w14:paraId="3605B844" w14:textId="0EA0738F" w:rsidR="00A3226D" w:rsidRPr="000E1A5F" w:rsidRDefault="00A3226D" w:rsidP="00A3226D">
            <w:pPr>
              <w:rPr>
                <w:rFonts w:asciiTheme="minorHAnsi" w:hAnsiTheme="minorHAnsi"/>
                <w:color w:val="000000"/>
                <w:szCs w:val="22"/>
                <w:lang w:val="en-GB"/>
                <w:rPrChange w:id="13703" w:author="Dioguardi, Fabio" w:date="2018-10-23T11:24:00Z">
                  <w:rPr>
                    <w:rFonts w:asciiTheme="minorHAnsi" w:hAnsiTheme="minorHAnsi"/>
                    <w:color w:val="000000"/>
                    <w:szCs w:val="22"/>
                  </w:rPr>
                </w:rPrChange>
              </w:rPr>
            </w:pPr>
            <w:r w:rsidRPr="000E1A5F">
              <w:rPr>
                <w:rFonts w:asciiTheme="minorHAnsi" w:hAnsiTheme="minorHAnsi"/>
                <w:lang w:val="en-GB"/>
                <w:rPrChange w:id="13704" w:author="Dioguardi, Fabio" w:date="2018-10-23T11:24:00Z">
                  <w:rPr>
                    <w:rFonts w:asciiTheme="minorHAnsi" w:hAnsiTheme="minorHAnsi"/>
                  </w:rPr>
                </w:rPrChange>
              </w:rPr>
              <w:t>qual. fac. GFZ3</w:t>
            </w:r>
          </w:p>
        </w:tc>
        <w:tc>
          <w:tcPr>
            <w:tcW w:w="709" w:type="dxa"/>
            <w:tcBorders>
              <w:left w:val="single" w:sz="12" w:space="0" w:color="auto"/>
            </w:tcBorders>
            <w:vAlign w:val="bottom"/>
          </w:tcPr>
          <w:p w14:paraId="58959A36" w14:textId="68063F1B" w:rsidR="00A3226D" w:rsidRPr="000E1A5F" w:rsidRDefault="00A3226D" w:rsidP="00A3226D">
            <w:pPr>
              <w:rPr>
                <w:rFonts w:asciiTheme="minorHAnsi" w:hAnsiTheme="minorHAnsi"/>
                <w:color w:val="000000"/>
                <w:szCs w:val="22"/>
                <w:lang w:val="en-GB"/>
                <w:rPrChange w:id="137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06" w:author="Dioguardi, Fabio" w:date="2018-10-23T11:24:00Z">
                  <w:rPr>
                    <w:rFonts w:asciiTheme="minorHAnsi" w:hAnsiTheme="minorHAnsi"/>
                    <w:color w:val="000000"/>
                    <w:szCs w:val="22"/>
                  </w:rPr>
                </w:rPrChange>
              </w:rPr>
              <w:t>92</w:t>
            </w:r>
          </w:p>
        </w:tc>
        <w:tc>
          <w:tcPr>
            <w:tcW w:w="2410" w:type="dxa"/>
            <w:vAlign w:val="bottom"/>
          </w:tcPr>
          <w:p w14:paraId="147AE791" w14:textId="6BA6C77F" w:rsidR="00A3226D" w:rsidRPr="000E1A5F" w:rsidRDefault="00A3226D" w:rsidP="00A3226D">
            <w:pPr>
              <w:rPr>
                <w:rFonts w:asciiTheme="minorHAnsi" w:hAnsiTheme="minorHAnsi"/>
                <w:color w:val="000000"/>
                <w:szCs w:val="22"/>
                <w:lang w:val="en-GB"/>
                <w:rPrChange w:id="13707"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08" w:author="Dioguardi, Fabio" w:date="2018-10-23T11:24:00Z">
                  <w:rPr>
                    <w:rFonts w:asciiTheme="minorHAnsi" w:hAnsiTheme="minorHAnsi"/>
                    <w:color w:val="000000"/>
                    <w:szCs w:val="22"/>
                  </w:rPr>
                </w:rPrChange>
              </w:rPr>
              <w:t>ISEGSm_on</w:t>
            </w:r>
            <w:proofErr w:type="spellEnd"/>
          </w:p>
        </w:tc>
      </w:tr>
      <w:tr w:rsidR="00A3226D" w:rsidRPr="000E1A5F" w14:paraId="761BAA4B" w14:textId="77777777" w:rsidTr="00537F29">
        <w:tc>
          <w:tcPr>
            <w:tcW w:w="751" w:type="dxa"/>
            <w:vAlign w:val="center"/>
          </w:tcPr>
          <w:p w14:paraId="3CB3C1AF" w14:textId="77777777" w:rsidR="00A3226D" w:rsidRPr="000E1A5F" w:rsidRDefault="00A3226D" w:rsidP="00A3226D">
            <w:pPr>
              <w:jc w:val="center"/>
              <w:rPr>
                <w:rFonts w:asciiTheme="minorHAnsi" w:hAnsiTheme="minorHAnsi"/>
                <w:color w:val="000000"/>
                <w:szCs w:val="22"/>
                <w:lang w:val="en-GB"/>
                <w:rPrChange w:id="137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10" w:author="Dioguardi, Fabio" w:date="2018-10-23T11:24:00Z">
                  <w:rPr>
                    <w:rFonts w:asciiTheme="minorHAnsi" w:hAnsiTheme="minorHAnsi"/>
                    <w:color w:val="000000"/>
                    <w:szCs w:val="22"/>
                  </w:rPr>
                </w:rPrChange>
              </w:rPr>
              <w:t>5</w:t>
            </w:r>
          </w:p>
        </w:tc>
        <w:tc>
          <w:tcPr>
            <w:tcW w:w="2085" w:type="dxa"/>
            <w:tcBorders>
              <w:right w:val="single" w:sz="12" w:space="0" w:color="auto"/>
            </w:tcBorders>
            <w:vAlign w:val="bottom"/>
          </w:tcPr>
          <w:p w14:paraId="571A3DE6" w14:textId="6047C68C" w:rsidR="00A3226D" w:rsidRPr="000E1A5F" w:rsidRDefault="00A3226D" w:rsidP="00A3226D">
            <w:pPr>
              <w:rPr>
                <w:rFonts w:asciiTheme="minorHAnsi" w:hAnsiTheme="minorHAnsi"/>
                <w:color w:val="000000"/>
                <w:szCs w:val="22"/>
                <w:lang w:val="en-GB"/>
                <w:rPrChange w:id="1371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12" w:author="Dioguardi, Fabio" w:date="2018-10-23T11:24:00Z">
                  <w:rPr>
                    <w:rFonts w:asciiTheme="minorHAnsi" w:hAnsiTheme="minorHAnsi"/>
                    <w:color w:val="000000"/>
                    <w:szCs w:val="22"/>
                  </w:rPr>
                </w:rPrChange>
              </w:rPr>
              <w:t>MERWE</w:t>
            </w:r>
          </w:p>
        </w:tc>
        <w:tc>
          <w:tcPr>
            <w:tcW w:w="567" w:type="dxa"/>
            <w:tcBorders>
              <w:left w:val="single" w:sz="12" w:space="0" w:color="auto"/>
            </w:tcBorders>
            <w:vAlign w:val="bottom"/>
          </w:tcPr>
          <w:p w14:paraId="49BB466B" w14:textId="53B22D36" w:rsidR="00A3226D" w:rsidRPr="000E1A5F" w:rsidRDefault="00A3226D" w:rsidP="00A3226D">
            <w:pPr>
              <w:jc w:val="center"/>
              <w:rPr>
                <w:rFonts w:asciiTheme="minorHAnsi" w:hAnsiTheme="minorHAnsi"/>
                <w:color w:val="000000"/>
                <w:szCs w:val="22"/>
                <w:lang w:val="en-GB"/>
                <w:rPrChange w:id="1371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14" w:author="Dioguardi, Fabio" w:date="2018-10-23T11:24:00Z">
                  <w:rPr>
                    <w:rFonts w:asciiTheme="minorHAnsi" w:hAnsiTheme="minorHAnsi"/>
                    <w:color w:val="000000"/>
                    <w:szCs w:val="22"/>
                  </w:rPr>
                </w:rPrChange>
              </w:rPr>
              <w:t>49</w:t>
            </w:r>
          </w:p>
        </w:tc>
        <w:tc>
          <w:tcPr>
            <w:tcW w:w="1984" w:type="dxa"/>
            <w:tcBorders>
              <w:right w:val="single" w:sz="12" w:space="0" w:color="auto"/>
            </w:tcBorders>
          </w:tcPr>
          <w:p w14:paraId="3089622B" w14:textId="31E0BA8F" w:rsidR="00A3226D" w:rsidRPr="000E1A5F" w:rsidRDefault="00A3226D" w:rsidP="00A3226D">
            <w:pPr>
              <w:tabs>
                <w:tab w:val="left" w:pos="1180"/>
              </w:tabs>
              <w:rPr>
                <w:rFonts w:asciiTheme="minorHAnsi" w:hAnsiTheme="minorHAnsi"/>
                <w:color w:val="000000"/>
                <w:szCs w:val="22"/>
                <w:lang w:val="en-GB"/>
                <w:rPrChange w:id="13715" w:author="Dioguardi, Fabio" w:date="2018-10-23T11:24:00Z">
                  <w:rPr>
                    <w:rFonts w:asciiTheme="minorHAnsi" w:hAnsiTheme="minorHAnsi"/>
                    <w:color w:val="000000"/>
                    <w:szCs w:val="22"/>
                  </w:rPr>
                </w:rPrChange>
              </w:rPr>
            </w:pPr>
            <w:proofErr w:type="spellStart"/>
            <w:r w:rsidRPr="000E1A5F">
              <w:rPr>
                <w:rFonts w:asciiTheme="minorHAnsi" w:hAnsiTheme="minorHAnsi"/>
                <w:lang w:val="en-GB"/>
                <w:rPrChange w:id="13716" w:author="Dioguardi, Fabio" w:date="2018-10-23T11:24:00Z">
                  <w:rPr>
                    <w:rFonts w:asciiTheme="minorHAnsi" w:hAnsiTheme="minorHAnsi"/>
                  </w:rPr>
                </w:rPrChange>
              </w:rPr>
              <w:t>uncert</w:t>
            </w:r>
            <w:proofErr w:type="spellEnd"/>
            <w:r w:rsidRPr="000E1A5F">
              <w:rPr>
                <w:rFonts w:asciiTheme="minorHAnsi" w:hAnsiTheme="minorHAnsi"/>
                <w:lang w:val="en-GB"/>
                <w:rPrChange w:id="13717" w:author="Dioguardi, Fabio" w:date="2018-10-23T11:24:00Z">
                  <w:rPr>
                    <w:rFonts w:asciiTheme="minorHAnsi" w:hAnsiTheme="minorHAnsi"/>
                  </w:rPr>
                </w:rPrChange>
              </w:rPr>
              <w:t xml:space="preserve"> ISKEF</w:t>
            </w:r>
          </w:p>
        </w:tc>
        <w:tc>
          <w:tcPr>
            <w:tcW w:w="709" w:type="dxa"/>
            <w:tcBorders>
              <w:left w:val="single" w:sz="12" w:space="0" w:color="auto"/>
            </w:tcBorders>
            <w:vAlign w:val="bottom"/>
          </w:tcPr>
          <w:p w14:paraId="73E14E96" w14:textId="52AFCC51" w:rsidR="00A3226D" w:rsidRPr="000E1A5F" w:rsidRDefault="00A3226D" w:rsidP="00A3226D">
            <w:pPr>
              <w:rPr>
                <w:rFonts w:asciiTheme="minorHAnsi" w:hAnsiTheme="minorHAnsi"/>
                <w:color w:val="000000"/>
                <w:szCs w:val="22"/>
                <w:lang w:val="en-GB"/>
                <w:rPrChange w:id="137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19" w:author="Dioguardi, Fabio" w:date="2018-10-23T11:24:00Z">
                  <w:rPr>
                    <w:rFonts w:asciiTheme="minorHAnsi" w:hAnsiTheme="minorHAnsi"/>
                    <w:color w:val="000000"/>
                    <w:szCs w:val="22"/>
                  </w:rPr>
                </w:rPrChange>
              </w:rPr>
              <w:t>93</w:t>
            </w:r>
          </w:p>
        </w:tc>
        <w:tc>
          <w:tcPr>
            <w:tcW w:w="2410" w:type="dxa"/>
            <w:vAlign w:val="bottom"/>
          </w:tcPr>
          <w:p w14:paraId="2187E9A9" w14:textId="78405416" w:rsidR="00A3226D" w:rsidRPr="000E1A5F" w:rsidRDefault="00A3226D" w:rsidP="00A3226D">
            <w:pPr>
              <w:rPr>
                <w:rFonts w:asciiTheme="minorHAnsi" w:hAnsiTheme="minorHAnsi"/>
                <w:color w:val="000000"/>
                <w:szCs w:val="22"/>
                <w:lang w:val="en-GB"/>
                <w:rPrChange w:id="137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21" w:author="Dioguardi, Fabio" w:date="2018-10-23T11:24:00Z">
                  <w:rPr>
                    <w:rFonts w:asciiTheme="minorHAnsi" w:hAnsiTheme="minorHAnsi"/>
                    <w:color w:val="000000"/>
                    <w:szCs w:val="22"/>
                  </w:rPr>
                </w:rPrChange>
              </w:rPr>
              <w:t>ISX1m_on</w:t>
            </w:r>
          </w:p>
        </w:tc>
      </w:tr>
      <w:tr w:rsidR="00A3226D" w:rsidRPr="000E1A5F" w14:paraId="5ADC2B38" w14:textId="77777777" w:rsidTr="00537F29">
        <w:tc>
          <w:tcPr>
            <w:tcW w:w="751" w:type="dxa"/>
            <w:vAlign w:val="center"/>
          </w:tcPr>
          <w:p w14:paraId="1E60FE67" w14:textId="77777777" w:rsidR="00A3226D" w:rsidRPr="000E1A5F" w:rsidRDefault="00A3226D" w:rsidP="00A3226D">
            <w:pPr>
              <w:jc w:val="center"/>
              <w:rPr>
                <w:rFonts w:asciiTheme="minorHAnsi" w:hAnsiTheme="minorHAnsi"/>
                <w:color w:val="000000"/>
                <w:szCs w:val="22"/>
                <w:lang w:val="en-GB"/>
                <w:rPrChange w:id="1372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23" w:author="Dioguardi, Fabio" w:date="2018-10-23T11:24:00Z">
                  <w:rPr>
                    <w:rFonts w:asciiTheme="minorHAnsi" w:hAnsiTheme="minorHAnsi"/>
                    <w:color w:val="000000"/>
                    <w:szCs w:val="22"/>
                  </w:rPr>
                </w:rPrChange>
              </w:rPr>
              <w:t>6</w:t>
            </w:r>
          </w:p>
        </w:tc>
        <w:tc>
          <w:tcPr>
            <w:tcW w:w="2085" w:type="dxa"/>
            <w:tcBorders>
              <w:right w:val="single" w:sz="12" w:space="0" w:color="auto"/>
            </w:tcBorders>
            <w:vAlign w:val="bottom"/>
          </w:tcPr>
          <w:p w14:paraId="0A0C7257" w14:textId="50742505" w:rsidR="00A3226D" w:rsidRPr="000E1A5F" w:rsidRDefault="00A3226D" w:rsidP="00A3226D">
            <w:pPr>
              <w:rPr>
                <w:rFonts w:asciiTheme="minorHAnsi" w:hAnsiTheme="minorHAnsi"/>
                <w:color w:val="000000"/>
                <w:szCs w:val="22"/>
                <w:lang w:val="en-GB"/>
                <w:rPrChange w:id="1372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25" w:author="Dioguardi, Fabio" w:date="2018-10-23T11:24:00Z">
                  <w:rPr>
                    <w:rFonts w:asciiTheme="minorHAnsi" w:hAnsiTheme="minorHAnsi"/>
                    <w:color w:val="000000"/>
                    <w:szCs w:val="22"/>
                  </w:rPr>
                </w:rPrChange>
              </w:rPr>
              <w:t>MERMAX_PLUS</w:t>
            </w:r>
          </w:p>
        </w:tc>
        <w:tc>
          <w:tcPr>
            <w:tcW w:w="567" w:type="dxa"/>
            <w:tcBorders>
              <w:left w:val="single" w:sz="12" w:space="0" w:color="auto"/>
            </w:tcBorders>
            <w:vAlign w:val="bottom"/>
          </w:tcPr>
          <w:p w14:paraId="658717E5" w14:textId="5B6886AB" w:rsidR="00A3226D" w:rsidRPr="000E1A5F" w:rsidRDefault="00A3226D" w:rsidP="00A3226D">
            <w:pPr>
              <w:jc w:val="center"/>
              <w:rPr>
                <w:rFonts w:asciiTheme="minorHAnsi" w:hAnsiTheme="minorHAnsi"/>
                <w:color w:val="000000"/>
                <w:szCs w:val="22"/>
                <w:lang w:val="en-GB"/>
                <w:rPrChange w:id="1372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27" w:author="Dioguardi, Fabio" w:date="2018-10-23T11:24:00Z">
                  <w:rPr>
                    <w:rFonts w:asciiTheme="minorHAnsi" w:hAnsiTheme="minorHAnsi"/>
                    <w:color w:val="000000"/>
                    <w:szCs w:val="22"/>
                  </w:rPr>
                </w:rPrChange>
              </w:rPr>
              <w:t>50</w:t>
            </w:r>
          </w:p>
        </w:tc>
        <w:tc>
          <w:tcPr>
            <w:tcW w:w="1984" w:type="dxa"/>
            <w:tcBorders>
              <w:right w:val="single" w:sz="12" w:space="0" w:color="auto"/>
            </w:tcBorders>
          </w:tcPr>
          <w:p w14:paraId="0AACA9A0" w14:textId="61D3BB42" w:rsidR="00A3226D" w:rsidRPr="000E1A5F" w:rsidRDefault="00A3226D" w:rsidP="00A3226D">
            <w:pPr>
              <w:tabs>
                <w:tab w:val="left" w:pos="1180"/>
              </w:tabs>
              <w:rPr>
                <w:rFonts w:asciiTheme="minorHAnsi" w:hAnsiTheme="minorHAnsi"/>
                <w:color w:val="000000"/>
                <w:szCs w:val="22"/>
                <w:lang w:val="en-GB"/>
                <w:rPrChange w:id="13728" w:author="Dioguardi, Fabio" w:date="2018-10-23T11:24:00Z">
                  <w:rPr>
                    <w:rFonts w:asciiTheme="minorHAnsi" w:hAnsiTheme="minorHAnsi"/>
                    <w:color w:val="000000"/>
                    <w:szCs w:val="22"/>
                  </w:rPr>
                </w:rPrChange>
              </w:rPr>
            </w:pPr>
            <w:proofErr w:type="spellStart"/>
            <w:r w:rsidRPr="000E1A5F">
              <w:rPr>
                <w:rFonts w:asciiTheme="minorHAnsi" w:hAnsiTheme="minorHAnsi"/>
                <w:lang w:val="en-GB"/>
                <w:rPrChange w:id="13729" w:author="Dioguardi, Fabio" w:date="2018-10-23T11:24:00Z">
                  <w:rPr>
                    <w:rFonts w:asciiTheme="minorHAnsi" w:hAnsiTheme="minorHAnsi"/>
                  </w:rPr>
                </w:rPrChange>
              </w:rPr>
              <w:t>uncert</w:t>
            </w:r>
            <w:proofErr w:type="spellEnd"/>
            <w:r w:rsidRPr="000E1A5F">
              <w:rPr>
                <w:rFonts w:asciiTheme="minorHAnsi" w:hAnsiTheme="minorHAnsi"/>
                <w:lang w:val="en-GB"/>
                <w:rPrChange w:id="13730" w:author="Dioguardi, Fabio" w:date="2018-10-23T11:24:00Z">
                  <w:rPr>
                    <w:rFonts w:asciiTheme="minorHAnsi" w:hAnsiTheme="minorHAnsi"/>
                  </w:rPr>
                </w:rPrChange>
              </w:rPr>
              <w:t xml:space="preserve"> ISEGS</w:t>
            </w:r>
          </w:p>
        </w:tc>
        <w:tc>
          <w:tcPr>
            <w:tcW w:w="709" w:type="dxa"/>
            <w:tcBorders>
              <w:left w:val="single" w:sz="12" w:space="0" w:color="auto"/>
            </w:tcBorders>
            <w:vAlign w:val="bottom"/>
          </w:tcPr>
          <w:p w14:paraId="3EBD18C2" w14:textId="3D3E33A4" w:rsidR="00A3226D" w:rsidRPr="000E1A5F" w:rsidRDefault="00A3226D" w:rsidP="00A3226D">
            <w:pPr>
              <w:rPr>
                <w:rFonts w:asciiTheme="minorHAnsi" w:hAnsiTheme="minorHAnsi"/>
                <w:color w:val="000000"/>
                <w:szCs w:val="22"/>
                <w:lang w:val="en-GB"/>
                <w:rPrChange w:id="1373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32" w:author="Dioguardi, Fabio" w:date="2018-10-23T11:24:00Z">
                  <w:rPr>
                    <w:rFonts w:asciiTheme="minorHAnsi" w:hAnsiTheme="minorHAnsi"/>
                    <w:color w:val="000000"/>
                    <w:szCs w:val="22"/>
                  </w:rPr>
                </w:rPrChange>
              </w:rPr>
              <w:t>94</w:t>
            </w:r>
          </w:p>
        </w:tc>
        <w:tc>
          <w:tcPr>
            <w:tcW w:w="2410" w:type="dxa"/>
            <w:vAlign w:val="bottom"/>
          </w:tcPr>
          <w:p w14:paraId="1CF41527" w14:textId="56E6C10F" w:rsidR="00A3226D" w:rsidRPr="000E1A5F" w:rsidRDefault="00A3226D" w:rsidP="00A3226D">
            <w:pPr>
              <w:rPr>
                <w:rFonts w:asciiTheme="minorHAnsi" w:hAnsiTheme="minorHAnsi"/>
                <w:color w:val="000000"/>
                <w:szCs w:val="22"/>
                <w:lang w:val="en-GB"/>
                <w:rPrChange w:id="137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34" w:author="Dioguardi, Fabio" w:date="2018-10-23T11:24:00Z">
                  <w:rPr>
                    <w:rFonts w:asciiTheme="minorHAnsi" w:hAnsiTheme="minorHAnsi"/>
                    <w:color w:val="000000"/>
                    <w:szCs w:val="22"/>
                  </w:rPr>
                </w:rPrChange>
              </w:rPr>
              <w:t>ISX2m_on</w:t>
            </w:r>
          </w:p>
        </w:tc>
      </w:tr>
      <w:tr w:rsidR="00A3226D" w:rsidRPr="000E1A5F" w14:paraId="6D1CEC66" w14:textId="77777777" w:rsidTr="00537F29">
        <w:tc>
          <w:tcPr>
            <w:tcW w:w="751" w:type="dxa"/>
            <w:vAlign w:val="center"/>
          </w:tcPr>
          <w:p w14:paraId="4B72EA12" w14:textId="77777777" w:rsidR="00A3226D" w:rsidRPr="000E1A5F" w:rsidRDefault="00A3226D" w:rsidP="00A3226D">
            <w:pPr>
              <w:jc w:val="center"/>
              <w:rPr>
                <w:rFonts w:asciiTheme="minorHAnsi" w:hAnsiTheme="minorHAnsi"/>
                <w:color w:val="000000"/>
                <w:szCs w:val="22"/>
                <w:lang w:val="en-GB"/>
                <w:rPrChange w:id="1373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36" w:author="Dioguardi, Fabio" w:date="2018-10-23T11:24:00Z">
                  <w:rPr>
                    <w:rFonts w:asciiTheme="minorHAnsi" w:hAnsiTheme="minorHAnsi"/>
                    <w:color w:val="000000"/>
                    <w:szCs w:val="22"/>
                  </w:rPr>
                </w:rPrChange>
              </w:rPr>
              <w:t>7</w:t>
            </w:r>
          </w:p>
        </w:tc>
        <w:tc>
          <w:tcPr>
            <w:tcW w:w="2085" w:type="dxa"/>
            <w:tcBorders>
              <w:right w:val="single" w:sz="12" w:space="0" w:color="auto"/>
            </w:tcBorders>
            <w:vAlign w:val="bottom"/>
          </w:tcPr>
          <w:p w14:paraId="128A8F81" w14:textId="4A0F604B" w:rsidR="00A3226D" w:rsidRPr="000E1A5F" w:rsidRDefault="00A3226D" w:rsidP="00CB5873">
            <w:pPr>
              <w:rPr>
                <w:rFonts w:asciiTheme="minorHAnsi" w:hAnsiTheme="minorHAnsi"/>
                <w:color w:val="000000"/>
                <w:szCs w:val="22"/>
                <w:lang w:val="en-GB"/>
                <w:rPrChange w:id="13737"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3738"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3739" w:author="Dioguardi, Fabio" w:date="2018-10-23T11:24:00Z">
                  <w:rPr>
                    <w:rFonts w:asciiTheme="minorHAnsi" w:eastAsiaTheme="minorEastAsia" w:hAnsiTheme="minorHAnsi"/>
                    <w:i/>
                    <w:vertAlign w:val="subscript"/>
                  </w:rPr>
                </w:rPrChange>
              </w:rPr>
              <w:t>abs.max</w:t>
            </w:r>
            <w:proofErr w:type="spellEnd"/>
            <w:r w:rsidRPr="000E1A5F">
              <w:rPr>
                <w:rFonts w:asciiTheme="minorHAnsi" w:hAnsiTheme="minorHAnsi"/>
                <w:color w:val="000000"/>
                <w:szCs w:val="22"/>
                <w:lang w:val="en-GB"/>
                <w:rPrChange w:id="13740" w:author="Dioguardi, Fabio" w:date="2018-10-23T11:24:00Z">
                  <w:rPr>
                    <w:rFonts w:asciiTheme="minorHAnsi" w:hAnsiTheme="minorHAnsi"/>
                    <w:color w:val="000000"/>
                    <w:szCs w:val="22"/>
                  </w:rPr>
                </w:rPrChange>
              </w:rPr>
              <w:t xml:space="preserve"> </w:t>
            </w:r>
          </w:p>
        </w:tc>
        <w:tc>
          <w:tcPr>
            <w:tcW w:w="567" w:type="dxa"/>
            <w:tcBorders>
              <w:left w:val="single" w:sz="12" w:space="0" w:color="auto"/>
            </w:tcBorders>
            <w:vAlign w:val="bottom"/>
          </w:tcPr>
          <w:p w14:paraId="453B2865" w14:textId="35B29FFA" w:rsidR="00A3226D" w:rsidRPr="000E1A5F" w:rsidRDefault="00A3226D" w:rsidP="00A3226D">
            <w:pPr>
              <w:jc w:val="center"/>
              <w:rPr>
                <w:rFonts w:asciiTheme="minorHAnsi" w:hAnsiTheme="minorHAnsi"/>
                <w:color w:val="000000"/>
                <w:szCs w:val="22"/>
                <w:lang w:val="en-GB"/>
                <w:rPrChange w:id="1374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42" w:author="Dioguardi, Fabio" w:date="2018-10-23T11:24:00Z">
                  <w:rPr>
                    <w:rFonts w:asciiTheme="minorHAnsi" w:hAnsiTheme="minorHAnsi"/>
                    <w:color w:val="000000"/>
                    <w:szCs w:val="22"/>
                  </w:rPr>
                </w:rPrChange>
              </w:rPr>
              <w:t>51</w:t>
            </w:r>
          </w:p>
        </w:tc>
        <w:tc>
          <w:tcPr>
            <w:tcW w:w="1984" w:type="dxa"/>
            <w:tcBorders>
              <w:right w:val="single" w:sz="12" w:space="0" w:color="auto"/>
            </w:tcBorders>
          </w:tcPr>
          <w:p w14:paraId="09897E8A" w14:textId="78EBF288" w:rsidR="00A3226D" w:rsidRPr="000E1A5F" w:rsidRDefault="00A3226D" w:rsidP="00A3226D">
            <w:pPr>
              <w:tabs>
                <w:tab w:val="left" w:pos="1180"/>
              </w:tabs>
              <w:rPr>
                <w:rFonts w:asciiTheme="minorHAnsi" w:hAnsiTheme="minorHAnsi"/>
                <w:color w:val="000000"/>
                <w:szCs w:val="22"/>
                <w:lang w:val="en-GB"/>
                <w:rPrChange w:id="13743" w:author="Dioguardi, Fabio" w:date="2018-10-23T11:24:00Z">
                  <w:rPr>
                    <w:rFonts w:asciiTheme="minorHAnsi" w:hAnsiTheme="minorHAnsi"/>
                    <w:color w:val="000000"/>
                    <w:szCs w:val="22"/>
                  </w:rPr>
                </w:rPrChange>
              </w:rPr>
            </w:pPr>
            <w:proofErr w:type="spellStart"/>
            <w:r w:rsidRPr="000E1A5F">
              <w:rPr>
                <w:rFonts w:asciiTheme="minorHAnsi" w:hAnsiTheme="minorHAnsi"/>
                <w:lang w:val="en-GB"/>
                <w:rPrChange w:id="13744" w:author="Dioguardi, Fabio" w:date="2018-10-23T11:24:00Z">
                  <w:rPr>
                    <w:rFonts w:asciiTheme="minorHAnsi" w:hAnsiTheme="minorHAnsi"/>
                  </w:rPr>
                </w:rPrChange>
              </w:rPr>
              <w:t>uncert</w:t>
            </w:r>
            <w:proofErr w:type="spellEnd"/>
            <w:r w:rsidRPr="000E1A5F">
              <w:rPr>
                <w:rFonts w:asciiTheme="minorHAnsi" w:hAnsiTheme="minorHAnsi"/>
                <w:lang w:val="en-GB"/>
                <w:rPrChange w:id="13745" w:author="Dioguardi, Fabio" w:date="2018-10-23T11:24:00Z">
                  <w:rPr>
                    <w:rFonts w:asciiTheme="minorHAnsi" w:hAnsiTheme="minorHAnsi"/>
                  </w:rPr>
                </w:rPrChange>
              </w:rPr>
              <w:t xml:space="preserve"> ISX1</w:t>
            </w:r>
          </w:p>
        </w:tc>
        <w:tc>
          <w:tcPr>
            <w:tcW w:w="709" w:type="dxa"/>
            <w:tcBorders>
              <w:left w:val="single" w:sz="12" w:space="0" w:color="auto"/>
            </w:tcBorders>
            <w:vAlign w:val="bottom"/>
          </w:tcPr>
          <w:p w14:paraId="762FB8BE" w14:textId="164FE9DB" w:rsidR="00A3226D" w:rsidRPr="000E1A5F" w:rsidRDefault="00A3226D" w:rsidP="00A3226D">
            <w:pPr>
              <w:rPr>
                <w:rFonts w:asciiTheme="minorHAnsi" w:hAnsiTheme="minorHAnsi"/>
                <w:color w:val="000000"/>
                <w:szCs w:val="22"/>
                <w:lang w:val="en-GB"/>
                <w:rPrChange w:id="1374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47" w:author="Dioguardi, Fabio" w:date="2018-10-23T11:24:00Z">
                  <w:rPr>
                    <w:rFonts w:asciiTheme="minorHAnsi" w:hAnsiTheme="minorHAnsi"/>
                    <w:color w:val="000000"/>
                    <w:szCs w:val="22"/>
                  </w:rPr>
                </w:rPrChange>
              </w:rPr>
              <w:t>95</w:t>
            </w:r>
          </w:p>
        </w:tc>
        <w:tc>
          <w:tcPr>
            <w:tcW w:w="2410" w:type="dxa"/>
            <w:vAlign w:val="bottom"/>
          </w:tcPr>
          <w:p w14:paraId="7AC8316C" w14:textId="6D893A08" w:rsidR="00A3226D" w:rsidRPr="000E1A5F" w:rsidRDefault="00A3226D" w:rsidP="00A3226D">
            <w:pPr>
              <w:rPr>
                <w:rFonts w:asciiTheme="minorHAnsi" w:hAnsiTheme="minorHAnsi"/>
                <w:color w:val="000000"/>
                <w:szCs w:val="22"/>
                <w:lang w:val="en-GB"/>
                <w:rPrChange w:id="13748"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49" w:author="Dioguardi, Fabio" w:date="2018-10-23T11:24:00Z">
                  <w:rPr>
                    <w:rFonts w:asciiTheme="minorHAnsi" w:hAnsiTheme="minorHAnsi"/>
                    <w:color w:val="000000"/>
                    <w:szCs w:val="22"/>
                  </w:rPr>
                </w:rPrChange>
              </w:rPr>
              <w:t>hbe_min</w:t>
            </w:r>
            <w:proofErr w:type="spellEnd"/>
          </w:p>
        </w:tc>
      </w:tr>
      <w:tr w:rsidR="00A3226D" w:rsidRPr="000E1A5F" w14:paraId="6B97E81C" w14:textId="77777777" w:rsidTr="00537F29">
        <w:tc>
          <w:tcPr>
            <w:tcW w:w="751" w:type="dxa"/>
            <w:vAlign w:val="center"/>
          </w:tcPr>
          <w:p w14:paraId="09A6021D" w14:textId="77777777" w:rsidR="00A3226D" w:rsidRPr="000E1A5F" w:rsidRDefault="00A3226D" w:rsidP="00A3226D">
            <w:pPr>
              <w:jc w:val="center"/>
              <w:rPr>
                <w:rFonts w:asciiTheme="minorHAnsi" w:hAnsiTheme="minorHAnsi"/>
                <w:color w:val="000000"/>
                <w:szCs w:val="22"/>
                <w:lang w:val="en-GB"/>
                <w:rPrChange w:id="1375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51" w:author="Dioguardi, Fabio" w:date="2018-10-23T11:24:00Z">
                  <w:rPr>
                    <w:rFonts w:asciiTheme="minorHAnsi" w:hAnsiTheme="minorHAnsi"/>
                    <w:color w:val="000000"/>
                    <w:szCs w:val="22"/>
                  </w:rPr>
                </w:rPrChange>
              </w:rPr>
              <w:t>8</w:t>
            </w:r>
          </w:p>
        </w:tc>
        <w:tc>
          <w:tcPr>
            <w:tcW w:w="2085" w:type="dxa"/>
            <w:tcBorders>
              <w:right w:val="single" w:sz="12" w:space="0" w:color="auto"/>
            </w:tcBorders>
            <w:vAlign w:val="bottom"/>
          </w:tcPr>
          <w:p w14:paraId="40ABCC28" w14:textId="3D034FC1" w:rsidR="00A3226D" w:rsidRPr="000E1A5F" w:rsidRDefault="00A3226D" w:rsidP="00A3226D">
            <w:pPr>
              <w:rPr>
                <w:rFonts w:asciiTheme="minorHAnsi" w:hAnsiTheme="minorHAnsi"/>
                <w:color w:val="000000"/>
                <w:szCs w:val="22"/>
                <w:lang w:val="en-GB"/>
                <w:rPrChange w:id="1375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53" w:author="Dioguardi, Fabio" w:date="2018-10-23T11:24:00Z">
                  <w:rPr>
                    <w:rFonts w:asciiTheme="minorHAnsi" w:hAnsiTheme="minorHAnsi"/>
                    <w:color w:val="000000"/>
                    <w:szCs w:val="22"/>
                  </w:rPr>
                </w:rPrChange>
              </w:rPr>
              <w:t>w.fc</w:t>
            </w:r>
            <w:proofErr w:type="spellEnd"/>
            <w:r w:rsidRPr="000E1A5F">
              <w:rPr>
                <w:rFonts w:asciiTheme="minorHAnsi" w:hAnsiTheme="minorHAnsi"/>
                <w:color w:val="000000"/>
                <w:szCs w:val="22"/>
                <w:lang w:val="en-GB"/>
                <w:rPrChange w:id="13754" w:author="Dioguardi, Fabio" w:date="2018-10-23T11:24:00Z">
                  <w:rPr>
                    <w:rFonts w:asciiTheme="minorHAnsi" w:hAnsiTheme="minorHAnsi"/>
                    <w:color w:val="000000"/>
                    <w:szCs w:val="22"/>
                  </w:rPr>
                </w:rPrChange>
              </w:rPr>
              <w:t>. Wilson Walker</w:t>
            </w:r>
          </w:p>
        </w:tc>
        <w:tc>
          <w:tcPr>
            <w:tcW w:w="567" w:type="dxa"/>
            <w:tcBorders>
              <w:left w:val="single" w:sz="12" w:space="0" w:color="auto"/>
            </w:tcBorders>
            <w:vAlign w:val="bottom"/>
          </w:tcPr>
          <w:p w14:paraId="0BAE2744" w14:textId="4CEBE039" w:rsidR="00A3226D" w:rsidRPr="000E1A5F" w:rsidRDefault="00A3226D" w:rsidP="00A3226D">
            <w:pPr>
              <w:jc w:val="center"/>
              <w:rPr>
                <w:rFonts w:asciiTheme="minorHAnsi" w:hAnsiTheme="minorHAnsi"/>
                <w:color w:val="000000"/>
                <w:szCs w:val="22"/>
                <w:lang w:val="en-GB"/>
                <w:rPrChange w:id="137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56" w:author="Dioguardi, Fabio" w:date="2018-10-23T11:24:00Z">
                  <w:rPr>
                    <w:rFonts w:asciiTheme="minorHAnsi" w:hAnsiTheme="minorHAnsi"/>
                    <w:color w:val="000000"/>
                    <w:szCs w:val="22"/>
                  </w:rPr>
                </w:rPrChange>
              </w:rPr>
              <w:t>52</w:t>
            </w:r>
          </w:p>
        </w:tc>
        <w:tc>
          <w:tcPr>
            <w:tcW w:w="1984" w:type="dxa"/>
            <w:tcBorders>
              <w:right w:val="single" w:sz="12" w:space="0" w:color="auto"/>
            </w:tcBorders>
          </w:tcPr>
          <w:p w14:paraId="33252249" w14:textId="1C618850" w:rsidR="00A3226D" w:rsidRPr="000E1A5F" w:rsidRDefault="00A3226D" w:rsidP="00A3226D">
            <w:pPr>
              <w:tabs>
                <w:tab w:val="left" w:pos="1180"/>
              </w:tabs>
              <w:rPr>
                <w:rFonts w:asciiTheme="minorHAnsi" w:hAnsiTheme="minorHAnsi"/>
                <w:color w:val="000000"/>
                <w:szCs w:val="22"/>
                <w:lang w:val="en-GB"/>
                <w:rPrChange w:id="13757" w:author="Dioguardi, Fabio" w:date="2018-10-23T11:24:00Z">
                  <w:rPr>
                    <w:rFonts w:asciiTheme="minorHAnsi" w:hAnsiTheme="minorHAnsi"/>
                    <w:color w:val="000000"/>
                    <w:szCs w:val="22"/>
                  </w:rPr>
                </w:rPrChange>
              </w:rPr>
            </w:pPr>
            <w:proofErr w:type="spellStart"/>
            <w:r w:rsidRPr="000E1A5F">
              <w:rPr>
                <w:rFonts w:asciiTheme="minorHAnsi" w:hAnsiTheme="minorHAnsi"/>
                <w:lang w:val="en-GB"/>
                <w:rPrChange w:id="13758" w:author="Dioguardi, Fabio" w:date="2018-10-23T11:24:00Z">
                  <w:rPr>
                    <w:rFonts w:asciiTheme="minorHAnsi" w:hAnsiTheme="minorHAnsi"/>
                  </w:rPr>
                </w:rPrChange>
              </w:rPr>
              <w:t>uncert</w:t>
            </w:r>
            <w:proofErr w:type="spellEnd"/>
            <w:r w:rsidRPr="000E1A5F">
              <w:rPr>
                <w:rFonts w:asciiTheme="minorHAnsi" w:hAnsiTheme="minorHAnsi"/>
                <w:lang w:val="en-GB"/>
                <w:rPrChange w:id="13759" w:author="Dioguardi, Fabio" w:date="2018-10-23T11:24:00Z">
                  <w:rPr>
                    <w:rFonts w:asciiTheme="minorHAnsi" w:hAnsiTheme="minorHAnsi"/>
                  </w:rPr>
                </w:rPrChange>
              </w:rPr>
              <w:t xml:space="preserve"> ISX2</w:t>
            </w:r>
          </w:p>
        </w:tc>
        <w:tc>
          <w:tcPr>
            <w:tcW w:w="709" w:type="dxa"/>
            <w:tcBorders>
              <w:left w:val="single" w:sz="12" w:space="0" w:color="auto"/>
            </w:tcBorders>
            <w:vAlign w:val="bottom"/>
          </w:tcPr>
          <w:p w14:paraId="6F5AB097" w14:textId="12CB30C8" w:rsidR="00A3226D" w:rsidRPr="000E1A5F" w:rsidRDefault="00A3226D" w:rsidP="00A3226D">
            <w:pPr>
              <w:rPr>
                <w:rFonts w:asciiTheme="minorHAnsi" w:hAnsiTheme="minorHAnsi"/>
                <w:color w:val="000000"/>
                <w:szCs w:val="22"/>
                <w:lang w:val="en-GB"/>
                <w:rPrChange w:id="137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61" w:author="Dioguardi, Fabio" w:date="2018-10-23T11:24:00Z">
                  <w:rPr>
                    <w:rFonts w:asciiTheme="minorHAnsi" w:hAnsiTheme="minorHAnsi"/>
                    <w:color w:val="000000"/>
                    <w:szCs w:val="22"/>
                  </w:rPr>
                </w:rPrChange>
              </w:rPr>
              <w:t>96</w:t>
            </w:r>
          </w:p>
        </w:tc>
        <w:tc>
          <w:tcPr>
            <w:tcW w:w="2410" w:type="dxa"/>
            <w:vAlign w:val="bottom"/>
          </w:tcPr>
          <w:p w14:paraId="32A12868" w14:textId="44844017" w:rsidR="00A3226D" w:rsidRPr="000E1A5F" w:rsidRDefault="00A3226D" w:rsidP="00A3226D">
            <w:pPr>
              <w:rPr>
                <w:rFonts w:asciiTheme="minorHAnsi" w:hAnsiTheme="minorHAnsi"/>
                <w:color w:val="000000"/>
                <w:szCs w:val="22"/>
                <w:lang w:val="en-GB"/>
                <w:rPrChange w:id="1376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63" w:author="Dioguardi, Fabio" w:date="2018-10-23T11:24:00Z">
                  <w:rPr>
                    <w:rFonts w:asciiTheme="minorHAnsi" w:hAnsiTheme="minorHAnsi"/>
                    <w:color w:val="000000"/>
                    <w:szCs w:val="22"/>
                  </w:rPr>
                </w:rPrChange>
              </w:rPr>
              <w:t>hbe_max</w:t>
            </w:r>
            <w:proofErr w:type="spellEnd"/>
          </w:p>
        </w:tc>
      </w:tr>
      <w:tr w:rsidR="00A3226D" w:rsidRPr="000E1A5F" w14:paraId="700AFE45" w14:textId="77777777" w:rsidTr="00537F29">
        <w:tc>
          <w:tcPr>
            <w:tcW w:w="751" w:type="dxa"/>
            <w:vAlign w:val="center"/>
          </w:tcPr>
          <w:p w14:paraId="3DB05B34" w14:textId="77777777" w:rsidR="00A3226D" w:rsidRPr="000E1A5F" w:rsidRDefault="00A3226D" w:rsidP="00A3226D">
            <w:pPr>
              <w:jc w:val="center"/>
              <w:rPr>
                <w:rFonts w:asciiTheme="minorHAnsi" w:hAnsiTheme="minorHAnsi"/>
                <w:color w:val="000000"/>
                <w:szCs w:val="22"/>
                <w:lang w:val="en-GB"/>
                <w:rPrChange w:id="137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65" w:author="Dioguardi, Fabio" w:date="2018-10-23T11:24:00Z">
                  <w:rPr>
                    <w:rFonts w:asciiTheme="minorHAnsi" w:hAnsiTheme="minorHAnsi"/>
                    <w:color w:val="000000"/>
                    <w:szCs w:val="22"/>
                  </w:rPr>
                </w:rPrChange>
              </w:rPr>
              <w:t>9</w:t>
            </w:r>
          </w:p>
        </w:tc>
        <w:tc>
          <w:tcPr>
            <w:tcW w:w="2085" w:type="dxa"/>
            <w:tcBorders>
              <w:right w:val="single" w:sz="12" w:space="0" w:color="auto"/>
            </w:tcBorders>
            <w:vAlign w:val="bottom"/>
          </w:tcPr>
          <w:p w14:paraId="31A7BC6C" w14:textId="4317804C" w:rsidR="00A3226D" w:rsidRPr="000E1A5F" w:rsidRDefault="00A3226D" w:rsidP="00A3226D">
            <w:pPr>
              <w:rPr>
                <w:rFonts w:asciiTheme="minorHAnsi" w:hAnsiTheme="minorHAnsi"/>
                <w:color w:val="000000"/>
                <w:szCs w:val="22"/>
                <w:lang w:val="en-GB"/>
                <w:rPrChange w:id="13766"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67" w:author="Dioguardi, Fabio" w:date="2018-10-23T11:24:00Z">
                  <w:rPr>
                    <w:rFonts w:asciiTheme="minorHAnsi" w:hAnsiTheme="minorHAnsi"/>
                    <w:color w:val="000000"/>
                    <w:szCs w:val="22"/>
                  </w:rPr>
                </w:rPrChange>
              </w:rPr>
              <w:t>w.fc</w:t>
            </w:r>
            <w:proofErr w:type="spellEnd"/>
            <w:r w:rsidRPr="000E1A5F">
              <w:rPr>
                <w:rFonts w:asciiTheme="minorHAnsi" w:hAnsiTheme="minorHAnsi"/>
                <w:color w:val="000000"/>
                <w:szCs w:val="22"/>
                <w:lang w:val="en-GB"/>
                <w:rPrChange w:id="13768" w:author="Dioguardi, Fabio" w:date="2018-10-23T11:24:00Z">
                  <w:rPr>
                    <w:rFonts w:asciiTheme="minorHAnsi" w:hAnsiTheme="minorHAnsi"/>
                    <w:color w:val="000000"/>
                    <w:szCs w:val="22"/>
                  </w:rPr>
                </w:rPrChange>
              </w:rPr>
              <w:t>. Sparks</w:t>
            </w:r>
          </w:p>
        </w:tc>
        <w:tc>
          <w:tcPr>
            <w:tcW w:w="567" w:type="dxa"/>
            <w:tcBorders>
              <w:left w:val="single" w:sz="12" w:space="0" w:color="auto"/>
            </w:tcBorders>
            <w:vAlign w:val="bottom"/>
          </w:tcPr>
          <w:p w14:paraId="599EB504" w14:textId="0E3C076D" w:rsidR="00A3226D" w:rsidRPr="000E1A5F" w:rsidRDefault="00A3226D" w:rsidP="00A3226D">
            <w:pPr>
              <w:jc w:val="center"/>
              <w:rPr>
                <w:rFonts w:asciiTheme="minorHAnsi" w:hAnsiTheme="minorHAnsi"/>
                <w:color w:val="000000"/>
                <w:szCs w:val="22"/>
                <w:lang w:val="en-GB"/>
                <w:rPrChange w:id="1376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70" w:author="Dioguardi, Fabio" w:date="2018-10-23T11:24:00Z">
                  <w:rPr>
                    <w:rFonts w:asciiTheme="minorHAnsi" w:hAnsiTheme="minorHAnsi"/>
                    <w:color w:val="000000"/>
                    <w:szCs w:val="22"/>
                  </w:rPr>
                </w:rPrChange>
              </w:rPr>
              <w:t>53</w:t>
            </w:r>
          </w:p>
        </w:tc>
        <w:tc>
          <w:tcPr>
            <w:tcW w:w="1984" w:type="dxa"/>
            <w:tcBorders>
              <w:right w:val="single" w:sz="12" w:space="0" w:color="auto"/>
            </w:tcBorders>
            <w:vAlign w:val="bottom"/>
          </w:tcPr>
          <w:p w14:paraId="38932DC6" w14:textId="77E52EF6" w:rsidR="00A3226D" w:rsidRPr="000E1A5F" w:rsidRDefault="00A3226D" w:rsidP="00A3226D">
            <w:pPr>
              <w:rPr>
                <w:rFonts w:asciiTheme="minorHAnsi" w:hAnsiTheme="minorHAnsi"/>
                <w:color w:val="000000"/>
                <w:szCs w:val="22"/>
                <w:lang w:val="en-GB"/>
                <w:rPrChange w:id="1377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72" w:author="Dioguardi, Fabio" w:date="2018-10-23T11:24:00Z">
                  <w:rPr>
                    <w:rFonts w:asciiTheme="minorHAnsi" w:hAnsiTheme="minorHAnsi"/>
                    <w:color w:val="000000"/>
                    <w:szCs w:val="22"/>
                  </w:rPr>
                </w:rPrChange>
              </w:rPr>
              <w:t>vent height (m)</w:t>
            </w:r>
          </w:p>
        </w:tc>
        <w:tc>
          <w:tcPr>
            <w:tcW w:w="709" w:type="dxa"/>
            <w:tcBorders>
              <w:left w:val="single" w:sz="12" w:space="0" w:color="auto"/>
            </w:tcBorders>
            <w:vAlign w:val="bottom"/>
          </w:tcPr>
          <w:p w14:paraId="71F9AA67" w14:textId="181B214E" w:rsidR="00A3226D" w:rsidRPr="000E1A5F" w:rsidRDefault="00A3226D" w:rsidP="00A3226D">
            <w:pPr>
              <w:rPr>
                <w:rFonts w:asciiTheme="minorHAnsi" w:hAnsiTheme="minorHAnsi"/>
                <w:color w:val="000000"/>
                <w:szCs w:val="22"/>
                <w:lang w:val="en-GB"/>
                <w:rPrChange w:id="1377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74" w:author="Dioguardi, Fabio" w:date="2018-10-23T11:24:00Z">
                  <w:rPr>
                    <w:rFonts w:asciiTheme="minorHAnsi" w:hAnsiTheme="minorHAnsi"/>
                    <w:color w:val="000000"/>
                    <w:szCs w:val="22"/>
                  </w:rPr>
                </w:rPrChange>
              </w:rPr>
              <w:t>97</w:t>
            </w:r>
          </w:p>
        </w:tc>
        <w:tc>
          <w:tcPr>
            <w:tcW w:w="2410" w:type="dxa"/>
            <w:vAlign w:val="bottom"/>
          </w:tcPr>
          <w:p w14:paraId="014FDE2C" w14:textId="3B7B6973" w:rsidR="00A3226D" w:rsidRPr="000E1A5F" w:rsidRDefault="00A3226D" w:rsidP="00A3226D">
            <w:pPr>
              <w:rPr>
                <w:rFonts w:asciiTheme="minorHAnsi" w:hAnsiTheme="minorHAnsi"/>
                <w:color w:val="000000"/>
                <w:szCs w:val="22"/>
                <w:lang w:val="en-GB"/>
                <w:rPrChange w:id="13775"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3776"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3777" w:author="Dioguardi, Fabio" w:date="2018-10-23T11:24:00Z">
                  <w:rPr>
                    <w:rFonts w:asciiTheme="minorHAnsi" w:eastAsiaTheme="minorEastAsia" w:hAnsiTheme="minorHAnsi"/>
                    <w:i/>
                    <w:vertAlign w:val="subscript"/>
                  </w:rPr>
                </w:rPrChange>
              </w:rPr>
              <w:t>maxnowihmin</w:t>
            </w:r>
            <w:proofErr w:type="spellEnd"/>
          </w:p>
        </w:tc>
      </w:tr>
      <w:tr w:rsidR="00564961" w:rsidRPr="000E1A5F" w14:paraId="74728B26" w14:textId="77777777" w:rsidTr="00537F29">
        <w:tc>
          <w:tcPr>
            <w:tcW w:w="751" w:type="dxa"/>
            <w:vAlign w:val="center"/>
          </w:tcPr>
          <w:p w14:paraId="70C9976C" w14:textId="77777777" w:rsidR="00564961" w:rsidRPr="000E1A5F" w:rsidRDefault="00564961" w:rsidP="00564961">
            <w:pPr>
              <w:jc w:val="center"/>
              <w:rPr>
                <w:rFonts w:asciiTheme="minorHAnsi" w:hAnsiTheme="minorHAnsi"/>
                <w:color w:val="000000"/>
                <w:szCs w:val="22"/>
                <w:lang w:val="en-GB"/>
                <w:rPrChange w:id="1377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79" w:author="Dioguardi, Fabio" w:date="2018-10-23T11:24:00Z">
                  <w:rPr>
                    <w:rFonts w:asciiTheme="minorHAnsi" w:hAnsiTheme="minorHAnsi"/>
                    <w:color w:val="000000"/>
                    <w:szCs w:val="22"/>
                  </w:rPr>
                </w:rPrChange>
              </w:rPr>
              <w:t>10</w:t>
            </w:r>
          </w:p>
        </w:tc>
        <w:tc>
          <w:tcPr>
            <w:tcW w:w="2085" w:type="dxa"/>
            <w:tcBorders>
              <w:right w:val="single" w:sz="12" w:space="0" w:color="auto"/>
            </w:tcBorders>
            <w:vAlign w:val="bottom"/>
          </w:tcPr>
          <w:p w14:paraId="00C30772" w14:textId="108F31BD" w:rsidR="00564961" w:rsidRPr="000E1A5F" w:rsidRDefault="00564961" w:rsidP="00564961">
            <w:pPr>
              <w:rPr>
                <w:rFonts w:asciiTheme="minorHAnsi" w:hAnsiTheme="minorHAnsi"/>
                <w:color w:val="000000"/>
                <w:szCs w:val="22"/>
                <w:lang w:val="en-GB"/>
                <w:rPrChange w:id="13780"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81" w:author="Dioguardi, Fabio" w:date="2018-10-23T11:24:00Z">
                  <w:rPr>
                    <w:rFonts w:asciiTheme="minorHAnsi" w:hAnsiTheme="minorHAnsi"/>
                    <w:color w:val="000000"/>
                    <w:szCs w:val="22"/>
                  </w:rPr>
                </w:rPrChange>
              </w:rPr>
              <w:t>w.fc</w:t>
            </w:r>
            <w:proofErr w:type="spellEnd"/>
            <w:r w:rsidRPr="000E1A5F">
              <w:rPr>
                <w:rFonts w:asciiTheme="minorHAnsi" w:hAnsiTheme="minorHAnsi"/>
                <w:color w:val="000000"/>
                <w:szCs w:val="22"/>
                <w:lang w:val="en-GB"/>
                <w:rPrChange w:id="13782" w:author="Dioguardi, Fabio" w:date="2018-10-23T11:24:00Z">
                  <w:rPr>
                    <w:rFonts w:asciiTheme="minorHAnsi" w:hAnsiTheme="minorHAnsi"/>
                    <w:color w:val="000000"/>
                    <w:szCs w:val="22"/>
                  </w:rPr>
                </w:rPrChange>
              </w:rPr>
              <w:t>. Mastin</w:t>
            </w:r>
          </w:p>
        </w:tc>
        <w:tc>
          <w:tcPr>
            <w:tcW w:w="567" w:type="dxa"/>
            <w:tcBorders>
              <w:left w:val="single" w:sz="12" w:space="0" w:color="auto"/>
            </w:tcBorders>
            <w:vAlign w:val="bottom"/>
          </w:tcPr>
          <w:p w14:paraId="2C3EC30F" w14:textId="226EC0F8" w:rsidR="00564961" w:rsidRPr="000E1A5F" w:rsidRDefault="00564961" w:rsidP="00564961">
            <w:pPr>
              <w:jc w:val="center"/>
              <w:rPr>
                <w:rFonts w:asciiTheme="minorHAnsi" w:hAnsiTheme="minorHAnsi"/>
                <w:color w:val="000000"/>
                <w:szCs w:val="22"/>
                <w:lang w:val="en-GB"/>
                <w:rPrChange w:id="1378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84" w:author="Dioguardi, Fabio" w:date="2018-10-23T11:24:00Z">
                  <w:rPr>
                    <w:rFonts w:asciiTheme="minorHAnsi" w:hAnsiTheme="minorHAnsi"/>
                    <w:color w:val="000000"/>
                    <w:szCs w:val="22"/>
                  </w:rPr>
                </w:rPrChange>
              </w:rPr>
              <w:t>54</w:t>
            </w:r>
          </w:p>
        </w:tc>
        <w:tc>
          <w:tcPr>
            <w:tcW w:w="1984" w:type="dxa"/>
            <w:tcBorders>
              <w:right w:val="single" w:sz="12" w:space="0" w:color="auto"/>
            </w:tcBorders>
            <w:vAlign w:val="bottom"/>
          </w:tcPr>
          <w:p w14:paraId="7ECDDD07" w14:textId="7437E85E" w:rsidR="00564961" w:rsidRPr="000E1A5F" w:rsidRDefault="00564961" w:rsidP="00564961">
            <w:pPr>
              <w:rPr>
                <w:rFonts w:asciiTheme="minorHAnsi" w:hAnsiTheme="minorHAnsi"/>
                <w:color w:val="000000"/>
                <w:szCs w:val="22"/>
                <w:lang w:val="en-GB"/>
                <w:rPrChange w:id="13785"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86" w:author="Dioguardi, Fabio" w:date="2018-10-23T11:24:00Z">
                  <w:rPr>
                    <w:rFonts w:asciiTheme="minorHAnsi" w:hAnsiTheme="minorHAnsi"/>
                    <w:color w:val="000000"/>
                    <w:szCs w:val="22"/>
                  </w:rPr>
                </w:rPrChange>
              </w:rPr>
              <w:t>ISKEF_on</w:t>
            </w:r>
            <w:proofErr w:type="spellEnd"/>
          </w:p>
        </w:tc>
        <w:tc>
          <w:tcPr>
            <w:tcW w:w="709" w:type="dxa"/>
            <w:tcBorders>
              <w:left w:val="single" w:sz="12" w:space="0" w:color="auto"/>
            </w:tcBorders>
            <w:vAlign w:val="bottom"/>
          </w:tcPr>
          <w:p w14:paraId="539805C7" w14:textId="63D96D19" w:rsidR="00564961" w:rsidRPr="000E1A5F" w:rsidRDefault="00564961" w:rsidP="00564961">
            <w:pPr>
              <w:rPr>
                <w:rFonts w:asciiTheme="minorHAnsi" w:hAnsiTheme="minorHAnsi"/>
                <w:color w:val="000000"/>
                <w:szCs w:val="22"/>
                <w:lang w:val="en-GB"/>
                <w:rPrChange w:id="1378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88" w:author="Dioguardi, Fabio" w:date="2018-10-23T11:24:00Z">
                  <w:rPr>
                    <w:rFonts w:asciiTheme="minorHAnsi" w:hAnsiTheme="minorHAnsi"/>
                    <w:color w:val="000000"/>
                    <w:szCs w:val="22"/>
                  </w:rPr>
                </w:rPrChange>
              </w:rPr>
              <w:t>98</w:t>
            </w:r>
          </w:p>
        </w:tc>
        <w:tc>
          <w:tcPr>
            <w:tcW w:w="2410" w:type="dxa"/>
          </w:tcPr>
          <w:p w14:paraId="3AA559CB" w14:textId="03969CFE" w:rsidR="00564961" w:rsidRPr="000E1A5F" w:rsidRDefault="00564961" w:rsidP="00564961">
            <w:pPr>
              <w:rPr>
                <w:rFonts w:asciiTheme="minorHAnsi" w:hAnsiTheme="minorHAnsi"/>
                <w:color w:val="000000"/>
                <w:szCs w:val="22"/>
                <w:lang w:val="en-GB"/>
                <w:rPrChange w:id="13789"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790"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791" w:author="Dioguardi, Fabio" w:date="2018-10-23T11:24:00Z">
                  <w:rPr>
                    <w:rFonts w:asciiTheme="minorHAnsi" w:hAnsiTheme="minorHAnsi"/>
                    <w:i/>
                    <w:color w:val="000000"/>
                    <w:szCs w:val="22"/>
                    <w:vertAlign w:val="subscript"/>
                  </w:rPr>
                </w:rPrChange>
              </w:rPr>
              <w:t>min</w:t>
            </w:r>
            <w:proofErr w:type="spellEnd"/>
            <w:r w:rsidRPr="000E1A5F">
              <w:rPr>
                <w:rFonts w:asciiTheme="minorHAnsi" w:hAnsiTheme="minorHAnsi"/>
                <w:i/>
                <w:color w:val="000000"/>
                <w:szCs w:val="22"/>
                <w:vertAlign w:val="subscript"/>
                <w:lang w:val="en-GB"/>
                <w:rPrChange w:id="13792" w:author="Dioguardi, Fabio" w:date="2018-10-23T11:24:00Z">
                  <w:rPr>
                    <w:rFonts w:asciiTheme="minorHAnsi" w:hAnsiTheme="minorHAnsi"/>
                    <w:i/>
                    <w:color w:val="000000"/>
                    <w:szCs w:val="22"/>
                    <w:vertAlign w:val="subscript"/>
                  </w:rPr>
                </w:rPrChange>
              </w:rPr>
              <w:t xml:space="preserve"> 15min</w:t>
            </w:r>
          </w:p>
        </w:tc>
      </w:tr>
      <w:tr w:rsidR="00564961" w:rsidRPr="000E1A5F" w14:paraId="1DB46972" w14:textId="77777777" w:rsidTr="00537F29">
        <w:tc>
          <w:tcPr>
            <w:tcW w:w="751" w:type="dxa"/>
            <w:vAlign w:val="center"/>
          </w:tcPr>
          <w:p w14:paraId="695118CE" w14:textId="77777777" w:rsidR="00564961" w:rsidRPr="000E1A5F" w:rsidRDefault="00564961" w:rsidP="00564961">
            <w:pPr>
              <w:jc w:val="center"/>
              <w:rPr>
                <w:rFonts w:asciiTheme="minorHAnsi" w:hAnsiTheme="minorHAnsi"/>
                <w:color w:val="000000"/>
                <w:szCs w:val="22"/>
                <w:lang w:val="en-GB"/>
                <w:rPrChange w:id="137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794" w:author="Dioguardi, Fabio" w:date="2018-10-23T11:24:00Z">
                  <w:rPr>
                    <w:rFonts w:asciiTheme="minorHAnsi" w:hAnsiTheme="minorHAnsi"/>
                    <w:color w:val="000000"/>
                    <w:szCs w:val="22"/>
                  </w:rPr>
                </w:rPrChange>
              </w:rPr>
              <w:t>11</w:t>
            </w:r>
          </w:p>
        </w:tc>
        <w:tc>
          <w:tcPr>
            <w:tcW w:w="2085" w:type="dxa"/>
            <w:tcBorders>
              <w:right w:val="single" w:sz="12" w:space="0" w:color="auto"/>
            </w:tcBorders>
            <w:vAlign w:val="bottom"/>
          </w:tcPr>
          <w:p w14:paraId="6731752B" w14:textId="6073EC4F" w:rsidR="00564961" w:rsidRPr="000E1A5F" w:rsidRDefault="00564961" w:rsidP="00564961">
            <w:pPr>
              <w:rPr>
                <w:rFonts w:asciiTheme="minorHAnsi" w:hAnsiTheme="minorHAnsi"/>
                <w:color w:val="000000"/>
                <w:szCs w:val="22"/>
                <w:lang w:val="en-GB"/>
                <w:rPrChange w:id="13795"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796" w:author="Dioguardi, Fabio" w:date="2018-10-23T11:24:00Z">
                  <w:rPr>
                    <w:rFonts w:asciiTheme="minorHAnsi" w:hAnsiTheme="minorHAnsi"/>
                    <w:color w:val="000000"/>
                    <w:szCs w:val="22"/>
                  </w:rPr>
                </w:rPrChange>
              </w:rPr>
              <w:t>w.fc</w:t>
            </w:r>
            <w:proofErr w:type="spellEnd"/>
            <w:r w:rsidRPr="000E1A5F">
              <w:rPr>
                <w:rFonts w:asciiTheme="minorHAnsi" w:hAnsiTheme="minorHAnsi"/>
                <w:color w:val="000000"/>
                <w:szCs w:val="22"/>
                <w:lang w:val="en-GB"/>
                <w:rPrChange w:id="13797" w:author="Dioguardi, Fabio" w:date="2018-10-23T11:24:00Z">
                  <w:rPr>
                    <w:rFonts w:asciiTheme="minorHAnsi" w:hAnsiTheme="minorHAnsi"/>
                    <w:color w:val="000000"/>
                    <w:szCs w:val="22"/>
                  </w:rPr>
                </w:rPrChange>
              </w:rPr>
              <w:t xml:space="preserve">. </w:t>
            </w:r>
            <w:proofErr w:type="spellStart"/>
            <w:r w:rsidRPr="000E1A5F">
              <w:rPr>
                <w:rFonts w:asciiTheme="minorHAnsi" w:hAnsiTheme="minorHAnsi"/>
                <w:color w:val="000000"/>
                <w:szCs w:val="22"/>
                <w:lang w:val="en-GB"/>
                <w:rPrChange w:id="13798" w:author="Dioguardi, Fabio" w:date="2018-10-23T11:24:00Z">
                  <w:rPr>
                    <w:rFonts w:asciiTheme="minorHAnsi" w:hAnsiTheme="minorHAnsi"/>
                    <w:color w:val="000000"/>
                    <w:szCs w:val="22"/>
                  </w:rPr>
                </w:rPrChange>
              </w:rPr>
              <w:t>Gudmundsson</w:t>
            </w:r>
            <w:proofErr w:type="spellEnd"/>
          </w:p>
        </w:tc>
        <w:tc>
          <w:tcPr>
            <w:tcW w:w="567" w:type="dxa"/>
            <w:tcBorders>
              <w:left w:val="single" w:sz="12" w:space="0" w:color="auto"/>
            </w:tcBorders>
            <w:vAlign w:val="bottom"/>
          </w:tcPr>
          <w:p w14:paraId="26698F26" w14:textId="1399C01A" w:rsidR="00564961" w:rsidRPr="000E1A5F" w:rsidRDefault="00564961" w:rsidP="00564961">
            <w:pPr>
              <w:jc w:val="center"/>
              <w:rPr>
                <w:rFonts w:asciiTheme="minorHAnsi" w:hAnsiTheme="minorHAnsi"/>
                <w:color w:val="000000"/>
                <w:szCs w:val="22"/>
                <w:lang w:val="en-GB"/>
                <w:rPrChange w:id="1379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00" w:author="Dioguardi, Fabio" w:date="2018-10-23T11:24:00Z">
                  <w:rPr>
                    <w:rFonts w:asciiTheme="minorHAnsi" w:hAnsiTheme="minorHAnsi"/>
                    <w:color w:val="000000"/>
                    <w:szCs w:val="22"/>
                  </w:rPr>
                </w:rPrChange>
              </w:rPr>
              <w:t>55</w:t>
            </w:r>
          </w:p>
        </w:tc>
        <w:tc>
          <w:tcPr>
            <w:tcW w:w="1984" w:type="dxa"/>
            <w:tcBorders>
              <w:right w:val="single" w:sz="12" w:space="0" w:color="auto"/>
            </w:tcBorders>
            <w:vAlign w:val="bottom"/>
          </w:tcPr>
          <w:p w14:paraId="3AA56338" w14:textId="106CA2CF" w:rsidR="00564961" w:rsidRPr="000E1A5F" w:rsidRDefault="00564961" w:rsidP="00564961">
            <w:pPr>
              <w:rPr>
                <w:rFonts w:asciiTheme="minorHAnsi" w:hAnsiTheme="minorHAnsi"/>
                <w:color w:val="000000"/>
                <w:szCs w:val="22"/>
                <w:lang w:val="en-GB"/>
                <w:rPrChange w:id="13801"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802" w:author="Dioguardi, Fabio" w:date="2018-10-23T11:24:00Z">
                  <w:rPr>
                    <w:rFonts w:asciiTheme="minorHAnsi" w:hAnsiTheme="minorHAnsi"/>
                    <w:color w:val="000000"/>
                    <w:szCs w:val="22"/>
                  </w:rPr>
                </w:rPrChange>
              </w:rPr>
              <w:t>ISEGS_on</w:t>
            </w:r>
            <w:proofErr w:type="spellEnd"/>
          </w:p>
        </w:tc>
        <w:tc>
          <w:tcPr>
            <w:tcW w:w="709" w:type="dxa"/>
            <w:tcBorders>
              <w:left w:val="single" w:sz="12" w:space="0" w:color="auto"/>
            </w:tcBorders>
            <w:vAlign w:val="bottom"/>
          </w:tcPr>
          <w:p w14:paraId="6C46438F" w14:textId="273B4807" w:rsidR="00564961" w:rsidRPr="000E1A5F" w:rsidRDefault="00564961" w:rsidP="00564961">
            <w:pPr>
              <w:rPr>
                <w:rFonts w:asciiTheme="minorHAnsi" w:hAnsiTheme="minorHAnsi"/>
                <w:color w:val="000000"/>
                <w:szCs w:val="22"/>
                <w:lang w:val="en-GB"/>
                <w:rPrChange w:id="1380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04" w:author="Dioguardi, Fabio" w:date="2018-10-23T11:24:00Z">
                  <w:rPr>
                    <w:rFonts w:asciiTheme="minorHAnsi" w:hAnsiTheme="minorHAnsi"/>
                    <w:color w:val="000000"/>
                    <w:szCs w:val="22"/>
                  </w:rPr>
                </w:rPrChange>
              </w:rPr>
              <w:t>99</w:t>
            </w:r>
          </w:p>
        </w:tc>
        <w:tc>
          <w:tcPr>
            <w:tcW w:w="2410" w:type="dxa"/>
          </w:tcPr>
          <w:p w14:paraId="75DC40F2" w14:textId="3D94F19D" w:rsidR="00564961" w:rsidRPr="000E1A5F" w:rsidRDefault="00564961" w:rsidP="00564961">
            <w:pPr>
              <w:rPr>
                <w:rFonts w:asciiTheme="minorHAnsi" w:hAnsiTheme="minorHAnsi"/>
                <w:color w:val="000000"/>
                <w:szCs w:val="22"/>
                <w:lang w:val="en-GB"/>
                <w:rPrChange w:id="13805"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06"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07" w:author="Dioguardi, Fabio" w:date="2018-10-23T11:24:00Z">
                  <w:rPr>
                    <w:rFonts w:asciiTheme="minorHAnsi" w:hAnsiTheme="minorHAnsi"/>
                    <w:i/>
                    <w:color w:val="000000"/>
                    <w:szCs w:val="22"/>
                    <w:vertAlign w:val="subscript"/>
                  </w:rPr>
                </w:rPrChange>
              </w:rPr>
              <w:t>avg</w:t>
            </w:r>
            <w:proofErr w:type="spellEnd"/>
            <w:r w:rsidRPr="000E1A5F">
              <w:rPr>
                <w:rFonts w:asciiTheme="minorHAnsi" w:hAnsiTheme="minorHAnsi"/>
                <w:i/>
                <w:color w:val="000000"/>
                <w:szCs w:val="22"/>
                <w:vertAlign w:val="subscript"/>
                <w:lang w:val="en-GB"/>
                <w:rPrChange w:id="13808" w:author="Dioguardi, Fabio" w:date="2018-10-23T11:24:00Z">
                  <w:rPr>
                    <w:rFonts w:asciiTheme="minorHAnsi" w:hAnsiTheme="minorHAnsi"/>
                    <w:i/>
                    <w:color w:val="000000"/>
                    <w:szCs w:val="22"/>
                    <w:vertAlign w:val="subscript"/>
                  </w:rPr>
                </w:rPrChange>
              </w:rPr>
              <w:t xml:space="preserve"> 15min</w:t>
            </w:r>
            <w:r w:rsidRPr="000E1A5F">
              <w:rPr>
                <w:rFonts w:asciiTheme="minorHAnsi" w:hAnsiTheme="minorHAnsi"/>
                <w:lang w:val="en-GB"/>
                <w:rPrChange w:id="13809" w:author="Dioguardi, Fabio" w:date="2018-10-23T11:24:00Z">
                  <w:rPr>
                    <w:rFonts w:asciiTheme="minorHAnsi" w:hAnsiTheme="minorHAnsi"/>
                  </w:rPr>
                </w:rPrChange>
              </w:rPr>
              <w:t xml:space="preserve"> </w:t>
            </w:r>
          </w:p>
        </w:tc>
      </w:tr>
      <w:tr w:rsidR="00564961" w:rsidRPr="000E1A5F" w14:paraId="74CC8D65" w14:textId="77777777" w:rsidTr="00537F29">
        <w:tc>
          <w:tcPr>
            <w:tcW w:w="751" w:type="dxa"/>
            <w:vAlign w:val="center"/>
          </w:tcPr>
          <w:p w14:paraId="2D3DF2B0" w14:textId="77777777" w:rsidR="00564961" w:rsidRPr="000E1A5F" w:rsidRDefault="00564961" w:rsidP="00564961">
            <w:pPr>
              <w:jc w:val="center"/>
              <w:rPr>
                <w:rFonts w:asciiTheme="minorHAnsi" w:hAnsiTheme="minorHAnsi"/>
                <w:color w:val="000000"/>
                <w:szCs w:val="22"/>
                <w:lang w:val="en-GB"/>
                <w:rPrChange w:id="1381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11" w:author="Dioguardi, Fabio" w:date="2018-10-23T11:24:00Z">
                  <w:rPr>
                    <w:rFonts w:asciiTheme="minorHAnsi" w:hAnsiTheme="minorHAnsi"/>
                    <w:color w:val="000000"/>
                    <w:szCs w:val="22"/>
                  </w:rPr>
                </w:rPrChange>
              </w:rPr>
              <w:t>12</w:t>
            </w:r>
          </w:p>
        </w:tc>
        <w:tc>
          <w:tcPr>
            <w:tcW w:w="2085" w:type="dxa"/>
            <w:tcBorders>
              <w:right w:val="single" w:sz="12" w:space="0" w:color="auto"/>
            </w:tcBorders>
            <w:vAlign w:val="bottom"/>
          </w:tcPr>
          <w:p w14:paraId="3C940D39" w14:textId="5A3D8BEF" w:rsidR="00564961" w:rsidRPr="000E1A5F" w:rsidRDefault="00564961" w:rsidP="00564961">
            <w:pPr>
              <w:rPr>
                <w:rFonts w:asciiTheme="minorHAnsi" w:hAnsiTheme="minorHAnsi"/>
                <w:color w:val="000000"/>
                <w:szCs w:val="22"/>
                <w:lang w:val="en-GB"/>
                <w:rPrChange w:id="1381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813" w:author="Dioguardi, Fabio" w:date="2018-10-23T11:24:00Z">
                  <w:rPr>
                    <w:rFonts w:asciiTheme="minorHAnsi" w:hAnsiTheme="minorHAnsi"/>
                    <w:color w:val="000000"/>
                    <w:szCs w:val="22"/>
                  </w:rPr>
                </w:rPrChange>
              </w:rPr>
              <w:t>w.fc</w:t>
            </w:r>
            <w:proofErr w:type="spellEnd"/>
            <w:r w:rsidRPr="000E1A5F">
              <w:rPr>
                <w:rFonts w:asciiTheme="minorHAnsi" w:hAnsiTheme="minorHAnsi"/>
                <w:color w:val="000000"/>
                <w:szCs w:val="22"/>
                <w:lang w:val="en-GB"/>
                <w:rPrChange w:id="13814" w:author="Dioguardi, Fabio" w:date="2018-10-23T11:24:00Z">
                  <w:rPr>
                    <w:rFonts w:asciiTheme="minorHAnsi" w:hAnsiTheme="minorHAnsi"/>
                    <w:color w:val="000000"/>
                    <w:szCs w:val="22"/>
                  </w:rPr>
                </w:rPrChange>
              </w:rPr>
              <w:t xml:space="preserve">. </w:t>
            </w:r>
            <w:proofErr w:type="spellStart"/>
            <w:r w:rsidRPr="000E1A5F">
              <w:rPr>
                <w:rFonts w:asciiTheme="minorHAnsi" w:hAnsiTheme="minorHAnsi"/>
                <w:color w:val="000000"/>
                <w:szCs w:val="22"/>
                <w:lang w:val="en-GB"/>
                <w:rPrChange w:id="13815" w:author="Dioguardi, Fabio" w:date="2018-10-23T11:24:00Z">
                  <w:rPr>
                    <w:rFonts w:asciiTheme="minorHAnsi" w:hAnsiTheme="minorHAnsi"/>
                    <w:color w:val="000000"/>
                    <w:szCs w:val="22"/>
                  </w:rPr>
                </w:rPrChange>
              </w:rPr>
              <w:t>Degruyter</w:t>
            </w:r>
            <w:proofErr w:type="spellEnd"/>
            <w:r w:rsidRPr="000E1A5F">
              <w:rPr>
                <w:rFonts w:asciiTheme="minorHAnsi" w:hAnsiTheme="minorHAnsi"/>
                <w:color w:val="000000"/>
                <w:szCs w:val="22"/>
                <w:lang w:val="en-GB"/>
                <w:rPrChange w:id="13816" w:author="Dioguardi, Fabio" w:date="2018-10-23T11:24:00Z">
                  <w:rPr>
                    <w:rFonts w:asciiTheme="minorHAnsi" w:hAnsiTheme="minorHAnsi"/>
                    <w:color w:val="000000"/>
                    <w:szCs w:val="22"/>
                  </w:rPr>
                </w:rPrChange>
              </w:rPr>
              <w:t xml:space="preserve"> Bon</w:t>
            </w:r>
          </w:p>
        </w:tc>
        <w:tc>
          <w:tcPr>
            <w:tcW w:w="567" w:type="dxa"/>
            <w:tcBorders>
              <w:left w:val="single" w:sz="12" w:space="0" w:color="auto"/>
            </w:tcBorders>
            <w:vAlign w:val="bottom"/>
          </w:tcPr>
          <w:p w14:paraId="303D0E08" w14:textId="719F0197" w:rsidR="00564961" w:rsidRPr="000E1A5F" w:rsidRDefault="00564961" w:rsidP="00564961">
            <w:pPr>
              <w:jc w:val="center"/>
              <w:rPr>
                <w:rFonts w:asciiTheme="minorHAnsi" w:hAnsiTheme="minorHAnsi"/>
                <w:color w:val="000000"/>
                <w:szCs w:val="22"/>
                <w:lang w:val="en-GB"/>
                <w:rPrChange w:id="1381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18" w:author="Dioguardi, Fabio" w:date="2018-10-23T11:24:00Z">
                  <w:rPr>
                    <w:rFonts w:asciiTheme="minorHAnsi" w:hAnsiTheme="minorHAnsi"/>
                    <w:color w:val="000000"/>
                    <w:szCs w:val="22"/>
                  </w:rPr>
                </w:rPrChange>
              </w:rPr>
              <w:t>56</w:t>
            </w:r>
          </w:p>
        </w:tc>
        <w:tc>
          <w:tcPr>
            <w:tcW w:w="1984" w:type="dxa"/>
            <w:tcBorders>
              <w:right w:val="single" w:sz="12" w:space="0" w:color="auto"/>
            </w:tcBorders>
            <w:vAlign w:val="bottom"/>
          </w:tcPr>
          <w:p w14:paraId="31501975" w14:textId="177E8E2A" w:rsidR="00564961" w:rsidRPr="000E1A5F" w:rsidRDefault="00564961" w:rsidP="00564961">
            <w:pPr>
              <w:rPr>
                <w:rFonts w:asciiTheme="minorHAnsi" w:hAnsiTheme="minorHAnsi"/>
                <w:color w:val="000000"/>
                <w:szCs w:val="22"/>
                <w:lang w:val="en-GB"/>
                <w:rPrChange w:id="1381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20" w:author="Dioguardi, Fabio" w:date="2018-10-23T11:24:00Z">
                  <w:rPr>
                    <w:rFonts w:asciiTheme="minorHAnsi" w:hAnsiTheme="minorHAnsi"/>
                    <w:color w:val="000000"/>
                    <w:szCs w:val="22"/>
                  </w:rPr>
                </w:rPrChange>
              </w:rPr>
              <w:t>ISX1_on</w:t>
            </w:r>
          </w:p>
        </w:tc>
        <w:tc>
          <w:tcPr>
            <w:tcW w:w="709" w:type="dxa"/>
            <w:tcBorders>
              <w:left w:val="single" w:sz="12" w:space="0" w:color="auto"/>
            </w:tcBorders>
            <w:vAlign w:val="bottom"/>
          </w:tcPr>
          <w:p w14:paraId="700937AD" w14:textId="2846F642" w:rsidR="00564961" w:rsidRPr="000E1A5F" w:rsidRDefault="00564961" w:rsidP="00564961">
            <w:pPr>
              <w:rPr>
                <w:rFonts w:asciiTheme="minorHAnsi" w:hAnsiTheme="minorHAnsi"/>
                <w:color w:val="000000"/>
                <w:szCs w:val="22"/>
                <w:lang w:val="en-GB"/>
                <w:rPrChange w:id="1382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22" w:author="Dioguardi, Fabio" w:date="2018-10-23T11:24:00Z">
                  <w:rPr>
                    <w:rFonts w:asciiTheme="minorHAnsi" w:hAnsiTheme="minorHAnsi"/>
                    <w:color w:val="000000"/>
                    <w:szCs w:val="22"/>
                  </w:rPr>
                </w:rPrChange>
              </w:rPr>
              <w:t>100</w:t>
            </w:r>
          </w:p>
        </w:tc>
        <w:tc>
          <w:tcPr>
            <w:tcW w:w="2410" w:type="dxa"/>
          </w:tcPr>
          <w:p w14:paraId="68ED5B18" w14:textId="42D5A35C" w:rsidR="00564961" w:rsidRPr="000E1A5F" w:rsidRDefault="00564961" w:rsidP="00564961">
            <w:pPr>
              <w:rPr>
                <w:rFonts w:asciiTheme="minorHAnsi" w:hAnsiTheme="minorHAnsi"/>
                <w:color w:val="000000"/>
                <w:szCs w:val="22"/>
                <w:lang w:val="en-GB"/>
                <w:rPrChange w:id="13823"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24"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25" w:author="Dioguardi, Fabio" w:date="2018-10-23T11:24:00Z">
                  <w:rPr>
                    <w:rFonts w:asciiTheme="minorHAnsi" w:hAnsiTheme="minorHAnsi"/>
                    <w:i/>
                    <w:color w:val="000000"/>
                    <w:szCs w:val="22"/>
                    <w:vertAlign w:val="subscript"/>
                  </w:rPr>
                </w:rPrChange>
              </w:rPr>
              <w:t>max</w:t>
            </w:r>
            <w:proofErr w:type="spellEnd"/>
            <w:r w:rsidRPr="000E1A5F">
              <w:rPr>
                <w:rFonts w:asciiTheme="minorHAnsi" w:hAnsiTheme="minorHAnsi"/>
                <w:i/>
                <w:color w:val="000000"/>
                <w:szCs w:val="22"/>
                <w:vertAlign w:val="subscript"/>
                <w:lang w:val="en-GB"/>
                <w:rPrChange w:id="13826" w:author="Dioguardi, Fabio" w:date="2018-10-23T11:24:00Z">
                  <w:rPr>
                    <w:rFonts w:asciiTheme="minorHAnsi" w:hAnsiTheme="minorHAnsi"/>
                    <w:i/>
                    <w:color w:val="000000"/>
                    <w:szCs w:val="22"/>
                    <w:vertAlign w:val="subscript"/>
                  </w:rPr>
                </w:rPrChange>
              </w:rPr>
              <w:t xml:space="preserve"> 15min</w:t>
            </w:r>
          </w:p>
        </w:tc>
      </w:tr>
      <w:tr w:rsidR="00564961" w:rsidRPr="000E1A5F" w14:paraId="0CDEA8FD" w14:textId="77777777" w:rsidTr="00537F29">
        <w:tc>
          <w:tcPr>
            <w:tcW w:w="751" w:type="dxa"/>
            <w:vAlign w:val="center"/>
          </w:tcPr>
          <w:p w14:paraId="66594830" w14:textId="77777777" w:rsidR="00564961" w:rsidRPr="000E1A5F" w:rsidRDefault="00564961" w:rsidP="00564961">
            <w:pPr>
              <w:jc w:val="center"/>
              <w:rPr>
                <w:rFonts w:asciiTheme="minorHAnsi" w:hAnsiTheme="minorHAnsi"/>
                <w:color w:val="000000"/>
                <w:szCs w:val="22"/>
                <w:lang w:val="en-GB"/>
                <w:rPrChange w:id="1382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28" w:author="Dioguardi, Fabio" w:date="2018-10-23T11:24:00Z">
                  <w:rPr>
                    <w:rFonts w:asciiTheme="minorHAnsi" w:hAnsiTheme="minorHAnsi"/>
                    <w:color w:val="000000"/>
                    <w:szCs w:val="22"/>
                  </w:rPr>
                </w:rPrChange>
              </w:rPr>
              <w:t>13</w:t>
            </w:r>
          </w:p>
        </w:tc>
        <w:tc>
          <w:tcPr>
            <w:tcW w:w="2085" w:type="dxa"/>
            <w:tcBorders>
              <w:right w:val="single" w:sz="12" w:space="0" w:color="auto"/>
            </w:tcBorders>
            <w:vAlign w:val="bottom"/>
          </w:tcPr>
          <w:p w14:paraId="0A3333E1" w14:textId="6F20B181" w:rsidR="00564961" w:rsidRPr="000E1A5F" w:rsidRDefault="00564961" w:rsidP="00564961">
            <w:pPr>
              <w:rPr>
                <w:rFonts w:asciiTheme="minorHAnsi" w:hAnsiTheme="minorHAnsi"/>
                <w:color w:val="000000"/>
                <w:szCs w:val="22"/>
                <w:lang w:val="en-GB"/>
                <w:rPrChange w:id="13829"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30"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831" w:author="Dioguardi, Fabio" w:date="2018-10-23T11:24:00Z">
                  <w:rPr>
                    <w:rFonts w:asciiTheme="minorHAnsi" w:hAnsiTheme="minorHAnsi"/>
                    <w:color w:val="000000"/>
                    <w:szCs w:val="22"/>
                    <w:vertAlign w:val="subscript"/>
                  </w:rPr>
                </w:rPrChange>
              </w:rPr>
              <w:t>Wilson</w:t>
            </w:r>
            <w:proofErr w:type="spellEnd"/>
            <w:r w:rsidRPr="000E1A5F">
              <w:rPr>
                <w:rFonts w:asciiTheme="minorHAnsi" w:hAnsiTheme="minorHAnsi"/>
                <w:color w:val="000000"/>
                <w:szCs w:val="22"/>
                <w:vertAlign w:val="subscript"/>
                <w:lang w:val="en-GB"/>
                <w:rPrChange w:id="13832" w:author="Dioguardi, Fabio" w:date="2018-10-23T11:24:00Z">
                  <w:rPr>
                    <w:rFonts w:asciiTheme="minorHAnsi" w:hAnsiTheme="minorHAnsi"/>
                    <w:color w:val="000000"/>
                    <w:szCs w:val="22"/>
                    <w:vertAlign w:val="subscript"/>
                  </w:rPr>
                </w:rPrChange>
              </w:rPr>
              <w:t xml:space="preserve"> Walker</w:t>
            </w:r>
          </w:p>
        </w:tc>
        <w:tc>
          <w:tcPr>
            <w:tcW w:w="567" w:type="dxa"/>
            <w:tcBorders>
              <w:left w:val="single" w:sz="12" w:space="0" w:color="auto"/>
            </w:tcBorders>
            <w:vAlign w:val="bottom"/>
          </w:tcPr>
          <w:p w14:paraId="3C0F89BF" w14:textId="181329A9" w:rsidR="00564961" w:rsidRPr="000E1A5F" w:rsidRDefault="00564961" w:rsidP="00564961">
            <w:pPr>
              <w:jc w:val="center"/>
              <w:rPr>
                <w:rFonts w:asciiTheme="minorHAnsi" w:hAnsiTheme="minorHAnsi"/>
                <w:color w:val="000000"/>
                <w:szCs w:val="22"/>
                <w:lang w:val="en-GB"/>
                <w:rPrChange w:id="138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34" w:author="Dioguardi, Fabio" w:date="2018-10-23T11:24:00Z">
                  <w:rPr>
                    <w:rFonts w:asciiTheme="minorHAnsi" w:hAnsiTheme="minorHAnsi"/>
                    <w:color w:val="000000"/>
                    <w:szCs w:val="22"/>
                  </w:rPr>
                </w:rPrChange>
              </w:rPr>
              <w:t>57</w:t>
            </w:r>
          </w:p>
        </w:tc>
        <w:tc>
          <w:tcPr>
            <w:tcW w:w="1984" w:type="dxa"/>
            <w:tcBorders>
              <w:right w:val="single" w:sz="12" w:space="0" w:color="auto"/>
            </w:tcBorders>
            <w:vAlign w:val="bottom"/>
          </w:tcPr>
          <w:p w14:paraId="3B24359C" w14:textId="3F07A922" w:rsidR="00564961" w:rsidRPr="000E1A5F" w:rsidRDefault="00564961" w:rsidP="00564961">
            <w:pPr>
              <w:rPr>
                <w:rFonts w:asciiTheme="minorHAnsi" w:hAnsiTheme="minorHAnsi"/>
                <w:color w:val="000000"/>
                <w:szCs w:val="22"/>
                <w:lang w:val="en-GB"/>
                <w:rPrChange w:id="1383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36" w:author="Dioguardi, Fabio" w:date="2018-10-23T11:24:00Z">
                  <w:rPr>
                    <w:rFonts w:asciiTheme="minorHAnsi" w:hAnsiTheme="minorHAnsi"/>
                    <w:color w:val="000000"/>
                    <w:szCs w:val="22"/>
                  </w:rPr>
                </w:rPrChange>
              </w:rPr>
              <w:t>ISX2_on</w:t>
            </w:r>
          </w:p>
        </w:tc>
        <w:tc>
          <w:tcPr>
            <w:tcW w:w="709" w:type="dxa"/>
            <w:tcBorders>
              <w:left w:val="single" w:sz="12" w:space="0" w:color="auto"/>
            </w:tcBorders>
            <w:vAlign w:val="bottom"/>
          </w:tcPr>
          <w:p w14:paraId="0CE4B04C" w14:textId="456200EB" w:rsidR="00564961" w:rsidRPr="000E1A5F" w:rsidRDefault="00564961" w:rsidP="00564961">
            <w:pPr>
              <w:rPr>
                <w:rFonts w:asciiTheme="minorHAnsi" w:hAnsiTheme="minorHAnsi"/>
                <w:color w:val="000000"/>
                <w:szCs w:val="22"/>
                <w:lang w:val="en-GB"/>
                <w:rPrChange w:id="1383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38" w:author="Dioguardi, Fabio" w:date="2018-10-23T11:24:00Z">
                  <w:rPr>
                    <w:rFonts w:asciiTheme="minorHAnsi" w:hAnsiTheme="minorHAnsi"/>
                    <w:color w:val="000000"/>
                    <w:szCs w:val="22"/>
                  </w:rPr>
                </w:rPrChange>
              </w:rPr>
              <w:t>101</w:t>
            </w:r>
          </w:p>
        </w:tc>
        <w:tc>
          <w:tcPr>
            <w:tcW w:w="2410" w:type="dxa"/>
          </w:tcPr>
          <w:p w14:paraId="7729779D" w14:textId="4EA99EC7" w:rsidR="00564961" w:rsidRPr="000E1A5F" w:rsidRDefault="00564961" w:rsidP="00564961">
            <w:pPr>
              <w:rPr>
                <w:rFonts w:asciiTheme="minorHAnsi" w:hAnsiTheme="minorHAnsi"/>
                <w:color w:val="000000"/>
                <w:szCs w:val="22"/>
                <w:lang w:val="en-GB"/>
                <w:rPrChange w:id="13839"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40"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41" w:author="Dioguardi, Fabio" w:date="2018-10-23T11:24:00Z">
                  <w:rPr>
                    <w:rFonts w:asciiTheme="minorHAnsi" w:hAnsiTheme="minorHAnsi"/>
                    <w:i/>
                    <w:color w:val="000000"/>
                    <w:szCs w:val="22"/>
                    <w:vertAlign w:val="subscript"/>
                  </w:rPr>
                </w:rPrChange>
              </w:rPr>
              <w:t>min</w:t>
            </w:r>
            <w:proofErr w:type="spellEnd"/>
            <w:r w:rsidRPr="000E1A5F">
              <w:rPr>
                <w:rFonts w:asciiTheme="minorHAnsi" w:hAnsiTheme="minorHAnsi"/>
                <w:i/>
                <w:color w:val="000000"/>
                <w:szCs w:val="22"/>
                <w:vertAlign w:val="subscript"/>
                <w:lang w:val="en-GB"/>
                <w:rPrChange w:id="13842"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843" w:author="Dioguardi, Fabio" w:date="2018-10-23T11:24:00Z">
                  <w:rPr>
                    <w:rFonts w:asciiTheme="minorHAnsi" w:hAnsiTheme="minorHAnsi"/>
                    <w:vertAlign w:val="subscript"/>
                  </w:rPr>
                </w:rPrChange>
              </w:rPr>
              <w:t>30min</w:t>
            </w:r>
          </w:p>
        </w:tc>
      </w:tr>
      <w:tr w:rsidR="00564961" w:rsidRPr="000E1A5F" w14:paraId="302DCCA2" w14:textId="77777777" w:rsidTr="00537F29">
        <w:tc>
          <w:tcPr>
            <w:tcW w:w="751" w:type="dxa"/>
            <w:vAlign w:val="center"/>
          </w:tcPr>
          <w:p w14:paraId="5505BB90" w14:textId="77777777" w:rsidR="00564961" w:rsidRPr="000E1A5F" w:rsidRDefault="00564961" w:rsidP="00564961">
            <w:pPr>
              <w:jc w:val="center"/>
              <w:rPr>
                <w:rFonts w:asciiTheme="minorHAnsi" w:hAnsiTheme="minorHAnsi"/>
                <w:color w:val="000000"/>
                <w:szCs w:val="22"/>
                <w:lang w:val="en-GB"/>
                <w:rPrChange w:id="1384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45" w:author="Dioguardi, Fabio" w:date="2018-10-23T11:24:00Z">
                  <w:rPr>
                    <w:rFonts w:asciiTheme="minorHAnsi" w:hAnsiTheme="minorHAnsi"/>
                    <w:color w:val="000000"/>
                    <w:szCs w:val="22"/>
                  </w:rPr>
                </w:rPrChange>
              </w:rPr>
              <w:t>14</w:t>
            </w:r>
          </w:p>
        </w:tc>
        <w:tc>
          <w:tcPr>
            <w:tcW w:w="2085" w:type="dxa"/>
            <w:tcBorders>
              <w:right w:val="single" w:sz="12" w:space="0" w:color="auto"/>
            </w:tcBorders>
            <w:vAlign w:val="bottom"/>
          </w:tcPr>
          <w:p w14:paraId="57F9725B" w14:textId="512FC0ED" w:rsidR="00564961" w:rsidRPr="000E1A5F" w:rsidRDefault="00564961" w:rsidP="00564961">
            <w:pPr>
              <w:rPr>
                <w:rFonts w:asciiTheme="minorHAnsi" w:hAnsiTheme="minorHAnsi"/>
                <w:color w:val="000000"/>
                <w:szCs w:val="22"/>
                <w:lang w:val="en-GB"/>
                <w:rPrChange w:id="13846"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47"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848" w:author="Dioguardi, Fabio" w:date="2018-10-23T11:24:00Z">
                  <w:rPr>
                    <w:rFonts w:asciiTheme="minorHAnsi" w:hAnsiTheme="minorHAnsi"/>
                    <w:color w:val="000000"/>
                    <w:szCs w:val="22"/>
                    <w:vertAlign w:val="subscript"/>
                  </w:rPr>
                </w:rPrChange>
              </w:rPr>
              <w:t>Sparks</w:t>
            </w:r>
            <w:proofErr w:type="spellEnd"/>
          </w:p>
        </w:tc>
        <w:tc>
          <w:tcPr>
            <w:tcW w:w="567" w:type="dxa"/>
            <w:tcBorders>
              <w:left w:val="single" w:sz="12" w:space="0" w:color="auto"/>
            </w:tcBorders>
            <w:vAlign w:val="bottom"/>
          </w:tcPr>
          <w:p w14:paraId="2D548A8E" w14:textId="573979DE" w:rsidR="00564961" w:rsidRPr="000E1A5F" w:rsidRDefault="00564961" w:rsidP="00564961">
            <w:pPr>
              <w:jc w:val="center"/>
              <w:rPr>
                <w:rFonts w:asciiTheme="minorHAnsi" w:hAnsiTheme="minorHAnsi"/>
                <w:color w:val="000000"/>
                <w:szCs w:val="22"/>
                <w:lang w:val="en-GB"/>
                <w:rPrChange w:id="1384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50" w:author="Dioguardi, Fabio" w:date="2018-10-23T11:24:00Z">
                  <w:rPr>
                    <w:rFonts w:asciiTheme="minorHAnsi" w:hAnsiTheme="minorHAnsi"/>
                    <w:color w:val="000000"/>
                    <w:szCs w:val="22"/>
                  </w:rPr>
                </w:rPrChange>
              </w:rPr>
              <w:t>58</w:t>
            </w:r>
          </w:p>
        </w:tc>
        <w:tc>
          <w:tcPr>
            <w:tcW w:w="1984" w:type="dxa"/>
            <w:tcBorders>
              <w:right w:val="single" w:sz="12" w:space="0" w:color="auto"/>
            </w:tcBorders>
            <w:vAlign w:val="bottom"/>
          </w:tcPr>
          <w:p w14:paraId="1F542EBF" w14:textId="05D1E830" w:rsidR="00564961" w:rsidRPr="000E1A5F" w:rsidRDefault="00564961" w:rsidP="00564961">
            <w:pPr>
              <w:rPr>
                <w:rFonts w:asciiTheme="minorHAnsi" w:hAnsiTheme="minorHAnsi"/>
                <w:color w:val="000000"/>
                <w:szCs w:val="22"/>
                <w:lang w:val="en-GB"/>
                <w:rPrChange w:id="138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52" w:author="Dioguardi, Fabio" w:date="2018-10-23T11:24:00Z">
                  <w:rPr>
                    <w:rFonts w:asciiTheme="minorHAnsi" w:hAnsiTheme="minorHAnsi"/>
                    <w:color w:val="000000"/>
                    <w:szCs w:val="22"/>
                  </w:rPr>
                </w:rPrChange>
              </w:rPr>
              <w:t>GFZ1_on</w:t>
            </w:r>
          </w:p>
        </w:tc>
        <w:tc>
          <w:tcPr>
            <w:tcW w:w="709" w:type="dxa"/>
            <w:tcBorders>
              <w:left w:val="single" w:sz="12" w:space="0" w:color="auto"/>
            </w:tcBorders>
            <w:vAlign w:val="bottom"/>
          </w:tcPr>
          <w:p w14:paraId="4E67A9C1" w14:textId="5BCA0106" w:rsidR="00564961" w:rsidRPr="000E1A5F" w:rsidRDefault="00564961" w:rsidP="00564961">
            <w:pPr>
              <w:rPr>
                <w:rFonts w:asciiTheme="minorHAnsi" w:hAnsiTheme="minorHAnsi"/>
                <w:color w:val="000000"/>
                <w:szCs w:val="22"/>
                <w:lang w:val="en-GB"/>
                <w:rPrChange w:id="1385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54" w:author="Dioguardi, Fabio" w:date="2018-10-23T11:24:00Z">
                  <w:rPr>
                    <w:rFonts w:asciiTheme="minorHAnsi" w:hAnsiTheme="minorHAnsi"/>
                    <w:color w:val="000000"/>
                    <w:szCs w:val="22"/>
                  </w:rPr>
                </w:rPrChange>
              </w:rPr>
              <w:t>102</w:t>
            </w:r>
          </w:p>
        </w:tc>
        <w:tc>
          <w:tcPr>
            <w:tcW w:w="2410" w:type="dxa"/>
          </w:tcPr>
          <w:p w14:paraId="7B9221F6" w14:textId="3A37C80D" w:rsidR="00564961" w:rsidRPr="000E1A5F" w:rsidRDefault="00564961" w:rsidP="00564961">
            <w:pPr>
              <w:rPr>
                <w:rFonts w:asciiTheme="minorHAnsi" w:hAnsiTheme="minorHAnsi"/>
                <w:color w:val="000000"/>
                <w:szCs w:val="22"/>
                <w:lang w:val="en-GB"/>
                <w:rPrChange w:id="13855"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56"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57" w:author="Dioguardi, Fabio" w:date="2018-10-23T11:24:00Z">
                  <w:rPr>
                    <w:rFonts w:asciiTheme="minorHAnsi" w:hAnsiTheme="minorHAnsi"/>
                    <w:i/>
                    <w:color w:val="000000"/>
                    <w:szCs w:val="22"/>
                    <w:vertAlign w:val="subscript"/>
                  </w:rPr>
                </w:rPrChange>
              </w:rPr>
              <w:t>avg</w:t>
            </w:r>
            <w:proofErr w:type="spellEnd"/>
            <w:r w:rsidRPr="000E1A5F">
              <w:rPr>
                <w:rFonts w:asciiTheme="minorHAnsi" w:hAnsiTheme="minorHAnsi"/>
                <w:i/>
                <w:color w:val="000000"/>
                <w:szCs w:val="22"/>
                <w:vertAlign w:val="subscript"/>
                <w:lang w:val="en-GB"/>
                <w:rPrChange w:id="13858"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859" w:author="Dioguardi, Fabio" w:date="2018-10-23T11:24:00Z">
                  <w:rPr>
                    <w:rFonts w:asciiTheme="minorHAnsi" w:hAnsiTheme="minorHAnsi"/>
                    <w:vertAlign w:val="subscript"/>
                  </w:rPr>
                </w:rPrChange>
              </w:rPr>
              <w:t>30min</w:t>
            </w:r>
          </w:p>
        </w:tc>
      </w:tr>
      <w:tr w:rsidR="00564961" w:rsidRPr="000E1A5F" w14:paraId="10D745D8" w14:textId="77777777" w:rsidTr="00537F29">
        <w:tc>
          <w:tcPr>
            <w:tcW w:w="751" w:type="dxa"/>
            <w:vAlign w:val="center"/>
          </w:tcPr>
          <w:p w14:paraId="68103CD7" w14:textId="77777777" w:rsidR="00564961" w:rsidRPr="000E1A5F" w:rsidRDefault="00564961" w:rsidP="00564961">
            <w:pPr>
              <w:jc w:val="center"/>
              <w:rPr>
                <w:rFonts w:asciiTheme="minorHAnsi" w:hAnsiTheme="minorHAnsi"/>
                <w:color w:val="000000"/>
                <w:szCs w:val="22"/>
                <w:lang w:val="en-GB"/>
                <w:rPrChange w:id="138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61" w:author="Dioguardi, Fabio" w:date="2018-10-23T11:24:00Z">
                  <w:rPr>
                    <w:rFonts w:asciiTheme="minorHAnsi" w:hAnsiTheme="minorHAnsi"/>
                    <w:color w:val="000000"/>
                    <w:szCs w:val="22"/>
                  </w:rPr>
                </w:rPrChange>
              </w:rPr>
              <w:t>15</w:t>
            </w:r>
          </w:p>
        </w:tc>
        <w:tc>
          <w:tcPr>
            <w:tcW w:w="2085" w:type="dxa"/>
            <w:tcBorders>
              <w:right w:val="single" w:sz="12" w:space="0" w:color="auto"/>
            </w:tcBorders>
            <w:vAlign w:val="bottom"/>
          </w:tcPr>
          <w:p w14:paraId="51FAE3B7" w14:textId="4683C9C6" w:rsidR="00564961" w:rsidRPr="000E1A5F" w:rsidRDefault="00564961" w:rsidP="00564961">
            <w:pPr>
              <w:rPr>
                <w:rFonts w:asciiTheme="minorHAnsi" w:hAnsiTheme="minorHAnsi"/>
                <w:color w:val="000000"/>
                <w:szCs w:val="22"/>
                <w:lang w:val="en-GB"/>
                <w:rPrChange w:id="13862"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63"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864" w:author="Dioguardi, Fabio" w:date="2018-10-23T11:24:00Z">
                  <w:rPr>
                    <w:rFonts w:asciiTheme="minorHAnsi" w:hAnsiTheme="minorHAnsi"/>
                    <w:color w:val="000000"/>
                    <w:szCs w:val="22"/>
                    <w:vertAlign w:val="subscript"/>
                  </w:rPr>
                </w:rPrChange>
              </w:rPr>
              <w:t>Mastin</w:t>
            </w:r>
            <w:proofErr w:type="spellEnd"/>
          </w:p>
        </w:tc>
        <w:tc>
          <w:tcPr>
            <w:tcW w:w="567" w:type="dxa"/>
            <w:tcBorders>
              <w:left w:val="single" w:sz="12" w:space="0" w:color="auto"/>
            </w:tcBorders>
            <w:vAlign w:val="bottom"/>
          </w:tcPr>
          <w:p w14:paraId="66645376" w14:textId="07F417B3" w:rsidR="00564961" w:rsidRPr="000E1A5F" w:rsidRDefault="00564961" w:rsidP="00564961">
            <w:pPr>
              <w:jc w:val="center"/>
              <w:rPr>
                <w:rFonts w:asciiTheme="minorHAnsi" w:hAnsiTheme="minorHAnsi"/>
                <w:color w:val="000000"/>
                <w:szCs w:val="22"/>
                <w:lang w:val="en-GB"/>
                <w:rPrChange w:id="138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66" w:author="Dioguardi, Fabio" w:date="2018-10-23T11:24:00Z">
                  <w:rPr>
                    <w:rFonts w:asciiTheme="minorHAnsi" w:hAnsiTheme="minorHAnsi"/>
                    <w:color w:val="000000"/>
                    <w:szCs w:val="22"/>
                  </w:rPr>
                </w:rPrChange>
              </w:rPr>
              <w:t>59</w:t>
            </w:r>
          </w:p>
        </w:tc>
        <w:tc>
          <w:tcPr>
            <w:tcW w:w="1984" w:type="dxa"/>
            <w:tcBorders>
              <w:right w:val="single" w:sz="12" w:space="0" w:color="auto"/>
            </w:tcBorders>
            <w:vAlign w:val="bottom"/>
          </w:tcPr>
          <w:p w14:paraId="31E2C0F1" w14:textId="7414D71E" w:rsidR="00564961" w:rsidRPr="000E1A5F" w:rsidRDefault="00564961" w:rsidP="00564961">
            <w:pPr>
              <w:rPr>
                <w:rFonts w:asciiTheme="minorHAnsi" w:hAnsiTheme="minorHAnsi"/>
                <w:color w:val="000000"/>
                <w:szCs w:val="22"/>
                <w:lang w:val="en-GB"/>
                <w:rPrChange w:id="1386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68" w:author="Dioguardi, Fabio" w:date="2018-10-23T11:24:00Z">
                  <w:rPr>
                    <w:rFonts w:asciiTheme="minorHAnsi" w:hAnsiTheme="minorHAnsi"/>
                    <w:color w:val="000000"/>
                    <w:szCs w:val="22"/>
                  </w:rPr>
                </w:rPrChange>
              </w:rPr>
              <w:t>GFZ2_on</w:t>
            </w:r>
          </w:p>
        </w:tc>
        <w:tc>
          <w:tcPr>
            <w:tcW w:w="709" w:type="dxa"/>
            <w:tcBorders>
              <w:left w:val="single" w:sz="12" w:space="0" w:color="auto"/>
            </w:tcBorders>
            <w:vAlign w:val="bottom"/>
          </w:tcPr>
          <w:p w14:paraId="5C936F7D" w14:textId="6F963239" w:rsidR="00564961" w:rsidRPr="000E1A5F" w:rsidRDefault="00564961" w:rsidP="00564961">
            <w:pPr>
              <w:rPr>
                <w:rFonts w:asciiTheme="minorHAnsi" w:hAnsiTheme="minorHAnsi"/>
                <w:color w:val="000000"/>
                <w:szCs w:val="22"/>
                <w:lang w:val="en-GB"/>
                <w:rPrChange w:id="1386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70" w:author="Dioguardi, Fabio" w:date="2018-10-23T11:24:00Z">
                  <w:rPr>
                    <w:rFonts w:asciiTheme="minorHAnsi" w:hAnsiTheme="minorHAnsi"/>
                    <w:color w:val="000000"/>
                    <w:szCs w:val="22"/>
                  </w:rPr>
                </w:rPrChange>
              </w:rPr>
              <w:t>103</w:t>
            </w:r>
          </w:p>
        </w:tc>
        <w:tc>
          <w:tcPr>
            <w:tcW w:w="2410" w:type="dxa"/>
          </w:tcPr>
          <w:p w14:paraId="6310A6AE" w14:textId="1CDCC1D1" w:rsidR="00564961" w:rsidRPr="000E1A5F" w:rsidRDefault="00564961" w:rsidP="00564961">
            <w:pPr>
              <w:rPr>
                <w:rFonts w:asciiTheme="minorHAnsi" w:hAnsiTheme="minorHAnsi"/>
                <w:color w:val="000000"/>
                <w:szCs w:val="22"/>
                <w:lang w:val="en-GB"/>
                <w:rPrChange w:id="13871"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72"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73" w:author="Dioguardi, Fabio" w:date="2018-10-23T11:24:00Z">
                  <w:rPr>
                    <w:rFonts w:asciiTheme="minorHAnsi" w:hAnsiTheme="minorHAnsi"/>
                    <w:i/>
                    <w:color w:val="000000"/>
                    <w:szCs w:val="22"/>
                    <w:vertAlign w:val="subscript"/>
                  </w:rPr>
                </w:rPrChange>
              </w:rPr>
              <w:t>max</w:t>
            </w:r>
            <w:proofErr w:type="spellEnd"/>
            <w:r w:rsidRPr="000E1A5F">
              <w:rPr>
                <w:rFonts w:asciiTheme="minorHAnsi" w:hAnsiTheme="minorHAnsi"/>
                <w:i/>
                <w:color w:val="000000"/>
                <w:szCs w:val="22"/>
                <w:vertAlign w:val="subscript"/>
                <w:lang w:val="en-GB"/>
                <w:rPrChange w:id="13874"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875" w:author="Dioguardi, Fabio" w:date="2018-10-23T11:24:00Z">
                  <w:rPr>
                    <w:rFonts w:asciiTheme="minorHAnsi" w:hAnsiTheme="minorHAnsi"/>
                    <w:vertAlign w:val="subscript"/>
                  </w:rPr>
                </w:rPrChange>
              </w:rPr>
              <w:t>30min</w:t>
            </w:r>
          </w:p>
        </w:tc>
      </w:tr>
      <w:tr w:rsidR="00564961" w:rsidRPr="000E1A5F" w14:paraId="6968B74A" w14:textId="77777777" w:rsidTr="00537F29">
        <w:tc>
          <w:tcPr>
            <w:tcW w:w="751" w:type="dxa"/>
            <w:vAlign w:val="center"/>
          </w:tcPr>
          <w:p w14:paraId="2D9F20C6" w14:textId="77777777" w:rsidR="00564961" w:rsidRPr="000E1A5F" w:rsidRDefault="00564961" w:rsidP="00564961">
            <w:pPr>
              <w:jc w:val="center"/>
              <w:rPr>
                <w:rFonts w:asciiTheme="minorHAnsi" w:hAnsiTheme="minorHAnsi"/>
                <w:color w:val="000000"/>
                <w:szCs w:val="22"/>
                <w:lang w:val="en-GB"/>
                <w:rPrChange w:id="1387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77" w:author="Dioguardi, Fabio" w:date="2018-10-23T11:24:00Z">
                  <w:rPr>
                    <w:rFonts w:asciiTheme="minorHAnsi" w:hAnsiTheme="minorHAnsi"/>
                    <w:color w:val="000000"/>
                    <w:szCs w:val="22"/>
                  </w:rPr>
                </w:rPrChange>
              </w:rPr>
              <w:t>16</w:t>
            </w:r>
          </w:p>
        </w:tc>
        <w:tc>
          <w:tcPr>
            <w:tcW w:w="2085" w:type="dxa"/>
            <w:tcBorders>
              <w:right w:val="single" w:sz="12" w:space="0" w:color="auto"/>
            </w:tcBorders>
            <w:vAlign w:val="bottom"/>
          </w:tcPr>
          <w:p w14:paraId="4CB91356" w14:textId="3E543EA5" w:rsidR="00564961" w:rsidRPr="000E1A5F" w:rsidRDefault="00564961" w:rsidP="00564961">
            <w:pPr>
              <w:rPr>
                <w:rFonts w:asciiTheme="minorHAnsi" w:hAnsiTheme="minorHAnsi"/>
                <w:color w:val="000000"/>
                <w:szCs w:val="22"/>
                <w:lang w:val="en-GB"/>
                <w:rPrChange w:id="13878"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79"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880" w:author="Dioguardi, Fabio" w:date="2018-10-23T11:24:00Z">
                  <w:rPr>
                    <w:rFonts w:asciiTheme="minorHAnsi" w:hAnsiTheme="minorHAnsi"/>
                    <w:color w:val="000000"/>
                    <w:szCs w:val="22"/>
                    <w:vertAlign w:val="subscript"/>
                  </w:rPr>
                </w:rPrChange>
              </w:rPr>
              <w:t>Gudmundsson</w:t>
            </w:r>
            <w:proofErr w:type="spellEnd"/>
          </w:p>
        </w:tc>
        <w:tc>
          <w:tcPr>
            <w:tcW w:w="567" w:type="dxa"/>
            <w:tcBorders>
              <w:left w:val="single" w:sz="12" w:space="0" w:color="auto"/>
            </w:tcBorders>
            <w:vAlign w:val="bottom"/>
          </w:tcPr>
          <w:p w14:paraId="5366E472" w14:textId="77807EA8" w:rsidR="00564961" w:rsidRPr="000E1A5F" w:rsidRDefault="00564961" w:rsidP="00564961">
            <w:pPr>
              <w:jc w:val="center"/>
              <w:rPr>
                <w:rFonts w:asciiTheme="minorHAnsi" w:hAnsiTheme="minorHAnsi"/>
                <w:color w:val="000000"/>
                <w:szCs w:val="22"/>
                <w:lang w:val="en-GB"/>
                <w:rPrChange w:id="1388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82" w:author="Dioguardi, Fabio" w:date="2018-10-23T11:24:00Z">
                  <w:rPr>
                    <w:rFonts w:asciiTheme="minorHAnsi" w:hAnsiTheme="minorHAnsi"/>
                    <w:color w:val="000000"/>
                    <w:szCs w:val="22"/>
                  </w:rPr>
                </w:rPrChange>
              </w:rPr>
              <w:t>60</w:t>
            </w:r>
          </w:p>
        </w:tc>
        <w:tc>
          <w:tcPr>
            <w:tcW w:w="1984" w:type="dxa"/>
            <w:tcBorders>
              <w:right w:val="single" w:sz="12" w:space="0" w:color="auto"/>
            </w:tcBorders>
            <w:vAlign w:val="bottom"/>
          </w:tcPr>
          <w:p w14:paraId="2D56CEA5" w14:textId="558DF657" w:rsidR="00564961" w:rsidRPr="000E1A5F" w:rsidRDefault="00564961" w:rsidP="00564961">
            <w:pPr>
              <w:rPr>
                <w:rFonts w:asciiTheme="minorHAnsi" w:hAnsiTheme="minorHAnsi"/>
                <w:color w:val="000000"/>
                <w:szCs w:val="22"/>
                <w:lang w:val="en-GB"/>
                <w:rPrChange w:id="1388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84" w:author="Dioguardi, Fabio" w:date="2018-10-23T11:24:00Z">
                  <w:rPr>
                    <w:rFonts w:asciiTheme="minorHAnsi" w:hAnsiTheme="minorHAnsi"/>
                    <w:color w:val="000000"/>
                    <w:szCs w:val="22"/>
                  </w:rPr>
                </w:rPrChange>
              </w:rPr>
              <w:t>GFZ3_on</w:t>
            </w:r>
          </w:p>
        </w:tc>
        <w:tc>
          <w:tcPr>
            <w:tcW w:w="709" w:type="dxa"/>
            <w:tcBorders>
              <w:left w:val="single" w:sz="12" w:space="0" w:color="auto"/>
            </w:tcBorders>
            <w:vAlign w:val="bottom"/>
          </w:tcPr>
          <w:p w14:paraId="036202E3" w14:textId="701195E3" w:rsidR="00564961" w:rsidRPr="000E1A5F" w:rsidRDefault="00564961" w:rsidP="00564961">
            <w:pPr>
              <w:rPr>
                <w:rFonts w:asciiTheme="minorHAnsi" w:hAnsiTheme="minorHAnsi"/>
                <w:color w:val="000000"/>
                <w:szCs w:val="22"/>
                <w:lang w:val="en-GB"/>
                <w:rPrChange w:id="1388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86" w:author="Dioguardi, Fabio" w:date="2018-10-23T11:24:00Z">
                  <w:rPr>
                    <w:rFonts w:asciiTheme="minorHAnsi" w:hAnsiTheme="minorHAnsi"/>
                    <w:color w:val="000000"/>
                    <w:szCs w:val="22"/>
                  </w:rPr>
                </w:rPrChange>
              </w:rPr>
              <w:t>104</w:t>
            </w:r>
          </w:p>
        </w:tc>
        <w:tc>
          <w:tcPr>
            <w:tcW w:w="2410" w:type="dxa"/>
          </w:tcPr>
          <w:p w14:paraId="764252A0" w14:textId="0F296238" w:rsidR="00564961" w:rsidRPr="000E1A5F" w:rsidRDefault="00564961" w:rsidP="00564961">
            <w:pPr>
              <w:rPr>
                <w:rFonts w:asciiTheme="minorHAnsi" w:hAnsiTheme="minorHAnsi"/>
                <w:color w:val="000000"/>
                <w:szCs w:val="22"/>
                <w:lang w:val="en-GB"/>
                <w:rPrChange w:id="13887"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88"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889" w:author="Dioguardi, Fabio" w:date="2018-10-23T11:24:00Z">
                  <w:rPr>
                    <w:rFonts w:asciiTheme="minorHAnsi" w:hAnsiTheme="minorHAnsi"/>
                    <w:i/>
                    <w:color w:val="000000"/>
                    <w:szCs w:val="22"/>
                    <w:vertAlign w:val="subscript"/>
                  </w:rPr>
                </w:rPrChange>
              </w:rPr>
              <w:t>min</w:t>
            </w:r>
            <w:proofErr w:type="spellEnd"/>
            <w:r w:rsidRPr="000E1A5F">
              <w:rPr>
                <w:rFonts w:asciiTheme="minorHAnsi" w:hAnsiTheme="minorHAnsi"/>
                <w:i/>
                <w:color w:val="000000"/>
                <w:szCs w:val="22"/>
                <w:vertAlign w:val="subscript"/>
                <w:lang w:val="en-GB"/>
                <w:rPrChange w:id="13890"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891" w:author="Dioguardi, Fabio" w:date="2018-10-23T11:24:00Z">
                  <w:rPr>
                    <w:rFonts w:asciiTheme="minorHAnsi" w:hAnsiTheme="minorHAnsi"/>
                    <w:vertAlign w:val="subscript"/>
                  </w:rPr>
                </w:rPrChange>
              </w:rPr>
              <w:t>1h</w:t>
            </w:r>
          </w:p>
        </w:tc>
      </w:tr>
      <w:tr w:rsidR="00564961" w:rsidRPr="000E1A5F" w14:paraId="688E4BC6" w14:textId="77777777" w:rsidTr="00537F29">
        <w:tc>
          <w:tcPr>
            <w:tcW w:w="751" w:type="dxa"/>
            <w:vAlign w:val="center"/>
          </w:tcPr>
          <w:p w14:paraId="714C72C3" w14:textId="77777777" w:rsidR="00564961" w:rsidRPr="000E1A5F" w:rsidRDefault="00564961" w:rsidP="00564961">
            <w:pPr>
              <w:jc w:val="center"/>
              <w:rPr>
                <w:rFonts w:asciiTheme="minorHAnsi" w:hAnsiTheme="minorHAnsi"/>
                <w:color w:val="000000"/>
                <w:szCs w:val="22"/>
                <w:lang w:val="en-GB"/>
                <w:rPrChange w:id="1389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93" w:author="Dioguardi, Fabio" w:date="2018-10-23T11:24:00Z">
                  <w:rPr>
                    <w:rFonts w:asciiTheme="minorHAnsi" w:hAnsiTheme="minorHAnsi"/>
                    <w:color w:val="000000"/>
                    <w:szCs w:val="22"/>
                  </w:rPr>
                </w:rPrChange>
              </w:rPr>
              <w:t>17</w:t>
            </w:r>
          </w:p>
        </w:tc>
        <w:tc>
          <w:tcPr>
            <w:tcW w:w="2085" w:type="dxa"/>
            <w:tcBorders>
              <w:right w:val="single" w:sz="12" w:space="0" w:color="auto"/>
            </w:tcBorders>
            <w:vAlign w:val="bottom"/>
          </w:tcPr>
          <w:p w14:paraId="1CDB9DBA" w14:textId="4A44C551" w:rsidR="00564961" w:rsidRPr="000E1A5F" w:rsidRDefault="00564961" w:rsidP="00564961">
            <w:pPr>
              <w:rPr>
                <w:rFonts w:asciiTheme="minorHAnsi" w:hAnsiTheme="minorHAnsi"/>
                <w:color w:val="000000"/>
                <w:szCs w:val="22"/>
                <w:lang w:val="en-GB"/>
                <w:rPrChange w:id="13894"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895"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896" w:author="Dioguardi, Fabio" w:date="2018-10-23T11:24:00Z">
                  <w:rPr>
                    <w:rFonts w:asciiTheme="minorHAnsi" w:hAnsiTheme="minorHAnsi"/>
                    <w:color w:val="000000"/>
                    <w:szCs w:val="22"/>
                    <w:vertAlign w:val="subscript"/>
                  </w:rPr>
                </w:rPrChange>
              </w:rPr>
              <w:t>Degruyter</w:t>
            </w:r>
            <w:proofErr w:type="spellEnd"/>
            <w:r w:rsidRPr="000E1A5F">
              <w:rPr>
                <w:rFonts w:asciiTheme="minorHAnsi" w:hAnsiTheme="minorHAnsi"/>
                <w:color w:val="000000"/>
                <w:szCs w:val="22"/>
                <w:vertAlign w:val="subscript"/>
                <w:lang w:val="en-GB"/>
                <w:rPrChange w:id="13897" w:author="Dioguardi, Fabio" w:date="2018-10-23T11:24:00Z">
                  <w:rPr>
                    <w:rFonts w:asciiTheme="minorHAnsi" w:hAnsiTheme="minorHAnsi"/>
                    <w:color w:val="000000"/>
                    <w:szCs w:val="22"/>
                    <w:vertAlign w:val="subscript"/>
                  </w:rPr>
                </w:rPrChange>
              </w:rPr>
              <w:t xml:space="preserve"> Bonadonna </w:t>
            </w:r>
          </w:p>
        </w:tc>
        <w:tc>
          <w:tcPr>
            <w:tcW w:w="567" w:type="dxa"/>
            <w:tcBorders>
              <w:left w:val="single" w:sz="12" w:space="0" w:color="auto"/>
            </w:tcBorders>
            <w:vAlign w:val="bottom"/>
          </w:tcPr>
          <w:p w14:paraId="6C545145" w14:textId="4F9C2BF9" w:rsidR="00564961" w:rsidRPr="000E1A5F" w:rsidRDefault="00564961" w:rsidP="00564961">
            <w:pPr>
              <w:jc w:val="center"/>
              <w:rPr>
                <w:rFonts w:asciiTheme="minorHAnsi" w:hAnsiTheme="minorHAnsi"/>
                <w:color w:val="000000"/>
                <w:szCs w:val="22"/>
                <w:lang w:val="en-GB"/>
                <w:rPrChange w:id="1389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899" w:author="Dioguardi, Fabio" w:date="2018-10-23T11:24:00Z">
                  <w:rPr>
                    <w:rFonts w:asciiTheme="minorHAnsi" w:hAnsiTheme="minorHAnsi"/>
                    <w:color w:val="000000"/>
                    <w:szCs w:val="22"/>
                  </w:rPr>
                </w:rPrChange>
              </w:rPr>
              <w:t>61</w:t>
            </w:r>
          </w:p>
        </w:tc>
        <w:tc>
          <w:tcPr>
            <w:tcW w:w="1984" w:type="dxa"/>
            <w:tcBorders>
              <w:right w:val="single" w:sz="12" w:space="0" w:color="auto"/>
            </w:tcBorders>
            <w:vAlign w:val="bottom"/>
          </w:tcPr>
          <w:p w14:paraId="79BEC46A" w14:textId="54067675" w:rsidR="00564961" w:rsidRPr="000E1A5F" w:rsidRDefault="00564961" w:rsidP="00564961">
            <w:pPr>
              <w:rPr>
                <w:rFonts w:asciiTheme="minorHAnsi" w:hAnsiTheme="minorHAnsi"/>
                <w:color w:val="000000"/>
                <w:szCs w:val="22"/>
                <w:lang w:val="en-GB"/>
                <w:rPrChange w:id="1390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01" w:author="Dioguardi, Fabio" w:date="2018-10-23T11:24:00Z">
                  <w:rPr>
                    <w:rFonts w:asciiTheme="minorHAnsi" w:hAnsiTheme="minorHAnsi"/>
                    <w:color w:val="000000"/>
                    <w:szCs w:val="22"/>
                  </w:rPr>
                </w:rPrChange>
              </w:rPr>
              <w:t>analysis</w:t>
            </w:r>
          </w:p>
        </w:tc>
        <w:tc>
          <w:tcPr>
            <w:tcW w:w="709" w:type="dxa"/>
            <w:tcBorders>
              <w:left w:val="single" w:sz="12" w:space="0" w:color="auto"/>
            </w:tcBorders>
            <w:vAlign w:val="bottom"/>
          </w:tcPr>
          <w:p w14:paraId="6A4B4D08" w14:textId="6DB015EE" w:rsidR="00564961" w:rsidRPr="000E1A5F" w:rsidRDefault="00564961" w:rsidP="00564961">
            <w:pPr>
              <w:rPr>
                <w:rFonts w:asciiTheme="minorHAnsi" w:hAnsiTheme="minorHAnsi"/>
                <w:color w:val="000000"/>
                <w:szCs w:val="22"/>
                <w:lang w:val="en-GB"/>
                <w:rPrChange w:id="1390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03" w:author="Dioguardi, Fabio" w:date="2018-10-23T11:24:00Z">
                  <w:rPr>
                    <w:rFonts w:asciiTheme="minorHAnsi" w:hAnsiTheme="minorHAnsi"/>
                    <w:color w:val="000000"/>
                    <w:szCs w:val="22"/>
                  </w:rPr>
                </w:rPrChange>
              </w:rPr>
              <w:t>105</w:t>
            </w:r>
          </w:p>
        </w:tc>
        <w:tc>
          <w:tcPr>
            <w:tcW w:w="2410" w:type="dxa"/>
          </w:tcPr>
          <w:p w14:paraId="26821C8E" w14:textId="222C162D" w:rsidR="00564961" w:rsidRPr="000E1A5F" w:rsidRDefault="00564961" w:rsidP="00564961">
            <w:pPr>
              <w:rPr>
                <w:rFonts w:asciiTheme="minorHAnsi" w:hAnsiTheme="minorHAnsi"/>
                <w:color w:val="000000"/>
                <w:szCs w:val="22"/>
                <w:lang w:val="en-GB"/>
                <w:rPrChange w:id="13904"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05"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906" w:author="Dioguardi, Fabio" w:date="2018-10-23T11:24:00Z">
                  <w:rPr>
                    <w:rFonts w:asciiTheme="minorHAnsi" w:hAnsiTheme="minorHAnsi"/>
                    <w:i/>
                    <w:color w:val="000000"/>
                    <w:szCs w:val="22"/>
                    <w:vertAlign w:val="subscript"/>
                  </w:rPr>
                </w:rPrChange>
              </w:rPr>
              <w:t>avg</w:t>
            </w:r>
            <w:proofErr w:type="spellEnd"/>
            <w:r w:rsidRPr="000E1A5F">
              <w:rPr>
                <w:rFonts w:asciiTheme="minorHAnsi" w:hAnsiTheme="minorHAnsi"/>
                <w:i/>
                <w:color w:val="000000"/>
                <w:szCs w:val="22"/>
                <w:vertAlign w:val="subscript"/>
                <w:lang w:val="en-GB"/>
                <w:rPrChange w:id="13907"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908" w:author="Dioguardi, Fabio" w:date="2018-10-23T11:24:00Z">
                  <w:rPr>
                    <w:rFonts w:asciiTheme="minorHAnsi" w:hAnsiTheme="minorHAnsi"/>
                    <w:vertAlign w:val="subscript"/>
                  </w:rPr>
                </w:rPrChange>
              </w:rPr>
              <w:t>1h</w:t>
            </w:r>
          </w:p>
        </w:tc>
      </w:tr>
      <w:tr w:rsidR="00564961" w:rsidRPr="000E1A5F" w14:paraId="0FA84E0B" w14:textId="77777777" w:rsidTr="00537F29">
        <w:tc>
          <w:tcPr>
            <w:tcW w:w="751" w:type="dxa"/>
            <w:vAlign w:val="center"/>
          </w:tcPr>
          <w:p w14:paraId="35FDE31E" w14:textId="77777777" w:rsidR="00564961" w:rsidRPr="000E1A5F" w:rsidRDefault="00564961" w:rsidP="00564961">
            <w:pPr>
              <w:jc w:val="center"/>
              <w:rPr>
                <w:rFonts w:asciiTheme="minorHAnsi" w:hAnsiTheme="minorHAnsi"/>
                <w:color w:val="000000"/>
                <w:szCs w:val="22"/>
                <w:lang w:val="en-GB"/>
                <w:rPrChange w:id="139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10" w:author="Dioguardi, Fabio" w:date="2018-10-23T11:24:00Z">
                  <w:rPr>
                    <w:rFonts w:asciiTheme="minorHAnsi" w:hAnsiTheme="minorHAnsi"/>
                    <w:color w:val="000000"/>
                    <w:szCs w:val="22"/>
                  </w:rPr>
                </w:rPrChange>
              </w:rPr>
              <w:t>18</w:t>
            </w:r>
          </w:p>
        </w:tc>
        <w:tc>
          <w:tcPr>
            <w:tcW w:w="2085" w:type="dxa"/>
            <w:tcBorders>
              <w:right w:val="single" w:sz="12" w:space="0" w:color="auto"/>
            </w:tcBorders>
            <w:vAlign w:val="bottom"/>
          </w:tcPr>
          <w:p w14:paraId="67FEB6DC" w14:textId="424F9097" w:rsidR="00564961" w:rsidRPr="000E1A5F" w:rsidRDefault="00564961" w:rsidP="00564961">
            <w:pPr>
              <w:rPr>
                <w:rFonts w:asciiTheme="minorHAnsi" w:hAnsiTheme="minorHAnsi"/>
                <w:color w:val="000000"/>
                <w:szCs w:val="22"/>
                <w:lang w:val="en-GB"/>
                <w:rPrChange w:id="13911"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3912"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3913" w:author="Dioguardi, Fabio" w:date="2018-10-23T11:24:00Z">
                  <w:rPr>
                    <w:rFonts w:asciiTheme="minorHAnsi" w:eastAsiaTheme="minorEastAsia" w:hAnsiTheme="minorHAnsi"/>
                    <w:i/>
                    <w:vertAlign w:val="subscript"/>
                  </w:rPr>
                </w:rPrChange>
              </w:rPr>
              <w:t>CMER</w:t>
            </w:r>
          </w:p>
        </w:tc>
        <w:tc>
          <w:tcPr>
            <w:tcW w:w="567" w:type="dxa"/>
            <w:tcBorders>
              <w:left w:val="single" w:sz="12" w:space="0" w:color="auto"/>
            </w:tcBorders>
            <w:vAlign w:val="bottom"/>
          </w:tcPr>
          <w:p w14:paraId="47F5DD91" w14:textId="41365240" w:rsidR="00564961" w:rsidRPr="000E1A5F" w:rsidRDefault="00564961" w:rsidP="00564961">
            <w:pPr>
              <w:jc w:val="center"/>
              <w:rPr>
                <w:rFonts w:asciiTheme="minorHAnsi" w:hAnsiTheme="minorHAnsi"/>
                <w:color w:val="000000"/>
                <w:szCs w:val="22"/>
                <w:lang w:val="en-GB"/>
                <w:rPrChange w:id="1391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15" w:author="Dioguardi, Fabio" w:date="2018-10-23T11:24:00Z">
                  <w:rPr>
                    <w:rFonts w:asciiTheme="minorHAnsi" w:hAnsiTheme="minorHAnsi"/>
                    <w:color w:val="000000"/>
                    <w:szCs w:val="22"/>
                  </w:rPr>
                </w:rPrChange>
              </w:rPr>
              <w:t>62</w:t>
            </w:r>
          </w:p>
        </w:tc>
        <w:tc>
          <w:tcPr>
            <w:tcW w:w="1984" w:type="dxa"/>
            <w:tcBorders>
              <w:right w:val="single" w:sz="12" w:space="0" w:color="auto"/>
            </w:tcBorders>
            <w:vAlign w:val="bottom"/>
          </w:tcPr>
          <w:p w14:paraId="3E41EEF9" w14:textId="445B8573" w:rsidR="00564961" w:rsidRPr="000E1A5F" w:rsidRDefault="00564961" w:rsidP="00564961">
            <w:pPr>
              <w:rPr>
                <w:rFonts w:asciiTheme="minorHAnsi" w:hAnsiTheme="minorHAnsi"/>
                <w:color w:val="000000"/>
                <w:szCs w:val="22"/>
                <w:lang w:val="en-GB"/>
                <w:rPrChange w:id="13916"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917" w:author="Dioguardi, Fabio" w:date="2018-10-23T11:24:00Z">
                  <w:rPr>
                    <w:rFonts w:asciiTheme="minorHAnsi" w:hAnsiTheme="minorHAnsi"/>
                    <w:color w:val="000000"/>
                    <w:szCs w:val="22"/>
                  </w:rPr>
                </w:rPrChange>
              </w:rPr>
              <w:t>timebase</w:t>
            </w:r>
            <w:proofErr w:type="spellEnd"/>
          </w:p>
        </w:tc>
        <w:tc>
          <w:tcPr>
            <w:tcW w:w="709" w:type="dxa"/>
            <w:tcBorders>
              <w:left w:val="single" w:sz="12" w:space="0" w:color="auto"/>
            </w:tcBorders>
            <w:vAlign w:val="bottom"/>
          </w:tcPr>
          <w:p w14:paraId="0A7F02F3" w14:textId="17463E07" w:rsidR="00564961" w:rsidRPr="000E1A5F" w:rsidRDefault="00564961" w:rsidP="00564961">
            <w:pPr>
              <w:rPr>
                <w:rFonts w:asciiTheme="minorHAnsi" w:hAnsiTheme="minorHAnsi"/>
                <w:color w:val="000000"/>
                <w:szCs w:val="22"/>
                <w:lang w:val="en-GB"/>
                <w:rPrChange w:id="139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19" w:author="Dioguardi, Fabio" w:date="2018-10-23T11:24:00Z">
                  <w:rPr>
                    <w:rFonts w:asciiTheme="minorHAnsi" w:hAnsiTheme="minorHAnsi"/>
                    <w:color w:val="000000"/>
                    <w:szCs w:val="22"/>
                  </w:rPr>
                </w:rPrChange>
              </w:rPr>
              <w:t>106</w:t>
            </w:r>
          </w:p>
        </w:tc>
        <w:tc>
          <w:tcPr>
            <w:tcW w:w="2410" w:type="dxa"/>
          </w:tcPr>
          <w:p w14:paraId="0279A47F" w14:textId="1B54C908" w:rsidR="00564961" w:rsidRPr="000E1A5F" w:rsidRDefault="00564961" w:rsidP="00564961">
            <w:pPr>
              <w:rPr>
                <w:rFonts w:asciiTheme="minorHAnsi" w:hAnsiTheme="minorHAnsi"/>
                <w:color w:val="000000"/>
                <w:szCs w:val="22"/>
                <w:lang w:val="en-GB"/>
                <w:rPrChange w:id="13920"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21"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922" w:author="Dioguardi, Fabio" w:date="2018-10-23T11:24:00Z">
                  <w:rPr>
                    <w:rFonts w:asciiTheme="minorHAnsi" w:hAnsiTheme="minorHAnsi"/>
                    <w:i/>
                    <w:color w:val="000000"/>
                    <w:szCs w:val="22"/>
                    <w:vertAlign w:val="subscript"/>
                  </w:rPr>
                </w:rPrChange>
              </w:rPr>
              <w:t>max</w:t>
            </w:r>
            <w:proofErr w:type="spellEnd"/>
            <w:r w:rsidRPr="000E1A5F">
              <w:rPr>
                <w:rFonts w:asciiTheme="minorHAnsi" w:hAnsiTheme="minorHAnsi"/>
                <w:i/>
                <w:color w:val="000000"/>
                <w:szCs w:val="22"/>
                <w:vertAlign w:val="subscript"/>
                <w:lang w:val="en-GB"/>
                <w:rPrChange w:id="13923"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924" w:author="Dioguardi, Fabio" w:date="2018-10-23T11:24:00Z">
                  <w:rPr>
                    <w:rFonts w:asciiTheme="minorHAnsi" w:hAnsiTheme="minorHAnsi"/>
                    <w:vertAlign w:val="subscript"/>
                  </w:rPr>
                </w:rPrChange>
              </w:rPr>
              <w:t>1h</w:t>
            </w:r>
          </w:p>
        </w:tc>
      </w:tr>
      <w:tr w:rsidR="00564961" w:rsidRPr="000E1A5F" w14:paraId="31293541" w14:textId="77777777" w:rsidTr="00537F29">
        <w:tc>
          <w:tcPr>
            <w:tcW w:w="751" w:type="dxa"/>
            <w:vAlign w:val="center"/>
          </w:tcPr>
          <w:p w14:paraId="46C6AE6D" w14:textId="77777777" w:rsidR="00564961" w:rsidRPr="000E1A5F" w:rsidRDefault="00564961" w:rsidP="00564961">
            <w:pPr>
              <w:jc w:val="center"/>
              <w:rPr>
                <w:rFonts w:asciiTheme="minorHAnsi" w:hAnsiTheme="minorHAnsi"/>
                <w:color w:val="000000"/>
                <w:szCs w:val="22"/>
                <w:lang w:val="en-GB"/>
                <w:rPrChange w:id="1392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26" w:author="Dioguardi, Fabio" w:date="2018-10-23T11:24:00Z">
                  <w:rPr>
                    <w:rFonts w:asciiTheme="minorHAnsi" w:hAnsiTheme="minorHAnsi"/>
                    <w:color w:val="000000"/>
                    <w:szCs w:val="22"/>
                  </w:rPr>
                </w:rPrChange>
              </w:rPr>
              <w:t>19</w:t>
            </w:r>
          </w:p>
        </w:tc>
        <w:tc>
          <w:tcPr>
            <w:tcW w:w="2085" w:type="dxa"/>
            <w:tcBorders>
              <w:right w:val="single" w:sz="12" w:space="0" w:color="auto"/>
            </w:tcBorders>
            <w:vAlign w:val="bottom"/>
          </w:tcPr>
          <w:p w14:paraId="4F1E5F71" w14:textId="612364A7" w:rsidR="00564961" w:rsidRPr="000E1A5F" w:rsidRDefault="00564961" w:rsidP="00564961">
            <w:pPr>
              <w:rPr>
                <w:rFonts w:asciiTheme="minorHAnsi" w:hAnsiTheme="minorHAnsi"/>
                <w:color w:val="000000"/>
                <w:szCs w:val="22"/>
                <w:lang w:val="en-GB"/>
                <w:rPrChange w:id="13927"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3928"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3929" w:author="Dioguardi, Fabio" w:date="2018-10-23T11:24:00Z">
                  <w:rPr>
                    <w:rFonts w:asciiTheme="minorHAnsi" w:eastAsiaTheme="minorEastAsia" w:hAnsiTheme="minorHAnsi"/>
                    <w:i/>
                    <w:vertAlign w:val="subscript"/>
                  </w:rPr>
                </w:rPrChange>
              </w:rPr>
              <w:t>avg</w:t>
            </w:r>
            <w:proofErr w:type="spellEnd"/>
          </w:p>
        </w:tc>
        <w:tc>
          <w:tcPr>
            <w:tcW w:w="567" w:type="dxa"/>
            <w:tcBorders>
              <w:left w:val="single" w:sz="12" w:space="0" w:color="auto"/>
            </w:tcBorders>
            <w:vAlign w:val="bottom"/>
          </w:tcPr>
          <w:p w14:paraId="4E24CA8F" w14:textId="62904057" w:rsidR="00564961" w:rsidRPr="000E1A5F" w:rsidRDefault="00564961" w:rsidP="00564961">
            <w:pPr>
              <w:jc w:val="center"/>
              <w:rPr>
                <w:rFonts w:asciiTheme="minorHAnsi" w:hAnsiTheme="minorHAnsi"/>
                <w:color w:val="000000"/>
                <w:szCs w:val="22"/>
                <w:lang w:val="en-GB"/>
                <w:rPrChange w:id="1393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31" w:author="Dioguardi, Fabio" w:date="2018-10-23T11:24:00Z">
                  <w:rPr>
                    <w:rFonts w:asciiTheme="minorHAnsi" w:hAnsiTheme="minorHAnsi"/>
                    <w:color w:val="000000"/>
                    <w:szCs w:val="22"/>
                  </w:rPr>
                </w:rPrChange>
              </w:rPr>
              <w:t>63</w:t>
            </w:r>
          </w:p>
        </w:tc>
        <w:tc>
          <w:tcPr>
            <w:tcW w:w="1984" w:type="dxa"/>
            <w:tcBorders>
              <w:right w:val="single" w:sz="12" w:space="0" w:color="auto"/>
            </w:tcBorders>
            <w:vAlign w:val="bottom"/>
          </w:tcPr>
          <w:p w14:paraId="747BA690" w14:textId="6DB0FE79" w:rsidR="00564961" w:rsidRPr="000E1A5F" w:rsidRDefault="00564961" w:rsidP="00564961">
            <w:pPr>
              <w:rPr>
                <w:rFonts w:asciiTheme="minorHAnsi" w:hAnsiTheme="minorHAnsi"/>
                <w:color w:val="000000"/>
                <w:szCs w:val="22"/>
                <w:lang w:val="en-GB"/>
                <w:rPrChange w:id="1393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933" w:author="Dioguardi, Fabio" w:date="2018-10-23T11:24:00Z">
                  <w:rPr>
                    <w:rFonts w:asciiTheme="minorHAnsi" w:hAnsiTheme="minorHAnsi"/>
                    <w:color w:val="000000"/>
                    <w:szCs w:val="22"/>
                  </w:rPr>
                </w:rPrChange>
              </w:rPr>
              <w:t>oo_exp</w:t>
            </w:r>
            <w:proofErr w:type="spellEnd"/>
          </w:p>
        </w:tc>
        <w:tc>
          <w:tcPr>
            <w:tcW w:w="709" w:type="dxa"/>
            <w:tcBorders>
              <w:left w:val="single" w:sz="12" w:space="0" w:color="auto"/>
            </w:tcBorders>
            <w:vAlign w:val="bottom"/>
          </w:tcPr>
          <w:p w14:paraId="49C37348" w14:textId="7CC6620A" w:rsidR="00564961" w:rsidRPr="000E1A5F" w:rsidRDefault="00564961" w:rsidP="00564961">
            <w:pPr>
              <w:rPr>
                <w:rFonts w:asciiTheme="minorHAnsi" w:hAnsiTheme="minorHAnsi"/>
                <w:color w:val="000000"/>
                <w:szCs w:val="22"/>
                <w:lang w:val="en-GB"/>
                <w:rPrChange w:id="1393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35" w:author="Dioguardi, Fabio" w:date="2018-10-23T11:24:00Z">
                  <w:rPr>
                    <w:rFonts w:asciiTheme="minorHAnsi" w:hAnsiTheme="minorHAnsi"/>
                    <w:color w:val="000000"/>
                    <w:szCs w:val="22"/>
                  </w:rPr>
                </w:rPrChange>
              </w:rPr>
              <w:t>107</w:t>
            </w:r>
          </w:p>
        </w:tc>
        <w:tc>
          <w:tcPr>
            <w:tcW w:w="2410" w:type="dxa"/>
          </w:tcPr>
          <w:p w14:paraId="46B1E19E" w14:textId="77E2AB70" w:rsidR="00564961" w:rsidRPr="000E1A5F" w:rsidRDefault="00564961" w:rsidP="00564961">
            <w:pPr>
              <w:rPr>
                <w:rFonts w:asciiTheme="minorHAnsi" w:hAnsiTheme="minorHAnsi"/>
                <w:color w:val="000000"/>
                <w:szCs w:val="22"/>
                <w:lang w:val="en-GB"/>
                <w:rPrChange w:id="13936"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37"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938" w:author="Dioguardi, Fabio" w:date="2018-10-23T11:24:00Z">
                  <w:rPr>
                    <w:rFonts w:asciiTheme="minorHAnsi" w:hAnsiTheme="minorHAnsi"/>
                    <w:i/>
                    <w:color w:val="000000"/>
                    <w:szCs w:val="22"/>
                    <w:vertAlign w:val="subscript"/>
                  </w:rPr>
                </w:rPrChange>
              </w:rPr>
              <w:t>min</w:t>
            </w:r>
            <w:proofErr w:type="spellEnd"/>
            <w:r w:rsidRPr="000E1A5F">
              <w:rPr>
                <w:rFonts w:asciiTheme="minorHAnsi" w:hAnsiTheme="minorHAnsi"/>
                <w:i/>
                <w:color w:val="000000"/>
                <w:szCs w:val="22"/>
                <w:vertAlign w:val="subscript"/>
                <w:lang w:val="en-GB"/>
                <w:rPrChange w:id="13939"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940" w:author="Dioguardi, Fabio" w:date="2018-10-23T11:24:00Z">
                  <w:rPr>
                    <w:rFonts w:asciiTheme="minorHAnsi" w:hAnsiTheme="minorHAnsi"/>
                    <w:vertAlign w:val="subscript"/>
                  </w:rPr>
                </w:rPrChange>
              </w:rPr>
              <w:t>3h</w:t>
            </w:r>
          </w:p>
        </w:tc>
      </w:tr>
      <w:tr w:rsidR="00564961" w:rsidRPr="000E1A5F" w14:paraId="5DA280DD" w14:textId="77777777" w:rsidTr="00537F29">
        <w:tc>
          <w:tcPr>
            <w:tcW w:w="751" w:type="dxa"/>
            <w:vAlign w:val="center"/>
          </w:tcPr>
          <w:p w14:paraId="14ECC3B3" w14:textId="77777777" w:rsidR="00564961" w:rsidRPr="000E1A5F" w:rsidRDefault="00564961" w:rsidP="00564961">
            <w:pPr>
              <w:jc w:val="center"/>
              <w:rPr>
                <w:rFonts w:asciiTheme="minorHAnsi" w:hAnsiTheme="minorHAnsi"/>
                <w:color w:val="000000"/>
                <w:szCs w:val="22"/>
                <w:lang w:val="en-GB"/>
                <w:rPrChange w:id="1394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42" w:author="Dioguardi, Fabio" w:date="2018-10-23T11:24:00Z">
                  <w:rPr>
                    <w:rFonts w:asciiTheme="minorHAnsi" w:hAnsiTheme="minorHAnsi"/>
                    <w:color w:val="000000"/>
                    <w:szCs w:val="22"/>
                  </w:rPr>
                </w:rPrChange>
              </w:rPr>
              <w:t>20</w:t>
            </w:r>
          </w:p>
        </w:tc>
        <w:tc>
          <w:tcPr>
            <w:tcW w:w="2085" w:type="dxa"/>
            <w:tcBorders>
              <w:right w:val="single" w:sz="12" w:space="0" w:color="auto"/>
            </w:tcBorders>
            <w:vAlign w:val="bottom"/>
          </w:tcPr>
          <w:p w14:paraId="5A1C6FA2" w14:textId="5F57BB16" w:rsidR="00564961" w:rsidRPr="000E1A5F" w:rsidRDefault="00564961" w:rsidP="00564961">
            <w:pPr>
              <w:rPr>
                <w:rFonts w:asciiTheme="minorHAnsi" w:hAnsiTheme="minorHAnsi"/>
                <w:color w:val="000000"/>
                <w:szCs w:val="22"/>
                <w:lang w:val="en-GB"/>
                <w:rPrChange w:id="13943"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44"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945" w:author="Dioguardi, Fabio" w:date="2018-10-23T11:24:00Z">
                  <w:rPr>
                    <w:rFonts w:asciiTheme="minorHAnsi" w:hAnsiTheme="minorHAnsi"/>
                    <w:color w:val="000000"/>
                    <w:szCs w:val="22"/>
                    <w:vertAlign w:val="subscript"/>
                  </w:rPr>
                </w:rPrChange>
              </w:rPr>
              <w:t>Woodhouse</w:t>
            </w:r>
            <w:proofErr w:type="spellEnd"/>
            <w:r w:rsidRPr="000E1A5F">
              <w:rPr>
                <w:rFonts w:asciiTheme="minorHAnsi" w:hAnsiTheme="minorHAnsi"/>
                <w:color w:val="000000"/>
                <w:szCs w:val="22"/>
                <w:vertAlign w:val="subscript"/>
                <w:lang w:val="en-GB"/>
                <w:rPrChange w:id="13946" w:author="Dioguardi, Fabio" w:date="2018-10-23T11:24:00Z">
                  <w:rPr>
                    <w:rFonts w:asciiTheme="minorHAnsi" w:hAnsiTheme="minorHAnsi"/>
                    <w:color w:val="000000"/>
                    <w:szCs w:val="22"/>
                    <w:vertAlign w:val="subscript"/>
                  </w:rPr>
                </w:rPrChange>
              </w:rPr>
              <w:t xml:space="preserve"> min</w:t>
            </w:r>
          </w:p>
        </w:tc>
        <w:tc>
          <w:tcPr>
            <w:tcW w:w="567" w:type="dxa"/>
            <w:tcBorders>
              <w:left w:val="single" w:sz="12" w:space="0" w:color="auto"/>
            </w:tcBorders>
            <w:vAlign w:val="bottom"/>
          </w:tcPr>
          <w:p w14:paraId="0DF14DB4" w14:textId="5DF50C5E" w:rsidR="00564961" w:rsidRPr="000E1A5F" w:rsidRDefault="00564961" w:rsidP="00564961">
            <w:pPr>
              <w:jc w:val="center"/>
              <w:rPr>
                <w:rFonts w:asciiTheme="minorHAnsi" w:hAnsiTheme="minorHAnsi"/>
                <w:color w:val="000000"/>
                <w:szCs w:val="22"/>
                <w:lang w:val="en-GB"/>
                <w:rPrChange w:id="1394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48" w:author="Dioguardi, Fabio" w:date="2018-10-23T11:24:00Z">
                  <w:rPr>
                    <w:rFonts w:asciiTheme="minorHAnsi" w:hAnsiTheme="minorHAnsi"/>
                    <w:color w:val="000000"/>
                    <w:szCs w:val="22"/>
                  </w:rPr>
                </w:rPrChange>
              </w:rPr>
              <w:t>64</w:t>
            </w:r>
          </w:p>
        </w:tc>
        <w:tc>
          <w:tcPr>
            <w:tcW w:w="1984" w:type="dxa"/>
            <w:tcBorders>
              <w:right w:val="single" w:sz="12" w:space="0" w:color="auto"/>
            </w:tcBorders>
            <w:vAlign w:val="bottom"/>
          </w:tcPr>
          <w:p w14:paraId="7D3EA830" w14:textId="1847889C" w:rsidR="00564961" w:rsidRPr="000E1A5F" w:rsidRDefault="00564961" w:rsidP="00564961">
            <w:pPr>
              <w:rPr>
                <w:rFonts w:asciiTheme="minorHAnsi" w:hAnsiTheme="minorHAnsi"/>
                <w:color w:val="000000"/>
                <w:szCs w:val="22"/>
                <w:lang w:val="en-GB"/>
                <w:rPrChange w:id="13949"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950" w:author="Dioguardi, Fabio" w:date="2018-10-23T11:24:00Z">
                  <w:rPr>
                    <w:rFonts w:asciiTheme="minorHAnsi" w:hAnsiTheme="minorHAnsi"/>
                    <w:color w:val="000000"/>
                    <w:szCs w:val="22"/>
                  </w:rPr>
                </w:rPrChange>
              </w:rPr>
              <w:t>oo_con</w:t>
            </w:r>
            <w:proofErr w:type="spellEnd"/>
          </w:p>
        </w:tc>
        <w:tc>
          <w:tcPr>
            <w:tcW w:w="709" w:type="dxa"/>
            <w:tcBorders>
              <w:left w:val="single" w:sz="12" w:space="0" w:color="auto"/>
            </w:tcBorders>
            <w:vAlign w:val="bottom"/>
          </w:tcPr>
          <w:p w14:paraId="7766152B" w14:textId="61AC0F1E" w:rsidR="00564961" w:rsidRPr="000E1A5F" w:rsidRDefault="00564961" w:rsidP="00564961">
            <w:pPr>
              <w:rPr>
                <w:rFonts w:asciiTheme="minorHAnsi" w:hAnsiTheme="minorHAnsi"/>
                <w:color w:val="000000"/>
                <w:szCs w:val="22"/>
                <w:lang w:val="en-GB"/>
                <w:rPrChange w:id="139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52" w:author="Dioguardi, Fabio" w:date="2018-10-23T11:24:00Z">
                  <w:rPr>
                    <w:rFonts w:asciiTheme="minorHAnsi" w:hAnsiTheme="minorHAnsi"/>
                    <w:color w:val="000000"/>
                    <w:szCs w:val="22"/>
                  </w:rPr>
                </w:rPrChange>
              </w:rPr>
              <w:t>108</w:t>
            </w:r>
          </w:p>
        </w:tc>
        <w:tc>
          <w:tcPr>
            <w:tcW w:w="2410" w:type="dxa"/>
          </w:tcPr>
          <w:p w14:paraId="67C7234F" w14:textId="690C62F7" w:rsidR="00564961" w:rsidRPr="000E1A5F" w:rsidRDefault="00564961" w:rsidP="00564961">
            <w:pPr>
              <w:rPr>
                <w:rFonts w:asciiTheme="minorHAnsi" w:hAnsiTheme="minorHAnsi"/>
                <w:color w:val="000000"/>
                <w:szCs w:val="22"/>
                <w:lang w:val="en-GB"/>
                <w:rPrChange w:id="13953"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54"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955" w:author="Dioguardi, Fabio" w:date="2018-10-23T11:24:00Z">
                  <w:rPr>
                    <w:rFonts w:asciiTheme="minorHAnsi" w:hAnsiTheme="minorHAnsi"/>
                    <w:i/>
                    <w:color w:val="000000"/>
                    <w:szCs w:val="22"/>
                    <w:vertAlign w:val="subscript"/>
                  </w:rPr>
                </w:rPrChange>
              </w:rPr>
              <w:t>avg</w:t>
            </w:r>
            <w:proofErr w:type="spellEnd"/>
            <w:r w:rsidRPr="000E1A5F">
              <w:rPr>
                <w:rFonts w:asciiTheme="minorHAnsi" w:hAnsiTheme="minorHAnsi"/>
                <w:i/>
                <w:color w:val="000000"/>
                <w:szCs w:val="22"/>
                <w:vertAlign w:val="subscript"/>
                <w:lang w:val="en-GB"/>
                <w:rPrChange w:id="13956"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957" w:author="Dioguardi, Fabio" w:date="2018-10-23T11:24:00Z">
                  <w:rPr>
                    <w:rFonts w:asciiTheme="minorHAnsi" w:hAnsiTheme="minorHAnsi"/>
                    <w:vertAlign w:val="subscript"/>
                  </w:rPr>
                </w:rPrChange>
              </w:rPr>
              <w:t>3h</w:t>
            </w:r>
          </w:p>
        </w:tc>
      </w:tr>
      <w:tr w:rsidR="00564961" w:rsidRPr="000E1A5F" w14:paraId="1FE891BD" w14:textId="77777777" w:rsidTr="00537F29">
        <w:tc>
          <w:tcPr>
            <w:tcW w:w="751" w:type="dxa"/>
            <w:vAlign w:val="center"/>
          </w:tcPr>
          <w:p w14:paraId="3E367F18" w14:textId="77777777" w:rsidR="00564961" w:rsidRPr="000E1A5F" w:rsidRDefault="00564961" w:rsidP="00564961">
            <w:pPr>
              <w:jc w:val="center"/>
              <w:rPr>
                <w:rFonts w:asciiTheme="minorHAnsi" w:hAnsiTheme="minorHAnsi"/>
                <w:color w:val="000000"/>
                <w:szCs w:val="22"/>
                <w:lang w:val="en-GB"/>
                <w:rPrChange w:id="1395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59" w:author="Dioguardi, Fabio" w:date="2018-10-23T11:24:00Z">
                  <w:rPr>
                    <w:rFonts w:asciiTheme="minorHAnsi" w:hAnsiTheme="minorHAnsi"/>
                    <w:color w:val="000000"/>
                    <w:szCs w:val="22"/>
                  </w:rPr>
                </w:rPrChange>
              </w:rPr>
              <w:t>21</w:t>
            </w:r>
          </w:p>
        </w:tc>
        <w:tc>
          <w:tcPr>
            <w:tcW w:w="2085" w:type="dxa"/>
            <w:tcBorders>
              <w:right w:val="single" w:sz="12" w:space="0" w:color="auto"/>
            </w:tcBorders>
            <w:vAlign w:val="bottom"/>
          </w:tcPr>
          <w:p w14:paraId="4BB68945" w14:textId="7C758551" w:rsidR="00564961" w:rsidRPr="000E1A5F" w:rsidRDefault="00564961" w:rsidP="00564961">
            <w:pPr>
              <w:rPr>
                <w:rFonts w:asciiTheme="minorHAnsi" w:hAnsiTheme="minorHAnsi"/>
                <w:color w:val="000000"/>
                <w:szCs w:val="22"/>
                <w:lang w:val="en-GB"/>
                <w:rPrChange w:id="13960"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61"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962" w:author="Dioguardi, Fabio" w:date="2018-10-23T11:24:00Z">
                  <w:rPr>
                    <w:rFonts w:asciiTheme="minorHAnsi" w:hAnsiTheme="minorHAnsi"/>
                    <w:color w:val="000000"/>
                    <w:szCs w:val="22"/>
                    <w:vertAlign w:val="subscript"/>
                  </w:rPr>
                </w:rPrChange>
              </w:rPr>
              <w:t>Woodhouse</w:t>
            </w:r>
            <w:proofErr w:type="spellEnd"/>
            <w:r w:rsidRPr="000E1A5F">
              <w:rPr>
                <w:rFonts w:asciiTheme="minorHAnsi" w:hAnsiTheme="minorHAnsi"/>
                <w:color w:val="000000"/>
                <w:szCs w:val="22"/>
                <w:vertAlign w:val="subscript"/>
                <w:lang w:val="en-GB"/>
                <w:rPrChange w:id="13963" w:author="Dioguardi, Fabio" w:date="2018-10-23T11:24:00Z">
                  <w:rPr>
                    <w:rFonts w:asciiTheme="minorHAnsi" w:hAnsiTheme="minorHAnsi"/>
                    <w:color w:val="000000"/>
                    <w:szCs w:val="22"/>
                    <w:vertAlign w:val="subscript"/>
                  </w:rPr>
                </w:rPrChange>
              </w:rPr>
              <w:t xml:space="preserve"> </w:t>
            </w:r>
            <w:proofErr w:type="spellStart"/>
            <w:r w:rsidRPr="000E1A5F">
              <w:rPr>
                <w:rFonts w:asciiTheme="minorHAnsi" w:hAnsiTheme="minorHAnsi"/>
                <w:color w:val="000000"/>
                <w:szCs w:val="22"/>
                <w:vertAlign w:val="subscript"/>
                <w:lang w:val="en-GB"/>
                <w:rPrChange w:id="13964" w:author="Dioguardi, Fabio" w:date="2018-10-23T11:24:00Z">
                  <w:rPr>
                    <w:rFonts w:asciiTheme="minorHAnsi" w:hAnsiTheme="minorHAnsi"/>
                    <w:color w:val="000000"/>
                    <w:szCs w:val="22"/>
                    <w:vertAlign w:val="subscript"/>
                  </w:rPr>
                </w:rPrChange>
              </w:rPr>
              <w:t>avg</w:t>
            </w:r>
            <w:proofErr w:type="spellEnd"/>
          </w:p>
        </w:tc>
        <w:tc>
          <w:tcPr>
            <w:tcW w:w="567" w:type="dxa"/>
            <w:tcBorders>
              <w:left w:val="single" w:sz="12" w:space="0" w:color="auto"/>
            </w:tcBorders>
            <w:vAlign w:val="bottom"/>
          </w:tcPr>
          <w:p w14:paraId="502FB715" w14:textId="2A0AEBBA" w:rsidR="00564961" w:rsidRPr="000E1A5F" w:rsidRDefault="00564961" w:rsidP="00564961">
            <w:pPr>
              <w:jc w:val="center"/>
              <w:rPr>
                <w:rFonts w:asciiTheme="minorHAnsi" w:hAnsiTheme="minorHAnsi"/>
                <w:color w:val="000000"/>
                <w:szCs w:val="22"/>
                <w:lang w:val="en-GB"/>
                <w:rPrChange w:id="1396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66" w:author="Dioguardi, Fabio" w:date="2018-10-23T11:24:00Z">
                  <w:rPr>
                    <w:rFonts w:asciiTheme="minorHAnsi" w:hAnsiTheme="minorHAnsi"/>
                    <w:color w:val="000000"/>
                    <w:szCs w:val="22"/>
                  </w:rPr>
                </w:rPrChange>
              </w:rPr>
              <w:t>65</w:t>
            </w:r>
          </w:p>
        </w:tc>
        <w:tc>
          <w:tcPr>
            <w:tcW w:w="1984" w:type="dxa"/>
            <w:tcBorders>
              <w:right w:val="single" w:sz="12" w:space="0" w:color="auto"/>
            </w:tcBorders>
            <w:vAlign w:val="bottom"/>
          </w:tcPr>
          <w:p w14:paraId="518F7E23" w14:textId="42F8E63A" w:rsidR="00564961" w:rsidRPr="000E1A5F" w:rsidRDefault="00564961" w:rsidP="00564961">
            <w:pPr>
              <w:rPr>
                <w:rFonts w:asciiTheme="minorHAnsi" w:hAnsiTheme="minorHAnsi"/>
                <w:color w:val="000000"/>
                <w:szCs w:val="22"/>
                <w:lang w:val="en-GB"/>
                <w:rPrChange w:id="13967"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68"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3969" w:author="Dioguardi, Fabio" w:date="2018-10-23T11:24:00Z">
                  <w:rPr>
                    <w:rFonts w:asciiTheme="minorHAnsi" w:hAnsiTheme="minorHAnsi"/>
                    <w:i/>
                    <w:color w:val="000000"/>
                    <w:szCs w:val="22"/>
                    <w:vertAlign w:val="subscript"/>
                  </w:rPr>
                </w:rPrChange>
              </w:rPr>
              <w:t>exp</w:t>
            </w:r>
            <w:proofErr w:type="spellEnd"/>
          </w:p>
        </w:tc>
        <w:tc>
          <w:tcPr>
            <w:tcW w:w="709" w:type="dxa"/>
            <w:tcBorders>
              <w:left w:val="single" w:sz="12" w:space="0" w:color="auto"/>
            </w:tcBorders>
            <w:vAlign w:val="bottom"/>
          </w:tcPr>
          <w:p w14:paraId="1BBB39A0" w14:textId="20CCEAE9" w:rsidR="00564961" w:rsidRPr="000E1A5F" w:rsidRDefault="00564961" w:rsidP="00564961">
            <w:pPr>
              <w:rPr>
                <w:rFonts w:asciiTheme="minorHAnsi" w:hAnsiTheme="minorHAnsi"/>
                <w:color w:val="000000"/>
                <w:szCs w:val="22"/>
                <w:lang w:val="en-GB"/>
                <w:rPrChange w:id="1397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71" w:author="Dioguardi, Fabio" w:date="2018-10-23T11:24:00Z">
                  <w:rPr>
                    <w:rFonts w:asciiTheme="minorHAnsi" w:hAnsiTheme="minorHAnsi"/>
                    <w:color w:val="000000"/>
                    <w:szCs w:val="22"/>
                  </w:rPr>
                </w:rPrChange>
              </w:rPr>
              <w:t>109</w:t>
            </w:r>
          </w:p>
        </w:tc>
        <w:tc>
          <w:tcPr>
            <w:tcW w:w="2410" w:type="dxa"/>
          </w:tcPr>
          <w:p w14:paraId="08E6F8EF" w14:textId="2829CF70" w:rsidR="00564961" w:rsidRPr="000E1A5F" w:rsidRDefault="00564961" w:rsidP="00564961">
            <w:pPr>
              <w:rPr>
                <w:rFonts w:asciiTheme="minorHAnsi" w:hAnsiTheme="minorHAnsi"/>
                <w:color w:val="000000"/>
                <w:szCs w:val="22"/>
                <w:lang w:val="en-GB"/>
                <w:rPrChange w:id="13972"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73" w:author="Dioguardi, Fabio" w:date="2018-10-23T11:24:00Z">
                  <w:rPr>
                    <w:rFonts w:asciiTheme="minorHAnsi" w:hAnsiTheme="minorHAnsi"/>
                    <w:i/>
                    <w:color w:val="000000"/>
                    <w:szCs w:val="22"/>
                  </w:rPr>
                </w:rPrChange>
              </w:rPr>
              <w:t>h</w:t>
            </w:r>
            <w:r w:rsidRPr="000E1A5F">
              <w:rPr>
                <w:rFonts w:asciiTheme="minorHAnsi" w:hAnsiTheme="minorHAnsi"/>
                <w:i/>
                <w:color w:val="000000"/>
                <w:szCs w:val="22"/>
                <w:vertAlign w:val="subscript"/>
                <w:lang w:val="en-GB"/>
                <w:rPrChange w:id="13974" w:author="Dioguardi, Fabio" w:date="2018-10-23T11:24:00Z">
                  <w:rPr>
                    <w:rFonts w:asciiTheme="minorHAnsi" w:hAnsiTheme="minorHAnsi"/>
                    <w:i/>
                    <w:color w:val="000000"/>
                    <w:szCs w:val="22"/>
                    <w:vertAlign w:val="subscript"/>
                  </w:rPr>
                </w:rPrChange>
              </w:rPr>
              <w:t>max</w:t>
            </w:r>
            <w:proofErr w:type="spellEnd"/>
            <w:r w:rsidRPr="000E1A5F">
              <w:rPr>
                <w:rFonts w:asciiTheme="minorHAnsi" w:hAnsiTheme="minorHAnsi"/>
                <w:i/>
                <w:color w:val="000000"/>
                <w:szCs w:val="22"/>
                <w:vertAlign w:val="subscript"/>
                <w:lang w:val="en-GB"/>
                <w:rPrChange w:id="13975" w:author="Dioguardi, Fabio" w:date="2018-10-23T11:24:00Z">
                  <w:rPr>
                    <w:rFonts w:asciiTheme="minorHAnsi" w:hAnsiTheme="minorHAnsi"/>
                    <w:i/>
                    <w:color w:val="000000"/>
                    <w:szCs w:val="22"/>
                    <w:vertAlign w:val="subscript"/>
                  </w:rPr>
                </w:rPrChange>
              </w:rPr>
              <w:t xml:space="preserve"> </w:t>
            </w:r>
            <w:r w:rsidRPr="000E1A5F">
              <w:rPr>
                <w:rFonts w:asciiTheme="minorHAnsi" w:hAnsiTheme="minorHAnsi"/>
                <w:vertAlign w:val="subscript"/>
                <w:lang w:val="en-GB"/>
                <w:rPrChange w:id="13976" w:author="Dioguardi, Fabio" w:date="2018-10-23T11:24:00Z">
                  <w:rPr>
                    <w:rFonts w:asciiTheme="minorHAnsi" w:hAnsiTheme="minorHAnsi"/>
                    <w:vertAlign w:val="subscript"/>
                  </w:rPr>
                </w:rPrChange>
              </w:rPr>
              <w:t>3h</w:t>
            </w:r>
          </w:p>
        </w:tc>
      </w:tr>
      <w:tr w:rsidR="00A3226D" w:rsidRPr="000E1A5F" w14:paraId="4C33CDD6" w14:textId="77777777" w:rsidTr="00537F29">
        <w:tc>
          <w:tcPr>
            <w:tcW w:w="751" w:type="dxa"/>
            <w:vAlign w:val="center"/>
          </w:tcPr>
          <w:p w14:paraId="382BB9E1" w14:textId="77777777" w:rsidR="00A3226D" w:rsidRPr="000E1A5F" w:rsidRDefault="00A3226D" w:rsidP="00A3226D">
            <w:pPr>
              <w:jc w:val="center"/>
              <w:rPr>
                <w:rFonts w:asciiTheme="minorHAnsi" w:hAnsiTheme="minorHAnsi"/>
                <w:color w:val="000000"/>
                <w:szCs w:val="22"/>
                <w:lang w:val="en-GB"/>
                <w:rPrChange w:id="1397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78" w:author="Dioguardi, Fabio" w:date="2018-10-23T11:24:00Z">
                  <w:rPr>
                    <w:rFonts w:asciiTheme="minorHAnsi" w:hAnsiTheme="minorHAnsi"/>
                    <w:color w:val="000000"/>
                    <w:szCs w:val="22"/>
                  </w:rPr>
                </w:rPrChange>
              </w:rPr>
              <w:t>22</w:t>
            </w:r>
          </w:p>
        </w:tc>
        <w:tc>
          <w:tcPr>
            <w:tcW w:w="2085" w:type="dxa"/>
            <w:tcBorders>
              <w:right w:val="single" w:sz="12" w:space="0" w:color="auto"/>
            </w:tcBorders>
            <w:vAlign w:val="bottom"/>
          </w:tcPr>
          <w:p w14:paraId="0086CBC0" w14:textId="2AD0E9A2" w:rsidR="00A3226D" w:rsidRPr="000E1A5F" w:rsidRDefault="00A3226D" w:rsidP="00A3226D">
            <w:pPr>
              <w:rPr>
                <w:rFonts w:asciiTheme="minorHAnsi" w:hAnsiTheme="minorHAnsi"/>
                <w:color w:val="000000"/>
                <w:szCs w:val="22"/>
                <w:lang w:val="en-GB"/>
                <w:rPrChange w:id="13979"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80" w:author="Dioguardi, Fabio" w:date="2018-10-23T11:24:00Z">
                  <w:rPr>
                    <w:rFonts w:asciiTheme="minorHAnsi" w:hAnsiTheme="minorHAnsi"/>
                    <w:i/>
                    <w:color w:val="000000"/>
                    <w:szCs w:val="22"/>
                  </w:rPr>
                </w:rPrChange>
              </w:rPr>
              <w:t>Q</w:t>
            </w:r>
            <w:r w:rsidRPr="000E1A5F">
              <w:rPr>
                <w:rFonts w:asciiTheme="minorHAnsi" w:hAnsiTheme="minorHAnsi"/>
                <w:color w:val="000000"/>
                <w:szCs w:val="22"/>
                <w:vertAlign w:val="subscript"/>
                <w:lang w:val="en-GB"/>
                <w:rPrChange w:id="13981" w:author="Dioguardi, Fabio" w:date="2018-10-23T11:24:00Z">
                  <w:rPr>
                    <w:rFonts w:asciiTheme="minorHAnsi" w:hAnsiTheme="minorHAnsi"/>
                    <w:color w:val="000000"/>
                    <w:szCs w:val="22"/>
                    <w:vertAlign w:val="subscript"/>
                  </w:rPr>
                </w:rPrChange>
              </w:rPr>
              <w:t>Woodhouse</w:t>
            </w:r>
            <w:proofErr w:type="spellEnd"/>
            <w:r w:rsidRPr="000E1A5F">
              <w:rPr>
                <w:rFonts w:asciiTheme="minorHAnsi" w:hAnsiTheme="minorHAnsi"/>
                <w:color w:val="000000"/>
                <w:szCs w:val="22"/>
                <w:vertAlign w:val="subscript"/>
                <w:lang w:val="en-GB"/>
                <w:rPrChange w:id="13982" w:author="Dioguardi, Fabio" w:date="2018-10-23T11:24:00Z">
                  <w:rPr>
                    <w:rFonts w:asciiTheme="minorHAnsi" w:hAnsiTheme="minorHAnsi"/>
                    <w:color w:val="000000"/>
                    <w:szCs w:val="22"/>
                    <w:vertAlign w:val="subscript"/>
                  </w:rPr>
                </w:rPrChange>
              </w:rPr>
              <w:t xml:space="preserve"> max</w:t>
            </w:r>
          </w:p>
        </w:tc>
        <w:tc>
          <w:tcPr>
            <w:tcW w:w="567" w:type="dxa"/>
            <w:tcBorders>
              <w:left w:val="single" w:sz="12" w:space="0" w:color="auto"/>
            </w:tcBorders>
            <w:vAlign w:val="bottom"/>
          </w:tcPr>
          <w:p w14:paraId="05A8458A" w14:textId="2D746E56" w:rsidR="00A3226D" w:rsidRPr="000E1A5F" w:rsidRDefault="00A3226D" w:rsidP="00A3226D">
            <w:pPr>
              <w:jc w:val="center"/>
              <w:rPr>
                <w:rFonts w:asciiTheme="minorHAnsi" w:hAnsiTheme="minorHAnsi"/>
                <w:color w:val="000000"/>
                <w:szCs w:val="22"/>
                <w:lang w:val="en-GB"/>
                <w:rPrChange w:id="1398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84" w:author="Dioguardi, Fabio" w:date="2018-10-23T11:24:00Z">
                  <w:rPr>
                    <w:rFonts w:asciiTheme="minorHAnsi" w:hAnsiTheme="minorHAnsi"/>
                    <w:color w:val="000000"/>
                    <w:szCs w:val="22"/>
                  </w:rPr>
                </w:rPrChange>
              </w:rPr>
              <w:t>66</w:t>
            </w:r>
          </w:p>
        </w:tc>
        <w:tc>
          <w:tcPr>
            <w:tcW w:w="1984" w:type="dxa"/>
            <w:tcBorders>
              <w:right w:val="single" w:sz="12" w:space="0" w:color="auto"/>
            </w:tcBorders>
            <w:vAlign w:val="bottom"/>
          </w:tcPr>
          <w:p w14:paraId="238065F3" w14:textId="09B59E39" w:rsidR="00A3226D" w:rsidRPr="000E1A5F" w:rsidRDefault="00564961" w:rsidP="00564961">
            <w:pPr>
              <w:rPr>
                <w:rFonts w:asciiTheme="minorHAnsi" w:hAnsiTheme="minorHAnsi"/>
                <w:color w:val="000000"/>
                <w:szCs w:val="22"/>
                <w:lang w:val="en-GB"/>
                <w:rPrChange w:id="13985"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3986"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3987" w:author="Dioguardi, Fabio" w:date="2018-10-23T11:24:00Z">
                  <w:rPr>
                    <w:rFonts w:asciiTheme="minorHAnsi" w:hAnsiTheme="minorHAnsi"/>
                    <w:i/>
                    <w:color w:val="000000"/>
                    <w:szCs w:val="22"/>
                    <w:vertAlign w:val="subscript"/>
                  </w:rPr>
                </w:rPrChange>
              </w:rPr>
              <w:t>conv</w:t>
            </w:r>
            <w:proofErr w:type="spellEnd"/>
          </w:p>
        </w:tc>
        <w:tc>
          <w:tcPr>
            <w:tcW w:w="709" w:type="dxa"/>
            <w:tcBorders>
              <w:left w:val="single" w:sz="12" w:space="0" w:color="auto"/>
            </w:tcBorders>
            <w:vAlign w:val="bottom"/>
          </w:tcPr>
          <w:p w14:paraId="723EBCD3" w14:textId="705CAD88" w:rsidR="00A3226D" w:rsidRPr="000E1A5F" w:rsidRDefault="00A3226D" w:rsidP="00A3226D">
            <w:pPr>
              <w:rPr>
                <w:rFonts w:asciiTheme="minorHAnsi" w:hAnsiTheme="minorHAnsi"/>
                <w:color w:val="000000"/>
                <w:szCs w:val="22"/>
                <w:lang w:val="en-GB"/>
                <w:rPrChange w:id="1398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89" w:author="Dioguardi, Fabio" w:date="2018-10-23T11:24:00Z">
                  <w:rPr>
                    <w:rFonts w:asciiTheme="minorHAnsi" w:hAnsiTheme="minorHAnsi"/>
                    <w:color w:val="000000"/>
                    <w:szCs w:val="22"/>
                  </w:rPr>
                </w:rPrChange>
              </w:rPr>
              <w:t>110</w:t>
            </w:r>
          </w:p>
        </w:tc>
        <w:tc>
          <w:tcPr>
            <w:tcW w:w="2410" w:type="dxa"/>
            <w:vAlign w:val="bottom"/>
          </w:tcPr>
          <w:p w14:paraId="0FD3D234" w14:textId="5C531926" w:rsidR="00A3226D" w:rsidRPr="000E1A5F" w:rsidRDefault="00A3226D" w:rsidP="00A3226D">
            <w:pPr>
              <w:rPr>
                <w:rFonts w:asciiTheme="minorHAnsi" w:hAnsiTheme="minorHAnsi"/>
                <w:i/>
                <w:color w:val="000000"/>
                <w:szCs w:val="22"/>
                <w:lang w:val="en-GB"/>
                <w:rPrChange w:id="13990" w:author="Dioguardi, Fabio" w:date="2018-10-23T11:24:00Z">
                  <w:rPr>
                    <w:rFonts w:asciiTheme="minorHAnsi" w:hAnsiTheme="minorHAnsi"/>
                    <w:i/>
                    <w:color w:val="000000"/>
                    <w:szCs w:val="22"/>
                  </w:rPr>
                </w:rPrChange>
              </w:rPr>
            </w:pPr>
            <w:proofErr w:type="spellStart"/>
            <w:r w:rsidRPr="000E1A5F">
              <w:rPr>
                <w:rFonts w:asciiTheme="minorHAnsi" w:hAnsiTheme="minorHAnsi"/>
                <w:i/>
                <w:color w:val="000000"/>
                <w:szCs w:val="22"/>
                <w:lang w:val="en-GB"/>
                <w:rPrChange w:id="13991"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3992" w:author="Dioguardi, Fabio" w:date="2018-10-23T11:24:00Z">
                  <w:rPr>
                    <w:rFonts w:asciiTheme="minorHAnsi" w:hAnsiTheme="minorHAnsi"/>
                    <w:i/>
                    <w:color w:val="000000"/>
                    <w:szCs w:val="22"/>
                    <w:vertAlign w:val="subscript"/>
                  </w:rPr>
                </w:rPrChange>
              </w:rPr>
              <w:t>lower</w:t>
            </w:r>
            <w:proofErr w:type="spellEnd"/>
          </w:p>
        </w:tc>
      </w:tr>
      <w:tr w:rsidR="00A3226D" w:rsidRPr="000E1A5F" w14:paraId="46BE9D3E" w14:textId="77777777" w:rsidTr="00537F29">
        <w:tc>
          <w:tcPr>
            <w:tcW w:w="751" w:type="dxa"/>
            <w:vAlign w:val="center"/>
          </w:tcPr>
          <w:p w14:paraId="7A6C6660" w14:textId="77777777" w:rsidR="00A3226D" w:rsidRPr="000E1A5F" w:rsidRDefault="00A3226D" w:rsidP="00A3226D">
            <w:pPr>
              <w:jc w:val="center"/>
              <w:rPr>
                <w:rFonts w:asciiTheme="minorHAnsi" w:hAnsiTheme="minorHAnsi"/>
                <w:color w:val="000000"/>
                <w:szCs w:val="22"/>
                <w:lang w:val="en-GB"/>
                <w:rPrChange w:id="139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94" w:author="Dioguardi, Fabio" w:date="2018-10-23T11:24:00Z">
                  <w:rPr>
                    <w:rFonts w:asciiTheme="minorHAnsi" w:hAnsiTheme="minorHAnsi"/>
                    <w:color w:val="000000"/>
                    <w:szCs w:val="22"/>
                  </w:rPr>
                </w:rPrChange>
              </w:rPr>
              <w:t>23</w:t>
            </w:r>
          </w:p>
        </w:tc>
        <w:tc>
          <w:tcPr>
            <w:tcW w:w="2085" w:type="dxa"/>
            <w:tcBorders>
              <w:right w:val="single" w:sz="12" w:space="0" w:color="auto"/>
            </w:tcBorders>
            <w:vAlign w:val="bottom"/>
          </w:tcPr>
          <w:p w14:paraId="2BA076B3" w14:textId="70661B45" w:rsidR="00A3226D" w:rsidRPr="000E1A5F" w:rsidRDefault="00A3226D" w:rsidP="00A3226D">
            <w:pPr>
              <w:rPr>
                <w:rFonts w:asciiTheme="minorHAnsi" w:hAnsiTheme="minorHAnsi"/>
                <w:color w:val="000000"/>
                <w:szCs w:val="22"/>
                <w:lang w:val="en-GB"/>
                <w:rPrChange w:id="13995"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3996" w:author="Dioguardi, Fabio" w:date="2018-10-23T11:24:00Z">
                  <w:rPr>
                    <w:rFonts w:asciiTheme="minorHAnsi" w:hAnsiTheme="minorHAnsi"/>
                    <w:color w:val="000000"/>
                    <w:szCs w:val="22"/>
                  </w:rPr>
                </w:rPrChange>
              </w:rPr>
              <w:t>OBS_on</w:t>
            </w:r>
            <w:proofErr w:type="spellEnd"/>
          </w:p>
        </w:tc>
        <w:tc>
          <w:tcPr>
            <w:tcW w:w="567" w:type="dxa"/>
            <w:tcBorders>
              <w:left w:val="single" w:sz="12" w:space="0" w:color="auto"/>
            </w:tcBorders>
            <w:vAlign w:val="bottom"/>
          </w:tcPr>
          <w:p w14:paraId="1ADBDF1F" w14:textId="4065505B" w:rsidR="00A3226D" w:rsidRPr="000E1A5F" w:rsidRDefault="00A3226D" w:rsidP="00A3226D">
            <w:pPr>
              <w:jc w:val="center"/>
              <w:rPr>
                <w:rFonts w:asciiTheme="minorHAnsi" w:hAnsiTheme="minorHAnsi"/>
                <w:color w:val="000000"/>
                <w:szCs w:val="22"/>
                <w:lang w:val="en-GB"/>
                <w:rPrChange w:id="1399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3998" w:author="Dioguardi, Fabio" w:date="2018-10-23T11:24:00Z">
                  <w:rPr>
                    <w:rFonts w:asciiTheme="minorHAnsi" w:hAnsiTheme="minorHAnsi"/>
                    <w:color w:val="000000"/>
                    <w:szCs w:val="22"/>
                  </w:rPr>
                </w:rPrChange>
              </w:rPr>
              <w:t>67</w:t>
            </w:r>
          </w:p>
        </w:tc>
        <w:tc>
          <w:tcPr>
            <w:tcW w:w="1984" w:type="dxa"/>
            <w:tcBorders>
              <w:right w:val="single" w:sz="12" w:space="0" w:color="auto"/>
            </w:tcBorders>
            <w:vAlign w:val="bottom"/>
          </w:tcPr>
          <w:p w14:paraId="000B63FC" w14:textId="0869A686" w:rsidR="00A3226D" w:rsidRPr="000E1A5F" w:rsidRDefault="002C1173" w:rsidP="00A3226D">
            <w:pPr>
              <w:rPr>
                <w:rFonts w:asciiTheme="minorHAnsi" w:hAnsiTheme="minorHAnsi"/>
                <w:color w:val="000000"/>
                <w:szCs w:val="22"/>
                <w:lang w:val="en-GB"/>
                <w:rPrChange w:id="13999" w:author="Dioguardi, Fabio" w:date="2018-10-23T11:24:00Z">
                  <w:rPr>
                    <w:rFonts w:asciiTheme="minorHAnsi" w:hAnsiTheme="minorHAnsi"/>
                    <w:color w:val="000000"/>
                    <w:szCs w:val="22"/>
                  </w:rPr>
                </w:rPrChange>
              </w:rPr>
            </w:pPr>
            <w:proofErr w:type="spellStart"/>
            <w:r w:rsidRPr="000E1A5F">
              <w:rPr>
                <w:rFonts w:asciiTheme="minorHAnsi" w:hAnsiTheme="minorHAnsi"/>
                <w:i/>
                <w:color w:val="000000"/>
                <w:szCs w:val="22"/>
                <w:lang w:val="en-GB"/>
                <w:rPrChange w:id="14000" w:author="Dioguardi, Fabio" w:date="2018-10-23T11:24:00Z">
                  <w:rPr>
                    <w:rFonts w:asciiTheme="minorHAnsi" w:hAnsiTheme="minorHAnsi"/>
                    <w:i/>
                    <w:color w:val="000000"/>
                    <w:szCs w:val="22"/>
                  </w:rPr>
                </w:rPrChange>
              </w:rPr>
              <w:t>Q</w:t>
            </w:r>
            <w:r w:rsidRPr="000E1A5F">
              <w:rPr>
                <w:rFonts w:asciiTheme="minorHAnsi" w:hAnsiTheme="minorHAnsi"/>
                <w:i/>
                <w:color w:val="000000"/>
                <w:szCs w:val="22"/>
                <w:vertAlign w:val="subscript"/>
                <w:lang w:val="en-GB"/>
                <w:rPrChange w:id="14001" w:author="Dioguardi, Fabio" w:date="2018-10-23T11:24:00Z">
                  <w:rPr>
                    <w:rFonts w:asciiTheme="minorHAnsi" w:hAnsiTheme="minorHAnsi"/>
                    <w:i/>
                    <w:color w:val="000000"/>
                    <w:szCs w:val="22"/>
                    <w:vertAlign w:val="subscript"/>
                  </w:rPr>
                </w:rPrChange>
              </w:rPr>
              <w:t>upper</w:t>
            </w:r>
            <w:proofErr w:type="spellEnd"/>
          </w:p>
        </w:tc>
        <w:tc>
          <w:tcPr>
            <w:tcW w:w="709" w:type="dxa"/>
            <w:tcBorders>
              <w:left w:val="single" w:sz="12" w:space="0" w:color="auto"/>
            </w:tcBorders>
            <w:vAlign w:val="bottom"/>
          </w:tcPr>
          <w:p w14:paraId="626E9F19" w14:textId="2E7A1FC9" w:rsidR="00A3226D" w:rsidRPr="000E1A5F" w:rsidRDefault="00A3226D" w:rsidP="00A3226D">
            <w:pPr>
              <w:rPr>
                <w:rFonts w:asciiTheme="minorHAnsi" w:hAnsiTheme="minorHAnsi"/>
                <w:color w:val="000000"/>
                <w:szCs w:val="22"/>
                <w:lang w:val="en-GB"/>
                <w:rPrChange w:id="1400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03" w:author="Dioguardi, Fabio" w:date="2018-10-23T11:24:00Z">
                  <w:rPr>
                    <w:rFonts w:asciiTheme="minorHAnsi" w:hAnsiTheme="minorHAnsi"/>
                    <w:color w:val="000000"/>
                    <w:szCs w:val="22"/>
                  </w:rPr>
                </w:rPrChange>
              </w:rPr>
              <w:t>111</w:t>
            </w:r>
          </w:p>
        </w:tc>
        <w:tc>
          <w:tcPr>
            <w:tcW w:w="2410" w:type="dxa"/>
            <w:vAlign w:val="bottom"/>
          </w:tcPr>
          <w:p w14:paraId="5007651B" w14:textId="3C92A470" w:rsidR="00A3226D" w:rsidRPr="000E1A5F" w:rsidRDefault="00252810" w:rsidP="00A3226D">
            <w:pPr>
              <w:rPr>
                <w:rFonts w:asciiTheme="minorHAnsi" w:hAnsiTheme="minorHAnsi"/>
                <w:color w:val="000000"/>
                <w:szCs w:val="22"/>
                <w:lang w:val="en-GB"/>
                <w:rPrChange w:id="14004"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05"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06" w:author="Dioguardi, Fabio" w:date="2018-10-23T11:24:00Z">
                  <w:rPr>
                    <w:rFonts w:asciiTheme="minorHAnsi" w:eastAsiaTheme="minorEastAsia" w:hAnsiTheme="minorHAnsi"/>
                    <w:i/>
                    <w:vertAlign w:val="subscript"/>
                  </w:rPr>
                </w:rPrChange>
              </w:rPr>
              <w:t>exp_min</w:t>
            </w:r>
            <w:proofErr w:type="spellEnd"/>
          </w:p>
        </w:tc>
      </w:tr>
      <w:tr w:rsidR="00A3226D" w:rsidRPr="000E1A5F" w14:paraId="2F33D072" w14:textId="77777777" w:rsidTr="00537F29">
        <w:tc>
          <w:tcPr>
            <w:tcW w:w="751" w:type="dxa"/>
            <w:vAlign w:val="center"/>
          </w:tcPr>
          <w:p w14:paraId="19A3323C" w14:textId="77777777" w:rsidR="00A3226D" w:rsidRPr="000E1A5F" w:rsidRDefault="00A3226D" w:rsidP="00A3226D">
            <w:pPr>
              <w:jc w:val="center"/>
              <w:rPr>
                <w:rFonts w:asciiTheme="minorHAnsi" w:hAnsiTheme="minorHAnsi"/>
                <w:color w:val="000000"/>
                <w:szCs w:val="22"/>
                <w:lang w:val="en-GB"/>
                <w:rPrChange w:id="1400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08" w:author="Dioguardi, Fabio" w:date="2018-10-23T11:24:00Z">
                  <w:rPr>
                    <w:rFonts w:asciiTheme="minorHAnsi" w:hAnsiTheme="minorHAnsi"/>
                    <w:color w:val="000000"/>
                    <w:szCs w:val="22"/>
                  </w:rPr>
                </w:rPrChange>
              </w:rPr>
              <w:t>24</w:t>
            </w:r>
          </w:p>
        </w:tc>
        <w:tc>
          <w:tcPr>
            <w:tcW w:w="2085" w:type="dxa"/>
            <w:tcBorders>
              <w:right w:val="single" w:sz="12" w:space="0" w:color="auto"/>
            </w:tcBorders>
            <w:vAlign w:val="bottom"/>
          </w:tcPr>
          <w:p w14:paraId="24CAF20E" w14:textId="2FF21E43" w:rsidR="00A3226D" w:rsidRPr="000E1A5F" w:rsidRDefault="00A3226D" w:rsidP="00A3226D">
            <w:pPr>
              <w:rPr>
                <w:rFonts w:asciiTheme="minorHAnsi" w:hAnsiTheme="minorHAnsi"/>
                <w:color w:val="000000"/>
                <w:szCs w:val="22"/>
                <w:lang w:val="en-GB"/>
                <w:rPrChange w:id="140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10" w:author="Dioguardi, Fabio" w:date="2018-10-23T11:24:00Z">
                  <w:rPr>
                    <w:rFonts w:asciiTheme="minorHAnsi" w:hAnsiTheme="minorHAnsi"/>
                    <w:color w:val="000000"/>
                    <w:szCs w:val="22"/>
                  </w:rPr>
                </w:rPrChange>
              </w:rPr>
              <w:t>theta_a0</w:t>
            </w:r>
          </w:p>
        </w:tc>
        <w:tc>
          <w:tcPr>
            <w:tcW w:w="567" w:type="dxa"/>
            <w:tcBorders>
              <w:left w:val="single" w:sz="12" w:space="0" w:color="auto"/>
            </w:tcBorders>
            <w:vAlign w:val="bottom"/>
          </w:tcPr>
          <w:p w14:paraId="67D52398" w14:textId="62949805" w:rsidR="00A3226D" w:rsidRPr="000E1A5F" w:rsidRDefault="00A3226D" w:rsidP="00A3226D">
            <w:pPr>
              <w:jc w:val="center"/>
              <w:rPr>
                <w:rFonts w:asciiTheme="minorHAnsi" w:hAnsiTheme="minorHAnsi"/>
                <w:color w:val="000000"/>
                <w:szCs w:val="22"/>
                <w:lang w:val="en-GB"/>
                <w:rPrChange w:id="1401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12" w:author="Dioguardi, Fabio" w:date="2018-10-23T11:24:00Z">
                  <w:rPr>
                    <w:rFonts w:asciiTheme="minorHAnsi" w:hAnsiTheme="minorHAnsi"/>
                    <w:color w:val="000000"/>
                    <w:szCs w:val="22"/>
                  </w:rPr>
                </w:rPrChange>
              </w:rPr>
              <w:t>68</w:t>
            </w:r>
          </w:p>
        </w:tc>
        <w:tc>
          <w:tcPr>
            <w:tcW w:w="1984" w:type="dxa"/>
            <w:tcBorders>
              <w:right w:val="single" w:sz="12" w:space="0" w:color="auto"/>
            </w:tcBorders>
            <w:vAlign w:val="bottom"/>
          </w:tcPr>
          <w:p w14:paraId="76C3719B" w14:textId="67797927" w:rsidR="00A3226D" w:rsidRPr="000E1A5F" w:rsidRDefault="00564961" w:rsidP="00A3226D">
            <w:pPr>
              <w:rPr>
                <w:rFonts w:asciiTheme="minorHAnsi" w:hAnsiTheme="minorHAnsi"/>
                <w:i/>
                <w:color w:val="000000"/>
                <w:szCs w:val="22"/>
                <w:lang w:val="en-GB"/>
                <w:rPrChange w:id="14013" w:author="Dioguardi, Fabio" w:date="2018-10-23T11:24:00Z">
                  <w:rPr>
                    <w:rFonts w:asciiTheme="minorHAnsi" w:hAnsiTheme="minorHAnsi"/>
                    <w:i/>
                    <w:color w:val="000000"/>
                    <w:szCs w:val="22"/>
                  </w:rPr>
                </w:rPrChange>
              </w:rPr>
            </w:pPr>
            <w:proofErr w:type="spellStart"/>
            <w:r w:rsidRPr="000E1A5F">
              <w:rPr>
                <w:rFonts w:asciiTheme="minorHAnsi" w:hAnsiTheme="minorHAnsi"/>
                <w:i/>
                <w:color w:val="000000"/>
                <w:szCs w:val="22"/>
                <w:lang w:val="en-GB"/>
                <w:rPrChange w:id="14014" w:author="Dioguardi, Fabio" w:date="2018-10-23T11:24:00Z">
                  <w:rPr>
                    <w:rFonts w:asciiTheme="minorHAnsi" w:hAnsiTheme="minorHAnsi"/>
                    <w:i/>
                    <w:color w:val="000000"/>
                    <w:szCs w:val="22"/>
                  </w:rPr>
                </w:rPrChange>
              </w:rPr>
              <w:t>a</w:t>
            </w:r>
            <w:r w:rsidRPr="000E1A5F">
              <w:rPr>
                <w:rFonts w:asciiTheme="minorHAnsi" w:hAnsiTheme="minorHAnsi"/>
                <w:i/>
                <w:color w:val="000000"/>
                <w:szCs w:val="22"/>
                <w:vertAlign w:val="subscript"/>
                <w:lang w:val="en-GB"/>
                <w:rPrChange w:id="14015" w:author="Dioguardi, Fabio" w:date="2018-10-23T11:24:00Z">
                  <w:rPr>
                    <w:rFonts w:asciiTheme="minorHAnsi" w:hAnsiTheme="minorHAnsi"/>
                    <w:i/>
                    <w:color w:val="000000"/>
                    <w:szCs w:val="22"/>
                    <w:vertAlign w:val="subscript"/>
                  </w:rPr>
                </w:rPrChange>
              </w:rPr>
              <w:t>man</w:t>
            </w:r>
            <w:proofErr w:type="spellEnd"/>
          </w:p>
        </w:tc>
        <w:tc>
          <w:tcPr>
            <w:tcW w:w="709" w:type="dxa"/>
            <w:tcBorders>
              <w:left w:val="single" w:sz="12" w:space="0" w:color="auto"/>
            </w:tcBorders>
            <w:vAlign w:val="bottom"/>
          </w:tcPr>
          <w:p w14:paraId="7C1C3D5E" w14:textId="1E2232B8" w:rsidR="00A3226D" w:rsidRPr="000E1A5F" w:rsidRDefault="00A3226D" w:rsidP="00A3226D">
            <w:pPr>
              <w:rPr>
                <w:rFonts w:asciiTheme="minorHAnsi" w:hAnsiTheme="minorHAnsi"/>
                <w:color w:val="000000"/>
                <w:szCs w:val="22"/>
                <w:lang w:val="en-GB"/>
                <w:rPrChange w:id="1401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17" w:author="Dioguardi, Fabio" w:date="2018-10-23T11:24:00Z">
                  <w:rPr>
                    <w:rFonts w:asciiTheme="minorHAnsi" w:hAnsiTheme="minorHAnsi"/>
                    <w:color w:val="000000"/>
                    <w:szCs w:val="22"/>
                  </w:rPr>
                </w:rPrChange>
              </w:rPr>
              <w:t>112</w:t>
            </w:r>
          </w:p>
        </w:tc>
        <w:tc>
          <w:tcPr>
            <w:tcW w:w="2410" w:type="dxa"/>
            <w:vAlign w:val="bottom"/>
          </w:tcPr>
          <w:p w14:paraId="42EA3D05" w14:textId="7D2E1A29" w:rsidR="00A3226D" w:rsidRPr="000E1A5F" w:rsidRDefault="00252810" w:rsidP="00252810">
            <w:pPr>
              <w:rPr>
                <w:rFonts w:asciiTheme="minorHAnsi" w:hAnsiTheme="minorHAnsi"/>
                <w:color w:val="000000"/>
                <w:szCs w:val="22"/>
                <w:lang w:val="en-GB"/>
                <w:rPrChange w:id="14018"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19"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20" w:author="Dioguardi, Fabio" w:date="2018-10-23T11:24:00Z">
                  <w:rPr>
                    <w:rFonts w:asciiTheme="minorHAnsi" w:eastAsiaTheme="minorEastAsia" w:hAnsiTheme="minorHAnsi"/>
                    <w:i/>
                    <w:vertAlign w:val="subscript"/>
                  </w:rPr>
                </w:rPrChange>
              </w:rPr>
              <w:t>exp_wavg</w:t>
            </w:r>
            <w:proofErr w:type="spellEnd"/>
          </w:p>
        </w:tc>
      </w:tr>
      <w:tr w:rsidR="00A3226D" w:rsidRPr="000E1A5F" w14:paraId="68261E68" w14:textId="77777777" w:rsidTr="00537F29">
        <w:tc>
          <w:tcPr>
            <w:tcW w:w="751" w:type="dxa"/>
            <w:vAlign w:val="center"/>
          </w:tcPr>
          <w:p w14:paraId="71D060E8" w14:textId="77777777" w:rsidR="00A3226D" w:rsidRPr="000E1A5F" w:rsidRDefault="00A3226D" w:rsidP="00A3226D">
            <w:pPr>
              <w:jc w:val="center"/>
              <w:rPr>
                <w:rFonts w:asciiTheme="minorHAnsi" w:hAnsiTheme="minorHAnsi"/>
                <w:color w:val="000000"/>
                <w:szCs w:val="22"/>
                <w:lang w:val="en-GB"/>
                <w:rPrChange w:id="1402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22" w:author="Dioguardi, Fabio" w:date="2018-10-23T11:24:00Z">
                  <w:rPr>
                    <w:rFonts w:asciiTheme="minorHAnsi" w:hAnsiTheme="minorHAnsi"/>
                    <w:color w:val="000000"/>
                    <w:szCs w:val="22"/>
                  </w:rPr>
                </w:rPrChange>
              </w:rPr>
              <w:t>25</w:t>
            </w:r>
          </w:p>
        </w:tc>
        <w:tc>
          <w:tcPr>
            <w:tcW w:w="2085" w:type="dxa"/>
            <w:tcBorders>
              <w:right w:val="single" w:sz="12" w:space="0" w:color="auto"/>
            </w:tcBorders>
            <w:vAlign w:val="bottom"/>
          </w:tcPr>
          <w:p w14:paraId="622286A9" w14:textId="1C76DB2D" w:rsidR="00A3226D" w:rsidRPr="000E1A5F" w:rsidRDefault="00A3226D" w:rsidP="00A3226D">
            <w:pPr>
              <w:rPr>
                <w:rFonts w:asciiTheme="minorHAnsi" w:hAnsiTheme="minorHAnsi"/>
                <w:color w:val="000000"/>
                <w:szCs w:val="22"/>
                <w:lang w:val="en-GB"/>
                <w:rPrChange w:id="1402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24" w:author="Dioguardi, Fabio" w:date="2018-10-23T11:24:00Z">
                  <w:rPr>
                    <w:rFonts w:asciiTheme="minorHAnsi" w:hAnsiTheme="minorHAnsi"/>
                    <w:color w:val="000000"/>
                    <w:szCs w:val="22"/>
                  </w:rPr>
                </w:rPrChange>
              </w:rPr>
              <w:t>P_0</w:t>
            </w:r>
          </w:p>
        </w:tc>
        <w:tc>
          <w:tcPr>
            <w:tcW w:w="567" w:type="dxa"/>
            <w:tcBorders>
              <w:left w:val="single" w:sz="12" w:space="0" w:color="auto"/>
            </w:tcBorders>
            <w:vAlign w:val="bottom"/>
          </w:tcPr>
          <w:p w14:paraId="29857D9F" w14:textId="0C86CF6D" w:rsidR="00A3226D" w:rsidRPr="000E1A5F" w:rsidRDefault="00A3226D" w:rsidP="00A3226D">
            <w:pPr>
              <w:jc w:val="center"/>
              <w:rPr>
                <w:rFonts w:asciiTheme="minorHAnsi" w:hAnsiTheme="minorHAnsi"/>
                <w:color w:val="000000"/>
                <w:szCs w:val="22"/>
                <w:lang w:val="en-GB"/>
                <w:rPrChange w:id="1402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26" w:author="Dioguardi, Fabio" w:date="2018-10-23T11:24:00Z">
                  <w:rPr>
                    <w:rFonts w:asciiTheme="minorHAnsi" w:hAnsiTheme="minorHAnsi"/>
                    <w:color w:val="000000"/>
                    <w:szCs w:val="22"/>
                  </w:rPr>
                </w:rPrChange>
              </w:rPr>
              <w:t>69</w:t>
            </w:r>
          </w:p>
        </w:tc>
        <w:tc>
          <w:tcPr>
            <w:tcW w:w="1984" w:type="dxa"/>
            <w:tcBorders>
              <w:right w:val="single" w:sz="12" w:space="0" w:color="auto"/>
            </w:tcBorders>
            <w:vAlign w:val="bottom"/>
          </w:tcPr>
          <w:p w14:paraId="01310B37" w14:textId="11753863" w:rsidR="00A3226D" w:rsidRPr="000E1A5F" w:rsidRDefault="00A3226D" w:rsidP="00A3226D">
            <w:pPr>
              <w:rPr>
                <w:rFonts w:asciiTheme="minorHAnsi" w:hAnsiTheme="minorHAnsi"/>
                <w:color w:val="000000"/>
                <w:szCs w:val="22"/>
                <w:lang w:val="en-GB"/>
                <w:rPrChange w:id="14027"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28" w:author="Dioguardi, Fabio" w:date="2018-10-23T11:24:00Z">
                  <w:rPr>
                    <w:rFonts w:asciiTheme="minorHAnsi" w:hAnsiTheme="minorHAnsi"/>
                    <w:color w:val="000000"/>
                    <w:szCs w:val="22"/>
                  </w:rPr>
                </w:rPrChange>
              </w:rPr>
              <w:t>min_manMER</w:t>
            </w:r>
            <w:proofErr w:type="spellEnd"/>
          </w:p>
        </w:tc>
        <w:tc>
          <w:tcPr>
            <w:tcW w:w="709" w:type="dxa"/>
            <w:tcBorders>
              <w:left w:val="single" w:sz="12" w:space="0" w:color="auto"/>
            </w:tcBorders>
            <w:vAlign w:val="bottom"/>
          </w:tcPr>
          <w:p w14:paraId="4827E8E8" w14:textId="21008860" w:rsidR="00A3226D" w:rsidRPr="000E1A5F" w:rsidRDefault="00A3226D" w:rsidP="00A3226D">
            <w:pPr>
              <w:rPr>
                <w:rFonts w:asciiTheme="minorHAnsi" w:hAnsiTheme="minorHAnsi"/>
                <w:color w:val="000000"/>
                <w:szCs w:val="22"/>
                <w:lang w:val="en-GB"/>
                <w:rPrChange w:id="1402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30" w:author="Dioguardi, Fabio" w:date="2018-10-23T11:24:00Z">
                  <w:rPr>
                    <w:rFonts w:asciiTheme="minorHAnsi" w:hAnsiTheme="minorHAnsi"/>
                    <w:color w:val="000000"/>
                    <w:szCs w:val="22"/>
                  </w:rPr>
                </w:rPrChange>
              </w:rPr>
              <w:t>113</w:t>
            </w:r>
          </w:p>
        </w:tc>
        <w:tc>
          <w:tcPr>
            <w:tcW w:w="2410" w:type="dxa"/>
            <w:vAlign w:val="bottom"/>
          </w:tcPr>
          <w:p w14:paraId="5187F746" w14:textId="360AA909" w:rsidR="00A3226D" w:rsidRPr="000E1A5F" w:rsidRDefault="00252810" w:rsidP="00252810">
            <w:pPr>
              <w:rPr>
                <w:rFonts w:asciiTheme="minorHAnsi" w:hAnsiTheme="minorHAnsi"/>
                <w:color w:val="000000"/>
                <w:szCs w:val="22"/>
                <w:lang w:val="en-GB"/>
                <w:rPrChange w:id="14031"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32"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33" w:author="Dioguardi, Fabio" w:date="2018-10-23T11:24:00Z">
                  <w:rPr>
                    <w:rFonts w:asciiTheme="minorHAnsi" w:eastAsiaTheme="minorEastAsia" w:hAnsiTheme="minorHAnsi"/>
                    <w:i/>
                    <w:vertAlign w:val="subscript"/>
                  </w:rPr>
                </w:rPrChange>
              </w:rPr>
              <w:t>exp_max</w:t>
            </w:r>
            <w:proofErr w:type="spellEnd"/>
          </w:p>
        </w:tc>
      </w:tr>
      <w:tr w:rsidR="00A3226D" w:rsidRPr="000E1A5F" w14:paraId="66D18D84" w14:textId="77777777" w:rsidTr="00537F29">
        <w:tc>
          <w:tcPr>
            <w:tcW w:w="751" w:type="dxa"/>
            <w:vAlign w:val="center"/>
          </w:tcPr>
          <w:p w14:paraId="19696941" w14:textId="77777777" w:rsidR="00A3226D" w:rsidRPr="000E1A5F" w:rsidRDefault="00A3226D" w:rsidP="00A3226D">
            <w:pPr>
              <w:jc w:val="center"/>
              <w:rPr>
                <w:rFonts w:asciiTheme="minorHAnsi" w:hAnsiTheme="minorHAnsi"/>
                <w:color w:val="000000"/>
                <w:szCs w:val="22"/>
                <w:lang w:val="en-GB"/>
                <w:rPrChange w:id="1403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35" w:author="Dioguardi, Fabio" w:date="2018-10-23T11:24:00Z">
                  <w:rPr>
                    <w:rFonts w:asciiTheme="minorHAnsi" w:hAnsiTheme="minorHAnsi"/>
                    <w:color w:val="000000"/>
                    <w:szCs w:val="22"/>
                  </w:rPr>
                </w:rPrChange>
              </w:rPr>
              <w:t>26</w:t>
            </w:r>
          </w:p>
        </w:tc>
        <w:tc>
          <w:tcPr>
            <w:tcW w:w="2085" w:type="dxa"/>
            <w:tcBorders>
              <w:right w:val="single" w:sz="12" w:space="0" w:color="auto"/>
            </w:tcBorders>
            <w:vAlign w:val="bottom"/>
          </w:tcPr>
          <w:p w14:paraId="7BF7A48C" w14:textId="515CB7D3" w:rsidR="00A3226D" w:rsidRPr="000E1A5F" w:rsidRDefault="00A3226D" w:rsidP="00A3226D">
            <w:pPr>
              <w:rPr>
                <w:rFonts w:asciiTheme="minorHAnsi" w:hAnsiTheme="minorHAnsi"/>
                <w:color w:val="000000"/>
                <w:szCs w:val="22"/>
                <w:lang w:val="en-GB"/>
                <w:rPrChange w:id="1403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37" w:author="Dioguardi, Fabio" w:date="2018-10-23T11:24:00Z">
                  <w:rPr>
                    <w:rFonts w:asciiTheme="minorHAnsi" w:hAnsiTheme="minorHAnsi"/>
                    <w:color w:val="000000"/>
                    <w:szCs w:val="22"/>
                  </w:rPr>
                </w:rPrChange>
              </w:rPr>
              <w:t>theta_0</w:t>
            </w:r>
          </w:p>
        </w:tc>
        <w:tc>
          <w:tcPr>
            <w:tcW w:w="567" w:type="dxa"/>
            <w:tcBorders>
              <w:left w:val="single" w:sz="12" w:space="0" w:color="auto"/>
            </w:tcBorders>
            <w:vAlign w:val="bottom"/>
          </w:tcPr>
          <w:p w14:paraId="064734E9" w14:textId="14A9DD23" w:rsidR="00A3226D" w:rsidRPr="000E1A5F" w:rsidRDefault="00A3226D" w:rsidP="00A3226D">
            <w:pPr>
              <w:jc w:val="center"/>
              <w:rPr>
                <w:rFonts w:asciiTheme="minorHAnsi" w:hAnsiTheme="minorHAnsi"/>
                <w:color w:val="000000"/>
                <w:szCs w:val="22"/>
                <w:lang w:val="en-GB"/>
                <w:rPrChange w:id="1403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39" w:author="Dioguardi, Fabio" w:date="2018-10-23T11:24:00Z">
                  <w:rPr>
                    <w:rFonts w:asciiTheme="minorHAnsi" w:hAnsiTheme="minorHAnsi"/>
                    <w:color w:val="000000"/>
                    <w:szCs w:val="22"/>
                  </w:rPr>
                </w:rPrChange>
              </w:rPr>
              <w:t>70</w:t>
            </w:r>
          </w:p>
        </w:tc>
        <w:tc>
          <w:tcPr>
            <w:tcW w:w="1984" w:type="dxa"/>
            <w:tcBorders>
              <w:right w:val="single" w:sz="12" w:space="0" w:color="auto"/>
            </w:tcBorders>
            <w:vAlign w:val="bottom"/>
          </w:tcPr>
          <w:p w14:paraId="74C5790D" w14:textId="1E93DDE8" w:rsidR="00A3226D" w:rsidRPr="000E1A5F" w:rsidRDefault="00A3226D" w:rsidP="00A3226D">
            <w:pPr>
              <w:rPr>
                <w:rFonts w:asciiTheme="minorHAnsi" w:hAnsiTheme="minorHAnsi"/>
                <w:color w:val="000000"/>
                <w:szCs w:val="22"/>
                <w:lang w:val="en-GB"/>
                <w:rPrChange w:id="14040"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41" w:author="Dioguardi, Fabio" w:date="2018-10-23T11:24:00Z">
                  <w:rPr>
                    <w:rFonts w:asciiTheme="minorHAnsi" w:hAnsiTheme="minorHAnsi"/>
                    <w:color w:val="000000"/>
                    <w:szCs w:val="22"/>
                  </w:rPr>
                </w:rPrChange>
              </w:rPr>
              <w:t>max_manMER</w:t>
            </w:r>
            <w:proofErr w:type="spellEnd"/>
          </w:p>
        </w:tc>
        <w:tc>
          <w:tcPr>
            <w:tcW w:w="709" w:type="dxa"/>
            <w:tcBorders>
              <w:left w:val="single" w:sz="12" w:space="0" w:color="auto"/>
            </w:tcBorders>
            <w:vAlign w:val="bottom"/>
          </w:tcPr>
          <w:p w14:paraId="42E4DFA2" w14:textId="2C7C81F3" w:rsidR="00A3226D" w:rsidRPr="000E1A5F" w:rsidRDefault="00A3226D" w:rsidP="00A3226D">
            <w:pPr>
              <w:rPr>
                <w:rFonts w:asciiTheme="minorHAnsi" w:hAnsiTheme="minorHAnsi"/>
                <w:color w:val="000000"/>
                <w:szCs w:val="22"/>
                <w:lang w:val="en-GB"/>
                <w:rPrChange w:id="1404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43" w:author="Dioguardi, Fabio" w:date="2018-10-23T11:24:00Z">
                  <w:rPr>
                    <w:rFonts w:asciiTheme="minorHAnsi" w:hAnsiTheme="minorHAnsi"/>
                    <w:color w:val="000000"/>
                    <w:szCs w:val="22"/>
                  </w:rPr>
                </w:rPrChange>
              </w:rPr>
              <w:t>114</w:t>
            </w:r>
          </w:p>
        </w:tc>
        <w:tc>
          <w:tcPr>
            <w:tcW w:w="2410" w:type="dxa"/>
            <w:vAlign w:val="bottom"/>
          </w:tcPr>
          <w:p w14:paraId="56C1E095" w14:textId="4D44BC78" w:rsidR="00A3226D" w:rsidRPr="000E1A5F" w:rsidRDefault="00252810" w:rsidP="00252810">
            <w:pPr>
              <w:rPr>
                <w:rFonts w:asciiTheme="minorHAnsi" w:hAnsiTheme="minorHAnsi"/>
                <w:color w:val="000000"/>
                <w:szCs w:val="22"/>
                <w:lang w:val="en-GB"/>
                <w:rPrChange w:id="14044"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45"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46" w:author="Dioguardi, Fabio" w:date="2018-10-23T11:24:00Z">
                  <w:rPr>
                    <w:rFonts w:asciiTheme="minorHAnsi" w:eastAsiaTheme="minorEastAsia" w:hAnsiTheme="minorHAnsi"/>
                    <w:i/>
                    <w:vertAlign w:val="subscript"/>
                  </w:rPr>
                </w:rPrChange>
              </w:rPr>
              <w:t>man_min</w:t>
            </w:r>
            <w:proofErr w:type="spellEnd"/>
          </w:p>
        </w:tc>
      </w:tr>
      <w:tr w:rsidR="00A3226D" w:rsidRPr="000E1A5F" w14:paraId="6C2AED9D" w14:textId="77777777" w:rsidTr="00537F29">
        <w:tc>
          <w:tcPr>
            <w:tcW w:w="751" w:type="dxa"/>
            <w:vAlign w:val="center"/>
          </w:tcPr>
          <w:p w14:paraId="102EF58B" w14:textId="77777777" w:rsidR="00A3226D" w:rsidRPr="000E1A5F" w:rsidRDefault="00A3226D" w:rsidP="00A3226D">
            <w:pPr>
              <w:jc w:val="center"/>
              <w:rPr>
                <w:rFonts w:asciiTheme="minorHAnsi" w:hAnsiTheme="minorHAnsi"/>
                <w:color w:val="000000"/>
                <w:szCs w:val="22"/>
                <w:lang w:val="en-GB"/>
                <w:rPrChange w:id="1404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48" w:author="Dioguardi, Fabio" w:date="2018-10-23T11:24:00Z">
                  <w:rPr>
                    <w:rFonts w:asciiTheme="minorHAnsi" w:hAnsiTheme="minorHAnsi"/>
                    <w:color w:val="000000"/>
                    <w:szCs w:val="22"/>
                  </w:rPr>
                </w:rPrChange>
              </w:rPr>
              <w:t>27</w:t>
            </w:r>
          </w:p>
        </w:tc>
        <w:tc>
          <w:tcPr>
            <w:tcW w:w="2085" w:type="dxa"/>
            <w:tcBorders>
              <w:right w:val="single" w:sz="12" w:space="0" w:color="auto"/>
            </w:tcBorders>
            <w:vAlign w:val="bottom"/>
          </w:tcPr>
          <w:p w14:paraId="748EA13F" w14:textId="733FEBF5" w:rsidR="00A3226D" w:rsidRPr="000E1A5F" w:rsidRDefault="00A3226D" w:rsidP="00A3226D">
            <w:pPr>
              <w:rPr>
                <w:rFonts w:asciiTheme="minorHAnsi" w:hAnsiTheme="minorHAnsi"/>
                <w:color w:val="000000"/>
                <w:szCs w:val="22"/>
                <w:lang w:val="en-GB"/>
                <w:rPrChange w:id="14049"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50" w:author="Dioguardi, Fabio" w:date="2018-10-23T11:24:00Z">
                  <w:rPr>
                    <w:rFonts w:asciiTheme="minorHAnsi" w:hAnsiTheme="minorHAnsi"/>
                    <w:color w:val="000000"/>
                    <w:szCs w:val="22"/>
                  </w:rPr>
                </w:rPrChange>
              </w:rPr>
              <w:t>rho_dre</w:t>
            </w:r>
            <w:proofErr w:type="spellEnd"/>
          </w:p>
        </w:tc>
        <w:tc>
          <w:tcPr>
            <w:tcW w:w="567" w:type="dxa"/>
            <w:tcBorders>
              <w:left w:val="single" w:sz="12" w:space="0" w:color="auto"/>
            </w:tcBorders>
            <w:vAlign w:val="bottom"/>
          </w:tcPr>
          <w:p w14:paraId="34C2F21A" w14:textId="1933830B" w:rsidR="00A3226D" w:rsidRPr="000E1A5F" w:rsidRDefault="00A3226D" w:rsidP="00A3226D">
            <w:pPr>
              <w:jc w:val="center"/>
              <w:rPr>
                <w:rFonts w:asciiTheme="minorHAnsi" w:hAnsiTheme="minorHAnsi"/>
                <w:color w:val="000000"/>
                <w:szCs w:val="22"/>
                <w:lang w:val="en-GB"/>
                <w:rPrChange w:id="1405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52" w:author="Dioguardi, Fabio" w:date="2018-10-23T11:24:00Z">
                  <w:rPr>
                    <w:rFonts w:asciiTheme="minorHAnsi" w:hAnsiTheme="minorHAnsi"/>
                    <w:color w:val="000000"/>
                    <w:szCs w:val="22"/>
                  </w:rPr>
                </w:rPrChange>
              </w:rPr>
              <w:t>71</w:t>
            </w:r>
          </w:p>
        </w:tc>
        <w:tc>
          <w:tcPr>
            <w:tcW w:w="1984" w:type="dxa"/>
            <w:tcBorders>
              <w:right w:val="single" w:sz="12" w:space="0" w:color="auto"/>
            </w:tcBorders>
            <w:vAlign w:val="bottom"/>
          </w:tcPr>
          <w:p w14:paraId="35CEB1E7" w14:textId="2182C34D" w:rsidR="00A3226D" w:rsidRPr="000E1A5F" w:rsidRDefault="00A3226D" w:rsidP="00A3226D">
            <w:pPr>
              <w:rPr>
                <w:rFonts w:asciiTheme="minorHAnsi" w:hAnsiTheme="minorHAnsi"/>
                <w:color w:val="000000"/>
                <w:szCs w:val="22"/>
                <w:lang w:val="en-GB"/>
                <w:rPrChange w:id="14053"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54" w:author="Dioguardi, Fabio" w:date="2018-10-23T11:24:00Z">
                  <w:rPr>
                    <w:rFonts w:asciiTheme="minorHAnsi" w:hAnsiTheme="minorHAnsi"/>
                    <w:color w:val="000000"/>
                    <w:szCs w:val="22"/>
                  </w:rPr>
                </w:rPrChange>
              </w:rPr>
              <w:t>oo_wood</w:t>
            </w:r>
            <w:proofErr w:type="spellEnd"/>
          </w:p>
        </w:tc>
        <w:tc>
          <w:tcPr>
            <w:tcW w:w="709" w:type="dxa"/>
            <w:tcBorders>
              <w:left w:val="single" w:sz="12" w:space="0" w:color="auto"/>
            </w:tcBorders>
            <w:vAlign w:val="bottom"/>
          </w:tcPr>
          <w:p w14:paraId="5755CA85" w14:textId="3F920E29" w:rsidR="00A3226D" w:rsidRPr="000E1A5F" w:rsidRDefault="00A3226D" w:rsidP="00A3226D">
            <w:pPr>
              <w:rPr>
                <w:rFonts w:asciiTheme="minorHAnsi" w:hAnsiTheme="minorHAnsi"/>
                <w:color w:val="000000"/>
                <w:szCs w:val="22"/>
                <w:lang w:val="en-GB"/>
                <w:rPrChange w:id="1405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56" w:author="Dioguardi, Fabio" w:date="2018-10-23T11:24:00Z">
                  <w:rPr>
                    <w:rFonts w:asciiTheme="minorHAnsi" w:hAnsiTheme="minorHAnsi"/>
                    <w:color w:val="000000"/>
                    <w:szCs w:val="22"/>
                  </w:rPr>
                </w:rPrChange>
              </w:rPr>
              <w:t>115</w:t>
            </w:r>
          </w:p>
        </w:tc>
        <w:tc>
          <w:tcPr>
            <w:tcW w:w="2410" w:type="dxa"/>
            <w:vAlign w:val="bottom"/>
          </w:tcPr>
          <w:p w14:paraId="558BB851" w14:textId="38926854" w:rsidR="00A3226D" w:rsidRPr="000E1A5F" w:rsidRDefault="00252810" w:rsidP="00A3226D">
            <w:pPr>
              <w:rPr>
                <w:rFonts w:asciiTheme="minorHAnsi" w:hAnsiTheme="minorHAnsi"/>
                <w:color w:val="000000"/>
                <w:szCs w:val="22"/>
                <w:lang w:val="en-GB"/>
                <w:rPrChange w:id="14057"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58"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59" w:author="Dioguardi, Fabio" w:date="2018-10-23T11:24:00Z">
                  <w:rPr>
                    <w:rFonts w:asciiTheme="minorHAnsi" w:eastAsiaTheme="minorEastAsia" w:hAnsiTheme="minorHAnsi"/>
                    <w:i/>
                    <w:vertAlign w:val="subscript"/>
                  </w:rPr>
                </w:rPrChange>
              </w:rPr>
              <w:t>man_wavg</w:t>
            </w:r>
            <w:proofErr w:type="spellEnd"/>
          </w:p>
        </w:tc>
      </w:tr>
      <w:tr w:rsidR="00A3226D" w:rsidRPr="000E1A5F" w14:paraId="0A9072E7" w14:textId="77777777" w:rsidTr="00537F29">
        <w:tc>
          <w:tcPr>
            <w:tcW w:w="751" w:type="dxa"/>
            <w:vAlign w:val="center"/>
          </w:tcPr>
          <w:p w14:paraId="45EA9958" w14:textId="77777777" w:rsidR="00A3226D" w:rsidRPr="000E1A5F" w:rsidRDefault="00A3226D" w:rsidP="00A3226D">
            <w:pPr>
              <w:jc w:val="center"/>
              <w:rPr>
                <w:rFonts w:asciiTheme="minorHAnsi" w:hAnsiTheme="minorHAnsi"/>
                <w:color w:val="000000"/>
                <w:szCs w:val="22"/>
                <w:lang w:val="en-GB"/>
                <w:rPrChange w:id="140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61" w:author="Dioguardi, Fabio" w:date="2018-10-23T11:24:00Z">
                  <w:rPr>
                    <w:rFonts w:asciiTheme="minorHAnsi" w:hAnsiTheme="minorHAnsi"/>
                    <w:color w:val="000000"/>
                    <w:szCs w:val="22"/>
                  </w:rPr>
                </w:rPrChange>
              </w:rPr>
              <w:t>28</w:t>
            </w:r>
          </w:p>
        </w:tc>
        <w:tc>
          <w:tcPr>
            <w:tcW w:w="2085" w:type="dxa"/>
            <w:tcBorders>
              <w:right w:val="single" w:sz="12" w:space="0" w:color="auto"/>
            </w:tcBorders>
            <w:vAlign w:val="bottom"/>
          </w:tcPr>
          <w:p w14:paraId="5409A1CE" w14:textId="5FC34396" w:rsidR="00A3226D" w:rsidRPr="000E1A5F" w:rsidRDefault="00A3226D" w:rsidP="00A3226D">
            <w:pPr>
              <w:rPr>
                <w:rFonts w:asciiTheme="minorHAnsi" w:hAnsiTheme="minorHAnsi"/>
                <w:color w:val="000000"/>
                <w:szCs w:val="22"/>
                <w:lang w:val="en-GB"/>
                <w:rPrChange w:id="1406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63" w:author="Dioguardi, Fabio" w:date="2018-10-23T11:24:00Z">
                  <w:rPr>
                    <w:rFonts w:asciiTheme="minorHAnsi" w:hAnsiTheme="minorHAnsi"/>
                    <w:color w:val="000000"/>
                    <w:szCs w:val="22"/>
                  </w:rPr>
                </w:rPrChange>
              </w:rPr>
              <w:t>alpha</w:t>
            </w:r>
          </w:p>
        </w:tc>
        <w:tc>
          <w:tcPr>
            <w:tcW w:w="567" w:type="dxa"/>
            <w:tcBorders>
              <w:left w:val="single" w:sz="12" w:space="0" w:color="auto"/>
            </w:tcBorders>
            <w:vAlign w:val="bottom"/>
          </w:tcPr>
          <w:p w14:paraId="2E129C07" w14:textId="635FC8A7" w:rsidR="00A3226D" w:rsidRPr="000E1A5F" w:rsidRDefault="00A3226D" w:rsidP="00A3226D">
            <w:pPr>
              <w:jc w:val="center"/>
              <w:rPr>
                <w:rFonts w:asciiTheme="minorHAnsi" w:hAnsiTheme="minorHAnsi"/>
                <w:color w:val="000000"/>
                <w:szCs w:val="22"/>
                <w:lang w:val="en-GB"/>
                <w:rPrChange w:id="140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65" w:author="Dioguardi, Fabio" w:date="2018-10-23T11:24:00Z">
                  <w:rPr>
                    <w:rFonts w:asciiTheme="minorHAnsi" w:hAnsiTheme="minorHAnsi"/>
                    <w:color w:val="000000"/>
                    <w:szCs w:val="22"/>
                  </w:rPr>
                </w:rPrChange>
              </w:rPr>
              <w:t>72</w:t>
            </w:r>
          </w:p>
        </w:tc>
        <w:tc>
          <w:tcPr>
            <w:tcW w:w="1984" w:type="dxa"/>
            <w:tcBorders>
              <w:right w:val="single" w:sz="12" w:space="0" w:color="auto"/>
            </w:tcBorders>
            <w:vAlign w:val="bottom"/>
          </w:tcPr>
          <w:p w14:paraId="1AF895C2" w14:textId="0FECC7A3" w:rsidR="00A3226D" w:rsidRPr="000E1A5F" w:rsidRDefault="00A3226D" w:rsidP="00A3226D">
            <w:pPr>
              <w:rPr>
                <w:rFonts w:asciiTheme="minorHAnsi" w:hAnsiTheme="minorHAnsi"/>
                <w:color w:val="000000"/>
                <w:szCs w:val="22"/>
                <w:lang w:val="en-GB"/>
                <w:rPrChange w:id="1406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67" w:author="Dioguardi, Fabio" w:date="2018-10-23T11:24:00Z">
                  <w:rPr>
                    <w:rFonts w:asciiTheme="minorHAnsi" w:hAnsiTheme="minorHAnsi"/>
                    <w:color w:val="000000"/>
                    <w:szCs w:val="22"/>
                  </w:rPr>
                </w:rPrChange>
              </w:rPr>
              <w:t>oo_5MER</w:t>
            </w:r>
          </w:p>
        </w:tc>
        <w:tc>
          <w:tcPr>
            <w:tcW w:w="709" w:type="dxa"/>
            <w:tcBorders>
              <w:left w:val="single" w:sz="12" w:space="0" w:color="auto"/>
            </w:tcBorders>
            <w:vAlign w:val="bottom"/>
          </w:tcPr>
          <w:p w14:paraId="71687ADD" w14:textId="61360E4A" w:rsidR="00A3226D" w:rsidRPr="000E1A5F" w:rsidRDefault="00A3226D" w:rsidP="00A3226D">
            <w:pPr>
              <w:rPr>
                <w:rFonts w:asciiTheme="minorHAnsi" w:hAnsiTheme="minorHAnsi"/>
                <w:color w:val="000000"/>
                <w:szCs w:val="22"/>
                <w:lang w:val="en-GB"/>
                <w:rPrChange w:id="1406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69" w:author="Dioguardi, Fabio" w:date="2018-10-23T11:24:00Z">
                  <w:rPr>
                    <w:rFonts w:asciiTheme="minorHAnsi" w:hAnsiTheme="minorHAnsi"/>
                    <w:color w:val="000000"/>
                    <w:szCs w:val="22"/>
                  </w:rPr>
                </w:rPrChange>
              </w:rPr>
              <w:t>116</w:t>
            </w:r>
          </w:p>
        </w:tc>
        <w:tc>
          <w:tcPr>
            <w:tcW w:w="2410" w:type="dxa"/>
            <w:vAlign w:val="bottom"/>
          </w:tcPr>
          <w:p w14:paraId="4D95E574" w14:textId="4553DA1F" w:rsidR="00A3226D" w:rsidRPr="000E1A5F" w:rsidRDefault="00252810" w:rsidP="00A3226D">
            <w:pPr>
              <w:rPr>
                <w:rFonts w:asciiTheme="minorHAnsi" w:hAnsiTheme="minorHAnsi"/>
                <w:color w:val="000000"/>
                <w:szCs w:val="22"/>
                <w:lang w:val="en-GB"/>
                <w:rPrChange w:id="14070"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71"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72" w:author="Dioguardi, Fabio" w:date="2018-10-23T11:24:00Z">
                  <w:rPr>
                    <w:rFonts w:asciiTheme="minorHAnsi" w:eastAsiaTheme="minorEastAsia" w:hAnsiTheme="minorHAnsi"/>
                    <w:i/>
                    <w:vertAlign w:val="subscript"/>
                  </w:rPr>
                </w:rPrChange>
              </w:rPr>
              <w:t>man_max</w:t>
            </w:r>
            <w:proofErr w:type="spellEnd"/>
          </w:p>
        </w:tc>
      </w:tr>
      <w:tr w:rsidR="00A3226D" w:rsidRPr="000E1A5F" w14:paraId="1553AA04" w14:textId="77777777" w:rsidTr="00537F29">
        <w:tc>
          <w:tcPr>
            <w:tcW w:w="751" w:type="dxa"/>
            <w:vAlign w:val="center"/>
          </w:tcPr>
          <w:p w14:paraId="6294C0A3" w14:textId="77777777" w:rsidR="00A3226D" w:rsidRPr="000E1A5F" w:rsidRDefault="00A3226D" w:rsidP="00A3226D">
            <w:pPr>
              <w:jc w:val="center"/>
              <w:rPr>
                <w:rFonts w:asciiTheme="minorHAnsi" w:hAnsiTheme="minorHAnsi"/>
                <w:color w:val="000000"/>
                <w:szCs w:val="22"/>
                <w:lang w:val="en-GB"/>
                <w:rPrChange w:id="1407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74" w:author="Dioguardi, Fabio" w:date="2018-10-23T11:24:00Z">
                  <w:rPr>
                    <w:rFonts w:asciiTheme="minorHAnsi" w:hAnsiTheme="minorHAnsi"/>
                    <w:color w:val="000000"/>
                    <w:szCs w:val="22"/>
                  </w:rPr>
                </w:rPrChange>
              </w:rPr>
              <w:t>29</w:t>
            </w:r>
          </w:p>
        </w:tc>
        <w:tc>
          <w:tcPr>
            <w:tcW w:w="2085" w:type="dxa"/>
            <w:tcBorders>
              <w:right w:val="single" w:sz="12" w:space="0" w:color="auto"/>
            </w:tcBorders>
            <w:vAlign w:val="bottom"/>
          </w:tcPr>
          <w:p w14:paraId="7FAF1A4F" w14:textId="0D051858" w:rsidR="00A3226D" w:rsidRPr="000E1A5F" w:rsidRDefault="00A3226D" w:rsidP="00A3226D">
            <w:pPr>
              <w:rPr>
                <w:rFonts w:asciiTheme="minorHAnsi" w:hAnsiTheme="minorHAnsi"/>
                <w:color w:val="000000"/>
                <w:szCs w:val="22"/>
                <w:lang w:val="en-GB"/>
                <w:rPrChange w:id="1407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76" w:author="Dioguardi, Fabio" w:date="2018-10-23T11:24:00Z">
                  <w:rPr>
                    <w:rFonts w:asciiTheme="minorHAnsi" w:hAnsiTheme="minorHAnsi"/>
                    <w:color w:val="000000"/>
                    <w:szCs w:val="22"/>
                  </w:rPr>
                </w:rPrChange>
              </w:rPr>
              <w:t>beta</w:t>
            </w:r>
          </w:p>
        </w:tc>
        <w:tc>
          <w:tcPr>
            <w:tcW w:w="567" w:type="dxa"/>
            <w:tcBorders>
              <w:left w:val="single" w:sz="12" w:space="0" w:color="auto"/>
            </w:tcBorders>
            <w:vAlign w:val="bottom"/>
          </w:tcPr>
          <w:p w14:paraId="0C98BAD8" w14:textId="45761D1C" w:rsidR="00A3226D" w:rsidRPr="000E1A5F" w:rsidRDefault="00A3226D" w:rsidP="00A3226D">
            <w:pPr>
              <w:jc w:val="center"/>
              <w:rPr>
                <w:rFonts w:asciiTheme="minorHAnsi" w:hAnsiTheme="minorHAnsi"/>
                <w:color w:val="000000"/>
                <w:szCs w:val="22"/>
                <w:lang w:val="en-GB"/>
                <w:rPrChange w:id="1407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78" w:author="Dioguardi, Fabio" w:date="2018-10-23T11:24:00Z">
                  <w:rPr>
                    <w:rFonts w:asciiTheme="minorHAnsi" w:hAnsiTheme="minorHAnsi"/>
                    <w:color w:val="000000"/>
                    <w:szCs w:val="22"/>
                  </w:rPr>
                </w:rPrChange>
              </w:rPr>
              <w:t>73</w:t>
            </w:r>
          </w:p>
        </w:tc>
        <w:tc>
          <w:tcPr>
            <w:tcW w:w="1984" w:type="dxa"/>
            <w:tcBorders>
              <w:right w:val="single" w:sz="12" w:space="0" w:color="auto"/>
            </w:tcBorders>
            <w:vAlign w:val="bottom"/>
          </w:tcPr>
          <w:p w14:paraId="5A44B2EE" w14:textId="5552469C" w:rsidR="00A3226D" w:rsidRPr="000E1A5F" w:rsidRDefault="00A3226D" w:rsidP="00A3226D">
            <w:pPr>
              <w:rPr>
                <w:rFonts w:asciiTheme="minorHAnsi" w:hAnsiTheme="minorHAnsi"/>
                <w:color w:val="000000"/>
                <w:szCs w:val="22"/>
                <w:lang w:val="en-GB"/>
                <w:rPrChange w:id="14079"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80" w:author="Dioguardi, Fabio" w:date="2018-10-23T11:24:00Z">
                  <w:rPr>
                    <w:rFonts w:asciiTheme="minorHAnsi" w:hAnsiTheme="minorHAnsi"/>
                    <w:color w:val="000000"/>
                    <w:szCs w:val="22"/>
                  </w:rPr>
                </w:rPrChange>
              </w:rPr>
              <w:t>wtf_wood</w:t>
            </w:r>
            <w:proofErr w:type="spellEnd"/>
          </w:p>
        </w:tc>
        <w:tc>
          <w:tcPr>
            <w:tcW w:w="709" w:type="dxa"/>
            <w:tcBorders>
              <w:left w:val="single" w:sz="12" w:space="0" w:color="auto"/>
            </w:tcBorders>
            <w:vAlign w:val="bottom"/>
          </w:tcPr>
          <w:p w14:paraId="077F50F3" w14:textId="71CF0D17" w:rsidR="00A3226D" w:rsidRPr="000E1A5F" w:rsidRDefault="00A3226D" w:rsidP="00A3226D">
            <w:pPr>
              <w:rPr>
                <w:rFonts w:asciiTheme="minorHAnsi" w:hAnsiTheme="minorHAnsi"/>
                <w:color w:val="000000"/>
                <w:szCs w:val="22"/>
                <w:lang w:val="en-GB"/>
                <w:rPrChange w:id="1408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82" w:author="Dioguardi, Fabio" w:date="2018-10-23T11:24:00Z">
                  <w:rPr>
                    <w:rFonts w:asciiTheme="minorHAnsi" w:hAnsiTheme="minorHAnsi"/>
                    <w:color w:val="000000"/>
                    <w:szCs w:val="22"/>
                  </w:rPr>
                </w:rPrChange>
              </w:rPr>
              <w:t>117</w:t>
            </w:r>
          </w:p>
        </w:tc>
        <w:tc>
          <w:tcPr>
            <w:tcW w:w="2410" w:type="dxa"/>
            <w:vAlign w:val="bottom"/>
          </w:tcPr>
          <w:p w14:paraId="189132B9" w14:textId="11D4B6B9" w:rsidR="00A3226D" w:rsidRPr="000E1A5F" w:rsidRDefault="00252810" w:rsidP="00A3226D">
            <w:pPr>
              <w:rPr>
                <w:rFonts w:asciiTheme="minorHAnsi" w:hAnsiTheme="minorHAnsi"/>
                <w:color w:val="000000"/>
                <w:szCs w:val="22"/>
                <w:lang w:val="en-GB"/>
                <w:rPrChange w:id="14083"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084"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085" w:author="Dioguardi, Fabio" w:date="2018-10-23T11:24:00Z">
                  <w:rPr>
                    <w:rFonts w:asciiTheme="minorHAnsi" w:eastAsiaTheme="minorEastAsia" w:hAnsiTheme="minorHAnsi"/>
                    <w:i/>
                    <w:vertAlign w:val="subscript"/>
                  </w:rPr>
                </w:rPrChange>
              </w:rPr>
              <w:t>f</w:t>
            </w:r>
            <w:r w:rsidR="00E355E0" w:rsidRPr="000E1A5F">
              <w:rPr>
                <w:rFonts w:asciiTheme="minorHAnsi" w:eastAsiaTheme="minorEastAsia" w:hAnsiTheme="minorHAnsi"/>
                <w:i/>
                <w:vertAlign w:val="subscript"/>
                <w:lang w:val="en-GB"/>
                <w:rPrChange w:id="14086"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4087" w:author="Dioguardi, Fabio" w:date="2018-10-23T11:24:00Z">
                  <w:rPr>
                    <w:rFonts w:asciiTheme="minorHAnsi" w:eastAsiaTheme="minorEastAsia" w:hAnsiTheme="minorHAnsi"/>
                    <w:i/>
                    <w:vertAlign w:val="subscript"/>
                  </w:rPr>
                </w:rPrChange>
              </w:rPr>
              <w:t>abs</w:t>
            </w:r>
            <w:proofErr w:type="spellEnd"/>
            <w:r w:rsidRPr="000E1A5F">
              <w:rPr>
                <w:rFonts w:asciiTheme="minorHAnsi" w:eastAsiaTheme="minorEastAsia" w:hAnsiTheme="minorHAnsi"/>
                <w:i/>
                <w:vertAlign w:val="subscript"/>
                <w:lang w:val="en-GB"/>
                <w:rPrChange w:id="14088" w:author="Dioguardi, Fabio" w:date="2018-10-23T11:24:00Z">
                  <w:rPr>
                    <w:rFonts w:asciiTheme="minorHAnsi" w:eastAsiaTheme="minorEastAsia" w:hAnsiTheme="minorHAnsi"/>
                    <w:i/>
                    <w:vertAlign w:val="subscript"/>
                  </w:rPr>
                </w:rPrChange>
              </w:rPr>
              <w:t>. min</w:t>
            </w:r>
          </w:p>
        </w:tc>
      </w:tr>
      <w:tr w:rsidR="00A3226D" w:rsidRPr="000E1A5F" w14:paraId="6997D0EB" w14:textId="77777777" w:rsidTr="00537F29">
        <w:tc>
          <w:tcPr>
            <w:tcW w:w="751" w:type="dxa"/>
            <w:vAlign w:val="center"/>
          </w:tcPr>
          <w:p w14:paraId="45AE27E1" w14:textId="77777777" w:rsidR="00A3226D" w:rsidRPr="000E1A5F" w:rsidRDefault="00A3226D" w:rsidP="00A3226D">
            <w:pPr>
              <w:jc w:val="center"/>
              <w:rPr>
                <w:rFonts w:asciiTheme="minorHAnsi" w:hAnsiTheme="minorHAnsi"/>
                <w:color w:val="000000"/>
                <w:szCs w:val="22"/>
                <w:lang w:val="en-GB"/>
                <w:rPrChange w:id="1408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90" w:author="Dioguardi, Fabio" w:date="2018-10-23T11:24:00Z">
                  <w:rPr>
                    <w:rFonts w:asciiTheme="minorHAnsi" w:hAnsiTheme="minorHAnsi"/>
                    <w:color w:val="000000"/>
                    <w:szCs w:val="22"/>
                  </w:rPr>
                </w:rPrChange>
              </w:rPr>
              <w:t>30</w:t>
            </w:r>
          </w:p>
        </w:tc>
        <w:tc>
          <w:tcPr>
            <w:tcW w:w="2085" w:type="dxa"/>
            <w:tcBorders>
              <w:right w:val="single" w:sz="12" w:space="0" w:color="auto"/>
            </w:tcBorders>
            <w:vAlign w:val="bottom"/>
          </w:tcPr>
          <w:p w14:paraId="453CC711" w14:textId="31115D84" w:rsidR="00A3226D" w:rsidRPr="000E1A5F" w:rsidRDefault="00A3226D" w:rsidP="00A3226D">
            <w:pPr>
              <w:rPr>
                <w:rFonts w:asciiTheme="minorHAnsi" w:hAnsiTheme="minorHAnsi"/>
                <w:color w:val="000000"/>
                <w:szCs w:val="22"/>
                <w:lang w:val="en-GB"/>
                <w:rPrChange w:id="14091"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092" w:author="Dioguardi, Fabio" w:date="2018-10-23T11:24:00Z">
                  <w:rPr>
                    <w:rFonts w:asciiTheme="minorHAnsi" w:hAnsiTheme="minorHAnsi"/>
                    <w:color w:val="000000"/>
                    <w:szCs w:val="22"/>
                  </w:rPr>
                </w:rPrChange>
              </w:rPr>
              <w:t>wtf_wil</w:t>
            </w:r>
            <w:proofErr w:type="spellEnd"/>
          </w:p>
        </w:tc>
        <w:tc>
          <w:tcPr>
            <w:tcW w:w="567" w:type="dxa"/>
            <w:tcBorders>
              <w:left w:val="single" w:sz="12" w:space="0" w:color="auto"/>
            </w:tcBorders>
            <w:vAlign w:val="bottom"/>
          </w:tcPr>
          <w:p w14:paraId="6EABC9C4" w14:textId="4EBEE928" w:rsidR="00A3226D" w:rsidRPr="000E1A5F" w:rsidRDefault="00A3226D" w:rsidP="00A3226D">
            <w:pPr>
              <w:jc w:val="center"/>
              <w:rPr>
                <w:rFonts w:asciiTheme="minorHAnsi" w:hAnsiTheme="minorHAnsi"/>
                <w:color w:val="000000"/>
                <w:szCs w:val="22"/>
                <w:lang w:val="en-GB"/>
                <w:rPrChange w:id="1409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94" w:author="Dioguardi, Fabio" w:date="2018-10-23T11:24:00Z">
                  <w:rPr>
                    <w:rFonts w:asciiTheme="minorHAnsi" w:hAnsiTheme="minorHAnsi"/>
                    <w:color w:val="000000"/>
                    <w:szCs w:val="22"/>
                  </w:rPr>
                </w:rPrChange>
              </w:rPr>
              <w:t>74</w:t>
            </w:r>
          </w:p>
        </w:tc>
        <w:tc>
          <w:tcPr>
            <w:tcW w:w="1984" w:type="dxa"/>
            <w:tcBorders>
              <w:right w:val="single" w:sz="12" w:space="0" w:color="auto"/>
            </w:tcBorders>
            <w:vAlign w:val="bottom"/>
          </w:tcPr>
          <w:p w14:paraId="4F6866E1" w14:textId="59A2BA8B" w:rsidR="00A3226D" w:rsidRPr="000E1A5F" w:rsidRDefault="00A3226D" w:rsidP="00A3226D">
            <w:pPr>
              <w:rPr>
                <w:rFonts w:asciiTheme="minorHAnsi" w:hAnsiTheme="minorHAnsi"/>
                <w:color w:val="000000"/>
                <w:szCs w:val="22"/>
                <w:lang w:val="en-GB"/>
                <w:rPrChange w:id="1409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96" w:author="Dioguardi, Fabio" w:date="2018-10-23T11:24:00Z">
                  <w:rPr>
                    <w:rFonts w:asciiTheme="minorHAnsi" w:hAnsiTheme="minorHAnsi"/>
                    <w:color w:val="000000"/>
                    <w:szCs w:val="22"/>
                  </w:rPr>
                </w:rPrChange>
              </w:rPr>
              <w:t>wtf_5MER</w:t>
            </w:r>
          </w:p>
        </w:tc>
        <w:tc>
          <w:tcPr>
            <w:tcW w:w="709" w:type="dxa"/>
            <w:tcBorders>
              <w:left w:val="single" w:sz="12" w:space="0" w:color="auto"/>
            </w:tcBorders>
            <w:vAlign w:val="bottom"/>
          </w:tcPr>
          <w:p w14:paraId="582CAD16" w14:textId="2F360DE3" w:rsidR="00A3226D" w:rsidRPr="000E1A5F" w:rsidRDefault="00A3226D" w:rsidP="00A3226D">
            <w:pPr>
              <w:rPr>
                <w:rFonts w:asciiTheme="minorHAnsi" w:hAnsiTheme="minorHAnsi"/>
                <w:color w:val="000000"/>
                <w:szCs w:val="22"/>
                <w:lang w:val="en-GB"/>
                <w:rPrChange w:id="1409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098" w:author="Dioguardi, Fabio" w:date="2018-10-23T11:24:00Z">
                  <w:rPr>
                    <w:rFonts w:asciiTheme="minorHAnsi" w:hAnsiTheme="minorHAnsi"/>
                    <w:color w:val="000000"/>
                    <w:szCs w:val="22"/>
                  </w:rPr>
                </w:rPrChange>
              </w:rPr>
              <w:t>118</w:t>
            </w:r>
          </w:p>
        </w:tc>
        <w:tc>
          <w:tcPr>
            <w:tcW w:w="2410" w:type="dxa"/>
            <w:vAlign w:val="bottom"/>
          </w:tcPr>
          <w:p w14:paraId="733F972F" w14:textId="287280F2" w:rsidR="00A3226D" w:rsidRPr="000E1A5F" w:rsidRDefault="00252810" w:rsidP="00252810">
            <w:pPr>
              <w:rPr>
                <w:rFonts w:asciiTheme="minorHAnsi" w:hAnsiTheme="minorHAnsi"/>
                <w:color w:val="000000"/>
                <w:szCs w:val="22"/>
                <w:lang w:val="en-GB"/>
                <w:rPrChange w:id="14099"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100"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101" w:author="Dioguardi, Fabio" w:date="2018-10-23T11:24:00Z">
                  <w:rPr>
                    <w:rFonts w:asciiTheme="minorHAnsi" w:eastAsiaTheme="minorEastAsia" w:hAnsiTheme="minorHAnsi"/>
                    <w:i/>
                    <w:vertAlign w:val="subscript"/>
                  </w:rPr>
                </w:rPrChange>
              </w:rPr>
              <w:t>f</w:t>
            </w:r>
            <w:r w:rsidR="00E355E0" w:rsidRPr="000E1A5F">
              <w:rPr>
                <w:rFonts w:asciiTheme="minorHAnsi" w:eastAsiaTheme="minorEastAsia" w:hAnsiTheme="minorHAnsi"/>
                <w:i/>
                <w:vertAlign w:val="subscript"/>
                <w:lang w:val="en-GB"/>
                <w:rPrChange w:id="14102"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4103" w:author="Dioguardi, Fabio" w:date="2018-10-23T11:24:00Z">
                  <w:rPr>
                    <w:rFonts w:asciiTheme="minorHAnsi" w:eastAsiaTheme="minorEastAsia" w:hAnsiTheme="minorHAnsi"/>
                    <w:i/>
                    <w:vertAlign w:val="subscript"/>
                  </w:rPr>
                </w:rPrChange>
              </w:rPr>
              <w:t>abs</w:t>
            </w:r>
            <w:proofErr w:type="spellEnd"/>
            <w:r w:rsidRPr="000E1A5F">
              <w:rPr>
                <w:rFonts w:asciiTheme="minorHAnsi" w:eastAsiaTheme="minorEastAsia" w:hAnsiTheme="minorHAnsi"/>
                <w:i/>
                <w:vertAlign w:val="subscript"/>
                <w:lang w:val="en-GB"/>
                <w:rPrChange w:id="14104" w:author="Dioguardi, Fabio" w:date="2018-10-23T11:24:00Z">
                  <w:rPr>
                    <w:rFonts w:asciiTheme="minorHAnsi" w:eastAsiaTheme="minorEastAsia" w:hAnsiTheme="minorHAnsi"/>
                    <w:i/>
                    <w:vertAlign w:val="subscript"/>
                  </w:rPr>
                </w:rPrChange>
              </w:rPr>
              <w:t>. max</w:t>
            </w:r>
          </w:p>
        </w:tc>
      </w:tr>
      <w:tr w:rsidR="00A3226D" w:rsidRPr="000E1A5F" w14:paraId="44E81E63" w14:textId="77777777" w:rsidTr="00537F29">
        <w:tc>
          <w:tcPr>
            <w:tcW w:w="751" w:type="dxa"/>
            <w:vAlign w:val="center"/>
          </w:tcPr>
          <w:p w14:paraId="0036C87A" w14:textId="77777777" w:rsidR="00A3226D" w:rsidRPr="000E1A5F" w:rsidRDefault="00A3226D" w:rsidP="00A3226D">
            <w:pPr>
              <w:jc w:val="center"/>
              <w:rPr>
                <w:rFonts w:asciiTheme="minorHAnsi" w:hAnsiTheme="minorHAnsi"/>
                <w:color w:val="000000"/>
                <w:szCs w:val="22"/>
                <w:lang w:val="en-GB"/>
                <w:rPrChange w:id="1410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06" w:author="Dioguardi, Fabio" w:date="2018-10-23T11:24:00Z">
                  <w:rPr>
                    <w:rFonts w:asciiTheme="minorHAnsi" w:hAnsiTheme="minorHAnsi"/>
                    <w:color w:val="000000"/>
                    <w:szCs w:val="22"/>
                  </w:rPr>
                </w:rPrChange>
              </w:rPr>
              <w:t>31</w:t>
            </w:r>
          </w:p>
        </w:tc>
        <w:tc>
          <w:tcPr>
            <w:tcW w:w="2085" w:type="dxa"/>
            <w:tcBorders>
              <w:right w:val="single" w:sz="12" w:space="0" w:color="auto"/>
            </w:tcBorders>
            <w:vAlign w:val="bottom"/>
          </w:tcPr>
          <w:p w14:paraId="50B5A286" w14:textId="06C9DB5B" w:rsidR="00A3226D" w:rsidRPr="000E1A5F" w:rsidRDefault="00A3226D" w:rsidP="00A3226D">
            <w:pPr>
              <w:rPr>
                <w:rFonts w:asciiTheme="minorHAnsi" w:hAnsiTheme="minorHAnsi"/>
                <w:color w:val="000000"/>
                <w:szCs w:val="22"/>
                <w:lang w:val="en-GB"/>
                <w:rPrChange w:id="14107"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08" w:author="Dioguardi, Fabio" w:date="2018-10-23T11:24:00Z">
                  <w:rPr>
                    <w:rFonts w:asciiTheme="minorHAnsi" w:hAnsiTheme="minorHAnsi"/>
                    <w:color w:val="000000"/>
                    <w:szCs w:val="22"/>
                  </w:rPr>
                </w:rPrChange>
              </w:rPr>
              <w:t>wtf_spa</w:t>
            </w:r>
            <w:proofErr w:type="spellEnd"/>
          </w:p>
        </w:tc>
        <w:tc>
          <w:tcPr>
            <w:tcW w:w="567" w:type="dxa"/>
            <w:tcBorders>
              <w:left w:val="single" w:sz="12" w:space="0" w:color="auto"/>
            </w:tcBorders>
            <w:vAlign w:val="bottom"/>
          </w:tcPr>
          <w:p w14:paraId="2CE6CA4B" w14:textId="44BDC12F" w:rsidR="00A3226D" w:rsidRPr="000E1A5F" w:rsidRDefault="00A3226D" w:rsidP="00A3226D">
            <w:pPr>
              <w:jc w:val="center"/>
              <w:rPr>
                <w:rFonts w:asciiTheme="minorHAnsi" w:hAnsiTheme="minorHAnsi"/>
                <w:color w:val="000000"/>
                <w:szCs w:val="22"/>
                <w:lang w:val="en-GB"/>
                <w:rPrChange w:id="14109"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10" w:author="Dioguardi, Fabio" w:date="2018-10-23T11:24:00Z">
                  <w:rPr>
                    <w:rFonts w:asciiTheme="minorHAnsi" w:hAnsiTheme="minorHAnsi"/>
                    <w:color w:val="000000"/>
                    <w:szCs w:val="22"/>
                  </w:rPr>
                </w:rPrChange>
              </w:rPr>
              <w:t>75</w:t>
            </w:r>
          </w:p>
        </w:tc>
        <w:tc>
          <w:tcPr>
            <w:tcW w:w="1984" w:type="dxa"/>
            <w:tcBorders>
              <w:right w:val="single" w:sz="12" w:space="0" w:color="auto"/>
            </w:tcBorders>
            <w:vAlign w:val="bottom"/>
          </w:tcPr>
          <w:p w14:paraId="2CEB624F" w14:textId="74D7FE62" w:rsidR="00A3226D" w:rsidRPr="000E1A5F" w:rsidRDefault="00A3226D" w:rsidP="00A3226D">
            <w:pPr>
              <w:rPr>
                <w:rFonts w:asciiTheme="minorHAnsi" w:hAnsiTheme="minorHAnsi"/>
                <w:color w:val="000000"/>
                <w:szCs w:val="22"/>
                <w:lang w:val="en-GB"/>
                <w:rPrChange w:id="14111"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12" w:author="Dioguardi, Fabio" w:date="2018-10-23T11:24:00Z">
                  <w:rPr>
                    <w:rFonts w:asciiTheme="minorHAnsi" w:hAnsiTheme="minorHAnsi"/>
                    <w:color w:val="000000"/>
                    <w:szCs w:val="22"/>
                  </w:rPr>
                </w:rPrChange>
              </w:rPr>
              <w:t>oo_isound</w:t>
            </w:r>
            <w:proofErr w:type="spellEnd"/>
          </w:p>
        </w:tc>
        <w:tc>
          <w:tcPr>
            <w:tcW w:w="709" w:type="dxa"/>
            <w:tcBorders>
              <w:left w:val="single" w:sz="12" w:space="0" w:color="auto"/>
            </w:tcBorders>
            <w:vAlign w:val="bottom"/>
          </w:tcPr>
          <w:p w14:paraId="1EF06794" w14:textId="47BF91E9" w:rsidR="00A3226D" w:rsidRPr="000E1A5F" w:rsidRDefault="00A3226D" w:rsidP="00A3226D">
            <w:pPr>
              <w:rPr>
                <w:rFonts w:asciiTheme="minorHAnsi" w:hAnsiTheme="minorHAnsi"/>
                <w:color w:val="000000"/>
                <w:szCs w:val="22"/>
                <w:lang w:val="en-GB"/>
                <w:rPrChange w:id="1411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14" w:author="Dioguardi, Fabio" w:date="2018-10-23T11:24:00Z">
                  <w:rPr>
                    <w:rFonts w:asciiTheme="minorHAnsi" w:hAnsiTheme="minorHAnsi"/>
                    <w:color w:val="000000"/>
                    <w:szCs w:val="22"/>
                  </w:rPr>
                </w:rPrChange>
              </w:rPr>
              <w:t>119</w:t>
            </w:r>
          </w:p>
        </w:tc>
        <w:tc>
          <w:tcPr>
            <w:tcW w:w="2410" w:type="dxa"/>
            <w:vAlign w:val="bottom"/>
          </w:tcPr>
          <w:p w14:paraId="5D2739FA" w14:textId="11F20252" w:rsidR="00A3226D" w:rsidRPr="000E1A5F" w:rsidRDefault="00252810" w:rsidP="00A3226D">
            <w:pPr>
              <w:rPr>
                <w:rFonts w:asciiTheme="minorHAnsi" w:hAnsiTheme="minorHAnsi"/>
                <w:color w:val="000000"/>
                <w:szCs w:val="22"/>
                <w:lang w:val="en-GB"/>
                <w:rPrChange w:id="14115"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116"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117" w:author="Dioguardi, Fabio" w:date="2018-10-23T11:24:00Z">
                  <w:rPr>
                    <w:rFonts w:asciiTheme="minorHAnsi" w:eastAsiaTheme="minorEastAsia" w:hAnsiTheme="minorHAnsi"/>
                    <w:i/>
                    <w:vertAlign w:val="subscript"/>
                  </w:rPr>
                </w:rPrChange>
              </w:rPr>
              <w:t>FMER</w:t>
            </w:r>
            <w:r w:rsidR="00E355E0" w:rsidRPr="000E1A5F">
              <w:rPr>
                <w:rFonts w:asciiTheme="minorHAnsi" w:eastAsiaTheme="minorEastAsia" w:hAnsiTheme="minorHAnsi"/>
                <w:i/>
                <w:vertAlign w:val="subscript"/>
                <w:lang w:val="en-GB"/>
                <w:rPrChange w:id="14118"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4119" w:author="Dioguardi, Fabio" w:date="2018-10-23T11:24:00Z">
                  <w:rPr>
                    <w:rFonts w:asciiTheme="minorHAnsi" w:eastAsiaTheme="minorEastAsia" w:hAnsiTheme="minorHAnsi"/>
                    <w:i/>
                    <w:vertAlign w:val="subscript"/>
                  </w:rPr>
                </w:rPrChange>
              </w:rPr>
              <w:t>min</w:t>
            </w:r>
            <w:proofErr w:type="spellEnd"/>
          </w:p>
        </w:tc>
      </w:tr>
      <w:tr w:rsidR="00A3226D" w:rsidRPr="000E1A5F" w14:paraId="426CB3E5" w14:textId="77777777" w:rsidTr="00537F29">
        <w:tc>
          <w:tcPr>
            <w:tcW w:w="751" w:type="dxa"/>
            <w:vAlign w:val="center"/>
          </w:tcPr>
          <w:p w14:paraId="17E28B64" w14:textId="77777777" w:rsidR="00A3226D" w:rsidRPr="000E1A5F" w:rsidRDefault="00A3226D" w:rsidP="00A3226D">
            <w:pPr>
              <w:jc w:val="center"/>
              <w:rPr>
                <w:rFonts w:asciiTheme="minorHAnsi" w:hAnsiTheme="minorHAnsi"/>
                <w:color w:val="000000"/>
                <w:szCs w:val="22"/>
                <w:lang w:val="en-GB"/>
                <w:rPrChange w:id="1412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21" w:author="Dioguardi, Fabio" w:date="2018-10-23T11:24:00Z">
                  <w:rPr>
                    <w:rFonts w:asciiTheme="minorHAnsi" w:hAnsiTheme="minorHAnsi"/>
                    <w:color w:val="000000"/>
                    <w:szCs w:val="22"/>
                  </w:rPr>
                </w:rPrChange>
              </w:rPr>
              <w:t>32</w:t>
            </w:r>
          </w:p>
        </w:tc>
        <w:tc>
          <w:tcPr>
            <w:tcW w:w="2085" w:type="dxa"/>
            <w:tcBorders>
              <w:right w:val="single" w:sz="12" w:space="0" w:color="auto"/>
            </w:tcBorders>
            <w:vAlign w:val="bottom"/>
          </w:tcPr>
          <w:p w14:paraId="690A437B" w14:textId="1DBC54C3" w:rsidR="00A3226D" w:rsidRPr="000E1A5F" w:rsidRDefault="00A3226D" w:rsidP="00A3226D">
            <w:pPr>
              <w:rPr>
                <w:rFonts w:asciiTheme="minorHAnsi" w:hAnsiTheme="minorHAnsi"/>
                <w:color w:val="000000"/>
                <w:szCs w:val="22"/>
                <w:lang w:val="en-GB"/>
                <w:rPrChange w:id="1412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23" w:author="Dioguardi, Fabio" w:date="2018-10-23T11:24:00Z">
                  <w:rPr>
                    <w:rFonts w:asciiTheme="minorHAnsi" w:hAnsiTheme="minorHAnsi"/>
                    <w:color w:val="000000"/>
                    <w:szCs w:val="22"/>
                  </w:rPr>
                </w:rPrChange>
              </w:rPr>
              <w:t>wtf_mas</w:t>
            </w:r>
            <w:proofErr w:type="spellEnd"/>
          </w:p>
        </w:tc>
        <w:tc>
          <w:tcPr>
            <w:tcW w:w="567" w:type="dxa"/>
            <w:tcBorders>
              <w:left w:val="single" w:sz="12" w:space="0" w:color="auto"/>
            </w:tcBorders>
            <w:vAlign w:val="bottom"/>
          </w:tcPr>
          <w:p w14:paraId="28FD8C71" w14:textId="45D23746" w:rsidR="00A3226D" w:rsidRPr="000E1A5F" w:rsidRDefault="00A3226D" w:rsidP="00A3226D">
            <w:pPr>
              <w:jc w:val="center"/>
              <w:rPr>
                <w:rFonts w:asciiTheme="minorHAnsi" w:hAnsiTheme="minorHAnsi"/>
                <w:color w:val="000000"/>
                <w:szCs w:val="22"/>
                <w:lang w:val="en-GB"/>
                <w:rPrChange w:id="1412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25" w:author="Dioguardi, Fabio" w:date="2018-10-23T11:24:00Z">
                  <w:rPr>
                    <w:rFonts w:asciiTheme="minorHAnsi" w:hAnsiTheme="minorHAnsi"/>
                    <w:color w:val="000000"/>
                    <w:szCs w:val="22"/>
                  </w:rPr>
                </w:rPrChange>
              </w:rPr>
              <w:t>76</w:t>
            </w:r>
          </w:p>
        </w:tc>
        <w:tc>
          <w:tcPr>
            <w:tcW w:w="1984" w:type="dxa"/>
            <w:tcBorders>
              <w:right w:val="single" w:sz="12" w:space="0" w:color="auto"/>
            </w:tcBorders>
            <w:vAlign w:val="bottom"/>
          </w:tcPr>
          <w:p w14:paraId="22018D97" w14:textId="768B9997" w:rsidR="00A3226D" w:rsidRPr="000E1A5F" w:rsidRDefault="00A3226D" w:rsidP="00A3226D">
            <w:pPr>
              <w:rPr>
                <w:rFonts w:asciiTheme="minorHAnsi" w:hAnsiTheme="minorHAnsi"/>
                <w:color w:val="000000"/>
                <w:szCs w:val="22"/>
                <w:lang w:val="en-GB"/>
                <w:rPrChange w:id="14126"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27" w:author="Dioguardi, Fabio" w:date="2018-10-23T11:24:00Z">
                  <w:rPr>
                    <w:rFonts w:asciiTheme="minorHAnsi" w:hAnsiTheme="minorHAnsi"/>
                    <w:color w:val="000000"/>
                    <w:szCs w:val="22"/>
                  </w:rPr>
                </w:rPrChange>
              </w:rPr>
              <w:t>wtf_isound</w:t>
            </w:r>
            <w:proofErr w:type="spellEnd"/>
          </w:p>
        </w:tc>
        <w:tc>
          <w:tcPr>
            <w:tcW w:w="709" w:type="dxa"/>
            <w:tcBorders>
              <w:left w:val="single" w:sz="12" w:space="0" w:color="auto"/>
            </w:tcBorders>
            <w:vAlign w:val="bottom"/>
          </w:tcPr>
          <w:p w14:paraId="4840A6AA" w14:textId="1B4D6652" w:rsidR="00A3226D" w:rsidRPr="000E1A5F" w:rsidRDefault="00A3226D" w:rsidP="00A3226D">
            <w:pPr>
              <w:rPr>
                <w:rFonts w:asciiTheme="minorHAnsi" w:hAnsiTheme="minorHAnsi"/>
                <w:color w:val="000000"/>
                <w:szCs w:val="22"/>
                <w:lang w:val="en-GB"/>
                <w:rPrChange w:id="1412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29" w:author="Dioguardi, Fabio" w:date="2018-10-23T11:24:00Z">
                  <w:rPr>
                    <w:rFonts w:asciiTheme="minorHAnsi" w:hAnsiTheme="minorHAnsi"/>
                    <w:color w:val="000000"/>
                    <w:szCs w:val="22"/>
                  </w:rPr>
                </w:rPrChange>
              </w:rPr>
              <w:t>120</w:t>
            </w:r>
          </w:p>
        </w:tc>
        <w:tc>
          <w:tcPr>
            <w:tcW w:w="2410" w:type="dxa"/>
            <w:vAlign w:val="bottom"/>
          </w:tcPr>
          <w:p w14:paraId="30A198B9" w14:textId="22611B18" w:rsidR="00A3226D" w:rsidRPr="000E1A5F" w:rsidRDefault="00252810" w:rsidP="00A3226D">
            <w:pPr>
              <w:rPr>
                <w:rFonts w:asciiTheme="minorHAnsi" w:hAnsiTheme="minorHAnsi"/>
                <w:color w:val="000000"/>
                <w:szCs w:val="22"/>
                <w:lang w:val="en-GB"/>
                <w:rPrChange w:id="14130" w:author="Dioguardi, Fabio" w:date="2018-10-23T11:24:00Z">
                  <w:rPr>
                    <w:rFonts w:asciiTheme="minorHAnsi" w:hAnsiTheme="minorHAnsi"/>
                    <w:color w:val="000000"/>
                    <w:szCs w:val="22"/>
                  </w:rPr>
                </w:rPrChange>
              </w:rPr>
            </w:pPr>
            <w:r w:rsidRPr="000E1A5F">
              <w:rPr>
                <w:rFonts w:asciiTheme="minorHAnsi" w:eastAsiaTheme="minorEastAsia" w:hAnsiTheme="minorHAnsi"/>
                <w:i/>
                <w:lang w:val="en-GB"/>
                <w:rPrChange w:id="14131"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132" w:author="Dioguardi, Fabio" w:date="2018-10-23T11:24:00Z">
                  <w:rPr>
                    <w:rFonts w:asciiTheme="minorHAnsi" w:eastAsiaTheme="minorEastAsia" w:hAnsiTheme="minorHAnsi"/>
                    <w:i/>
                    <w:vertAlign w:val="subscript"/>
                  </w:rPr>
                </w:rPrChange>
              </w:rPr>
              <w:t>FMER</w:t>
            </w:r>
          </w:p>
        </w:tc>
      </w:tr>
      <w:tr w:rsidR="00A3226D" w:rsidRPr="000E1A5F" w14:paraId="3AE6206E" w14:textId="77777777" w:rsidTr="00537F29">
        <w:tc>
          <w:tcPr>
            <w:tcW w:w="751" w:type="dxa"/>
            <w:vAlign w:val="center"/>
          </w:tcPr>
          <w:p w14:paraId="5F3E24FE" w14:textId="77777777" w:rsidR="00A3226D" w:rsidRPr="000E1A5F" w:rsidRDefault="00A3226D" w:rsidP="00A3226D">
            <w:pPr>
              <w:jc w:val="center"/>
              <w:rPr>
                <w:rFonts w:asciiTheme="minorHAnsi" w:hAnsiTheme="minorHAnsi"/>
                <w:color w:val="000000"/>
                <w:szCs w:val="22"/>
                <w:lang w:val="en-GB"/>
                <w:rPrChange w:id="141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34" w:author="Dioguardi, Fabio" w:date="2018-10-23T11:24:00Z">
                  <w:rPr>
                    <w:rFonts w:asciiTheme="minorHAnsi" w:hAnsiTheme="minorHAnsi"/>
                    <w:color w:val="000000"/>
                    <w:szCs w:val="22"/>
                  </w:rPr>
                </w:rPrChange>
              </w:rPr>
              <w:t>33</w:t>
            </w:r>
          </w:p>
        </w:tc>
        <w:tc>
          <w:tcPr>
            <w:tcW w:w="2085" w:type="dxa"/>
            <w:tcBorders>
              <w:right w:val="single" w:sz="12" w:space="0" w:color="auto"/>
            </w:tcBorders>
            <w:vAlign w:val="bottom"/>
          </w:tcPr>
          <w:p w14:paraId="6E1E0514" w14:textId="45FEA25B" w:rsidR="00A3226D" w:rsidRPr="000E1A5F" w:rsidRDefault="00A3226D" w:rsidP="00A3226D">
            <w:pPr>
              <w:rPr>
                <w:rFonts w:asciiTheme="minorHAnsi" w:hAnsiTheme="minorHAnsi"/>
                <w:color w:val="000000"/>
                <w:szCs w:val="22"/>
                <w:lang w:val="en-GB"/>
                <w:rPrChange w:id="14135"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36" w:author="Dioguardi, Fabio" w:date="2018-10-23T11:24:00Z">
                  <w:rPr>
                    <w:rFonts w:asciiTheme="minorHAnsi" w:hAnsiTheme="minorHAnsi"/>
                    <w:color w:val="000000"/>
                    <w:szCs w:val="22"/>
                  </w:rPr>
                </w:rPrChange>
              </w:rPr>
              <w:t>wtf_mtg</w:t>
            </w:r>
            <w:proofErr w:type="spellEnd"/>
          </w:p>
        </w:tc>
        <w:tc>
          <w:tcPr>
            <w:tcW w:w="567" w:type="dxa"/>
            <w:tcBorders>
              <w:left w:val="single" w:sz="12" w:space="0" w:color="auto"/>
            </w:tcBorders>
            <w:vAlign w:val="bottom"/>
          </w:tcPr>
          <w:p w14:paraId="2833F28D" w14:textId="09A22434" w:rsidR="00A3226D" w:rsidRPr="000E1A5F" w:rsidRDefault="00A3226D" w:rsidP="00A3226D">
            <w:pPr>
              <w:jc w:val="center"/>
              <w:rPr>
                <w:rFonts w:asciiTheme="minorHAnsi" w:hAnsiTheme="minorHAnsi"/>
                <w:color w:val="000000"/>
                <w:szCs w:val="22"/>
                <w:lang w:val="en-GB"/>
                <w:rPrChange w:id="14137"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38" w:author="Dioguardi, Fabio" w:date="2018-10-23T11:24:00Z">
                  <w:rPr>
                    <w:rFonts w:asciiTheme="minorHAnsi" w:hAnsiTheme="minorHAnsi"/>
                    <w:color w:val="000000"/>
                    <w:szCs w:val="22"/>
                  </w:rPr>
                </w:rPrChange>
              </w:rPr>
              <w:t>77</w:t>
            </w:r>
          </w:p>
        </w:tc>
        <w:tc>
          <w:tcPr>
            <w:tcW w:w="1984" w:type="dxa"/>
            <w:tcBorders>
              <w:right w:val="single" w:sz="12" w:space="0" w:color="auto"/>
            </w:tcBorders>
            <w:vAlign w:val="bottom"/>
          </w:tcPr>
          <w:p w14:paraId="6BECDCE4" w14:textId="1FFFF0D8" w:rsidR="00A3226D" w:rsidRPr="000E1A5F" w:rsidRDefault="00A3226D" w:rsidP="00A3226D">
            <w:pPr>
              <w:rPr>
                <w:rFonts w:asciiTheme="minorHAnsi" w:hAnsiTheme="minorHAnsi"/>
                <w:color w:val="000000"/>
                <w:szCs w:val="22"/>
                <w:lang w:val="en-GB"/>
                <w:rPrChange w:id="14139"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40" w:author="Dioguardi, Fabio" w:date="2018-10-23T11:24:00Z">
                  <w:rPr>
                    <w:rFonts w:asciiTheme="minorHAnsi" w:hAnsiTheme="minorHAnsi"/>
                    <w:color w:val="000000"/>
                    <w:szCs w:val="22"/>
                  </w:rPr>
                </w:rPrChange>
              </w:rPr>
              <w:t>oo_esens</w:t>
            </w:r>
            <w:proofErr w:type="spellEnd"/>
          </w:p>
        </w:tc>
        <w:tc>
          <w:tcPr>
            <w:tcW w:w="709" w:type="dxa"/>
            <w:tcBorders>
              <w:left w:val="single" w:sz="12" w:space="0" w:color="auto"/>
            </w:tcBorders>
            <w:vAlign w:val="bottom"/>
          </w:tcPr>
          <w:p w14:paraId="76CF2678" w14:textId="035B26FE" w:rsidR="00A3226D" w:rsidRPr="000E1A5F" w:rsidRDefault="00A3226D" w:rsidP="00A3226D">
            <w:pPr>
              <w:rPr>
                <w:rFonts w:asciiTheme="minorHAnsi" w:hAnsiTheme="minorHAnsi"/>
                <w:color w:val="000000"/>
                <w:szCs w:val="22"/>
                <w:lang w:val="en-GB"/>
                <w:rPrChange w:id="1414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42" w:author="Dioguardi, Fabio" w:date="2018-10-23T11:24:00Z">
                  <w:rPr>
                    <w:rFonts w:asciiTheme="minorHAnsi" w:hAnsiTheme="minorHAnsi"/>
                    <w:color w:val="000000"/>
                    <w:szCs w:val="22"/>
                  </w:rPr>
                </w:rPrChange>
              </w:rPr>
              <w:t>121</w:t>
            </w:r>
          </w:p>
        </w:tc>
        <w:tc>
          <w:tcPr>
            <w:tcW w:w="2410" w:type="dxa"/>
            <w:vAlign w:val="bottom"/>
          </w:tcPr>
          <w:p w14:paraId="78E31694" w14:textId="6944DCBA" w:rsidR="00A3226D" w:rsidRPr="000E1A5F" w:rsidRDefault="00252810" w:rsidP="00252810">
            <w:pPr>
              <w:rPr>
                <w:rFonts w:asciiTheme="minorHAnsi" w:hAnsiTheme="minorHAnsi"/>
                <w:color w:val="000000"/>
                <w:szCs w:val="22"/>
                <w:lang w:val="en-GB"/>
                <w:rPrChange w:id="14143" w:author="Dioguardi, Fabio" w:date="2018-10-23T11:24:00Z">
                  <w:rPr>
                    <w:rFonts w:asciiTheme="minorHAnsi" w:hAnsiTheme="minorHAnsi"/>
                    <w:color w:val="000000"/>
                    <w:szCs w:val="22"/>
                  </w:rPr>
                </w:rPrChange>
              </w:rPr>
            </w:pPr>
            <w:proofErr w:type="spellStart"/>
            <w:r w:rsidRPr="000E1A5F">
              <w:rPr>
                <w:rFonts w:asciiTheme="minorHAnsi" w:eastAsiaTheme="minorEastAsia" w:hAnsiTheme="minorHAnsi"/>
                <w:i/>
                <w:lang w:val="en-GB"/>
                <w:rPrChange w:id="14144" w:author="Dioguardi, Fabio" w:date="2018-10-23T11:24:00Z">
                  <w:rPr>
                    <w:rFonts w:asciiTheme="minorHAnsi" w:eastAsiaTheme="minorEastAsia" w:hAnsiTheme="minorHAnsi"/>
                    <w:i/>
                  </w:rPr>
                </w:rPrChange>
              </w:rPr>
              <w:t>Q</w:t>
            </w:r>
            <w:r w:rsidRPr="000E1A5F">
              <w:rPr>
                <w:rFonts w:asciiTheme="minorHAnsi" w:eastAsiaTheme="minorEastAsia" w:hAnsiTheme="minorHAnsi"/>
                <w:i/>
                <w:vertAlign w:val="subscript"/>
                <w:lang w:val="en-GB"/>
                <w:rPrChange w:id="14145" w:author="Dioguardi, Fabio" w:date="2018-10-23T11:24:00Z">
                  <w:rPr>
                    <w:rFonts w:asciiTheme="minorHAnsi" w:eastAsiaTheme="minorEastAsia" w:hAnsiTheme="minorHAnsi"/>
                    <w:i/>
                    <w:vertAlign w:val="subscript"/>
                  </w:rPr>
                </w:rPrChange>
              </w:rPr>
              <w:t>FMER</w:t>
            </w:r>
            <w:r w:rsidR="00E355E0" w:rsidRPr="000E1A5F">
              <w:rPr>
                <w:rFonts w:asciiTheme="minorHAnsi" w:eastAsiaTheme="minorEastAsia" w:hAnsiTheme="minorHAnsi"/>
                <w:i/>
                <w:vertAlign w:val="subscript"/>
                <w:lang w:val="en-GB"/>
                <w:rPrChange w:id="14146" w:author="Dioguardi, Fabio" w:date="2018-10-23T11:24:00Z">
                  <w:rPr>
                    <w:rFonts w:asciiTheme="minorHAnsi" w:eastAsiaTheme="minorEastAsia" w:hAnsiTheme="minorHAnsi"/>
                    <w:i/>
                    <w:vertAlign w:val="subscript"/>
                  </w:rPr>
                </w:rPrChange>
              </w:rPr>
              <w:t>_</w:t>
            </w:r>
            <w:r w:rsidRPr="000E1A5F">
              <w:rPr>
                <w:rFonts w:asciiTheme="minorHAnsi" w:eastAsiaTheme="minorEastAsia" w:hAnsiTheme="minorHAnsi"/>
                <w:i/>
                <w:vertAlign w:val="subscript"/>
                <w:lang w:val="en-GB"/>
                <w:rPrChange w:id="14147" w:author="Dioguardi, Fabio" w:date="2018-10-23T11:24:00Z">
                  <w:rPr>
                    <w:rFonts w:asciiTheme="minorHAnsi" w:eastAsiaTheme="minorEastAsia" w:hAnsiTheme="minorHAnsi"/>
                    <w:i/>
                    <w:vertAlign w:val="subscript"/>
                  </w:rPr>
                </w:rPrChange>
              </w:rPr>
              <w:t>max</w:t>
            </w:r>
            <w:proofErr w:type="spellEnd"/>
          </w:p>
        </w:tc>
      </w:tr>
      <w:tr w:rsidR="00A3226D" w:rsidRPr="000E1A5F" w14:paraId="3E0A0ABF" w14:textId="77777777" w:rsidTr="00537F29">
        <w:tc>
          <w:tcPr>
            <w:tcW w:w="751" w:type="dxa"/>
            <w:vAlign w:val="center"/>
          </w:tcPr>
          <w:p w14:paraId="2976EEC2" w14:textId="77777777" w:rsidR="00A3226D" w:rsidRPr="000E1A5F" w:rsidRDefault="00A3226D" w:rsidP="00A3226D">
            <w:pPr>
              <w:jc w:val="center"/>
              <w:rPr>
                <w:rFonts w:asciiTheme="minorHAnsi" w:hAnsiTheme="minorHAnsi"/>
                <w:color w:val="000000"/>
                <w:szCs w:val="22"/>
                <w:lang w:val="en-GB"/>
                <w:rPrChange w:id="1414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49" w:author="Dioguardi, Fabio" w:date="2018-10-23T11:24:00Z">
                  <w:rPr>
                    <w:rFonts w:asciiTheme="minorHAnsi" w:hAnsiTheme="minorHAnsi"/>
                    <w:color w:val="000000"/>
                    <w:szCs w:val="22"/>
                  </w:rPr>
                </w:rPrChange>
              </w:rPr>
              <w:t>34</w:t>
            </w:r>
          </w:p>
        </w:tc>
        <w:tc>
          <w:tcPr>
            <w:tcW w:w="2085" w:type="dxa"/>
            <w:tcBorders>
              <w:right w:val="single" w:sz="12" w:space="0" w:color="auto"/>
            </w:tcBorders>
            <w:vAlign w:val="bottom"/>
          </w:tcPr>
          <w:p w14:paraId="52B2574D" w14:textId="300BA644" w:rsidR="00A3226D" w:rsidRPr="000E1A5F" w:rsidRDefault="00A3226D" w:rsidP="00A3226D">
            <w:pPr>
              <w:rPr>
                <w:rFonts w:asciiTheme="minorHAnsi" w:hAnsiTheme="minorHAnsi"/>
                <w:color w:val="000000"/>
                <w:szCs w:val="22"/>
                <w:lang w:val="en-GB"/>
                <w:rPrChange w:id="14150"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51" w:author="Dioguardi, Fabio" w:date="2018-10-23T11:24:00Z">
                  <w:rPr>
                    <w:rFonts w:asciiTheme="minorHAnsi" w:hAnsiTheme="minorHAnsi"/>
                    <w:color w:val="000000"/>
                    <w:szCs w:val="22"/>
                  </w:rPr>
                </w:rPrChange>
              </w:rPr>
              <w:t>wtf_deg</w:t>
            </w:r>
            <w:proofErr w:type="spellEnd"/>
          </w:p>
        </w:tc>
        <w:tc>
          <w:tcPr>
            <w:tcW w:w="567" w:type="dxa"/>
            <w:tcBorders>
              <w:left w:val="single" w:sz="12" w:space="0" w:color="auto"/>
            </w:tcBorders>
            <w:vAlign w:val="bottom"/>
          </w:tcPr>
          <w:p w14:paraId="1379BD8C" w14:textId="52A66B24" w:rsidR="00A3226D" w:rsidRPr="000E1A5F" w:rsidRDefault="00A3226D" w:rsidP="00A3226D">
            <w:pPr>
              <w:jc w:val="center"/>
              <w:rPr>
                <w:rFonts w:asciiTheme="minorHAnsi" w:hAnsiTheme="minorHAnsi"/>
                <w:color w:val="000000"/>
                <w:szCs w:val="22"/>
                <w:lang w:val="en-GB"/>
                <w:rPrChange w:id="1415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53" w:author="Dioguardi, Fabio" w:date="2018-10-23T11:24:00Z">
                  <w:rPr>
                    <w:rFonts w:asciiTheme="minorHAnsi" w:hAnsiTheme="minorHAnsi"/>
                    <w:color w:val="000000"/>
                    <w:szCs w:val="22"/>
                  </w:rPr>
                </w:rPrChange>
              </w:rPr>
              <w:t>78</w:t>
            </w:r>
          </w:p>
        </w:tc>
        <w:tc>
          <w:tcPr>
            <w:tcW w:w="1984" w:type="dxa"/>
            <w:tcBorders>
              <w:right w:val="single" w:sz="12" w:space="0" w:color="auto"/>
            </w:tcBorders>
            <w:vAlign w:val="bottom"/>
          </w:tcPr>
          <w:p w14:paraId="40696160" w14:textId="3DF8232C" w:rsidR="00A3226D" w:rsidRPr="000E1A5F" w:rsidRDefault="00A3226D" w:rsidP="00A3226D">
            <w:pPr>
              <w:rPr>
                <w:rFonts w:asciiTheme="minorHAnsi" w:hAnsiTheme="minorHAnsi"/>
                <w:color w:val="000000"/>
                <w:szCs w:val="22"/>
                <w:lang w:val="en-GB"/>
                <w:rPrChange w:id="14154"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55" w:author="Dioguardi, Fabio" w:date="2018-10-23T11:24:00Z">
                  <w:rPr>
                    <w:rFonts w:asciiTheme="minorHAnsi" w:hAnsiTheme="minorHAnsi"/>
                    <w:color w:val="000000"/>
                    <w:szCs w:val="22"/>
                  </w:rPr>
                </w:rPrChange>
              </w:rPr>
              <w:t>wtf_esens</w:t>
            </w:r>
            <w:proofErr w:type="spellEnd"/>
          </w:p>
        </w:tc>
        <w:tc>
          <w:tcPr>
            <w:tcW w:w="709" w:type="dxa"/>
            <w:tcBorders>
              <w:left w:val="single" w:sz="12" w:space="0" w:color="auto"/>
            </w:tcBorders>
            <w:vAlign w:val="bottom"/>
          </w:tcPr>
          <w:p w14:paraId="1D5F0B85" w14:textId="5AF39186" w:rsidR="00A3226D" w:rsidRPr="000E1A5F" w:rsidRDefault="00A3226D" w:rsidP="00A3226D">
            <w:pPr>
              <w:rPr>
                <w:rFonts w:asciiTheme="minorHAnsi" w:hAnsiTheme="minorHAnsi"/>
                <w:color w:val="000000"/>
                <w:szCs w:val="22"/>
                <w:lang w:val="en-GB"/>
                <w:rPrChange w:id="1415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57" w:author="Dioguardi, Fabio" w:date="2018-10-23T11:24:00Z">
                  <w:rPr>
                    <w:rFonts w:asciiTheme="minorHAnsi" w:hAnsiTheme="minorHAnsi"/>
                    <w:color w:val="000000"/>
                    <w:szCs w:val="22"/>
                  </w:rPr>
                </w:rPrChange>
              </w:rPr>
              <w:t>122</w:t>
            </w:r>
          </w:p>
        </w:tc>
        <w:tc>
          <w:tcPr>
            <w:tcW w:w="2410" w:type="dxa"/>
            <w:vAlign w:val="bottom"/>
          </w:tcPr>
          <w:p w14:paraId="25C97E96" w14:textId="717DB1C6" w:rsidR="00A3226D" w:rsidRPr="000E1A5F" w:rsidRDefault="006C0598" w:rsidP="00A3226D">
            <w:pPr>
              <w:rPr>
                <w:rFonts w:asciiTheme="minorHAnsi" w:hAnsiTheme="minorHAnsi"/>
                <w:color w:val="000000"/>
                <w:szCs w:val="22"/>
                <w:lang w:val="en-GB"/>
                <w:rPrChange w:id="14158"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59" w:author="Dioguardi, Fabio" w:date="2018-10-23T11:24:00Z">
                  <w:rPr>
                    <w:rFonts w:asciiTheme="minorHAnsi" w:hAnsiTheme="minorHAnsi"/>
                    <w:color w:val="000000"/>
                    <w:szCs w:val="22"/>
                  </w:rPr>
                </w:rPrChange>
              </w:rPr>
              <w:t>PlumeRadiusMin</w:t>
            </w:r>
            <w:proofErr w:type="spellEnd"/>
          </w:p>
        </w:tc>
      </w:tr>
      <w:tr w:rsidR="00A3226D" w:rsidRPr="000E1A5F" w14:paraId="47EE7B43" w14:textId="77777777" w:rsidTr="00537F29">
        <w:tc>
          <w:tcPr>
            <w:tcW w:w="751" w:type="dxa"/>
            <w:vAlign w:val="center"/>
          </w:tcPr>
          <w:p w14:paraId="224B1B74" w14:textId="77777777" w:rsidR="00A3226D" w:rsidRPr="000E1A5F" w:rsidRDefault="00A3226D" w:rsidP="00A3226D">
            <w:pPr>
              <w:jc w:val="center"/>
              <w:rPr>
                <w:rFonts w:asciiTheme="minorHAnsi" w:hAnsiTheme="minorHAnsi"/>
                <w:color w:val="000000"/>
                <w:szCs w:val="22"/>
                <w:lang w:val="en-GB"/>
                <w:rPrChange w:id="1416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61" w:author="Dioguardi, Fabio" w:date="2018-10-23T11:24:00Z">
                  <w:rPr>
                    <w:rFonts w:asciiTheme="minorHAnsi" w:hAnsiTheme="minorHAnsi"/>
                    <w:color w:val="000000"/>
                    <w:szCs w:val="22"/>
                  </w:rPr>
                </w:rPrChange>
              </w:rPr>
              <w:t>35</w:t>
            </w:r>
          </w:p>
        </w:tc>
        <w:tc>
          <w:tcPr>
            <w:tcW w:w="2085" w:type="dxa"/>
            <w:tcBorders>
              <w:right w:val="single" w:sz="12" w:space="0" w:color="auto"/>
            </w:tcBorders>
            <w:vAlign w:val="bottom"/>
          </w:tcPr>
          <w:p w14:paraId="3668F15B" w14:textId="095C6D6F" w:rsidR="00A3226D" w:rsidRPr="000E1A5F" w:rsidRDefault="00A3226D" w:rsidP="00A3226D">
            <w:pPr>
              <w:rPr>
                <w:rFonts w:asciiTheme="minorHAnsi" w:hAnsiTheme="minorHAnsi"/>
                <w:color w:val="000000"/>
                <w:szCs w:val="22"/>
                <w:lang w:val="en-GB"/>
                <w:rPrChange w:id="1416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63" w:author="Dioguardi, Fabio" w:date="2018-10-23T11:24:00Z">
                  <w:rPr>
                    <w:rFonts w:asciiTheme="minorHAnsi" w:hAnsiTheme="minorHAnsi"/>
                    <w:color w:val="000000"/>
                    <w:szCs w:val="22"/>
                  </w:rPr>
                </w:rPrChange>
              </w:rPr>
              <w:t>H1</w:t>
            </w:r>
          </w:p>
        </w:tc>
        <w:tc>
          <w:tcPr>
            <w:tcW w:w="567" w:type="dxa"/>
            <w:tcBorders>
              <w:left w:val="single" w:sz="12" w:space="0" w:color="auto"/>
            </w:tcBorders>
            <w:vAlign w:val="bottom"/>
          </w:tcPr>
          <w:p w14:paraId="619D0457" w14:textId="48937082" w:rsidR="00A3226D" w:rsidRPr="000E1A5F" w:rsidRDefault="00A3226D" w:rsidP="00A3226D">
            <w:pPr>
              <w:jc w:val="center"/>
              <w:rPr>
                <w:rFonts w:asciiTheme="minorHAnsi" w:hAnsiTheme="minorHAnsi"/>
                <w:color w:val="000000"/>
                <w:szCs w:val="22"/>
                <w:lang w:val="en-GB"/>
                <w:rPrChange w:id="1416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65" w:author="Dioguardi, Fabio" w:date="2018-10-23T11:24:00Z">
                  <w:rPr>
                    <w:rFonts w:asciiTheme="minorHAnsi" w:hAnsiTheme="minorHAnsi"/>
                    <w:color w:val="000000"/>
                    <w:szCs w:val="22"/>
                  </w:rPr>
                </w:rPrChange>
              </w:rPr>
              <w:t>79</w:t>
            </w:r>
          </w:p>
        </w:tc>
        <w:tc>
          <w:tcPr>
            <w:tcW w:w="1984" w:type="dxa"/>
            <w:tcBorders>
              <w:right w:val="single" w:sz="12" w:space="0" w:color="auto"/>
            </w:tcBorders>
            <w:vAlign w:val="bottom"/>
          </w:tcPr>
          <w:p w14:paraId="5FBC653B" w14:textId="285229AD" w:rsidR="00A3226D" w:rsidRPr="000E1A5F" w:rsidRDefault="00A3226D" w:rsidP="00A3226D">
            <w:pPr>
              <w:rPr>
                <w:rFonts w:asciiTheme="minorHAnsi" w:hAnsiTheme="minorHAnsi"/>
                <w:color w:val="000000"/>
                <w:szCs w:val="22"/>
                <w:lang w:val="en-GB"/>
                <w:rPrChange w:id="14166"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67" w:author="Dioguardi, Fabio" w:date="2018-10-23T11:24:00Z">
                  <w:rPr>
                    <w:rFonts w:asciiTheme="minorHAnsi" w:hAnsiTheme="minorHAnsi"/>
                    <w:color w:val="000000"/>
                    <w:szCs w:val="22"/>
                  </w:rPr>
                </w:rPrChange>
              </w:rPr>
              <w:t>oo_pulsan</w:t>
            </w:r>
            <w:proofErr w:type="spellEnd"/>
          </w:p>
        </w:tc>
        <w:tc>
          <w:tcPr>
            <w:tcW w:w="709" w:type="dxa"/>
            <w:tcBorders>
              <w:left w:val="single" w:sz="12" w:space="0" w:color="auto"/>
            </w:tcBorders>
            <w:vAlign w:val="bottom"/>
          </w:tcPr>
          <w:p w14:paraId="3D6E0022" w14:textId="4D22A4CF" w:rsidR="00A3226D" w:rsidRPr="000E1A5F" w:rsidRDefault="00A3226D" w:rsidP="00A3226D">
            <w:pPr>
              <w:rPr>
                <w:rFonts w:asciiTheme="minorHAnsi" w:hAnsiTheme="minorHAnsi"/>
                <w:color w:val="000000"/>
                <w:szCs w:val="22"/>
                <w:lang w:val="en-GB"/>
                <w:rPrChange w:id="1416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69" w:author="Dioguardi, Fabio" w:date="2018-10-23T11:24:00Z">
                  <w:rPr>
                    <w:rFonts w:asciiTheme="minorHAnsi" w:hAnsiTheme="minorHAnsi"/>
                    <w:color w:val="000000"/>
                    <w:szCs w:val="22"/>
                  </w:rPr>
                </w:rPrChange>
              </w:rPr>
              <w:t>123</w:t>
            </w:r>
          </w:p>
        </w:tc>
        <w:tc>
          <w:tcPr>
            <w:tcW w:w="2410" w:type="dxa"/>
            <w:vAlign w:val="bottom"/>
          </w:tcPr>
          <w:p w14:paraId="59846A4A" w14:textId="7E19DC22" w:rsidR="00A3226D" w:rsidRPr="000E1A5F" w:rsidRDefault="006C0598" w:rsidP="00A3226D">
            <w:pPr>
              <w:rPr>
                <w:rFonts w:asciiTheme="minorHAnsi" w:hAnsiTheme="minorHAnsi"/>
                <w:color w:val="000000"/>
                <w:szCs w:val="22"/>
                <w:lang w:val="en-GB"/>
                <w:rPrChange w:id="14170"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71" w:author="Dioguardi, Fabio" w:date="2018-10-23T11:24:00Z">
                  <w:rPr>
                    <w:rFonts w:asciiTheme="minorHAnsi" w:hAnsiTheme="minorHAnsi"/>
                    <w:color w:val="000000"/>
                    <w:szCs w:val="22"/>
                  </w:rPr>
                </w:rPrChange>
              </w:rPr>
              <w:t>PlumeRadiusMax</w:t>
            </w:r>
            <w:proofErr w:type="spellEnd"/>
          </w:p>
        </w:tc>
      </w:tr>
      <w:tr w:rsidR="00A3226D" w:rsidRPr="000E1A5F" w14:paraId="4061AED1" w14:textId="77777777" w:rsidTr="00537F29">
        <w:tc>
          <w:tcPr>
            <w:tcW w:w="751" w:type="dxa"/>
            <w:vAlign w:val="center"/>
          </w:tcPr>
          <w:p w14:paraId="22FBA623" w14:textId="77777777" w:rsidR="00A3226D" w:rsidRPr="000E1A5F" w:rsidRDefault="00A3226D" w:rsidP="00A3226D">
            <w:pPr>
              <w:jc w:val="center"/>
              <w:rPr>
                <w:rFonts w:asciiTheme="minorHAnsi" w:hAnsiTheme="minorHAnsi"/>
                <w:color w:val="000000"/>
                <w:szCs w:val="22"/>
                <w:lang w:val="en-GB"/>
                <w:rPrChange w:id="1417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73" w:author="Dioguardi, Fabio" w:date="2018-10-23T11:24:00Z">
                  <w:rPr>
                    <w:rFonts w:asciiTheme="minorHAnsi" w:hAnsiTheme="minorHAnsi"/>
                    <w:color w:val="000000"/>
                    <w:szCs w:val="22"/>
                  </w:rPr>
                </w:rPrChange>
              </w:rPr>
              <w:t>36</w:t>
            </w:r>
          </w:p>
        </w:tc>
        <w:tc>
          <w:tcPr>
            <w:tcW w:w="2085" w:type="dxa"/>
            <w:tcBorders>
              <w:right w:val="single" w:sz="12" w:space="0" w:color="auto"/>
            </w:tcBorders>
            <w:vAlign w:val="bottom"/>
          </w:tcPr>
          <w:p w14:paraId="2B215CAA" w14:textId="368D9664" w:rsidR="00A3226D" w:rsidRPr="000E1A5F" w:rsidRDefault="00A3226D" w:rsidP="00A3226D">
            <w:pPr>
              <w:rPr>
                <w:rFonts w:asciiTheme="minorHAnsi" w:hAnsiTheme="minorHAnsi"/>
                <w:color w:val="000000"/>
                <w:szCs w:val="22"/>
                <w:lang w:val="en-GB"/>
                <w:rPrChange w:id="1417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75" w:author="Dioguardi, Fabio" w:date="2018-10-23T11:24:00Z">
                  <w:rPr>
                    <w:rFonts w:asciiTheme="minorHAnsi" w:hAnsiTheme="minorHAnsi"/>
                    <w:color w:val="000000"/>
                    <w:szCs w:val="22"/>
                  </w:rPr>
                </w:rPrChange>
              </w:rPr>
              <w:t>H2</w:t>
            </w:r>
          </w:p>
        </w:tc>
        <w:tc>
          <w:tcPr>
            <w:tcW w:w="567" w:type="dxa"/>
            <w:tcBorders>
              <w:left w:val="single" w:sz="12" w:space="0" w:color="auto"/>
            </w:tcBorders>
            <w:vAlign w:val="bottom"/>
          </w:tcPr>
          <w:p w14:paraId="49684ECC" w14:textId="1FA2250C" w:rsidR="00A3226D" w:rsidRPr="000E1A5F" w:rsidRDefault="00A3226D" w:rsidP="00A3226D">
            <w:pPr>
              <w:jc w:val="center"/>
              <w:rPr>
                <w:rFonts w:asciiTheme="minorHAnsi" w:hAnsiTheme="minorHAnsi"/>
                <w:color w:val="000000"/>
                <w:szCs w:val="22"/>
                <w:lang w:val="en-GB"/>
                <w:rPrChange w:id="1417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77" w:author="Dioguardi, Fabio" w:date="2018-10-23T11:24:00Z">
                  <w:rPr>
                    <w:rFonts w:asciiTheme="minorHAnsi" w:hAnsiTheme="minorHAnsi"/>
                    <w:color w:val="000000"/>
                    <w:szCs w:val="22"/>
                  </w:rPr>
                </w:rPrChange>
              </w:rPr>
              <w:t>80</w:t>
            </w:r>
          </w:p>
        </w:tc>
        <w:tc>
          <w:tcPr>
            <w:tcW w:w="1984" w:type="dxa"/>
            <w:tcBorders>
              <w:right w:val="single" w:sz="12" w:space="0" w:color="auto"/>
            </w:tcBorders>
            <w:vAlign w:val="bottom"/>
          </w:tcPr>
          <w:p w14:paraId="41A3D19C" w14:textId="3CB19600" w:rsidR="00A3226D" w:rsidRPr="000E1A5F" w:rsidRDefault="00A3226D" w:rsidP="00A3226D">
            <w:pPr>
              <w:rPr>
                <w:rFonts w:asciiTheme="minorHAnsi" w:hAnsiTheme="minorHAnsi"/>
                <w:color w:val="000000"/>
                <w:szCs w:val="22"/>
                <w:lang w:val="en-GB"/>
                <w:rPrChange w:id="14178"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79" w:author="Dioguardi, Fabio" w:date="2018-10-23T11:24:00Z">
                  <w:rPr>
                    <w:rFonts w:asciiTheme="minorHAnsi" w:hAnsiTheme="minorHAnsi"/>
                    <w:color w:val="000000"/>
                    <w:szCs w:val="22"/>
                  </w:rPr>
                </w:rPrChange>
              </w:rPr>
              <w:t>wtf_pulsan</w:t>
            </w:r>
            <w:proofErr w:type="spellEnd"/>
          </w:p>
        </w:tc>
        <w:tc>
          <w:tcPr>
            <w:tcW w:w="709" w:type="dxa"/>
            <w:tcBorders>
              <w:left w:val="single" w:sz="12" w:space="0" w:color="auto"/>
            </w:tcBorders>
            <w:vAlign w:val="bottom"/>
          </w:tcPr>
          <w:p w14:paraId="0D4A634F" w14:textId="45197EF4" w:rsidR="00A3226D" w:rsidRPr="000E1A5F" w:rsidRDefault="00A3226D" w:rsidP="00A3226D">
            <w:pPr>
              <w:rPr>
                <w:rFonts w:asciiTheme="minorHAnsi" w:hAnsiTheme="minorHAnsi"/>
                <w:color w:val="000000"/>
                <w:szCs w:val="22"/>
                <w:lang w:val="en-GB"/>
                <w:rPrChange w:id="1418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81" w:author="Dioguardi, Fabio" w:date="2018-10-23T11:24:00Z">
                  <w:rPr>
                    <w:rFonts w:asciiTheme="minorHAnsi" w:hAnsiTheme="minorHAnsi"/>
                    <w:color w:val="000000"/>
                    <w:szCs w:val="22"/>
                  </w:rPr>
                </w:rPrChange>
              </w:rPr>
              <w:t>124</w:t>
            </w:r>
          </w:p>
        </w:tc>
        <w:tc>
          <w:tcPr>
            <w:tcW w:w="2410" w:type="dxa"/>
            <w:vAlign w:val="bottom"/>
          </w:tcPr>
          <w:p w14:paraId="44AD1DEC" w14:textId="06425686" w:rsidR="00A3226D" w:rsidRPr="000E1A5F" w:rsidRDefault="00252810" w:rsidP="00A3226D">
            <w:pPr>
              <w:rPr>
                <w:rFonts w:asciiTheme="minorHAnsi" w:hAnsiTheme="minorHAnsi"/>
                <w:color w:val="000000"/>
                <w:szCs w:val="22"/>
                <w:lang w:val="en-GB"/>
                <w:rPrChange w:id="1418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83" w:author="Dioguardi, Fabio" w:date="2018-10-23T11:24:00Z">
                  <w:rPr>
                    <w:rFonts w:asciiTheme="minorHAnsi" w:hAnsiTheme="minorHAnsi"/>
                    <w:color w:val="000000"/>
                    <w:szCs w:val="22"/>
                  </w:rPr>
                </w:rPrChange>
              </w:rPr>
              <w:t>empty slot (“-99”)</w:t>
            </w:r>
          </w:p>
        </w:tc>
      </w:tr>
      <w:tr w:rsidR="00A3226D" w:rsidRPr="000E1A5F" w14:paraId="54076EE5" w14:textId="77777777" w:rsidTr="00537F29">
        <w:tc>
          <w:tcPr>
            <w:tcW w:w="751" w:type="dxa"/>
            <w:vAlign w:val="center"/>
          </w:tcPr>
          <w:p w14:paraId="7E7C57B9" w14:textId="77777777" w:rsidR="00A3226D" w:rsidRPr="000E1A5F" w:rsidRDefault="00A3226D" w:rsidP="00A3226D">
            <w:pPr>
              <w:jc w:val="center"/>
              <w:rPr>
                <w:rFonts w:asciiTheme="minorHAnsi" w:hAnsiTheme="minorHAnsi"/>
                <w:color w:val="000000"/>
                <w:szCs w:val="22"/>
                <w:lang w:val="en-GB"/>
                <w:rPrChange w:id="1418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85" w:author="Dioguardi, Fabio" w:date="2018-10-23T11:24:00Z">
                  <w:rPr>
                    <w:rFonts w:asciiTheme="minorHAnsi" w:hAnsiTheme="minorHAnsi"/>
                    <w:color w:val="000000"/>
                    <w:szCs w:val="22"/>
                  </w:rPr>
                </w:rPrChange>
              </w:rPr>
              <w:t>37</w:t>
            </w:r>
          </w:p>
        </w:tc>
        <w:tc>
          <w:tcPr>
            <w:tcW w:w="2085" w:type="dxa"/>
            <w:tcBorders>
              <w:right w:val="single" w:sz="12" w:space="0" w:color="auto"/>
            </w:tcBorders>
            <w:vAlign w:val="bottom"/>
          </w:tcPr>
          <w:p w14:paraId="033E3F35" w14:textId="59C92ABA" w:rsidR="00A3226D" w:rsidRPr="000E1A5F" w:rsidRDefault="00A3226D" w:rsidP="00A3226D">
            <w:pPr>
              <w:rPr>
                <w:rFonts w:asciiTheme="minorHAnsi" w:hAnsiTheme="minorHAnsi"/>
                <w:color w:val="000000"/>
                <w:szCs w:val="22"/>
                <w:lang w:val="en-GB"/>
                <w:rPrChange w:id="1418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87" w:author="Dioguardi, Fabio" w:date="2018-10-23T11:24:00Z">
                  <w:rPr>
                    <w:rFonts w:asciiTheme="minorHAnsi" w:hAnsiTheme="minorHAnsi"/>
                    <w:color w:val="000000"/>
                    <w:szCs w:val="22"/>
                  </w:rPr>
                </w:rPrChange>
              </w:rPr>
              <w:t>tempGrad_1</w:t>
            </w:r>
          </w:p>
        </w:tc>
        <w:tc>
          <w:tcPr>
            <w:tcW w:w="567" w:type="dxa"/>
            <w:tcBorders>
              <w:left w:val="single" w:sz="12" w:space="0" w:color="auto"/>
            </w:tcBorders>
            <w:vAlign w:val="bottom"/>
          </w:tcPr>
          <w:p w14:paraId="05964944" w14:textId="0503DBBA" w:rsidR="00A3226D" w:rsidRPr="000E1A5F" w:rsidRDefault="00A3226D" w:rsidP="00A3226D">
            <w:pPr>
              <w:jc w:val="center"/>
              <w:rPr>
                <w:rFonts w:asciiTheme="minorHAnsi" w:hAnsiTheme="minorHAnsi"/>
                <w:color w:val="000000"/>
                <w:szCs w:val="22"/>
                <w:lang w:val="en-GB"/>
                <w:rPrChange w:id="1418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89" w:author="Dioguardi, Fabio" w:date="2018-10-23T11:24:00Z">
                  <w:rPr>
                    <w:rFonts w:asciiTheme="minorHAnsi" w:hAnsiTheme="minorHAnsi"/>
                    <w:color w:val="000000"/>
                    <w:szCs w:val="22"/>
                  </w:rPr>
                </w:rPrChange>
              </w:rPr>
              <w:t>81</w:t>
            </w:r>
          </w:p>
        </w:tc>
        <w:tc>
          <w:tcPr>
            <w:tcW w:w="1984" w:type="dxa"/>
            <w:tcBorders>
              <w:right w:val="single" w:sz="12" w:space="0" w:color="auto"/>
            </w:tcBorders>
            <w:vAlign w:val="bottom"/>
          </w:tcPr>
          <w:p w14:paraId="71855742" w14:textId="2F05D8FF" w:rsidR="00A3226D" w:rsidRPr="000E1A5F" w:rsidRDefault="00A3226D" w:rsidP="00A3226D">
            <w:pPr>
              <w:rPr>
                <w:rFonts w:asciiTheme="minorHAnsi" w:hAnsiTheme="minorHAnsi"/>
                <w:color w:val="000000"/>
                <w:szCs w:val="22"/>
                <w:lang w:val="en-GB"/>
                <w:rPrChange w:id="14190"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191" w:author="Dioguardi, Fabio" w:date="2018-10-23T11:24:00Z">
                  <w:rPr>
                    <w:rFonts w:asciiTheme="minorHAnsi" w:hAnsiTheme="minorHAnsi"/>
                    <w:color w:val="000000"/>
                    <w:szCs w:val="22"/>
                  </w:rPr>
                </w:rPrChange>
              </w:rPr>
              <w:t>oo_scatter</w:t>
            </w:r>
            <w:proofErr w:type="spellEnd"/>
          </w:p>
        </w:tc>
        <w:tc>
          <w:tcPr>
            <w:tcW w:w="709" w:type="dxa"/>
            <w:tcBorders>
              <w:left w:val="single" w:sz="12" w:space="0" w:color="auto"/>
            </w:tcBorders>
            <w:vAlign w:val="bottom"/>
          </w:tcPr>
          <w:p w14:paraId="523167E7" w14:textId="7E2823BD" w:rsidR="00A3226D" w:rsidRPr="000E1A5F" w:rsidRDefault="00A3226D" w:rsidP="00A3226D">
            <w:pPr>
              <w:rPr>
                <w:rFonts w:asciiTheme="minorHAnsi" w:hAnsiTheme="minorHAnsi"/>
                <w:color w:val="000000"/>
                <w:szCs w:val="22"/>
                <w:lang w:val="en-GB"/>
                <w:rPrChange w:id="1419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93" w:author="Dioguardi, Fabio" w:date="2018-10-23T11:24:00Z">
                  <w:rPr>
                    <w:rFonts w:asciiTheme="minorHAnsi" w:hAnsiTheme="minorHAnsi"/>
                    <w:color w:val="000000"/>
                    <w:szCs w:val="22"/>
                  </w:rPr>
                </w:rPrChange>
              </w:rPr>
              <w:t>125</w:t>
            </w:r>
          </w:p>
        </w:tc>
        <w:tc>
          <w:tcPr>
            <w:tcW w:w="2410" w:type="dxa"/>
            <w:vAlign w:val="bottom"/>
          </w:tcPr>
          <w:p w14:paraId="23717E4F" w14:textId="63CE60B7" w:rsidR="00A3226D" w:rsidRPr="000E1A5F" w:rsidRDefault="00252810" w:rsidP="00A3226D">
            <w:pPr>
              <w:rPr>
                <w:rFonts w:asciiTheme="minorHAnsi" w:hAnsiTheme="minorHAnsi"/>
                <w:color w:val="000000"/>
                <w:szCs w:val="22"/>
                <w:lang w:val="en-GB"/>
                <w:rPrChange w:id="1419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95" w:author="Dioguardi, Fabio" w:date="2018-10-23T11:24:00Z">
                  <w:rPr>
                    <w:rFonts w:asciiTheme="minorHAnsi" w:hAnsiTheme="minorHAnsi"/>
                    <w:color w:val="000000"/>
                    <w:szCs w:val="22"/>
                  </w:rPr>
                </w:rPrChange>
              </w:rPr>
              <w:t>empty slot (“-99”)</w:t>
            </w:r>
          </w:p>
        </w:tc>
      </w:tr>
      <w:tr w:rsidR="00A3226D" w:rsidRPr="000E1A5F" w14:paraId="02E29693" w14:textId="77777777" w:rsidTr="00537F29">
        <w:tc>
          <w:tcPr>
            <w:tcW w:w="751" w:type="dxa"/>
            <w:vAlign w:val="center"/>
          </w:tcPr>
          <w:p w14:paraId="3C362AFF" w14:textId="77777777" w:rsidR="00A3226D" w:rsidRPr="000E1A5F" w:rsidRDefault="00A3226D" w:rsidP="00A3226D">
            <w:pPr>
              <w:jc w:val="center"/>
              <w:rPr>
                <w:rFonts w:asciiTheme="minorHAnsi" w:hAnsiTheme="minorHAnsi"/>
                <w:color w:val="000000"/>
                <w:szCs w:val="22"/>
                <w:lang w:val="en-GB"/>
                <w:rPrChange w:id="1419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97" w:author="Dioguardi, Fabio" w:date="2018-10-23T11:24:00Z">
                  <w:rPr>
                    <w:rFonts w:asciiTheme="minorHAnsi" w:hAnsiTheme="minorHAnsi"/>
                    <w:color w:val="000000"/>
                    <w:szCs w:val="22"/>
                  </w:rPr>
                </w:rPrChange>
              </w:rPr>
              <w:t>38</w:t>
            </w:r>
          </w:p>
        </w:tc>
        <w:tc>
          <w:tcPr>
            <w:tcW w:w="2085" w:type="dxa"/>
            <w:tcBorders>
              <w:right w:val="single" w:sz="12" w:space="0" w:color="auto"/>
            </w:tcBorders>
            <w:vAlign w:val="bottom"/>
          </w:tcPr>
          <w:p w14:paraId="051C5062" w14:textId="5FBEA0E1" w:rsidR="00A3226D" w:rsidRPr="000E1A5F" w:rsidRDefault="00A3226D" w:rsidP="00A3226D">
            <w:pPr>
              <w:rPr>
                <w:rFonts w:asciiTheme="minorHAnsi" w:hAnsiTheme="minorHAnsi"/>
                <w:color w:val="000000"/>
                <w:szCs w:val="22"/>
                <w:lang w:val="en-GB"/>
                <w:rPrChange w:id="1419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199" w:author="Dioguardi, Fabio" w:date="2018-10-23T11:24:00Z">
                  <w:rPr>
                    <w:rFonts w:asciiTheme="minorHAnsi" w:hAnsiTheme="minorHAnsi"/>
                    <w:color w:val="000000"/>
                    <w:szCs w:val="22"/>
                  </w:rPr>
                </w:rPrChange>
              </w:rPr>
              <w:t>tempGrad_2</w:t>
            </w:r>
          </w:p>
        </w:tc>
        <w:tc>
          <w:tcPr>
            <w:tcW w:w="567" w:type="dxa"/>
            <w:tcBorders>
              <w:left w:val="single" w:sz="12" w:space="0" w:color="auto"/>
            </w:tcBorders>
            <w:vAlign w:val="bottom"/>
          </w:tcPr>
          <w:p w14:paraId="1D47CBBA" w14:textId="708B8422" w:rsidR="00A3226D" w:rsidRPr="000E1A5F" w:rsidRDefault="00A3226D" w:rsidP="00A3226D">
            <w:pPr>
              <w:jc w:val="center"/>
              <w:rPr>
                <w:rFonts w:asciiTheme="minorHAnsi" w:hAnsiTheme="minorHAnsi"/>
                <w:color w:val="000000"/>
                <w:szCs w:val="22"/>
                <w:lang w:val="en-GB"/>
                <w:rPrChange w:id="1420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01" w:author="Dioguardi, Fabio" w:date="2018-10-23T11:24:00Z">
                  <w:rPr>
                    <w:rFonts w:asciiTheme="minorHAnsi" w:hAnsiTheme="minorHAnsi"/>
                    <w:color w:val="000000"/>
                    <w:szCs w:val="22"/>
                  </w:rPr>
                </w:rPrChange>
              </w:rPr>
              <w:t>82</w:t>
            </w:r>
          </w:p>
        </w:tc>
        <w:tc>
          <w:tcPr>
            <w:tcW w:w="1984" w:type="dxa"/>
            <w:tcBorders>
              <w:right w:val="single" w:sz="12" w:space="0" w:color="auto"/>
            </w:tcBorders>
            <w:vAlign w:val="bottom"/>
          </w:tcPr>
          <w:p w14:paraId="665F624E" w14:textId="784F4BD5" w:rsidR="00A3226D" w:rsidRPr="000E1A5F" w:rsidRDefault="00A3226D" w:rsidP="00A3226D">
            <w:pPr>
              <w:rPr>
                <w:rFonts w:asciiTheme="minorHAnsi" w:hAnsiTheme="minorHAnsi"/>
                <w:color w:val="000000"/>
                <w:szCs w:val="22"/>
                <w:lang w:val="en-GB"/>
                <w:rPrChange w:id="14202"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203" w:author="Dioguardi, Fabio" w:date="2018-10-23T11:24:00Z">
                  <w:rPr>
                    <w:rFonts w:asciiTheme="minorHAnsi" w:hAnsiTheme="minorHAnsi"/>
                    <w:color w:val="000000"/>
                    <w:szCs w:val="22"/>
                  </w:rPr>
                </w:rPrChange>
              </w:rPr>
              <w:t>wtf_scatter</w:t>
            </w:r>
            <w:proofErr w:type="spellEnd"/>
          </w:p>
        </w:tc>
        <w:tc>
          <w:tcPr>
            <w:tcW w:w="709" w:type="dxa"/>
            <w:tcBorders>
              <w:left w:val="single" w:sz="12" w:space="0" w:color="auto"/>
            </w:tcBorders>
            <w:vAlign w:val="bottom"/>
          </w:tcPr>
          <w:p w14:paraId="62D2B38B" w14:textId="64F00657" w:rsidR="00A3226D" w:rsidRPr="000E1A5F" w:rsidRDefault="00A3226D" w:rsidP="00A3226D">
            <w:pPr>
              <w:rPr>
                <w:rFonts w:asciiTheme="minorHAnsi" w:hAnsiTheme="minorHAnsi"/>
                <w:color w:val="000000"/>
                <w:szCs w:val="22"/>
                <w:lang w:val="en-GB"/>
                <w:rPrChange w:id="14204"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05" w:author="Dioguardi, Fabio" w:date="2018-10-23T11:24:00Z">
                  <w:rPr>
                    <w:rFonts w:asciiTheme="minorHAnsi" w:hAnsiTheme="minorHAnsi"/>
                    <w:color w:val="000000"/>
                    <w:szCs w:val="22"/>
                  </w:rPr>
                </w:rPrChange>
              </w:rPr>
              <w:t>126</w:t>
            </w:r>
          </w:p>
        </w:tc>
        <w:tc>
          <w:tcPr>
            <w:tcW w:w="2410" w:type="dxa"/>
            <w:vAlign w:val="bottom"/>
          </w:tcPr>
          <w:p w14:paraId="744B2BF7" w14:textId="5A50F706" w:rsidR="00A3226D" w:rsidRPr="000E1A5F" w:rsidRDefault="00A3226D" w:rsidP="00A3226D">
            <w:pPr>
              <w:rPr>
                <w:rFonts w:asciiTheme="minorHAnsi" w:hAnsiTheme="minorHAnsi"/>
                <w:color w:val="000000"/>
                <w:szCs w:val="22"/>
                <w:lang w:val="en-GB"/>
                <w:rPrChange w:id="14206"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207" w:author="Dioguardi, Fabio" w:date="2018-10-23T11:24:00Z">
                  <w:rPr>
                    <w:rFonts w:asciiTheme="minorHAnsi" w:hAnsiTheme="minorHAnsi"/>
                    <w:color w:val="000000"/>
                    <w:szCs w:val="22"/>
                  </w:rPr>
                </w:rPrChange>
              </w:rPr>
              <w:t>tiba</w:t>
            </w:r>
            <w:proofErr w:type="spellEnd"/>
          </w:p>
        </w:tc>
      </w:tr>
      <w:tr w:rsidR="00A3226D" w:rsidRPr="000E1A5F" w14:paraId="4D409E4A" w14:textId="77777777" w:rsidTr="00537F29">
        <w:tc>
          <w:tcPr>
            <w:tcW w:w="751" w:type="dxa"/>
            <w:vAlign w:val="center"/>
          </w:tcPr>
          <w:p w14:paraId="49B731FC" w14:textId="77777777" w:rsidR="00A3226D" w:rsidRPr="000E1A5F" w:rsidRDefault="00A3226D" w:rsidP="00A3226D">
            <w:pPr>
              <w:jc w:val="center"/>
              <w:rPr>
                <w:rFonts w:asciiTheme="minorHAnsi" w:hAnsiTheme="minorHAnsi"/>
                <w:color w:val="000000"/>
                <w:szCs w:val="22"/>
                <w:lang w:val="en-GB"/>
                <w:rPrChange w:id="1420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09" w:author="Dioguardi, Fabio" w:date="2018-10-23T11:24:00Z">
                  <w:rPr>
                    <w:rFonts w:asciiTheme="minorHAnsi" w:hAnsiTheme="minorHAnsi"/>
                    <w:color w:val="000000"/>
                    <w:szCs w:val="22"/>
                  </w:rPr>
                </w:rPrChange>
              </w:rPr>
              <w:t>39</w:t>
            </w:r>
          </w:p>
        </w:tc>
        <w:tc>
          <w:tcPr>
            <w:tcW w:w="2085" w:type="dxa"/>
            <w:tcBorders>
              <w:right w:val="single" w:sz="12" w:space="0" w:color="auto"/>
            </w:tcBorders>
            <w:vAlign w:val="bottom"/>
          </w:tcPr>
          <w:p w14:paraId="14056D50" w14:textId="31E2D873" w:rsidR="00A3226D" w:rsidRPr="000E1A5F" w:rsidRDefault="00A3226D" w:rsidP="00A3226D">
            <w:pPr>
              <w:rPr>
                <w:rFonts w:asciiTheme="minorHAnsi" w:hAnsiTheme="minorHAnsi"/>
                <w:color w:val="000000"/>
                <w:szCs w:val="22"/>
                <w:lang w:val="en-GB"/>
                <w:rPrChange w:id="1421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11" w:author="Dioguardi, Fabio" w:date="2018-10-23T11:24:00Z">
                  <w:rPr>
                    <w:rFonts w:asciiTheme="minorHAnsi" w:hAnsiTheme="minorHAnsi"/>
                    <w:color w:val="000000"/>
                    <w:szCs w:val="22"/>
                  </w:rPr>
                </w:rPrChange>
              </w:rPr>
              <w:t>tempGrad_3</w:t>
            </w:r>
          </w:p>
        </w:tc>
        <w:tc>
          <w:tcPr>
            <w:tcW w:w="567" w:type="dxa"/>
            <w:tcBorders>
              <w:left w:val="single" w:sz="12" w:space="0" w:color="auto"/>
            </w:tcBorders>
            <w:vAlign w:val="bottom"/>
          </w:tcPr>
          <w:p w14:paraId="2CA9C5A3" w14:textId="1A2B50FC" w:rsidR="00A3226D" w:rsidRPr="000E1A5F" w:rsidRDefault="00A3226D" w:rsidP="00A3226D">
            <w:pPr>
              <w:jc w:val="center"/>
              <w:rPr>
                <w:rFonts w:asciiTheme="minorHAnsi" w:hAnsiTheme="minorHAnsi"/>
                <w:color w:val="000000"/>
                <w:szCs w:val="22"/>
                <w:lang w:val="en-GB"/>
                <w:rPrChange w:id="1421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13" w:author="Dioguardi, Fabio" w:date="2018-10-23T11:24:00Z">
                  <w:rPr>
                    <w:rFonts w:asciiTheme="minorHAnsi" w:hAnsiTheme="minorHAnsi"/>
                    <w:color w:val="000000"/>
                    <w:szCs w:val="22"/>
                  </w:rPr>
                </w:rPrChange>
              </w:rPr>
              <w:t>83</w:t>
            </w:r>
          </w:p>
        </w:tc>
        <w:tc>
          <w:tcPr>
            <w:tcW w:w="1984" w:type="dxa"/>
            <w:tcBorders>
              <w:right w:val="single" w:sz="12" w:space="0" w:color="auto"/>
            </w:tcBorders>
            <w:vAlign w:val="bottom"/>
          </w:tcPr>
          <w:p w14:paraId="080FDBE1" w14:textId="33A83A1D" w:rsidR="00A3226D" w:rsidRPr="000E1A5F" w:rsidRDefault="00A3226D" w:rsidP="00A3226D">
            <w:pPr>
              <w:rPr>
                <w:rFonts w:asciiTheme="minorHAnsi" w:hAnsiTheme="minorHAnsi"/>
                <w:color w:val="000000"/>
                <w:szCs w:val="22"/>
                <w:lang w:val="en-GB"/>
                <w:rPrChange w:id="14214"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215" w:author="Dioguardi, Fabio" w:date="2018-10-23T11:24:00Z">
                  <w:rPr>
                    <w:rFonts w:asciiTheme="minorHAnsi" w:hAnsiTheme="minorHAnsi"/>
                    <w:color w:val="000000"/>
                    <w:szCs w:val="22"/>
                  </w:rPr>
                </w:rPrChange>
              </w:rPr>
              <w:t>cal_ISKEF_a</w:t>
            </w:r>
            <w:proofErr w:type="spellEnd"/>
          </w:p>
        </w:tc>
        <w:tc>
          <w:tcPr>
            <w:tcW w:w="709" w:type="dxa"/>
            <w:tcBorders>
              <w:left w:val="single" w:sz="12" w:space="0" w:color="auto"/>
            </w:tcBorders>
            <w:vAlign w:val="bottom"/>
          </w:tcPr>
          <w:p w14:paraId="29C7EA05" w14:textId="67301B09" w:rsidR="00A3226D" w:rsidRPr="000E1A5F" w:rsidRDefault="00A3226D" w:rsidP="00A3226D">
            <w:pPr>
              <w:rPr>
                <w:rFonts w:asciiTheme="minorHAnsi" w:hAnsiTheme="minorHAnsi"/>
                <w:color w:val="000000"/>
                <w:szCs w:val="22"/>
                <w:lang w:val="en-GB"/>
                <w:rPrChange w:id="1421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17" w:author="Dioguardi, Fabio" w:date="2018-10-23T11:24:00Z">
                  <w:rPr>
                    <w:rFonts w:asciiTheme="minorHAnsi" w:hAnsiTheme="minorHAnsi"/>
                    <w:color w:val="000000"/>
                    <w:szCs w:val="22"/>
                  </w:rPr>
                </w:rPrChange>
              </w:rPr>
              <w:t>127</w:t>
            </w:r>
          </w:p>
        </w:tc>
        <w:tc>
          <w:tcPr>
            <w:tcW w:w="2410" w:type="dxa"/>
            <w:vAlign w:val="bottom"/>
          </w:tcPr>
          <w:p w14:paraId="6372FC29" w14:textId="10DEAE90" w:rsidR="00A3226D" w:rsidRPr="000E1A5F" w:rsidRDefault="00A3226D" w:rsidP="00A3226D">
            <w:pPr>
              <w:rPr>
                <w:rFonts w:asciiTheme="minorHAnsi" w:hAnsiTheme="minorHAnsi"/>
                <w:color w:val="000000"/>
                <w:szCs w:val="22"/>
                <w:lang w:val="en-GB"/>
                <w:rPrChange w:id="14218"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19" w:author="Dioguardi, Fabio" w:date="2018-10-23T11:24:00Z">
                  <w:rPr>
                    <w:rFonts w:asciiTheme="minorHAnsi" w:hAnsiTheme="minorHAnsi"/>
                    <w:color w:val="000000"/>
                    <w:szCs w:val="22"/>
                  </w:rPr>
                </w:rPrChange>
              </w:rPr>
              <w:t>time</w:t>
            </w:r>
            <w:r w:rsidR="00A139D2" w:rsidRPr="000E1A5F">
              <w:rPr>
                <w:rFonts w:asciiTheme="minorHAnsi" w:hAnsiTheme="minorHAnsi"/>
                <w:color w:val="000000"/>
                <w:szCs w:val="22"/>
                <w:lang w:val="en-GB"/>
                <w:rPrChange w:id="14220" w:author="Dioguardi, Fabio" w:date="2018-10-23T11:24:00Z">
                  <w:rPr>
                    <w:rFonts w:asciiTheme="minorHAnsi" w:hAnsiTheme="minorHAnsi"/>
                    <w:color w:val="000000"/>
                    <w:szCs w:val="22"/>
                  </w:rPr>
                </w:rPrChange>
              </w:rPr>
              <w:t xml:space="preserve"> of eruption start</w:t>
            </w:r>
          </w:p>
        </w:tc>
      </w:tr>
      <w:tr w:rsidR="00A139D2" w:rsidRPr="000E1A5F" w14:paraId="1C06DFC3" w14:textId="77777777" w:rsidTr="00735CB7">
        <w:tc>
          <w:tcPr>
            <w:tcW w:w="751" w:type="dxa"/>
            <w:vAlign w:val="center"/>
          </w:tcPr>
          <w:p w14:paraId="43055E37" w14:textId="77777777" w:rsidR="00A139D2" w:rsidRPr="000E1A5F" w:rsidRDefault="00A139D2" w:rsidP="00A139D2">
            <w:pPr>
              <w:jc w:val="center"/>
              <w:rPr>
                <w:rFonts w:asciiTheme="minorHAnsi" w:hAnsiTheme="minorHAnsi"/>
                <w:color w:val="000000"/>
                <w:szCs w:val="22"/>
                <w:lang w:val="en-GB"/>
                <w:rPrChange w:id="14221"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22" w:author="Dioguardi, Fabio" w:date="2018-10-23T11:24:00Z">
                  <w:rPr>
                    <w:rFonts w:asciiTheme="minorHAnsi" w:hAnsiTheme="minorHAnsi"/>
                    <w:color w:val="000000"/>
                    <w:szCs w:val="22"/>
                  </w:rPr>
                </w:rPrChange>
              </w:rPr>
              <w:t>40</w:t>
            </w:r>
          </w:p>
        </w:tc>
        <w:tc>
          <w:tcPr>
            <w:tcW w:w="2085" w:type="dxa"/>
            <w:tcBorders>
              <w:right w:val="single" w:sz="12" w:space="0" w:color="auto"/>
            </w:tcBorders>
            <w:vAlign w:val="bottom"/>
          </w:tcPr>
          <w:p w14:paraId="3FFC3BF2" w14:textId="37A44501" w:rsidR="00A139D2" w:rsidRPr="000E1A5F" w:rsidRDefault="00A139D2" w:rsidP="00A139D2">
            <w:pPr>
              <w:rPr>
                <w:rFonts w:asciiTheme="minorHAnsi" w:hAnsiTheme="minorHAnsi"/>
                <w:color w:val="000000"/>
                <w:szCs w:val="22"/>
                <w:lang w:val="en-GB"/>
                <w:rPrChange w:id="14223"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224" w:author="Dioguardi, Fabio" w:date="2018-10-23T11:24:00Z">
                  <w:rPr>
                    <w:rFonts w:asciiTheme="minorHAnsi" w:hAnsiTheme="minorHAnsi"/>
                    <w:color w:val="000000"/>
                    <w:szCs w:val="22"/>
                  </w:rPr>
                </w:rPrChange>
              </w:rPr>
              <w:t>Vmax</w:t>
            </w:r>
            <w:proofErr w:type="spellEnd"/>
          </w:p>
        </w:tc>
        <w:tc>
          <w:tcPr>
            <w:tcW w:w="567" w:type="dxa"/>
            <w:tcBorders>
              <w:left w:val="single" w:sz="12" w:space="0" w:color="auto"/>
            </w:tcBorders>
            <w:vAlign w:val="bottom"/>
          </w:tcPr>
          <w:p w14:paraId="4152C97E" w14:textId="068B3E98" w:rsidR="00A139D2" w:rsidRPr="000E1A5F" w:rsidRDefault="00A139D2" w:rsidP="00A139D2">
            <w:pPr>
              <w:jc w:val="center"/>
              <w:rPr>
                <w:rFonts w:asciiTheme="minorHAnsi" w:hAnsiTheme="minorHAnsi"/>
                <w:color w:val="000000"/>
                <w:szCs w:val="22"/>
                <w:lang w:val="en-GB"/>
                <w:rPrChange w:id="14225"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26" w:author="Dioguardi, Fabio" w:date="2018-10-23T11:24:00Z">
                  <w:rPr>
                    <w:rFonts w:asciiTheme="minorHAnsi" w:hAnsiTheme="minorHAnsi"/>
                    <w:color w:val="000000"/>
                    <w:szCs w:val="22"/>
                  </w:rPr>
                </w:rPrChange>
              </w:rPr>
              <w:t>84</w:t>
            </w:r>
          </w:p>
        </w:tc>
        <w:tc>
          <w:tcPr>
            <w:tcW w:w="1984" w:type="dxa"/>
            <w:tcBorders>
              <w:right w:val="single" w:sz="12" w:space="0" w:color="auto"/>
            </w:tcBorders>
            <w:vAlign w:val="bottom"/>
          </w:tcPr>
          <w:p w14:paraId="2008ABA3" w14:textId="6B9FB116" w:rsidR="00A139D2" w:rsidRPr="000E1A5F" w:rsidRDefault="00A139D2" w:rsidP="00A139D2">
            <w:pPr>
              <w:rPr>
                <w:rFonts w:asciiTheme="minorHAnsi" w:hAnsiTheme="minorHAnsi"/>
                <w:color w:val="000000"/>
                <w:szCs w:val="22"/>
                <w:lang w:val="en-GB"/>
                <w:rPrChange w:id="14227" w:author="Dioguardi, Fabio" w:date="2018-10-23T11:24:00Z">
                  <w:rPr>
                    <w:rFonts w:asciiTheme="minorHAnsi" w:hAnsiTheme="minorHAnsi"/>
                    <w:color w:val="000000"/>
                    <w:szCs w:val="22"/>
                  </w:rPr>
                </w:rPrChange>
              </w:rPr>
            </w:pPr>
            <w:proofErr w:type="spellStart"/>
            <w:r w:rsidRPr="000E1A5F">
              <w:rPr>
                <w:rFonts w:asciiTheme="minorHAnsi" w:hAnsiTheme="minorHAnsi"/>
                <w:color w:val="000000"/>
                <w:szCs w:val="22"/>
                <w:lang w:val="en-GB"/>
                <w:rPrChange w:id="14228" w:author="Dioguardi, Fabio" w:date="2018-10-23T11:24:00Z">
                  <w:rPr>
                    <w:rFonts w:asciiTheme="minorHAnsi" w:hAnsiTheme="minorHAnsi"/>
                    <w:color w:val="000000"/>
                    <w:szCs w:val="22"/>
                  </w:rPr>
                </w:rPrChange>
              </w:rPr>
              <w:t>cal_ISKEF_b</w:t>
            </w:r>
            <w:proofErr w:type="spellEnd"/>
          </w:p>
        </w:tc>
        <w:tc>
          <w:tcPr>
            <w:tcW w:w="709" w:type="dxa"/>
            <w:tcBorders>
              <w:left w:val="single" w:sz="12" w:space="0" w:color="auto"/>
            </w:tcBorders>
            <w:vAlign w:val="center"/>
          </w:tcPr>
          <w:p w14:paraId="6A60C8EF" w14:textId="2912D5E0" w:rsidR="00A139D2" w:rsidRPr="000E1A5F" w:rsidRDefault="00A139D2" w:rsidP="00A139D2">
            <w:pPr>
              <w:rPr>
                <w:rFonts w:asciiTheme="minorHAnsi" w:hAnsiTheme="minorHAnsi"/>
                <w:color w:val="000000"/>
                <w:szCs w:val="22"/>
                <w:lang w:val="en-GB"/>
                <w:rPrChange w:id="1422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230" w:author="Dioguardi, Fabio" w:date="2018-10-23T11:24:00Z">
                  <w:rPr>
                    <w:rFonts w:ascii="Calibri" w:hAnsi="Calibri"/>
                    <w:color w:val="000000"/>
                    <w:szCs w:val="22"/>
                  </w:rPr>
                </w:rPrChange>
              </w:rPr>
              <w:t>128</w:t>
            </w:r>
          </w:p>
        </w:tc>
        <w:tc>
          <w:tcPr>
            <w:tcW w:w="2410" w:type="dxa"/>
            <w:vAlign w:val="bottom"/>
          </w:tcPr>
          <w:p w14:paraId="07AD3CEC" w14:textId="02787D13" w:rsidR="00A139D2" w:rsidRPr="000E1A5F" w:rsidRDefault="00A139D2" w:rsidP="00A139D2">
            <w:pPr>
              <w:rPr>
                <w:rFonts w:asciiTheme="minorHAnsi" w:hAnsiTheme="minorHAnsi"/>
                <w:color w:val="000000"/>
                <w:szCs w:val="22"/>
                <w:lang w:val="en-GB"/>
                <w:rPrChange w:id="1423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232" w:author="Dioguardi, Fabio" w:date="2018-10-23T11:24:00Z">
                  <w:rPr>
                    <w:rFonts w:ascii="Calibri" w:hAnsi="Calibri"/>
                    <w:color w:val="000000"/>
                    <w:szCs w:val="22"/>
                  </w:rPr>
                </w:rPrChange>
              </w:rPr>
              <w:t>Cband3_on</w:t>
            </w:r>
          </w:p>
        </w:tc>
      </w:tr>
      <w:tr w:rsidR="00A139D2" w:rsidRPr="000E1A5F" w14:paraId="7DD8F438" w14:textId="77777777" w:rsidTr="00735CB7">
        <w:tc>
          <w:tcPr>
            <w:tcW w:w="751" w:type="dxa"/>
            <w:vAlign w:val="center"/>
          </w:tcPr>
          <w:p w14:paraId="4EC2EDE4" w14:textId="77777777" w:rsidR="00A139D2" w:rsidRPr="000E1A5F" w:rsidRDefault="00A139D2" w:rsidP="00A139D2">
            <w:pPr>
              <w:jc w:val="center"/>
              <w:rPr>
                <w:rFonts w:asciiTheme="minorHAnsi" w:hAnsiTheme="minorHAnsi"/>
                <w:color w:val="000000"/>
                <w:szCs w:val="22"/>
                <w:lang w:val="en-GB"/>
                <w:rPrChange w:id="14233"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34" w:author="Dioguardi, Fabio" w:date="2018-10-23T11:24:00Z">
                  <w:rPr>
                    <w:rFonts w:asciiTheme="minorHAnsi" w:hAnsiTheme="minorHAnsi"/>
                    <w:color w:val="000000"/>
                    <w:szCs w:val="22"/>
                  </w:rPr>
                </w:rPrChange>
              </w:rPr>
              <w:t>41</w:t>
            </w:r>
          </w:p>
        </w:tc>
        <w:tc>
          <w:tcPr>
            <w:tcW w:w="2085" w:type="dxa"/>
            <w:tcBorders>
              <w:right w:val="single" w:sz="12" w:space="0" w:color="auto"/>
            </w:tcBorders>
            <w:vAlign w:val="bottom"/>
          </w:tcPr>
          <w:p w14:paraId="272D2A8F" w14:textId="282B6E9C" w:rsidR="00A139D2" w:rsidRPr="000E1A5F" w:rsidRDefault="00A139D2" w:rsidP="00A139D2">
            <w:pPr>
              <w:rPr>
                <w:rFonts w:asciiTheme="minorHAnsi" w:hAnsiTheme="minorHAnsi"/>
                <w:i/>
                <w:color w:val="000000"/>
                <w:szCs w:val="22"/>
                <w:lang w:val="en-GB"/>
                <w:rPrChange w:id="14235" w:author="Dioguardi, Fabio" w:date="2018-10-23T11:24:00Z">
                  <w:rPr>
                    <w:rFonts w:asciiTheme="minorHAnsi" w:hAnsiTheme="minorHAnsi"/>
                    <w:i/>
                    <w:color w:val="000000"/>
                    <w:szCs w:val="22"/>
                  </w:rPr>
                </w:rPrChange>
              </w:rPr>
            </w:pPr>
            <w:proofErr w:type="spellStart"/>
            <w:r w:rsidRPr="000E1A5F">
              <w:rPr>
                <w:rFonts w:asciiTheme="minorHAnsi" w:hAnsiTheme="minorHAnsi"/>
                <w:i/>
                <w:color w:val="000000"/>
                <w:szCs w:val="22"/>
                <w:lang w:val="en-GB"/>
                <w:rPrChange w:id="14236" w:author="Dioguardi, Fabio" w:date="2018-10-23T11:24:00Z">
                  <w:rPr>
                    <w:rFonts w:asciiTheme="minorHAnsi" w:hAnsiTheme="minorHAnsi"/>
                    <w:i/>
                    <w:color w:val="000000"/>
                    <w:szCs w:val="22"/>
                  </w:rPr>
                </w:rPrChange>
              </w:rPr>
              <w:t>k</w:t>
            </w:r>
            <w:r w:rsidRPr="000E1A5F">
              <w:rPr>
                <w:rFonts w:asciiTheme="minorHAnsi" w:hAnsiTheme="minorHAnsi"/>
                <w:i/>
                <w:color w:val="000000"/>
                <w:szCs w:val="22"/>
                <w:vertAlign w:val="subscript"/>
                <w:lang w:val="en-GB"/>
                <w:rPrChange w:id="14237" w:author="Dioguardi, Fabio" w:date="2018-10-23T11:24:00Z">
                  <w:rPr>
                    <w:rFonts w:asciiTheme="minorHAnsi" w:hAnsiTheme="minorHAnsi"/>
                    <w:i/>
                    <w:color w:val="000000"/>
                    <w:szCs w:val="22"/>
                    <w:vertAlign w:val="subscript"/>
                  </w:rPr>
                </w:rPrChange>
              </w:rPr>
              <w:t>I</w:t>
            </w:r>
            <w:proofErr w:type="spellEnd"/>
          </w:p>
        </w:tc>
        <w:tc>
          <w:tcPr>
            <w:tcW w:w="567" w:type="dxa"/>
            <w:tcBorders>
              <w:left w:val="single" w:sz="12" w:space="0" w:color="auto"/>
            </w:tcBorders>
            <w:vAlign w:val="bottom"/>
          </w:tcPr>
          <w:p w14:paraId="780C3C54" w14:textId="6859887C" w:rsidR="00A139D2" w:rsidRPr="000E1A5F" w:rsidRDefault="00A139D2" w:rsidP="00A139D2">
            <w:pPr>
              <w:jc w:val="center"/>
              <w:rPr>
                <w:rFonts w:asciiTheme="minorHAnsi" w:hAnsiTheme="minorHAnsi"/>
                <w:color w:val="000000"/>
                <w:szCs w:val="22"/>
                <w:lang w:val="en-GB" w:eastAsia="is-IS"/>
                <w:rPrChange w:id="14238"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4239" w:author="Dioguardi, Fabio" w:date="2018-10-23T11:24:00Z">
                  <w:rPr>
                    <w:rFonts w:asciiTheme="minorHAnsi" w:hAnsiTheme="minorHAnsi"/>
                    <w:color w:val="000000"/>
                    <w:szCs w:val="22"/>
                  </w:rPr>
                </w:rPrChange>
              </w:rPr>
              <w:t>85</w:t>
            </w:r>
          </w:p>
        </w:tc>
        <w:tc>
          <w:tcPr>
            <w:tcW w:w="1984" w:type="dxa"/>
            <w:tcBorders>
              <w:right w:val="single" w:sz="12" w:space="0" w:color="auto"/>
            </w:tcBorders>
            <w:vAlign w:val="bottom"/>
          </w:tcPr>
          <w:p w14:paraId="08734AD2" w14:textId="4DD5E1AD" w:rsidR="00A139D2" w:rsidRPr="000E1A5F" w:rsidRDefault="00A139D2" w:rsidP="00A139D2">
            <w:pPr>
              <w:rPr>
                <w:rFonts w:asciiTheme="minorHAnsi" w:hAnsiTheme="minorHAnsi"/>
                <w:bCs/>
                <w:kern w:val="32"/>
                <w:szCs w:val="22"/>
                <w:lang w:val="en-GB"/>
                <w:rPrChange w:id="14240" w:author="Dioguardi, Fabio" w:date="2018-10-23T11:24:00Z">
                  <w:rPr>
                    <w:rFonts w:asciiTheme="minorHAnsi" w:hAnsiTheme="minorHAnsi"/>
                    <w:bCs/>
                    <w:kern w:val="32"/>
                    <w:szCs w:val="22"/>
                  </w:rPr>
                </w:rPrChange>
              </w:rPr>
            </w:pPr>
            <w:proofErr w:type="spellStart"/>
            <w:r w:rsidRPr="000E1A5F">
              <w:rPr>
                <w:rFonts w:asciiTheme="minorHAnsi" w:hAnsiTheme="minorHAnsi"/>
                <w:color w:val="000000"/>
                <w:szCs w:val="22"/>
                <w:lang w:val="en-GB"/>
                <w:rPrChange w:id="14241" w:author="Dioguardi, Fabio" w:date="2018-10-23T11:24:00Z">
                  <w:rPr>
                    <w:rFonts w:asciiTheme="minorHAnsi" w:hAnsiTheme="minorHAnsi"/>
                    <w:color w:val="000000"/>
                    <w:szCs w:val="22"/>
                  </w:rPr>
                </w:rPrChange>
              </w:rPr>
              <w:t>cal_ISEGS_a</w:t>
            </w:r>
            <w:proofErr w:type="spellEnd"/>
          </w:p>
        </w:tc>
        <w:tc>
          <w:tcPr>
            <w:tcW w:w="709" w:type="dxa"/>
            <w:tcBorders>
              <w:left w:val="single" w:sz="12" w:space="0" w:color="auto"/>
            </w:tcBorders>
            <w:vAlign w:val="center"/>
          </w:tcPr>
          <w:p w14:paraId="67C90903" w14:textId="6F9F1A01" w:rsidR="00A139D2" w:rsidRPr="000E1A5F" w:rsidRDefault="00A139D2" w:rsidP="00A139D2">
            <w:pPr>
              <w:rPr>
                <w:rFonts w:asciiTheme="minorHAnsi" w:hAnsiTheme="minorHAnsi"/>
                <w:bCs/>
                <w:kern w:val="32"/>
                <w:szCs w:val="22"/>
                <w:lang w:val="en-GB"/>
                <w:rPrChange w:id="14242"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43" w:author="Dioguardi, Fabio" w:date="2018-10-23T11:24:00Z">
                  <w:rPr>
                    <w:rFonts w:ascii="Calibri" w:hAnsi="Calibri"/>
                    <w:color w:val="000000"/>
                    <w:szCs w:val="22"/>
                  </w:rPr>
                </w:rPrChange>
              </w:rPr>
              <w:t>129</w:t>
            </w:r>
          </w:p>
        </w:tc>
        <w:tc>
          <w:tcPr>
            <w:tcW w:w="2410" w:type="dxa"/>
            <w:vAlign w:val="bottom"/>
          </w:tcPr>
          <w:p w14:paraId="4A0A07C5" w14:textId="64D9EE04" w:rsidR="00A139D2" w:rsidRPr="000E1A5F" w:rsidRDefault="00A139D2" w:rsidP="00A139D2">
            <w:pPr>
              <w:rPr>
                <w:rFonts w:asciiTheme="minorHAnsi" w:hAnsiTheme="minorHAnsi"/>
                <w:bCs/>
                <w:kern w:val="32"/>
                <w:szCs w:val="22"/>
                <w:lang w:val="en-GB"/>
                <w:rPrChange w:id="1424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45" w:author="Dioguardi, Fabio" w:date="2018-10-23T11:24:00Z">
                  <w:rPr>
                    <w:rFonts w:ascii="Calibri" w:hAnsi="Calibri"/>
                    <w:color w:val="000000"/>
                    <w:szCs w:val="22"/>
                  </w:rPr>
                </w:rPrChange>
              </w:rPr>
              <w:t>Cband4_on</w:t>
            </w:r>
          </w:p>
        </w:tc>
      </w:tr>
      <w:tr w:rsidR="00A139D2" w:rsidRPr="000E1A5F" w14:paraId="2A7D3FD9" w14:textId="77777777" w:rsidTr="00735CB7">
        <w:tc>
          <w:tcPr>
            <w:tcW w:w="751" w:type="dxa"/>
            <w:vAlign w:val="center"/>
          </w:tcPr>
          <w:p w14:paraId="071DF884" w14:textId="77777777" w:rsidR="00A139D2" w:rsidRPr="000E1A5F" w:rsidRDefault="00A139D2" w:rsidP="00A139D2">
            <w:pPr>
              <w:jc w:val="center"/>
              <w:rPr>
                <w:rFonts w:asciiTheme="minorHAnsi" w:hAnsiTheme="minorHAnsi"/>
                <w:color w:val="000000"/>
                <w:szCs w:val="22"/>
                <w:lang w:val="en-GB"/>
                <w:rPrChange w:id="14246"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47" w:author="Dioguardi, Fabio" w:date="2018-10-23T11:24:00Z">
                  <w:rPr>
                    <w:rFonts w:asciiTheme="minorHAnsi" w:hAnsiTheme="minorHAnsi"/>
                    <w:color w:val="000000"/>
                    <w:szCs w:val="22"/>
                  </w:rPr>
                </w:rPrChange>
              </w:rPr>
              <w:t>42</w:t>
            </w:r>
          </w:p>
        </w:tc>
        <w:tc>
          <w:tcPr>
            <w:tcW w:w="2085" w:type="dxa"/>
            <w:tcBorders>
              <w:right w:val="single" w:sz="12" w:space="0" w:color="auto"/>
            </w:tcBorders>
          </w:tcPr>
          <w:p w14:paraId="23D39049" w14:textId="2A143A63" w:rsidR="00A139D2" w:rsidRPr="000E1A5F" w:rsidRDefault="00A139D2" w:rsidP="00A139D2">
            <w:pPr>
              <w:rPr>
                <w:rFonts w:asciiTheme="minorHAnsi" w:hAnsiTheme="minorHAnsi"/>
                <w:color w:val="000000"/>
                <w:szCs w:val="22"/>
                <w:lang w:val="en-GB"/>
                <w:rPrChange w:id="14248" w:author="Dioguardi, Fabio" w:date="2018-10-23T11:24:00Z">
                  <w:rPr>
                    <w:rFonts w:asciiTheme="minorHAnsi" w:hAnsiTheme="minorHAnsi"/>
                    <w:color w:val="000000"/>
                    <w:szCs w:val="22"/>
                  </w:rPr>
                </w:rPrChange>
              </w:rPr>
            </w:pPr>
            <w:r w:rsidRPr="000E1A5F">
              <w:rPr>
                <w:rFonts w:asciiTheme="minorHAnsi" w:hAnsiTheme="minorHAnsi"/>
                <w:lang w:val="en-GB"/>
                <w:rPrChange w:id="14249" w:author="Dioguardi, Fabio" w:date="2018-10-23T11:24:00Z">
                  <w:rPr>
                    <w:rFonts w:asciiTheme="minorHAnsi" w:hAnsiTheme="minorHAnsi"/>
                  </w:rPr>
                </w:rPrChange>
              </w:rPr>
              <w:t>qual. fac. ISKEF</w:t>
            </w:r>
          </w:p>
        </w:tc>
        <w:tc>
          <w:tcPr>
            <w:tcW w:w="567" w:type="dxa"/>
            <w:tcBorders>
              <w:left w:val="single" w:sz="12" w:space="0" w:color="auto"/>
            </w:tcBorders>
            <w:vAlign w:val="bottom"/>
          </w:tcPr>
          <w:p w14:paraId="385024D5" w14:textId="213F8184" w:rsidR="00A139D2" w:rsidRPr="000E1A5F" w:rsidRDefault="00A139D2" w:rsidP="00A139D2">
            <w:pPr>
              <w:jc w:val="center"/>
              <w:rPr>
                <w:rFonts w:asciiTheme="minorHAnsi" w:hAnsiTheme="minorHAnsi"/>
                <w:color w:val="000000"/>
                <w:szCs w:val="22"/>
                <w:lang w:val="en-GB"/>
                <w:rPrChange w:id="14250"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51" w:author="Dioguardi, Fabio" w:date="2018-10-23T11:24:00Z">
                  <w:rPr>
                    <w:rFonts w:asciiTheme="minorHAnsi" w:hAnsiTheme="minorHAnsi"/>
                    <w:color w:val="000000"/>
                    <w:szCs w:val="22"/>
                  </w:rPr>
                </w:rPrChange>
              </w:rPr>
              <w:t>86</w:t>
            </w:r>
          </w:p>
        </w:tc>
        <w:tc>
          <w:tcPr>
            <w:tcW w:w="1984" w:type="dxa"/>
            <w:tcBorders>
              <w:right w:val="single" w:sz="12" w:space="0" w:color="auto"/>
            </w:tcBorders>
            <w:vAlign w:val="bottom"/>
          </w:tcPr>
          <w:p w14:paraId="75A1E43B" w14:textId="1C586C5D" w:rsidR="00A139D2" w:rsidRPr="000E1A5F" w:rsidRDefault="00A139D2" w:rsidP="00A139D2">
            <w:pPr>
              <w:rPr>
                <w:rFonts w:asciiTheme="minorHAnsi" w:hAnsiTheme="minorHAnsi"/>
                <w:bCs/>
                <w:kern w:val="32"/>
                <w:szCs w:val="22"/>
                <w:lang w:val="en-GB"/>
                <w:rPrChange w:id="14252" w:author="Dioguardi, Fabio" w:date="2018-10-23T11:24:00Z">
                  <w:rPr>
                    <w:rFonts w:asciiTheme="minorHAnsi" w:hAnsiTheme="minorHAnsi"/>
                    <w:bCs/>
                    <w:kern w:val="32"/>
                    <w:szCs w:val="22"/>
                  </w:rPr>
                </w:rPrChange>
              </w:rPr>
            </w:pPr>
            <w:proofErr w:type="spellStart"/>
            <w:r w:rsidRPr="000E1A5F">
              <w:rPr>
                <w:rFonts w:asciiTheme="minorHAnsi" w:hAnsiTheme="minorHAnsi"/>
                <w:color w:val="000000"/>
                <w:szCs w:val="22"/>
                <w:lang w:val="en-GB"/>
                <w:rPrChange w:id="14253" w:author="Dioguardi, Fabio" w:date="2018-10-23T11:24:00Z">
                  <w:rPr>
                    <w:rFonts w:asciiTheme="minorHAnsi" w:hAnsiTheme="minorHAnsi"/>
                    <w:color w:val="000000"/>
                    <w:szCs w:val="22"/>
                  </w:rPr>
                </w:rPrChange>
              </w:rPr>
              <w:t>cal_ISEGS_b</w:t>
            </w:r>
            <w:proofErr w:type="spellEnd"/>
          </w:p>
        </w:tc>
        <w:tc>
          <w:tcPr>
            <w:tcW w:w="709" w:type="dxa"/>
            <w:tcBorders>
              <w:left w:val="single" w:sz="12" w:space="0" w:color="auto"/>
            </w:tcBorders>
            <w:vAlign w:val="center"/>
          </w:tcPr>
          <w:p w14:paraId="0BACBC64" w14:textId="62296A51" w:rsidR="00A139D2" w:rsidRPr="000E1A5F" w:rsidRDefault="00A139D2" w:rsidP="00A139D2">
            <w:pPr>
              <w:rPr>
                <w:rFonts w:asciiTheme="minorHAnsi" w:hAnsiTheme="minorHAnsi"/>
                <w:bCs/>
                <w:kern w:val="32"/>
                <w:szCs w:val="22"/>
                <w:lang w:val="en-GB"/>
                <w:rPrChange w:id="14254"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55" w:author="Dioguardi, Fabio" w:date="2018-10-23T11:24:00Z">
                  <w:rPr>
                    <w:rFonts w:ascii="Calibri" w:hAnsi="Calibri"/>
                    <w:color w:val="000000"/>
                    <w:szCs w:val="22"/>
                  </w:rPr>
                </w:rPrChange>
              </w:rPr>
              <w:t>130</w:t>
            </w:r>
          </w:p>
        </w:tc>
        <w:tc>
          <w:tcPr>
            <w:tcW w:w="2410" w:type="dxa"/>
            <w:vAlign w:val="bottom"/>
          </w:tcPr>
          <w:p w14:paraId="5EBD9801" w14:textId="17796A68" w:rsidR="00A139D2" w:rsidRPr="000E1A5F" w:rsidRDefault="00A139D2" w:rsidP="00A139D2">
            <w:pPr>
              <w:rPr>
                <w:rFonts w:asciiTheme="minorHAnsi" w:hAnsiTheme="minorHAnsi"/>
                <w:bCs/>
                <w:kern w:val="32"/>
                <w:szCs w:val="22"/>
                <w:lang w:val="en-GB"/>
                <w:rPrChange w:id="1425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57" w:author="Dioguardi, Fabio" w:date="2018-10-23T11:24:00Z">
                  <w:rPr>
                    <w:rFonts w:ascii="Calibri" w:hAnsi="Calibri"/>
                    <w:color w:val="000000"/>
                    <w:szCs w:val="22"/>
                  </w:rPr>
                </w:rPrChange>
              </w:rPr>
              <w:t>Cband5_on</w:t>
            </w:r>
          </w:p>
        </w:tc>
      </w:tr>
      <w:tr w:rsidR="00A139D2" w:rsidRPr="000E1A5F" w14:paraId="50CCBBD4" w14:textId="77777777" w:rsidTr="00735CB7">
        <w:tc>
          <w:tcPr>
            <w:tcW w:w="751" w:type="dxa"/>
            <w:vAlign w:val="center"/>
          </w:tcPr>
          <w:p w14:paraId="22072760" w14:textId="77777777" w:rsidR="00A139D2" w:rsidRPr="000E1A5F" w:rsidRDefault="00A139D2" w:rsidP="00A139D2">
            <w:pPr>
              <w:jc w:val="center"/>
              <w:rPr>
                <w:rFonts w:asciiTheme="minorHAnsi" w:hAnsiTheme="minorHAnsi"/>
                <w:color w:val="000000"/>
                <w:szCs w:val="22"/>
                <w:lang w:val="en-GB" w:eastAsia="is-IS"/>
                <w:rPrChange w:id="14258" w:author="Dioguardi, Fabio" w:date="2018-10-23T11:24:00Z">
                  <w:rPr>
                    <w:rFonts w:asciiTheme="minorHAnsi" w:hAnsiTheme="minorHAnsi"/>
                    <w:color w:val="000000"/>
                    <w:szCs w:val="22"/>
                    <w:lang w:val="is-IS" w:eastAsia="is-IS"/>
                  </w:rPr>
                </w:rPrChange>
              </w:rPr>
            </w:pPr>
            <w:r w:rsidRPr="000E1A5F">
              <w:rPr>
                <w:rFonts w:asciiTheme="minorHAnsi" w:hAnsiTheme="minorHAnsi"/>
                <w:color w:val="000000"/>
                <w:szCs w:val="22"/>
                <w:lang w:val="en-GB"/>
                <w:rPrChange w:id="14259" w:author="Dioguardi, Fabio" w:date="2018-10-23T11:24:00Z">
                  <w:rPr>
                    <w:rFonts w:asciiTheme="minorHAnsi" w:hAnsiTheme="minorHAnsi"/>
                    <w:color w:val="000000"/>
                    <w:szCs w:val="22"/>
                  </w:rPr>
                </w:rPrChange>
              </w:rPr>
              <w:t>43</w:t>
            </w:r>
          </w:p>
        </w:tc>
        <w:tc>
          <w:tcPr>
            <w:tcW w:w="2085" w:type="dxa"/>
            <w:tcBorders>
              <w:right w:val="single" w:sz="12" w:space="0" w:color="auto"/>
            </w:tcBorders>
          </w:tcPr>
          <w:p w14:paraId="077E428E" w14:textId="49CEC839" w:rsidR="00A139D2" w:rsidRPr="000E1A5F" w:rsidRDefault="00A139D2" w:rsidP="00A139D2">
            <w:pPr>
              <w:rPr>
                <w:rFonts w:asciiTheme="minorHAnsi" w:hAnsiTheme="minorHAnsi"/>
                <w:color w:val="000000"/>
                <w:szCs w:val="22"/>
                <w:lang w:val="en-GB"/>
                <w:rPrChange w:id="14260" w:author="Dioguardi, Fabio" w:date="2018-10-23T11:24:00Z">
                  <w:rPr>
                    <w:rFonts w:asciiTheme="minorHAnsi" w:hAnsiTheme="minorHAnsi"/>
                    <w:color w:val="000000"/>
                    <w:szCs w:val="22"/>
                  </w:rPr>
                </w:rPrChange>
              </w:rPr>
            </w:pPr>
            <w:r w:rsidRPr="000E1A5F">
              <w:rPr>
                <w:rFonts w:asciiTheme="minorHAnsi" w:hAnsiTheme="minorHAnsi"/>
                <w:lang w:val="en-GB"/>
                <w:rPrChange w:id="14261" w:author="Dioguardi, Fabio" w:date="2018-10-23T11:24:00Z">
                  <w:rPr>
                    <w:rFonts w:asciiTheme="minorHAnsi" w:hAnsiTheme="minorHAnsi"/>
                  </w:rPr>
                </w:rPrChange>
              </w:rPr>
              <w:t>qual. fac. ISEGS</w:t>
            </w:r>
          </w:p>
        </w:tc>
        <w:tc>
          <w:tcPr>
            <w:tcW w:w="567" w:type="dxa"/>
            <w:tcBorders>
              <w:left w:val="single" w:sz="12" w:space="0" w:color="auto"/>
            </w:tcBorders>
            <w:vAlign w:val="bottom"/>
          </w:tcPr>
          <w:p w14:paraId="56C1ECCA" w14:textId="0741E33C" w:rsidR="00A139D2" w:rsidRPr="000E1A5F" w:rsidRDefault="00A139D2" w:rsidP="00A139D2">
            <w:pPr>
              <w:jc w:val="center"/>
              <w:rPr>
                <w:rFonts w:asciiTheme="minorHAnsi" w:hAnsiTheme="minorHAnsi"/>
                <w:color w:val="000000"/>
                <w:szCs w:val="22"/>
                <w:lang w:val="en-GB"/>
                <w:rPrChange w:id="14262" w:author="Dioguardi, Fabio" w:date="2018-10-23T11:24:00Z">
                  <w:rPr>
                    <w:rFonts w:asciiTheme="minorHAnsi" w:hAnsiTheme="minorHAnsi"/>
                    <w:color w:val="000000"/>
                    <w:szCs w:val="22"/>
                  </w:rPr>
                </w:rPrChange>
              </w:rPr>
            </w:pPr>
            <w:r w:rsidRPr="000E1A5F">
              <w:rPr>
                <w:rFonts w:asciiTheme="minorHAnsi" w:hAnsiTheme="minorHAnsi"/>
                <w:color w:val="000000"/>
                <w:szCs w:val="22"/>
                <w:lang w:val="en-GB"/>
                <w:rPrChange w:id="14263" w:author="Dioguardi, Fabio" w:date="2018-10-23T11:24:00Z">
                  <w:rPr>
                    <w:rFonts w:asciiTheme="minorHAnsi" w:hAnsiTheme="minorHAnsi"/>
                    <w:color w:val="000000"/>
                    <w:szCs w:val="22"/>
                  </w:rPr>
                </w:rPrChange>
              </w:rPr>
              <w:t>87</w:t>
            </w:r>
          </w:p>
        </w:tc>
        <w:tc>
          <w:tcPr>
            <w:tcW w:w="1984" w:type="dxa"/>
            <w:tcBorders>
              <w:right w:val="single" w:sz="12" w:space="0" w:color="auto"/>
            </w:tcBorders>
            <w:vAlign w:val="bottom"/>
          </w:tcPr>
          <w:p w14:paraId="68A5D59A" w14:textId="05B73829" w:rsidR="00A139D2" w:rsidRPr="000E1A5F" w:rsidRDefault="00A139D2" w:rsidP="00A139D2">
            <w:pPr>
              <w:rPr>
                <w:rFonts w:asciiTheme="minorHAnsi" w:hAnsiTheme="minorHAnsi"/>
                <w:bCs/>
                <w:kern w:val="32"/>
                <w:szCs w:val="22"/>
                <w:lang w:val="en-GB"/>
                <w:rPrChange w:id="14264" w:author="Dioguardi, Fabio" w:date="2018-10-23T11:24:00Z">
                  <w:rPr>
                    <w:rFonts w:asciiTheme="minorHAnsi" w:hAnsiTheme="minorHAnsi"/>
                    <w:bCs/>
                    <w:kern w:val="32"/>
                    <w:szCs w:val="22"/>
                  </w:rPr>
                </w:rPrChange>
              </w:rPr>
            </w:pPr>
            <w:r w:rsidRPr="000E1A5F">
              <w:rPr>
                <w:rFonts w:asciiTheme="minorHAnsi" w:hAnsiTheme="minorHAnsi"/>
                <w:color w:val="000000"/>
                <w:szCs w:val="22"/>
                <w:lang w:val="en-GB"/>
                <w:rPrChange w:id="14265" w:author="Dioguardi, Fabio" w:date="2018-10-23T11:24:00Z">
                  <w:rPr>
                    <w:rFonts w:asciiTheme="minorHAnsi" w:hAnsiTheme="minorHAnsi"/>
                    <w:color w:val="000000"/>
                    <w:szCs w:val="22"/>
                  </w:rPr>
                </w:rPrChange>
              </w:rPr>
              <w:t>cal_ISX1_a</w:t>
            </w:r>
          </w:p>
        </w:tc>
        <w:tc>
          <w:tcPr>
            <w:tcW w:w="709" w:type="dxa"/>
            <w:tcBorders>
              <w:left w:val="single" w:sz="12" w:space="0" w:color="auto"/>
            </w:tcBorders>
            <w:vAlign w:val="center"/>
          </w:tcPr>
          <w:p w14:paraId="04976B69" w14:textId="65903916" w:rsidR="00A139D2" w:rsidRPr="000E1A5F" w:rsidRDefault="00A139D2" w:rsidP="00A139D2">
            <w:pPr>
              <w:rPr>
                <w:rFonts w:asciiTheme="minorHAnsi" w:hAnsiTheme="minorHAnsi"/>
                <w:bCs/>
                <w:kern w:val="32"/>
                <w:szCs w:val="22"/>
                <w:lang w:val="en-GB"/>
                <w:rPrChange w:id="14266"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67" w:author="Dioguardi, Fabio" w:date="2018-10-23T11:24:00Z">
                  <w:rPr>
                    <w:rFonts w:ascii="Calibri" w:hAnsi="Calibri"/>
                    <w:color w:val="000000"/>
                    <w:szCs w:val="22"/>
                  </w:rPr>
                </w:rPrChange>
              </w:rPr>
              <w:t>131</w:t>
            </w:r>
          </w:p>
        </w:tc>
        <w:tc>
          <w:tcPr>
            <w:tcW w:w="2410" w:type="dxa"/>
            <w:vAlign w:val="bottom"/>
          </w:tcPr>
          <w:p w14:paraId="3D005514" w14:textId="51B1F327" w:rsidR="00A139D2" w:rsidRPr="000E1A5F" w:rsidRDefault="00A139D2" w:rsidP="00A139D2">
            <w:pPr>
              <w:rPr>
                <w:rFonts w:asciiTheme="minorHAnsi" w:hAnsiTheme="minorHAnsi"/>
                <w:bCs/>
                <w:kern w:val="32"/>
                <w:szCs w:val="22"/>
                <w:lang w:val="en-GB"/>
                <w:rPrChange w:id="14268" w:author="Dioguardi, Fabio" w:date="2018-10-23T11:24:00Z">
                  <w:rPr>
                    <w:rFonts w:asciiTheme="minorHAnsi" w:hAnsiTheme="minorHAnsi"/>
                    <w:bCs/>
                    <w:kern w:val="32"/>
                    <w:szCs w:val="22"/>
                  </w:rPr>
                </w:rPrChange>
              </w:rPr>
            </w:pPr>
            <w:r w:rsidRPr="000E1A5F">
              <w:rPr>
                <w:rFonts w:ascii="Calibri" w:hAnsi="Calibri"/>
                <w:color w:val="000000"/>
                <w:szCs w:val="22"/>
                <w:lang w:val="en-GB"/>
                <w:rPrChange w:id="14269" w:author="Dioguardi, Fabio" w:date="2018-10-23T11:24:00Z">
                  <w:rPr>
                    <w:rFonts w:ascii="Calibri" w:hAnsi="Calibri"/>
                    <w:color w:val="000000"/>
                    <w:szCs w:val="22"/>
                  </w:rPr>
                </w:rPrChange>
              </w:rPr>
              <w:t>Cband6_on</w:t>
            </w:r>
          </w:p>
        </w:tc>
      </w:tr>
    </w:tbl>
    <w:p w14:paraId="594E8C81" w14:textId="77777777" w:rsidR="00DD456D" w:rsidRPr="000E1A5F" w:rsidRDefault="00DD456D" w:rsidP="00DD456D">
      <w:pPr>
        <w:rPr>
          <w:rFonts w:asciiTheme="minorHAnsi" w:hAnsiTheme="minorHAnsi"/>
          <w:bCs/>
          <w:kern w:val="32"/>
          <w:szCs w:val="22"/>
          <w:lang w:val="en-GB"/>
          <w:rPrChange w:id="14270" w:author="Dioguardi, Fabio" w:date="2018-10-23T11:24:00Z">
            <w:rPr>
              <w:rFonts w:asciiTheme="minorHAnsi" w:hAnsiTheme="minorHAnsi"/>
              <w:bCs/>
              <w:kern w:val="32"/>
              <w:szCs w:val="22"/>
            </w:rPr>
          </w:rPrChange>
        </w:rPr>
      </w:pPr>
    </w:p>
    <w:p w14:paraId="5F0F780A" w14:textId="77777777" w:rsidR="00735CB7" w:rsidRPr="000E1A5F" w:rsidRDefault="001245B9">
      <w:pPr>
        <w:rPr>
          <w:rFonts w:asciiTheme="minorHAnsi" w:hAnsiTheme="minorHAnsi"/>
          <w:szCs w:val="22"/>
          <w:lang w:val="en-GB"/>
          <w:rPrChange w:id="14271" w:author="Dioguardi, Fabio" w:date="2018-10-23T11:24:00Z">
            <w:rPr>
              <w:rFonts w:asciiTheme="minorHAnsi" w:hAnsiTheme="minorHAnsi"/>
              <w:szCs w:val="22"/>
            </w:rPr>
          </w:rPrChange>
        </w:rPr>
      </w:pPr>
      <w:r w:rsidRPr="000E1A5F">
        <w:rPr>
          <w:rFonts w:asciiTheme="minorHAnsi" w:hAnsiTheme="minorHAnsi"/>
          <w:szCs w:val="22"/>
          <w:lang w:val="en-GB"/>
          <w:rPrChange w:id="14272" w:author="Dioguardi, Fabio" w:date="2018-10-23T11:24:00Z">
            <w:rPr>
              <w:rFonts w:asciiTheme="minorHAnsi" w:hAnsiTheme="minorHAnsi"/>
              <w:szCs w:val="22"/>
            </w:rPr>
          </w:rPrChange>
        </w:rPr>
        <w:br w:type="page"/>
      </w:r>
    </w:p>
    <w:tbl>
      <w:tblPr>
        <w:tblStyle w:val="Heading1Cha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0E1A5F" w:rsidRDefault="00735CB7" w:rsidP="00E56D30">
            <w:pPr>
              <w:jc w:val="center"/>
              <w:rPr>
                <w:rFonts w:asciiTheme="minorHAnsi" w:hAnsiTheme="minorHAnsi"/>
                <w:b/>
                <w:bCs/>
                <w:kern w:val="32"/>
                <w:szCs w:val="22"/>
                <w:lang w:val="en-GB"/>
                <w:rPrChange w:id="14273"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74" w:author="Dioguardi, Fabio" w:date="2018-10-23T11:24:00Z">
                  <w:rPr>
                    <w:rFonts w:asciiTheme="minorHAnsi" w:hAnsiTheme="minorHAnsi"/>
                    <w:b/>
                    <w:bCs/>
                    <w:kern w:val="32"/>
                    <w:szCs w:val="22"/>
                  </w:rPr>
                </w:rPrChange>
              </w:rPr>
              <w:lastRenderedPageBreak/>
              <w:t>col.</w:t>
            </w:r>
          </w:p>
        </w:tc>
        <w:tc>
          <w:tcPr>
            <w:tcW w:w="2085" w:type="dxa"/>
            <w:tcBorders>
              <w:bottom w:val="single" w:sz="18" w:space="0" w:color="auto"/>
              <w:right w:val="single" w:sz="12" w:space="0" w:color="auto"/>
            </w:tcBorders>
          </w:tcPr>
          <w:p w14:paraId="28B59035" w14:textId="77777777" w:rsidR="00735CB7" w:rsidRPr="000E1A5F" w:rsidRDefault="00735CB7" w:rsidP="00E56D30">
            <w:pPr>
              <w:jc w:val="center"/>
              <w:rPr>
                <w:rFonts w:asciiTheme="minorHAnsi" w:hAnsiTheme="minorHAnsi"/>
                <w:b/>
                <w:bCs/>
                <w:kern w:val="32"/>
                <w:szCs w:val="22"/>
                <w:lang w:val="en-GB"/>
                <w:rPrChange w:id="14275"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76" w:author="Dioguardi, Fabio" w:date="2018-10-23T11:24:00Z">
                  <w:rPr>
                    <w:rFonts w:asciiTheme="minorHAnsi" w:hAnsiTheme="minorHAnsi"/>
                    <w:b/>
                    <w:bCs/>
                    <w:kern w:val="32"/>
                    <w:szCs w:val="22"/>
                  </w:rPr>
                </w:rPrChange>
              </w:rPr>
              <w:t>entry</w:t>
            </w:r>
          </w:p>
        </w:tc>
        <w:tc>
          <w:tcPr>
            <w:tcW w:w="567" w:type="dxa"/>
            <w:tcBorders>
              <w:left w:val="single" w:sz="12" w:space="0" w:color="auto"/>
              <w:bottom w:val="single" w:sz="18" w:space="0" w:color="auto"/>
            </w:tcBorders>
          </w:tcPr>
          <w:p w14:paraId="586A0211" w14:textId="77777777" w:rsidR="00735CB7" w:rsidRPr="000E1A5F" w:rsidRDefault="00735CB7" w:rsidP="00E56D30">
            <w:pPr>
              <w:jc w:val="center"/>
              <w:rPr>
                <w:rFonts w:asciiTheme="minorHAnsi" w:hAnsiTheme="minorHAnsi"/>
                <w:b/>
                <w:bCs/>
                <w:kern w:val="32"/>
                <w:szCs w:val="22"/>
                <w:lang w:val="en-GB"/>
                <w:rPrChange w:id="14277"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78" w:author="Dioguardi, Fabio" w:date="2018-10-23T11:24:00Z">
                  <w:rPr>
                    <w:rFonts w:asciiTheme="minorHAnsi" w:hAnsiTheme="minorHAnsi"/>
                    <w:b/>
                    <w:bCs/>
                    <w:kern w:val="32"/>
                    <w:szCs w:val="22"/>
                  </w:rPr>
                </w:rPrChange>
              </w:rPr>
              <w:t>col.</w:t>
            </w:r>
          </w:p>
        </w:tc>
        <w:tc>
          <w:tcPr>
            <w:tcW w:w="1984" w:type="dxa"/>
            <w:tcBorders>
              <w:bottom w:val="single" w:sz="18" w:space="0" w:color="auto"/>
              <w:right w:val="single" w:sz="12" w:space="0" w:color="auto"/>
            </w:tcBorders>
          </w:tcPr>
          <w:p w14:paraId="75DE2495" w14:textId="77777777" w:rsidR="00735CB7" w:rsidRPr="000E1A5F" w:rsidRDefault="00735CB7" w:rsidP="00E56D30">
            <w:pPr>
              <w:jc w:val="center"/>
              <w:rPr>
                <w:rFonts w:asciiTheme="minorHAnsi" w:hAnsiTheme="minorHAnsi"/>
                <w:b/>
                <w:bCs/>
                <w:kern w:val="32"/>
                <w:szCs w:val="22"/>
                <w:lang w:val="en-GB"/>
                <w:rPrChange w:id="14279"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80" w:author="Dioguardi, Fabio" w:date="2018-10-23T11:24:00Z">
                  <w:rPr>
                    <w:rFonts w:asciiTheme="minorHAnsi" w:hAnsiTheme="minorHAnsi"/>
                    <w:b/>
                    <w:bCs/>
                    <w:kern w:val="32"/>
                    <w:szCs w:val="22"/>
                  </w:rPr>
                </w:rPrChange>
              </w:rPr>
              <w:t>entry</w:t>
            </w:r>
          </w:p>
        </w:tc>
        <w:tc>
          <w:tcPr>
            <w:tcW w:w="709" w:type="dxa"/>
            <w:tcBorders>
              <w:left w:val="single" w:sz="12" w:space="0" w:color="auto"/>
              <w:bottom w:val="single" w:sz="18" w:space="0" w:color="auto"/>
            </w:tcBorders>
          </w:tcPr>
          <w:p w14:paraId="662E633C" w14:textId="77777777" w:rsidR="00735CB7" w:rsidRPr="000E1A5F" w:rsidRDefault="00735CB7" w:rsidP="00E56D30">
            <w:pPr>
              <w:jc w:val="center"/>
              <w:rPr>
                <w:rFonts w:asciiTheme="minorHAnsi" w:hAnsiTheme="minorHAnsi"/>
                <w:b/>
                <w:bCs/>
                <w:kern w:val="32"/>
                <w:szCs w:val="22"/>
                <w:lang w:val="en-GB"/>
                <w:rPrChange w:id="14281"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82" w:author="Dioguardi, Fabio" w:date="2018-10-23T11:24:00Z">
                  <w:rPr>
                    <w:rFonts w:asciiTheme="minorHAnsi" w:hAnsiTheme="minorHAnsi"/>
                    <w:b/>
                    <w:bCs/>
                    <w:kern w:val="32"/>
                    <w:szCs w:val="22"/>
                  </w:rPr>
                </w:rPrChange>
              </w:rPr>
              <w:t>col.</w:t>
            </w:r>
          </w:p>
        </w:tc>
        <w:tc>
          <w:tcPr>
            <w:tcW w:w="2410" w:type="dxa"/>
            <w:tcBorders>
              <w:bottom w:val="single" w:sz="18" w:space="0" w:color="auto"/>
            </w:tcBorders>
          </w:tcPr>
          <w:p w14:paraId="1CA1DF6C" w14:textId="77777777" w:rsidR="00735CB7" w:rsidRPr="000E1A5F" w:rsidRDefault="00735CB7" w:rsidP="00E56D30">
            <w:pPr>
              <w:jc w:val="center"/>
              <w:rPr>
                <w:rFonts w:asciiTheme="minorHAnsi" w:hAnsiTheme="minorHAnsi"/>
                <w:b/>
                <w:bCs/>
                <w:kern w:val="32"/>
                <w:szCs w:val="22"/>
                <w:lang w:val="en-GB"/>
                <w:rPrChange w:id="14283" w:author="Dioguardi, Fabio" w:date="2018-10-23T11:24:00Z">
                  <w:rPr>
                    <w:rFonts w:asciiTheme="minorHAnsi" w:hAnsiTheme="minorHAnsi"/>
                    <w:b/>
                    <w:bCs/>
                    <w:kern w:val="32"/>
                    <w:szCs w:val="22"/>
                  </w:rPr>
                </w:rPrChange>
              </w:rPr>
            </w:pPr>
            <w:r w:rsidRPr="000E1A5F">
              <w:rPr>
                <w:rFonts w:asciiTheme="minorHAnsi" w:hAnsiTheme="minorHAnsi"/>
                <w:b/>
                <w:bCs/>
                <w:kern w:val="32"/>
                <w:szCs w:val="22"/>
                <w:lang w:val="en-GB"/>
                <w:rPrChange w:id="14284" w:author="Dioguardi, Fabio" w:date="2018-10-23T11:24:00Z">
                  <w:rPr>
                    <w:rFonts w:asciiTheme="minorHAnsi" w:hAnsiTheme="minorHAnsi"/>
                    <w:b/>
                    <w:bCs/>
                    <w:kern w:val="32"/>
                    <w:szCs w:val="22"/>
                  </w:rPr>
                </w:rPrChange>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0E1A5F" w:rsidRDefault="00A139D2" w:rsidP="00A139D2">
            <w:pPr>
              <w:jc w:val="center"/>
              <w:rPr>
                <w:rFonts w:asciiTheme="minorHAnsi" w:hAnsiTheme="minorHAnsi"/>
                <w:color w:val="000000"/>
                <w:szCs w:val="22"/>
                <w:lang w:val="en-GB" w:eastAsia="is-IS"/>
                <w:rPrChange w:id="14285"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286" w:author="Dioguardi, Fabio" w:date="2018-10-23T11:24:00Z">
                  <w:rPr>
                    <w:rFonts w:ascii="Calibri" w:hAnsi="Calibri"/>
                    <w:color w:val="000000"/>
                    <w:szCs w:val="22"/>
                  </w:rPr>
                </w:rPrChange>
              </w:rPr>
              <w:t>132</w:t>
            </w:r>
          </w:p>
        </w:tc>
        <w:tc>
          <w:tcPr>
            <w:tcW w:w="2085" w:type="dxa"/>
            <w:tcBorders>
              <w:top w:val="single" w:sz="18" w:space="0" w:color="auto"/>
              <w:right w:val="single" w:sz="12" w:space="0" w:color="auto"/>
            </w:tcBorders>
            <w:vAlign w:val="bottom"/>
          </w:tcPr>
          <w:p w14:paraId="25E4CA35" w14:textId="119599A4" w:rsidR="00A139D2" w:rsidRPr="000E1A5F" w:rsidRDefault="00A139D2" w:rsidP="00A139D2">
            <w:pPr>
              <w:rPr>
                <w:rFonts w:asciiTheme="minorHAnsi" w:hAnsiTheme="minorHAnsi"/>
                <w:color w:val="000000"/>
                <w:szCs w:val="22"/>
                <w:lang w:val="en-GB" w:eastAsia="is-IS"/>
                <w:rPrChange w:id="14287"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288" w:author="Dioguardi, Fabio" w:date="2018-10-23T11:24:00Z">
                  <w:rPr>
                    <w:rFonts w:ascii="Calibri" w:hAnsi="Calibri"/>
                    <w:color w:val="000000"/>
                    <w:szCs w:val="22"/>
                  </w:rPr>
                </w:rPrChange>
              </w:rPr>
              <w:t>Xband3_on</w:t>
            </w:r>
          </w:p>
        </w:tc>
        <w:tc>
          <w:tcPr>
            <w:tcW w:w="567" w:type="dxa"/>
            <w:tcBorders>
              <w:top w:val="single" w:sz="18" w:space="0" w:color="auto"/>
              <w:left w:val="single" w:sz="12" w:space="0" w:color="auto"/>
            </w:tcBorders>
            <w:vAlign w:val="bottom"/>
          </w:tcPr>
          <w:p w14:paraId="552E096D" w14:textId="5FAFA76F" w:rsidR="00A139D2" w:rsidRPr="000E1A5F" w:rsidRDefault="00A139D2" w:rsidP="00A139D2">
            <w:pPr>
              <w:jc w:val="center"/>
              <w:rPr>
                <w:rFonts w:asciiTheme="minorHAnsi" w:hAnsiTheme="minorHAnsi"/>
                <w:color w:val="000000"/>
                <w:szCs w:val="22"/>
                <w:lang w:val="en-GB" w:eastAsia="is-IS"/>
                <w:rPrChange w:id="14289"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290" w:author="Dioguardi, Fabio" w:date="2018-10-23T11:24:00Z">
                  <w:rPr>
                    <w:rFonts w:ascii="Calibri" w:hAnsi="Calibri"/>
                    <w:color w:val="000000"/>
                    <w:szCs w:val="22"/>
                  </w:rPr>
                </w:rPrChange>
              </w:rPr>
              <w:t>176</w:t>
            </w:r>
          </w:p>
        </w:tc>
        <w:tc>
          <w:tcPr>
            <w:tcW w:w="1984" w:type="dxa"/>
            <w:tcBorders>
              <w:top w:val="single" w:sz="18" w:space="0" w:color="auto"/>
              <w:right w:val="single" w:sz="12" w:space="0" w:color="auto"/>
            </w:tcBorders>
            <w:vAlign w:val="bottom"/>
          </w:tcPr>
          <w:p w14:paraId="622C80F3" w14:textId="70B734CC" w:rsidR="00A139D2" w:rsidRPr="000E1A5F" w:rsidRDefault="00A139D2" w:rsidP="00A139D2">
            <w:pPr>
              <w:rPr>
                <w:rFonts w:asciiTheme="minorHAnsi" w:hAnsiTheme="minorHAnsi"/>
                <w:color w:val="000000"/>
                <w:szCs w:val="22"/>
                <w:lang w:val="en-GB"/>
                <w:rPrChange w:id="1429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292" w:author="Dioguardi, Fabio" w:date="2018-10-23T11:24:00Z">
                  <w:rPr>
                    <w:rFonts w:ascii="Calibri" w:hAnsi="Calibri"/>
                    <w:color w:val="000000"/>
                    <w:szCs w:val="22"/>
                  </w:rPr>
                </w:rPrChange>
              </w:rPr>
              <w:t>qfak_Xband4</w:t>
            </w:r>
          </w:p>
        </w:tc>
        <w:tc>
          <w:tcPr>
            <w:tcW w:w="709" w:type="dxa"/>
            <w:tcBorders>
              <w:top w:val="single" w:sz="18" w:space="0" w:color="auto"/>
              <w:left w:val="single" w:sz="12" w:space="0" w:color="auto"/>
            </w:tcBorders>
            <w:vAlign w:val="bottom"/>
          </w:tcPr>
          <w:p w14:paraId="605BC8C3" w14:textId="1145F755" w:rsidR="00A139D2" w:rsidRPr="000E1A5F" w:rsidRDefault="00A139D2" w:rsidP="00A139D2">
            <w:pPr>
              <w:rPr>
                <w:rFonts w:asciiTheme="minorHAnsi" w:hAnsiTheme="minorHAnsi"/>
                <w:color w:val="000000"/>
                <w:szCs w:val="22"/>
                <w:lang w:val="en-GB"/>
                <w:rPrChange w:id="14293" w:author="Dioguardi, Fabio" w:date="2018-10-23T11:24:00Z">
                  <w:rPr>
                    <w:rFonts w:asciiTheme="minorHAnsi" w:hAnsiTheme="minorHAnsi"/>
                    <w:color w:val="000000"/>
                    <w:szCs w:val="22"/>
                  </w:rPr>
                </w:rPrChange>
              </w:rPr>
            </w:pPr>
          </w:p>
        </w:tc>
        <w:tc>
          <w:tcPr>
            <w:tcW w:w="2410" w:type="dxa"/>
            <w:tcBorders>
              <w:top w:val="single" w:sz="18" w:space="0" w:color="auto"/>
            </w:tcBorders>
            <w:vAlign w:val="bottom"/>
          </w:tcPr>
          <w:p w14:paraId="3C31BC8D" w14:textId="3627005E" w:rsidR="00A139D2" w:rsidRPr="000E1A5F" w:rsidRDefault="00A139D2" w:rsidP="00A139D2">
            <w:pPr>
              <w:rPr>
                <w:rFonts w:asciiTheme="minorHAnsi" w:hAnsiTheme="minorHAnsi"/>
                <w:color w:val="000000"/>
                <w:szCs w:val="22"/>
                <w:lang w:val="en-GB"/>
                <w:rPrChange w:id="14294" w:author="Dioguardi, Fabio" w:date="2018-10-23T11:24:00Z">
                  <w:rPr>
                    <w:rFonts w:asciiTheme="minorHAnsi" w:hAnsiTheme="minorHAnsi"/>
                    <w:color w:val="000000"/>
                    <w:szCs w:val="22"/>
                  </w:rPr>
                </w:rPrChange>
              </w:rPr>
            </w:pPr>
          </w:p>
        </w:tc>
      </w:tr>
      <w:tr w:rsidR="00A139D2" w:rsidRPr="000E1A5F" w14:paraId="18646CCD" w14:textId="77777777" w:rsidTr="00973D6D">
        <w:tc>
          <w:tcPr>
            <w:tcW w:w="751" w:type="dxa"/>
            <w:vAlign w:val="center"/>
          </w:tcPr>
          <w:p w14:paraId="4264ECC2" w14:textId="46F7AD9F" w:rsidR="00A139D2" w:rsidRPr="000E1A5F" w:rsidRDefault="00A139D2" w:rsidP="00A139D2">
            <w:pPr>
              <w:jc w:val="center"/>
              <w:rPr>
                <w:rFonts w:asciiTheme="minorHAnsi" w:hAnsiTheme="minorHAnsi"/>
                <w:color w:val="000000"/>
                <w:szCs w:val="22"/>
                <w:lang w:val="en-GB"/>
                <w:rPrChange w:id="1429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296" w:author="Dioguardi, Fabio" w:date="2018-10-23T11:24:00Z">
                  <w:rPr>
                    <w:rFonts w:ascii="Calibri" w:hAnsi="Calibri"/>
                    <w:color w:val="000000"/>
                    <w:szCs w:val="22"/>
                  </w:rPr>
                </w:rPrChange>
              </w:rPr>
              <w:t>133</w:t>
            </w:r>
          </w:p>
        </w:tc>
        <w:tc>
          <w:tcPr>
            <w:tcW w:w="2085" w:type="dxa"/>
            <w:tcBorders>
              <w:right w:val="single" w:sz="12" w:space="0" w:color="auto"/>
            </w:tcBorders>
            <w:vAlign w:val="bottom"/>
          </w:tcPr>
          <w:p w14:paraId="34DBA612" w14:textId="6637C625" w:rsidR="00A139D2" w:rsidRPr="000E1A5F" w:rsidRDefault="00A139D2" w:rsidP="00A139D2">
            <w:pPr>
              <w:rPr>
                <w:rFonts w:asciiTheme="minorHAnsi" w:hAnsiTheme="minorHAnsi"/>
                <w:color w:val="000000"/>
                <w:szCs w:val="22"/>
                <w:lang w:val="en-GB"/>
                <w:rPrChange w:id="1429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298" w:author="Dioguardi, Fabio" w:date="2018-10-23T11:24:00Z">
                  <w:rPr>
                    <w:rFonts w:ascii="Calibri" w:hAnsi="Calibri"/>
                    <w:color w:val="000000"/>
                    <w:szCs w:val="22"/>
                  </w:rPr>
                </w:rPrChange>
              </w:rPr>
              <w:t>Xband4_on</w:t>
            </w:r>
          </w:p>
        </w:tc>
        <w:tc>
          <w:tcPr>
            <w:tcW w:w="567" w:type="dxa"/>
            <w:tcBorders>
              <w:left w:val="single" w:sz="12" w:space="0" w:color="auto"/>
            </w:tcBorders>
            <w:vAlign w:val="bottom"/>
          </w:tcPr>
          <w:p w14:paraId="697EC0FA" w14:textId="3F717065" w:rsidR="00A139D2" w:rsidRPr="000E1A5F" w:rsidRDefault="00A139D2" w:rsidP="00A139D2">
            <w:pPr>
              <w:jc w:val="center"/>
              <w:rPr>
                <w:rFonts w:asciiTheme="minorHAnsi" w:hAnsiTheme="minorHAnsi"/>
                <w:color w:val="000000"/>
                <w:szCs w:val="22"/>
                <w:lang w:val="en-GB" w:eastAsia="is-IS"/>
                <w:rPrChange w:id="14299"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300" w:author="Dioguardi, Fabio" w:date="2018-10-23T11:24:00Z">
                  <w:rPr>
                    <w:rFonts w:ascii="Calibri" w:hAnsi="Calibri"/>
                    <w:color w:val="000000"/>
                    <w:szCs w:val="22"/>
                  </w:rPr>
                </w:rPrChange>
              </w:rPr>
              <w:t>177</w:t>
            </w:r>
          </w:p>
        </w:tc>
        <w:tc>
          <w:tcPr>
            <w:tcW w:w="1984" w:type="dxa"/>
            <w:tcBorders>
              <w:right w:val="single" w:sz="12" w:space="0" w:color="auto"/>
            </w:tcBorders>
            <w:vAlign w:val="bottom"/>
          </w:tcPr>
          <w:p w14:paraId="3EBE18C1" w14:textId="7DF196F3" w:rsidR="00A139D2" w:rsidRPr="000E1A5F" w:rsidRDefault="00A139D2" w:rsidP="00A139D2">
            <w:pPr>
              <w:rPr>
                <w:rFonts w:asciiTheme="minorHAnsi" w:hAnsiTheme="minorHAnsi"/>
                <w:color w:val="000000"/>
                <w:szCs w:val="22"/>
                <w:lang w:val="en-GB" w:eastAsia="is-IS"/>
                <w:rPrChange w:id="14301"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302" w:author="Dioguardi, Fabio" w:date="2018-10-23T11:24:00Z">
                  <w:rPr>
                    <w:rFonts w:ascii="Calibri" w:hAnsi="Calibri"/>
                    <w:color w:val="000000"/>
                    <w:szCs w:val="22"/>
                  </w:rPr>
                </w:rPrChange>
              </w:rPr>
              <w:t>qfak_Xband5</w:t>
            </w:r>
          </w:p>
        </w:tc>
        <w:tc>
          <w:tcPr>
            <w:tcW w:w="709" w:type="dxa"/>
            <w:tcBorders>
              <w:left w:val="single" w:sz="12" w:space="0" w:color="auto"/>
            </w:tcBorders>
            <w:vAlign w:val="bottom"/>
          </w:tcPr>
          <w:p w14:paraId="1DC8671A" w14:textId="17079718" w:rsidR="00A139D2" w:rsidRPr="000E1A5F" w:rsidRDefault="00A139D2" w:rsidP="00A139D2">
            <w:pPr>
              <w:rPr>
                <w:rFonts w:asciiTheme="minorHAnsi" w:hAnsiTheme="minorHAnsi"/>
                <w:color w:val="000000"/>
                <w:szCs w:val="22"/>
                <w:lang w:val="en-GB"/>
                <w:rPrChange w:id="14303" w:author="Dioguardi, Fabio" w:date="2018-10-23T11:24:00Z">
                  <w:rPr>
                    <w:rFonts w:asciiTheme="minorHAnsi" w:hAnsiTheme="minorHAnsi"/>
                    <w:color w:val="000000"/>
                    <w:szCs w:val="22"/>
                  </w:rPr>
                </w:rPrChange>
              </w:rPr>
            </w:pPr>
          </w:p>
        </w:tc>
        <w:tc>
          <w:tcPr>
            <w:tcW w:w="2410" w:type="dxa"/>
            <w:vAlign w:val="bottom"/>
          </w:tcPr>
          <w:p w14:paraId="2C2812C2" w14:textId="49748B0F" w:rsidR="00A139D2" w:rsidRPr="000E1A5F" w:rsidRDefault="00A139D2" w:rsidP="00A139D2">
            <w:pPr>
              <w:rPr>
                <w:rFonts w:asciiTheme="minorHAnsi" w:hAnsiTheme="minorHAnsi"/>
                <w:color w:val="000000"/>
                <w:szCs w:val="22"/>
                <w:lang w:val="en-GB"/>
                <w:rPrChange w:id="14304" w:author="Dioguardi, Fabio" w:date="2018-10-23T11:24:00Z">
                  <w:rPr>
                    <w:rFonts w:asciiTheme="minorHAnsi" w:hAnsiTheme="minorHAnsi"/>
                    <w:color w:val="000000"/>
                    <w:szCs w:val="22"/>
                  </w:rPr>
                </w:rPrChange>
              </w:rPr>
            </w:pPr>
          </w:p>
        </w:tc>
      </w:tr>
      <w:tr w:rsidR="00A139D2" w:rsidRPr="000E1A5F" w14:paraId="3F6A17D1" w14:textId="77777777" w:rsidTr="00973D6D">
        <w:tc>
          <w:tcPr>
            <w:tcW w:w="751" w:type="dxa"/>
            <w:vAlign w:val="center"/>
          </w:tcPr>
          <w:p w14:paraId="5FAEC385" w14:textId="0D1B843B" w:rsidR="00A139D2" w:rsidRPr="000E1A5F" w:rsidRDefault="00A139D2" w:rsidP="00A139D2">
            <w:pPr>
              <w:jc w:val="center"/>
              <w:rPr>
                <w:rFonts w:asciiTheme="minorHAnsi" w:hAnsiTheme="minorHAnsi"/>
                <w:color w:val="000000"/>
                <w:szCs w:val="22"/>
                <w:lang w:val="en-GB"/>
                <w:rPrChange w:id="1430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06" w:author="Dioguardi, Fabio" w:date="2018-10-23T11:24:00Z">
                  <w:rPr>
                    <w:rFonts w:ascii="Calibri" w:hAnsi="Calibri"/>
                    <w:color w:val="000000"/>
                    <w:szCs w:val="22"/>
                  </w:rPr>
                </w:rPrChange>
              </w:rPr>
              <w:t>134</w:t>
            </w:r>
          </w:p>
        </w:tc>
        <w:tc>
          <w:tcPr>
            <w:tcW w:w="2085" w:type="dxa"/>
            <w:tcBorders>
              <w:right w:val="single" w:sz="12" w:space="0" w:color="auto"/>
            </w:tcBorders>
            <w:vAlign w:val="bottom"/>
          </w:tcPr>
          <w:p w14:paraId="4E8FB75B" w14:textId="592C2FBE" w:rsidR="00A139D2" w:rsidRPr="000E1A5F" w:rsidRDefault="00A139D2" w:rsidP="00A139D2">
            <w:pPr>
              <w:rPr>
                <w:rFonts w:asciiTheme="minorHAnsi" w:hAnsiTheme="minorHAnsi"/>
                <w:i/>
                <w:color w:val="000000"/>
                <w:szCs w:val="22"/>
                <w:lang w:val="en-GB"/>
                <w:rPrChange w:id="14307"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4308" w:author="Dioguardi, Fabio" w:date="2018-10-23T11:24:00Z">
                  <w:rPr>
                    <w:rFonts w:ascii="Calibri" w:hAnsi="Calibri"/>
                    <w:color w:val="000000"/>
                    <w:szCs w:val="22"/>
                  </w:rPr>
                </w:rPrChange>
              </w:rPr>
              <w:t>Xband5_on</w:t>
            </w:r>
          </w:p>
        </w:tc>
        <w:tc>
          <w:tcPr>
            <w:tcW w:w="567" w:type="dxa"/>
            <w:tcBorders>
              <w:left w:val="single" w:sz="12" w:space="0" w:color="auto"/>
            </w:tcBorders>
            <w:vAlign w:val="bottom"/>
          </w:tcPr>
          <w:p w14:paraId="7A7A096D" w14:textId="3838D453" w:rsidR="00A139D2" w:rsidRPr="000E1A5F" w:rsidRDefault="00A139D2" w:rsidP="00A139D2">
            <w:pPr>
              <w:jc w:val="center"/>
              <w:rPr>
                <w:rFonts w:asciiTheme="minorHAnsi" w:hAnsiTheme="minorHAnsi"/>
                <w:color w:val="000000"/>
                <w:szCs w:val="22"/>
                <w:lang w:val="en-GB"/>
                <w:rPrChange w:id="1430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10" w:author="Dioguardi, Fabio" w:date="2018-10-23T11:24:00Z">
                  <w:rPr>
                    <w:rFonts w:ascii="Calibri" w:hAnsi="Calibri"/>
                    <w:color w:val="000000"/>
                    <w:szCs w:val="22"/>
                  </w:rPr>
                </w:rPrChange>
              </w:rPr>
              <w:t>178</w:t>
            </w:r>
          </w:p>
        </w:tc>
        <w:tc>
          <w:tcPr>
            <w:tcW w:w="1984" w:type="dxa"/>
            <w:tcBorders>
              <w:right w:val="single" w:sz="12" w:space="0" w:color="auto"/>
            </w:tcBorders>
            <w:vAlign w:val="bottom"/>
          </w:tcPr>
          <w:p w14:paraId="36C8A5F7" w14:textId="77364B4A" w:rsidR="00A139D2" w:rsidRPr="000E1A5F" w:rsidRDefault="00A139D2" w:rsidP="00A139D2">
            <w:pPr>
              <w:rPr>
                <w:rFonts w:asciiTheme="minorHAnsi" w:hAnsiTheme="minorHAnsi"/>
                <w:color w:val="000000"/>
                <w:szCs w:val="22"/>
                <w:lang w:val="en-GB"/>
                <w:rPrChange w:id="1431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12" w:author="Dioguardi, Fabio" w:date="2018-10-23T11:24:00Z">
                  <w:rPr>
                    <w:rFonts w:ascii="Calibri" w:hAnsi="Calibri"/>
                    <w:color w:val="000000"/>
                    <w:szCs w:val="22"/>
                  </w:rPr>
                </w:rPrChange>
              </w:rPr>
              <w:t>qfak_Xband6</w:t>
            </w:r>
          </w:p>
        </w:tc>
        <w:tc>
          <w:tcPr>
            <w:tcW w:w="709" w:type="dxa"/>
            <w:tcBorders>
              <w:left w:val="single" w:sz="12" w:space="0" w:color="auto"/>
            </w:tcBorders>
            <w:vAlign w:val="bottom"/>
          </w:tcPr>
          <w:p w14:paraId="4A93C8E0" w14:textId="7C731080" w:rsidR="00A139D2" w:rsidRPr="000E1A5F" w:rsidRDefault="00A139D2" w:rsidP="00A139D2">
            <w:pPr>
              <w:rPr>
                <w:rFonts w:asciiTheme="minorHAnsi" w:hAnsiTheme="minorHAnsi"/>
                <w:color w:val="000000"/>
                <w:szCs w:val="22"/>
                <w:lang w:val="en-GB"/>
                <w:rPrChange w:id="14313" w:author="Dioguardi, Fabio" w:date="2018-10-23T11:24:00Z">
                  <w:rPr>
                    <w:rFonts w:asciiTheme="minorHAnsi" w:hAnsiTheme="minorHAnsi"/>
                    <w:color w:val="000000"/>
                    <w:szCs w:val="22"/>
                  </w:rPr>
                </w:rPrChange>
              </w:rPr>
            </w:pPr>
          </w:p>
        </w:tc>
        <w:tc>
          <w:tcPr>
            <w:tcW w:w="2410" w:type="dxa"/>
            <w:vAlign w:val="bottom"/>
          </w:tcPr>
          <w:p w14:paraId="228E128B" w14:textId="09221B04" w:rsidR="00A139D2" w:rsidRPr="000E1A5F" w:rsidRDefault="00A139D2" w:rsidP="00A139D2">
            <w:pPr>
              <w:rPr>
                <w:rFonts w:asciiTheme="minorHAnsi" w:hAnsiTheme="minorHAnsi"/>
                <w:color w:val="000000"/>
                <w:szCs w:val="22"/>
                <w:lang w:val="en-GB"/>
                <w:rPrChange w:id="14314" w:author="Dioguardi, Fabio" w:date="2018-10-23T11:24:00Z">
                  <w:rPr>
                    <w:rFonts w:asciiTheme="minorHAnsi" w:hAnsiTheme="minorHAnsi"/>
                    <w:color w:val="000000"/>
                    <w:szCs w:val="22"/>
                  </w:rPr>
                </w:rPrChange>
              </w:rPr>
            </w:pPr>
          </w:p>
        </w:tc>
      </w:tr>
      <w:tr w:rsidR="00A139D2" w:rsidRPr="000E1A5F" w14:paraId="73BC97B9" w14:textId="77777777" w:rsidTr="00973D6D">
        <w:tc>
          <w:tcPr>
            <w:tcW w:w="751" w:type="dxa"/>
            <w:vAlign w:val="center"/>
          </w:tcPr>
          <w:p w14:paraId="6420850A" w14:textId="3BAD20E5" w:rsidR="00A139D2" w:rsidRPr="000E1A5F" w:rsidRDefault="00A139D2" w:rsidP="00A139D2">
            <w:pPr>
              <w:jc w:val="center"/>
              <w:rPr>
                <w:rFonts w:asciiTheme="minorHAnsi" w:hAnsiTheme="minorHAnsi"/>
                <w:color w:val="000000"/>
                <w:szCs w:val="22"/>
                <w:lang w:val="en-GB"/>
                <w:rPrChange w:id="1431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16" w:author="Dioguardi, Fabio" w:date="2018-10-23T11:24:00Z">
                  <w:rPr>
                    <w:rFonts w:ascii="Calibri" w:hAnsi="Calibri"/>
                    <w:color w:val="000000"/>
                    <w:szCs w:val="22"/>
                  </w:rPr>
                </w:rPrChange>
              </w:rPr>
              <w:t>135</w:t>
            </w:r>
          </w:p>
        </w:tc>
        <w:tc>
          <w:tcPr>
            <w:tcW w:w="2085" w:type="dxa"/>
            <w:tcBorders>
              <w:right w:val="single" w:sz="12" w:space="0" w:color="auto"/>
            </w:tcBorders>
            <w:vAlign w:val="bottom"/>
          </w:tcPr>
          <w:p w14:paraId="4E9CC1D9" w14:textId="51F3DC19" w:rsidR="00A139D2" w:rsidRPr="000E1A5F" w:rsidRDefault="00A139D2" w:rsidP="00A139D2">
            <w:pPr>
              <w:rPr>
                <w:rFonts w:asciiTheme="minorHAnsi" w:hAnsiTheme="minorHAnsi"/>
                <w:color w:val="000000"/>
                <w:szCs w:val="22"/>
                <w:lang w:val="en-GB"/>
                <w:rPrChange w:id="1431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18" w:author="Dioguardi, Fabio" w:date="2018-10-23T11:24:00Z">
                  <w:rPr>
                    <w:rFonts w:ascii="Calibri" w:hAnsi="Calibri"/>
                    <w:color w:val="000000"/>
                    <w:szCs w:val="22"/>
                  </w:rPr>
                </w:rPrChange>
              </w:rPr>
              <w:t>Xband6_on</w:t>
            </w:r>
          </w:p>
        </w:tc>
        <w:tc>
          <w:tcPr>
            <w:tcW w:w="567" w:type="dxa"/>
            <w:tcBorders>
              <w:left w:val="single" w:sz="12" w:space="0" w:color="auto"/>
            </w:tcBorders>
            <w:vAlign w:val="bottom"/>
          </w:tcPr>
          <w:p w14:paraId="6EC58D47" w14:textId="78F35F99" w:rsidR="00A139D2" w:rsidRPr="000E1A5F" w:rsidRDefault="00A139D2" w:rsidP="00A139D2">
            <w:pPr>
              <w:jc w:val="center"/>
              <w:rPr>
                <w:rFonts w:asciiTheme="minorHAnsi" w:hAnsiTheme="minorHAnsi"/>
                <w:color w:val="000000"/>
                <w:szCs w:val="22"/>
                <w:lang w:val="en-GB"/>
                <w:rPrChange w:id="1431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20" w:author="Dioguardi, Fabio" w:date="2018-10-23T11:24:00Z">
                  <w:rPr>
                    <w:rFonts w:ascii="Calibri" w:hAnsi="Calibri"/>
                    <w:color w:val="000000"/>
                    <w:szCs w:val="22"/>
                  </w:rPr>
                </w:rPrChange>
              </w:rPr>
              <w:t>179</w:t>
            </w:r>
          </w:p>
        </w:tc>
        <w:tc>
          <w:tcPr>
            <w:tcW w:w="1984" w:type="dxa"/>
            <w:tcBorders>
              <w:right w:val="single" w:sz="12" w:space="0" w:color="auto"/>
            </w:tcBorders>
            <w:vAlign w:val="bottom"/>
          </w:tcPr>
          <w:p w14:paraId="2BC9C8C4" w14:textId="2BA76B64" w:rsidR="00A139D2" w:rsidRPr="000E1A5F" w:rsidRDefault="00A139D2" w:rsidP="00A139D2">
            <w:pPr>
              <w:rPr>
                <w:rFonts w:asciiTheme="minorHAnsi" w:hAnsiTheme="minorHAnsi"/>
                <w:color w:val="000000"/>
                <w:szCs w:val="22"/>
                <w:lang w:val="en-GB"/>
                <w:rPrChange w:id="1432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22" w:author="Dioguardi, Fabio" w:date="2018-10-23T11:24:00Z">
                  <w:rPr>
                    <w:rFonts w:ascii="Calibri" w:hAnsi="Calibri"/>
                    <w:color w:val="000000"/>
                    <w:szCs w:val="22"/>
                  </w:rPr>
                </w:rPrChange>
              </w:rPr>
              <w:t>qfak_Cam4</w:t>
            </w:r>
          </w:p>
        </w:tc>
        <w:tc>
          <w:tcPr>
            <w:tcW w:w="709" w:type="dxa"/>
            <w:tcBorders>
              <w:left w:val="single" w:sz="12" w:space="0" w:color="auto"/>
            </w:tcBorders>
            <w:vAlign w:val="bottom"/>
          </w:tcPr>
          <w:p w14:paraId="7727D74C" w14:textId="35DC169E" w:rsidR="00A139D2" w:rsidRPr="000E1A5F" w:rsidRDefault="00A139D2" w:rsidP="00A139D2">
            <w:pPr>
              <w:rPr>
                <w:rFonts w:asciiTheme="minorHAnsi" w:hAnsiTheme="minorHAnsi"/>
                <w:color w:val="000000"/>
                <w:szCs w:val="22"/>
                <w:lang w:val="en-GB"/>
                <w:rPrChange w:id="14323" w:author="Dioguardi, Fabio" w:date="2018-10-23T11:24:00Z">
                  <w:rPr>
                    <w:rFonts w:asciiTheme="minorHAnsi" w:hAnsiTheme="minorHAnsi"/>
                    <w:color w:val="000000"/>
                    <w:szCs w:val="22"/>
                  </w:rPr>
                </w:rPrChange>
              </w:rPr>
            </w:pPr>
          </w:p>
        </w:tc>
        <w:tc>
          <w:tcPr>
            <w:tcW w:w="2410" w:type="dxa"/>
            <w:vAlign w:val="bottom"/>
          </w:tcPr>
          <w:p w14:paraId="4E7B857B" w14:textId="26EEE536" w:rsidR="00A139D2" w:rsidRPr="000E1A5F" w:rsidRDefault="00A139D2" w:rsidP="00A139D2">
            <w:pPr>
              <w:rPr>
                <w:rFonts w:asciiTheme="minorHAnsi" w:hAnsiTheme="minorHAnsi"/>
                <w:color w:val="000000"/>
                <w:szCs w:val="22"/>
                <w:lang w:val="en-GB"/>
                <w:rPrChange w:id="14324" w:author="Dioguardi, Fabio" w:date="2018-10-23T11:24:00Z">
                  <w:rPr>
                    <w:rFonts w:asciiTheme="minorHAnsi" w:hAnsiTheme="minorHAnsi"/>
                    <w:color w:val="000000"/>
                    <w:szCs w:val="22"/>
                  </w:rPr>
                </w:rPrChange>
              </w:rPr>
            </w:pPr>
          </w:p>
        </w:tc>
      </w:tr>
      <w:tr w:rsidR="00A139D2" w:rsidRPr="000E1A5F" w14:paraId="3A63D8F3" w14:textId="77777777" w:rsidTr="00973D6D">
        <w:tc>
          <w:tcPr>
            <w:tcW w:w="751" w:type="dxa"/>
            <w:vAlign w:val="center"/>
          </w:tcPr>
          <w:p w14:paraId="25157E75" w14:textId="06071042" w:rsidR="00A139D2" w:rsidRPr="000E1A5F" w:rsidRDefault="00A139D2" w:rsidP="00A139D2">
            <w:pPr>
              <w:jc w:val="center"/>
              <w:rPr>
                <w:rFonts w:asciiTheme="minorHAnsi" w:hAnsiTheme="minorHAnsi"/>
                <w:color w:val="000000"/>
                <w:szCs w:val="22"/>
                <w:lang w:val="en-GB"/>
                <w:rPrChange w:id="1432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26" w:author="Dioguardi, Fabio" w:date="2018-10-23T11:24:00Z">
                  <w:rPr>
                    <w:rFonts w:ascii="Calibri" w:hAnsi="Calibri"/>
                    <w:color w:val="000000"/>
                    <w:szCs w:val="22"/>
                  </w:rPr>
                </w:rPrChange>
              </w:rPr>
              <w:t>136</w:t>
            </w:r>
          </w:p>
        </w:tc>
        <w:tc>
          <w:tcPr>
            <w:tcW w:w="2085" w:type="dxa"/>
            <w:tcBorders>
              <w:right w:val="single" w:sz="12" w:space="0" w:color="auto"/>
            </w:tcBorders>
            <w:vAlign w:val="bottom"/>
          </w:tcPr>
          <w:p w14:paraId="44A117DC" w14:textId="6ED02AB4" w:rsidR="00A139D2" w:rsidRPr="000E1A5F" w:rsidRDefault="00A139D2" w:rsidP="00A139D2">
            <w:pPr>
              <w:rPr>
                <w:rFonts w:asciiTheme="minorHAnsi" w:hAnsiTheme="minorHAnsi"/>
                <w:i/>
                <w:color w:val="000000"/>
                <w:szCs w:val="22"/>
                <w:lang w:val="en-GB"/>
                <w:rPrChange w:id="14327"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4328" w:author="Dioguardi, Fabio" w:date="2018-10-23T11:24:00Z">
                  <w:rPr>
                    <w:rFonts w:ascii="Calibri" w:hAnsi="Calibri"/>
                    <w:color w:val="000000"/>
                    <w:szCs w:val="22"/>
                  </w:rPr>
                </w:rPrChange>
              </w:rPr>
              <w:t>Cam4_on)</w:t>
            </w:r>
          </w:p>
        </w:tc>
        <w:tc>
          <w:tcPr>
            <w:tcW w:w="567" w:type="dxa"/>
            <w:tcBorders>
              <w:left w:val="single" w:sz="12" w:space="0" w:color="auto"/>
            </w:tcBorders>
            <w:vAlign w:val="bottom"/>
          </w:tcPr>
          <w:p w14:paraId="731D2617" w14:textId="50CFAA14" w:rsidR="00A139D2" w:rsidRPr="000E1A5F" w:rsidRDefault="00A139D2" w:rsidP="00A139D2">
            <w:pPr>
              <w:jc w:val="center"/>
              <w:rPr>
                <w:rFonts w:asciiTheme="minorHAnsi" w:hAnsiTheme="minorHAnsi"/>
                <w:color w:val="000000"/>
                <w:szCs w:val="22"/>
                <w:lang w:val="en-GB"/>
                <w:rPrChange w:id="1432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30" w:author="Dioguardi, Fabio" w:date="2018-10-23T11:24:00Z">
                  <w:rPr>
                    <w:rFonts w:ascii="Calibri" w:hAnsi="Calibri"/>
                    <w:color w:val="000000"/>
                    <w:szCs w:val="22"/>
                  </w:rPr>
                </w:rPrChange>
              </w:rPr>
              <w:t>180</w:t>
            </w:r>
          </w:p>
        </w:tc>
        <w:tc>
          <w:tcPr>
            <w:tcW w:w="1984" w:type="dxa"/>
            <w:tcBorders>
              <w:right w:val="single" w:sz="12" w:space="0" w:color="auto"/>
            </w:tcBorders>
            <w:vAlign w:val="bottom"/>
          </w:tcPr>
          <w:p w14:paraId="404B3206" w14:textId="49BC976F" w:rsidR="00A139D2" w:rsidRPr="000E1A5F" w:rsidRDefault="00A139D2" w:rsidP="00A139D2">
            <w:pPr>
              <w:rPr>
                <w:rFonts w:asciiTheme="minorHAnsi" w:hAnsiTheme="minorHAnsi"/>
                <w:color w:val="000000"/>
                <w:szCs w:val="22"/>
                <w:lang w:val="en-GB"/>
                <w:rPrChange w:id="1433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32" w:author="Dioguardi, Fabio" w:date="2018-10-23T11:24:00Z">
                  <w:rPr>
                    <w:rFonts w:ascii="Calibri" w:hAnsi="Calibri"/>
                    <w:color w:val="000000"/>
                    <w:szCs w:val="22"/>
                  </w:rPr>
                </w:rPrChange>
              </w:rPr>
              <w:t>qfak_Cam5</w:t>
            </w:r>
          </w:p>
        </w:tc>
        <w:tc>
          <w:tcPr>
            <w:tcW w:w="709" w:type="dxa"/>
            <w:tcBorders>
              <w:left w:val="single" w:sz="12" w:space="0" w:color="auto"/>
            </w:tcBorders>
            <w:vAlign w:val="bottom"/>
          </w:tcPr>
          <w:p w14:paraId="1FCAD8CA" w14:textId="764BDD44" w:rsidR="00A139D2" w:rsidRPr="000E1A5F" w:rsidRDefault="00A139D2" w:rsidP="00A139D2">
            <w:pPr>
              <w:rPr>
                <w:rFonts w:asciiTheme="minorHAnsi" w:hAnsiTheme="minorHAnsi"/>
                <w:color w:val="000000"/>
                <w:szCs w:val="22"/>
                <w:lang w:val="en-GB"/>
                <w:rPrChange w:id="14333" w:author="Dioguardi, Fabio" w:date="2018-10-23T11:24:00Z">
                  <w:rPr>
                    <w:rFonts w:asciiTheme="minorHAnsi" w:hAnsiTheme="minorHAnsi"/>
                    <w:color w:val="000000"/>
                    <w:szCs w:val="22"/>
                  </w:rPr>
                </w:rPrChange>
              </w:rPr>
            </w:pPr>
          </w:p>
        </w:tc>
        <w:tc>
          <w:tcPr>
            <w:tcW w:w="2410" w:type="dxa"/>
            <w:vAlign w:val="bottom"/>
          </w:tcPr>
          <w:p w14:paraId="43EB713C" w14:textId="54DE7C1A" w:rsidR="00A139D2" w:rsidRPr="000E1A5F" w:rsidRDefault="00A139D2" w:rsidP="00A139D2">
            <w:pPr>
              <w:rPr>
                <w:rFonts w:asciiTheme="minorHAnsi" w:hAnsiTheme="minorHAnsi"/>
                <w:color w:val="000000"/>
                <w:szCs w:val="22"/>
                <w:lang w:val="en-GB"/>
                <w:rPrChange w:id="14334" w:author="Dioguardi, Fabio" w:date="2018-10-23T11:24:00Z">
                  <w:rPr>
                    <w:rFonts w:asciiTheme="minorHAnsi" w:hAnsiTheme="minorHAnsi"/>
                    <w:color w:val="000000"/>
                    <w:szCs w:val="22"/>
                  </w:rPr>
                </w:rPrChange>
              </w:rPr>
            </w:pPr>
          </w:p>
        </w:tc>
      </w:tr>
      <w:tr w:rsidR="00A139D2" w:rsidRPr="000E1A5F" w14:paraId="26A2DBD9" w14:textId="77777777" w:rsidTr="00973D6D">
        <w:tc>
          <w:tcPr>
            <w:tcW w:w="751" w:type="dxa"/>
            <w:vAlign w:val="center"/>
          </w:tcPr>
          <w:p w14:paraId="2386A710" w14:textId="2C4FBEE3" w:rsidR="00A139D2" w:rsidRPr="000E1A5F" w:rsidRDefault="00A139D2" w:rsidP="00A139D2">
            <w:pPr>
              <w:jc w:val="center"/>
              <w:rPr>
                <w:rFonts w:asciiTheme="minorHAnsi" w:hAnsiTheme="minorHAnsi"/>
                <w:color w:val="000000"/>
                <w:szCs w:val="22"/>
                <w:lang w:val="en-GB"/>
                <w:rPrChange w:id="1433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36" w:author="Dioguardi, Fabio" w:date="2018-10-23T11:24:00Z">
                  <w:rPr>
                    <w:rFonts w:ascii="Calibri" w:hAnsi="Calibri"/>
                    <w:color w:val="000000"/>
                    <w:szCs w:val="22"/>
                  </w:rPr>
                </w:rPrChange>
              </w:rPr>
              <w:t>137</w:t>
            </w:r>
          </w:p>
        </w:tc>
        <w:tc>
          <w:tcPr>
            <w:tcW w:w="2085" w:type="dxa"/>
            <w:tcBorders>
              <w:right w:val="single" w:sz="12" w:space="0" w:color="auto"/>
            </w:tcBorders>
            <w:vAlign w:val="bottom"/>
          </w:tcPr>
          <w:p w14:paraId="7FC3E0E8" w14:textId="6B070AF0" w:rsidR="00A139D2" w:rsidRPr="000E1A5F" w:rsidRDefault="00A139D2" w:rsidP="00A139D2">
            <w:pPr>
              <w:rPr>
                <w:rFonts w:asciiTheme="minorHAnsi" w:hAnsiTheme="minorHAnsi"/>
                <w:color w:val="000000"/>
                <w:szCs w:val="22"/>
                <w:lang w:val="en-GB"/>
                <w:rPrChange w:id="1433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38" w:author="Dioguardi, Fabio" w:date="2018-10-23T11:24:00Z">
                  <w:rPr>
                    <w:rFonts w:ascii="Calibri" w:hAnsi="Calibri"/>
                    <w:color w:val="000000"/>
                    <w:szCs w:val="22"/>
                  </w:rPr>
                </w:rPrChange>
              </w:rPr>
              <w:t>Cam5_on</w:t>
            </w:r>
          </w:p>
        </w:tc>
        <w:tc>
          <w:tcPr>
            <w:tcW w:w="567" w:type="dxa"/>
            <w:tcBorders>
              <w:left w:val="single" w:sz="12" w:space="0" w:color="auto"/>
            </w:tcBorders>
            <w:vAlign w:val="bottom"/>
          </w:tcPr>
          <w:p w14:paraId="18982B28" w14:textId="630A52D1" w:rsidR="00A139D2" w:rsidRPr="000E1A5F" w:rsidRDefault="00A139D2" w:rsidP="00A139D2">
            <w:pPr>
              <w:jc w:val="center"/>
              <w:rPr>
                <w:rFonts w:asciiTheme="minorHAnsi" w:hAnsiTheme="minorHAnsi"/>
                <w:color w:val="000000"/>
                <w:szCs w:val="22"/>
                <w:lang w:val="en-GB"/>
                <w:rPrChange w:id="1433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40" w:author="Dioguardi, Fabio" w:date="2018-10-23T11:24:00Z">
                  <w:rPr>
                    <w:rFonts w:ascii="Calibri" w:hAnsi="Calibri"/>
                    <w:color w:val="000000"/>
                    <w:szCs w:val="22"/>
                  </w:rPr>
                </w:rPrChange>
              </w:rPr>
              <w:t>181</w:t>
            </w:r>
          </w:p>
        </w:tc>
        <w:tc>
          <w:tcPr>
            <w:tcW w:w="1984" w:type="dxa"/>
            <w:tcBorders>
              <w:right w:val="single" w:sz="12" w:space="0" w:color="auto"/>
            </w:tcBorders>
            <w:vAlign w:val="bottom"/>
          </w:tcPr>
          <w:p w14:paraId="20BC4F36" w14:textId="1E17FF6F" w:rsidR="00A139D2" w:rsidRPr="000E1A5F" w:rsidRDefault="00A139D2" w:rsidP="00A139D2">
            <w:pPr>
              <w:tabs>
                <w:tab w:val="left" w:pos="1180"/>
              </w:tabs>
              <w:rPr>
                <w:rFonts w:asciiTheme="minorHAnsi" w:hAnsiTheme="minorHAnsi"/>
                <w:color w:val="000000"/>
                <w:szCs w:val="22"/>
                <w:lang w:val="en-GB"/>
                <w:rPrChange w:id="1434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42" w:author="Dioguardi, Fabio" w:date="2018-10-23T11:24:00Z">
                  <w:rPr>
                    <w:rFonts w:ascii="Calibri" w:hAnsi="Calibri"/>
                    <w:color w:val="000000"/>
                    <w:szCs w:val="22"/>
                  </w:rPr>
                </w:rPrChange>
              </w:rPr>
              <w:t>qfak_Cam6</w:t>
            </w:r>
          </w:p>
        </w:tc>
        <w:tc>
          <w:tcPr>
            <w:tcW w:w="709" w:type="dxa"/>
            <w:tcBorders>
              <w:left w:val="single" w:sz="12" w:space="0" w:color="auto"/>
            </w:tcBorders>
            <w:vAlign w:val="bottom"/>
          </w:tcPr>
          <w:p w14:paraId="73378E80" w14:textId="080AE60E" w:rsidR="00A139D2" w:rsidRPr="000E1A5F" w:rsidRDefault="00A139D2" w:rsidP="00A139D2">
            <w:pPr>
              <w:rPr>
                <w:rFonts w:asciiTheme="minorHAnsi" w:hAnsiTheme="minorHAnsi"/>
                <w:color w:val="000000"/>
                <w:szCs w:val="22"/>
                <w:lang w:val="en-GB"/>
                <w:rPrChange w:id="14343" w:author="Dioguardi, Fabio" w:date="2018-10-23T11:24:00Z">
                  <w:rPr>
                    <w:rFonts w:asciiTheme="minorHAnsi" w:hAnsiTheme="minorHAnsi"/>
                    <w:color w:val="000000"/>
                    <w:szCs w:val="22"/>
                  </w:rPr>
                </w:rPrChange>
              </w:rPr>
            </w:pPr>
          </w:p>
        </w:tc>
        <w:tc>
          <w:tcPr>
            <w:tcW w:w="2410" w:type="dxa"/>
            <w:vAlign w:val="bottom"/>
          </w:tcPr>
          <w:p w14:paraId="3562B412" w14:textId="25E61D9D" w:rsidR="00A139D2" w:rsidRPr="000E1A5F" w:rsidRDefault="00A139D2" w:rsidP="00A139D2">
            <w:pPr>
              <w:rPr>
                <w:rFonts w:asciiTheme="minorHAnsi" w:hAnsiTheme="minorHAnsi"/>
                <w:color w:val="000000"/>
                <w:szCs w:val="22"/>
                <w:lang w:val="en-GB"/>
                <w:rPrChange w:id="14344" w:author="Dioguardi, Fabio" w:date="2018-10-23T11:24:00Z">
                  <w:rPr>
                    <w:rFonts w:asciiTheme="minorHAnsi" w:hAnsiTheme="minorHAnsi"/>
                    <w:color w:val="000000"/>
                    <w:szCs w:val="22"/>
                  </w:rPr>
                </w:rPrChange>
              </w:rPr>
            </w:pPr>
          </w:p>
        </w:tc>
      </w:tr>
      <w:tr w:rsidR="00A139D2" w:rsidRPr="000E1A5F" w14:paraId="3034BF6F" w14:textId="77777777" w:rsidTr="00E56D30">
        <w:tc>
          <w:tcPr>
            <w:tcW w:w="751" w:type="dxa"/>
            <w:vAlign w:val="center"/>
          </w:tcPr>
          <w:p w14:paraId="50D8EE58" w14:textId="59D32E94" w:rsidR="00A139D2" w:rsidRPr="000E1A5F" w:rsidRDefault="00A139D2" w:rsidP="00A139D2">
            <w:pPr>
              <w:jc w:val="center"/>
              <w:rPr>
                <w:rFonts w:asciiTheme="minorHAnsi" w:hAnsiTheme="minorHAnsi"/>
                <w:color w:val="000000"/>
                <w:szCs w:val="22"/>
                <w:lang w:val="en-GB"/>
                <w:rPrChange w:id="1434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46" w:author="Dioguardi, Fabio" w:date="2018-10-23T11:24:00Z">
                  <w:rPr>
                    <w:rFonts w:ascii="Calibri" w:hAnsi="Calibri"/>
                    <w:color w:val="000000"/>
                    <w:szCs w:val="22"/>
                  </w:rPr>
                </w:rPrChange>
              </w:rPr>
              <w:t>138</w:t>
            </w:r>
          </w:p>
        </w:tc>
        <w:tc>
          <w:tcPr>
            <w:tcW w:w="2085" w:type="dxa"/>
            <w:tcBorders>
              <w:right w:val="single" w:sz="12" w:space="0" w:color="auto"/>
            </w:tcBorders>
            <w:vAlign w:val="bottom"/>
          </w:tcPr>
          <w:p w14:paraId="2D3C8FFE" w14:textId="6C4B3EC4" w:rsidR="00A139D2" w:rsidRPr="000E1A5F" w:rsidRDefault="00A139D2" w:rsidP="00A139D2">
            <w:pPr>
              <w:rPr>
                <w:rFonts w:asciiTheme="minorHAnsi" w:hAnsiTheme="minorHAnsi"/>
                <w:color w:val="000000"/>
                <w:szCs w:val="22"/>
                <w:lang w:val="en-GB"/>
                <w:rPrChange w:id="1434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48" w:author="Dioguardi, Fabio" w:date="2018-10-23T11:24:00Z">
                  <w:rPr>
                    <w:rFonts w:ascii="Calibri" w:hAnsi="Calibri"/>
                    <w:color w:val="000000"/>
                    <w:szCs w:val="22"/>
                  </w:rPr>
                </w:rPrChange>
              </w:rPr>
              <w:t>Cam6_on</w:t>
            </w:r>
          </w:p>
        </w:tc>
        <w:tc>
          <w:tcPr>
            <w:tcW w:w="567" w:type="dxa"/>
            <w:tcBorders>
              <w:left w:val="single" w:sz="12" w:space="0" w:color="auto"/>
            </w:tcBorders>
            <w:vAlign w:val="bottom"/>
          </w:tcPr>
          <w:p w14:paraId="076CDDF1" w14:textId="34E17C80" w:rsidR="00A139D2" w:rsidRPr="000E1A5F" w:rsidRDefault="00A139D2" w:rsidP="00A139D2">
            <w:pPr>
              <w:jc w:val="center"/>
              <w:rPr>
                <w:rFonts w:asciiTheme="minorHAnsi" w:hAnsiTheme="minorHAnsi"/>
                <w:color w:val="000000"/>
                <w:szCs w:val="22"/>
                <w:lang w:val="en-GB"/>
                <w:rPrChange w:id="14349"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768B11C8" w14:textId="3CE4E993" w:rsidR="00A139D2" w:rsidRPr="000E1A5F" w:rsidRDefault="00A139D2" w:rsidP="00A139D2">
            <w:pPr>
              <w:tabs>
                <w:tab w:val="left" w:pos="1180"/>
              </w:tabs>
              <w:rPr>
                <w:rFonts w:asciiTheme="minorHAnsi" w:hAnsiTheme="minorHAnsi"/>
                <w:color w:val="000000"/>
                <w:szCs w:val="22"/>
                <w:lang w:val="en-GB"/>
                <w:rPrChange w:id="1435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0361E71" w14:textId="4F279751" w:rsidR="00A139D2" w:rsidRPr="000E1A5F" w:rsidRDefault="00A139D2" w:rsidP="00A139D2">
            <w:pPr>
              <w:rPr>
                <w:rFonts w:asciiTheme="minorHAnsi" w:hAnsiTheme="minorHAnsi"/>
                <w:color w:val="000000"/>
                <w:szCs w:val="22"/>
                <w:lang w:val="en-GB"/>
                <w:rPrChange w:id="14351" w:author="Dioguardi, Fabio" w:date="2018-10-23T11:24:00Z">
                  <w:rPr>
                    <w:rFonts w:asciiTheme="minorHAnsi" w:hAnsiTheme="minorHAnsi"/>
                    <w:color w:val="000000"/>
                    <w:szCs w:val="22"/>
                  </w:rPr>
                </w:rPrChange>
              </w:rPr>
            </w:pPr>
          </w:p>
        </w:tc>
        <w:tc>
          <w:tcPr>
            <w:tcW w:w="2410" w:type="dxa"/>
            <w:vAlign w:val="bottom"/>
          </w:tcPr>
          <w:p w14:paraId="473AA766" w14:textId="3D17A527" w:rsidR="00A139D2" w:rsidRPr="000E1A5F" w:rsidRDefault="00A139D2" w:rsidP="00A139D2">
            <w:pPr>
              <w:rPr>
                <w:rFonts w:asciiTheme="minorHAnsi" w:hAnsiTheme="minorHAnsi"/>
                <w:color w:val="000000"/>
                <w:szCs w:val="22"/>
                <w:lang w:val="en-GB"/>
                <w:rPrChange w:id="14352" w:author="Dioguardi, Fabio" w:date="2018-10-23T11:24:00Z">
                  <w:rPr>
                    <w:rFonts w:asciiTheme="minorHAnsi" w:hAnsiTheme="minorHAnsi"/>
                    <w:color w:val="000000"/>
                    <w:szCs w:val="22"/>
                  </w:rPr>
                </w:rPrChange>
              </w:rPr>
            </w:pPr>
          </w:p>
        </w:tc>
      </w:tr>
      <w:tr w:rsidR="00A139D2" w:rsidRPr="000E1A5F" w14:paraId="7F0A31CF" w14:textId="77777777" w:rsidTr="00E56D30">
        <w:tc>
          <w:tcPr>
            <w:tcW w:w="751" w:type="dxa"/>
            <w:vAlign w:val="center"/>
          </w:tcPr>
          <w:p w14:paraId="72A0D4D2" w14:textId="6DF71A98" w:rsidR="00A139D2" w:rsidRPr="000E1A5F" w:rsidRDefault="00A139D2" w:rsidP="00A139D2">
            <w:pPr>
              <w:jc w:val="center"/>
              <w:rPr>
                <w:rFonts w:asciiTheme="minorHAnsi" w:hAnsiTheme="minorHAnsi"/>
                <w:color w:val="000000"/>
                <w:szCs w:val="22"/>
                <w:lang w:val="en-GB"/>
                <w:rPrChange w:id="1435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54" w:author="Dioguardi, Fabio" w:date="2018-10-23T11:24:00Z">
                  <w:rPr>
                    <w:rFonts w:ascii="Calibri" w:hAnsi="Calibri"/>
                    <w:color w:val="000000"/>
                    <w:szCs w:val="22"/>
                  </w:rPr>
                </w:rPrChange>
              </w:rPr>
              <w:t>139</w:t>
            </w:r>
          </w:p>
        </w:tc>
        <w:tc>
          <w:tcPr>
            <w:tcW w:w="2085" w:type="dxa"/>
            <w:tcBorders>
              <w:right w:val="single" w:sz="12" w:space="0" w:color="auto"/>
            </w:tcBorders>
            <w:vAlign w:val="bottom"/>
          </w:tcPr>
          <w:p w14:paraId="1F1171C7" w14:textId="18B9C103" w:rsidR="00A139D2" w:rsidRPr="000E1A5F" w:rsidRDefault="00A139D2" w:rsidP="00A139D2">
            <w:pPr>
              <w:rPr>
                <w:rFonts w:asciiTheme="minorHAnsi" w:hAnsiTheme="minorHAnsi"/>
                <w:color w:val="000000"/>
                <w:szCs w:val="22"/>
                <w:lang w:val="en-GB"/>
                <w:rPrChange w:id="1435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56" w:author="Dioguardi, Fabio" w:date="2018-10-23T11:24:00Z">
                  <w:rPr>
                    <w:rFonts w:ascii="Calibri" w:hAnsi="Calibri"/>
                    <w:color w:val="000000"/>
                    <w:szCs w:val="22"/>
                  </w:rPr>
                </w:rPrChange>
              </w:rPr>
              <w:t>Cband3m_on</w:t>
            </w:r>
          </w:p>
        </w:tc>
        <w:tc>
          <w:tcPr>
            <w:tcW w:w="567" w:type="dxa"/>
            <w:tcBorders>
              <w:left w:val="single" w:sz="12" w:space="0" w:color="auto"/>
            </w:tcBorders>
            <w:vAlign w:val="bottom"/>
          </w:tcPr>
          <w:p w14:paraId="7B46B1F0" w14:textId="389AD018" w:rsidR="00A139D2" w:rsidRPr="000E1A5F" w:rsidRDefault="00A139D2" w:rsidP="00A139D2">
            <w:pPr>
              <w:jc w:val="center"/>
              <w:rPr>
                <w:rFonts w:asciiTheme="minorHAnsi" w:hAnsiTheme="minorHAnsi"/>
                <w:color w:val="000000"/>
                <w:szCs w:val="22"/>
                <w:lang w:val="en-GB"/>
                <w:rPrChange w:id="14357"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62252B70" w14:textId="28F0CAA4" w:rsidR="00A139D2" w:rsidRPr="000E1A5F" w:rsidRDefault="00A139D2" w:rsidP="00A139D2">
            <w:pPr>
              <w:tabs>
                <w:tab w:val="left" w:pos="1180"/>
              </w:tabs>
              <w:rPr>
                <w:rFonts w:asciiTheme="minorHAnsi" w:hAnsiTheme="minorHAnsi"/>
                <w:color w:val="000000"/>
                <w:szCs w:val="22"/>
                <w:lang w:val="en-GB"/>
                <w:rPrChange w:id="1435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7004D37" w14:textId="62887B58" w:rsidR="00A139D2" w:rsidRPr="000E1A5F" w:rsidRDefault="00A139D2" w:rsidP="00A139D2">
            <w:pPr>
              <w:rPr>
                <w:rFonts w:asciiTheme="minorHAnsi" w:hAnsiTheme="minorHAnsi"/>
                <w:color w:val="000000"/>
                <w:szCs w:val="22"/>
                <w:lang w:val="en-GB"/>
                <w:rPrChange w:id="14359" w:author="Dioguardi, Fabio" w:date="2018-10-23T11:24:00Z">
                  <w:rPr>
                    <w:rFonts w:asciiTheme="minorHAnsi" w:hAnsiTheme="minorHAnsi"/>
                    <w:color w:val="000000"/>
                    <w:szCs w:val="22"/>
                  </w:rPr>
                </w:rPrChange>
              </w:rPr>
            </w:pPr>
          </w:p>
        </w:tc>
        <w:tc>
          <w:tcPr>
            <w:tcW w:w="2410" w:type="dxa"/>
            <w:vAlign w:val="bottom"/>
          </w:tcPr>
          <w:p w14:paraId="719F158A" w14:textId="6FCE9073" w:rsidR="00A139D2" w:rsidRPr="000E1A5F" w:rsidRDefault="00A139D2" w:rsidP="00A139D2">
            <w:pPr>
              <w:rPr>
                <w:rFonts w:asciiTheme="minorHAnsi" w:hAnsiTheme="minorHAnsi"/>
                <w:color w:val="000000"/>
                <w:szCs w:val="22"/>
                <w:lang w:val="en-GB"/>
                <w:rPrChange w:id="14360" w:author="Dioguardi, Fabio" w:date="2018-10-23T11:24:00Z">
                  <w:rPr>
                    <w:rFonts w:asciiTheme="minorHAnsi" w:hAnsiTheme="minorHAnsi"/>
                    <w:color w:val="000000"/>
                    <w:szCs w:val="22"/>
                  </w:rPr>
                </w:rPrChange>
              </w:rPr>
            </w:pPr>
          </w:p>
        </w:tc>
      </w:tr>
      <w:tr w:rsidR="00A139D2" w:rsidRPr="000E1A5F" w14:paraId="229F18E5" w14:textId="77777777" w:rsidTr="00E56D30">
        <w:tc>
          <w:tcPr>
            <w:tcW w:w="751" w:type="dxa"/>
            <w:vAlign w:val="center"/>
          </w:tcPr>
          <w:p w14:paraId="4525DAF2" w14:textId="7248F110" w:rsidR="00A139D2" w:rsidRPr="000E1A5F" w:rsidRDefault="00A139D2" w:rsidP="00A139D2">
            <w:pPr>
              <w:jc w:val="center"/>
              <w:rPr>
                <w:rFonts w:asciiTheme="minorHAnsi" w:hAnsiTheme="minorHAnsi"/>
                <w:color w:val="000000"/>
                <w:szCs w:val="22"/>
                <w:lang w:val="en-GB"/>
                <w:rPrChange w:id="1436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62" w:author="Dioguardi, Fabio" w:date="2018-10-23T11:24:00Z">
                  <w:rPr>
                    <w:rFonts w:ascii="Calibri" w:hAnsi="Calibri"/>
                    <w:color w:val="000000"/>
                    <w:szCs w:val="22"/>
                  </w:rPr>
                </w:rPrChange>
              </w:rPr>
              <w:t>140</w:t>
            </w:r>
          </w:p>
        </w:tc>
        <w:tc>
          <w:tcPr>
            <w:tcW w:w="2085" w:type="dxa"/>
            <w:tcBorders>
              <w:right w:val="single" w:sz="12" w:space="0" w:color="auto"/>
            </w:tcBorders>
            <w:vAlign w:val="bottom"/>
          </w:tcPr>
          <w:p w14:paraId="584D3C6C" w14:textId="70CE6D3B" w:rsidR="00A139D2" w:rsidRPr="000E1A5F" w:rsidRDefault="00A139D2" w:rsidP="00A139D2">
            <w:pPr>
              <w:rPr>
                <w:rFonts w:asciiTheme="minorHAnsi" w:hAnsiTheme="minorHAnsi"/>
                <w:color w:val="000000"/>
                <w:szCs w:val="22"/>
                <w:lang w:val="en-GB"/>
                <w:rPrChange w:id="1436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64" w:author="Dioguardi, Fabio" w:date="2018-10-23T11:24:00Z">
                  <w:rPr>
                    <w:rFonts w:ascii="Calibri" w:hAnsi="Calibri"/>
                    <w:color w:val="000000"/>
                    <w:szCs w:val="22"/>
                  </w:rPr>
                </w:rPrChange>
              </w:rPr>
              <w:t>Cband4m_on</w:t>
            </w:r>
          </w:p>
        </w:tc>
        <w:tc>
          <w:tcPr>
            <w:tcW w:w="567" w:type="dxa"/>
            <w:tcBorders>
              <w:left w:val="single" w:sz="12" w:space="0" w:color="auto"/>
            </w:tcBorders>
            <w:vAlign w:val="bottom"/>
          </w:tcPr>
          <w:p w14:paraId="2613D227" w14:textId="55C9FB15" w:rsidR="00A139D2" w:rsidRPr="000E1A5F" w:rsidRDefault="00A139D2" w:rsidP="00A139D2">
            <w:pPr>
              <w:jc w:val="center"/>
              <w:rPr>
                <w:rFonts w:asciiTheme="minorHAnsi" w:hAnsiTheme="minorHAnsi"/>
                <w:color w:val="000000"/>
                <w:szCs w:val="22"/>
                <w:lang w:val="en-GB"/>
                <w:rPrChange w:id="14365" w:author="Dioguardi, Fabio" w:date="2018-10-23T11:24:00Z">
                  <w:rPr>
                    <w:rFonts w:asciiTheme="minorHAnsi" w:hAnsiTheme="minorHAnsi"/>
                    <w:color w:val="000000"/>
                    <w:szCs w:val="22"/>
                  </w:rPr>
                </w:rPrChange>
              </w:rPr>
            </w:pPr>
          </w:p>
        </w:tc>
        <w:tc>
          <w:tcPr>
            <w:tcW w:w="1984" w:type="dxa"/>
            <w:tcBorders>
              <w:right w:val="single" w:sz="12" w:space="0" w:color="auto"/>
            </w:tcBorders>
          </w:tcPr>
          <w:p w14:paraId="6171F09E" w14:textId="2652E939" w:rsidR="00A139D2" w:rsidRPr="000E1A5F" w:rsidRDefault="00A139D2" w:rsidP="00A139D2">
            <w:pPr>
              <w:tabs>
                <w:tab w:val="left" w:pos="1180"/>
              </w:tabs>
              <w:rPr>
                <w:rFonts w:asciiTheme="minorHAnsi" w:hAnsiTheme="minorHAnsi"/>
                <w:color w:val="000000"/>
                <w:szCs w:val="22"/>
                <w:lang w:val="en-GB"/>
                <w:rPrChange w:id="1436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B28BE0E" w14:textId="06B34461" w:rsidR="00A139D2" w:rsidRPr="000E1A5F" w:rsidRDefault="00A139D2" w:rsidP="00A139D2">
            <w:pPr>
              <w:rPr>
                <w:rFonts w:asciiTheme="minorHAnsi" w:hAnsiTheme="minorHAnsi"/>
                <w:color w:val="000000"/>
                <w:szCs w:val="22"/>
                <w:lang w:val="en-GB"/>
                <w:rPrChange w:id="14367" w:author="Dioguardi, Fabio" w:date="2018-10-23T11:24:00Z">
                  <w:rPr>
                    <w:rFonts w:asciiTheme="minorHAnsi" w:hAnsiTheme="minorHAnsi"/>
                    <w:color w:val="000000"/>
                    <w:szCs w:val="22"/>
                  </w:rPr>
                </w:rPrChange>
              </w:rPr>
            </w:pPr>
          </w:p>
        </w:tc>
        <w:tc>
          <w:tcPr>
            <w:tcW w:w="2410" w:type="dxa"/>
            <w:vAlign w:val="bottom"/>
          </w:tcPr>
          <w:p w14:paraId="15100511" w14:textId="7A1EB283" w:rsidR="00A139D2" w:rsidRPr="000E1A5F" w:rsidRDefault="00A139D2" w:rsidP="00A139D2">
            <w:pPr>
              <w:rPr>
                <w:rFonts w:asciiTheme="minorHAnsi" w:hAnsiTheme="minorHAnsi"/>
                <w:color w:val="000000"/>
                <w:szCs w:val="22"/>
                <w:lang w:val="en-GB"/>
                <w:rPrChange w:id="14368" w:author="Dioguardi, Fabio" w:date="2018-10-23T11:24:00Z">
                  <w:rPr>
                    <w:rFonts w:asciiTheme="minorHAnsi" w:hAnsiTheme="minorHAnsi"/>
                    <w:color w:val="000000"/>
                    <w:szCs w:val="22"/>
                  </w:rPr>
                </w:rPrChange>
              </w:rPr>
            </w:pPr>
          </w:p>
        </w:tc>
      </w:tr>
      <w:tr w:rsidR="00A139D2" w:rsidRPr="000E1A5F" w14:paraId="1A5C61A6" w14:textId="77777777" w:rsidTr="00E56D30">
        <w:tc>
          <w:tcPr>
            <w:tcW w:w="751" w:type="dxa"/>
            <w:vAlign w:val="center"/>
          </w:tcPr>
          <w:p w14:paraId="4C8ADA1D" w14:textId="1D7D0C4F" w:rsidR="00A139D2" w:rsidRPr="000E1A5F" w:rsidRDefault="00A139D2" w:rsidP="00A139D2">
            <w:pPr>
              <w:jc w:val="center"/>
              <w:rPr>
                <w:rFonts w:asciiTheme="minorHAnsi" w:hAnsiTheme="minorHAnsi"/>
                <w:color w:val="000000"/>
                <w:szCs w:val="22"/>
                <w:lang w:val="en-GB"/>
                <w:rPrChange w:id="1436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70" w:author="Dioguardi, Fabio" w:date="2018-10-23T11:24:00Z">
                  <w:rPr>
                    <w:rFonts w:ascii="Calibri" w:hAnsi="Calibri"/>
                    <w:color w:val="000000"/>
                    <w:szCs w:val="22"/>
                  </w:rPr>
                </w:rPrChange>
              </w:rPr>
              <w:t>141</w:t>
            </w:r>
          </w:p>
        </w:tc>
        <w:tc>
          <w:tcPr>
            <w:tcW w:w="2085" w:type="dxa"/>
            <w:tcBorders>
              <w:right w:val="single" w:sz="12" w:space="0" w:color="auto"/>
            </w:tcBorders>
            <w:vAlign w:val="bottom"/>
          </w:tcPr>
          <w:p w14:paraId="05DE6AF9" w14:textId="795A681A" w:rsidR="00A139D2" w:rsidRPr="000E1A5F" w:rsidRDefault="00A139D2" w:rsidP="00A139D2">
            <w:pPr>
              <w:rPr>
                <w:rFonts w:asciiTheme="minorHAnsi" w:hAnsiTheme="minorHAnsi"/>
                <w:color w:val="000000"/>
                <w:szCs w:val="22"/>
                <w:lang w:val="en-GB"/>
                <w:rPrChange w:id="1437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72" w:author="Dioguardi, Fabio" w:date="2018-10-23T11:24:00Z">
                  <w:rPr>
                    <w:rFonts w:ascii="Calibri" w:hAnsi="Calibri"/>
                    <w:color w:val="000000"/>
                    <w:szCs w:val="22"/>
                  </w:rPr>
                </w:rPrChange>
              </w:rPr>
              <w:t>Cband5m_on</w:t>
            </w:r>
          </w:p>
        </w:tc>
        <w:tc>
          <w:tcPr>
            <w:tcW w:w="567" w:type="dxa"/>
            <w:tcBorders>
              <w:left w:val="single" w:sz="12" w:space="0" w:color="auto"/>
            </w:tcBorders>
            <w:vAlign w:val="bottom"/>
          </w:tcPr>
          <w:p w14:paraId="40BA7D2B" w14:textId="6F66D91B" w:rsidR="00A139D2" w:rsidRPr="000E1A5F" w:rsidRDefault="00A139D2" w:rsidP="00A139D2">
            <w:pPr>
              <w:jc w:val="center"/>
              <w:rPr>
                <w:rFonts w:asciiTheme="minorHAnsi" w:hAnsiTheme="minorHAnsi"/>
                <w:color w:val="000000"/>
                <w:szCs w:val="22"/>
                <w:lang w:val="en-GB"/>
                <w:rPrChange w:id="1437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D60A2A0" w14:textId="1C792AAC" w:rsidR="00A139D2" w:rsidRPr="000E1A5F" w:rsidRDefault="00A139D2" w:rsidP="00A139D2">
            <w:pPr>
              <w:rPr>
                <w:rFonts w:asciiTheme="minorHAnsi" w:hAnsiTheme="minorHAnsi"/>
                <w:color w:val="000000"/>
                <w:szCs w:val="22"/>
                <w:lang w:val="en-GB"/>
                <w:rPrChange w:id="1437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F4BC352" w14:textId="0C5B0FC8" w:rsidR="00A139D2" w:rsidRPr="000E1A5F" w:rsidRDefault="00A139D2" w:rsidP="00A139D2">
            <w:pPr>
              <w:rPr>
                <w:rFonts w:asciiTheme="minorHAnsi" w:hAnsiTheme="minorHAnsi"/>
                <w:color w:val="000000"/>
                <w:szCs w:val="22"/>
                <w:lang w:val="en-GB"/>
                <w:rPrChange w:id="14375" w:author="Dioguardi, Fabio" w:date="2018-10-23T11:24:00Z">
                  <w:rPr>
                    <w:rFonts w:asciiTheme="minorHAnsi" w:hAnsiTheme="minorHAnsi"/>
                    <w:color w:val="000000"/>
                    <w:szCs w:val="22"/>
                  </w:rPr>
                </w:rPrChange>
              </w:rPr>
            </w:pPr>
          </w:p>
        </w:tc>
        <w:tc>
          <w:tcPr>
            <w:tcW w:w="2410" w:type="dxa"/>
            <w:vAlign w:val="bottom"/>
          </w:tcPr>
          <w:p w14:paraId="6890E98B" w14:textId="4C705433" w:rsidR="00A139D2" w:rsidRPr="000E1A5F" w:rsidRDefault="00A139D2" w:rsidP="00A139D2">
            <w:pPr>
              <w:rPr>
                <w:rFonts w:asciiTheme="minorHAnsi" w:hAnsiTheme="minorHAnsi"/>
                <w:color w:val="000000"/>
                <w:szCs w:val="22"/>
                <w:lang w:val="en-GB"/>
                <w:rPrChange w:id="14376" w:author="Dioguardi, Fabio" w:date="2018-10-23T11:24:00Z">
                  <w:rPr>
                    <w:rFonts w:asciiTheme="minorHAnsi" w:hAnsiTheme="minorHAnsi"/>
                    <w:color w:val="000000"/>
                    <w:szCs w:val="22"/>
                  </w:rPr>
                </w:rPrChange>
              </w:rPr>
            </w:pPr>
          </w:p>
        </w:tc>
      </w:tr>
      <w:tr w:rsidR="00A139D2" w:rsidRPr="000E1A5F" w14:paraId="72EC91C5" w14:textId="77777777" w:rsidTr="00E56D30">
        <w:tc>
          <w:tcPr>
            <w:tcW w:w="751" w:type="dxa"/>
            <w:vAlign w:val="center"/>
          </w:tcPr>
          <w:p w14:paraId="651AE336" w14:textId="056A13AD" w:rsidR="00A139D2" w:rsidRPr="000E1A5F" w:rsidRDefault="00A139D2" w:rsidP="00A139D2">
            <w:pPr>
              <w:jc w:val="center"/>
              <w:rPr>
                <w:rFonts w:asciiTheme="minorHAnsi" w:hAnsiTheme="minorHAnsi"/>
                <w:color w:val="000000"/>
                <w:szCs w:val="22"/>
                <w:lang w:val="en-GB"/>
                <w:rPrChange w:id="1437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78" w:author="Dioguardi, Fabio" w:date="2018-10-23T11:24:00Z">
                  <w:rPr>
                    <w:rFonts w:ascii="Calibri" w:hAnsi="Calibri"/>
                    <w:color w:val="000000"/>
                    <w:szCs w:val="22"/>
                  </w:rPr>
                </w:rPrChange>
              </w:rPr>
              <w:t>142</w:t>
            </w:r>
          </w:p>
        </w:tc>
        <w:tc>
          <w:tcPr>
            <w:tcW w:w="2085" w:type="dxa"/>
            <w:tcBorders>
              <w:right w:val="single" w:sz="12" w:space="0" w:color="auto"/>
            </w:tcBorders>
            <w:vAlign w:val="bottom"/>
          </w:tcPr>
          <w:p w14:paraId="538B7A83" w14:textId="10ABAF66" w:rsidR="00A139D2" w:rsidRPr="000E1A5F" w:rsidRDefault="00A139D2" w:rsidP="00A139D2">
            <w:pPr>
              <w:rPr>
                <w:rFonts w:asciiTheme="minorHAnsi" w:hAnsiTheme="minorHAnsi"/>
                <w:color w:val="000000"/>
                <w:szCs w:val="22"/>
                <w:lang w:val="en-GB"/>
                <w:rPrChange w:id="1437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80" w:author="Dioguardi, Fabio" w:date="2018-10-23T11:24:00Z">
                  <w:rPr>
                    <w:rFonts w:ascii="Calibri" w:hAnsi="Calibri"/>
                    <w:color w:val="000000"/>
                    <w:szCs w:val="22"/>
                  </w:rPr>
                </w:rPrChange>
              </w:rPr>
              <w:t>Cband6m_on</w:t>
            </w:r>
          </w:p>
        </w:tc>
        <w:tc>
          <w:tcPr>
            <w:tcW w:w="567" w:type="dxa"/>
            <w:tcBorders>
              <w:left w:val="single" w:sz="12" w:space="0" w:color="auto"/>
            </w:tcBorders>
            <w:vAlign w:val="bottom"/>
          </w:tcPr>
          <w:p w14:paraId="28E7E303" w14:textId="418A16B9" w:rsidR="00A139D2" w:rsidRPr="000E1A5F" w:rsidRDefault="00A139D2" w:rsidP="00A139D2">
            <w:pPr>
              <w:jc w:val="center"/>
              <w:rPr>
                <w:rFonts w:asciiTheme="minorHAnsi" w:hAnsiTheme="minorHAnsi"/>
                <w:color w:val="000000"/>
                <w:szCs w:val="22"/>
                <w:lang w:val="en-GB"/>
                <w:rPrChange w:id="1438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2FCA163" w14:textId="2F649A8E" w:rsidR="00A139D2" w:rsidRPr="000E1A5F" w:rsidRDefault="00A139D2" w:rsidP="00A139D2">
            <w:pPr>
              <w:rPr>
                <w:rFonts w:asciiTheme="minorHAnsi" w:hAnsiTheme="minorHAnsi"/>
                <w:color w:val="000000"/>
                <w:szCs w:val="22"/>
                <w:lang w:val="en-GB"/>
                <w:rPrChange w:id="1438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10C82EC1" w14:textId="734168F6" w:rsidR="00A139D2" w:rsidRPr="000E1A5F" w:rsidRDefault="00A139D2" w:rsidP="00A139D2">
            <w:pPr>
              <w:rPr>
                <w:rFonts w:asciiTheme="minorHAnsi" w:hAnsiTheme="minorHAnsi"/>
                <w:color w:val="000000"/>
                <w:szCs w:val="22"/>
                <w:lang w:val="en-GB"/>
                <w:rPrChange w:id="14383" w:author="Dioguardi, Fabio" w:date="2018-10-23T11:24:00Z">
                  <w:rPr>
                    <w:rFonts w:asciiTheme="minorHAnsi" w:hAnsiTheme="minorHAnsi"/>
                    <w:color w:val="000000"/>
                    <w:szCs w:val="22"/>
                  </w:rPr>
                </w:rPrChange>
              </w:rPr>
            </w:pPr>
          </w:p>
        </w:tc>
        <w:tc>
          <w:tcPr>
            <w:tcW w:w="2410" w:type="dxa"/>
          </w:tcPr>
          <w:p w14:paraId="6AB66925" w14:textId="3CC1D627" w:rsidR="00A139D2" w:rsidRPr="000E1A5F" w:rsidRDefault="00A139D2" w:rsidP="00A139D2">
            <w:pPr>
              <w:rPr>
                <w:rFonts w:asciiTheme="minorHAnsi" w:hAnsiTheme="minorHAnsi"/>
                <w:color w:val="000000"/>
                <w:szCs w:val="22"/>
                <w:lang w:val="en-GB"/>
                <w:rPrChange w:id="14384" w:author="Dioguardi, Fabio" w:date="2018-10-23T11:24:00Z">
                  <w:rPr>
                    <w:rFonts w:asciiTheme="minorHAnsi" w:hAnsiTheme="minorHAnsi"/>
                    <w:color w:val="000000"/>
                    <w:szCs w:val="22"/>
                  </w:rPr>
                </w:rPrChange>
              </w:rPr>
            </w:pPr>
          </w:p>
        </w:tc>
      </w:tr>
      <w:tr w:rsidR="00A139D2" w:rsidRPr="000E1A5F" w14:paraId="5B90A6CE" w14:textId="77777777" w:rsidTr="00E56D30">
        <w:tc>
          <w:tcPr>
            <w:tcW w:w="751" w:type="dxa"/>
            <w:vAlign w:val="center"/>
          </w:tcPr>
          <w:p w14:paraId="78A130E4" w14:textId="7375F2B3" w:rsidR="00A139D2" w:rsidRPr="000E1A5F" w:rsidRDefault="00A139D2" w:rsidP="00A139D2">
            <w:pPr>
              <w:jc w:val="center"/>
              <w:rPr>
                <w:rFonts w:asciiTheme="minorHAnsi" w:hAnsiTheme="minorHAnsi"/>
                <w:color w:val="000000"/>
                <w:szCs w:val="22"/>
                <w:lang w:val="en-GB"/>
                <w:rPrChange w:id="1438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86" w:author="Dioguardi, Fabio" w:date="2018-10-23T11:24:00Z">
                  <w:rPr>
                    <w:rFonts w:ascii="Calibri" w:hAnsi="Calibri"/>
                    <w:color w:val="000000"/>
                    <w:szCs w:val="22"/>
                  </w:rPr>
                </w:rPrChange>
              </w:rPr>
              <w:t>143</w:t>
            </w:r>
          </w:p>
        </w:tc>
        <w:tc>
          <w:tcPr>
            <w:tcW w:w="2085" w:type="dxa"/>
            <w:tcBorders>
              <w:right w:val="single" w:sz="12" w:space="0" w:color="auto"/>
            </w:tcBorders>
            <w:vAlign w:val="bottom"/>
          </w:tcPr>
          <w:p w14:paraId="5ADDA49F" w14:textId="031ACCF0" w:rsidR="00A139D2" w:rsidRPr="000E1A5F" w:rsidRDefault="00A139D2" w:rsidP="00A139D2">
            <w:pPr>
              <w:rPr>
                <w:rFonts w:asciiTheme="minorHAnsi" w:hAnsiTheme="minorHAnsi"/>
                <w:color w:val="000000"/>
                <w:szCs w:val="22"/>
                <w:lang w:val="en-GB"/>
                <w:rPrChange w:id="1438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88" w:author="Dioguardi, Fabio" w:date="2018-10-23T11:24:00Z">
                  <w:rPr>
                    <w:rFonts w:ascii="Calibri" w:hAnsi="Calibri"/>
                    <w:color w:val="000000"/>
                    <w:szCs w:val="22"/>
                  </w:rPr>
                </w:rPrChange>
              </w:rPr>
              <w:t>Xband3m_on</w:t>
            </w:r>
          </w:p>
        </w:tc>
        <w:tc>
          <w:tcPr>
            <w:tcW w:w="567" w:type="dxa"/>
            <w:tcBorders>
              <w:left w:val="single" w:sz="12" w:space="0" w:color="auto"/>
            </w:tcBorders>
            <w:vAlign w:val="bottom"/>
          </w:tcPr>
          <w:p w14:paraId="0401431A" w14:textId="5D4984AF" w:rsidR="00A139D2" w:rsidRPr="000E1A5F" w:rsidRDefault="00A139D2" w:rsidP="00A139D2">
            <w:pPr>
              <w:jc w:val="center"/>
              <w:rPr>
                <w:rFonts w:asciiTheme="minorHAnsi" w:hAnsiTheme="minorHAnsi"/>
                <w:color w:val="000000"/>
                <w:szCs w:val="22"/>
                <w:lang w:val="en-GB"/>
                <w:rPrChange w:id="1438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F780008" w14:textId="431D7CCC" w:rsidR="00A139D2" w:rsidRPr="000E1A5F" w:rsidRDefault="00A139D2" w:rsidP="00A139D2">
            <w:pPr>
              <w:rPr>
                <w:rFonts w:asciiTheme="minorHAnsi" w:hAnsiTheme="minorHAnsi"/>
                <w:color w:val="000000"/>
                <w:szCs w:val="22"/>
                <w:lang w:val="en-GB"/>
                <w:rPrChange w:id="1439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9A60699" w14:textId="2FA409EC" w:rsidR="00A139D2" w:rsidRPr="000E1A5F" w:rsidRDefault="00A139D2" w:rsidP="00A139D2">
            <w:pPr>
              <w:rPr>
                <w:rFonts w:asciiTheme="minorHAnsi" w:hAnsiTheme="minorHAnsi"/>
                <w:color w:val="000000"/>
                <w:szCs w:val="22"/>
                <w:lang w:val="en-GB"/>
                <w:rPrChange w:id="14391" w:author="Dioguardi, Fabio" w:date="2018-10-23T11:24:00Z">
                  <w:rPr>
                    <w:rFonts w:asciiTheme="minorHAnsi" w:hAnsiTheme="minorHAnsi"/>
                    <w:color w:val="000000"/>
                    <w:szCs w:val="22"/>
                  </w:rPr>
                </w:rPrChange>
              </w:rPr>
            </w:pPr>
          </w:p>
        </w:tc>
        <w:tc>
          <w:tcPr>
            <w:tcW w:w="2410" w:type="dxa"/>
          </w:tcPr>
          <w:p w14:paraId="715817A9" w14:textId="2D018DA7" w:rsidR="00A139D2" w:rsidRPr="000E1A5F" w:rsidRDefault="00A139D2" w:rsidP="00A139D2">
            <w:pPr>
              <w:rPr>
                <w:rFonts w:asciiTheme="minorHAnsi" w:hAnsiTheme="minorHAnsi"/>
                <w:color w:val="000000"/>
                <w:szCs w:val="22"/>
                <w:lang w:val="en-GB"/>
                <w:rPrChange w:id="14392" w:author="Dioguardi, Fabio" w:date="2018-10-23T11:24:00Z">
                  <w:rPr>
                    <w:rFonts w:asciiTheme="minorHAnsi" w:hAnsiTheme="minorHAnsi"/>
                    <w:color w:val="000000"/>
                    <w:szCs w:val="22"/>
                  </w:rPr>
                </w:rPrChange>
              </w:rPr>
            </w:pPr>
          </w:p>
        </w:tc>
      </w:tr>
      <w:tr w:rsidR="00A139D2" w:rsidRPr="000E1A5F" w14:paraId="5032874F" w14:textId="77777777" w:rsidTr="00E56D30">
        <w:tc>
          <w:tcPr>
            <w:tcW w:w="751" w:type="dxa"/>
            <w:vAlign w:val="center"/>
          </w:tcPr>
          <w:p w14:paraId="575C02C7" w14:textId="270E0142" w:rsidR="00A139D2" w:rsidRPr="000E1A5F" w:rsidRDefault="00A139D2" w:rsidP="00A139D2">
            <w:pPr>
              <w:jc w:val="center"/>
              <w:rPr>
                <w:rFonts w:asciiTheme="minorHAnsi" w:hAnsiTheme="minorHAnsi"/>
                <w:color w:val="000000"/>
                <w:szCs w:val="22"/>
                <w:lang w:val="en-GB"/>
                <w:rPrChange w:id="1439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94" w:author="Dioguardi, Fabio" w:date="2018-10-23T11:24:00Z">
                  <w:rPr>
                    <w:rFonts w:ascii="Calibri" w:hAnsi="Calibri"/>
                    <w:color w:val="000000"/>
                    <w:szCs w:val="22"/>
                  </w:rPr>
                </w:rPrChange>
              </w:rPr>
              <w:t>144</w:t>
            </w:r>
          </w:p>
        </w:tc>
        <w:tc>
          <w:tcPr>
            <w:tcW w:w="2085" w:type="dxa"/>
            <w:tcBorders>
              <w:right w:val="single" w:sz="12" w:space="0" w:color="auto"/>
            </w:tcBorders>
            <w:vAlign w:val="bottom"/>
          </w:tcPr>
          <w:p w14:paraId="7FE3733E" w14:textId="1FE1AE84" w:rsidR="00A139D2" w:rsidRPr="000E1A5F" w:rsidRDefault="00A139D2" w:rsidP="00A139D2">
            <w:pPr>
              <w:rPr>
                <w:rFonts w:asciiTheme="minorHAnsi" w:hAnsiTheme="minorHAnsi"/>
                <w:color w:val="000000"/>
                <w:szCs w:val="22"/>
                <w:lang w:val="en-GB"/>
                <w:rPrChange w:id="1439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396" w:author="Dioguardi, Fabio" w:date="2018-10-23T11:24:00Z">
                  <w:rPr>
                    <w:rFonts w:ascii="Calibri" w:hAnsi="Calibri"/>
                    <w:color w:val="000000"/>
                    <w:szCs w:val="22"/>
                  </w:rPr>
                </w:rPrChange>
              </w:rPr>
              <w:t>Xband4m_on</w:t>
            </w:r>
          </w:p>
        </w:tc>
        <w:tc>
          <w:tcPr>
            <w:tcW w:w="567" w:type="dxa"/>
            <w:tcBorders>
              <w:left w:val="single" w:sz="12" w:space="0" w:color="auto"/>
            </w:tcBorders>
            <w:vAlign w:val="bottom"/>
          </w:tcPr>
          <w:p w14:paraId="53C90164" w14:textId="2A7BD79F" w:rsidR="00A139D2" w:rsidRPr="000E1A5F" w:rsidRDefault="00A139D2" w:rsidP="00A139D2">
            <w:pPr>
              <w:jc w:val="center"/>
              <w:rPr>
                <w:rFonts w:asciiTheme="minorHAnsi" w:hAnsiTheme="minorHAnsi"/>
                <w:color w:val="000000"/>
                <w:szCs w:val="22"/>
                <w:lang w:val="en-GB"/>
                <w:rPrChange w:id="1439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1473A82" w14:textId="7C88E310" w:rsidR="00A139D2" w:rsidRPr="000E1A5F" w:rsidRDefault="00A139D2" w:rsidP="00A139D2">
            <w:pPr>
              <w:rPr>
                <w:rFonts w:asciiTheme="minorHAnsi" w:hAnsiTheme="minorHAnsi"/>
                <w:color w:val="000000"/>
                <w:szCs w:val="22"/>
                <w:lang w:val="en-GB"/>
                <w:rPrChange w:id="1439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49C7D9F" w14:textId="7F4105CF" w:rsidR="00A139D2" w:rsidRPr="000E1A5F" w:rsidRDefault="00A139D2" w:rsidP="00A139D2">
            <w:pPr>
              <w:rPr>
                <w:rFonts w:asciiTheme="minorHAnsi" w:hAnsiTheme="minorHAnsi"/>
                <w:color w:val="000000"/>
                <w:szCs w:val="22"/>
                <w:lang w:val="en-GB"/>
                <w:rPrChange w:id="14399" w:author="Dioguardi, Fabio" w:date="2018-10-23T11:24:00Z">
                  <w:rPr>
                    <w:rFonts w:asciiTheme="minorHAnsi" w:hAnsiTheme="minorHAnsi"/>
                    <w:color w:val="000000"/>
                    <w:szCs w:val="22"/>
                  </w:rPr>
                </w:rPrChange>
              </w:rPr>
            </w:pPr>
          </w:p>
        </w:tc>
        <w:tc>
          <w:tcPr>
            <w:tcW w:w="2410" w:type="dxa"/>
          </w:tcPr>
          <w:p w14:paraId="028C01ED" w14:textId="0048ADD2" w:rsidR="00A139D2" w:rsidRPr="000E1A5F" w:rsidRDefault="00A139D2" w:rsidP="00A139D2">
            <w:pPr>
              <w:rPr>
                <w:rFonts w:asciiTheme="minorHAnsi" w:hAnsiTheme="minorHAnsi"/>
                <w:color w:val="000000"/>
                <w:szCs w:val="22"/>
                <w:lang w:val="en-GB"/>
                <w:rPrChange w:id="14400" w:author="Dioguardi, Fabio" w:date="2018-10-23T11:24:00Z">
                  <w:rPr>
                    <w:rFonts w:asciiTheme="minorHAnsi" w:hAnsiTheme="minorHAnsi"/>
                    <w:color w:val="000000"/>
                    <w:szCs w:val="22"/>
                  </w:rPr>
                </w:rPrChange>
              </w:rPr>
            </w:pPr>
          </w:p>
        </w:tc>
      </w:tr>
      <w:tr w:rsidR="00A139D2" w:rsidRPr="000E1A5F" w14:paraId="4D468FE4" w14:textId="77777777" w:rsidTr="00E56D30">
        <w:tc>
          <w:tcPr>
            <w:tcW w:w="751" w:type="dxa"/>
            <w:vAlign w:val="center"/>
          </w:tcPr>
          <w:p w14:paraId="3D7DD3F8" w14:textId="0E0865D7" w:rsidR="00A139D2" w:rsidRPr="000E1A5F" w:rsidRDefault="00A139D2" w:rsidP="00A139D2">
            <w:pPr>
              <w:jc w:val="center"/>
              <w:rPr>
                <w:rFonts w:asciiTheme="minorHAnsi" w:hAnsiTheme="minorHAnsi"/>
                <w:color w:val="000000"/>
                <w:szCs w:val="22"/>
                <w:lang w:val="en-GB"/>
                <w:rPrChange w:id="1440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02" w:author="Dioguardi, Fabio" w:date="2018-10-23T11:24:00Z">
                  <w:rPr>
                    <w:rFonts w:ascii="Calibri" w:hAnsi="Calibri"/>
                    <w:color w:val="000000"/>
                    <w:szCs w:val="22"/>
                  </w:rPr>
                </w:rPrChange>
              </w:rPr>
              <w:t>145</w:t>
            </w:r>
          </w:p>
        </w:tc>
        <w:tc>
          <w:tcPr>
            <w:tcW w:w="2085" w:type="dxa"/>
            <w:tcBorders>
              <w:right w:val="single" w:sz="12" w:space="0" w:color="auto"/>
            </w:tcBorders>
            <w:vAlign w:val="bottom"/>
          </w:tcPr>
          <w:p w14:paraId="1F399BA6" w14:textId="4063542B" w:rsidR="00A139D2" w:rsidRPr="000E1A5F" w:rsidRDefault="00A139D2" w:rsidP="00A139D2">
            <w:pPr>
              <w:rPr>
                <w:rFonts w:asciiTheme="minorHAnsi" w:hAnsiTheme="minorHAnsi"/>
                <w:color w:val="000000"/>
                <w:szCs w:val="22"/>
                <w:lang w:val="en-GB"/>
                <w:rPrChange w:id="1440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04" w:author="Dioguardi, Fabio" w:date="2018-10-23T11:24:00Z">
                  <w:rPr>
                    <w:rFonts w:ascii="Calibri" w:hAnsi="Calibri"/>
                    <w:color w:val="000000"/>
                    <w:szCs w:val="22"/>
                  </w:rPr>
                </w:rPrChange>
              </w:rPr>
              <w:t>Xband5m_on</w:t>
            </w:r>
          </w:p>
        </w:tc>
        <w:tc>
          <w:tcPr>
            <w:tcW w:w="567" w:type="dxa"/>
            <w:tcBorders>
              <w:left w:val="single" w:sz="12" w:space="0" w:color="auto"/>
            </w:tcBorders>
            <w:vAlign w:val="bottom"/>
          </w:tcPr>
          <w:p w14:paraId="0014FEE2" w14:textId="29BBB5D4" w:rsidR="00A139D2" w:rsidRPr="000E1A5F" w:rsidRDefault="00A139D2" w:rsidP="00A139D2">
            <w:pPr>
              <w:jc w:val="center"/>
              <w:rPr>
                <w:rFonts w:asciiTheme="minorHAnsi" w:hAnsiTheme="minorHAnsi"/>
                <w:color w:val="000000"/>
                <w:szCs w:val="22"/>
                <w:lang w:val="en-GB"/>
                <w:rPrChange w:id="1440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082D3D5" w14:textId="6B795B98" w:rsidR="00A139D2" w:rsidRPr="000E1A5F" w:rsidRDefault="00A139D2" w:rsidP="00A139D2">
            <w:pPr>
              <w:rPr>
                <w:rFonts w:asciiTheme="minorHAnsi" w:hAnsiTheme="minorHAnsi"/>
                <w:color w:val="000000"/>
                <w:szCs w:val="22"/>
                <w:lang w:val="en-GB"/>
                <w:rPrChange w:id="1440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60560E7" w14:textId="4DF5D857" w:rsidR="00A139D2" w:rsidRPr="000E1A5F" w:rsidRDefault="00A139D2" w:rsidP="00A139D2">
            <w:pPr>
              <w:rPr>
                <w:rFonts w:asciiTheme="minorHAnsi" w:hAnsiTheme="minorHAnsi"/>
                <w:color w:val="000000"/>
                <w:szCs w:val="22"/>
                <w:lang w:val="en-GB"/>
                <w:rPrChange w:id="14407" w:author="Dioguardi, Fabio" w:date="2018-10-23T11:24:00Z">
                  <w:rPr>
                    <w:rFonts w:asciiTheme="minorHAnsi" w:hAnsiTheme="minorHAnsi"/>
                    <w:color w:val="000000"/>
                    <w:szCs w:val="22"/>
                  </w:rPr>
                </w:rPrChange>
              </w:rPr>
            </w:pPr>
          </w:p>
        </w:tc>
        <w:tc>
          <w:tcPr>
            <w:tcW w:w="2410" w:type="dxa"/>
          </w:tcPr>
          <w:p w14:paraId="4763732E" w14:textId="4A5F881F" w:rsidR="00A139D2" w:rsidRPr="000E1A5F" w:rsidRDefault="00A139D2" w:rsidP="00A139D2">
            <w:pPr>
              <w:rPr>
                <w:rFonts w:asciiTheme="minorHAnsi" w:hAnsiTheme="minorHAnsi"/>
                <w:color w:val="000000"/>
                <w:szCs w:val="22"/>
                <w:lang w:val="en-GB"/>
                <w:rPrChange w:id="14408" w:author="Dioguardi, Fabio" w:date="2018-10-23T11:24:00Z">
                  <w:rPr>
                    <w:rFonts w:asciiTheme="minorHAnsi" w:hAnsiTheme="minorHAnsi"/>
                    <w:color w:val="000000"/>
                    <w:szCs w:val="22"/>
                  </w:rPr>
                </w:rPrChange>
              </w:rPr>
            </w:pPr>
          </w:p>
        </w:tc>
      </w:tr>
      <w:tr w:rsidR="00A139D2" w:rsidRPr="000E1A5F" w14:paraId="45E2DC5C" w14:textId="77777777" w:rsidTr="00E56D30">
        <w:tc>
          <w:tcPr>
            <w:tcW w:w="751" w:type="dxa"/>
            <w:vAlign w:val="center"/>
          </w:tcPr>
          <w:p w14:paraId="270AF20D" w14:textId="37D22E0D" w:rsidR="00A139D2" w:rsidRPr="000E1A5F" w:rsidRDefault="00A139D2" w:rsidP="00A139D2">
            <w:pPr>
              <w:jc w:val="center"/>
              <w:rPr>
                <w:rFonts w:asciiTheme="minorHAnsi" w:hAnsiTheme="minorHAnsi"/>
                <w:color w:val="000000"/>
                <w:szCs w:val="22"/>
                <w:lang w:val="en-GB"/>
                <w:rPrChange w:id="1440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10" w:author="Dioguardi, Fabio" w:date="2018-10-23T11:24:00Z">
                  <w:rPr>
                    <w:rFonts w:ascii="Calibri" w:hAnsi="Calibri"/>
                    <w:color w:val="000000"/>
                    <w:szCs w:val="22"/>
                  </w:rPr>
                </w:rPrChange>
              </w:rPr>
              <w:t>146</w:t>
            </w:r>
          </w:p>
        </w:tc>
        <w:tc>
          <w:tcPr>
            <w:tcW w:w="2085" w:type="dxa"/>
            <w:tcBorders>
              <w:right w:val="single" w:sz="12" w:space="0" w:color="auto"/>
            </w:tcBorders>
            <w:vAlign w:val="bottom"/>
          </w:tcPr>
          <w:p w14:paraId="69F4967D" w14:textId="5B104CE3" w:rsidR="00A139D2" w:rsidRPr="000E1A5F" w:rsidRDefault="00A139D2" w:rsidP="00A139D2">
            <w:pPr>
              <w:rPr>
                <w:rFonts w:asciiTheme="minorHAnsi" w:hAnsiTheme="minorHAnsi"/>
                <w:color w:val="000000"/>
                <w:szCs w:val="22"/>
                <w:lang w:val="en-GB"/>
                <w:rPrChange w:id="1441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12" w:author="Dioguardi, Fabio" w:date="2018-10-23T11:24:00Z">
                  <w:rPr>
                    <w:rFonts w:ascii="Calibri" w:hAnsi="Calibri"/>
                    <w:color w:val="000000"/>
                    <w:szCs w:val="22"/>
                  </w:rPr>
                </w:rPrChange>
              </w:rPr>
              <w:t>Xband6m_on</w:t>
            </w:r>
          </w:p>
        </w:tc>
        <w:tc>
          <w:tcPr>
            <w:tcW w:w="567" w:type="dxa"/>
            <w:tcBorders>
              <w:left w:val="single" w:sz="12" w:space="0" w:color="auto"/>
            </w:tcBorders>
            <w:vAlign w:val="bottom"/>
          </w:tcPr>
          <w:p w14:paraId="673E3B55" w14:textId="1D829F7F" w:rsidR="00A139D2" w:rsidRPr="000E1A5F" w:rsidRDefault="00A139D2" w:rsidP="00A139D2">
            <w:pPr>
              <w:jc w:val="center"/>
              <w:rPr>
                <w:rFonts w:asciiTheme="minorHAnsi" w:hAnsiTheme="minorHAnsi"/>
                <w:color w:val="000000"/>
                <w:szCs w:val="22"/>
                <w:lang w:val="en-GB"/>
                <w:rPrChange w:id="1441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59772ABB" w14:textId="155FF690" w:rsidR="00A139D2" w:rsidRPr="000E1A5F" w:rsidRDefault="00A139D2" w:rsidP="00A139D2">
            <w:pPr>
              <w:rPr>
                <w:rFonts w:asciiTheme="minorHAnsi" w:hAnsiTheme="minorHAnsi"/>
                <w:color w:val="000000"/>
                <w:szCs w:val="22"/>
                <w:lang w:val="en-GB"/>
                <w:rPrChange w:id="1441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BAF35A1" w14:textId="2625DB6F" w:rsidR="00A139D2" w:rsidRPr="000E1A5F" w:rsidRDefault="00A139D2" w:rsidP="00A139D2">
            <w:pPr>
              <w:rPr>
                <w:rFonts w:asciiTheme="minorHAnsi" w:hAnsiTheme="minorHAnsi"/>
                <w:color w:val="000000"/>
                <w:szCs w:val="22"/>
                <w:lang w:val="en-GB"/>
                <w:rPrChange w:id="14415" w:author="Dioguardi, Fabio" w:date="2018-10-23T11:24:00Z">
                  <w:rPr>
                    <w:rFonts w:asciiTheme="minorHAnsi" w:hAnsiTheme="minorHAnsi"/>
                    <w:color w:val="000000"/>
                    <w:szCs w:val="22"/>
                  </w:rPr>
                </w:rPrChange>
              </w:rPr>
            </w:pPr>
          </w:p>
        </w:tc>
        <w:tc>
          <w:tcPr>
            <w:tcW w:w="2410" w:type="dxa"/>
          </w:tcPr>
          <w:p w14:paraId="1BA93855" w14:textId="16B48382" w:rsidR="00A139D2" w:rsidRPr="000E1A5F" w:rsidRDefault="00A139D2" w:rsidP="00A139D2">
            <w:pPr>
              <w:rPr>
                <w:rFonts w:asciiTheme="minorHAnsi" w:hAnsiTheme="minorHAnsi"/>
                <w:color w:val="000000"/>
                <w:szCs w:val="22"/>
                <w:lang w:val="en-GB"/>
                <w:rPrChange w:id="14416" w:author="Dioguardi, Fabio" w:date="2018-10-23T11:24:00Z">
                  <w:rPr>
                    <w:rFonts w:asciiTheme="minorHAnsi" w:hAnsiTheme="minorHAnsi"/>
                    <w:color w:val="000000"/>
                    <w:szCs w:val="22"/>
                  </w:rPr>
                </w:rPrChange>
              </w:rPr>
            </w:pPr>
          </w:p>
        </w:tc>
      </w:tr>
      <w:tr w:rsidR="00A139D2" w:rsidRPr="000E1A5F" w14:paraId="1B380C58" w14:textId="77777777" w:rsidTr="00E56D30">
        <w:tc>
          <w:tcPr>
            <w:tcW w:w="751" w:type="dxa"/>
            <w:vAlign w:val="center"/>
          </w:tcPr>
          <w:p w14:paraId="2B2C9A34" w14:textId="730EA842" w:rsidR="00A139D2" w:rsidRPr="000E1A5F" w:rsidRDefault="00A139D2" w:rsidP="00A139D2">
            <w:pPr>
              <w:jc w:val="center"/>
              <w:rPr>
                <w:rFonts w:asciiTheme="minorHAnsi" w:hAnsiTheme="minorHAnsi"/>
                <w:color w:val="000000"/>
                <w:szCs w:val="22"/>
                <w:lang w:val="en-GB"/>
                <w:rPrChange w:id="1441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18" w:author="Dioguardi, Fabio" w:date="2018-10-23T11:24:00Z">
                  <w:rPr>
                    <w:rFonts w:ascii="Calibri" w:hAnsi="Calibri"/>
                    <w:color w:val="000000"/>
                    <w:szCs w:val="22"/>
                  </w:rPr>
                </w:rPrChange>
              </w:rPr>
              <w:t>147</w:t>
            </w:r>
          </w:p>
        </w:tc>
        <w:tc>
          <w:tcPr>
            <w:tcW w:w="2085" w:type="dxa"/>
            <w:tcBorders>
              <w:right w:val="single" w:sz="12" w:space="0" w:color="auto"/>
            </w:tcBorders>
            <w:vAlign w:val="bottom"/>
          </w:tcPr>
          <w:p w14:paraId="69247C21" w14:textId="2C3A112A" w:rsidR="00A139D2" w:rsidRPr="000E1A5F" w:rsidRDefault="00A139D2" w:rsidP="00A139D2">
            <w:pPr>
              <w:rPr>
                <w:rFonts w:asciiTheme="minorHAnsi" w:hAnsiTheme="minorHAnsi"/>
                <w:color w:val="000000"/>
                <w:szCs w:val="22"/>
                <w:lang w:val="en-GB"/>
                <w:rPrChange w:id="1441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20" w:author="Dioguardi, Fabio" w:date="2018-10-23T11:24:00Z">
                  <w:rPr>
                    <w:rFonts w:ascii="Calibri" w:hAnsi="Calibri"/>
                    <w:color w:val="000000"/>
                    <w:szCs w:val="22"/>
                  </w:rPr>
                </w:rPrChange>
              </w:rPr>
              <w:t>cal_Cband3a</w:t>
            </w:r>
          </w:p>
        </w:tc>
        <w:tc>
          <w:tcPr>
            <w:tcW w:w="567" w:type="dxa"/>
            <w:tcBorders>
              <w:left w:val="single" w:sz="12" w:space="0" w:color="auto"/>
            </w:tcBorders>
            <w:vAlign w:val="bottom"/>
          </w:tcPr>
          <w:p w14:paraId="37BAE384" w14:textId="6B6C4BFF" w:rsidR="00A139D2" w:rsidRPr="000E1A5F" w:rsidRDefault="00A139D2" w:rsidP="00A139D2">
            <w:pPr>
              <w:jc w:val="center"/>
              <w:rPr>
                <w:rFonts w:asciiTheme="minorHAnsi" w:hAnsiTheme="minorHAnsi"/>
                <w:color w:val="000000"/>
                <w:szCs w:val="22"/>
                <w:lang w:val="en-GB"/>
                <w:rPrChange w:id="1442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7B71D84" w14:textId="58CDD4DF" w:rsidR="00A139D2" w:rsidRPr="000E1A5F" w:rsidRDefault="00A139D2" w:rsidP="00A139D2">
            <w:pPr>
              <w:rPr>
                <w:rFonts w:asciiTheme="minorHAnsi" w:hAnsiTheme="minorHAnsi"/>
                <w:color w:val="000000"/>
                <w:szCs w:val="22"/>
                <w:lang w:val="en-GB"/>
                <w:rPrChange w:id="1442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6F40D45" w14:textId="2A2B439E" w:rsidR="00A139D2" w:rsidRPr="000E1A5F" w:rsidRDefault="00A139D2" w:rsidP="00A139D2">
            <w:pPr>
              <w:rPr>
                <w:rFonts w:asciiTheme="minorHAnsi" w:hAnsiTheme="minorHAnsi"/>
                <w:color w:val="000000"/>
                <w:szCs w:val="22"/>
                <w:lang w:val="en-GB"/>
                <w:rPrChange w:id="14423" w:author="Dioguardi, Fabio" w:date="2018-10-23T11:24:00Z">
                  <w:rPr>
                    <w:rFonts w:asciiTheme="minorHAnsi" w:hAnsiTheme="minorHAnsi"/>
                    <w:color w:val="000000"/>
                    <w:szCs w:val="22"/>
                  </w:rPr>
                </w:rPrChange>
              </w:rPr>
            </w:pPr>
          </w:p>
        </w:tc>
        <w:tc>
          <w:tcPr>
            <w:tcW w:w="2410" w:type="dxa"/>
          </w:tcPr>
          <w:p w14:paraId="3BADF25F" w14:textId="03B3F784" w:rsidR="00A139D2" w:rsidRPr="000E1A5F" w:rsidRDefault="00A139D2" w:rsidP="00A139D2">
            <w:pPr>
              <w:rPr>
                <w:rFonts w:asciiTheme="minorHAnsi" w:hAnsiTheme="minorHAnsi"/>
                <w:color w:val="000000"/>
                <w:szCs w:val="22"/>
                <w:lang w:val="en-GB"/>
                <w:rPrChange w:id="14424" w:author="Dioguardi, Fabio" w:date="2018-10-23T11:24:00Z">
                  <w:rPr>
                    <w:rFonts w:asciiTheme="minorHAnsi" w:hAnsiTheme="minorHAnsi"/>
                    <w:color w:val="000000"/>
                    <w:szCs w:val="22"/>
                  </w:rPr>
                </w:rPrChange>
              </w:rPr>
            </w:pPr>
          </w:p>
        </w:tc>
      </w:tr>
      <w:tr w:rsidR="00A139D2" w:rsidRPr="000E1A5F" w14:paraId="5E700E7C" w14:textId="77777777" w:rsidTr="00E56D30">
        <w:tc>
          <w:tcPr>
            <w:tcW w:w="751" w:type="dxa"/>
            <w:vAlign w:val="center"/>
          </w:tcPr>
          <w:p w14:paraId="503E39AD" w14:textId="57FD3B82" w:rsidR="00A139D2" w:rsidRPr="000E1A5F" w:rsidRDefault="00A139D2" w:rsidP="00A139D2">
            <w:pPr>
              <w:jc w:val="center"/>
              <w:rPr>
                <w:rFonts w:asciiTheme="minorHAnsi" w:hAnsiTheme="minorHAnsi"/>
                <w:color w:val="000000"/>
                <w:szCs w:val="22"/>
                <w:lang w:val="en-GB"/>
                <w:rPrChange w:id="1442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26" w:author="Dioguardi, Fabio" w:date="2018-10-23T11:24:00Z">
                  <w:rPr>
                    <w:rFonts w:ascii="Calibri" w:hAnsi="Calibri"/>
                    <w:color w:val="000000"/>
                    <w:szCs w:val="22"/>
                  </w:rPr>
                </w:rPrChange>
              </w:rPr>
              <w:t>148</w:t>
            </w:r>
          </w:p>
        </w:tc>
        <w:tc>
          <w:tcPr>
            <w:tcW w:w="2085" w:type="dxa"/>
            <w:tcBorders>
              <w:right w:val="single" w:sz="12" w:space="0" w:color="auto"/>
            </w:tcBorders>
            <w:vAlign w:val="bottom"/>
          </w:tcPr>
          <w:p w14:paraId="7E37740A" w14:textId="0D7F7396" w:rsidR="00A139D2" w:rsidRPr="000E1A5F" w:rsidRDefault="00A139D2" w:rsidP="00A139D2">
            <w:pPr>
              <w:rPr>
                <w:rFonts w:asciiTheme="minorHAnsi" w:hAnsiTheme="minorHAnsi"/>
                <w:color w:val="000000"/>
                <w:szCs w:val="22"/>
                <w:lang w:val="en-GB"/>
                <w:rPrChange w:id="1442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28" w:author="Dioguardi, Fabio" w:date="2018-10-23T11:24:00Z">
                  <w:rPr>
                    <w:rFonts w:ascii="Calibri" w:hAnsi="Calibri"/>
                    <w:color w:val="000000"/>
                    <w:szCs w:val="22"/>
                  </w:rPr>
                </w:rPrChange>
              </w:rPr>
              <w:t>cal_Cband3b</w:t>
            </w:r>
          </w:p>
        </w:tc>
        <w:tc>
          <w:tcPr>
            <w:tcW w:w="567" w:type="dxa"/>
            <w:tcBorders>
              <w:left w:val="single" w:sz="12" w:space="0" w:color="auto"/>
            </w:tcBorders>
            <w:vAlign w:val="bottom"/>
          </w:tcPr>
          <w:p w14:paraId="306BADCD" w14:textId="6740CC05" w:rsidR="00A139D2" w:rsidRPr="000E1A5F" w:rsidRDefault="00A139D2" w:rsidP="00A139D2">
            <w:pPr>
              <w:jc w:val="center"/>
              <w:rPr>
                <w:rFonts w:asciiTheme="minorHAnsi" w:hAnsiTheme="minorHAnsi"/>
                <w:color w:val="000000"/>
                <w:szCs w:val="22"/>
                <w:lang w:val="en-GB"/>
                <w:rPrChange w:id="1442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DF76937" w14:textId="150E78E6" w:rsidR="00A139D2" w:rsidRPr="000E1A5F" w:rsidRDefault="00A139D2" w:rsidP="00A139D2">
            <w:pPr>
              <w:rPr>
                <w:rFonts w:asciiTheme="minorHAnsi" w:hAnsiTheme="minorHAnsi"/>
                <w:color w:val="000000"/>
                <w:szCs w:val="22"/>
                <w:lang w:val="en-GB"/>
                <w:rPrChange w:id="1443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78C315C" w14:textId="73AED42B" w:rsidR="00A139D2" w:rsidRPr="000E1A5F" w:rsidRDefault="00A139D2" w:rsidP="00A139D2">
            <w:pPr>
              <w:rPr>
                <w:rFonts w:asciiTheme="minorHAnsi" w:hAnsiTheme="minorHAnsi"/>
                <w:color w:val="000000"/>
                <w:szCs w:val="22"/>
                <w:lang w:val="en-GB"/>
                <w:rPrChange w:id="14431" w:author="Dioguardi, Fabio" w:date="2018-10-23T11:24:00Z">
                  <w:rPr>
                    <w:rFonts w:asciiTheme="minorHAnsi" w:hAnsiTheme="minorHAnsi"/>
                    <w:color w:val="000000"/>
                    <w:szCs w:val="22"/>
                  </w:rPr>
                </w:rPrChange>
              </w:rPr>
            </w:pPr>
          </w:p>
        </w:tc>
        <w:tc>
          <w:tcPr>
            <w:tcW w:w="2410" w:type="dxa"/>
          </w:tcPr>
          <w:p w14:paraId="284E49C0" w14:textId="56682060" w:rsidR="00A139D2" w:rsidRPr="000E1A5F" w:rsidRDefault="00A139D2" w:rsidP="00A139D2">
            <w:pPr>
              <w:rPr>
                <w:rFonts w:asciiTheme="minorHAnsi" w:hAnsiTheme="minorHAnsi"/>
                <w:color w:val="000000"/>
                <w:szCs w:val="22"/>
                <w:lang w:val="en-GB"/>
                <w:rPrChange w:id="14432" w:author="Dioguardi, Fabio" w:date="2018-10-23T11:24:00Z">
                  <w:rPr>
                    <w:rFonts w:asciiTheme="minorHAnsi" w:hAnsiTheme="minorHAnsi"/>
                    <w:color w:val="000000"/>
                    <w:szCs w:val="22"/>
                  </w:rPr>
                </w:rPrChange>
              </w:rPr>
            </w:pPr>
          </w:p>
        </w:tc>
      </w:tr>
      <w:tr w:rsidR="00A139D2" w:rsidRPr="000E1A5F" w14:paraId="3329D2C2" w14:textId="77777777" w:rsidTr="00E56D30">
        <w:tc>
          <w:tcPr>
            <w:tcW w:w="751" w:type="dxa"/>
            <w:vAlign w:val="center"/>
          </w:tcPr>
          <w:p w14:paraId="0BE88CAF" w14:textId="55C54432" w:rsidR="00A139D2" w:rsidRPr="000E1A5F" w:rsidRDefault="00A139D2" w:rsidP="00A139D2">
            <w:pPr>
              <w:jc w:val="center"/>
              <w:rPr>
                <w:rFonts w:asciiTheme="minorHAnsi" w:hAnsiTheme="minorHAnsi"/>
                <w:color w:val="000000"/>
                <w:szCs w:val="22"/>
                <w:lang w:val="en-GB"/>
                <w:rPrChange w:id="1443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34" w:author="Dioguardi, Fabio" w:date="2018-10-23T11:24:00Z">
                  <w:rPr>
                    <w:rFonts w:ascii="Calibri" w:hAnsi="Calibri"/>
                    <w:color w:val="000000"/>
                    <w:szCs w:val="22"/>
                  </w:rPr>
                </w:rPrChange>
              </w:rPr>
              <w:t>149</w:t>
            </w:r>
          </w:p>
        </w:tc>
        <w:tc>
          <w:tcPr>
            <w:tcW w:w="2085" w:type="dxa"/>
            <w:tcBorders>
              <w:right w:val="single" w:sz="12" w:space="0" w:color="auto"/>
            </w:tcBorders>
            <w:vAlign w:val="bottom"/>
          </w:tcPr>
          <w:p w14:paraId="7369BCAF" w14:textId="31263729" w:rsidR="00A139D2" w:rsidRPr="000E1A5F" w:rsidRDefault="00A139D2" w:rsidP="00A139D2">
            <w:pPr>
              <w:rPr>
                <w:rFonts w:asciiTheme="minorHAnsi" w:hAnsiTheme="minorHAnsi"/>
                <w:color w:val="000000"/>
                <w:szCs w:val="22"/>
                <w:lang w:val="en-GB"/>
                <w:rPrChange w:id="1443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36" w:author="Dioguardi, Fabio" w:date="2018-10-23T11:24:00Z">
                  <w:rPr>
                    <w:rFonts w:ascii="Calibri" w:hAnsi="Calibri"/>
                    <w:color w:val="000000"/>
                    <w:szCs w:val="22"/>
                  </w:rPr>
                </w:rPrChange>
              </w:rPr>
              <w:t>cal_Cband4a</w:t>
            </w:r>
          </w:p>
        </w:tc>
        <w:tc>
          <w:tcPr>
            <w:tcW w:w="567" w:type="dxa"/>
            <w:tcBorders>
              <w:left w:val="single" w:sz="12" w:space="0" w:color="auto"/>
            </w:tcBorders>
            <w:vAlign w:val="bottom"/>
          </w:tcPr>
          <w:p w14:paraId="3A787EBC" w14:textId="447EA690" w:rsidR="00A139D2" w:rsidRPr="000E1A5F" w:rsidRDefault="00A139D2" w:rsidP="00A139D2">
            <w:pPr>
              <w:jc w:val="center"/>
              <w:rPr>
                <w:rFonts w:asciiTheme="minorHAnsi" w:hAnsiTheme="minorHAnsi"/>
                <w:color w:val="000000"/>
                <w:szCs w:val="22"/>
                <w:lang w:val="en-GB"/>
                <w:rPrChange w:id="1443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BA2C132" w14:textId="0AE9C030" w:rsidR="00A139D2" w:rsidRPr="000E1A5F" w:rsidRDefault="00A139D2" w:rsidP="00A139D2">
            <w:pPr>
              <w:rPr>
                <w:rFonts w:asciiTheme="minorHAnsi" w:hAnsiTheme="minorHAnsi"/>
                <w:color w:val="000000"/>
                <w:szCs w:val="22"/>
                <w:lang w:val="en-GB"/>
                <w:rPrChange w:id="1443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DDA7F44" w14:textId="3B10B482" w:rsidR="00A139D2" w:rsidRPr="000E1A5F" w:rsidRDefault="00A139D2" w:rsidP="00A139D2">
            <w:pPr>
              <w:rPr>
                <w:rFonts w:asciiTheme="minorHAnsi" w:hAnsiTheme="minorHAnsi"/>
                <w:color w:val="000000"/>
                <w:szCs w:val="22"/>
                <w:lang w:val="en-GB"/>
                <w:rPrChange w:id="14439" w:author="Dioguardi, Fabio" w:date="2018-10-23T11:24:00Z">
                  <w:rPr>
                    <w:rFonts w:asciiTheme="minorHAnsi" w:hAnsiTheme="minorHAnsi"/>
                    <w:color w:val="000000"/>
                    <w:szCs w:val="22"/>
                  </w:rPr>
                </w:rPrChange>
              </w:rPr>
            </w:pPr>
          </w:p>
        </w:tc>
        <w:tc>
          <w:tcPr>
            <w:tcW w:w="2410" w:type="dxa"/>
          </w:tcPr>
          <w:p w14:paraId="72514751" w14:textId="1E2CE317" w:rsidR="00A139D2" w:rsidRPr="000E1A5F" w:rsidRDefault="00A139D2" w:rsidP="00A139D2">
            <w:pPr>
              <w:rPr>
                <w:rFonts w:asciiTheme="minorHAnsi" w:hAnsiTheme="minorHAnsi"/>
                <w:color w:val="000000"/>
                <w:szCs w:val="22"/>
                <w:lang w:val="en-GB"/>
                <w:rPrChange w:id="14440" w:author="Dioguardi, Fabio" w:date="2018-10-23T11:24:00Z">
                  <w:rPr>
                    <w:rFonts w:asciiTheme="minorHAnsi" w:hAnsiTheme="minorHAnsi"/>
                    <w:color w:val="000000"/>
                    <w:szCs w:val="22"/>
                  </w:rPr>
                </w:rPrChange>
              </w:rPr>
            </w:pPr>
          </w:p>
        </w:tc>
      </w:tr>
      <w:tr w:rsidR="00A139D2" w:rsidRPr="000E1A5F" w14:paraId="7ED1E885" w14:textId="77777777" w:rsidTr="00E56D30">
        <w:tc>
          <w:tcPr>
            <w:tcW w:w="751" w:type="dxa"/>
            <w:vAlign w:val="center"/>
          </w:tcPr>
          <w:p w14:paraId="66871858" w14:textId="2DFBEF83" w:rsidR="00A139D2" w:rsidRPr="000E1A5F" w:rsidRDefault="00A139D2" w:rsidP="00A139D2">
            <w:pPr>
              <w:jc w:val="center"/>
              <w:rPr>
                <w:rFonts w:asciiTheme="minorHAnsi" w:hAnsiTheme="minorHAnsi"/>
                <w:color w:val="000000"/>
                <w:szCs w:val="22"/>
                <w:lang w:val="en-GB"/>
                <w:rPrChange w:id="1444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42" w:author="Dioguardi, Fabio" w:date="2018-10-23T11:24:00Z">
                  <w:rPr>
                    <w:rFonts w:ascii="Calibri" w:hAnsi="Calibri"/>
                    <w:color w:val="000000"/>
                    <w:szCs w:val="22"/>
                  </w:rPr>
                </w:rPrChange>
              </w:rPr>
              <w:t>150</w:t>
            </w:r>
          </w:p>
        </w:tc>
        <w:tc>
          <w:tcPr>
            <w:tcW w:w="2085" w:type="dxa"/>
            <w:tcBorders>
              <w:right w:val="single" w:sz="12" w:space="0" w:color="auto"/>
            </w:tcBorders>
            <w:vAlign w:val="bottom"/>
          </w:tcPr>
          <w:p w14:paraId="67BDC6D3" w14:textId="151B241E" w:rsidR="00A139D2" w:rsidRPr="000E1A5F" w:rsidRDefault="00A139D2" w:rsidP="00A139D2">
            <w:pPr>
              <w:rPr>
                <w:rFonts w:asciiTheme="minorHAnsi" w:hAnsiTheme="minorHAnsi"/>
                <w:color w:val="000000"/>
                <w:szCs w:val="22"/>
                <w:lang w:val="en-GB"/>
                <w:rPrChange w:id="1444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44" w:author="Dioguardi, Fabio" w:date="2018-10-23T11:24:00Z">
                  <w:rPr>
                    <w:rFonts w:ascii="Calibri" w:hAnsi="Calibri"/>
                    <w:color w:val="000000"/>
                    <w:szCs w:val="22"/>
                  </w:rPr>
                </w:rPrChange>
              </w:rPr>
              <w:t>cal_Cband4b</w:t>
            </w:r>
          </w:p>
        </w:tc>
        <w:tc>
          <w:tcPr>
            <w:tcW w:w="567" w:type="dxa"/>
            <w:tcBorders>
              <w:left w:val="single" w:sz="12" w:space="0" w:color="auto"/>
            </w:tcBorders>
            <w:vAlign w:val="bottom"/>
          </w:tcPr>
          <w:p w14:paraId="76818B34" w14:textId="7B89C67E" w:rsidR="00A139D2" w:rsidRPr="000E1A5F" w:rsidRDefault="00A139D2" w:rsidP="00A139D2">
            <w:pPr>
              <w:jc w:val="center"/>
              <w:rPr>
                <w:rFonts w:asciiTheme="minorHAnsi" w:hAnsiTheme="minorHAnsi"/>
                <w:color w:val="000000"/>
                <w:szCs w:val="22"/>
                <w:lang w:val="en-GB"/>
                <w:rPrChange w:id="1444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2C64213" w14:textId="018C3995" w:rsidR="00A139D2" w:rsidRPr="000E1A5F" w:rsidRDefault="00A139D2" w:rsidP="00A139D2">
            <w:pPr>
              <w:rPr>
                <w:rFonts w:asciiTheme="minorHAnsi" w:hAnsiTheme="minorHAnsi"/>
                <w:color w:val="000000"/>
                <w:szCs w:val="22"/>
                <w:lang w:val="en-GB"/>
                <w:rPrChange w:id="1444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AE1BA3A" w14:textId="142599DC" w:rsidR="00A139D2" w:rsidRPr="000E1A5F" w:rsidRDefault="00A139D2" w:rsidP="00A139D2">
            <w:pPr>
              <w:rPr>
                <w:rFonts w:asciiTheme="minorHAnsi" w:hAnsiTheme="minorHAnsi"/>
                <w:color w:val="000000"/>
                <w:szCs w:val="22"/>
                <w:lang w:val="en-GB"/>
                <w:rPrChange w:id="14447" w:author="Dioguardi, Fabio" w:date="2018-10-23T11:24:00Z">
                  <w:rPr>
                    <w:rFonts w:asciiTheme="minorHAnsi" w:hAnsiTheme="minorHAnsi"/>
                    <w:color w:val="000000"/>
                    <w:szCs w:val="22"/>
                  </w:rPr>
                </w:rPrChange>
              </w:rPr>
            </w:pPr>
          </w:p>
        </w:tc>
        <w:tc>
          <w:tcPr>
            <w:tcW w:w="2410" w:type="dxa"/>
          </w:tcPr>
          <w:p w14:paraId="70B22F6A" w14:textId="4AEA28A2" w:rsidR="00A139D2" w:rsidRPr="000E1A5F" w:rsidRDefault="00A139D2" w:rsidP="00A139D2">
            <w:pPr>
              <w:rPr>
                <w:rFonts w:asciiTheme="minorHAnsi" w:hAnsiTheme="minorHAnsi"/>
                <w:color w:val="000000"/>
                <w:szCs w:val="22"/>
                <w:lang w:val="en-GB"/>
                <w:rPrChange w:id="14448" w:author="Dioguardi, Fabio" w:date="2018-10-23T11:24:00Z">
                  <w:rPr>
                    <w:rFonts w:asciiTheme="minorHAnsi" w:hAnsiTheme="minorHAnsi"/>
                    <w:color w:val="000000"/>
                    <w:szCs w:val="22"/>
                  </w:rPr>
                </w:rPrChange>
              </w:rPr>
            </w:pPr>
          </w:p>
        </w:tc>
      </w:tr>
      <w:tr w:rsidR="00A139D2" w:rsidRPr="000E1A5F" w14:paraId="3C494069" w14:textId="77777777" w:rsidTr="00E56D30">
        <w:tc>
          <w:tcPr>
            <w:tcW w:w="751" w:type="dxa"/>
            <w:vAlign w:val="center"/>
          </w:tcPr>
          <w:p w14:paraId="55D22FA0" w14:textId="3EBF0F88" w:rsidR="00A139D2" w:rsidRPr="000E1A5F" w:rsidRDefault="00A139D2" w:rsidP="00A139D2">
            <w:pPr>
              <w:jc w:val="center"/>
              <w:rPr>
                <w:rFonts w:asciiTheme="minorHAnsi" w:hAnsiTheme="minorHAnsi"/>
                <w:color w:val="000000"/>
                <w:szCs w:val="22"/>
                <w:lang w:val="en-GB"/>
                <w:rPrChange w:id="1444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50" w:author="Dioguardi, Fabio" w:date="2018-10-23T11:24:00Z">
                  <w:rPr>
                    <w:rFonts w:ascii="Calibri" w:hAnsi="Calibri"/>
                    <w:color w:val="000000"/>
                    <w:szCs w:val="22"/>
                  </w:rPr>
                </w:rPrChange>
              </w:rPr>
              <w:t>151</w:t>
            </w:r>
          </w:p>
        </w:tc>
        <w:tc>
          <w:tcPr>
            <w:tcW w:w="2085" w:type="dxa"/>
            <w:tcBorders>
              <w:right w:val="single" w:sz="12" w:space="0" w:color="auto"/>
            </w:tcBorders>
            <w:vAlign w:val="bottom"/>
          </w:tcPr>
          <w:p w14:paraId="7B79E9F5" w14:textId="748FEF38" w:rsidR="00A139D2" w:rsidRPr="000E1A5F" w:rsidRDefault="00A139D2" w:rsidP="00A139D2">
            <w:pPr>
              <w:rPr>
                <w:rFonts w:asciiTheme="minorHAnsi" w:hAnsiTheme="minorHAnsi"/>
                <w:color w:val="000000"/>
                <w:szCs w:val="22"/>
                <w:lang w:val="en-GB"/>
                <w:rPrChange w:id="1445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52" w:author="Dioguardi, Fabio" w:date="2018-10-23T11:24:00Z">
                  <w:rPr>
                    <w:rFonts w:ascii="Calibri" w:hAnsi="Calibri"/>
                    <w:color w:val="000000"/>
                    <w:szCs w:val="22"/>
                  </w:rPr>
                </w:rPrChange>
              </w:rPr>
              <w:t>cal_Cband5a</w:t>
            </w:r>
          </w:p>
        </w:tc>
        <w:tc>
          <w:tcPr>
            <w:tcW w:w="567" w:type="dxa"/>
            <w:tcBorders>
              <w:left w:val="single" w:sz="12" w:space="0" w:color="auto"/>
            </w:tcBorders>
            <w:vAlign w:val="bottom"/>
          </w:tcPr>
          <w:p w14:paraId="0F115E3C" w14:textId="1CCC56CD" w:rsidR="00A139D2" w:rsidRPr="000E1A5F" w:rsidRDefault="00A139D2" w:rsidP="00A139D2">
            <w:pPr>
              <w:jc w:val="center"/>
              <w:rPr>
                <w:rFonts w:asciiTheme="minorHAnsi" w:hAnsiTheme="minorHAnsi"/>
                <w:color w:val="000000"/>
                <w:szCs w:val="22"/>
                <w:lang w:val="en-GB"/>
                <w:rPrChange w:id="1445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858CB96" w14:textId="2DA48D45" w:rsidR="00A139D2" w:rsidRPr="000E1A5F" w:rsidRDefault="00A139D2" w:rsidP="00A139D2">
            <w:pPr>
              <w:rPr>
                <w:rFonts w:asciiTheme="minorHAnsi" w:hAnsiTheme="minorHAnsi"/>
                <w:color w:val="000000"/>
                <w:szCs w:val="22"/>
                <w:lang w:val="en-GB"/>
                <w:rPrChange w:id="1445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186FE46" w14:textId="10D745FC" w:rsidR="00A139D2" w:rsidRPr="000E1A5F" w:rsidRDefault="00A139D2" w:rsidP="00A139D2">
            <w:pPr>
              <w:rPr>
                <w:rFonts w:asciiTheme="minorHAnsi" w:hAnsiTheme="minorHAnsi"/>
                <w:color w:val="000000"/>
                <w:szCs w:val="22"/>
                <w:lang w:val="en-GB"/>
                <w:rPrChange w:id="14455" w:author="Dioguardi, Fabio" w:date="2018-10-23T11:24:00Z">
                  <w:rPr>
                    <w:rFonts w:asciiTheme="minorHAnsi" w:hAnsiTheme="minorHAnsi"/>
                    <w:color w:val="000000"/>
                    <w:szCs w:val="22"/>
                  </w:rPr>
                </w:rPrChange>
              </w:rPr>
            </w:pPr>
          </w:p>
        </w:tc>
        <w:tc>
          <w:tcPr>
            <w:tcW w:w="2410" w:type="dxa"/>
          </w:tcPr>
          <w:p w14:paraId="62D5B9E4" w14:textId="480C098D" w:rsidR="00A139D2" w:rsidRPr="000E1A5F" w:rsidRDefault="00A139D2" w:rsidP="00A139D2">
            <w:pPr>
              <w:rPr>
                <w:rFonts w:asciiTheme="minorHAnsi" w:hAnsiTheme="minorHAnsi"/>
                <w:color w:val="000000"/>
                <w:szCs w:val="22"/>
                <w:lang w:val="en-GB"/>
                <w:rPrChange w:id="14456" w:author="Dioguardi, Fabio" w:date="2018-10-23T11:24:00Z">
                  <w:rPr>
                    <w:rFonts w:asciiTheme="minorHAnsi" w:hAnsiTheme="minorHAnsi"/>
                    <w:color w:val="000000"/>
                    <w:szCs w:val="22"/>
                  </w:rPr>
                </w:rPrChange>
              </w:rPr>
            </w:pPr>
          </w:p>
        </w:tc>
      </w:tr>
      <w:tr w:rsidR="00A139D2" w:rsidRPr="000E1A5F" w14:paraId="6F06E267" w14:textId="77777777" w:rsidTr="00E56D30">
        <w:tc>
          <w:tcPr>
            <w:tcW w:w="751" w:type="dxa"/>
            <w:vAlign w:val="center"/>
          </w:tcPr>
          <w:p w14:paraId="6138DB27" w14:textId="68BE3005" w:rsidR="00A139D2" w:rsidRPr="000E1A5F" w:rsidRDefault="00A139D2" w:rsidP="00A139D2">
            <w:pPr>
              <w:jc w:val="center"/>
              <w:rPr>
                <w:rFonts w:asciiTheme="minorHAnsi" w:hAnsiTheme="minorHAnsi"/>
                <w:color w:val="000000"/>
                <w:szCs w:val="22"/>
                <w:lang w:val="en-GB"/>
                <w:rPrChange w:id="1445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58" w:author="Dioguardi, Fabio" w:date="2018-10-23T11:24:00Z">
                  <w:rPr>
                    <w:rFonts w:ascii="Calibri" w:hAnsi="Calibri"/>
                    <w:color w:val="000000"/>
                    <w:szCs w:val="22"/>
                  </w:rPr>
                </w:rPrChange>
              </w:rPr>
              <w:t>152</w:t>
            </w:r>
          </w:p>
        </w:tc>
        <w:tc>
          <w:tcPr>
            <w:tcW w:w="2085" w:type="dxa"/>
            <w:tcBorders>
              <w:right w:val="single" w:sz="12" w:space="0" w:color="auto"/>
            </w:tcBorders>
            <w:vAlign w:val="bottom"/>
          </w:tcPr>
          <w:p w14:paraId="5D3C4D4B" w14:textId="356BE7AE" w:rsidR="00A139D2" w:rsidRPr="000E1A5F" w:rsidRDefault="00A139D2" w:rsidP="00A139D2">
            <w:pPr>
              <w:rPr>
                <w:rFonts w:asciiTheme="minorHAnsi" w:hAnsiTheme="minorHAnsi"/>
                <w:color w:val="000000"/>
                <w:szCs w:val="22"/>
                <w:lang w:val="en-GB"/>
                <w:rPrChange w:id="1445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60" w:author="Dioguardi, Fabio" w:date="2018-10-23T11:24:00Z">
                  <w:rPr>
                    <w:rFonts w:ascii="Calibri" w:hAnsi="Calibri"/>
                    <w:color w:val="000000"/>
                    <w:szCs w:val="22"/>
                  </w:rPr>
                </w:rPrChange>
              </w:rPr>
              <w:t>cal_Cband5b</w:t>
            </w:r>
          </w:p>
        </w:tc>
        <w:tc>
          <w:tcPr>
            <w:tcW w:w="567" w:type="dxa"/>
            <w:tcBorders>
              <w:left w:val="single" w:sz="12" w:space="0" w:color="auto"/>
            </w:tcBorders>
            <w:vAlign w:val="bottom"/>
          </w:tcPr>
          <w:p w14:paraId="6D6E2630" w14:textId="5DB27884" w:rsidR="00A139D2" w:rsidRPr="000E1A5F" w:rsidRDefault="00A139D2" w:rsidP="00A139D2">
            <w:pPr>
              <w:jc w:val="center"/>
              <w:rPr>
                <w:rFonts w:asciiTheme="minorHAnsi" w:hAnsiTheme="minorHAnsi"/>
                <w:color w:val="000000"/>
                <w:szCs w:val="22"/>
                <w:lang w:val="en-GB"/>
                <w:rPrChange w:id="1446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5BBE784" w14:textId="6A33BBA4" w:rsidR="00A139D2" w:rsidRPr="000E1A5F" w:rsidRDefault="00A139D2" w:rsidP="00A139D2">
            <w:pPr>
              <w:rPr>
                <w:rFonts w:asciiTheme="minorHAnsi" w:hAnsiTheme="minorHAnsi"/>
                <w:color w:val="000000"/>
                <w:szCs w:val="22"/>
                <w:lang w:val="en-GB"/>
                <w:rPrChange w:id="1446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4AD71F9" w14:textId="389C9603" w:rsidR="00A139D2" w:rsidRPr="000E1A5F" w:rsidRDefault="00A139D2" w:rsidP="00A139D2">
            <w:pPr>
              <w:rPr>
                <w:rFonts w:asciiTheme="minorHAnsi" w:hAnsiTheme="minorHAnsi"/>
                <w:color w:val="000000"/>
                <w:szCs w:val="22"/>
                <w:lang w:val="en-GB"/>
                <w:rPrChange w:id="14463" w:author="Dioguardi, Fabio" w:date="2018-10-23T11:24:00Z">
                  <w:rPr>
                    <w:rFonts w:asciiTheme="minorHAnsi" w:hAnsiTheme="minorHAnsi"/>
                    <w:color w:val="000000"/>
                    <w:szCs w:val="22"/>
                  </w:rPr>
                </w:rPrChange>
              </w:rPr>
            </w:pPr>
          </w:p>
        </w:tc>
        <w:tc>
          <w:tcPr>
            <w:tcW w:w="2410" w:type="dxa"/>
          </w:tcPr>
          <w:p w14:paraId="0CFA07B8" w14:textId="7A1CA96C" w:rsidR="00A139D2" w:rsidRPr="000E1A5F" w:rsidRDefault="00A139D2" w:rsidP="00A139D2">
            <w:pPr>
              <w:rPr>
                <w:rFonts w:asciiTheme="minorHAnsi" w:hAnsiTheme="minorHAnsi"/>
                <w:color w:val="000000"/>
                <w:szCs w:val="22"/>
                <w:lang w:val="en-GB"/>
                <w:rPrChange w:id="14464" w:author="Dioguardi, Fabio" w:date="2018-10-23T11:24:00Z">
                  <w:rPr>
                    <w:rFonts w:asciiTheme="minorHAnsi" w:hAnsiTheme="minorHAnsi"/>
                    <w:color w:val="000000"/>
                    <w:szCs w:val="22"/>
                  </w:rPr>
                </w:rPrChange>
              </w:rPr>
            </w:pPr>
          </w:p>
        </w:tc>
      </w:tr>
      <w:tr w:rsidR="00A139D2" w:rsidRPr="000E1A5F" w14:paraId="4C7B06C8" w14:textId="77777777" w:rsidTr="00E56D30">
        <w:tc>
          <w:tcPr>
            <w:tcW w:w="751" w:type="dxa"/>
            <w:vAlign w:val="center"/>
          </w:tcPr>
          <w:p w14:paraId="76286AF9" w14:textId="6FBA8836" w:rsidR="00A139D2" w:rsidRPr="000E1A5F" w:rsidRDefault="00A139D2" w:rsidP="00A139D2">
            <w:pPr>
              <w:jc w:val="center"/>
              <w:rPr>
                <w:rFonts w:asciiTheme="minorHAnsi" w:hAnsiTheme="minorHAnsi"/>
                <w:color w:val="000000"/>
                <w:szCs w:val="22"/>
                <w:lang w:val="en-GB"/>
                <w:rPrChange w:id="1446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66" w:author="Dioguardi, Fabio" w:date="2018-10-23T11:24:00Z">
                  <w:rPr>
                    <w:rFonts w:ascii="Calibri" w:hAnsi="Calibri"/>
                    <w:color w:val="000000"/>
                    <w:szCs w:val="22"/>
                  </w:rPr>
                </w:rPrChange>
              </w:rPr>
              <w:t>153</w:t>
            </w:r>
          </w:p>
        </w:tc>
        <w:tc>
          <w:tcPr>
            <w:tcW w:w="2085" w:type="dxa"/>
            <w:tcBorders>
              <w:right w:val="single" w:sz="12" w:space="0" w:color="auto"/>
            </w:tcBorders>
            <w:vAlign w:val="bottom"/>
          </w:tcPr>
          <w:p w14:paraId="079CBF7B" w14:textId="328D68F1" w:rsidR="00A139D2" w:rsidRPr="000E1A5F" w:rsidRDefault="00A139D2" w:rsidP="00A139D2">
            <w:pPr>
              <w:rPr>
                <w:rFonts w:asciiTheme="minorHAnsi" w:hAnsiTheme="minorHAnsi"/>
                <w:color w:val="000000"/>
                <w:szCs w:val="22"/>
                <w:lang w:val="en-GB"/>
                <w:rPrChange w:id="1446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68" w:author="Dioguardi, Fabio" w:date="2018-10-23T11:24:00Z">
                  <w:rPr>
                    <w:rFonts w:ascii="Calibri" w:hAnsi="Calibri"/>
                    <w:color w:val="000000"/>
                    <w:szCs w:val="22"/>
                  </w:rPr>
                </w:rPrChange>
              </w:rPr>
              <w:t>cal_Cband6a</w:t>
            </w:r>
          </w:p>
        </w:tc>
        <w:tc>
          <w:tcPr>
            <w:tcW w:w="567" w:type="dxa"/>
            <w:tcBorders>
              <w:left w:val="single" w:sz="12" w:space="0" w:color="auto"/>
            </w:tcBorders>
            <w:vAlign w:val="bottom"/>
          </w:tcPr>
          <w:p w14:paraId="236A9040" w14:textId="5051789E" w:rsidR="00A139D2" w:rsidRPr="000E1A5F" w:rsidRDefault="00A139D2" w:rsidP="00A139D2">
            <w:pPr>
              <w:jc w:val="center"/>
              <w:rPr>
                <w:rFonts w:asciiTheme="minorHAnsi" w:hAnsiTheme="minorHAnsi"/>
                <w:color w:val="000000"/>
                <w:szCs w:val="22"/>
                <w:lang w:val="en-GB"/>
                <w:rPrChange w:id="1446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A2CB46D" w14:textId="20E019FB" w:rsidR="00A139D2" w:rsidRPr="000E1A5F" w:rsidRDefault="00A139D2" w:rsidP="00A139D2">
            <w:pPr>
              <w:rPr>
                <w:rFonts w:asciiTheme="minorHAnsi" w:hAnsiTheme="minorHAnsi"/>
                <w:color w:val="000000"/>
                <w:szCs w:val="22"/>
                <w:lang w:val="en-GB"/>
                <w:rPrChange w:id="1447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301296E2" w14:textId="629C4A6D" w:rsidR="00A139D2" w:rsidRPr="000E1A5F" w:rsidRDefault="00A139D2" w:rsidP="00A139D2">
            <w:pPr>
              <w:rPr>
                <w:rFonts w:asciiTheme="minorHAnsi" w:hAnsiTheme="minorHAnsi"/>
                <w:color w:val="000000"/>
                <w:szCs w:val="22"/>
                <w:lang w:val="en-GB"/>
                <w:rPrChange w:id="14471" w:author="Dioguardi, Fabio" w:date="2018-10-23T11:24:00Z">
                  <w:rPr>
                    <w:rFonts w:asciiTheme="minorHAnsi" w:hAnsiTheme="minorHAnsi"/>
                    <w:color w:val="000000"/>
                    <w:szCs w:val="22"/>
                  </w:rPr>
                </w:rPrChange>
              </w:rPr>
            </w:pPr>
          </w:p>
        </w:tc>
        <w:tc>
          <w:tcPr>
            <w:tcW w:w="2410" w:type="dxa"/>
          </w:tcPr>
          <w:p w14:paraId="54333B69" w14:textId="07D71DBB" w:rsidR="00A139D2" w:rsidRPr="000E1A5F" w:rsidRDefault="00A139D2" w:rsidP="00A139D2">
            <w:pPr>
              <w:rPr>
                <w:rFonts w:asciiTheme="minorHAnsi" w:hAnsiTheme="minorHAnsi"/>
                <w:color w:val="000000"/>
                <w:szCs w:val="22"/>
                <w:lang w:val="en-GB"/>
                <w:rPrChange w:id="14472" w:author="Dioguardi, Fabio" w:date="2018-10-23T11:24:00Z">
                  <w:rPr>
                    <w:rFonts w:asciiTheme="minorHAnsi" w:hAnsiTheme="minorHAnsi"/>
                    <w:color w:val="000000"/>
                    <w:szCs w:val="22"/>
                  </w:rPr>
                </w:rPrChange>
              </w:rPr>
            </w:pPr>
          </w:p>
        </w:tc>
      </w:tr>
      <w:tr w:rsidR="00A139D2" w:rsidRPr="000E1A5F" w14:paraId="7A0F4FF8" w14:textId="77777777" w:rsidTr="00E56D30">
        <w:tc>
          <w:tcPr>
            <w:tcW w:w="751" w:type="dxa"/>
            <w:vAlign w:val="center"/>
          </w:tcPr>
          <w:p w14:paraId="26C0061E" w14:textId="78A9C93A" w:rsidR="00A139D2" w:rsidRPr="000E1A5F" w:rsidRDefault="00A139D2" w:rsidP="00A139D2">
            <w:pPr>
              <w:jc w:val="center"/>
              <w:rPr>
                <w:rFonts w:asciiTheme="minorHAnsi" w:hAnsiTheme="minorHAnsi"/>
                <w:color w:val="000000"/>
                <w:szCs w:val="22"/>
                <w:lang w:val="en-GB"/>
                <w:rPrChange w:id="1447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74" w:author="Dioguardi, Fabio" w:date="2018-10-23T11:24:00Z">
                  <w:rPr>
                    <w:rFonts w:ascii="Calibri" w:hAnsi="Calibri"/>
                    <w:color w:val="000000"/>
                    <w:szCs w:val="22"/>
                  </w:rPr>
                </w:rPrChange>
              </w:rPr>
              <w:t>154</w:t>
            </w:r>
          </w:p>
        </w:tc>
        <w:tc>
          <w:tcPr>
            <w:tcW w:w="2085" w:type="dxa"/>
            <w:tcBorders>
              <w:right w:val="single" w:sz="12" w:space="0" w:color="auto"/>
            </w:tcBorders>
            <w:vAlign w:val="bottom"/>
          </w:tcPr>
          <w:p w14:paraId="2FB7701C" w14:textId="6BF7382F" w:rsidR="00A139D2" w:rsidRPr="000E1A5F" w:rsidRDefault="00A139D2" w:rsidP="00A139D2">
            <w:pPr>
              <w:rPr>
                <w:rFonts w:asciiTheme="minorHAnsi" w:hAnsiTheme="minorHAnsi"/>
                <w:color w:val="000000"/>
                <w:szCs w:val="22"/>
                <w:lang w:val="en-GB"/>
                <w:rPrChange w:id="1447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76" w:author="Dioguardi, Fabio" w:date="2018-10-23T11:24:00Z">
                  <w:rPr>
                    <w:rFonts w:ascii="Calibri" w:hAnsi="Calibri"/>
                    <w:color w:val="000000"/>
                    <w:szCs w:val="22"/>
                  </w:rPr>
                </w:rPrChange>
              </w:rPr>
              <w:t>cal_Cband6b</w:t>
            </w:r>
          </w:p>
        </w:tc>
        <w:tc>
          <w:tcPr>
            <w:tcW w:w="567" w:type="dxa"/>
            <w:tcBorders>
              <w:left w:val="single" w:sz="12" w:space="0" w:color="auto"/>
            </w:tcBorders>
            <w:vAlign w:val="bottom"/>
          </w:tcPr>
          <w:p w14:paraId="2B54B964" w14:textId="46AE2CD4" w:rsidR="00A139D2" w:rsidRPr="000E1A5F" w:rsidRDefault="00A139D2" w:rsidP="00A139D2">
            <w:pPr>
              <w:jc w:val="center"/>
              <w:rPr>
                <w:rFonts w:asciiTheme="minorHAnsi" w:hAnsiTheme="minorHAnsi"/>
                <w:color w:val="000000"/>
                <w:szCs w:val="22"/>
                <w:lang w:val="en-GB"/>
                <w:rPrChange w:id="1447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C58F549" w14:textId="0E4D4DCB" w:rsidR="00A139D2" w:rsidRPr="000E1A5F" w:rsidRDefault="00A139D2" w:rsidP="00A139D2">
            <w:pPr>
              <w:rPr>
                <w:rFonts w:asciiTheme="minorHAnsi" w:hAnsiTheme="minorHAnsi"/>
                <w:color w:val="000000"/>
                <w:szCs w:val="22"/>
                <w:lang w:val="en-GB"/>
                <w:rPrChange w:id="1447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BC6E80F" w14:textId="61442506" w:rsidR="00A139D2" w:rsidRPr="000E1A5F" w:rsidRDefault="00A139D2" w:rsidP="00A139D2">
            <w:pPr>
              <w:rPr>
                <w:rFonts w:asciiTheme="minorHAnsi" w:hAnsiTheme="minorHAnsi"/>
                <w:color w:val="000000"/>
                <w:szCs w:val="22"/>
                <w:lang w:val="en-GB"/>
                <w:rPrChange w:id="14479" w:author="Dioguardi, Fabio" w:date="2018-10-23T11:24:00Z">
                  <w:rPr>
                    <w:rFonts w:asciiTheme="minorHAnsi" w:hAnsiTheme="minorHAnsi"/>
                    <w:color w:val="000000"/>
                    <w:szCs w:val="22"/>
                  </w:rPr>
                </w:rPrChange>
              </w:rPr>
            </w:pPr>
          </w:p>
        </w:tc>
        <w:tc>
          <w:tcPr>
            <w:tcW w:w="2410" w:type="dxa"/>
            <w:vAlign w:val="bottom"/>
          </w:tcPr>
          <w:p w14:paraId="08C148B7" w14:textId="77E68333" w:rsidR="00A139D2" w:rsidRPr="000E1A5F" w:rsidRDefault="00A139D2" w:rsidP="00A139D2">
            <w:pPr>
              <w:rPr>
                <w:rFonts w:asciiTheme="minorHAnsi" w:hAnsiTheme="minorHAnsi"/>
                <w:i/>
                <w:color w:val="000000"/>
                <w:szCs w:val="22"/>
                <w:lang w:val="en-GB"/>
                <w:rPrChange w:id="14480" w:author="Dioguardi, Fabio" w:date="2018-10-23T11:24:00Z">
                  <w:rPr>
                    <w:rFonts w:asciiTheme="minorHAnsi" w:hAnsiTheme="minorHAnsi"/>
                    <w:i/>
                    <w:color w:val="000000"/>
                    <w:szCs w:val="22"/>
                  </w:rPr>
                </w:rPrChange>
              </w:rPr>
            </w:pPr>
          </w:p>
        </w:tc>
      </w:tr>
      <w:tr w:rsidR="00A139D2" w:rsidRPr="000E1A5F" w14:paraId="73D93941" w14:textId="77777777" w:rsidTr="00E56D30">
        <w:tc>
          <w:tcPr>
            <w:tcW w:w="751" w:type="dxa"/>
            <w:vAlign w:val="center"/>
          </w:tcPr>
          <w:p w14:paraId="387BE5D7" w14:textId="3593E864" w:rsidR="00A139D2" w:rsidRPr="000E1A5F" w:rsidRDefault="00A139D2" w:rsidP="00A139D2">
            <w:pPr>
              <w:jc w:val="center"/>
              <w:rPr>
                <w:rFonts w:asciiTheme="minorHAnsi" w:hAnsiTheme="minorHAnsi"/>
                <w:color w:val="000000"/>
                <w:szCs w:val="22"/>
                <w:lang w:val="en-GB"/>
                <w:rPrChange w:id="1448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82" w:author="Dioguardi, Fabio" w:date="2018-10-23T11:24:00Z">
                  <w:rPr>
                    <w:rFonts w:ascii="Calibri" w:hAnsi="Calibri"/>
                    <w:color w:val="000000"/>
                    <w:szCs w:val="22"/>
                  </w:rPr>
                </w:rPrChange>
              </w:rPr>
              <w:t>155</w:t>
            </w:r>
          </w:p>
        </w:tc>
        <w:tc>
          <w:tcPr>
            <w:tcW w:w="2085" w:type="dxa"/>
            <w:tcBorders>
              <w:right w:val="single" w:sz="12" w:space="0" w:color="auto"/>
            </w:tcBorders>
            <w:vAlign w:val="bottom"/>
          </w:tcPr>
          <w:p w14:paraId="042D2F9E" w14:textId="79CE0B0F" w:rsidR="00A139D2" w:rsidRPr="000E1A5F" w:rsidRDefault="00A139D2" w:rsidP="00A139D2">
            <w:pPr>
              <w:rPr>
                <w:rFonts w:asciiTheme="minorHAnsi" w:hAnsiTheme="minorHAnsi"/>
                <w:color w:val="000000"/>
                <w:szCs w:val="22"/>
                <w:lang w:val="en-GB"/>
                <w:rPrChange w:id="1448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84" w:author="Dioguardi, Fabio" w:date="2018-10-23T11:24:00Z">
                  <w:rPr>
                    <w:rFonts w:ascii="Calibri" w:hAnsi="Calibri"/>
                    <w:color w:val="000000"/>
                    <w:szCs w:val="22"/>
                  </w:rPr>
                </w:rPrChange>
              </w:rPr>
              <w:t>cal_Xband3a</w:t>
            </w:r>
          </w:p>
        </w:tc>
        <w:tc>
          <w:tcPr>
            <w:tcW w:w="567" w:type="dxa"/>
            <w:tcBorders>
              <w:left w:val="single" w:sz="12" w:space="0" w:color="auto"/>
            </w:tcBorders>
            <w:vAlign w:val="bottom"/>
          </w:tcPr>
          <w:p w14:paraId="548870F3" w14:textId="4120ECA7" w:rsidR="00A139D2" w:rsidRPr="000E1A5F" w:rsidRDefault="00A139D2" w:rsidP="00A139D2">
            <w:pPr>
              <w:jc w:val="center"/>
              <w:rPr>
                <w:rFonts w:asciiTheme="minorHAnsi" w:hAnsiTheme="minorHAnsi"/>
                <w:color w:val="000000"/>
                <w:szCs w:val="22"/>
                <w:lang w:val="en-GB"/>
                <w:rPrChange w:id="1448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1620F18" w14:textId="5BEA2882" w:rsidR="00A139D2" w:rsidRPr="000E1A5F" w:rsidRDefault="00A139D2" w:rsidP="00A139D2">
            <w:pPr>
              <w:rPr>
                <w:rFonts w:asciiTheme="minorHAnsi" w:hAnsiTheme="minorHAnsi"/>
                <w:color w:val="000000"/>
                <w:szCs w:val="22"/>
                <w:lang w:val="en-GB"/>
                <w:rPrChange w:id="1448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9E9C602" w14:textId="7A9C5EB4" w:rsidR="00A139D2" w:rsidRPr="000E1A5F" w:rsidRDefault="00A139D2" w:rsidP="00A139D2">
            <w:pPr>
              <w:rPr>
                <w:rFonts w:asciiTheme="minorHAnsi" w:hAnsiTheme="minorHAnsi"/>
                <w:color w:val="000000"/>
                <w:szCs w:val="22"/>
                <w:lang w:val="en-GB"/>
                <w:rPrChange w:id="14487" w:author="Dioguardi, Fabio" w:date="2018-10-23T11:24:00Z">
                  <w:rPr>
                    <w:rFonts w:asciiTheme="minorHAnsi" w:hAnsiTheme="minorHAnsi"/>
                    <w:color w:val="000000"/>
                    <w:szCs w:val="22"/>
                  </w:rPr>
                </w:rPrChange>
              </w:rPr>
            </w:pPr>
          </w:p>
        </w:tc>
        <w:tc>
          <w:tcPr>
            <w:tcW w:w="2410" w:type="dxa"/>
            <w:vAlign w:val="bottom"/>
          </w:tcPr>
          <w:p w14:paraId="185E4712" w14:textId="68756479" w:rsidR="00A139D2" w:rsidRPr="000E1A5F" w:rsidRDefault="00A139D2" w:rsidP="00A139D2">
            <w:pPr>
              <w:rPr>
                <w:rFonts w:asciiTheme="minorHAnsi" w:hAnsiTheme="minorHAnsi"/>
                <w:color w:val="000000"/>
                <w:szCs w:val="22"/>
                <w:lang w:val="en-GB"/>
                <w:rPrChange w:id="14488" w:author="Dioguardi, Fabio" w:date="2018-10-23T11:24:00Z">
                  <w:rPr>
                    <w:rFonts w:asciiTheme="minorHAnsi" w:hAnsiTheme="minorHAnsi"/>
                    <w:color w:val="000000"/>
                    <w:szCs w:val="22"/>
                  </w:rPr>
                </w:rPrChange>
              </w:rPr>
            </w:pPr>
          </w:p>
        </w:tc>
      </w:tr>
      <w:tr w:rsidR="00A139D2" w:rsidRPr="000E1A5F" w14:paraId="4E417397" w14:textId="77777777" w:rsidTr="00E56D30">
        <w:tc>
          <w:tcPr>
            <w:tcW w:w="751" w:type="dxa"/>
            <w:vAlign w:val="center"/>
          </w:tcPr>
          <w:p w14:paraId="6F7669E6" w14:textId="6F60602E" w:rsidR="00A139D2" w:rsidRPr="000E1A5F" w:rsidRDefault="00A139D2" w:rsidP="00A139D2">
            <w:pPr>
              <w:jc w:val="center"/>
              <w:rPr>
                <w:rFonts w:asciiTheme="minorHAnsi" w:hAnsiTheme="minorHAnsi"/>
                <w:color w:val="000000"/>
                <w:szCs w:val="22"/>
                <w:lang w:val="en-GB"/>
                <w:rPrChange w:id="1448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90" w:author="Dioguardi, Fabio" w:date="2018-10-23T11:24:00Z">
                  <w:rPr>
                    <w:rFonts w:ascii="Calibri" w:hAnsi="Calibri"/>
                    <w:color w:val="000000"/>
                    <w:szCs w:val="22"/>
                  </w:rPr>
                </w:rPrChange>
              </w:rPr>
              <w:t>156</w:t>
            </w:r>
          </w:p>
        </w:tc>
        <w:tc>
          <w:tcPr>
            <w:tcW w:w="2085" w:type="dxa"/>
            <w:tcBorders>
              <w:right w:val="single" w:sz="12" w:space="0" w:color="auto"/>
            </w:tcBorders>
            <w:vAlign w:val="bottom"/>
          </w:tcPr>
          <w:p w14:paraId="2CC97CFD" w14:textId="262F1E2D" w:rsidR="00A139D2" w:rsidRPr="000E1A5F" w:rsidRDefault="00A139D2" w:rsidP="00A139D2">
            <w:pPr>
              <w:rPr>
                <w:rFonts w:asciiTheme="minorHAnsi" w:hAnsiTheme="minorHAnsi"/>
                <w:color w:val="000000"/>
                <w:szCs w:val="22"/>
                <w:lang w:val="en-GB"/>
                <w:rPrChange w:id="1449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92" w:author="Dioguardi, Fabio" w:date="2018-10-23T11:24:00Z">
                  <w:rPr>
                    <w:rFonts w:ascii="Calibri" w:hAnsi="Calibri"/>
                    <w:color w:val="000000"/>
                    <w:szCs w:val="22"/>
                  </w:rPr>
                </w:rPrChange>
              </w:rPr>
              <w:t>cal_Xband3b</w:t>
            </w:r>
          </w:p>
        </w:tc>
        <w:tc>
          <w:tcPr>
            <w:tcW w:w="567" w:type="dxa"/>
            <w:tcBorders>
              <w:left w:val="single" w:sz="12" w:space="0" w:color="auto"/>
            </w:tcBorders>
            <w:vAlign w:val="bottom"/>
          </w:tcPr>
          <w:p w14:paraId="48CCC70F" w14:textId="225A6EE8" w:rsidR="00A139D2" w:rsidRPr="000E1A5F" w:rsidRDefault="00A139D2" w:rsidP="00A139D2">
            <w:pPr>
              <w:jc w:val="center"/>
              <w:rPr>
                <w:rFonts w:asciiTheme="minorHAnsi" w:hAnsiTheme="minorHAnsi"/>
                <w:color w:val="000000"/>
                <w:szCs w:val="22"/>
                <w:lang w:val="en-GB"/>
                <w:rPrChange w:id="1449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2FD596C" w14:textId="30C5765C" w:rsidR="00A139D2" w:rsidRPr="000E1A5F" w:rsidRDefault="00A139D2" w:rsidP="00A139D2">
            <w:pPr>
              <w:rPr>
                <w:rFonts w:asciiTheme="minorHAnsi" w:hAnsiTheme="minorHAnsi"/>
                <w:i/>
                <w:color w:val="000000"/>
                <w:szCs w:val="22"/>
                <w:lang w:val="en-GB"/>
                <w:rPrChange w:id="14494" w:author="Dioguardi, Fabio" w:date="2018-10-23T11:24:00Z">
                  <w:rPr>
                    <w:rFonts w:asciiTheme="minorHAnsi" w:hAnsiTheme="minorHAnsi"/>
                    <w:i/>
                    <w:color w:val="000000"/>
                    <w:szCs w:val="22"/>
                  </w:rPr>
                </w:rPrChange>
              </w:rPr>
            </w:pPr>
          </w:p>
        </w:tc>
        <w:tc>
          <w:tcPr>
            <w:tcW w:w="709" w:type="dxa"/>
            <w:tcBorders>
              <w:left w:val="single" w:sz="12" w:space="0" w:color="auto"/>
            </w:tcBorders>
            <w:vAlign w:val="bottom"/>
          </w:tcPr>
          <w:p w14:paraId="7C5C6F4E" w14:textId="2A699D54" w:rsidR="00A139D2" w:rsidRPr="000E1A5F" w:rsidRDefault="00A139D2" w:rsidP="00A139D2">
            <w:pPr>
              <w:rPr>
                <w:rFonts w:asciiTheme="minorHAnsi" w:hAnsiTheme="minorHAnsi"/>
                <w:color w:val="000000"/>
                <w:szCs w:val="22"/>
                <w:lang w:val="en-GB"/>
                <w:rPrChange w:id="14495" w:author="Dioguardi, Fabio" w:date="2018-10-23T11:24:00Z">
                  <w:rPr>
                    <w:rFonts w:asciiTheme="minorHAnsi" w:hAnsiTheme="minorHAnsi"/>
                    <w:color w:val="000000"/>
                    <w:szCs w:val="22"/>
                  </w:rPr>
                </w:rPrChange>
              </w:rPr>
            </w:pPr>
          </w:p>
        </w:tc>
        <w:tc>
          <w:tcPr>
            <w:tcW w:w="2410" w:type="dxa"/>
            <w:vAlign w:val="bottom"/>
          </w:tcPr>
          <w:p w14:paraId="0126F2E9" w14:textId="778AFF1B" w:rsidR="00A139D2" w:rsidRPr="000E1A5F" w:rsidRDefault="00A139D2" w:rsidP="00A139D2">
            <w:pPr>
              <w:rPr>
                <w:rFonts w:asciiTheme="minorHAnsi" w:hAnsiTheme="minorHAnsi"/>
                <w:color w:val="000000"/>
                <w:szCs w:val="22"/>
                <w:lang w:val="en-GB"/>
                <w:rPrChange w:id="14496" w:author="Dioguardi, Fabio" w:date="2018-10-23T11:24:00Z">
                  <w:rPr>
                    <w:rFonts w:asciiTheme="minorHAnsi" w:hAnsiTheme="minorHAnsi"/>
                    <w:color w:val="000000"/>
                    <w:szCs w:val="22"/>
                  </w:rPr>
                </w:rPrChange>
              </w:rPr>
            </w:pPr>
          </w:p>
        </w:tc>
      </w:tr>
      <w:tr w:rsidR="00A139D2" w:rsidRPr="000E1A5F" w14:paraId="7328D0B3" w14:textId="77777777" w:rsidTr="00E56D30">
        <w:tc>
          <w:tcPr>
            <w:tcW w:w="751" w:type="dxa"/>
            <w:vAlign w:val="center"/>
          </w:tcPr>
          <w:p w14:paraId="3FFC425F" w14:textId="1ECFF68D" w:rsidR="00A139D2" w:rsidRPr="000E1A5F" w:rsidRDefault="00A139D2" w:rsidP="00A139D2">
            <w:pPr>
              <w:jc w:val="center"/>
              <w:rPr>
                <w:rFonts w:asciiTheme="minorHAnsi" w:hAnsiTheme="minorHAnsi"/>
                <w:color w:val="000000"/>
                <w:szCs w:val="22"/>
                <w:lang w:val="en-GB"/>
                <w:rPrChange w:id="1449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498" w:author="Dioguardi, Fabio" w:date="2018-10-23T11:24:00Z">
                  <w:rPr>
                    <w:rFonts w:ascii="Calibri" w:hAnsi="Calibri"/>
                    <w:color w:val="000000"/>
                    <w:szCs w:val="22"/>
                  </w:rPr>
                </w:rPrChange>
              </w:rPr>
              <w:t>157</w:t>
            </w:r>
          </w:p>
        </w:tc>
        <w:tc>
          <w:tcPr>
            <w:tcW w:w="2085" w:type="dxa"/>
            <w:tcBorders>
              <w:right w:val="single" w:sz="12" w:space="0" w:color="auto"/>
            </w:tcBorders>
            <w:vAlign w:val="bottom"/>
          </w:tcPr>
          <w:p w14:paraId="4B8B05A3" w14:textId="7E03DED5" w:rsidR="00A139D2" w:rsidRPr="000E1A5F" w:rsidRDefault="00A139D2" w:rsidP="00A139D2">
            <w:pPr>
              <w:rPr>
                <w:rFonts w:asciiTheme="minorHAnsi" w:hAnsiTheme="minorHAnsi"/>
                <w:color w:val="000000"/>
                <w:szCs w:val="22"/>
                <w:lang w:val="en-GB"/>
                <w:rPrChange w:id="1449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00" w:author="Dioguardi, Fabio" w:date="2018-10-23T11:24:00Z">
                  <w:rPr>
                    <w:rFonts w:ascii="Calibri" w:hAnsi="Calibri"/>
                    <w:color w:val="000000"/>
                    <w:szCs w:val="22"/>
                  </w:rPr>
                </w:rPrChange>
              </w:rPr>
              <w:t>cal_Xband4a</w:t>
            </w:r>
          </w:p>
        </w:tc>
        <w:tc>
          <w:tcPr>
            <w:tcW w:w="567" w:type="dxa"/>
            <w:tcBorders>
              <w:left w:val="single" w:sz="12" w:space="0" w:color="auto"/>
            </w:tcBorders>
            <w:vAlign w:val="bottom"/>
          </w:tcPr>
          <w:p w14:paraId="2F6410DD" w14:textId="0F142E62" w:rsidR="00A139D2" w:rsidRPr="000E1A5F" w:rsidRDefault="00A139D2" w:rsidP="00A139D2">
            <w:pPr>
              <w:jc w:val="center"/>
              <w:rPr>
                <w:rFonts w:asciiTheme="minorHAnsi" w:hAnsiTheme="minorHAnsi"/>
                <w:color w:val="000000"/>
                <w:szCs w:val="22"/>
                <w:lang w:val="en-GB"/>
                <w:rPrChange w:id="1450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CE7AF2D" w14:textId="3A314440" w:rsidR="00A139D2" w:rsidRPr="000E1A5F" w:rsidRDefault="00A139D2" w:rsidP="00A139D2">
            <w:pPr>
              <w:rPr>
                <w:rFonts w:asciiTheme="minorHAnsi" w:hAnsiTheme="minorHAnsi"/>
                <w:color w:val="000000"/>
                <w:szCs w:val="22"/>
                <w:lang w:val="en-GB"/>
                <w:rPrChange w:id="1450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F38105D" w14:textId="502BC4FF" w:rsidR="00A139D2" w:rsidRPr="000E1A5F" w:rsidRDefault="00A139D2" w:rsidP="00A139D2">
            <w:pPr>
              <w:rPr>
                <w:rFonts w:asciiTheme="minorHAnsi" w:hAnsiTheme="minorHAnsi"/>
                <w:color w:val="000000"/>
                <w:szCs w:val="22"/>
                <w:lang w:val="en-GB"/>
                <w:rPrChange w:id="14503" w:author="Dioguardi, Fabio" w:date="2018-10-23T11:24:00Z">
                  <w:rPr>
                    <w:rFonts w:asciiTheme="minorHAnsi" w:hAnsiTheme="minorHAnsi"/>
                    <w:color w:val="000000"/>
                    <w:szCs w:val="22"/>
                  </w:rPr>
                </w:rPrChange>
              </w:rPr>
            </w:pPr>
          </w:p>
        </w:tc>
        <w:tc>
          <w:tcPr>
            <w:tcW w:w="2410" w:type="dxa"/>
            <w:vAlign w:val="bottom"/>
          </w:tcPr>
          <w:p w14:paraId="34D89069" w14:textId="3D1E583C" w:rsidR="00A139D2" w:rsidRPr="000E1A5F" w:rsidRDefault="00A139D2" w:rsidP="00A139D2">
            <w:pPr>
              <w:rPr>
                <w:rFonts w:asciiTheme="minorHAnsi" w:hAnsiTheme="minorHAnsi"/>
                <w:color w:val="000000"/>
                <w:szCs w:val="22"/>
                <w:lang w:val="en-GB"/>
                <w:rPrChange w:id="14504" w:author="Dioguardi, Fabio" w:date="2018-10-23T11:24:00Z">
                  <w:rPr>
                    <w:rFonts w:asciiTheme="minorHAnsi" w:hAnsiTheme="minorHAnsi"/>
                    <w:color w:val="000000"/>
                    <w:szCs w:val="22"/>
                  </w:rPr>
                </w:rPrChange>
              </w:rPr>
            </w:pPr>
          </w:p>
        </w:tc>
      </w:tr>
      <w:tr w:rsidR="00A139D2" w:rsidRPr="000E1A5F" w14:paraId="1750360C" w14:textId="77777777" w:rsidTr="00E56D30">
        <w:tc>
          <w:tcPr>
            <w:tcW w:w="751" w:type="dxa"/>
            <w:vAlign w:val="center"/>
          </w:tcPr>
          <w:p w14:paraId="7FDB6AF2" w14:textId="44E03460" w:rsidR="00A139D2" w:rsidRPr="000E1A5F" w:rsidRDefault="00A139D2" w:rsidP="00A139D2">
            <w:pPr>
              <w:jc w:val="center"/>
              <w:rPr>
                <w:rFonts w:asciiTheme="minorHAnsi" w:hAnsiTheme="minorHAnsi"/>
                <w:color w:val="000000"/>
                <w:szCs w:val="22"/>
                <w:lang w:val="en-GB"/>
                <w:rPrChange w:id="1450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06" w:author="Dioguardi, Fabio" w:date="2018-10-23T11:24:00Z">
                  <w:rPr>
                    <w:rFonts w:ascii="Calibri" w:hAnsi="Calibri"/>
                    <w:color w:val="000000"/>
                    <w:szCs w:val="22"/>
                  </w:rPr>
                </w:rPrChange>
              </w:rPr>
              <w:t>158</w:t>
            </w:r>
          </w:p>
        </w:tc>
        <w:tc>
          <w:tcPr>
            <w:tcW w:w="2085" w:type="dxa"/>
            <w:tcBorders>
              <w:right w:val="single" w:sz="12" w:space="0" w:color="auto"/>
            </w:tcBorders>
            <w:vAlign w:val="bottom"/>
          </w:tcPr>
          <w:p w14:paraId="1FA2B2F0" w14:textId="137F504B" w:rsidR="00A139D2" w:rsidRPr="000E1A5F" w:rsidRDefault="00A139D2" w:rsidP="00A139D2">
            <w:pPr>
              <w:rPr>
                <w:rFonts w:asciiTheme="minorHAnsi" w:hAnsiTheme="minorHAnsi"/>
                <w:color w:val="000000"/>
                <w:szCs w:val="22"/>
                <w:lang w:val="en-GB"/>
                <w:rPrChange w:id="1450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08" w:author="Dioguardi, Fabio" w:date="2018-10-23T11:24:00Z">
                  <w:rPr>
                    <w:rFonts w:ascii="Calibri" w:hAnsi="Calibri"/>
                    <w:color w:val="000000"/>
                    <w:szCs w:val="22"/>
                  </w:rPr>
                </w:rPrChange>
              </w:rPr>
              <w:t>cal_Xband4b</w:t>
            </w:r>
          </w:p>
        </w:tc>
        <w:tc>
          <w:tcPr>
            <w:tcW w:w="567" w:type="dxa"/>
            <w:tcBorders>
              <w:left w:val="single" w:sz="12" w:space="0" w:color="auto"/>
            </w:tcBorders>
            <w:vAlign w:val="bottom"/>
          </w:tcPr>
          <w:p w14:paraId="3FB75FC1" w14:textId="39ED6AA5" w:rsidR="00A139D2" w:rsidRPr="000E1A5F" w:rsidRDefault="00A139D2" w:rsidP="00A139D2">
            <w:pPr>
              <w:jc w:val="center"/>
              <w:rPr>
                <w:rFonts w:asciiTheme="minorHAnsi" w:hAnsiTheme="minorHAnsi"/>
                <w:color w:val="000000"/>
                <w:szCs w:val="22"/>
                <w:lang w:val="en-GB"/>
                <w:rPrChange w:id="1450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8E13C49" w14:textId="3C6997B2" w:rsidR="00A139D2" w:rsidRPr="000E1A5F" w:rsidRDefault="00A139D2" w:rsidP="00A139D2">
            <w:pPr>
              <w:rPr>
                <w:rFonts w:asciiTheme="minorHAnsi" w:hAnsiTheme="minorHAnsi"/>
                <w:color w:val="000000"/>
                <w:szCs w:val="22"/>
                <w:lang w:val="en-GB"/>
                <w:rPrChange w:id="1451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3D2C02A" w14:textId="16FB293C" w:rsidR="00A139D2" w:rsidRPr="000E1A5F" w:rsidRDefault="00A139D2" w:rsidP="00A139D2">
            <w:pPr>
              <w:rPr>
                <w:rFonts w:asciiTheme="minorHAnsi" w:hAnsiTheme="minorHAnsi"/>
                <w:color w:val="000000"/>
                <w:szCs w:val="22"/>
                <w:lang w:val="en-GB"/>
                <w:rPrChange w:id="14511" w:author="Dioguardi, Fabio" w:date="2018-10-23T11:24:00Z">
                  <w:rPr>
                    <w:rFonts w:asciiTheme="minorHAnsi" w:hAnsiTheme="minorHAnsi"/>
                    <w:color w:val="000000"/>
                    <w:szCs w:val="22"/>
                  </w:rPr>
                </w:rPrChange>
              </w:rPr>
            </w:pPr>
          </w:p>
        </w:tc>
        <w:tc>
          <w:tcPr>
            <w:tcW w:w="2410" w:type="dxa"/>
            <w:vAlign w:val="bottom"/>
          </w:tcPr>
          <w:p w14:paraId="77231100" w14:textId="1D77C632" w:rsidR="00A139D2" w:rsidRPr="000E1A5F" w:rsidRDefault="00A139D2" w:rsidP="00A139D2">
            <w:pPr>
              <w:rPr>
                <w:rFonts w:asciiTheme="minorHAnsi" w:hAnsiTheme="minorHAnsi"/>
                <w:color w:val="000000"/>
                <w:szCs w:val="22"/>
                <w:lang w:val="en-GB"/>
                <w:rPrChange w:id="14512" w:author="Dioguardi, Fabio" w:date="2018-10-23T11:24:00Z">
                  <w:rPr>
                    <w:rFonts w:asciiTheme="minorHAnsi" w:hAnsiTheme="minorHAnsi"/>
                    <w:color w:val="000000"/>
                    <w:szCs w:val="22"/>
                  </w:rPr>
                </w:rPrChange>
              </w:rPr>
            </w:pPr>
          </w:p>
        </w:tc>
      </w:tr>
      <w:tr w:rsidR="00A139D2" w:rsidRPr="000E1A5F" w14:paraId="03C563C2" w14:textId="77777777" w:rsidTr="00E56D30">
        <w:tc>
          <w:tcPr>
            <w:tcW w:w="751" w:type="dxa"/>
            <w:vAlign w:val="center"/>
          </w:tcPr>
          <w:p w14:paraId="7B362660" w14:textId="62BE5C8B" w:rsidR="00A139D2" w:rsidRPr="000E1A5F" w:rsidRDefault="00A139D2" w:rsidP="00A139D2">
            <w:pPr>
              <w:jc w:val="center"/>
              <w:rPr>
                <w:rFonts w:asciiTheme="minorHAnsi" w:hAnsiTheme="minorHAnsi"/>
                <w:color w:val="000000"/>
                <w:szCs w:val="22"/>
                <w:lang w:val="en-GB"/>
                <w:rPrChange w:id="1451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14" w:author="Dioguardi, Fabio" w:date="2018-10-23T11:24:00Z">
                  <w:rPr>
                    <w:rFonts w:ascii="Calibri" w:hAnsi="Calibri"/>
                    <w:color w:val="000000"/>
                    <w:szCs w:val="22"/>
                  </w:rPr>
                </w:rPrChange>
              </w:rPr>
              <w:t>159</w:t>
            </w:r>
          </w:p>
        </w:tc>
        <w:tc>
          <w:tcPr>
            <w:tcW w:w="2085" w:type="dxa"/>
            <w:tcBorders>
              <w:right w:val="single" w:sz="12" w:space="0" w:color="auto"/>
            </w:tcBorders>
            <w:vAlign w:val="bottom"/>
          </w:tcPr>
          <w:p w14:paraId="676B1DAB" w14:textId="7DA30953" w:rsidR="00A139D2" w:rsidRPr="000E1A5F" w:rsidRDefault="00A139D2" w:rsidP="00A139D2">
            <w:pPr>
              <w:rPr>
                <w:rFonts w:asciiTheme="minorHAnsi" w:hAnsiTheme="minorHAnsi"/>
                <w:color w:val="000000"/>
                <w:szCs w:val="22"/>
                <w:lang w:val="en-GB"/>
                <w:rPrChange w:id="1451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16" w:author="Dioguardi, Fabio" w:date="2018-10-23T11:24:00Z">
                  <w:rPr>
                    <w:rFonts w:ascii="Calibri" w:hAnsi="Calibri"/>
                    <w:color w:val="000000"/>
                    <w:szCs w:val="22"/>
                  </w:rPr>
                </w:rPrChange>
              </w:rPr>
              <w:t>cal_Xband5a</w:t>
            </w:r>
          </w:p>
        </w:tc>
        <w:tc>
          <w:tcPr>
            <w:tcW w:w="567" w:type="dxa"/>
            <w:tcBorders>
              <w:left w:val="single" w:sz="12" w:space="0" w:color="auto"/>
            </w:tcBorders>
            <w:vAlign w:val="bottom"/>
          </w:tcPr>
          <w:p w14:paraId="135E1F70" w14:textId="4F22F0B0" w:rsidR="00A139D2" w:rsidRPr="000E1A5F" w:rsidRDefault="00A139D2" w:rsidP="00A139D2">
            <w:pPr>
              <w:jc w:val="center"/>
              <w:rPr>
                <w:rFonts w:asciiTheme="minorHAnsi" w:hAnsiTheme="minorHAnsi"/>
                <w:color w:val="000000"/>
                <w:szCs w:val="22"/>
                <w:lang w:val="en-GB"/>
                <w:rPrChange w:id="1451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1CE8B7E6" w14:textId="5923D804" w:rsidR="00A139D2" w:rsidRPr="000E1A5F" w:rsidRDefault="00A139D2" w:rsidP="00A139D2">
            <w:pPr>
              <w:rPr>
                <w:rFonts w:asciiTheme="minorHAnsi" w:hAnsiTheme="minorHAnsi"/>
                <w:color w:val="000000"/>
                <w:szCs w:val="22"/>
                <w:lang w:val="en-GB"/>
                <w:rPrChange w:id="1451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6E3AC7A" w14:textId="1EA27309" w:rsidR="00A139D2" w:rsidRPr="000E1A5F" w:rsidRDefault="00A139D2" w:rsidP="00A139D2">
            <w:pPr>
              <w:rPr>
                <w:rFonts w:asciiTheme="minorHAnsi" w:hAnsiTheme="minorHAnsi"/>
                <w:color w:val="000000"/>
                <w:szCs w:val="22"/>
                <w:lang w:val="en-GB"/>
                <w:rPrChange w:id="14519" w:author="Dioguardi, Fabio" w:date="2018-10-23T11:24:00Z">
                  <w:rPr>
                    <w:rFonts w:asciiTheme="minorHAnsi" w:hAnsiTheme="minorHAnsi"/>
                    <w:color w:val="000000"/>
                    <w:szCs w:val="22"/>
                  </w:rPr>
                </w:rPrChange>
              </w:rPr>
            </w:pPr>
          </w:p>
        </w:tc>
        <w:tc>
          <w:tcPr>
            <w:tcW w:w="2410" w:type="dxa"/>
            <w:vAlign w:val="bottom"/>
          </w:tcPr>
          <w:p w14:paraId="075C8776" w14:textId="67AE23DB" w:rsidR="00A139D2" w:rsidRPr="000E1A5F" w:rsidRDefault="00A139D2" w:rsidP="00A139D2">
            <w:pPr>
              <w:rPr>
                <w:rFonts w:asciiTheme="minorHAnsi" w:hAnsiTheme="minorHAnsi"/>
                <w:color w:val="000000"/>
                <w:szCs w:val="22"/>
                <w:lang w:val="en-GB"/>
                <w:rPrChange w:id="14520" w:author="Dioguardi, Fabio" w:date="2018-10-23T11:24:00Z">
                  <w:rPr>
                    <w:rFonts w:asciiTheme="minorHAnsi" w:hAnsiTheme="minorHAnsi"/>
                    <w:color w:val="000000"/>
                    <w:szCs w:val="22"/>
                  </w:rPr>
                </w:rPrChange>
              </w:rPr>
            </w:pPr>
          </w:p>
        </w:tc>
      </w:tr>
      <w:tr w:rsidR="00A139D2" w:rsidRPr="000E1A5F" w14:paraId="5209D777" w14:textId="77777777" w:rsidTr="00E56D30">
        <w:tc>
          <w:tcPr>
            <w:tcW w:w="751" w:type="dxa"/>
            <w:vAlign w:val="center"/>
          </w:tcPr>
          <w:p w14:paraId="4690AB32" w14:textId="2CE23787" w:rsidR="00A139D2" w:rsidRPr="000E1A5F" w:rsidRDefault="00A139D2" w:rsidP="00A139D2">
            <w:pPr>
              <w:jc w:val="center"/>
              <w:rPr>
                <w:rFonts w:asciiTheme="minorHAnsi" w:hAnsiTheme="minorHAnsi"/>
                <w:color w:val="000000"/>
                <w:szCs w:val="22"/>
                <w:lang w:val="en-GB"/>
                <w:rPrChange w:id="1452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22" w:author="Dioguardi, Fabio" w:date="2018-10-23T11:24:00Z">
                  <w:rPr>
                    <w:rFonts w:ascii="Calibri" w:hAnsi="Calibri"/>
                    <w:color w:val="000000"/>
                    <w:szCs w:val="22"/>
                  </w:rPr>
                </w:rPrChange>
              </w:rPr>
              <w:t>160</w:t>
            </w:r>
          </w:p>
        </w:tc>
        <w:tc>
          <w:tcPr>
            <w:tcW w:w="2085" w:type="dxa"/>
            <w:tcBorders>
              <w:right w:val="single" w:sz="12" w:space="0" w:color="auto"/>
            </w:tcBorders>
            <w:vAlign w:val="bottom"/>
          </w:tcPr>
          <w:p w14:paraId="37046CF7" w14:textId="71E489B8" w:rsidR="00A139D2" w:rsidRPr="000E1A5F" w:rsidRDefault="00A139D2" w:rsidP="00A139D2">
            <w:pPr>
              <w:rPr>
                <w:rFonts w:asciiTheme="minorHAnsi" w:hAnsiTheme="minorHAnsi"/>
                <w:color w:val="000000"/>
                <w:szCs w:val="22"/>
                <w:lang w:val="en-GB"/>
                <w:rPrChange w:id="1452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24" w:author="Dioguardi, Fabio" w:date="2018-10-23T11:24:00Z">
                  <w:rPr>
                    <w:rFonts w:ascii="Calibri" w:hAnsi="Calibri"/>
                    <w:color w:val="000000"/>
                    <w:szCs w:val="22"/>
                  </w:rPr>
                </w:rPrChange>
              </w:rPr>
              <w:t>cal_Xband5b</w:t>
            </w:r>
          </w:p>
        </w:tc>
        <w:tc>
          <w:tcPr>
            <w:tcW w:w="567" w:type="dxa"/>
            <w:tcBorders>
              <w:left w:val="single" w:sz="12" w:space="0" w:color="auto"/>
            </w:tcBorders>
            <w:vAlign w:val="bottom"/>
          </w:tcPr>
          <w:p w14:paraId="3FD5045D" w14:textId="6535FDB0" w:rsidR="00A139D2" w:rsidRPr="000E1A5F" w:rsidRDefault="00A139D2" w:rsidP="00A139D2">
            <w:pPr>
              <w:jc w:val="center"/>
              <w:rPr>
                <w:rFonts w:asciiTheme="minorHAnsi" w:hAnsiTheme="minorHAnsi"/>
                <w:color w:val="000000"/>
                <w:szCs w:val="22"/>
                <w:lang w:val="en-GB"/>
                <w:rPrChange w:id="1452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6A154C4F" w14:textId="1A37AEB4" w:rsidR="00A139D2" w:rsidRPr="000E1A5F" w:rsidRDefault="00A139D2" w:rsidP="00A139D2">
            <w:pPr>
              <w:rPr>
                <w:rFonts w:asciiTheme="minorHAnsi" w:hAnsiTheme="minorHAnsi"/>
                <w:color w:val="000000"/>
                <w:szCs w:val="22"/>
                <w:lang w:val="en-GB"/>
                <w:rPrChange w:id="1452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4E1D5B73" w14:textId="3C9E267F" w:rsidR="00A139D2" w:rsidRPr="000E1A5F" w:rsidRDefault="00A139D2" w:rsidP="00A139D2">
            <w:pPr>
              <w:rPr>
                <w:rFonts w:asciiTheme="minorHAnsi" w:hAnsiTheme="minorHAnsi"/>
                <w:color w:val="000000"/>
                <w:szCs w:val="22"/>
                <w:lang w:val="en-GB"/>
                <w:rPrChange w:id="14527" w:author="Dioguardi, Fabio" w:date="2018-10-23T11:24:00Z">
                  <w:rPr>
                    <w:rFonts w:asciiTheme="minorHAnsi" w:hAnsiTheme="minorHAnsi"/>
                    <w:color w:val="000000"/>
                    <w:szCs w:val="22"/>
                  </w:rPr>
                </w:rPrChange>
              </w:rPr>
            </w:pPr>
          </w:p>
        </w:tc>
        <w:tc>
          <w:tcPr>
            <w:tcW w:w="2410" w:type="dxa"/>
            <w:vAlign w:val="bottom"/>
          </w:tcPr>
          <w:p w14:paraId="574A2211" w14:textId="09F5FAAB" w:rsidR="00A139D2" w:rsidRPr="000E1A5F" w:rsidRDefault="00A139D2" w:rsidP="00A139D2">
            <w:pPr>
              <w:rPr>
                <w:rFonts w:asciiTheme="minorHAnsi" w:hAnsiTheme="minorHAnsi"/>
                <w:color w:val="000000"/>
                <w:szCs w:val="22"/>
                <w:lang w:val="en-GB"/>
                <w:rPrChange w:id="14528" w:author="Dioguardi, Fabio" w:date="2018-10-23T11:24:00Z">
                  <w:rPr>
                    <w:rFonts w:asciiTheme="minorHAnsi" w:hAnsiTheme="minorHAnsi"/>
                    <w:color w:val="000000"/>
                    <w:szCs w:val="22"/>
                  </w:rPr>
                </w:rPrChange>
              </w:rPr>
            </w:pPr>
          </w:p>
        </w:tc>
      </w:tr>
      <w:tr w:rsidR="00A139D2" w:rsidRPr="000E1A5F" w14:paraId="032896AB" w14:textId="77777777" w:rsidTr="00E56D30">
        <w:tc>
          <w:tcPr>
            <w:tcW w:w="751" w:type="dxa"/>
            <w:vAlign w:val="center"/>
          </w:tcPr>
          <w:p w14:paraId="5E9BE2A5" w14:textId="23D13769" w:rsidR="00A139D2" w:rsidRPr="000E1A5F" w:rsidRDefault="00A139D2" w:rsidP="00A139D2">
            <w:pPr>
              <w:jc w:val="center"/>
              <w:rPr>
                <w:rFonts w:asciiTheme="minorHAnsi" w:hAnsiTheme="minorHAnsi"/>
                <w:color w:val="000000"/>
                <w:szCs w:val="22"/>
                <w:lang w:val="en-GB"/>
                <w:rPrChange w:id="1452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30" w:author="Dioguardi, Fabio" w:date="2018-10-23T11:24:00Z">
                  <w:rPr>
                    <w:rFonts w:ascii="Calibri" w:hAnsi="Calibri"/>
                    <w:color w:val="000000"/>
                    <w:szCs w:val="22"/>
                  </w:rPr>
                </w:rPrChange>
              </w:rPr>
              <w:t>161</w:t>
            </w:r>
          </w:p>
        </w:tc>
        <w:tc>
          <w:tcPr>
            <w:tcW w:w="2085" w:type="dxa"/>
            <w:tcBorders>
              <w:right w:val="single" w:sz="12" w:space="0" w:color="auto"/>
            </w:tcBorders>
            <w:vAlign w:val="bottom"/>
          </w:tcPr>
          <w:p w14:paraId="1D52BBCB" w14:textId="598EE8FD" w:rsidR="00A139D2" w:rsidRPr="000E1A5F" w:rsidRDefault="00A139D2" w:rsidP="00A139D2">
            <w:pPr>
              <w:rPr>
                <w:rFonts w:asciiTheme="minorHAnsi" w:hAnsiTheme="minorHAnsi"/>
                <w:color w:val="000000"/>
                <w:szCs w:val="22"/>
                <w:lang w:val="en-GB"/>
                <w:rPrChange w:id="1453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32" w:author="Dioguardi, Fabio" w:date="2018-10-23T11:24:00Z">
                  <w:rPr>
                    <w:rFonts w:ascii="Calibri" w:hAnsi="Calibri"/>
                    <w:color w:val="000000"/>
                    <w:szCs w:val="22"/>
                  </w:rPr>
                </w:rPrChange>
              </w:rPr>
              <w:t>cal_Xband6a</w:t>
            </w:r>
          </w:p>
        </w:tc>
        <w:tc>
          <w:tcPr>
            <w:tcW w:w="567" w:type="dxa"/>
            <w:tcBorders>
              <w:left w:val="single" w:sz="12" w:space="0" w:color="auto"/>
            </w:tcBorders>
            <w:vAlign w:val="bottom"/>
          </w:tcPr>
          <w:p w14:paraId="09FB2B26" w14:textId="3AC82718" w:rsidR="00A139D2" w:rsidRPr="000E1A5F" w:rsidRDefault="00A139D2" w:rsidP="00A139D2">
            <w:pPr>
              <w:jc w:val="center"/>
              <w:rPr>
                <w:rFonts w:asciiTheme="minorHAnsi" w:hAnsiTheme="minorHAnsi"/>
                <w:color w:val="000000"/>
                <w:szCs w:val="22"/>
                <w:lang w:val="en-GB"/>
                <w:rPrChange w:id="1453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3B30077" w14:textId="72BF951B" w:rsidR="00A139D2" w:rsidRPr="000E1A5F" w:rsidRDefault="00A139D2" w:rsidP="00A139D2">
            <w:pPr>
              <w:rPr>
                <w:rFonts w:asciiTheme="minorHAnsi" w:hAnsiTheme="minorHAnsi"/>
                <w:color w:val="000000"/>
                <w:szCs w:val="22"/>
                <w:lang w:val="en-GB"/>
                <w:rPrChange w:id="1453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525766D" w14:textId="4F47060A" w:rsidR="00A139D2" w:rsidRPr="000E1A5F" w:rsidRDefault="00A139D2" w:rsidP="00A139D2">
            <w:pPr>
              <w:rPr>
                <w:rFonts w:asciiTheme="minorHAnsi" w:hAnsiTheme="minorHAnsi"/>
                <w:color w:val="000000"/>
                <w:szCs w:val="22"/>
                <w:lang w:val="en-GB"/>
                <w:rPrChange w:id="14535" w:author="Dioguardi, Fabio" w:date="2018-10-23T11:24:00Z">
                  <w:rPr>
                    <w:rFonts w:asciiTheme="minorHAnsi" w:hAnsiTheme="minorHAnsi"/>
                    <w:color w:val="000000"/>
                    <w:szCs w:val="22"/>
                  </w:rPr>
                </w:rPrChange>
              </w:rPr>
            </w:pPr>
          </w:p>
        </w:tc>
        <w:tc>
          <w:tcPr>
            <w:tcW w:w="2410" w:type="dxa"/>
            <w:vAlign w:val="bottom"/>
          </w:tcPr>
          <w:p w14:paraId="093CF8FC" w14:textId="6B2A4286" w:rsidR="00A139D2" w:rsidRPr="000E1A5F" w:rsidRDefault="00A139D2" w:rsidP="00A139D2">
            <w:pPr>
              <w:rPr>
                <w:rFonts w:asciiTheme="minorHAnsi" w:hAnsiTheme="minorHAnsi"/>
                <w:color w:val="000000"/>
                <w:szCs w:val="22"/>
                <w:lang w:val="en-GB"/>
                <w:rPrChange w:id="14536" w:author="Dioguardi, Fabio" w:date="2018-10-23T11:24:00Z">
                  <w:rPr>
                    <w:rFonts w:asciiTheme="minorHAnsi" w:hAnsiTheme="minorHAnsi"/>
                    <w:color w:val="000000"/>
                    <w:szCs w:val="22"/>
                  </w:rPr>
                </w:rPrChange>
              </w:rPr>
            </w:pPr>
          </w:p>
        </w:tc>
      </w:tr>
      <w:tr w:rsidR="00A139D2" w:rsidRPr="000E1A5F" w14:paraId="7487EF55" w14:textId="77777777" w:rsidTr="00E56D30">
        <w:tc>
          <w:tcPr>
            <w:tcW w:w="751" w:type="dxa"/>
            <w:vAlign w:val="center"/>
          </w:tcPr>
          <w:p w14:paraId="4728DDA9" w14:textId="4EE8785C" w:rsidR="00A139D2" w:rsidRPr="000E1A5F" w:rsidRDefault="00A139D2" w:rsidP="00A139D2">
            <w:pPr>
              <w:jc w:val="center"/>
              <w:rPr>
                <w:rFonts w:asciiTheme="minorHAnsi" w:hAnsiTheme="minorHAnsi"/>
                <w:color w:val="000000"/>
                <w:szCs w:val="22"/>
                <w:lang w:val="en-GB"/>
                <w:rPrChange w:id="1453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38" w:author="Dioguardi, Fabio" w:date="2018-10-23T11:24:00Z">
                  <w:rPr>
                    <w:rFonts w:ascii="Calibri" w:hAnsi="Calibri"/>
                    <w:color w:val="000000"/>
                    <w:szCs w:val="22"/>
                  </w:rPr>
                </w:rPrChange>
              </w:rPr>
              <w:t>162</w:t>
            </w:r>
          </w:p>
        </w:tc>
        <w:tc>
          <w:tcPr>
            <w:tcW w:w="2085" w:type="dxa"/>
            <w:tcBorders>
              <w:right w:val="single" w:sz="12" w:space="0" w:color="auto"/>
            </w:tcBorders>
            <w:vAlign w:val="bottom"/>
          </w:tcPr>
          <w:p w14:paraId="05CC7770" w14:textId="6F31001E" w:rsidR="00A139D2" w:rsidRPr="000E1A5F" w:rsidRDefault="00A139D2" w:rsidP="00A139D2">
            <w:pPr>
              <w:rPr>
                <w:rFonts w:asciiTheme="minorHAnsi" w:hAnsiTheme="minorHAnsi"/>
                <w:color w:val="000000"/>
                <w:szCs w:val="22"/>
                <w:lang w:val="en-GB"/>
                <w:rPrChange w:id="1453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40" w:author="Dioguardi, Fabio" w:date="2018-10-23T11:24:00Z">
                  <w:rPr>
                    <w:rFonts w:ascii="Calibri" w:hAnsi="Calibri"/>
                    <w:color w:val="000000"/>
                    <w:szCs w:val="22"/>
                  </w:rPr>
                </w:rPrChange>
              </w:rPr>
              <w:t>cal_Xband6b</w:t>
            </w:r>
          </w:p>
        </w:tc>
        <w:tc>
          <w:tcPr>
            <w:tcW w:w="567" w:type="dxa"/>
            <w:tcBorders>
              <w:left w:val="single" w:sz="12" w:space="0" w:color="auto"/>
            </w:tcBorders>
            <w:vAlign w:val="bottom"/>
          </w:tcPr>
          <w:p w14:paraId="100EC268" w14:textId="59199156" w:rsidR="00A139D2" w:rsidRPr="000E1A5F" w:rsidRDefault="00A139D2" w:rsidP="00A139D2">
            <w:pPr>
              <w:jc w:val="center"/>
              <w:rPr>
                <w:rFonts w:asciiTheme="minorHAnsi" w:hAnsiTheme="minorHAnsi"/>
                <w:color w:val="000000"/>
                <w:szCs w:val="22"/>
                <w:lang w:val="en-GB"/>
                <w:rPrChange w:id="1454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144C488" w14:textId="4D372F2C" w:rsidR="00A139D2" w:rsidRPr="000E1A5F" w:rsidRDefault="00A139D2" w:rsidP="00A139D2">
            <w:pPr>
              <w:rPr>
                <w:rFonts w:asciiTheme="minorHAnsi" w:hAnsiTheme="minorHAnsi"/>
                <w:color w:val="000000"/>
                <w:szCs w:val="22"/>
                <w:lang w:val="en-GB"/>
                <w:rPrChange w:id="1454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6346A73" w14:textId="061ACD00" w:rsidR="00A139D2" w:rsidRPr="000E1A5F" w:rsidRDefault="00A139D2" w:rsidP="00A139D2">
            <w:pPr>
              <w:rPr>
                <w:rFonts w:asciiTheme="minorHAnsi" w:hAnsiTheme="minorHAnsi"/>
                <w:color w:val="000000"/>
                <w:szCs w:val="22"/>
                <w:lang w:val="en-GB"/>
                <w:rPrChange w:id="14543" w:author="Dioguardi, Fabio" w:date="2018-10-23T11:24:00Z">
                  <w:rPr>
                    <w:rFonts w:asciiTheme="minorHAnsi" w:hAnsiTheme="minorHAnsi"/>
                    <w:color w:val="000000"/>
                    <w:szCs w:val="22"/>
                  </w:rPr>
                </w:rPrChange>
              </w:rPr>
            </w:pPr>
          </w:p>
        </w:tc>
        <w:tc>
          <w:tcPr>
            <w:tcW w:w="2410" w:type="dxa"/>
            <w:vAlign w:val="bottom"/>
          </w:tcPr>
          <w:p w14:paraId="03E49DD7" w14:textId="182CB4A5" w:rsidR="00A139D2" w:rsidRPr="000E1A5F" w:rsidRDefault="00A139D2" w:rsidP="00A139D2">
            <w:pPr>
              <w:rPr>
                <w:rFonts w:asciiTheme="minorHAnsi" w:hAnsiTheme="minorHAnsi"/>
                <w:color w:val="000000"/>
                <w:szCs w:val="22"/>
                <w:lang w:val="en-GB"/>
                <w:rPrChange w:id="14544" w:author="Dioguardi, Fabio" w:date="2018-10-23T11:24:00Z">
                  <w:rPr>
                    <w:rFonts w:asciiTheme="minorHAnsi" w:hAnsiTheme="minorHAnsi"/>
                    <w:color w:val="000000"/>
                    <w:szCs w:val="22"/>
                  </w:rPr>
                </w:rPrChange>
              </w:rPr>
            </w:pPr>
          </w:p>
        </w:tc>
      </w:tr>
      <w:tr w:rsidR="00A139D2" w:rsidRPr="000E1A5F" w14:paraId="73A9DA2D" w14:textId="77777777" w:rsidTr="00973D6D">
        <w:tc>
          <w:tcPr>
            <w:tcW w:w="751" w:type="dxa"/>
            <w:vAlign w:val="bottom"/>
          </w:tcPr>
          <w:p w14:paraId="1DF592DB" w14:textId="0D8CE169" w:rsidR="00A139D2" w:rsidRPr="000E1A5F" w:rsidRDefault="00A139D2" w:rsidP="00A139D2">
            <w:pPr>
              <w:jc w:val="center"/>
              <w:rPr>
                <w:rFonts w:asciiTheme="minorHAnsi" w:hAnsiTheme="minorHAnsi"/>
                <w:color w:val="000000"/>
                <w:szCs w:val="22"/>
                <w:lang w:val="en-GB"/>
                <w:rPrChange w:id="1454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46" w:author="Dioguardi, Fabio" w:date="2018-10-23T11:24:00Z">
                  <w:rPr>
                    <w:rFonts w:ascii="Calibri" w:hAnsi="Calibri"/>
                    <w:color w:val="000000"/>
                    <w:szCs w:val="22"/>
                  </w:rPr>
                </w:rPrChange>
              </w:rPr>
              <w:t>163</w:t>
            </w:r>
          </w:p>
        </w:tc>
        <w:tc>
          <w:tcPr>
            <w:tcW w:w="2085" w:type="dxa"/>
            <w:tcBorders>
              <w:right w:val="single" w:sz="12" w:space="0" w:color="auto"/>
            </w:tcBorders>
            <w:vAlign w:val="bottom"/>
          </w:tcPr>
          <w:p w14:paraId="710FA283" w14:textId="70B03070" w:rsidR="00A139D2" w:rsidRPr="000E1A5F" w:rsidRDefault="00A139D2" w:rsidP="00A139D2">
            <w:pPr>
              <w:rPr>
                <w:rFonts w:asciiTheme="minorHAnsi" w:hAnsiTheme="minorHAnsi"/>
                <w:color w:val="000000"/>
                <w:szCs w:val="22"/>
                <w:lang w:val="en-GB"/>
                <w:rPrChange w:id="1454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48" w:author="Dioguardi, Fabio" w:date="2018-10-23T11:24:00Z">
                  <w:rPr>
                    <w:rFonts w:ascii="Calibri" w:hAnsi="Calibri"/>
                    <w:color w:val="000000"/>
                    <w:szCs w:val="22"/>
                  </w:rPr>
                </w:rPrChange>
              </w:rPr>
              <w:t>unc_Cband3</w:t>
            </w:r>
          </w:p>
        </w:tc>
        <w:tc>
          <w:tcPr>
            <w:tcW w:w="567" w:type="dxa"/>
            <w:tcBorders>
              <w:left w:val="single" w:sz="12" w:space="0" w:color="auto"/>
            </w:tcBorders>
            <w:vAlign w:val="bottom"/>
          </w:tcPr>
          <w:p w14:paraId="7FDA7C50" w14:textId="0B64CAA6" w:rsidR="00A139D2" w:rsidRPr="000E1A5F" w:rsidRDefault="00A139D2" w:rsidP="00A139D2">
            <w:pPr>
              <w:jc w:val="center"/>
              <w:rPr>
                <w:rFonts w:asciiTheme="minorHAnsi" w:hAnsiTheme="minorHAnsi"/>
                <w:color w:val="000000"/>
                <w:szCs w:val="22"/>
                <w:lang w:val="en-GB"/>
                <w:rPrChange w:id="1454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BE00BA9" w14:textId="2CA685B9" w:rsidR="00A139D2" w:rsidRPr="000E1A5F" w:rsidRDefault="00A139D2" w:rsidP="00A139D2">
            <w:pPr>
              <w:rPr>
                <w:rFonts w:asciiTheme="minorHAnsi" w:hAnsiTheme="minorHAnsi"/>
                <w:color w:val="000000"/>
                <w:szCs w:val="22"/>
                <w:lang w:val="en-GB"/>
                <w:rPrChange w:id="1455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D2C434F" w14:textId="41672295" w:rsidR="00A139D2" w:rsidRPr="000E1A5F" w:rsidRDefault="00A139D2" w:rsidP="00A139D2">
            <w:pPr>
              <w:rPr>
                <w:rFonts w:asciiTheme="minorHAnsi" w:hAnsiTheme="minorHAnsi"/>
                <w:color w:val="000000"/>
                <w:szCs w:val="22"/>
                <w:lang w:val="en-GB"/>
                <w:rPrChange w:id="14551" w:author="Dioguardi, Fabio" w:date="2018-10-23T11:24:00Z">
                  <w:rPr>
                    <w:rFonts w:asciiTheme="minorHAnsi" w:hAnsiTheme="minorHAnsi"/>
                    <w:color w:val="000000"/>
                    <w:szCs w:val="22"/>
                  </w:rPr>
                </w:rPrChange>
              </w:rPr>
            </w:pPr>
          </w:p>
        </w:tc>
        <w:tc>
          <w:tcPr>
            <w:tcW w:w="2410" w:type="dxa"/>
            <w:vAlign w:val="bottom"/>
          </w:tcPr>
          <w:p w14:paraId="061F23B7" w14:textId="0822FD96" w:rsidR="00A139D2" w:rsidRPr="000E1A5F" w:rsidRDefault="00A139D2" w:rsidP="00A139D2">
            <w:pPr>
              <w:rPr>
                <w:rFonts w:asciiTheme="minorHAnsi" w:hAnsiTheme="minorHAnsi"/>
                <w:color w:val="000000"/>
                <w:szCs w:val="22"/>
                <w:lang w:val="en-GB"/>
                <w:rPrChange w:id="14552" w:author="Dioguardi, Fabio" w:date="2018-10-23T11:24:00Z">
                  <w:rPr>
                    <w:rFonts w:asciiTheme="minorHAnsi" w:hAnsiTheme="minorHAnsi"/>
                    <w:color w:val="000000"/>
                    <w:szCs w:val="22"/>
                  </w:rPr>
                </w:rPrChange>
              </w:rPr>
            </w:pPr>
          </w:p>
        </w:tc>
      </w:tr>
      <w:tr w:rsidR="00A139D2" w:rsidRPr="000E1A5F" w14:paraId="4A0322FE" w14:textId="77777777" w:rsidTr="00973D6D">
        <w:tc>
          <w:tcPr>
            <w:tcW w:w="751" w:type="dxa"/>
            <w:vAlign w:val="bottom"/>
          </w:tcPr>
          <w:p w14:paraId="5623E11D" w14:textId="323F3AD7" w:rsidR="00A139D2" w:rsidRPr="000E1A5F" w:rsidRDefault="00A139D2" w:rsidP="00A139D2">
            <w:pPr>
              <w:jc w:val="center"/>
              <w:rPr>
                <w:rFonts w:asciiTheme="minorHAnsi" w:hAnsiTheme="minorHAnsi"/>
                <w:color w:val="000000"/>
                <w:szCs w:val="22"/>
                <w:lang w:val="en-GB"/>
                <w:rPrChange w:id="1455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54" w:author="Dioguardi, Fabio" w:date="2018-10-23T11:24:00Z">
                  <w:rPr>
                    <w:rFonts w:ascii="Calibri" w:hAnsi="Calibri"/>
                    <w:color w:val="000000"/>
                    <w:szCs w:val="22"/>
                  </w:rPr>
                </w:rPrChange>
              </w:rPr>
              <w:t>164</w:t>
            </w:r>
          </w:p>
        </w:tc>
        <w:tc>
          <w:tcPr>
            <w:tcW w:w="2085" w:type="dxa"/>
            <w:tcBorders>
              <w:right w:val="single" w:sz="12" w:space="0" w:color="auto"/>
            </w:tcBorders>
            <w:vAlign w:val="bottom"/>
          </w:tcPr>
          <w:p w14:paraId="397FFD9C" w14:textId="3EC11136" w:rsidR="00A139D2" w:rsidRPr="000E1A5F" w:rsidRDefault="00A139D2" w:rsidP="00A139D2">
            <w:pPr>
              <w:rPr>
                <w:rFonts w:asciiTheme="minorHAnsi" w:hAnsiTheme="minorHAnsi"/>
                <w:color w:val="000000"/>
                <w:szCs w:val="22"/>
                <w:lang w:val="en-GB"/>
                <w:rPrChange w:id="1455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56" w:author="Dioguardi, Fabio" w:date="2018-10-23T11:24:00Z">
                  <w:rPr>
                    <w:rFonts w:ascii="Calibri" w:hAnsi="Calibri"/>
                    <w:color w:val="000000"/>
                    <w:szCs w:val="22"/>
                  </w:rPr>
                </w:rPrChange>
              </w:rPr>
              <w:t>unc_Cband4</w:t>
            </w:r>
          </w:p>
        </w:tc>
        <w:tc>
          <w:tcPr>
            <w:tcW w:w="567" w:type="dxa"/>
            <w:tcBorders>
              <w:left w:val="single" w:sz="12" w:space="0" w:color="auto"/>
            </w:tcBorders>
            <w:vAlign w:val="bottom"/>
          </w:tcPr>
          <w:p w14:paraId="7E312EF9" w14:textId="4FB8990E" w:rsidR="00A139D2" w:rsidRPr="000E1A5F" w:rsidRDefault="00A139D2" w:rsidP="00A139D2">
            <w:pPr>
              <w:jc w:val="center"/>
              <w:rPr>
                <w:rFonts w:asciiTheme="minorHAnsi" w:hAnsiTheme="minorHAnsi"/>
                <w:color w:val="000000"/>
                <w:szCs w:val="22"/>
                <w:lang w:val="en-GB"/>
                <w:rPrChange w:id="1455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FE3F67A" w14:textId="2DF94AD5" w:rsidR="00A139D2" w:rsidRPr="000E1A5F" w:rsidRDefault="00A139D2" w:rsidP="00A139D2">
            <w:pPr>
              <w:rPr>
                <w:rFonts w:asciiTheme="minorHAnsi" w:hAnsiTheme="minorHAnsi"/>
                <w:color w:val="000000"/>
                <w:szCs w:val="22"/>
                <w:lang w:val="en-GB"/>
                <w:rPrChange w:id="1455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7736F14" w14:textId="65F61E67" w:rsidR="00A139D2" w:rsidRPr="000E1A5F" w:rsidRDefault="00A139D2" w:rsidP="00A139D2">
            <w:pPr>
              <w:rPr>
                <w:rFonts w:asciiTheme="minorHAnsi" w:hAnsiTheme="minorHAnsi"/>
                <w:color w:val="000000"/>
                <w:szCs w:val="22"/>
                <w:lang w:val="en-GB"/>
                <w:rPrChange w:id="14559" w:author="Dioguardi, Fabio" w:date="2018-10-23T11:24:00Z">
                  <w:rPr>
                    <w:rFonts w:asciiTheme="minorHAnsi" w:hAnsiTheme="minorHAnsi"/>
                    <w:color w:val="000000"/>
                    <w:szCs w:val="22"/>
                  </w:rPr>
                </w:rPrChange>
              </w:rPr>
            </w:pPr>
          </w:p>
        </w:tc>
        <w:tc>
          <w:tcPr>
            <w:tcW w:w="2410" w:type="dxa"/>
            <w:vAlign w:val="bottom"/>
          </w:tcPr>
          <w:p w14:paraId="1279140E" w14:textId="0924DB1A" w:rsidR="00A139D2" w:rsidRPr="000E1A5F" w:rsidRDefault="00A139D2" w:rsidP="00A139D2">
            <w:pPr>
              <w:rPr>
                <w:rFonts w:asciiTheme="minorHAnsi" w:hAnsiTheme="minorHAnsi"/>
                <w:color w:val="000000"/>
                <w:szCs w:val="22"/>
                <w:lang w:val="en-GB"/>
                <w:rPrChange w:id="14560" w:author="Dioguardi, Fabio" w:date="2018-10-23T11:24:00Z">
                  <w:rPr>
                    <w:rFonts w:asciiTheme="minorHAnsi" w:hAnsiTheme="minorHAnsi"/>
                    <w:color w:val="000000"/>
                    <w:szCs w:val="22"/>
                  </w:rPr>
                </w:rPrChange>
              </w:rPr>
            </w:pPr>
          </w:p>
        </w:tc>
      </w:tr>
      <w:tr w:rsidR="00A139D2" w:rsidRPr="000E1A5F" w14:paraId="5DFE0735" w14:textId="77777777" w:rsidTr="00973D6D">
        <w:tc>
          <w:tcPr>
            <w:tcW w:w="751" w:type="dxa"/>
            <w:vAlign w:val="bottom"/>
          </w:tcPr>
          <w:p w14:paraId="7562562B" w14:textId="0FBE2CEC" w:rsidR="00A139D2" w:rsidRPr="000E1A5F" w:rsidRDefault="00A139D2" w:rsidP="00A139D2">
            <w:pPr>
              <w:jc w:val="center"/>
              <w:rPr>
                <w:rFonts w:asciiTheme="minorHAnsi" w:hAnsiTheme="minorHAnsi"/>
                <w:color w:val="000000"/>
                <w:szCs w:val="22"/>
                <w:lang w:val="en-GB"/>
                <w:rPrChange w:id="1456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62" w:author="Dioguardi, Fabio" w:date="2018-10-23T11:24:00Z">
                  <w:rPr>
                    <w:rFonts w:ascii="Calibri" w:hAnsi="Calibri"/>
                    <w:color w:val="000000"/>
                    <w:szCs w:val="22"/>
                  </w:rPr>
                </w:rPrChange>
              </w:rPr>
              <w:t>165</w:t>
            </w:r>
          </w:p>
        </w:tc>
        <w:tc>
          <w:tcPr>
            <w:tcW w:w="2085" w:type="dxa"/>
            <w:tcBorders>
              <w:right w:val="single" w:sz="12" w:space="0" w:color="auto"/>
            </w:tcBorders>
            <w:vAlign w:val="bottom"/>
          </w:tcPr>
          <w:p w14:paraId="58909F0A" w14:textId="0DCE0738" w:rsidR="00A139D2" w:rsidRPr="000E1A5F" w:rsidRDefault="00A139D2" w:rsidP="00A139D2">
            <w:pPr>
              <w:rPr>
                <w:rFonts w:asciiTheme="minorHAnsi" w:hAnsiTheme="minorHAnsi"/>
                <w:color w:val="000000"/>
                <w:szCs w:val="22"/>
                <w:lang w:val="en-GB"/>
                <w:rPrChange w:id="1456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64" w:author="Dioguardi, Fabio" w:date="2018-10-23T11:24:00Z">
                  <w:rPr>
                    <w:rFonts w:ascii="Calibri" w:hAnsi="Calibri"/>
                    <w:color w:val="000000"/>
                    <w:szCs w:val="22"/>
                  </w:rPr>
                </w:rPrChange>
              </w:rPr>
              <w:t>unc_Cband5</w:t>
            </w:r>
          </w:p>
        </w:tc>
        <w:tc>
          <w:tcPr>
            <w:tcW w:w="567" w:type="dxa"/>
            <w:tcBorders>
              <w:left w:val="single" w:sz="12" w:space="0" w:color="auto"/>
            </w:tcBorders>
            <w:vAlign w:val="bottom"/>
          </w:tcPr>
          <w:p w14:paraId="3F32205E" w14:textId="1E7EFF86" w:rsidR="00A139D2" w:rsidRPr="000E1A5F" w:rsidRDefault="00A139D2" w:rsidP="00A139D2">
            <w:pPr>
              <w:jc w:val="center"/>
              <w:rPr>
                <w:rFonts w:asciiTheme="minorHAnsi" w:hAnsiTheme="minorHAnsi"/>
                <w:color w:val="000000"/>
                <w:szCs w:val="22"/>
                <w:lang w:val="en-GB"/>
                <w:rPrChange w:id="1456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11098E8" w14:textId="32AC7E88" w:rsidR="00A139D2" w:rsidRPr="000E1A5F" w:rsidRDefault="00A139D2" w:rsidP="00A139D2">
            <w:pPr>
              <w:rPr>
                <w:rFonts w:asciiTheme="minorHAnsi" w:hAnsiTheme="minorHAnsi"/>
                <w:color w:val="000000"/>
                <w:szCs w:val="22"/>
                <w:lang w:val="en-GB"/>
                <w:rPrChange w:id="1456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4C6BF30" w14:textId="5F9D5AAD" w:rsidR="00A139D2" w:rsidRPr="000E1A5F" w:rsidRDefault="00A139D2" w:rsidP="00A139D2">
            <w:pPr>
              <w:rPr>
                <w:rFonts w:asciiTheme="minorHAnsi" w:hAnsiTheme="minorHAnsi"/>
                <w:color w:val="000000"/>
                <w:szCs w:val="22"/>
                <w:lang w:val="en-GB"/>
                <w:rPrChange w:id="14567" w:author="Dioguardi, Fabio" w:date="2018-10-23T11:24:00Z">
                  <w:rPr>
                    <w:rFonts w:asciiTheme="minorHAnsi" w:hAnsiTheme="minorHAnsi"/>
                    <w:color w:val="000000"/>
                    <w:szCs w:val="22"/>
                  </w:rPr>
                </w:rPrChange>
              </w:rPr>
            </w:pPr>
          </w:p>
        </w:tc>
        <w:tc>
          <w:tcPr>
            <w:tcW w:w="2410" w:type="dxa"/>
            <w:vAlign w:val="bottom"/>
          </w:tcPr>
          <w:p w14:paraId="07A19C83" w14:textId="2B3D095F" w:rsidR="00A139D2" w:rsidRPr="000E1A5F" w:rsidRDefault="00A139D2" w:rsidP="00A139D2">
            <w:pPr>
              <w:rPr>
                <w:rFonts w:asciiTheme="minorHAnsi" w:hAnsiTheme="minorHAnsi"/>
                <w:color w:val="000000"/>
                <w:szCs w:val="22"/>
                <w:lang w:val="en-GB"/>
                <w:rPrChange w:id="14568" w:author="Dioguardi, Fabio" w:date="2018-10-23T11:24:00Z">
                  <w:rPr>
                    <w:rFonts w:asciiTheme="minorHAnsi" w:hAnsiTheme="minorHAnsi"/>
                    <w:color w:val="000000"/>
                    <w:szCs w:val="22"/>
                  </w:rPr>
                </w:rPrChange>
              </w:rPr>
            </w:pPr>
          </w:p>
        </w:tc>
      </w:tr>
      <w:tr w:rsidR="00A139D2" w:rsidRPr="000E1A5F" w14:paraId="45439DBC" w14:textId="77777777" w:rsidTr="00973D6D">
        <w:tc>
          <w:tcPr>
            <w:tcW w:w="751" w:type="dxa"/>
            <w:vAlign w:val="bottom"/>
          </w:tcPr>
          <w:p w14:paraId="7567703D" w14:textId="33F7ACA3" w:rsidR="00A139D2" w:rsidRPr="000E1A5F" w:rsidRDefault="00A139D2" w:rsidP="00A139D2">
            <w:pPr>
              <w:jc w:val="center"/>
              <w:rPr>
                <w:rFonts w:asciiTheme="minorHAnsi" w:hAnsiTheme="minorHAnsi"/>
                <w:color w:val="000000"/>
                <w:szCs w:val="22"/>
                <w:lang w:val="en-GB"/>
                <w:rPrChange w:id="1456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70" w:author="Dioguardi, Fabio" w:date="2018-10-23T11:24:00Z">
                  <w:rPr>
                    <w:rFonts w:ascii="Calibri" w:hAnsi="Calibri"/>
                    <w:color w:val="000000"/>
                    <w:szCs w:val="22"/>
                  </w:rPr>
                </w:rPrChange>
              </w:rPr>
              <w:t>166</w:t>
            </w:r>
          </w:p>
        </w:tc>
        <w:tc>
          <w:tcPr>
            <w:tcW w:w="2085" w:type="dxa"/>
            <w:tcBorders>
              <w:right w:val="single" w:sz="12" w:space="0" w:color="auto"/>
            </w:tcBorders>
            <w:vAlign w:val="bottom"/>
          </w:tcPr>
          <w:p w14:paraId="1C49DB42" w14:textId="3FA6B305" w:rsidR="00A139D2" w:rsidRPr="000E1A5F" w:rsidRDefault="00A139D2" w:rsidP="00A139D2">
            <w:pPr>
              <w:rPr>
                <w:rFonts w:asciiTheme="minorHAnsi" w:hAnsiTheme="minorHAnsi"/>
                <w:color w:val="000000"/>
                <w:szCs w:val="22"/>
                <w:lang w:val="en-GB"/>
                <w:rPrChange w:id="1457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72" w:author="Dioguardi, Fabio" w:date="2018-10-23T11:24:00Z">
                  <w:rPr>
                    <w:rFonts w:ascii="Calibri" w:hAnsi="Calibri"/>
                    <w:color w:val="000000"/>
                    <w:szCs w:val="22"/>
                  </w:rPr>
                </w:rPrChange>
              </w:rPr>
              <w:t>unc_Cband6</w:t>
            </w:r>
          </w:p>
        </w:tc>
        <w:tc>
          <w:tcPr>
            <w:tcW w:w="567" w:type="dxa"/>
            <w:tcBorders>
              <w:left w:val="single" w:sz="12" w:space="0" w:color="auto"/>
            </w:tcBorders>
            <w:vAlign w:val="bottom"/>
          </w:tcPr>
          <w:p w14:paraId="586D39A2" w14:textId="221B13D9" w:rsidR="00A139D2" w:rsidRPr="000E1A5F" w:rsidRDefault="00A139D2" w:rsidP="00A139D2">
            <w:pPr>
              <w:jc w:val="center"/>
              <w:rPr>
                <w:rFonts w:asciiTheme="minorHAnsi" w:hAnsiTheme="minorHAnsi"/>
                <w:color w:val="000000"/>
                <w:szCs w:val="22"/>
                <w:lang w:val="en-GB"/>
                <w:rPrChange w:id="1457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7148E0B4" w14:textId="347C5D7B" w:rsidR="00A139D2" w:rsidRPr="000E1A5F" w:rsidRDefault="00A139D2" w:rsidP="00A139D2">
            <w:pPr>
              <w:rPr>
                <w:rFonts w:asciiTheme="minorHAnsi" w:hAnsiTheme="minorHAnsi"/>
                <w:color w:val="000000"/>
                <w:szCs w:val="22"/>
                <w:lang w:val="en-GB"/>
                <w:rPrChange w:id="1457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13E145F7" w14:textId="367152A5" w:rsidR="00A139D2" w:rsidRPr="000E1A5F" w:rsidRDefault="00A139D2" w:rsidP="00A139D2">
            <w:pPr>
              <w:rPr>
                <w:rFonts w:asciiTheme="minorHAnsi" w:hAnsiTheme="minorHAnsi"/>
                <w:color w:val="000000"/>
                <w:szCs w:val="22"/>
                <w:lang w:val="en-GB"/>
                <w:rPrChange w:id="14575" w:author="Dioguardi, Fabio" w:date="2018-10-23T11:24:00Z">
                  <w:rPr>
                    <w:rFonts w:asciiTheme="minorHAnsi" w:hAnsiTheme="minorHAnsi"/>
                    <w:color w:val="000000"/>
                    <w:szCs w:val="22"/>
                  </w:rPr>
                </w:rPrChange>
              </w:rPr>
            </w:pPr>
          </w:p>
        </w:tc>
        <w:tc>
          <w:tcPr>
            <w:tcW w:w="2410" w:type="dxa"/>
            <w:vAlign w:val="bottom"/>
          </w:tcPr>
          <w:p w14:paraId="4445CFD9" w14:textId="56B3452A" w:rsidR="00A139D2" w:rsidRPr="000E1A5F" w:rsidRDefault="00A139D2" w:rsidP="00A139D2">
            <w:pPr>
              <w:rPr>
                <w:rFonts w:asciiTheme="minorHAnsi" w:hAnsiTheme="minorHAnsi"/>
                <w:color w:val="000000"/>
                <w:szCs w:val="22"/>
                <w:lang w:val="en-GB"/>
                <w:rPrChange w:id="14576" w:author="Dioguardi, Fabio" w:date="2018-10-23T11:24:00Z">
                  <w:rPr>
                    <w:rFonts w:asciiTheme="minorHAnsi" w:hAnsiTheme="minorHAnsi"/>
                    <w:color w:val="000000"/>
                    <w:szCs w:val="22"/>
                  </w:rPr>
                </w:rPrChange>
              </w:rPr>
            </w:pPr>
          </w:p>
        </w:tc>
      </w:tr>
      <w:tr w:rsidR="00A139D2" w:rsidRPr="000E1A5F" w14:paraId="5F5A3D3C" w14:textId="77777777" w:rsidTr="00973D6D">
        <w:tc>
          <w:tcPr>
            <w:tcW w:w="751" w:type="dxa"/>
            <w:vAlign w:val="bottom"/>
          </w:tcPr>
          <w:p w14:paraId="4E071056" w14:textId="792E9D6E" w:rsidR="00A139D2" w:rsidRPr="000E1A5F" w:rsidRDefault="00A139D2" w:rsidP="00A139D2">
            <w:pPr>
              <w:jc w:val="center"/>
              <w:rPr>
                <w:rFonts w:asciiTheme="minorHAnsi" w:hAnsiTheme="minorHAnsi"/>
                <w:color w:val="000000"/>
                <w:szCs w:val="22"/>
                <w:lang w:val="en-GB"/>
                <w:rPrChange w:id="1457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78" w:author="Dioguardi, Fabio" w:date="2018-10-23T11:24:00Z">
                  <w:rPr>
                    <w:rFonts w:ascii="Calibri" w:hAnsi="Calibri"/>
                    <w:color w:val="000000"/>
                    <w:szCs w:val="22"/>
                  </w:rPr>
                </w:rPrChange>
              </w:rPr>
              <w:t>167</w:t>
            </w:r>
          </w:p>
        </w:tc>
        <w:tc>
          <w:tcPr>
            <w:tcW w:w="2085" w:type="dxa"/>
            <w:tcBorders>
              <w:right w:val="single" w:sz="12" w:space="0" w:color="auto"/>
            </w:tcBorders>
            <w:vAlign w:val="bottom"/>
          </w:tcPr>
          <w:p w14:paraId="000A8152" w14:textId="0C5A8445" w:rsidR="00A139D2" w:rsidRPr="000E1A5F" w:rsidRDefault="00A139D2" w:rsidP="00A139D2">
            <w:pPr>
              <w:rPr>
                <w:rFonts w:asciiTheme="minorHAnsi" w:hAnsiTheme="minorHAnsi"/>
                <w:color w:val="000000"/>
                <w:szCs w:val="22"/>
                <w:lang w:val="en-GB"/>
                <w:rPrChange w:id="1457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80" w:author="Dioguardi, Fabio" w:date="2018-10-23T11:24:00Z">
                  <w:rPr>
                    <w:rFonts w:ascii="Calibri" w:hAnsi="Calibri"/>
                    <w:color w:val="000000"/>
                    <w:szCs w:val="22"/>
                  </w:rPr>
                </w:rPrChange>
              </w:rPr>
              <w:t>unc_Xband3</w:t>
            </w:r>
          </w:p>
        </w:tc>
        <w:tc>
          <w:tcPr>
            <w:tcW w:w="567" w:type="dxa"/>
            <w:tcBorders>
              <w:left w:val="single" w:sz="12" w:space="0" w:color="auto"/>
            </w:tcBorders>
            <w:vAlign w:val="bottom"/>
          </w:tcPr>
          <w:p w14:paraId="2E0FE49B" w14:textId="48D5E31F" w:rsidR="00A139D2" w:rsidRPr="000E1A5F" w:rsidRDefault="00A139D2" w:rsidP="00A139D2">
            <w:pPr>
              <w:jc w:val="center"/>
              <w:rPr>
                <w:rFonts w:asciiTheme="minorHAnsi" w:hAnsiTheme="minorHAnsi"/>
                <w:color w:val="000000"/>
                <w:szCs w:val="22"/>
                <w:lang w:val="en-GB"/>
                <w:rPrChange w:id="1458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2C1E288" w14:textId="04BFB02A" w:rsidR="00A139D2" w:rsidRPr="000E1A5F" w:rsidRDefault="00A139D2" w:rsidP="00A139D2">
            <w:pPr>
              <w:rPr>
                <w:rFonts w:asciiTheme="minorHAnsi" w:hAnsiTheme="minorHAnsi"/>
                <w:color w:val="000000"/>
                <w:szCs w:val="22"/>
                <w:lang w:val="en-GB"/>
                <w:rPrChange w:id="14582"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531C42D0" w14:textId="2DB49B89" w:rsidR="00A139D2" w:rsidRPr="000E1A5F" w:rsidRDefault="00A139D2" w:rsidP="00A139D2">
            <w:pPr>
              <w:rPr>
                <w:rFonts w:asciiTheme="minorHAnsi" w:hAnsiTheme="minorHAnsi"/>
                <w:color w:val="000000"/>
                <w:szCs w:val="22"/>
                <w:lang w:val="en-GB"/>
                <w:rPrChange w:id="14583" w:author="Dioguardi, Fabio" w:date="2018-10-23T11:24:00Z">
                  <w:rPr>
                    <w:rFonts w:asciiTheme="minorHAnsi" w:hAnsiTheme="minorHAnsi"/>
                    <w:color w:val="000000"/>
                    <w:szCs w:val="22"/>
                  </w:rPr>
                </w:rPrChange>
              </w:rPr>
            </w:pPr>
          </w:p>
        </w:tc>
        <w:tc>
          <w:tcPr>
            <w:tcW w:w="2410" w:type="dxa"/>
            <w:vAlign w:val="bottom"/>
          </w:tcPr>
          <w:p w14:paraId="7E3C035F" w14:textId="4614F981" w:rsidR="00A139D2" w:rsidRPr="000E1A5F" w:rsidRDefault="00A139D2" w:rsidP="00A139D2">
            <w:pPr>
              <w:rPr>
                <w:rFonts w:asciiTheme="minorHAnsi" w:hAnsiTheme="minorHAnsi"/>
                <w:color w:val="000000"/>
                <w:szCs w:val="22"/>
                <w:lang w:val="en-GB"/>
                <w:rPrChange w:id="14584" w:author="Dioguardi, Fabio" w:date="2018-10-23T11:24:00Z">
                  <w:rPr>
                    <w:rFonts w:asciiTheme="minorHAnsi" w:hAnsiTheme="minorHAnsi"/>
                    <w:color w:val="000000"/>
                    <w:szCs w:val="22"/>
                  </w:rPr>
                </w:rPrChange>
              </w:rPr>
            </w:pPr>
          </w:p>
        </w:tc>
      </w:tr>
      <w:tr w:rsidR="00A139D2" w:rsidRPr="000E1A5F" w14:paraId="3B649FA4" w14:textId="77777777" w:rsidTr="00973D6D">
        <w:tc>
          <w:tcPr>
            <w:tcW w:w="751" w:type="dxa"/>
            <w:vAlign w:val="bottom"/>
          </w:tcPr>
          <w:p w14:paraId="23EC0C07" w14:textId="0790EF8F" w:rsidR="00A139D2" w:rsidRPr="000E1A5F" w:rsidRDefault="00A139D2" w:rsidP="00A139D2">
            <w:pPr>
              <w:jc w:val="center"/>
              <w:rPr>
                <w:rFonts w:asciiTheme="minorHAnsi" w:hAnsiTheme="minorHAnsi"/>
                <w:color w:val="000000"/>
                <w:szCs w:val="22"/>
                <w:lang w:val="en-GB"/>
                <w:rPrChange w:id="1458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86" w:author="Dioguardi, Fabio" w:date="2018-10-23T11:24:00Z">
                  <w:rPr>
                    <w:rFonts w:ascii="Calibri" w:hAnsi="Calibri"/>
                    <w:color w:val="000000"/>
                    <w:szCs w:val="22"/>
                  </w:rPr>
                </w:rPrChange>
              </w:rPr>
              <w:t>168</w:t>
            </w:r>
          </w:p>
        </w:tc>
        <w:tc>
          <w:tcPr>
            <w:tcW w:w="2085" w:type="dxa"/>
            <w:tcBorders>
              <w:right w:val="single" w:sz="12" w:space="0" w:color="auto"/>
            </w:tcBorders>
            <w:vAlign w:val="bottom"/>
          </w:tcPr>
          <w:p w14:paraId="31962B3B" w14:textId="5E430608" w:rsidR="00A139D2" w:rsidRPr="000E1A5F" w:rsidRDefault="00A139D2" w:rsidP="00A139D2">
            <w:pPr>
              <w:rPr>
                <w:rFonts w:asciiTheme="minorHAnsi" w:hAnsiTheme="minorHAnsi"/>
                <w:color w:val="000000"/>
                <w:szCs w:val="22"/>
                <w:lang w:val="en-GB"/>
                <w:rPrChange w:id="1458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88" w:author="Dioguardi, Fabio" w:date="2018-10-23T11:24:00Z">
                  <w:rPr>
                    <w:rFonts w:ascii="Calibri" w:hAnsi="Calibri"/>
                    <w:color w:val="000000"/>
                    <w:szCs w:val="22"/>
                  </w:rPr>
                </w:rPrChange>
              </w:rPr>
              <w:t>unc_Xband4</w:t>
            </w:r>
          </w:p>
        </w:tc>
        <w:tc>
          <w:tcPr>
            <w:tcW w:w="567" w:type="dxa"/>
            <w:tcBorders>
              <w:left w:val="single" w:sz="12" w:space="0" w:color="auto"/>
            </w:tcBorders>
            <w:vAlign w:val="bottom"/>
          </w:tcPr>
          <w:p w14:paraId="6905433C" w14:textId="5B150A80" w:rsidR="00A139D2" w:rsidRPr="000E1A5F" w:rsidRDefault="00A139D2" w:rsidP="00A139D2">
            <w:pPr>
              <w:jc w:val="center"/>
              <w:rPr>
                <w:rFonts w:asciiTheme="minorHAnsi" w:hAnsiTheme="minorHAnsi"/>
                <w:color w:val="000000"/>
                <w:szCs w:val="22"/>
                <w:lang w:val="en-GB"/>
                <w:rPrChange w:id="14589"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9F1359C" w14:textId="109C6681" w:rsidR="00A139D2" w:rsidRPr="000E1A5F" w:rsidRDefault="00A139D2" w:rsidP="00A139D2">
            <w:pPr>
              <w:rPr>
                <w:rFonts w:asciiTheme="minorHAnsi" w:hAnsiTheme="minorHAnsi"/>
                <w:color w:val="000000"/>
                <w:szCs w:val="22"/>
                <w:lang w:val="en-GB"/>
                <w:rPrChange w:id="14590"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05A248DD" w14:textId="7C27740F" w:rsidR="00A139D2" w:rsidRPr="000E1A5F" w:rsidRDefault="00A139D2" w:rsidP="00A139D2">
            <w:pPr>
              <w:rPr>
                <w:rFonts w:asciiTheme="minorHAnsi" w:hAnsiTheme="minorHAnsi"/>
                <w:color w:val="000000"/>
                <w:szCs w:val="22"/>
                <w:lang w:val="en-GB"/>
                <w:rPrChange w:id="14591" w:author="Dioguardi, Fabio" w:date="2018-10-23T11:24:00Z">
                  <w:rPr>
                    <w:rFonts w:asciiTheme="minorHAnsi" w:hAnsiTheme="minorHAnsi"/>
                    <w:color w:val="000000"/>
                    <w:szCs w:val="22"/>
                  </w:rPr>
                </w:rPrChange>
              </w:rPr>
            </w:pPr>
          </w:p>
        </w:tc>
        <w:tc>
          <w:tcPr>
            <w:tcW w:w="2410" w:type="dxa"/>
            <w:vAlign w:val="bottom"/>
          </w:tcPr>
          <w:p w14:paraId="3DD1F9B0" w14:textId="7A9D35D7" w:rsidR="00A139D2" w:rsidRPr="000E1A5F" w:rsidRDefault="00A139D2" w:rsidP="00A139D2">
            <w:pPr>
              <w:rPr>
                <w:rFonts w:asciiTheme="minorHAnsi" w:hAnsiTheme="minorHAnsi"/>
                <w:color w:val="000000"/>
                <w:szCs w:val="22"/>
                <w:lang w:val="en-GB"/>
                <w:rPrChange w:id="14592" w:author="Dioguardi, Fabio" w:date="2018-10-23T11:24:00Z">
                  <w:rPr>
                    <w:rFonts w:asciiTheme="minorHAnsi" w:hAnsiTheme="minorHAnsi"/>
                    <w:color w:val="000000"/>
                    <w:szCs w:val="22"/>
                  </w:rPr>
                </w:rPrChange>
              </w:rPr>
            </w:pPr>
          </w:p>
        </w:tc>
      </w:tr>
      <w:tr w:rsidR="00A139D2" w:rsidRPr="000E1A5F" w14:paraId="4189E427" w14:textId="77777777" w:rsidTr="00973D6D">
        <w:tc>
          <w:tcPr>
            <w:tcW w:w="751" w:type="dxa"/>
            <w:vAlign w:val="bottom"/>
          </w:tcPr>
          <w:p w14:paraId="1E4D3417" w14:textId="4C4B4CE1" w:rsidR="00A139D2" w:rsidRPr="000E1A5F" w:rsidRDefault="00A139D2" w:rsidP="00A139D2">
            <w:pPr>
              <w:jc w:val="center"/>
              <w:rPr>
                <w:rFonts w:asciiTheme="minorHAnsi" w:hAnsiTheme="minorHAnsi"/>
                <w:color w:val="000000"/>
                <w:szCs w:val="22"/>
                <w:lang w:val="en-GB"/>
                <w:rPrChange w:id="1459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94" w:author="Dioguardi, Fabio" w:date="2018-10-23T11:24:00Z">
                  <w:rPr>
                    <w:rFonts w:ascii="Calibri" w:hAnsi="Calibri"/>
                    <w:color w:val="000000"/>
                    <w:szCs w:val="22"/>
                  </w:rPr>
                </w:rPrChange>
              </w:rPr>
              <w:t>169</w:t>
            </w:r>
          </w:p>
        </w:tc>
        <w:tc>
          <w:tcPr>
            <w:tcW w:w="2085" w:type="dxa"/>
            <w:tcBorders>
              <w:right w:val="single" w:sz="12" w:space="0" w:color="auto"/>
            </w:tcBorders>
            <w:vAlign w:val="bottom"/>
          </w:tcPr>
          <w:p w14:paraId="12D42436" w14:textId="7FD123C2" w:rsidR="00A139D2" w:rsidRPr="000E1A5F" w:rsidRDefault="00A139D2" w:rsidP="00A139D2">
            <w:pPr>
              <w:rPr>
                <w:rFonts w:asciiTheme="minorHAnsi" w:hAnsiTheme="minorHAnsi"/>
                <w:color w:val="000000"/>
                <w:szCs w:val="22"/>
                <w:lang w:val="en-GB"/>
                <w:rPrChange w:id="1459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596" w:author="Dioguardi, Fabio" w:date="2018-10-23T11:24:00Z">
                  <w:rPr>
                    <w:rFonts w:ascii="Calibri" w:hAnsi="Calibri"/>
                    <w:color w:val="000000"/>
                    <w:szCs w:val="22"/>
                  </w:rPr>
                </w:rPrChange>
              </w:rPr>
              <w:t>unc_Xband5</w:t>
            </w:r>
          </w:p>
        </w:tc>
        <w:tc>
          <w:tcPr>
            <w:tcW w:w="567" w:type="dxa"/>
            <w:tcBorders>
              <w:left w:val="single" w:sz="12" w:space="0" w:color="auto"/>
            </w:tcBorders>
            <w:vAlign w:val="bottom"/>
          </w:tcPr>
          <w:p w14:paraId="6F7DD487" w14:textId="2B6D4E57" w:rsidR="00A139D2" w:rsidRPr="000E1A5F" w:rsidRDefault="00A139D2" w:rsidP="00A139D2">
            <w:pPr>
              <w:jc w:val="center"/>
              <w:rPr>
                <w:rFonts w:asciiTheme="minorHAnsi" w:hAnsiTheme="minorHAnsi"/>
                <w:color w:val="000000"/>
                <w:szCs w:val="22"/>
                <w:lang w:val="en-GB"/>
                <w:rPrChange w:id="1459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94F1FA0" w14:textId="434E3C55" w:rsidR="00A139D2" w:rsidRPr="000E1A5F" w:rsidRDefault="00A139D2" w:rsidP="00A139D2">
            <w:pPr>
              <w:rPr>
                <w:rFonts w:asciiTheme="minorHAnsi" w:hAnsiTheme="minorHAnsi"/>
                <w:color w:val="000000"/>
                <w:szCs w:val="22"/>
                <w:lang w:val="en-GB"/>
                <w:rPrChange w:id="14598"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7B7D1C35" w14:textId="7FA3A06C" w:rsidR="00A139D2" w:rsidRPr="000E1A5F" w:rsidRDefault="00A139D2" w:rsidP="00A139D2">
            <w:pPr>
              <w:rPr>
                <w:rFonts w:asciiTheme="minorHAnsi" w:hAnsiTheme="minorHAnsi"/>
                <w:color w:val="000000"/>
                <w:szCs w:val="22"/>
                <w:lang w:val="en-GB"/>
                <w:rPrChange w:id="14599" w:author="Dioguardi, Fabio" w:date="2018-10-23T11:24:00Z">
                  <w:rPr>
                    <w:rFonts w:asciiTheme="minorHAnsi" w:hAnsiTheme="minorHAnsi"/>
                    <w:color w:val="000000"/>
                    <w:szCs w:val="22"/>
                  </w:rPr>
                </w:rPrChange>
              </w:rPr>
            </w:pPr>
          </w:p>
        </w:tc>
        <w:tc>
          <w:tcPr>
            <w:tcW w:w="2410" w:type="dxa"/>
            <w:vAlign w:val="bottom"/>
          </w:tcPr>
          <w:p w14:paraId="09B00A5A" w14:textId="0BA62344" w:rsidR="00A139D2" w:rsidRPr="000E1A5F" w:rsidRDefault="00A139D2" w:rsidP="00A139D2">
            <w:pPr>
              <w:rPr>
                <w:rFonts w:asciiTheme="minorHAnsi" w:hAnsiTheme="minorHAnsi"/>
                <w:color w:val="000000"/>
                <w:szCs w:val="22"/>
                <w:lang w:val="en-GB"/>
                <w:rPrChange w:id="14600" w:author="Dioguardi, Fabio" w:date="2018-10-23T11:24:00Z">
                  <w:rPr>
                    <w:rFonts w:asciiTheme="minorHAnsi" w:hAnsiTheme="minorHAnsi"/>
                    <w:color w:val="000000"/>
                    <w:szCs w:val="22"/>
                  </w:rPr>
                </w:rPrChange>
              </w:rPr>
            </w:pPr>
          </w:p>
        </w:tc>
      </w:tr>
      <w:tr w:rsidR="00A139D2" w:rsidRPr="000E1A5F" w14:paraId="42CC1C8F" w14:textId="77777777" w:rsidTr="00973D6D">
        <w:tc>
          <w:tcPr>
            <w:tcW w:w="751" w:type="dxa"/>
            <w:vAlign w:val="bottom"/>
          </w:tcPr>
          <w:p w14:paraId="6202949E" w14:textId="1555C962" w:rsidR="00A139D2" w:rsidRPr="000E1A5F" w:rsidRDefault="00A139D2" w:rsidP="00A139D2">
            <w:pPr>
              <w:jc w:val="center"/>
              <w:rPr>
                <w:rFonts w:asciiTheme="minorHAnsi" w:hAnsiTheme="minorHAnsi"/>
                <w:color w:val="000000"/>
                <w:szCs w:val="22"/>
                <w:lang w:val="en-GB"/>
                <w:rPrChange w:id="1460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02" w:author="Dioguardi, Fabio" w:date="2018-10-23T11:24:00Z">
                  <w:rPr>
                    <w:rFonts w:ascii="Calibri" w:hAnsi="Calibri"/>
                    <w:color w:val="000000"/>
                    <w:szCs w:val="22"/>
                  </w:rPr>
                </w:rPrChange>
              </w:rPr>
              <w:t>170</w:t>
            </w:r>
          </w:p>
        </w:tc>
        <w:tc>
          <w:tcPr>
            <w:tcW w:w="2085" w:type="dxa"/>
            <w:tcBorders>
              <w:right w:val="single" w:sz="12" w:space="0" w:color="auto"/>
            </w:tcBorders>
            <w:vAlign w:val="bottom"/>
          </w:tcPr>
          <w:p w14:paraId="180C532F" w14:textId="171B6A7A" w:rsidR="00A139D2" w:rsidRPr="000E1A5F" w:rsidRDefault="00A139D2" w:rsidP="00A139D2">
            <w:pPr>
              <w:rPr>
                <w:rFonts w:asciiTheme="minorHAnsi" w:hAnsiTheme="minorHAnsi"/>
                <w:color w:val="000000"/>
                <w:szCs w:val="22"/>
                <w:lang w:val="en-GB"/>
                <w:rPrChange w:id="1460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04" w:author="Dioguardi, Fabio" w:date="2018-10-23T11:24:00Z">
                  <w:rPr>
                    <w:rFonts w:ascii="Calibri" w:hAnsi="Calibri"/>
                    <w:color w:val="000000"/>
                    <w:szCs w:val="22"/>
                  </w:rPr>
                </w:rPrChange>
              </w:rPr>
              <w:t>unc_Xband6</w:t>
            </w:r>
          </w:p>
        </w:tc>
        <w:tc>
          <w:tcPr>
            <w:tcW w:w="567" w:type="dxa"/>
            <w:tcBorders>
              <w:left w:val="single" w:sz="12" w:space="0" w:color="auto"/>
            </w:tcBorders>
            <w:vAlign w:val="bottom"/>
          </w:tcPr>
          <w:p w14:paraId="2BDFE720" w14:textId="6D430259" w:rsidR="00A139D2" w:rsidRPr="000E1A5F" w:rsidRDefault="00A139D2" w:rsidP="00A139D2">
            <w:pPr>
              <w:jc w:val="center"/>
              <w:rPr>
                <w:rFonts w:asciiTheme="minorHAnsi" w:hAnsiTheme="minorHAnsi"/>
                <w:color w:val="000000"/>
                <w:szCs w:val="22"/>
                <w:lang w:val="en-GB"/>
                <w:rPrChange w:id="1460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47B2812E" w14:textId="4A8862CC" w:rsidR="00A139D2" w:rsidRPr="000E1A5F" w:rsidRDefault="00A139D2" w:rsidP="00A139D2">
            <w:pPr>
              <w:rPr>
                <w:rFonts w:asciiTheme="minorHAnsi" w:hAnsiTheme="minorHAnsi"/>
                <w:color w:val="000000"/>
                <w:szCs w:val="22"/>
                <w:lang w:val="en-GB"/>
                <w:rPrChange w:id="14606"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26129149" w14:textId="7F751A8C" w:rsidR="00A139D2" w:rsidRPr="000E1A5F" w:rsidRDefault="00A139D2" w:rsidP="00A139D2">
            <w:pPr>
              <w:rPr>
                <w:rFonts w:asciiTheme="minorHAnsi" w:hAnsiTheme="minorHAnsi"/>
                <w:color w:val="000000"/>
                <w:szCs w:val="22"/>
                <w:lang w:val="en-GB"/>
                <w:rPrChange w:id="14607" w:author="Dioguardi, Fabio" w:date="2018-10-23T11:24:00Z">
                  <w:rPr>
                    <w:rFonts w:asciiTheme="minorHAnsi" w:hAnsiTheme="minorHAnsi"/>
                    <w:color w:val="000000"/>
                    <w:szCs w:val="22"/>
                  </w:rPr>
                </w:rPrChange>
              </w:rPr>
            </w:pPr>
          </w:p>
        </w:tc>
        <w:tc>
          <w:tcPr>
            <w:tcW w:w="2410" w:type="dxa"/>
            <w:vAlign w:val="bottom"/>
          </w:tcPr>
          <w:p w14:paraId="315C739D" w14:textId="2102B20B" w:rsidR="00A139D2" w:rsidRPr="000E1A5F" w:rsidRDefault="00A139D2" w:rsidP="00A139D2">
            <w:pPr>
              <w:rPr>
                <w:rFonts w:asciiTheme="minorHAnsi" w:hAnsiTheme="minorHAnsi"/>
                <w:color w:val="000000"/>
                <w:szCs w:val="22"/>
                <w:lang w:val="en-GB"/>
                <w:rPrChange w:id="14608" w:author="Dioguardi, Fabio" w:date="2018-10-23T11:24:00Z">
                  <w:rPr>
                    <w:rFonts w:asciiTheme="minorHAnsi" w:hAnsiTheme="minorHAnsi"/>
                    <w:color w:val="000000"/>
                    <w:szCs w:val="22"/>
                  </w:rPr>
                </w:rPrChange>
              </w:rPr>
            </w:pPr>
          </w:p>
        </w:tc>
      </w:tr>
      <w:tr w:rsidR="00A139D2" w:rsidRPr="000E1A5F" w14:paraId="5EBE9364" w14:textId="77777777" w:rsidTr="00973D6D">
        <w:tc>
          <w:tcPr>
            <w:tcW w:w="751" w:type="dxa"/>
            <w:vAlign w:val="bottom"/>
          </w:tcPr>
          <w:p w14:paraId="2B708194" w14:textId="11D094CD" w:rsidR="00A139D2" w:rsidRPr="000E1A5F" w:rsidRDefault="00A139D2" w:rsidP="00A139D2">
            <w:pPr>
              <w:jc w:val="center"/>
              <w:rPr>
                <w:rFonts w:asciiTheme="minorHAnsi" w:hAnsiTheme="minorHAnsi"/>
                <w:color w:val="000000"/>
                <w:szCs w:val="22"/>
                <w:lang w:val="en-GB"/>
                <w:rPrChange w:id="1460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10" w:author="Dioguardi, Fabio" w:date="2018-10-23T11:24:00Z">
                  <w:rPr>
                    <w:rFonts w:ascii="Calibri" w:hAnsi="Calibri"/>
                    <w:color w:val="000000"/>
                    <w:szCs w:val="22"/>
                  </w:rPr>
                </w:rPrChange>
              </w:rPr>
              <w:t>171</w:t>
            </w:r>
          </w:p>
        </w:tc>
        <w:tc>
          <w:tcPr>
            <w:tcW w:w="2085" w:type="dxa"/>
            <w:tcBorders>
              <w:right w:val="single" w:sz="12" w:space="0" w:color="auto"/>
            </w:tcBorders>
            <w:vAlign w:val="bottom"/>
          </w:tcPr>
          <w:p w14:paraId="1627C643" w14:textId="09E94515" w:rsidR="00A139D2" w:rsidRPr="000E1A5F" w:rsidRDefault="00A139D2" w:rsidP="00A139D2">
            <w:pPr>
              <w:rPr>
                <w:rFonts w:asciiTheme="minorHAnsi" w:hAnsiTheme="minorHAnsi"/>
                <w:color w:val="000000"/>
                <w:szCs w:val="22"/>
                <w:lang w:val="en-GB"/>
                <w:rPrChange w:id="14611"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12" w:author="Dioguardi, Fabio" w:date="2018-10-23T11:24:00Z">
                  <w:rPr>
                    <w:rFonts w:ascii="Calibri" w:hAnsi="Calibri"/>
                    <w:color w:val="000000"/>
                    <w:szCs w:val="22"/>
                  </w:rPr>
                </w:rPrChange>
              </w:rPr>
              <w:t>qfak_Cband3</w:t>
            </w:r>
          </w:p>
        </w:tc>
        <w:tc>
          <w:tcPr>
            <w:tcW w:w="567" w:type="dxa"/>
            <w:tcBorders>
              <w:left w:val="single" w:sz="12" w:space="0" w:color="auto"/>
            </w:tcBorders>
            <w:vAlign w:val="bottom"/>
          </w:tcPr>
          <w:p w14:paraId="0EEDB45C" w14:textId="00D0CB4F" w:rsidR="00A139D2" w:rsidRPr="000E1A5F" w:rsidRDefault="00A139D2" w:rsidP="00A139D2">
            <w:pPr>
              <w:jc w:val="center"/>
              <w:rPr>
                <w:rFonts w:asciiTheme="minorHAnsi" w:hAnsiTheme="minorHAnsi"/>
                <w:color w:val="000000"/>
                <w:szCs w:val="22"/>
                <w:lang w:val="en-GB"/>
                <w:rPrChange w:id="14613"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502CF3DB" w14:textId="6E5CFFDE" w:rsidR="00A139D2" w:rsidRPr="000E1A5F" w:rsidRDefault="00A139D2" w:rsidP="00A139D2">
            <w:pPr>
              <w:rPr>
                <w:rFonts w:asciiTheme="minorHAnsi" w:hAnsiTheme="minorHAnsi"/>
                <w:color w:val="000000"/>
                <w:szCs w:val="22"/>
                <w:lang w:val="en-GB"/>
                <w:rPrChange w:id="14614" w:author="Dioguardi, Fabio" w:date="2018-10-23T11:24:00Z">
                  <w:rPr>
                    <w:rFonts w:asciiTheme="minorHAnsi" w:hAnsiTheme="minorHAnsi"/>
                    <w:color w:val="000000"/>
                    <w:szCs w:val="22"/>
                  </w:rPr>
                </w:rPrChange>
              </w:rPr>
            </w:pPr>
          </w:p>
        </w:tc>
        <w:tc>
          <w:tcPr>
            <w:tcW w:w="709" w:type="dxa"/>
            <w:tcBorders>
              <w:left w:val="single" w:sz="12" w:space="0" w:color="auto"/>
            </w:tcBorders>
            <w:vAlign w:val="bottom"/>
          </w:tcPr>
          <w:p w14:paraId="6793E881" w14:textId="69B56127" w:rsidR="00A139D2" w:rsidRPr="000E1A5F" w:rsidRDefault="00A139D2" w:rsidP="00A139D2">
            <w:pPr>
              <w:rPr>
                <w:rFonts w:asciiTheme="minorHAnsi" w:hAnsiTheme="minorHAnsi"/>
                <w:color w:val="000000"/>
                <w:szCs w:val="22"/>
                <w:lang w:val="en-GB"/>
                <w:rPrChange w:id="14615" w:author="Dioguardi, Fabio" w:date="2018-10-23T11:24:00Z">
                  <w:rPr>
                    <w:rFonts w:asciiTheme="minorHAnsi" w:hAnsiTheme="minorHAnsi"/>
                    <w:color w:val="000000"/>
                    <w:szCs w:val="22"/>
                  </w:rPr>
                </w:rPrChange>
              </w:rPr>
            </w:pPr>
          </w:p>
        </w:tc>
        <w:tc>
          <w:tcPr>
            <w:tcW w:w="2410" w:type="dxa"/>
            <w:vAlign w:val="bottom"/>
          </w:tcPr>
          <w:p w14:paraId="304B95CC" w14:textId="0221E75C" w:rsidR="00A139D2" w:rsidRPr="000E1A5F" w:rsidRDefault="00A139D2" w:rsidP="00A139D2">
            <w:pPr>
              <w:rPr>
                <w:rFonts w:asciiTheme="minorHAnsi" w:hAnsiTheme="minorHAnsi"/>
                <w:color w:val="000000"/>
                <w:szCs w:val="22"/>
                <w:lang w:val="en-GB"/>
                <w:rPrChange w:id="14616" w:author="Dioguardi, Fabio" w:date="2018-10-23T11:24:00Z">
                  <w:rPr>
                    <w:rFonts w:asciiTheme="minorHAnsi" w:hAnsiTheme="minorHAnsi"/>
                    <w:color w:val="000000"/>
                    <w:szCs w:val="22"/>
                  </w:rPr>
                </w:rPrChange>
              </w:rPr>
            </w:pPr>
          </w:p>
        </w:tc>
      </w:tr>
      <w:tr w:rsidR="00A139D2" w:rsidRPr="000E1A5F" w14:paraId="08D4D1BB" w14:textId="77777777" w:rsidTr="00973D6D">
        <w:tc>
          <w:tcPr>
            <w:tcW w:w="751" w:type="dxa"/>
            <w:vAlign w:val="bottom"/>
          </w:tcPr>
          <w:p w14:paraId="50294CD4" w14:textId="550BEA7A" w:rsidR="00A139D2" w:rsidRPr="000E1A5F" w:rsidRDefault="00A139D2" w:rsidP="00A139D2">
            <w:pPr>
              <w:jc w:val="center"/>
              <w:rPr>
                <w:rFonts w:asciiTheme="minorHAnsi" w:hAnsiTheme="minorHAnsi"/>
                <w:color w:val="000000"/>
                <w:szCs w:val="22"/>
                <w:lang w:val="en-GB"/>
                <w:rPrChange w:id="14617"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18" w:author="Dioguardi, Fabio" w:date="2018-10-23T11:24:00Z">
                  <w:rPr>
                    <w:rFonts w:ascii="Calibri" w:hAnsi="Calibri"/>
                    <w:color w:val="000000"/>
                    <w:szCs w:val="22"/>
                  </w:rPr>
                </w:rPrChange>
              </w:rPr>
              <w:t>172</w:t>
            </w:r>
          </w:p>
        </w:tc>
        <w:tc>
          <w:tcPr>
            <w:tcW w:w="2085" w:type="dxa"/>
            <w:tcBorders>
              <w:right w:val="single" w:sz="12" w:space="0" w:color="auto"/>
            </w:tcBorders>
            <w:vAlign w:val="bottom"/>
          </w:tcPr>
          <w:p w14:paraId="5B753143" w14:textId="452F3ED5" w:rsidR="00A139D2" w:rsidRPr="000E1A5F" w:rsidRDefault="00A139D2" w:rsidP="00A139D2">
            <w:pPr>
              <w:rPr>
                <w:rFonts w:asciiTheme="minorHAnsi" w:hAnsiTheme="minorHAnsi"/>
                <w:color w:val="000000"/>
                <w:szCs w:val="22"/>
                <w:lang w:val="en-GB"/>
                <w:rPrChange w:id="14619"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20" w:author="Dioguardi, Fabio" w:date="2018-10-23T11:24:00Z">
                  <w:rPr>
                    <w:rFonts w:ascii="Calibri" w:hAnsi="Calibri"/>
                    <w:color w:val="000000"/>
                    <w:szCs w:val="22"/>
                  </w:rPr>
                </w:rPrChange>
              </w:rPr>
              <w:t>qfak_Cband4</w:t>
            </w:r>
          </w:p>
        </w:tc>
        <w:tc>
          <w:tcPr>
            <w:tcW w:w="567" w:type="dxa"/>
            <w:tcBorders>
              <w:left w:val="single" w:sz="12" w:space="0" w:color="auto"/>
            </w:tcBorders>
            <w:vAlign w:val="bottom"/>
          </w:tcPr>
          <w:p w14:paraId="39EFC5C9" w14:textId="04634687" w:rsidR="00A139D2" w:rsidRPr="000E1A5F" w:rsidRDefault="00A139D2" w:rsidP="00A139D2">
            <w:pPr>
              <w:jc w:val="center"/>
              <w:rPr>
                <w:rFonts w:asciiTheme="minorHAnsi" w:hAnsiTheme="minorHAnsi"/>
                <w:color w:val="000000"/>
                <w:szCs w:val="22"/>
                <w:lang w:val="en-GB"/>
                <w:rPrChange w:id="14621"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3E837FD2" w14:textId="2E58167B" w:rsidR="00A139D2" w:rsidRPr="000E1A5F" w:rsidRDefault="00A139D2" w:rsidP="00A139D2">
            <w:pPr>
              <w:rPr>
                <w:rFonts w:asciiTheme="minorHAnsi" w:hAnsiTheme="minorHAnsi"/>
                <w:color w:val="000000"/>
                <w:szCs w:val="22"/>
                <w:lang w:val="en-GB"/>
                <w:rPrChange w:id="14622" w:author="Dioguardi, Fabio" w:date="2018-10-23T11:24:00Z">
                  <w:rPr>
                    <w:rFonts w:asciiTheme="minorHAnsi" w:hAnsiTheme="minorHAnsi"/>
                    <w:color w:val="000000"/>
                    <w:szCs w:val="22"/>
                  </w:rPr>
                </w:rPrChange>
              </w:rPr>
            </w:pPr>
          </w:p>
        </w:tc>
        <w:tc>
          <w:tcPr>
            <w:tcW w:w="709" w:type="dxa"/>
            <w:tcBorders>
              <w:left w:val="single" w:sz="12" w:space="0" w:color="auto"/>
            </w:tcBorders>
            <w:vAlign w:val="center"/>
          </w:tcPr>
          <w:p w14:paraId="55CB5FEC" w14:textId="5B5A32B4" w:rsidR="00A139D2" w:rsidRPr="000E1A5F" w:rsidRDefault="00A139D2" w:rsidP="00A139D2">
            <w:pPr>
              <w:rPr>
                <w:rFonts w:asciiTheme="minorHAnsi" w:hAnsiTheme="minorHAnsi"/>
                <w:color w:val="000000"/>
                <w:szCs w:val="22"/>
                <w:lang w:val="en-GB"/>
                <w:rPrChange w:id="14623" w:author="Dioguardi, Fabio" w:date="2018-10-23T11:24:00Z">
                  <w:rPr>
                    <w:rFonts w:asciiTheme="minorHAnsi" w:hAnsiTheme="minorHAnsi"/>
                    <w:color w:val="000000"/>
                    <w:szCs w:val="22"/>
                  </w:rPr>
                </w:rPrChange>
              </w:rPr>
            </w:pPr>
          </w:p>
        </w:tc>
        <w:tc>
          <w:tcPr>
            <w:tcW w:w="2410" w:type="dxa"/>
            <w:vAlign w:val="bottom"/>
          </w:tcPr>
          <w:p w14:paraId="762BC942" w14:textId="540B94D9" w:rsidR="00A139D2" w:rsidRPr="000E1A5F" w:rsidRDefault="00A139D2" w:rsidP="00A139D2">
            <w:pPr>
              <w:rPr>
                <w:rFonts w:asciiTheme="minorHAnsi" w:hAnsiTheme="minorHAnsi"/>
                <w:color w:val="000000"/>
                <w:szCs w:val="22"/>
                <w:lang w:val="en-GB"/>
                <w:rPrChange w:id="14624" w:author="Dioguardi, Fabio" w:date="2018-10-23T11:24:00Z">
                  <w:rPr>
                    <w:rFonts w:asciiTheme="minorHAnsi" w:hAnsiTheme="minorHAnsi"/>
                    <w:color w:val="000000"/>
                    <w:szCs w:val="22"/>
                  </w:rPr>
                </w:rPrChange>
              </w:rPr>
            </w:pPr>
          </w:p>
        </w:tc>
      </w:tr>
      <w:tr w:rsidR="00A139D2" w:rsidRPr="000E1A5F" w14:paraId="0C7F0CA8" w14:textId="77777777" w:rsidTr="00973D6D">
        <w:tc>
          <w:tcPr>
            <w:tcW w:w="751" w:type="dxa"/>
            <w:vAlign w:val="bottom"/>
          </w:tcPr>
          <w:p w14:paraId="677EA402" w14:textId="408A5C87" w:rsidR="00A139D2" w:rsidRPr="000E1A5F" w:rsidRDefault="00A139D2" w:rsidP="00A139D2">
            <w:pPr>
              <w:jc w:val="center"/>
              <w:rPr>
                <w:rFonts w:asciiTheme="minorHAnsi" w:hAnsiTheme="minorHAnsi"/>
                <w:color w:val="000000"/>
                <w:szCs w:val="22"/>
                <w:lang w:val="en-GB"/>
                <w:rPrChange w:id="1462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26" w:author="Dioguardi, Fabio" w:date="2018-10-23T11:24:00Z">
                  <w:rPr>
                    <w:rFonts w:ascii="Calibri" w:hAnsi="Calibri"/>
                    <w:color w:val="000000"/>
                    <w:szCs w:val="22"/>
                  </w:rPr>
                </w:rPrChange>
              </w:rPr>
              <w:t>173</w:t>
            </w:r>
          </w:p>
        </w:tc>
        <w:tc>
          <w:tcPr>
            <w:tcW w:w="2085" w:type="dxa"/>
            <w:tcBorders>
              <w:right w:val="single" w:sz="12" w:space="0" w:color="auto"/>
            </w:tcBorders>
            <w:vAlign w:val="bottom"/>
          </w:tcPr>
          <w:p w14:paraId="0066DFF6" w14:textId="170C7725" w:rsidR="00A139D2" w:rsidRPr="000E1A5F" w:rsidRDefault="00A139D2" w:rsidP="00A139D2">
            <w:pPr>
              <w:rPr>
                <w:rFonts w:asciiTheme="minorHAnsi" w:hAnsiTheme="minorHAnsi"/>
                <w:i/>
                <w:color w:val="000000"/>
                <w:szCs w:val="22"/>
                <w:lang w:val="en-GB"/>
                <w:rPrChange w:id="14627" w:author="Dioguardi, Fabio" w:date="2018-10-23T11:24:00Z">
                  <w:rPr>
                    <w:rFonts w:asciiTheme="minorHAnsi" w:hAnsiTheme="minorHAnsi"/>
                    <w:i/>
                    <w:color w:val="000000"/>
                    <w:szCs w:val="22"/>
                  </w:rPr>
                </w:rPrChange>
              </w:rPr>
            </w:pPr>
            <w:r w:rsidRPr="000E1A5F">
              <w:rPr>
                <w:rFonts w:ascii="Calibri" w:hAnsi="Calibri"/>
                <w:color w:val="000000"/>
                <w:szCs w:val="22"/>
                <w:lang w:val="en-GB"/>
                <w:rPrChange w:id="14628" w:author="Dioguardi, Fabio" w:date="2018-10-23T11:24:00Z">
                  <w:rPr>
                    <w:rFonts w:ascii="Calibri" w:hAnsi="Calibri"/>
                    <w:color w:val="000000"/>
                    <w:szCs w:val="22"/>
                  </w:rPr>
                </w:rPrChange>
              </w:rPr>
              <w:t>qfak_Cband5</w:t>
            </w:r>
          </w:p>
        </w:tc>
        <w:tc>
          <w:tcPr>
            <w:tcW w:w="567" w:type="dxa"/>
            <w:tcBorders>
              <w:left w:val="single" w:sz="12" w:space="0" w:color="auto"/>
            </w:tcBorders>
            <w:vAlign w:val="bottom"/>
          </w:tcPr>
          <w:p w14:paraId="05AA7DD1" w14:textId="31BC1B89" w:rsidR="00A139D2" w:rsidRPr="000E1A5F" w:rsidRDefault="00A139D2" w:rsidP="00A139D2">
            <w:pPr>
              <w:jc w:val="center"/>
              <w:rPr>
                <w:rFonts w:asciiTheme="minorHAnsi" w:hAnsiTheme="minorHAnsi"/>
                <w:color w:val="000000"/>
                <w:szCs w:val="22"/>
                <w:lang w:val="en-GB" w:eastAsia="is-IS"/>
                <w:rPrChange w:id="14629" w:author="Dioguardi, Fabio" w:date="2018-10-23T11:24:00Z">
                  <w:rPr>
                    <w:rFonts w:asciiTheme="minorHAnsi" w:hAnsiTheme="minorHAnsi"/>
                    <w:color w:val="000000"/>
                    <w:szCs w:val="22"/>
                    <w:lang w:val="is-IS" w:eastAsia="is-IS"/>
                  </w:rPr>
                </w:rPrChange>
              </w:rPr>
            </w:pPr>
          </w:p>
        </w:tc>
        <w:tc>
          <w:tcPr>
            <w:tcW w:w="1984" w:type="dxa"/>
            <w:tcBorders>
              <w:right w:val="single" w:sz="12" w:space="0" w:color="auto"/>
            </w:tcBorders>
            <w:vAlign w:val="bottom"/>
          </w:tcPr>
          <w:p w14:paraId="78A97D29" w14:textId="386910F3" w:rsidR="00A139D2" w:rsidRPr="000E1A5F" w:rsidRDefault="00A139D2" w:rsidP="00A139D2">
            <w:pPr>
              <w:rPr>
                <w:rFonts w:asciiTheme="minorHAnsi" w:hAnsiTheme="minorHAnsi"/>
                <w:bCs/>
                <w:kern w:val="32"/>
                <w:szCs w:val="22"/>
                <w:lang w:val="en-GB"/>
                <w:rPrChange w:id="14630"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19338BFD" w14:textId="4A83ABF7" w:rsidR="00A139D2" w:rsidRPr="000E1A5F" w:rsidRDefault="00A139D2" w:rsidP="00A139D2">
            <w:pPr>
              <w:rPr>
                <w:rFonts w:asciiTheme="minorHAnsi" w:hAnsiTheme="minorHAnsi"/>
                <w:bCs/>
                <w:kern w:val="32"/>
                <w:szCs w:val="22"/>
                <w:lang w:val="en-GB"/>
                <w:rPrChange w:id="14631" w:author="Dioguardi, Fabio" w:date="2018-10-23T11:24:00Z">
                  <w:rPr>
                    <w:rFonts w:asciiTheme="minorHAnsi" w:hAnsiTheme="minorHAnsi"/>
                    <w:bCs/>
                    <w:kern w:val="32"/>
                    <w:szCs w:val="22"/>
                  </w:rPr>
                </w:rPrChange>
              </w:rPr>
            </w:pPr>
          </w:p>
        </w:tc>
        <w:tc>
          <w:tcPr>
            <w:tcW w:w="2410" w:type="dxa"/>
            <w:vAlign w:val="bottom"/>
          </w:tcPr>
          <w:p w14:paraId="698E206E" w14:textId="63A84C4A" w:rsidR="00A139D2" w:rsidRPr="000E1A5F" w:rsidRDefault="00A139D2" w:rsidP="00A139D2">
            <w:pPr>
              <w:rPr>
                <w:rFonts w:asciiTheme="minorHAnsi" w:hAnsiTheme="minorHAnsi"/>
                <w:bCs/>
                <w:kern w:val="32"/>
                <w:szCs w:val="22"/>
                <w:lang w:val="en-GB"/>
                <w:rPrChange w:id="14632" w:author="Dioguardi, Fabio" w:date="2018-10-23T11:24:00Z">
                  <w:rPr>
                    <w:rFonts w:asciiTheme="minorHAnsi" w:hAnsiTheme="minorHAnsi"/>
                    <w:bCs/>
                    <w:kern w:val="32"/>
                    <w:szCs w:val="22"/>
                  </w:rPr>
                </w:rPrChange>
              </w:rPr>
            </w:pPr>
          </w:p>
        </w:tc>
      </w:tr>
      <w:tr w:rsidR="00A139D2" w:rsidRPr="000E1A5F" w14:paraId="3A8081F3" w14:textId="77777777" w:rsidTr="00973D6D">
        <w:tc>
          <w:tcPr>
            <w:tcW w:w="751" w:type="dxa"/>
            <w:vAlign w:val="bottom"/>
          </w:tcPr>
          <w:p w14:paraId="011543B4" w14:textId="54438096" w:rsidR="00A139D2" w:rsidRPr="000E1A5F" w:rsidRDefault="00A139D2" w:rsidP="00A139D2">
            <w:pPr>
              <w:jc w:val="center"/>
              <w:rPr>
                <w:rFonts w:asciiTheme="minorHAnsi" w:hAnsiTheme="minorHAnsi"/>
                <w:color w:val="000000"/>
                <w:szCs w:val="22"/>
                <w:lang w:val="en-GB"/>
                <w:rPrChange w:id="1463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34" w:author="Dioguardi, Fabio" w:date="2018-10-23T11:24:00Z">
                  <w:rPr>
                    <w:rFonts w:ascii="Calibri" w:hAnsi="Calibri"/>
                    <w:color w:val="000000"/>
                    <w:szCs w:val="22"/>
                  </w:rPr>
                </w:rPrChange>
              </w:rPr>
              <w:t>174</w:t>
            </w:r>
          </w:p>
        </w:tc>
        <w:tc>
          <w:tcPr>
            <w:tcW w:w="2085" w:type="dxa"/>
            <w:tcBorders>
              <w:right w:val="single" w:sz="12" w:space="0" w:color="auto"/>
            </w:tcBorders>
            <w:vAlign w:val="bottom"/>
          </w:tcPr>
          <w:p w14:paraId="27D30C7C" w14:textId="3CA8D289" w:rsidR="00A139D2" w:rsidRPr="000E1A5F" w:rsidRDefault="00A139D2" w:rsidP="00A139D2">
            <w:pPr>
              <w:rPr>
                <w:rFonts w:asciiTheme="minorHAnsi" w:hAnsiTheme="minorHAnsi"/>
                <w:color w:val="000000"/>
                <w:szCs w:val="22"/>
                <w:lang w:val="en-GB"/>
                <w:rPrChange w:id="14635"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36" w:author="Dioguardi, Fabio" w:date="2018-10-23T11:24:00Z">
                  <w:rPr>
                    <w:rFonts w:ascii="Calibri" w:hAnsi="Calibri"/>
                    <w:color w:val="000000"/>
                    <w:szCs w:val="22"/>
                  </w:rPr>
                </w:rPrChange>
              </w:rPr>
              <w:t>qfak_Cband6</w:t>
            </w:r>
          </w:p>
        </w:tc>
        <w:tc>
          <w:tcPr>
            <w:tcW w:w="567" w:type="dxa"/>
            <w:tcBorders>
              <w:left w:val="single" w:sz="12" w:space="0" w:color="auto"/>
            </w:tcBorders>
            <w:vAlign w:val="bottom"/>
          </w:tcPr>
          <w:p w14:paraId="6692BE72" w14:textId="3A6C2F5C" w:rsidR="00A139D2" w:rsidRPr="000E1A5F" w:rsidRDefault="00A139D2" w:rsidP="00A139D2">
            <w:pPr>
              <w:jc w:val="center"/>
              <w:rPr>
                <w:rFonts w:asciiTheme="minorHAnsi" w:hAnsiTheme="minorHAnsi"/>
                <w:color w:val="000000"/>
                <w:szCs w:val="22"/>
                <w:lang w:val="en-GB"/>
                <w:rPrChange w:id="14637"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26A1191C" w14:textId="51335C63" w:rsidR="00A139D2" w:rsidRPr="000E1A5F" w:rsidRDefault="00A139D2" w:rsidP="00A139D2">
            <w:pPr>
              <w:rPr>
                <w:rFonts w:asciiTheme="minorHAnsi" w:hAnsiTheme="minorHAnsi"/>
                <w:bCs/>
                <w:kern w:val="32"/>
                <w:szCs w:val="22"/>
                <w:lang w:val="en-GB"/>
                <w:rPrChange w:id="14638"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0D4D025E" w14:textId="59EC16CB" w:rsidR="00A139D2" w:rsidRPr="000E1A5F" w:rsidRDefault="00A139D2" w:rsidP="00A139D2">
            <w:pPr>
              <w:rPr>
                <w:rFonts w:asciiTheme="minorHAnsi" w:hAnsiTheme="minorHAnsi"/>
                <w:bCs/>
                <w:kern w:val="32"/>
                <w:szCs w:val="22"/>
                <w:lang w:val="en-GB"/>
                <w:rPrChange w:id="14639" w:author="Dioguardi, Fabio" w:date="2018-10-23T11:24:00Z">
                  <w:rPr>
                    <w:rFonts w:asciiTheme="minorHAnsi" w:hAnsiTheme="minorHAnsi"/>
                    <w:bCs/>
                    <w:kern w:val="32"/>
                    <w:szCs w:val="22"/>
                  </w:rPr>
                </w:rPrChange>
              </w:rPr>
            </w:pPr>
          </w:p>
        </w:tc>
        <w:tc>
          <w:tcPr>
            <w:tcW w:w="2410" w:type="dxa"/>
            <w:vAlign w:val="bottom"/>
          </w:tcPr>
          <w:p w14:paraId="5E6096A8" w14:textId="01CE1444" w:rsidR="00A139D2" w:rsidRPr="000E1A5F" w:rsidRDefault="00A139D2" w:rsidP="00A139D2">
            <w:pPr>
              <w:rPr>
                <w:rFonts w:asciiTheme="minorHAnsi" w:hAnsiTheme="minorHAnsi"/>
                <w:bCs/>
                <w:kern w:val="32"/>
                <w:szCs w:val="22"/>
                <w:lang w:val="en-GB"/>
                <w:rPrChange w:id="14640" w:author="Dioguardi, Fabio" w:date="2018-10-23T11:24:00Z">
                  <w:rPr>
                    <w:rFonts w:asciiTheme="minorHAnsi" w:hAnsiTheme="minorHAnsi"/>
                    <w:bCs/>
                    <w:kern w:val="32"/>
                    <w:szCs w:val="22"/>
                  </w:rPr>
                </w:rPrChange>
              </w:rPr>
            </w:pPr>
          </w:p>
        </w:tc>
      </w:tr>
      <w:tr w:rsidR="00A139D2" w:rsidRPr="000E1A5F" w14:paraId="13DA3B70" w14:textId="77777777" w:rsidTr="00973D6D">
        <w:tc>
          <w:tcPr>
            <w:tcW w:w="751" w:type="dxa"/>
            <w:vAlign w:val="bottom"/>
          </w:tcPr>
          <w:p w14:paraId="6F0615BA" w14:textId="33A195A8" w:rsidR="00A139D2" w:rsidRPr="000E1A5F" w:rsidRDefault="00A139D2" w:rsidP="00A139D2">
            <w:pPr>
              <w:jc w:val="center"/>
              <w:rPr>
                <w:rFonts w:asciiTheme="minorHAnsi" w:hAnsiTheme="minorHAnsi"/>
                <w:color w:val="000000"/>
                <w:szCs w:val="22"/>
                <w:lang w:val="en-GB" w:eastAsia="is-IS"/>
                <w:rPrChange w:id="14641" w:author="Dioguardi, Fabio" w:date="2018-10-23T11:24:00Z">
                  <w:rPr>
                    <w:rFonts w:asciiTheme="minorHAnsi" w:hAnsiTheme="minorHAnsi"/>
                    <w:color w:val="000000"/>
                    <w:szCs w:val="22"/>
                    <w:lang w:val="is-IS" w:eastAsia="is-IS"/>
                  </w:rPr>
                </w:rPrChange>
              </w:rPr>
            </w:pPr>
            <w:r w:rsidRPr="000E1A5F">
              <w:rPr>
                <w:rFonts w:ascii="Calibri" w:hAnsi="Calibri"/>
                <w:color w:val="000000"/>
                <w:szCs w:val="22"/>
                <w:lang w:val="en-GB"/>
                <w:rPrChange w:id="14642" w:author="Dioguardi, Fabio" w:date="2018-10-23T11:24:00Z">
                  <w:rPr>
                    <w:rFonts w:ascii="Calibri" w:hAnsi="Calibri"/>
                    <w:color w:val="000000"/>
                    <w:szCs w:val="22"/>
                  </w:rPr>
                </w:rPrChange>
              </w:rPr>
              <w:t>175</w:t>
            </w:r>
          </w:p>
        </w:tc>
        <w:tc>
          <w:tcPr>
            <w:tcW w:w="2085" w:type="dxa"/>
            <w:tcBorders>
              <w:right w:val="single" w:sz="12" w:space="0" w:color="auto"/>
            </w:tcBorders>
            <w:vAlign w:val="bottom"/>
          </w:tcPr>
          <w:p w14:paraId="577C613A" w14:textId="58F7173C" w:rsidR="00A139D2" w:rsidRPr="000E1A5F" w:rsidRDefault="00A139D2" w:rsidP="00A139D2">
            <w:pPr>
              <w:rPr>
                <w:rFonts w:asciiTheme="minorHAnsi" w:hAnsiTheme="minorHAnsi"/>
                <w:color w:val="000000"/>
                <w:szCs w:val="22"/>
                <w:lang w:val="en-GB"/>
                <w:rPrChange w:id="14643" w:author="Dioguardi, Fabio" w:date="2018-10-23T11:24:00Z">
                  <w:rPr>
                    <w:rFonts w:asciiTheme="minorHAnsi" w:hAnsiTheme="minorHAnsi"/>
                    <w:color w:val="000000"/>
                    <w:szCs w:val="22"/>
                  </w:rPr>
                </w:rPrChange>
              </w:rPr>
            </w:pPr>
            <w:r w:rsidRPr="000E1A5F">
              <w:rPr>
                <w:rFonts w:ascii="Calibri" w:hAnsi="Calibri"/>
                <w:color w:val="000000"/>
                <w:szCs w:val="22"/>
                <w:lang w:val="en-GB"/>
                <w:rPrChange w:id="14644" w:author="Dioguardi, Fabio" w:date="2018-10-23T11:24:00Z">
                  <w:rPr>
                    <w:rFonts w:ascii="Calibri" w:hAnsi="Calibri"/>
                    <w:color w:val="000000"/>
                    <w:szCs w:val="22"/>
                  </w:rPr>
                </w:rPrChange>
              </w:rPr>
              <w:t>qfak_Xband3</w:t>
            </w:r>
          </w:p>
        </w:tc>
        <w:tc>
          <w:tcPr>
            <w:tcW w:w="567" w:type="dxa"/>
            <w:tcBorders>
              <w:left w:val="single" w:sz="12" w:space="0" w:color="auto"/>
            </w:tcBorders>
            <w:vAlign w:val="bottom"/>
          </w:tcPr>
          <w:p w14:paraId="59AAD432" w14:textId="4D2707AD" w:rsidR="00A139D2" w:rsidRPr="000E1A5F" w:rsidRDefault="00A139D2" w:rsidP="00A139D2">
            <w:pPr>
              <w:jc w:val="center"/>
              <w:rPr>
                <w:rFonts w:asciiTheme="minorHAnsi" w:hAnsiTheme="minorHAnsi"/>
                <w:color w:val="000000"/>
                <w:szCs w:val="22"/>
                <w:lang w:val="en-GB"/>
                <w:rPrChange w:id="14645" w:author="Dioguardi, Fabio" w:date="2018-10-23T11:24:00Z">
                  <w:rPr>
                    <w:rFonts w:asciiTheme="minorHAnsi" w:hAnsiTheme="minorHAnsi"/>
                    <w:color w:val="000000"/>
                    <w:szCs w:val="22"/>
                  </w:rPr>
                </w:rPrChange>
              </w:rPr>
            </w:pPr>
          </w:p>
        </w:tc>
        <w:tc>
          <w:tcPr>
            <w:tcW w:w="1984" w:type="dxa"/>
            <w:tcBorders>
              <w:right w:val="single" w:sz="12" w:space="0" w:color="auto"/>
            </w:tcBorders>
            <w:vAlign w:val="bottom"/>
          </w:tcPr>
          <w:p w14:paraId="099B721C" w14:textId="5C23314C" w:rsidR="00A139D2" w:rsidRPr="000E1A5F" w:rsidRDefault="00A139D2" w:rsidP="00A139D2">
            <w:pPr>
              <w:rPr>
                <w:rFonts w:asciiTheme="minorHAnsi" w:hAnsiTheme="minorHAnsi"/>
                <w:bCs/>
                <w:kern w:val="32"/>
                <w:szCs w:val="22"/>
                <w:lang w:val="en-GB"/>
                <w:rPrChange w:id="14646" w:author="Dioguardi, Fabio" w:date="2018-10-23T11:24:00Z">
                  <w:rPr>
                    <w:rFonts w:asciiTheme="minorHAnsi" w:hAnsiTheme="minorHAnsi"/>
                    <w:bCs/>
                    <w:kern w:val="32"/>
                    <w:szCs w:val="22"/>
                  </w:rPr>
                </w:rPrChange>
              </w:rPr>
            </w:pPr>
          </w:p>
        </w:tc>
        <w:tc>
          <w:tcPr>
            <w:tcW w:w="709" w:type="dxa"/>
            <w:tcBorders>
              <w:left w:val="single" w:sz="12" w:space="0" w:color="auto"/>
            </w:tcBorders>
            <w:vAlign w:val="center"/>
          </w:tcPr>
          <w:p w14:paraId="2B755DE3" w14:textId="4482772F" w:rsidR="00A139D2" w:rsidRPr="000E1A5F" w:rsidRDefault="00A139D2" w:rsidP="00A139D2">
            <w:pPr>
              <w:rPr>
                <w:rFonts w:asciiTheme="minorHAnsi" w:hAnsiTheme="minorHAnsi"/>
                <w:bCs/>
                <w:kern w:val="32"/>
                <w:szCs w:val="22"/>
                <w:lang w:val="en-GB"/>
                <w:rPrChange w:id="14647" w:author="Dioguardi, Fabio" w:date="2018-10-23T11:24:00Z">
                  <w:rPr>
                    <w:rFonts w:asciiTheme="minorHAnsi" w:hAnsiTheme="minorHAnsi"/>
                    <w:bCs/>
                    <w:kern w:val="32"/>
                    <w:szCs w:val="22"/>
                  </w:rPr>
                </w:rPrChange>
              </w:rPr>
            </w:pPr>
          </w:p>
        </w:tc>
        <w:tc>
          <w:tcPr>
            <w:tcW w:w="2410" w:type="dxa"/>
            <w:vAlign w:val="bottom"/>
          </w:tcPr>
          <w:p w14:paraId="509F8C67" w14:textId="5F9A7B8B" w:rsidR="00A139D2" w:rsidRPr="000E1A5F" w:rsidRDefault="00A139D2" w:rsidP="00A139D2">
            <w:pPr>
              <w:rPr>
                <w:rFonts w:asciiTheme="minorHAnsi" w:hAnsiTheme="minorHAnsi"/>
                <w:bCs/>
                <w:kern w:val="32"/>
                <w:szCs w:val="22"/>
                <w:lang w:val="en-GB"/>
                <w:rPrChange w:id="14648" w:author="Dioguardi, Fabio" w:date="2018-10-23T11:24:00Z">
                  <w:rPr>
                    <w:rFonts w:asciiTheme="minorHAnsi" w:hAnsiTheme="minorHAnsi"/>
                    <w:bCs/>
                    <w:kern w:val="32"/>
                    <w:szCs w:val="22"/>
                  </w:rPr>
                </w:rPrChange>
              </w:rPr>
            </w:pPr>
          </w:p>
        </w:tc>
      </w:tr>
    </w:tbl>
    <w:p w14:paraId="2A556F0E" w14:textId="57908A1E" w:rsidR="00735CB7" w:rsidRPr="000E1A5F" w:rsidRDefault="00735CB7">
      <w:pPr>
        <w:rPr>
          <w:rFonts w:asciiTheme="minorHAnsi" w:hAnsiTheme="minorHAnsi"/>
          <w:szCs w:val="22"/>
          <w:lang w:val="en-GB"/>
          <w:rPrChange w:id="14649" w:author="Dioguardi, Fabio" w:date="2018-10-23T11:24:00Z">
            <w:rPr>
              <w:rFonts w:asciiTheme="minorHAnsi" w:hAnsiTheme="minorHAnsi"/>
              <w:szCs w:val="22"/>
            </w:rPr>
          </w:rPrChange>
        </w:rPr>
      </w:pPr>
      <w:r w:rsidRPr="000E1A5F">
        <w:rPr>
          <w:rFonts w:asciiTheme="minorHAnsi" w:hAnsiTheme="minorHAnsi"/>
          <w:szCs w:val="22"/>
          <w:lang w:val="en-GB"/>
          <w:rPrChange w:id="14650" w:author="Dioguardi, Fabio" w:date="2018-10-23T11:24:00Z">
            <w:rPr>
              <w:rFonts w:asciiTheme="minorHAnsi" w:hAnsiTheme="minorHAnsi"/>
              <w:szCs w:val="22"/>
            </w:rPr>
          </w:rPrChange>
        </w:rPr>
        <w:br w:type="page"/>
      </w:r>
    </w:p>
    <w:p w14:paraId="1391B319" w14:textId="77777777" w:rsidR="001245B9" w:rsidRPr="000E1A5F" w:rsidRDefault="001245B9">
      <w:pPr>
        <w:rPr>
          <w:rFonts w:asciiTheme="minorHAnsi" w:hAnsiTheme="minorHAnsi"/>
          <w:szCs w:val="22"/>
          <w:lang w:val="en-GB"/>
          <w:rPrChange w:id="14651" w:author="Dioguardi, Fabio" w:date="2018-10-23T11:24:00Z">
            <w:rPr>
              <w:rFonts w:asciiTheme="minorHAnsi" w:hAnsiTheme="minorHAnsi"/>
              <w:szCs w:val="22"/>
            </w:rPr>
          </w:rPrChange>
        </w:rPr>
      </w:pPr>
    </w:p>
    <w:p w14:paraId="43168D56" w14:textId="09C2AC59" w:rsidR="001245B9" w:rsidRPr="000E1A5F" w:rsidRDefault="001245B9" w:rsidP="00910C95">
      <w:pPr>
        <w:pStyle w:val="Heading1"/>
        <w:numPr>
          <w:ilvl w:val="0"/>
          <w:numId w:val="0"/>
        </w:numPr>
        <w:ind w:left="432" w:hanging="432"/>
        <w:rPr>
          <w:lang w:val="en-GB"/>
          <w:rPrChange w:id="14652" w:author="Dioguardi, Fabio" w:date="2018-10-23T11:24:00Z">
            <w:rPr/>
          </w:rPrChange>
        </w:rPr>
      </w:pPr>
      <w:bookmarkStart w:id="14653" w:name="_Ref482623100"/>
      <w:bookmarkStart w:id="14654" w:name="_Toc528058550"/>
      <w:r w:rsidRPr="000E1A5F">
        <w:rPr>
          <w:lang w:val="en-GB"/>
          <w:rPrChange w:id="14655" w:author="Dioguardi, Fabio" w:date="2018-10-23T11:24:00Z">
            <w:rPr/>
          </w:rPrChange>
        </w:rPr>
        <w:t xml:space="preserve">Appendix </w:t>
      </w:r>
      <w:r w:rsidR="0041172B" w:rsidRPr="000E1A5F">
        <w:rPr>
          <w:lang w:val="en-GB"/>
          <w:rPrChange w:id="14656" w:author="Dioguardi, Fabio" w:date="2018-10-23T11:24:00Z">
            <w:rPr/>
          </w:rPrChange>
        </w:rPr>
        <w:t>G</w:t>
      </w:r>
      <w:r w:rsidRPr="000E1A5F">
        <w:rPr>
          <w:lang w:val="en-GB"/>
          <w:rPrChange w:id="14657" w:author="Dioguardi, Fabio" w:date="2018-10-23T11:24:00Z">
            <w:rPr/>
          </w:rPrChange>
        </w:rPr>
        <w:t>: Example for a Status Report</w:t>
      </w:r>
      <w:bookmarkEnd w:id="14653"/>
      <w:bookmarkEnd w:id="14654"/>
    </w:p>
    <w:p w14:paraId="0EE343B5" w14:textId="77777777" w:rsidR="0085521C" w:rsidRPr="000E1A5F" w:rsidRDefault="0085521C" w:rsidP="0085521C">
      <w:pPr>
        <w:rPr>
          <w:lang w:val="en-GB"/>
          <w:rPrChange w:id="14658" w:author="Dioguardi, Fabio" w:date="2018-10-23T11:24:00Z">
            <w:rPr/>
          </w:rPrChange>
        </w:rPr>
      </w:pPr>
    </w:p>
    <w:p w14:paraId="12B0E76F" w14:textId="77777777" w:rsidR="001245B9" w:rsidRPr="000E1A5F" w:rsidRDefault="001245B9" w:rsidP="001245B9">
      <w:pPr>
        <w:rPr>
          <w:rFonts w:asciiTheme="minorHAnsi" w:hAnsiTheme="minorHAnsi"/>
          <w:sz w:val="20"/>
          <w:szCs w:val="20"/>
          <w:lang w:val="en-GB"/>
          <w:rPrChange w:id="1465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60" w:author="Dioguardi, Fabio" w:date="2018-10-23T11:24:00Z">
            <w:rPr>
              <w:rFonts w:asciiTheme="minorHAnsi" w:hAnsiTheme="minorHAnsi"/>
              <w:sz w:val="20"/>
              <w:szCs w:val="20"/>
            </w:rPr>
          </w:rPrChange>
        </w:rPr>
        <w:t>ERUPTION SOURCE PARAMETER STATUS REPORT</w:t>
      </w:r>
    </w:p>
    <w:p w14:paraId="27AB3A82" w14:textId="77777777" w:rsidR="001245B9" w:rsidRPr="000E1A5F" w:rsidRDefault="001245B9" w:rsidP="001245B9">
      <w:pPr>
        <w:rPr>
          <w:rFonts w:asciiTheme="minorHAnsi" w:hAnsiTheme="minorHAnsi"/>
          <w:sz w:val="20"/>
          <w:szCs w:val="20"/>
          <w:lang w:val="en-GB"/>
          <w:rPrChange w:id="1466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62" w:author="Dioguardi, Fabio" w:date="2018-10-23T11:24:00Z">
            <w:rPr>
              <w:rFonts w:asciiTheme="minorHAnsi" w:hAnsiTheme="minorHAnsi"/>
              <w:sz w:val="20"/>
              <w:szCs w:val="20"/>
            </w:rPr>
          </w:rPrChange>
        </w:rPr>
        <w:t>==========================================</w:t>
      </w:r>
    </w:p>
    <w:p w14:paraId="6EF05501" w14:textId="20E67348" w:rsidR="001245B9" w:rsidRPr="000E1A5F" w:rsidRDefault="001245B9" w:rsidP="001245B9">
      <w:pPr>
        <w:rPr>
          <w:rFonts w:asciiTheme="minorHAnsi" w:hAnsiTheme="minorHAnsi"/>
          <w:sz w:val="20"/>
          <w:szCs w:val="20"/>
          <w:lang w:val="en-GB"/>
          <w:rPrChange w:id="14663"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64" w:author="Dioguardi, Fabio" w:date="2018-10-23T11:24:00Z">
            <w:rPr>
              <w:rFonts w:asciiTheme="minorHAnsi" w:hAnsiTheme="minorHAnsi"/>
              <w:sz w:val="20"/>
              <w:szCs w:val="20"/>
            </w:rPr>
          </w:rPrChange>
        </w:rPr>
        <w:t xml:space="preserve">- - - - - </w:t>
      </w:r>
      <w:proofErr w:type="gramStart"/>
      <w:r w:rsidRPr="000E1A5F">
        <w:rPr>
          <w:rFonts w:asciiTheme="minorHAnsi" w:hAnsiTheme="minorHAnsi"/>
          <w:sz w:val="20"/>
          <w:szCs w:val="20"/>
          <w:lang w:val="en-GB"/>
          <w:rPrChange w:id="14665" w:author="Dioguardi, Fabio" w:date="2018-10-23T11:24:00Z">
            <w:rPr>
              <w:rFonts w:asciiTheme="minorHAnsi" w:hAnsiTheme="minorHAnsi"/>
              <w:sz w:val="20"/>
              <w:szCs w:val="20"/>
            </w:rPr>
          </w:rPrChange>
        </w:rPr>
        <w:t>output</w:t>
      </w:r>
      <w:proofErr w:type="gramEnd"/>
      <w:r w:rsidRPr="000E1A5F">
        <w:rPr>
          <w:rFonts w:asciiTheme="minorHAnsi" w:hAnsiTheme="minorHAnsi"/>
          <w:sz w:val="20"/>
          <w:szCs w:val="20"/>
          <w:lang w:val="en-GB"/>
          <w:rPrChange w:id="14666" w:author="Dioguardi, Fabio" w:date="2018-10-23T11:24:00Z">
            <w:rPr>
              <w:rFonts w:asciiTheme="minorHAnsi" w:hAnsiTheme="minorHAnsi"/>
              <w:sz w:val="20"/>
              <w:szCs w:val="20"/>
            </w:rPr>
          </w:rPrChange>
        </w:rPr>
        <w:t xml:space="preserve"> from </w:t>
      </w:r>
      <w:proofErr w:type="spellStart"/>
      <w:r w:rsidRPr="000E1A5F">
        <w:rPr>
          <w:rFonts w:asciiTheme="minorHAnsi" w:hAnsiTheme="minorHAnsi"/>
          <w:sz w:val="20"/>
          <w:szCs w:val="20"/>
          <w:lang w:val="en-GB"/>
          <w:rPrChange w:id="14667" w:author="Dioguardi, Fabio" w:date="2018-10-23T11:24:00Z">
            <w:rPr>
              <w:rFonts w:asciiTheme="minorHAnsi" w:hAnsiTheme="minorHAnsi"/>
              <w:sz w:val="20"/>
              <w:szCs w:val="20"/>
            </w:rPr>
          </w:rPrChange>
        </w:rPr>
        <w:t>Refir</w:t>
      </w:r>
      <w:proofErr w:type="spellEnd"/>
      <w:r w:rsidRPr="000E1A5F">
        <w:rPr>
          <w:rFonts w:asciiTheme="minorHAnsi" w:hAnsiTheme="minorHAnsi"/>
          <w:sz w:val="20"/>
          <w:szCs w:val="20"/>
          <w:lang w:val="en-GB"/>
          <w:rPrChange w:id="14668" w:author="Dioguardi, Fabio" w:date="2018-10-23T11:24:00Z">
            <w:rPr>
              <w:rFonts w:asciiTheme="minorHAnsi" w:hAnsiTheme="minorHAnsi"/>
              <w:sz w:val="20"/>
              <w:szCs w:val="20"/>
            </w:rPr>
          </w:rPrChange>
        </w:rPr>
        <w:t xml:space="preserve"> </w:t>
      </w:r>
      <w:r w:rsidR="00A70C55" w:rsidRPr="000E1A5F">
        <w:rPr>
          <w:rFonts w:asciiTheme="minorHAnsi" w:hAnsiTheme="minorHAnsi"/>
          <w:sz w:val="20"/>
          <w:szCs w:val="20"/>
          <w:lang w:val="en-GB"/>
          <w:rPrChange w:id="14669" w:author="Dioguardi, Fabio" w:date="2018-10-23T11:24:00Z">
            <w:rPr>
              <w:rFonts w:asciiTheme="minorHAnsi" w:hAnsiTheme="minorHAnsi"/>
              <w:sz w:val="20"/>
              <w:szCs w:val="20"/>
            </w:rPr>
          </w:rPrChange>
        </w:rPr>
        <w:t>18.1</w:t>
      </w:r>
      <w:r w:rsidRPr="000E1A5F">
        <w:rPr>
          <w:rFonts w:asciiTheme="minorHAnsi" w:hAnsiTheme="minorHAnsi"/>
          <w:sz w:val="20"/>
          <w:szCs w:val="20"/>
          <w:lang w:val="en-GB"/>
          <w:rPrChange w:id="14670" w:author="Dioguardi, Fabio" w:date="2018-10-23T11:24:00Z">
            <w:rPr>
              <w:rFonts w:asciiTheme="minorHAnsi" w:hAnsiTheme="minorHAnsi"/>
              <w:sz w:val="20"/>
              <w:szCs w:val="20"/>
            </w:rPr>
          </w:rPrChange>
        </w:rPr>
        <w:t xml:space="preserve"> - - - - - </w:t>
      </w:r>
    </w:p>
    <w:p w14:paraId="14FA0805" w14:textId="77777777" w:rsidR="001245B9" w:rsidRPr="000E1A5F" w:rsidRDefault="001245B9" w:rsidP="001245B9">
      <w:pPr>
        <w:rPr>
          <w:rFonts w:asciiTheme="minorHAnsi" w:hAnsiTheme="minorHAnsi"/>
          <w:sz w:val="20"/>
          <w:szCs w:val="20"/>
          <w:lang w:val="en-GB"/>
          <w:rPrChange w:id="1467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72" w:author="Dioguardi, Fabio" w:date="2018-10-23T11:24:00Z">
            <w:rPr>
              <w:rFonts w:asciiTheme="minorHAnsi" w:hAnsiTheme="minorHAnsi"/>
              <w:sz w:val="20"/>
              <w:szCs w:val="20"/>
            </w:rPr>
          </w:rPrChange>
        </w:rPr>
        <w:t xml:space="preserve">      +++ FUTUREVOLC EXERCISE! +++ </w:t>
      </w:r>
    </w:p>
    <w:p w14:paraId="571256A5" w14:textId="77777777" w:rsidR="001245B9" w:rsidRPr="000E1A5F" w:rsidRDefault="001245B9" w:rsidP="001245B9">
      <w:pPr>
        <w:rPr>
          <w:rFonts w:asciiTheme="minorHAnsi" w:hAnsiTheme="minorHAnsi"/>
          <w:sz w:val="20"/>
          <w:szCs w:val="20"/>
          <w:lang w:val="en-GB"/>
          <w:rPrChange w:id="14673" w:author="Dioguardi, Fabio" w:date="2018-10-23T11:24:00Z">
            <w:rPr>
              <w:rFonts w:asciiTheme="minorHAnsi" w:hAnsiTheme="minorHAnsi"/>
              <w:sz w:val="20"/>
              <w:szCs w:val="20"/>
            </w:rPr>
          </w:rPrChange>
        </w:rPr>
      </w:pPr>
    </w:p>
    <w:p w14:paraId="7592E5EF" w14:textId="77777777" w:rsidR="001245B9" w:rsidRPr="000E1A5F" w:rsidRDefault="001245B9" w:rsidP="001245B9">
      <w:pPr>
        <w:rPr>
          <w:rFonts w:asciiTheme="minorHAnsi" w:hAnsiTheme="minorHAnsi"/>
          <w:sz w:val="20"/>
          <w:szCs w:val="20"/>
          <w:lang w:val="en-GB"/>
          <w:rPrChange w:id="1467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75" w:author="Dioguardi, Fabio" w:date="2018-10-23T11:24:00Z">
            <w:rPr>
              <w:rFonts w:asciiTheme="minorHAnsi" w:hAnsiTheme="minorHAnsi"/>
              <w:sz w:val="20"/>
              <w:szCs w:val="20"/>
            </w:rPr>
          </w:rPrChange>
        </w:rPr>
        <w:t>&lt;&lt;&lt;&lt;&lt;&lt;&lt;&lt;&lt;&lt;&lt;01/27/2016 19:10:00&gt;&gt;&gt;&gt;&gt;&gt;&gt;&gt;&gt;&gt;&gt;&gt;</w:t>
      </w:r>
    </w:p>
    <w:p w14:paraId="1F8BF48B" w14:textId="77777777" w:rsidR="001245B9" w:rsidRPr="000E1A5F" w:rsidRDefault="001245B9" w:rsidP="001245B9">
      <w:pPr>
        <w:rPr>
          <w:rFonts w:asciiTheme="minorHAnsi" w:hAnsiTheme="minorHAnsi"/>
          <w:sz w:val="20"/>
          <w:szCs w:val="20"/>
          <w:lang w:val="en-GB"/>
          <w:rPrChange w:id="14676" w:author="Dioguardi, Fabio" w:date="2018-10-23T11:24:00Z">
            <w:rPr>
              <w:rFonts w:asciiTheme="minorHAnsi" w:hAnsiTheme="minorHAnsi"/>
              <w:sz w:val="20"/>
              <w:szCs w:val="20"/>
            </w:rPr>
          </w:rPrChange>
        </w:rPr>
      </w:pPr>
    </w:p>
    <w:p w14:paraId="57312F91" w14:textId="77777777" w:rsidR="001245B9" w:rsidRPr="000E1A5F" w:rsidRDefault="001245B9" w:rsidP="001245B9">
      <w:pPr>
        <w:rPr>
          <w:rFonts w:asciiTheme="minorHAnsi" w:hAnsiTheme="minorHAnsi"/>
          <w:sz w:val="20"/>
          <w:szCs w:val="20"/>
          <w:lang w:val="en-GB"/>
          <w:rPrChange w:id="14677"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78" w:author="Dioguardi, Fabio" w:date="2018-10-23T11:24:00Z">
            <w:rPr>
              <w:rFonts w:asciiTheme="minorHAnsi" w:hAnsiTheme="minorHAnsi"/>
              <w:sz w:val="20"/>
              <w:szCs w:val="20"/>
            </w:rPr>
          </w:rPrChange>
        </w:rPr>
        <w:t xml:space="preserve">    &gt;&gt;&gt; Plume Height Stats (</w:t>
      </w:r>
      <w:proofErr w:type="spellStart"/>
      <w:r w:rsidRPr="000E1A5F">
        <w:rPr>
          <w:rFonts w:asciiTheme="minorHAnsi" w:hAnsiTheme="minorHAnsi"/>
          <w:sz w:val="20"/>
          <w:szCs w:val="20"/>
          <w:lang w:val="en-GB"/>
          <w:rPrChange w:id="14679" w:author="Dioguardi, Fabio" w:date="2018-10-23T11:24:00Z">
            <w:rPr>
              <w:rFonts w:asciiTheme="minorHAnsi" w:hAnsiTheme="minorHAnsi"/>
              <w:sz w:val="20"/>
              <w:szCs w:val="20"/>
            </w:rPr>
          </w:rPrChange>
        </w:rPr>
        <w:t>a.v</w:t>
      </w:r>
      <w:proofErr w:type="spellEnd"/>
      <w:r w:rsidRPr="000E1A5F">
        <w:rPr>
          <w:rFonts w:asciiTheme="minorHAnsi" w:hAnsiTheme="minorHAnsi"/>
          <w:sz w:val="20"/>
          <w:szCs w:val="20"/>
          <w:lang w:val="en-GB"/>
          <w:rPrChange w:id="14680" w:author="Dioguardi, Fabio" w:date="2018-10-23T11:24:00Z">
            <w:rPr>
              <w:rFonts w:asciiTheme="minorHAnsi" w:hAnsiTheme="minorHAnsi"/>
              <w:sz w:val="20"/>
              <w:szCs w:val="20"/>
            </w:rPr>
          </w:rPrChange>
        </w:rPr>
        <w:t xml:space="preserve">.) &lt;&lt;&lt;           </w:t>
      </w:r>
    </w:p>
    <w:p w14:paraId="14FABAED" w14:textId="77777777" w:rsidR="001245B9" w:rsidRPr="000E1A5F" w:rsidRDefault="001245B9" w:rsidP="001245B9">
      <w:pPr>
        <w:rPr>
          <w:rFonts w:asciiTheme="minorHAnsi" w:hAnsiTheme="minorHAnsi"/>
          <w:sz w:val="20"/>
          <w:szCs w:val="20"/>
          <w:lang w:val="en-GB"/>
          <w:rPrChange w:id="1468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682" w:author="Dioguardi, Fabio" w:date="2018-10-23T11:24:00Z">
            <w:rPr>
              <w:rFonts w:asciiTheme="minorHAnsi" w:hAnsiTheme="minorHAnsi"/>
              <w:sz w:val="20"/>
              <w:szCs w:val="20"/>
            </w:rPr>
          </w:rPrChange>
        </w:rPr>
        <w:t>------------------------------------------</w:t>
      </w:r>
    </w:p>
    <w:p w14:paraId="71E1C320" w14:textId="5BEF4B96" w:rsidR="001245B9" w:rsidRPr="000E1A5F" w:rsidRDefault="001245B9" w:rsidP="001245B9">
      <w:pPr>
        <w:rPr>
          <w:rFonts w:asciiTheme="minorHAnsi" w:hAnsiTheme="minorHAnsi"/>
          <w:sz w:val="20"/>
          <w:szCs w:val="20"/>
          <w:lang w:val="en-GB"/>
          <w:rPrChange w:id="14683"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684" w:author="Dioguardi, Fabio" w:date="2018-10-23T11:24:00Z">
            <w:rPr>
              <w:rFonts w:asciiTheme="minorHAnsi" w:hAnsiTheme="minorHAnsi"/>
              <w:sz w:val="20"/>
              <w:szCs w:val="20"/>
            </w:rPr>
          </w:rPrChange>
        </w:rPr>
        <w:t>time</w:t>
      </w:r>
      <w:proofErr w:type="gramEnd"/>
      <w:r w:rsidRPr="000E1A5F">
        <w:rPr>
          <w:rFonts w:asciiTheme="minorHAnsi" w:hAnsiTheme="minorHAnsi"/>
          <w:sz w:val="20"/>
          <w:szCs w:val="20"/>
          <w:lang w:val="en-GB"/>
          <w:rPrChange w:id="14685" w:author="Dioguardi, Fabio" w:date="2018-10-23T11:24:00Z">
            <w:rPr>
              <w:rFonts w:asciiTheme="minorHAnsi" w:hAnsiTheme="minorHAnsi"/>
              <w:sz w:val="20"/>
              <w:szCs w:val="20"/>
            </w:rPr>
          </w:rPrChange>
        </w:rPr>
        <w:t xml:space="preserve"> frame:</w:t>
      </w:r>
      <w:r w:rsidRPr="000E1A5F">
        <w:rPr>
          <w:rFonts w:asciiTheme="minorHAnsi" w:hAnsiTheme="minorHAnsi"/>
          <w:sz w:val="20"/>
          <w:szCs w:val="20"/>
          <w:lang w:val="en-GB"/>
          <w:rPrChange w:id="14686"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687" w:author="Dioguardi, Fabio" w:date="2018-10-23T11:24:00Z">
            <w:rPr>
              <w:rFonts w:asciiTheme="minorHAnsi" w:hAnsiTheme="minorHAnsi"/>
              <w:sz w:val="20"/>
              <w:szCs w:val="20"/>
            </w:rPr>
          </w:rPrChange>
        </w:rPr>
        <w:tab/>
        <w:t>60 min</w:t>
      </w:r>
    </w:p>
    <w:p w14:paraId="7D07A931" w14:textId="0A49E696" w:rsidR="001245B9" w:rsidRPr="000E1A5F" w:rsidRDefault="001245B9" w:rsidP="001245B9">
      <w:pPr>
        <w:rPr>
          <w:rFonts w:asciiTheme="minorHAnsi" w:hAnsiTheme="minorHAnsi"/>
          <w:sz w:val="20"/>
          <w:szCs w:val="20"/>
          <w:lang w:val="en-GB"/>
          <w:rPrChange w:id="14688"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689" w:author="Dioguardi, Fabio" w:date="2018-10-23T11:24:00Z">
            <w:rPr>
              <w:rFonts w:asciiTheme="minorHAnsi" w:hAnsiTheme="minorHAnsi"/>
              <w:sz w:val="20"/>
              <w:szCs w:val="20"/>
            </w:rPr>
          </w:rPrChange>
        </w:rPr>
        <w:t>tracked</w:t>
      </w:r>
      <w:proofErr w:type="gramEnd"/>
      <w:r w:rsidRPr="000E1A5F">
        <w:rPr>
          <w:rFonts w:asciiTheme="minorHAnsi" w:hAnsiTheme="minorHAnsi"/>
          <w:sz w:val="20"/>
          <w:szCs w:val="20"/>
          <w:lang w:val="en-GB"/>
          <w:rPrChange w:id="14690" w:author="Dioguardi, Fabio" w:date="2018-10-23T11:24:00Z">
            <w:rPr>
              <w:rFonts w:asciiTheme="minorHAnsi" w:hAnsiTheme="minorHAnsi"/>
              <w:sz w:val="20"/>
              <w:szCs w:val="20"/>
            </w:rPr>
          </w:rPrChange>
        </w:rPr>
        <w:t xml:space="preserve"> data N:</w:t>
      </w:r>
      <w:r w:rsidRPr="000E1A5F">
        <w:rPr>
          <w:rFonts w:asciiTheme="minorHAnsi" w:hAnsiTheme="minorHAnsi"/>
          <w:sz w:val="20"/>
          <w:szCs w:val="20"/>
          <w:lang w:val="en-GB"/>
          <w:rPrChange w:id="14691"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692" w:author="Dioguardi, Fabio" w:date="2018-10-23T11:24:00Z">
            <w:rPr>
              <w:rFonts w:asciiTheme="minorHAnsi" w:hAnsiTheme="minorHAnsi"/>
              <w:sz w:val="20"/>
              <w:szCs w:val="20"/>
            </w:rPr>
          </w:rPrChange>
        </w:rPr>
        <w:tab/>
      </w:r>
      <w:r w:rsidR="00850F2F" w:rsidRPr="000E1A5F">
        <w:rPr>
          <w:rFonts w:asciiTheme="minorHAnsi" w:hAnsiTheme="minorHAnsi"/>
          <w:sz w:val="20"/>
          <w:szCs w:val="20"/>
          <w:lang w:val="en-GB"/>
          <w:rPrChange w:id="14693" w:author="Dioguardi, Fabio" w:date="2018-10-23T11:24:00Z">
            <w:rPr>
              <w:rFonts w:asciiTheme="minorHAnsi" w:hAnsiTheme="minorHAnsi"/>
              <w:sz w:val="20"/>
              <w:szCs w:val="20"/>
            </w:rPr>
          </w:rPrChange>
        </w:rPr>
        <w:t>1</w:t>
      </w:r>
    </w:p>
    <w:p w14:paraId="29F2C5B2" w14:textId="058AD1A8" w:rsidR="001245B9" w:rsidRPr="000E1A5F" w:rsidRDefault="001245B9" w:rsidP="001245B9">
      <w:pPr>
        <w:rPr>
          <w:rFonts w:asciiTheme="minorHAnsi" w:hAnsiTheme="minorHAnsi"/>
          <w:sz w:val="20"/>
          <w:szCs w:val="20"/>
          <w:lang w:val="en-GB"/>
          <w:rPrChange w:id="14694"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695" w:author="Dioguardi, Fabio" w:date="2018-10-23T11:24:00Z">
            <w:rPr>
              <w:rFonts w:asciiTheme="minorHAnsi" w:hAnsiTheme="minorHAnsi"/>
              <w:sz w:val="20"/>
              <w:szCs w:val="20"/>
            </w:rPr>
          </w:rPrChange>
        </w:rPr>
        <w:t>minimum</w:t>
      </w:r>
      <w:proofErr w:type="gramEnd"/>
      <w:r w:rsidRPr="000E1A5F">
        <w:rPr>
          <w:rFonts w:asciiTheme="minorHAnsi" w:hAnsiTheme="minorHAnsi"/>
          <w:sz w:val="20"/>
          <w:szCs w:val="20"/>
          <w:lang w:val="en-GB"/>
          <w:rPrChange w:id="14696" w:author="Dioguardi, Fabio" w:date="2018-10-23T11:24:00Z">
            <w:rPr>
              <w:rFonts w:asciiTheme="minorHAnsi" w:hAnsiTheme="minorHAnsi"/>
              <w:sz w:val="20"/>
              <w:szCs w:val="20"/>
            </w:rPr>
          </w:rPrChange>
        </w:rPr>
        <w:t xml:space="preserve"> </w:t>
      </w:r>
      <w:proofErr w:type="spellStart"/>
      <w:r w:rsidRPr="000E1A5F">
        <w:rPr>
          <w:rFonts w:asciiTheme="minorHAnsi" w:hAnsiTheme="minorHAnsi"/>
          <w:sz w:val="20"/>
          <w:szCs w:val="20"/>
          <w:lang w:val="en-GB"/>
          <w:rPrChange w:id="14697" w:author="Dioguardi, Fabio" w:date="2018-10-23T11:24:00Z">
            <w:rPr>
              <w:rFonts w:asciiTheme="minorHAnsi" w:hAnsiTheme="minorHAnsi"/>
              <w:sz w:val="20"/>
              <w:szCs w:val="20"/>
            </w:rPr>
          </w:rPrChange>
        </w:rPr>
        <w:t>pl.h</w:t>
      </w:r>
      <w:proofErr w:type="spellEnd"/>
      <w:r w:rsidRPr="000E1A5F">
        <w:rPr>
          <w:rFonts w:asciiTheme="minorHAnsi" w:hAnsiTheme="minorHAnsi"/>
          <w:sz w:val="20"/>
          <w:szCs w:val="20"/>
          <w:lang w:val="en-GB"/>
          <w:rPrChange w:id="14698" w:author="Dioguardi, Fabio" w:date="2018-10-23T11:24:00Z">
            <w:rPr>
              <w:rFonts w:asciiTheme="minorHAnsi" w:hAnsiTheme="minorHAnsi"/>
              <w:sz w:val="20"/>
              <w:szCs w:val="20"/>
            </w:rPr>
          </w:rPrChange>
        </w:rPr>
        <w:t>.:</w:t>
      </w:r>
      <w:r w:rsidRPr="000E1A5F">
        <w:rPr>
          <w:rFonts w:asciiTheme="minorHAnsi" w:hAnsiTheme="minorHAnsi"/>
          <w:sz w:val="20"/>
          <w:szCs w:val="20"/>
          <w:lang w:val="en-GB"/>
          <w:rPrChange w:id="1469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00" w:author="Dioguardi, Fabio" w:date="2018-10-23T11:24:00Z">
            <w:rPr>
              <w:rFonts w:asciiTheme="minorHAnsi" w:hAnsiTheme="minorHAnsi"/>
              <w:sz w:val="20"/>
              <w:szCs w:val="20"/>
            </w:rPr>
          </w:rPrChange>
        </w:rPr>
        <w:tab/>
        <w:t>3300.0 m</w:t>
      </w:r>
    </w:p>
    <w:p w14:paraId="6197121B" w14:textId="54F2E6BD" w:rsidR="001245B9" w:rsidRPr="000E1A5F" w:rsidRDefault="001245B9" w:rsidP="001245B9">
      <w:pPr>
        <w:rPr>
          <w:rFonts w:asciiTheme="minorHAnsi" w:hAnsiTheme="minorHAnsi"/>
          <w:sz w:val="20"/>
          <w:szCs w:val="20"/>
          <w:lang w:val="en-GB"/>
          <w:rPrChange w:id="1470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02"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4703" w:author="Dioguardi, Fabio" w:date="2018-10-23T11:24:00Z">
            <w:rPr>
              <w:rFonts w:asciiTheme="minorHAnsi" w:hAnsiTheme="minorHAnsi"/>
              <w:sz w:val="20"/>
              <w:szCs w:val="20"/>
            </w:rPr>
          </w:rPrChange>
        </w:rPr>
        <w:t xml:space="preserve"> e. </w:t>
      </w:r>
      <w:proofErr w:type="spellStart"/>
      <w:r w:rsidRPr="000E1A5F">
        <w:rPr>
          <w:rFonts w:asciiTheme="minorHAnsi" w:hAnsiTheme="minorHAnsi"/>
          <w:sz w:val="20"/>
          <w:szCs w:val="20"/>
          <w:lang w:val="en-GB"/>
          <w:rPrChange w:id="14704" w:author="Dioguardi, Fabio" w:date="2018-10-23T11:24:00Z">
            <w:rPr>
              <w:rFonts w:asciiTheme="minorHAnsi" w:hAnsiTheme="minorHAnsi"/>
              <w:sz w:val="20"/>
              <w:szCs w:val="20"/>
            </w:rPr>
          </w:rPrChange>
        </w:rPr>
        <w:t>pl.h</w:t>
      </w:r>
      <w:proofErr w:type="spellEnd"/>
      <w:r w:rsidRPr="000E1A5F">
        <w:rPr>
          <w:rFonts w:asciiTheme="minorHAnsi" w:hAnsiTheme="minorHAnsi"/>
          <w:sz w:val="20"/>
          <w:szCs w:val="20"/>
          <w:lang w:val="en-GB"/>
          <w:rPrChange w:id="14705" w:author="Dioguardi, Fabio" w:date="2018-10-23T11:24:00Z">
            <w:rPr>
              <w:rFonts w:asciiTheme="minorHAnsi" w:hAnsiTheme="minorHAnsi"/>
              <w:sz w:val="20"/>
              <w:szCs w:val="20"/>
            </w:rPr>
          </w:rPrChange>
        </w:rPr>
        <w:t>.:</w:t>
      </w:r>
      <w:r w:rsidRPr="000E1A5F">
        <w:rPr>
          <w:rFonts w:asciiTheme="minorHAnsi" w:hAnsiTheme="minorHAnsi"/>
          <w:sz w:val="20"/>
          <w:szCs w:val="20"/>
          <w:lang w:val="en-GB"/>
          <w:rPrChange w:id="14706"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07" w:author="Dioguardi, Fabio" w:date="2018-10-23T11:24:00Z">
            <w:rPr>
              <w:rFonts w:asciiTheme="minorHAnsi" w:hAnsiTheme="minorHAnsi"/>
              <w:sz w:val="20"/>
              <w:szCs w:val="20"/>
            </w:rPr>
          </w:rPrChange>
        </w:rPr>
        <w:tab/>
        <w:t>4800.0 m</w:t>
      </w:r>
    </w:p>
    <w:p w14:paraId="7B9E8AD8" w14:textId="54EE4C53" w:rsidR="001245B9" w:rsidRPr="000E1A5F" w:rsidRDefault="001245B9" w:rsidP="001245B9">
      <w:pPr>
        <w:rPr>
          <w:rFonts w:asciiTheme="minorHAnsi" w:hAnsiTheme="minorHAnsi"/>
          <w:sz w:val="20"/>
          <w:szCs w:val="20"/>
          <w:lang w:val="en-GB"/>
          <w:rPrChange w:id="14708"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09" w:author="Dioguardi, Fabio" w:date="2018-10-23T11:24:00Z">
            <w:rPr>
              <w:rFonts w:asciiTheme="minorHAnsi" w:hAnsiTheme="minorHAnsi"/>
              <w:sz w:val="20"/>
              <w:szCs w:val="20"/>
            </w:rPr>
          </w:rPrChange>
        </w:rPr>
        <w:t>maximum</w:t>
      </w:r>
      <w:proofErr w:type="gramEnd"/>
      <w:r w:rsidRPr="000E1A5F">
        <w:rPr>
          <w:rFonts w:asciiTheme="minorHAnsi" w:hAnsiTheme="minorHAnsi"/>
          <w:sz w:val="20"/>
          <w:szCs w:val="20"/>
          <w:lang w:val="en-GB"/>
          <w:rPrChange w:id="14710" w:author="Dioguardi, Fabio" w:date="2018-10-23T11:24:00Z">
            <w:rPr>
              <w:rFonts w:asciiTheme="minorHAnsi" w:hAnsiTheme="minorHAnsi"/>
              <w:sz w:val="20"/>
              <w:szCs w:val="20"/>
            </w:rPr>
          </w:rPrChange>
        </w:rPr>
        <w:t xml:space="preserve"> </w:t>
      </w:r>
      <w:proofErr w:type="spellStart"/>
      <w:r w:rsidRPr="000E1A5F">
        <w:rPr>
          <w:rFonts w:asciiTheme="minorHAnsi" w:hAnsiTheme="minorHAnsi"/>
          <w:sz w:val="20"/>
          <w:szCs w:val="20"/>
          <w:lang w:val="en-GB"/>
          <w:rPrChange w:id="14711" w:author="Dioguardi, Fabio" w:date="2018-10-23T11:24:00Z">
            <w:rPr>
              <w:rFonts w:asciiTheme="minorHAnsi" w:hAnsiTheme="minorHAnsi"/>
              <w:sz w:val="20"/>
              <w:szCs w:val="20"/>
            </w:rPr>
          </w:rPrChange>
        </w:rPr>
        <w:t>pl.h</w:t>
      </w:r>
      <w:proofErr w:type="spellEnd"/>
      <w:r w:rsidRPr="000E1A5F">
        <w:rPr>
          <w:rFonts w:asciiTheme="minorHAnsi" w:hAnsiTheme="minorHAnsi"/>
          <w:sz w:val="20"/>
          <w:szCs w:val="20"/>
          <w:lang w:val="en-GB"/>
          <w:rPrChange w:id="14712" w:author="Dioguardi, Fabio" w:date="2018-10-23T11:24:00Z">
            <w:rPr>
              <w:rFonts w:asciiTheme="minorHAnsi" w:hAnsiTheme="minorHAnsi"/>
              <w:sz w:val="20"/>
              <w:szCs w:val="20"/>
            </w:rPr>
          </w:rPrChange>
        </w:rPr>
        <w:t>.:</w:t>
      </w:r>
      <w:r w:rsidRPr="000E1A5F">
        <w:rPr>
          <w:rFonts w:asciiTheme="minorHAnsi" w:hAnsiTheme="minorHAnsi"/>
          <w:sz w:val="20"/>
          <w:szCs w:val="20"/>
          <w:lang w:val="en-GB"/>
          <w:rPrChange w:id="14713"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14" w:author="Dioguardi, Fabio" w:date="2018-10-23T11:24:00Z">
            <w:rPr>
              <w:rFonts w:asciiTheme="minorHAnsi" w:hAnsiTheme="minorHAnsi"/>
              <w:sz w:val="20"/>
              <w:szCs w:val="20"/>
            </w:rPr>
          </w:rPrChange>
        </w:rPr>
        <w:tab/>
        <w:t>6300.0 m</w:t>
      </w:r>
    </w:p>
    <w:p w14:paraId="0C417609" w14:textId="77777777" w:rsidR="001245B9" w:rsidRPr="000E1A5F" w:rsidRDefault="001245B9" w:rsidP="001245B9">
      <w:pPr>
        <w:rPr>
          <w:rFonts w:asciiTheme="minorHAnsi" w:hAnsiTheme="minorHAnsi"/>
          <w:sz w:val="20"/>
          <w:szCs w:val="20"/>
          <w:lang w:val="en-GB"/>
          <w:rPrChange w:id="14715" w:author="Dioguardi, Fabio" w:date="2018-10-23T11:24:00Z">
            <w:rPr>
              <w:rFonts w:asciiTheme="minorHAnsi" w:hAnsiTheme="minorHAnsi"/>
              <w:sz w:val="20"/>
              <w:szCs w:val="20"/>
            </w:rPr>
          </w:rPrChange>
        </w:rPr>
      </w:pPr>
    </w:p>
    <w:p w14:paraId="4659EA98" w14:textId="77777777" w:rsidR="001245B9" w:rsidRPr="000E1A5F" w:rsidRDefault="001245B9" w:rsidP="001245B9">
      <w:pPr>
        <w:rPr>
          <w:rFonts w:asciiTheme="minorHAnsi" w:hAnsiTheme="minorHAnsi"/>
          <w:sz w:val="20"/>
          <w:szCs w:val="20"/>
          <w:lang w:val="en-GB"/>
          <w:rPrChange w:id="14716"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17" w:author="Dioguardi, Fabio" w:date="2018-10-23T11:24:00Z">
            <w:rPr>
              <w:rFonts w:asciiTheme="minorHAnsi" w:hAnsiTheme="minorHAnsi"/>
              <w:sz w:val="20"/>
              <w:szCs w:val="20"/>
            </w:rPr>
          </w:rPrChange>
        </w:rPr>
        <w:t xml:space="preserve">   &gt;&gt;&gt; Mass Eruption Rate Stats &lt;&lt;&lt;             </w:t>
      </w:r>
    </w:p>
    <w:p w14:paraId="0289B352" w14:textId="77777777" w:rsidR="001245B9" w:rsidRPr="000E1A5F" w:rsidRDefault="001245B9" w:rsidP="001245B9">
      <w:pPr>
        <w:rPr>
          <w:rFonts w:asciiTheme="minorHAnsi" w:hAnsiTheme="minorHAnsi"/>
          <w:sz w:val="20"/>
          <w:szCs w:val="20"/>
          <w:lang w:val="en-GB"/>
          <w:rPrChange w:id="14718"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19" w:author="Dioguardi, Fabio" w:date="2018-10-23T11:24:00Z">
            <w:rPr>
              <w:rFonts w:asciiTheme="minorHAnsi" w:hAnsiTheme="minorHAnsi"/>
              <w:sz w:val="20"/>
              <w:szCs w:val="20"/>
            </w:rPr>
          </w:rPrChange>
        </w:rPr>
        <w:t>------------------------------------------</w:t>
      </w:r>
    </w:p>
    <w:p w14:paraId="77B10C0E" w14:textId="30129BC3" w:rsidR="001245B9" w:rsidRPr="000E1A5F" w:rsidRDefault="001245B9" w:rsidP="001245B9">
      <w:pPr>
        <w:rPr>
          <w:rFonts w:asciiTheme="minorHAnsi" w:hAnsiTheme="minorHAnsi"/>
          <w:sz w:val="20"/>
          <w:szCs w:val="20"/>
          <w:lang w:val="en-GB"/>
          <w:rPrChange w:id="14720"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21" w:author="Dioguardi, Fabio" w:date="2018-10-23T11:24:00Z">
            <w:rPr>
              <w:rFonts w:asciiTheme="minorHAnsi" w:hAnsiTheme="minorHAnsi"/>
              <w:sz w:val="20"/>
              <w:szCs w:val="20"/>
            </w:rPr>
          </w:rPrChange>
        </w:rPr>
        <w:t>minimum</w:t>
      </w:r>
      <w:proofErr w:type="gramEnd"/>
      <w:r w:rsidRPr="000E1A5F">
        <w:rPr>
          <w:rFonts w:asciiTheme="minorHAnsi" w:hAnsiTheme="minorHAnsi"/>
          <w:sz w:val="20"/>
          <w:szCs w:val="20"/>
          <w:lang w:val="en-GB"/>
          <w:rPrChange w:id="14722" w:author="Dioguardi, Fabio" w:date="2018-10-23T11:24:00Z">
            <w:rPr>
              <w:rFonts w:asciiTheme="minorHAnsi" w:hAnsiTheme="minorHAnsi"/>
              <w:sz w:val="20"/>
              <w:szCs w:val="20"/>
            </w:rPr>
          </w:rPrChange>
        </w:rPr>
        <w:t xml:space="preserve"> MER: </w:t>
      </w:r>
      <w:r w:rsidRPr="000E1A5F">
        <w:rPr>
          <w:rFonts w:asciiTheme="minorHAnsi" w:hAnsiTheme="minorHAnsi"/>
          <w:sz w:val="20"/>
          <w:szCs w:val="20"/>
          <w:lang w:val="en-GB"/>
          <w:rPrChange w:id="14723"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24" w:author="Dioguardi, Fabio" w:date="2018-10-23T11:24:00Z">
            <w:rPr>
              <w:rFonts w:asciiTheme="minorHAnsi" w:hAnsiTheme="minorHAnsi"/>
              <w:sz w:val="20"/>
              <w:szCs w:val="20"/>
            </w:rPr>
          </w:rPrChange>
        </w:rPr>
        <w:tab/>
        <w:t>2.08e+04 kg/s</w:t>
      </w:r>
    </w:p>
    <w:p w14:paraId="5E2868ED" w14:textId="2AD5C942" w:rsidR="001245B9" w:rsidRPr="000E1A5F" w:rsidRDefault="00850F2F" w:rsidP="001245B9">
      <w:pPr>
        <w:rPr>
          <w:rFonts w:asciiTheme="minorHAnsi" w:hAnsiTheme="minorHAnsi"/>
          <w:sz w:val="20"/>
          <w:szCs w:val="20"/>
          <w:lang w:val="en-GB"/>
          <w:rPrChange w:id="14725"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26" w:author="Dioguardi, Fabio" w:date="2018-10-23T11:24:00Z">
            <w:rPr>
              <w:rFonts w:asciiTheme="minorHAnsi" w:hAnsiTheme="minorHAnsi"/>
              <w:sz w:val="20"/>
              <w:szCs w:val="20"/>
            </w:rPr>
          </w:rPrChange>
        </w:rPr>
        <w:t>wt</w:t>
      </w:r>
      <w:proofErr w:type="gramEnd"/>
      <w:r w:rsidRPr="000E1A5F">
        <w:rPr>
          <w:rFonts w:asciiTheme="minorHAnsi" w:hAnsiTheme="minorHAnsi"/>
          <w:sz w:val="20"/>
          <w:szCs w:val="20"/>
          <w:lang w:val="en-GB"/>
          <w:rPrChange w:id="14727" w:author="Dioguardi, Fabio" w:date="2018-10-23T11:24:00Z">
            <w:rPr>
              <w:rFonts w:asciiTheme="minorHAnsi" w:hAnsiTheme="minorHAnsi"/>
              <w:sz w:val="20"/>
              <w:szCs w:val="20"/>
            </w:rPr>
          </w:rPrChange>
        </w:rPr>
        <w:t xml:space="preserve">. </w:t>
      </w:r>
      <w:r w:rsidR="001245B9" w:rsidRPr="000E1A5F">
        <w:rPr>
          <w:rFonts w:asciiTheme="minorHAnsi" w:hAnsiTheme="minorHAnsi"/>
          <w:sz w:val="20"/>
          <w:szCs w:val="20"/>
          <w:lang w:val="en-GB"/>
          <w:rPrChange w:id="14728" w:author="Dioguardi, Fabio" w:date="2018-10-23T11:24:00Z">
            <w:rPr>
              <w:rFonts w:asciiTheme="minorHAnsi" w:hAnsiTheme="minorHAnsi"/>
              <w:sz w:val="20"/>
              <w:szCs w:val="20"/>
            </w:rPr>
          </w:rPrChange>
        </w:rPr>
        <w:t xml:space="preserve">average MER: </w:t>
      </w:r>
      <w:r w:rsidR="001245B9" w:rsidRPr="000E1A5F">
        <w:rPr>
          <w:rFonts w:asciiTheme="minorHAnsi" w:hAnsiTheme="minorHAnsi"/>
          <w:sz w:val="20"/>
          <w:szCs w:val="20"/>
          <w:lang w:val="en-GB"/>
          <w:rPrChange w:id="14729" w:author="Dioguardi, Fabio" w:date="2018-10-23T11:24:00Z">
            <w:rPr>
              <w:rFonts w:asciiTheme="minorHAnsi" w:hAnsiTheme="minorHAnsi"/>
              <w:sz w:val="20"/>
              <w:szCs w:val="20"/>
            </w:rPr>
          </w:rPrChange>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0E1A5F" w:rsidRDefault="001245B9" w:rsidP="001245B9">
      <w:pPr>
        <w:rPr>
          <w:rFonts w:asciiTheme="minorHAnsi" w:hAnsiTheme="minorHAnsi"/>
          <w:sz w:val="20"/>
          <w:szCs w:val="20"/>
          <w:lang w:val="en-GB"/>
          <w:rPrChange w:id="14730" w:author="Dioguardi, Fabio" w:date="2018-10-23T11:24:00Z">
            <w:rPr>
              <w:rFonts w:asciiTheme="minorHAnsi" w:hAnsiTheme="minorHAnsi"/>
              <w:sz w:val="20"/>
              <w:szCs w:val="20"/>
            </w:rPr>
          </w:rPrChange>
        </w:rPr>
      </w:pPr>
      <w:r w:rsidRPr="001E0E58">
        <w:rPr>
          <w:rFonts w:asciiTheme="minorHAnsi" w:hAnsiTheme="minorHAnsi"/>
          <w:sz w:val="20"/>
          <w:szCs w:val="20"/>
          <w:lang w:val="en-GB"/>
        </w:rPr>
        <w:t xml:space="preserve">  </w:t>
      </w:r>
      <w:r w:rsidRPr="000E1A5F">
        <w:rPr>
          <w:rFonts w:asciiTheme="minorHAnsi" w:hAnsiTheme="minorHAnsi"/>
          <w:sz w:val="20"/>
          <w:szCs w:val="20"/>
          <w:lang w:val="en-GB"/>
          <w:rPrChange w:id="14731" w:author="Dioguardi, Fabio" w:date="2018-10-23T11:24:00Z">
            <w:rPr>
              <w:rFonts w:asciiTheme="minorHAnsi" w:hAnsiTheme="minorHAnsi"/>
              <w:sz w:val="20"/>
              <w:szCs w:val="20"/>
            </w:rPr>
          </w:rPrChange>
        </w:rPr>
        <w:t xml:space="preserve">&gt;&gt;&gt; Best Estimate of Current </w:t>
      </w:r>
      <w:proofErr w:type="gramStart"/>
      <w:r w:rsidRPr="000E1A5F">
        <w:rPr>
          <w:rFonts w:asciiTheme="minorHAnsi" w:hAnsiTheme="minorHAnsi"/>
          <w:sz w:val="20"/>
          <w:szCs w:val="20"/>
          <w:lang w:val="en-GB"/>
          <w:rPrChange w:id="14732" w:author="Dioguardi, Fabio" w:date="2018-10-23T11:24:00Z">
            <w:rPr>
              <w:rFonts w:asciiTheme="minorHAnsi" w:hAnsiTheme="minorHAnsi"/>
              <w:sz w:val="20"/>
              <w:szCs w:val="20"/>
            </w:rPr>
          </w:rPrChange>
        </w:rPr>
        <w:t>MER  &lt;</w:t>
      </w:r>
      <w:proofErr w:type="gramEnd"/>
      <w:r w:rsidRPr="000E1A5F">
        <w:rPr>
          <w:rFonts w:asciiTheme="minorHAnsi" w:hAnsiTheme="minorHAnsi"/>
          <w:sz w:val="20"/>
          <w:szCs w:val="20"/>
          <w:lang w:val="en-GB"/>
          <w:rPrChange w:id="14733" w:author="Dioguardi, Fabio" w:date="2018-10-23T11:24:00Z">
            <w:rPr>
              <w:rFonts w:asciiTheme="minorHAnsi" w:hAnsiTheme="minorHAnsi"/>
              <w:sz w:val="20"/>
              <w:szCs w:val="20"/>
            </w:rPr>
          </w:rPrChange>
        </w:rPr>
        <w:t xml:space="preserve">&lt;&lt;             </w:t>
      </w:r>
    </w:p>
    <w:p w14:paraId="36F284AE" w14:textId="77777777" w:rsidR="001245B9" w:rsidRPr="000E1A5F" w:rsidRDefault="001245B9" w:rsidP="001245B9">
      <w:pPr>
        <w:rPr>
          <w:rFonts w:asciiTheme="minorHAnsi" w:hAnsiTheme="minorHAnsi"/>
          <w:sz w:val="20"/>
          <w:szCs w:val="20"/>
          <w:lang w:val="en-GB"/>
          <w:rPrChange w:id="1473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35" w:author="Dioguardi, Fabio" w:date="2018-10-23T11:24:00Z">
            <w:rPr>
              <w:rFonts w:asciiTheme="minorHAnsi" w:hAnsiTheme="minorHAnsi"/>
              <w:sz w:val="20"/>
              <w:szCs w:val="20"/>
            </w:rPr>
          </w:rPrChange>
        </w:rPr>
        <w:t>==========================================</w:t>
      </w:r>
    </w:p>
    <w:p w14:paraId="10D8E0C1" w14:textId="3213CC7F" w:rsidR="001245B9" w:rsidRPr="000E1A5F" w:rsidRDefault="001245B9" w:rsidP="001245B9">
      <w:pPr>
        <w:rPr>
          <w:rFonts w:asciiTheme="minorHAnsi" w:hAnsiTheme="minorHAnsi"/>
          <w:sz w:val="20"/>
          <w:szCs w:val="20"/>
          <w:lang w:val="en-GB"/>
          <w:rPrChange w:id="1473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37" w:author="Dioguardi, Fabio" w:date="2018-10-23T11:24:00Z">
            <w:rPr>
              <w:rFonts w:asciiTheme="minorHAnsi" w:hAnsiTheme="minorHAnsi"/>
              <w:sz w:val="20"/>
              <w:szCs w:val="20"/>
            </w:rPr>
          </w:rPrChange>
        </w:rPr>
        <w:t>lower</w:t>
      </w:r>
      <w:proofErr w:type="gramEnd"/>
      <w:r w:rsidRPr="000E1A5F">
        <w:rPr>
          <w:rFonts w:asciiTheme="minorHAnsi" w:hAnsiTheme="minorHAnsi"/>
          <w:sz w:val="20"/>
          <w:szCs w:val="20"/>
          <w:lang w:val="en-GB"/>
          <w:rPrChange w:id="14738"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473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40" w:author="Dioguardi, Fabio" w:date="2018-10-23T11:24:00Z">
            <w:rPr>
              <w:rFonts w:asciiTheme="minorHAnsi" w:hAnsiTheme="minorHAnsi"/>
              <w:sz w:val="20"/>
              <w:szCs w:val="20"/>
            </w:rPr>
          </w:rPrChange>
        </w:rPr>
        <w:tab/>
        <w:t>5.64e+04 kg/s</w:t>
      </w:r>
    </w:p>
    <w:p w14:paraId="6B3301E9" w14:textId="728E773F" w:rsidR="001245B9" w:rsidRPr="000E1A5F" w:rsidRDefault="001245B9" w:rsidP="001245B9">
      <w:pPr>
        <w:rPr>
          <w:rFonts w:asciiTheme="minorHAnsi" w:hAnsiTheme="minorHAnsi"/>
          <w:sz w:val="20"/>
          <w:szCs w:val="20"/>
          <w:lang w:val="en-GB"/>
          <w:rPrChange w:id="1474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42"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43"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44" w:author="Dioguardi, Fabio" w:date="2018-10-23T11:24:00Z">
            <w:rPr>
              <w:rFonts w:asciiTheme="minorHAnsi" w:hAnsiTheme="minorHAnsi"/>
              <w:sz w:val="20"/>
              <w:szCs w:val="20"/>
            </w:rPr>
          </w:rPrChange>
        </w:rPr>
        <w:tab/>
        <w:t>*************</w:t>
      </w:r>
    </w:p>
    <w:p w14:paraId="1EDD3185" w14:textId="097BEF0D" w:rsidR="001245B9" w:rsidRPr="000E1A5F" w:rsidRDefault="001245B9" w:rsidP="001245B9">
      <w:pPr>
        <w:rPr>
          <w:rFonts w:asciiTheme="minorHAnsi" w:hAnsiTheme="minorHAnsi"/>
          <w:sz w:val="20"/>
          <w:szCs w:val="20"/>
          <w:lang w:val="en-GB"/>
          <w:rPrChange w:id="14745"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46"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4747" w:author="Dioguardi, Fabio" w:date="2018-10-23T11:24:00Z">
            <w:rPr>
              <w:rFonts w:asciiTheme="minorHAnsi" w:hAnsiTheme="minorHAnsi"/>
              <w:sz w:val="20"/>
              <w:szCs w:val="20"/>
            </w:rPr>
          </w:rPrChange>
        </w:rPr>
        <w:t xml:space="preserve"> est. MER: </w:t>
      </w:r>
      <w:r w:rsidRPr="000E1A5F">
        <w:rPr>
          <w:rFonts w:asciiTheme="minorHAnsi" w:hAnsiTheme="minorHAnsi"/>
          <w:sz w:val="20"/>
          <w:szCs w:val="20"/>
          <w:lang w:val="en-GB"/>
          <w:rPrChange w:id="14748"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49" w:author="Dioguardi, Fabio" w:date="2018-10-23T11:24:00Z">
            <w:rPr>
              <w:rFonts w:asciiTheme="minorHAnsi" w:hAnsiTheme="minorHAnsi"/>
              <w:sz w:val="20"/>
              <w:szCs w:val="20"/>
            </w:rPr>
          </w:rPrChange>
        </w:rPr>
        <w:tab/>
        <w:t>1.93e+05 kg/s</w:t>
      </w:r>
    </w:p>
    <w:p w14:paraId="26C1881F" w14:textId="4ECC2A34" w:rsidR="001245B9" w:rsidRPr="000E1A5F" w:rsidRDefault="001245B9" w:rsidP="001245B9">
      <w:pPr>
        <w:rPr>
          <w:rFonts w:asciiTheme="minorHAnsi" w:hAnsiTheme="minorHAnsi"/>
          <w:sz w:val="20"/>
          <w:szCs w:val="20"/>
          <w:lang w:val="en-GB"/>
          <w:rPrChange w:id="14750"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51"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52"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53" w:author="Dioguardi, Fabio" w:date="2018-10-23T11:24:00Z">
            <w:rPr>
              <w:rFonts w:asciiTheme="minorHAnsi" w:hAnsiTheme="minorHAnsi"/>
              <w:sz w:val="20"/>
              <w:szCs w:val="20"/>
            </w:rPr>
          </w:rPrChange>
        </w:rPr>
        <w:tab/>
        <w:t>*************</w:t>
      </w:r>
    </w:p>
    <w:p w14:paraId="698FC7B4" w14:textId="5E8F148A" w:rsidR="001245B9" w:rsidRPr="000E1A5F" w:rsidRDefault="001245B9" w:rsidP="001245B9">
      <w:pPr>
        <w:rPr>
          <w:rFonts w:asciiTheme="minorHAnsi" w:hAnsiTheme="minorHAnsi"/>
          <w:sz w:val="20"/>
          <w:szCs w:val="20"/>
          <w:lang w:val="en-GB"/>
          <w:rPrChange w:id="14754"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55" w:author="Dioguardi, Fabio" w:date="2018-10-23T11:24:00Z">
            <w:rPr>
              <w:rFonts w:asciiTheme="minorHAnsi" w:hAnsiTheme="minorHAnsi"/>
              <w:sz w:val="20"/>
              <w:szCs w:val="20"/>
            </w:rPr>
          </w:rPrChange>
        </w:rPr>
        <w:t>upper</w:t>
      </w:r>
      <w:proofErr w:type="gramEnd"/>
      <w:r w:rsidRPr="000E1A5F">
        <w:rPr>
          <w:rFonts w:asciiTheme="minorHAnsi" w:hAnsiTheme="minorHAnsi"/>
          <w:sz w:val="20"/>
          <w:szCs w:val="20"/>
          <w:lang w:val="en-GB"/>
          <w:rPrChange w:id="14756"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4757"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58" w:author="Dioguardi, Fabio" w:date="2018-10-23T11:24:00Z">
            <w:rPr>
              <w:rFonts w:asciiTheme="minorHAnsi" w:hAnsiTheme="minorHAnsi"/>
              <w:sz w:val="20"/>
              <w:szCs w:val="20"/>
            </w:rPr>
          </w:rPrChange>
        </w:rPr>
        <w:tab/>
        <w:t>4.57e+05 kg/s</w:t>
      </w:r>
    </w:p>
    <w:p w14:paraId="4BED384E" w14:textId="77777777" w:rsidR="001245B9" w:rsidRPr="000E1A5F" w:rsidRDefault="001245B9" w:rsidP="001245B9">
      <w:pPr>
        <w:rPr>
          <w:rFonts w:asciiTheme="minorHAnsi" w:hAnsiTheme="minorHAnsi"/>
          <w:sz w:val="20"/>
          <w:szCs w:val="20"/>
          <w:lang w:val="en-GB"/>
          <w:rPrChange w:id="1475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60" w:author="Dioguardi, Fabio" w:date="2018-10-23T11:24:00Z">
            <w:rPr>
              <w:rFonts w:asciiTheme="minorHAnsi" w:hAnsiTheme="minorHAnsi"/>
              <w:sz w:val="20"/>
              <w:szCs w:val="20"/>
            </w:rPr>
          </w:rPrChange>
        </w:rPr>
        <w:t>==========================================</w:t>
      </w:r>
    </w:p>
    <w:p w14:paraId="6695E219" w14:textId="77777777" w:rsidR="001245B9" w:rsidRPr="000E1A5F" w:rsidRDefault="001245B9" w:rsidP="001245B9">
      <w:pPr>
        <w:rPr>
          <w:rFonts w:asciiTheme="minorHAnsi" w:hAnsiTheme="minorHAnsi"/>
          <w:sz w:val="20"/>
          <w:szCs w:val="20"/>
          <w:lang w:val="en-GB"/>
          <w:rPrChange w:id="14761" w:author="Dioguardi, Fabio" w:date="2018-10-23T11:24:00Z">
            <w:rPr>
              <w:rFonts w:asciiTheme="minorHAnsi" w:hAnsiTheme="minorHAnsi"/>
              <w:sz w:val="20"/>
              <w:szCs w:val="20"/>
            </w:rPr>
          </w:rPrChange>
        </w:rPr>
      </w:pPr>
    </w:p>
    <w:p w14:paraId="1F0FCA27" w14:textId="77777777" w:rsidR="001245B9" w:rsidRPr="000E1A5F" w:rsidRDefault="001245B9" w:rsidP="001245B9">
      <w:pPr>
        <w:rPr>
          <w:rFonts w:asciiTheme="minorHAnsi" w:hAnsiTheme="minorHAnsi"/>
          <w:sz w:val="20"/>
          <w:szCs w:val="20"/>
          <w:lang w:val="en-GB"/>
          <w:rPrChange w:id="1476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63" w:author="Dioguardi, Fabio" w:date="2018-10-23T11:24:00Z">
            <w:rPr>
              <w:rFonts w:asciiTheme="minorHAnsi" w:hAnsiTheme="minorHAnsi"/>
              <w:sz w:val="20"/>
              <w:szCs w:val="20"/>
            </w:rPr>
          </w:rPrChange>
        </w:rPr>
        <w:t xml:space="preserve">  &gt;&gt;&gt; Computed Total Erupted Mass &lt;&lt;&lt;        </w:t>
      </w:r>
    </w:p>
    <w:p w14:paraId="3BCAF151" w14:textId="77777777" w:rsidR="001245B9" w:rsidRPr="000E1A5F" w:rsidRDefault="001245B9" w:rsidP="001245B9">
      <w:pPr>
        <w:rPr>
          <w:rFonts w:asciiTheme="minorHAnsi" w:hAnsiTheme="minorHAnsi"/>
          <w:sz w:val="20"/>
          <w:szCs w:val="20"/>
          <w:lang w:val="en-GB"/>
          <w:rPrChange w:id="1476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65" w:author="Dioguardi, Fabio" w:date="2018-10-23T11:24:00Z">
            <w:rPr>
              <w:rFonts w:asciiTheme="minorHAnsi" w:hAnsiTheme="minorHAnsi"/>
              <w:sz w:val="20"/>
              <w:szCs w:val="20"/>
            </w:rPr>
          </w:rPrChange>
        </w:rPr>
        <w:t>------------------------------------------</w:t>
      </w:r>
    </w:p>
    <w:p w14:paraId="73987E46" w14:textId="54AA6D9D" w:rsidR="001245B9" w:rsidRPr="000E1A5F" w:rsidRDefault="001245B9" w:rsidP="001245B9">
      <w:pPr>
        <w:rPr>
          <w:rFonts w:asciiTheme="minorHAnsi" w:hAnsiTheme="minorHAnsi"/>
          <w:sz w:val="20"/>
          <w:szCs w:val="20"/>
          <w:lang w:val="en-GB"/>
          <w:rPrChange w:id="14766"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67" w:author="Dioguardi, Fabio" w:date="2018-10-23T11:24:00Z">
            <w:rPr>
              <w:rFonts w:asciiTheme="minorHAnsi" w:hAnsiTheme="minorHAnsi"/>
              <w:sz w:val="20"/>
              <w:szCs w:val="20"/>
            </w:rPr>
          </w:rPrChange>
        </w:rPr>
        <w:t>lower</w:t>
      </w:r>
      <w:proofErr w:type="gramEnd"/>
      <w:r w:rsidRPr="000E1A5F">
        <w:rPr>
          <w:rFonts w:asciiTheme="minorHAnsi" w:hAnsiTheme="minorHAnsi"/>
          <w:sz w:val="20"/>
          <w:szCs w:val="20"/>
          <w:lang w:val="en-GB"/>
          <w:rPrChange w:id="14768" w:author="Dioguardi, Fabio" w:date="2018-10-23T11:24:00Z">
            <w:rPr>
              <w:rFonts w:asciiTheme="minorHAnsi" w:hAnsiTheme="minorHAnsi"/>
              <w:sz w:val="20"/>
              <w:szCs w:val="20"/>
            </w:rPr>
          </w:rPrChange>
        </w:rPr>
        <w:t xml:space="preserve"> boundary: </w:t>
      </w:r>
      <w:r w:rsidRPr="000E1A5F">
        <w:rPr>
          <w:rFonts w:asciiTheme="minorHAnsi" w:hAnsiTheme="minorHAnsi"/>
          <w:sz w:val="20"/>
          <w:szCs w:val="20"/>
          <w:lang w:val="en-GB"/>
          <w:rPrChange w:id="1476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770" w:author="Dioguardi, Fabio" w:date="2018-10-23T11:24:00Z">
            <w:rPr>
              <w:rFonts w:asciiTheme="minorHAnsi" w:hAnsiTheme="minorHAnsi"/>
              <w:sz w:val="20"/>
              <w:szCs w:val="20"/>
            </w:rPr>
          </w:rPrChange>
        </w:rPr>
        <w:tab/>
        <w:t>5.46e+10 kg</w:t>
      </w:r>
    </w:p>
    <w:p w14:paraId="3C313911" w14:textId="77777777" w:rsidR="001245B9" w:rsidRPr="000E1A5F" w:rsidRDefault="001245B9" w:rsidP="001245B9">
      <w:pPr>
        <w:rPr>
          <w:rFonts w:asciiTheme="minorHAnsi" w:hAnsiTheme="minorHAnsi"/>
          <w:sz w:val="20"/>
          <w:szCs w:val="20"/>
          <w:lang w:val="en-GB"/>
          <w:rPrChange w:id="1477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72" w:author="Dioguardi, Fabio" w:date="2018-10-23T11:24:00Z">
            <w:rPr>
              <w:rFonts w:asciiTheme="minorHAnsi" w:hAnsiTheme="minorHAnsi"/>
              <w:sz w:val="20"/>
              <w:szCs w:val="20"/>
            </w:rPr>
          </w:rPrChange>
        </w:rPr>
        <w:t>best</w:t>
      </w:r>
      <w:proofErr w:type="gramEnd"/>
      <w:r w:rsidRPr="000E1A5F">
        <w:rPr>
          <w:rFonts w:asciiTheme="minorHAnsi" w:hAnsiTheme="minorHAnsi"/>
          <w:sz w:val="20"/>
          <w:szCs w:val="20"/>
          <w:lang w:val="en-GB"/>
          <w:rPrChange w:id="14773" w:author="Dioguardi, Fabio" w:date="2018-10-23T11:24:00Z">
            <w:rPr>
              <w:rFonts w:asciiTheme="minorHAnsi" w:hAnsiTheme="minorHAnsi"/>
              <w:sz w:val="20"/>
              <w:szCs w:val="20"/>
            </w:rPr>
          </w:rPrChange>
        </w:rPr>
        <w:t xml:space="preserve"> e. total mass*:</w:t>
      </w:r>
      <w:r w:rsidRPr="000E1A5F">
        <w:rPr>
          <w:rFonts w:asciiTheme="minorHAnsi" w:hAnsiTheme="minorHAnsi"/>
          <w:sz w:val="20"/>
          <w:szCs w:val="20"/>
          <w:lang w:val="en-GB"/>
          <w:rPrChange w:id="14774" w:author="Dioguardi, Fabio" w:date="2018-10-23T11:24:00Z">
            <w:rPr>
              <w:rFonts w:asciiTheme="minorHAnsi" w:hAnsiTheme="minorHAnsi"/>
              <w:sz w:val="20"/>
              <w:szCs w:val="20"/>
            </w:rPr>
          </w:rPrChange>
        </w:rPr>
        <w:tab/>
        <w:t>1.57e+11 kg</w:t>
      </w:r>
    </w:p>
    <w:p w14:paraId="476721E8" w14:textId="77777777" w:rsidR="001245B9" w:rsidRPr="000E1A5F" w:rsidRDefault="001245B9" w:rsidP="001245B9">
      <w:pPr>
        <w:rPr>
          <w:rFonts w:asciiTheme="minorHAnsi" w:hAnsiTheme="minorHAnsi"/>
          <w:sz w:val="20"/>
          <w:szCs w:val="20"/>
          <w:lang w:val="en-GB"/>
          <w:rPrChange w:id="14775"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76" w:author="Dioguardi, Fabio" w:date="2018-10-23T11:24:00Z">
            <w:rPr>
              <w:rFonts w:asciiTheme="minorHAnsi" w:hAnsiTheme="minorHAnsi"/>
              <w:sz w:val="20"/>
              <w:szCs w:val="20"/>
            </w:rPr>
          </w:rPrChange>
        </w:rPr>
        <w:t>upper</w:t>
      </w:r>
      <w:proofErr w:type="gramEnd"/>
      <w:r w:rsidRPr="000E1A5F">
        <w:rPr>
          <w:rFonts w:asciiTheme="minorHAnsi" w:hAnsiTheme="minorHAnsi"/>
          <w:sz w:val="20"/>
          <w:szCs w:val="20"/>
          <w:lang w:val="en-GB"/>
          <w:rPrChange w:id="14777" w:author="Dioguardi, Fabio" w:date="2018-10-23T11:24:00Z">
            <w:rPr>
              <w:rFonts w:asciiTheme="minorHAnsi" w:hAnsiTheme="minorHAnsi"/>
              <w:sz w:val="20"/>
              <w:szCs w:val="20"/>
            </w:rPr>
          </w:rPrChange>
        </w:rPr>
        <w:t xml:space="preserve"> boundary*:</w:t>
      </w:r>
      <w:r w:rsidRPr="000E1A5F">
        <w:rPr>
          <w:rFonts w:asciiTheme="minorHAnsi" w:hAnsiTheme="minorHAnsi"/>
          <w:sz w:val="20"/>
          <w:szCs w:val="20"/>
          <w:lang w:val="en-GB"/>
          <w:rPrChange w:id="14778" w:author="Dioguardi, Fabio" w:date="2018-10-23T11:24:00Z">
            <w:rPr>
              <w:rFonts w:asciiTheme="minorHAnsi" w:hAnsiTheme="minorHAnsi"/>
              <w:sz w:val="20"/>
              <w:szCs w:val="20"/>
            </w:rPr>
          </w:rPrChange>
        </w:rPr>
        <w:tab/>
        <w:t>2.54e+11 kg</w:t>
      </w:r>
    </w:p>
    <w:p w14:paraId="5A8CAE3A" w14:textId="77777777" w:rsidR="001245B9" w:rsidRPr="000E1A5F" w:rsidRDefault="001245B9" w:rsidP="001245B9">
      <w:pPr>
        <w:rPr>
          <w:rFonts w:asciiTheme="minorHAnsi" w:hAnsiTheme="minorHAnsi"/>
          <w:sz w:val="20"/>
          <w:szCs w:val="20"/>
          <w:lang w:val="en-GB"/>
          <w:rPrChange w:id="1477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80" w:author="Dioguardi, Fabio" w:date="2018-10-23T11:24:00Z">
            <w:rPr>
              <w:rFonts w:asciiTheme="minorHAnsi" w:hAnsiTheme="minorHAnsi"/>
              <w:sz w:val="20"/>
              <w:szCs w:val="20"/>
            </w:rPr>
          </w:rPrChange>
        </w:rPr>
        <w:t>--------------------------------------------------------------</w:t>
      </w:r>
    </w:p>
    <w:p w14:paraId="6204C4F4" w14:textId="77777777" w:rsidR="001245B9" w:rsidRPr="000E1A5F" w:rsidRDefault="001245B9" w:rsidP="001245B9">
      <w:pPr>
        <w:rPr>
          <w:rFonts w:asciiTheme="minorHAnsi" w:hAnsiTheme="minorHAnsi"/>
          <w:sz w:val="20"/>
          <w:szCs w:val="20"/>
          <w:lang w:val="en-GB"/>
          <w:rPrChange w:id="14781" w:author="Dioguardi, Fabio" w:date="2018-10-23T11:24:00Z">
            <w:rPr>
              <w:rFonts w:asciiTheme="minorHAnsi" w:hAnsiTheme="minorHAnsi"/>
              <w:sz w:val="20"/>
              <w:szCs w:val="20"/>
            </w:rPr>
          </w:rPrChange>
        </w:rPr>
      </w:pPr>
    </w:p>
    <w:p w14:paraId="6C04B555" w14:textId="77777777" w:rsidR="001245B9" w:rsidRPr="000E1A5F" w:rsidRDefault="001245B9" w:rsidP="001245B9">
      <w:pPr>
        <w:rPr>
          <w:rFonts w:asciiTheme="minorHAnsi" w:hAnsiTheme="minorHAnsi"/>
          <w:sz w:val="20"/>
          <w:szCs w:val="20"/>
          <w:lang w:val="en-GB"/>
          <w:rPrChange w:id="14782"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83" w:author="Dioguardi, Fabio" w:date="2018-10-23T11:24:00Z">
            <w:rPr>
              <w:rFonts w:asciiTheme="minorHAnsi" w:hAnsiTheme="minorHAnsi"/>
              <w:sz w:val="20"/>
              <w:szCs w:val="20"/>
            </w:rPr>
          </w:rPrChange>
        </w:rPr>
        <w:t>==============================================================</w:t>
      </w:r>
    </w:p>
    <w:p w14:paraId="0BAD5EEA" w14:textId="77777777" w:rsidR="001245B9" w:rsidRPr="000E1A5F" w:rsidRDefault="001245B9" w:rsidP="001245B9">
      <w:pPr>
        <w:rPr>
          <w:rFonts w:asciiTheme="minorHAnsi" w:hAnsiTheme="minorHAnsi"/>
          <w:sz w:val="20"/>
          <w:szCs w:val="20"/>
          <w:lang w:val="en-GB"/>
          <w:rPrChange w:id="1478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85" w:author="Dioguardi, Fabio" w:date="2018-10-23T11:24:00Z">
            <w:rPr>
              <w:rFonts w:asciiTheme="minorHAnsi" w:hAnsiTheme="minorHAnsi"/>
              <w:sz w:val="20"/>
              <w:szCs w:val="20"/>
            </w:rPr>
          </w:rPrChange>
        </w:rPr>
        <w:t xml:space="preserve">*Note: Mass integrated only over monitored time period, </w:t>
      </w:r>
    </w:p>
    <w:p w14:paraId="151EF32E" w14:textId="77777777" w:rsidR="001245B9" w:rsidRPr="000E1A5F" w:rsidRDefault="001245B9" w:rsidP="001245B9">
      <w:pPr>
        <w:rPr>
          <w:rFonts w:asciiTheme="minorHAnsi" w:hAnsiTheme="minorHAnsi"/>
          <w:sz w:val="20"/>
          <w:szCs w:val="20"/>
          <w:lang w:val="en-GB"/>
          <w:rPrChange w:id="14786"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87" w:author="Dioguardi, Fabio" w:date="2018-10-23T11:24:00Z">
            <w:rPr>
              <w:rFonts w:asciiTheme="minorHAnsi" w:hAnsiTheme="minorHAnsi"/>
              <w:sz w:val="20"/>
              <w:szCs w:val="20"/>
            </w:rPr>
          </w:rPrChange>
        </w:rPr>
        <w:t xml:space="preserve"> </w:t>
      </w:r>
      <w:proofErr w:type="gramStart"/>
      <w:r w:rsidRPr="000E1A5F">
        <w:rPr>
          <w:rFonts w:asciiTheme="minorHAnsi" w:hAnsiTheme="minorHAnsi"/>
          <w:sz w:val="20"/>
          <w:szCs w:val="20"/>
          <w:lang w:val="en-GB"/>
          <w:rPrChange w:id="14788" w:author="Dioguardi, Fabio" w:date="2018-10-23T11:24:00Z">
            <w:rPr>
              <w:rFonts w:asciiTheme="minorHAnsi" w:hAnsiTheme="minorHAnsi"/>
              <w:sz w:val="20"/>
              <w:szCs w:val="20"/>
            </w:rPr>
          </w:rPrChange>
        </w:rPr>
        <w:t>thus</w:t>
      </w:r>
      <w:proofErr w:type="gramEnd"/>
      <w:r w:rsidRPr="000E1A5F">
        <w:rPr>
          <w:rFonts w:asciiTheme="minorHAnsi" w:hAnsiTheme="minorHAnsi"/>
          <w:sz w:val="20"/>
          <w:szCs w:val="20"/>
          <w:lang w:val="en-GB"/>
          <w:rPrChange w:id="14789" w:author="Dioguardi, Fabio" w:date="2018-10-23T11:24:00Z">
            <w:rPr>
              <w:rFonts w:asciiTheme="minorHAnsi" w:hAnsiTheme="minorHAnsi"/>
              <w:sz w:val="20"/>
              <w:szCs w:val="20"/>
            </w:rPr>
          </w:rPrChange>
        </w:rPr>
        <w:t xml:space="preserve"> displayed numbers might be underestimates!</w:t>
      </w:r>
    </w:p>
    <w:p w14:paraId="5F63D9B7" w14:textId="77777777" w:rsidR="001245B9" w:rsidRPr="000E1A5F" w:rsidRDefault="001245B9" w:rsidP="001245B9">
      <w:pPr>
        <w:rPr>
          <w:rFonts w:asciiTheme="minorHAnsi" w:hAnsiTheme="minorHAnsi"/>
          <w:sz w:val="20"/>
          <w:szCs w:val="20"/>
          <w:lang w:val="en-GB"/>
          <w:rPrChange w:id="14790" w:author="Dioguardi, Fabio" w:date="2018-10-23T11:24:00Z">
            <w:rPr>
              <w:rFonts w:asciiTheme="minorHAnsi" w:hAnsiTheme="minorHAnsi"/>
              <w:sz w:val="20"/>
              <w:szCs w:val="20"/>
            </w:rPr>
          </w:rPrChange>
        </w:rPr>
      </w:pPr>
    </w:p>
    <w:p w14:paraId="14A42F8E" w14:textId="77777777" w:rsidR="001245B9" w:rsidRPr="000E1A5F" w:rsidRDefault="001245B9" w:rsidP="001245B9">
      <w:pPr>
        <w:rPr>
          <w:rFonts w:asciiTheme="minorHAnsi" w:hAnsiTheme="minorHAnsi"/>
          <w:sz w:val="20"/>
          <w:szCs w:val="20"/>
          <w:lang w:val="en-GB"/>
          <w:rPrChange w:id="14791"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92" w:author="Dioguardi, Fabio" w:date="2018-10-23T11:24:00Z">
            <w:rPr>
              <w:rFonts w:asciiTheme="minorHAnsi" w:hAnsiTheme="minorHAnsi"/>
              <w:sz w:val="20"/>
              <w:szCs w:val="20"/>
            </w:rPr>
          </w:rPrChange>
        </w:rPr>
        <w:t>CAUTION !!</w:t>
      </w:r>
      <w:proofErr w:type="gramEnd"/>
      <w:r w:rsidRPr="000E1A5F">
        <w:rPr>
          <w:rFonts w:asciiTheme="minorHAnsi" w:hAnsiTheme="minorHAnsi"/>
          <w:sz w:val="20"/>
          <w:szCs w:val="20"/>
          <w:lang w:val="en-GB"/>
          <w:rPrChange w:id="14793" w:author="Dioguardi, Fabio" w:date="2018-10-23T11:24:00Z">
            <w:rPr>
              <w:rFonts w:asciiTheme="minorHAnsi" w:hAnsiTheme="minorHAnsi"/>
              <w:sz w:val="20"/>
              <w:szCs w:val="20"/>
            </w:rPr>
          </w:rPrChange>
        </w:rPr>
        <w:t xml:space="preserve"> </w:t>
      </w:r>
    </w:p>
    <w:p w14:paraId="79C1078A" w14:textId="77777777" w:rsidR="001245B9" w:rsidRPr="000E1A5F" w:rsidRDefault="001245B9" w:rsidP="001245B9">
      <w:pPr>
        <w:rPr>
          <w:rFonts w:asciiTheme="minorHAnsi" w:hAnsiTheme="minorHAnsi"/>
          <w:sz w:val="20"/>
          <w:szCs w:val="20"/>
          <w:lang w:val="en-GB"/>
          <w:rPrChange w:id="14794"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95" w:author="Dioguardi, Fabio" w:date="2018-10-23T11:24:00Z">
            <w:rPr>
              <w:rFonts w:asciiTheme="minorHAnsi" w:hAnsiTheme="minorHAnsi"/>
              <w:sz w:val="20"/>
              <w:szCs w:val="20"/>
            </w:rPr>
          </w:rPrChange>
        </w:rPr>
        <w:t xml:space="preserve">All values presented are automatically generated </w:t>
      </w:r>
    </w:p>
    <w:p w14:paraId="7D4B38BB" w14:textId="77777777" w:rsidR="001245B9" w:rsidRPr="000E1A5F" w:rsidRDefault="001245B9" w:rsidP="001245B9">
      <w:pPr>
        <w:rPr>
          <w:rFonts w:asciiTheme="minorHAnsi" w:hAnsiTheme="minorHAnsi"/>
          <w:sz w:val="20"/>
          <w:szCs w:val="20"/>
          <w:lang w:val="en-GB"/>
          <w:rPrChange w:id="14796"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797" w:author="Dioguardi, Fabio" w:date="2018-10-23T11:24:00Z">
            <w:rPr>
              <w:rFonts w:asciiTheme="minorHAnsi" w:hAnsiTheme="minorHAnsi"/>
              <w:sz w:val="20"/>
              <w:szCs w:val="20"/>
            </w:rPr>
          </w:rPrChange>
        </w:rPr>
        <w:tab/>
        <w:t xml:space="preserve"> &gt;&gt; PRELIMINARY RESULTS &lt;&lt; </w:t>
      </w:r>
    </w:p>
    <w:p w14:paraId="49CC6B06" w14:textId="77777777" w:rsidR="001245B9" w:rsidRPr="000E1A5F" w:rsidRDefault="001245B9" w:rsidP="001245B9">
      <w:pPr>
        <w:rPr>
          <w:rFonts w:asciiTheme="minorHAnsi" w:hAnsiTheme="minorHAnsi"/>
          <w:sz w:val="20"/>
          <w:szCs w:val="20"/>
          <w:lang w:val="en-GB"/>
          <w:rPrChange w:id="14798"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799" w:author="Dioguardi, Fabio" w:date="2018-10-23T11:24:00Z">
            <w:rPr>
              <w:rFonts w:asciiTheme="minorHAnsi" w:hAnsiTheme="minorHAnsi"/>
              <w:sz w:val="20"/>
              <w:szCs w:val="20"/>
            </w:rPr>
          </w:rPrChange>
        </w:rPr>
        <w:t>and</w:t>
      </w:r>
      <w:proofErr w:type="gramEnd"/>
      <w:r w:rsidRPr="000E1A5F">
        <w:rPr>
          <w:rFonts w:asciiTheme="minorHAnsi" w:hAnsiTheme="minorHAnsi"/>
          <w:sz w:val="20"/>
          <w:szCs w:val="20"/>
          <w:lang w:val="en-GB"/>
          <w:rPrChange w:id="14800" w:author="Dioguardi, Fabio" w:date="2018-10-23T11:24:00Z">
            <w:rPr>
              <w:rFonts w:asciiTheme="minorHAnsi" w:hAnsiTheme="minorHAnsi"/>
              <w:sz w:val="20"/>
              <w:szCs w:val="20"/>
            </w:rPr>
          </w:rPrChange>
        </w:rPr>
        <w:t xml:space="preserve"> need to be confirmed by authorized staff!</w:t>
      </w:r>
    </w:p>
    <w:p w14:paraId="4232A038" w14:textId="77777777" w:rsidR="001245B9" w:rsidRPr="000E1A5F" w:rsidRDefault="001245B9" w:rsidP="001245B9">
      <w:pPr>
        <w:rPr>
          <w:rFonts w:asciiTheme="minorHAnsi" w:hAnsiTheme="minorHAnsi"/>
          <w:sz w:val="20"/>
          <w:szCs w:val="20"/>
          <w:lang w:val="en-GB"/>
          <w:rPrChange w:id="1480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802" w:author="Dioguardi, Fabio" w:date="2018-10-23T11:24:00Z">
            <w:rPr>
              <w:rFonts w:asciiTheme="minorHAnsi" w:hAnsiTheme="minorHAnsi"/>
              <w:sz w:val="20"/>
              <w:szCs w:val="20"/>
            </w:rPr>
          </w:rPrChange>
        </w:rPr>
        <w:t>==============================================================</w:t>
      </w:r>
    </w:p>
    <w:p w14:paraId="2B39526C" w14:textId="7C20AFF4" w:rsidR="001245B9" w:rsidRPr="000E1A5F" w:rsidRDefault="001245B9" w:rsidP="001245B9">
      <w:pPr>
        <w:rPr>
          <w:rFonts w:asciiTheme="minorHAnsi" w:hAnsiTheme="minorHAnsi"/>
          <w:sz w:val="20"/>
          <w:szCs w:val="20"/>
          <w:lang w:val="en-GB"/>
          <w:rPrChange w:id="14803"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804" w:author="Dioguardi, Fabio" w:date="2018-10-23T11:24:00Z">
            <w:rPr>
              <w:rFonts w:asciiTheme="minorHAnsi" w:hAnsiTheme="minorHAnsi"/>
              <w:sz w:val="20"/>
              <w:szCs w:val="20"/>
            </w:rPr>
          </w:rPrChange>
        </w:rPr>
        <w:t xml:space="preserve">FOXI </w:t>
      </w:r>
      <w:proofErr w:type="spellStart"/>
      <w:proofErr w:type="gramStart"/>
      <w:r w:rsidRPr="000E1A5F">
        <w:rPr>
          <w:rFonts w:asciiTheme="minorHAnsi" w:hAnsiTheme="minorHAnsi"/>
          <w:sz w:val="20"/>
          <w:szCs w:val="20"/>
          <w:lang w:val="en-GB"/>
          <w:rPrChange w:id="14805" w:author="Dioguardi, Fabio" w:date="2018-10-23T11:24:00Z">
            <w:rPr>
              <w:rFonts w:asciiTheme="minorHAnsi" w:hAnsiTheme="minorHAnsi"/>
              <w:sz w:val="20"/>
              <w:szCs w:val="20"/>
            </w:rPr>
          </w:rPrChange>
        </w:rPr>
        <w:t>vers</w:t>
      </w:r>
      <w:proofErr w:type="spellEnd"/>
      <w:r w:rsidRPr="000E1A5F">
        <w:rPr>
          <w:rFonts w:asciiTheme="minorHAnsi" w:hAnsiTheme="minorHAnsi"/>
          <w:sz w:val="20"/>
          <w:szCs w:val="20"/>
          <w:lang w:val="en-GB"/>
          <w:rPrChange w:id="14806" w:author="Dioguardi, Fabio" w:date="2018-10-23T11:24:00Z">
            <w:rPr>
              <w:rFonts w:asciiTheme="minorHAnsi" w:hAnsiTheme="minorHAnsi"/>
              <w:sz w:val="20"/>
              <w:szCs w:val="20"/>
            </w:rPr>
          </w:rPrChange>
        </w:rPr>
        <w:t>.:</w:t>
      </w:r>
      <w:proofErr w:type="gramEnd"/>
      <w:r w:rsidRPr="000E1A5F">
        <w:rPr>
          <w:rFonts w:asciiTheme="minorHAnsi" w:hAnsiTheme="minorHAnsi"/>
          <w:sz w:val="20"/>
          <w:szCs w:val="20"/>
          <w:lang w:val="en-GB"/>
          <w:rPrChange w:id="14807" w:author="Dioguardi, Fabio" w:date="2018-10-23T11:24:00Z">
            <w:rPr>
              <w:rFonts w:asciiTheme="minorHAnsi" w:hAnsiTheme="minorHAnsi"/>
              <w:sz w:val="20"/>
              <w:szCs w:val="20"/>
            </w:rPr>
          </w:rPrChange>
        </w:rPr>
        <w:t xml:space="preserve"> </w:t>
      </w:r>
      <w:r w:rsidR="00A70C55" w:rsidRPr="000E1A5F">
        <w:rPr>
          <w:rFonts w:asciiTheme="minorHAnsi" w:hAnsiTheme="minorHAnsi"/>
          <w:sz w:val="20"/>
          <w:szCs w:val="20"/>
          <w:lang w:val="en-GB"/>
          <w:rPrChange w:id="14808" w:author="Dioguardi, Fabio" w:date="2018-10-23T11:24:00Z">
            <w:rPr>
              <w:rFonts w:asciiTheme="minorHAnsi" w:hAnsiTheme="minorHAnsi"/>
              <w:sz w:val="20"/>
              <w:szCs w:val="20"/>
            </w:rPr>
          </w:rPrChange>
        </w:rPr>
        <w:t>18.1</w:t>
      </w:r>
      <w:r w:rsidRPr="000E1A5F">
        <w:rPr>
          <w:rFonts w:asciiTheme="minorHAnsi" w:hAnsiTheme="minorHAnsi"/>
          <w:sz w:val="20"/>
          <w:szCs w:val="20"/>
          <w:lang w:val="en-GB"/>
          <w:rPrChange w:id="1480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10" w:author="Dioguardi, Fabio" w:date="2018-10-23T11:24:00Z">
            <w:rPr>
              <w:rFonts w:asciiTheme="minorHAnsi" w:hAnsiTheme="minorHAnsi"/>
              <w:sz w:val="20"/>
              <w:szCs w:val="20"/>
            </w:rPr>
          </w:rPrChange>
        </w:rPr>
        <w:tab/>
      </w:r>
      <w:proofErr w:type="spellStart"/>
      <w:r w:rsidRPr="000E1A5F">
        <w:rPr>
          <w:rFonts w:asciiTheme="minorHAnsi" w:hAnsiTheme="minorHAnsi"/>
          <w:sz w:val="20"/>
          <w:szCs w:val="20"/>
          <w:lang w:val="en-GB"/>
          <w:rPrChange w:id="14811" w:author="Dioguardi, Fabio" w:date="2018-10-23T11:24:00Z">
            <w:rPr>
              <w:rFonts w:asciiTheme="minorHAnsi" w:hAnsiTheme="minorHAnsi"/>
              <w:sz w:val="20"/>
              <w:szCs w:val="20"/>
            </w:rPr>
          </w:rPrChange>
        </w:rPr>
        <w:t>contact:Tobi</w:t>
      </w:r>
      <w:proofErr w:type="spellEnd"/>
      <w:r w:rsidRPr="000E1A5F">
        <w:rPr>
          <w:rFonts w:asciiTheme="minorHAnsi" w:hAnsiTheme="minorHAnsi"/>
          <w:sz w:val="20"/>
          <w:szCs w:val="20"/>
          <w:lang w:val="en-GB"/>
          <w:rPrChange w:id="14812" w:author="Dioguardi, Fabio" w:date="2018-10-23T11:24:00Z">
            <w:rPr>
              <w:rFonts w:asciiTheme="minorHAnsi" w:hAnsiTheme="minorHAnsi"/>
              <w:sz w:val="20"/>
              <w:szCs w:val="20"/>
            </w:rPr>
          </w:rPrChange>
        </w:rPr>
        <w:t xml:space="preserve"> Duerig </w:t>
      </w:r>
    </w:p>
    <w:p w14:paraId="511BB70D" w14:textId="77777777" w:rsidR="001245B9" w:rsidRPr="000E1A5F" w:rsidRDefault="001245B9" w:rsidP="001245B9">
      <w:pPr>
        <w:rPr>
          <w:rFonts w:asciiTheme="minorHAnsi" w:hAnsiTheme="minorHAnsi"/>
          <w:sz w:val="20"/>
          <w:szCs w:val="20"/>
          <w:lang w:val="en-GB"/>
          <w:rPrChange w:id="14813" w:author="Dioguardi, Fabio" w:date="2018-10-23T11:24:00Z">
            <w:rPr>
              <w:rFonts w:asciiTheme="minorHAnsi" w:hAnsiTheme="minorHAnsi"/>
              <w:sz w:val="20"/>
              <w:szCs w:val="20"/>
            </w:rPr>
          </w:rPrChange>
        </w:rPr>
      </w:pPr>
      <w:proofErr w:type="gramStart"/>
      <w:r w:rsidRPr="000E1A5F">
        <w:rPr>
          <w:rFonts w:asciiTheme="minorHAnsi" w:hAnsiTheme="minorHAnsi"/>
          <w:sz w:val="20"/>
          <w:szCs w:val="20"/>
          <w:lang w:val="en-GB"/>
          <w:rPrChange w:id="14814" w:author="Dioguardi, Fabio" w:date="2018-10-23T11:24:00Z">
            <w:rPr>
              <w:rFonts w:asciiTheme="minorHAnsi" w:hAnsiTheme="minorHAnsi"/>
              <w:sz w:val="20"/>
              <w:szCs w:val="20"/>
            </w:rPr>
          </w:rPrChange>
        </w:rPr>
        <w:t>operator</w:t>
      </w:r>
      <w:proofErr w:type="gramEnd"/>
      <w:r w:rsidRPr="000E1A5F">
        <w:rPr>
          <w:rFonts w:asciiTheme="minorHAnsi" w:hAnsiTheme="minorHAnsi"/>
          <w:sz w:val="20"/>
          <w:szCs w:val="20"/>
          <w:lang w:val="en-GB"/>
          <w:rPrChange w:id="14815" w:author="Dioguardi, Fabio" w:date="2018-10-23T11:24:00Z">
            <w:rPr>
              <w:rFonts w:asciiTheme="minorHAnsi" w:hAnsiTheme="minorHAnsi"/>
              <w:sz w:val="20"/>
              <w:szCs w:val="20"/>
            </w:rPr>
          </w:rPrChange>
        </w:rPr>
        <w:t>: TD</w:t>
      </w:r>
      <w:r w:rsidRPr="000E1A5F">
        <w:rPr>
          <w:rFonts w:asciiTheme="minorHAnsi" w:hAnsiTheme="minorHAnsi"/>
          <w:sz w:val="20"/>
          <w:szCs w:val="20"/>
          <w:lang w:val="en-GB"/>
          <w:rPrChange w:id="14816"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17"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18" w:author="Dioguardi, Fabio" w:date="2018-10-23T11:24:00Z">
            <w:rPr>
              <w:rFonts w:asciiTheme="minorHAnsi" w:hAnsiTheme="minorHAnsi"/>
              <w:sz w:val="20"/>
              <w:szCs w:val="20"/>
            </w:rPr>
          </w:rPrChange>
        </w:rPr>
        <w:tab/>
        <w:t xml:space="preserve">tobi@hi.is </w:t>
      </w:r>
    </w:p>
    <w:p w14:paraId="2F4A41F2" w14:textId="77777777" w:rsidR="001245B9" w:rsidRPr="000E1A5F" w:rsidRDefault="001245B9" w:rsidP="001245B9">
      <w:pPr>
        <w:rPr>
          <w:rFonts w:asciiTheme="minorHAnsi" w:hAnsiTheme="minorHAnsi"/>
          <w:sz w:val="20"/>
          <w:szCs w:val="20"/>
          <w:lang w:val="en-GB"/>
          <w:rPrChange w:id="14819"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820"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21"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22"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23" w:author="Dioguardi, Fabio" w:date="2018-10-23T11:24:00Z">
            <w:rPr>
              <w:rFonts w:asciiTheme="minorHAnsi" w:hAnsiTheme="minorHAnsi"/>
              <w:sz w:val="20"/>
              <w:szCs w:val="20"/>
            </w:rPr>
          </w:rPrChange>
        </w:rPr>
        <w:tab/>
      </w:r>
      <w:proofErr w:type="gramStart"/>
      <w:r w:rsidRPr="000E1A5F">
        <w:rPr>
          <w:rFonts w:asciiTheme="minorHAnsi" w:hAnsiTheme="minorHAnsi"/>
          <w:sz w:val="20"/>
          <w:szCs w:val="20"/>
          <w:lang w:val="en-GB"/>
          <w:rPrChange w:id="14824" w:author="Dioguardi, Fabio" w:date="2018-10-23T11:24:00Z">
            <w:rPr>
              <w:rFonts w:asciiTheme="minorHAnsi" w:hAnsiTheme="minorHAnsi"/>
              <w:sz w:val="20"/>
              <w:szCs w:val="20"/>
            </w:rPr>
          </w:rPrChange>
        </w:rPr>
        <w:t>phone</w:t>
      </w:r>
      <w:proofErr w:type="gramEnd"/>
      <w:r w:rsidRPr="000E1A5F">
        <w:rPr>
          <w:rFonts w:asciiTheme="minorHAnsi" w:hAnsiTheme="minorHAnsi"/>
          <w:sz w:val="20"/>
          <w:szCs w:val="20"/>
          <w:lang w:val="en-GB"/>
          <w:rPrChange w:id="14825" w:author="Dioguardi, Fabio" w:date="2018-10-23T11:24:00Z">
            <w:rPr>
              <w:rFonts w:asciiTheme="minorHAnsi" w:hAnsiTheme="minorHAnsi"/>
              <w:sz w:val="20"/>
              <w:szCs w:val="20"/>
            </w:rPr>
          </w:rPrChange>
        </w:rPr>
        <w:t>: +354 7838609</w:t>
      </w:r>
    </w:p>
    <w:p w14:paraId="4ED09AAF" w14:textId="77777777" w:rsidR="001245B9" w:rsidRPr="000E1A5F" w:rsidRDefault="001245B9" w:rsidP="001245B9">
      <w:pPr>
        <w:rPr>
          <w:rFonts w:asciiTheme="minorHAnsi" w:hAnsiTheme="minorHAnsi"/>
          <w:sz w:val="20"/>
          <w:szCs w:val="20"/>
          <w:lang w:val="en-GB"/>
          <w:rPrChange w:id="14826"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827"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28"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29"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30" w:author="Dioguardi, Fabio" w:date="2018-10-23T11:24:00Z">
            <w:rPr>
              <w:rFonts w:asciiTheme="minorHAnsi" w:hAnsiTheme="minorHAnsi"/>
              <w:sz w:val="20"/>
              <w:szCs w:val="20"/>
            </w:rPr>
          </w:rPrChange>
        </w:rPr>
        <w:tab/>
        <w:t>Institute of Earth Sciences</w:t>
      </w:r>
    </w:p>
    <w:p w14:paraId="31C3E435" w14:textId="23E2B272" w:rsidR="005C2648" w:rsidRPr="000E1A5F" w:rsidRDefault="001245B9" w:rsidP="005C2648">
      <w:pPr>
        <w:rPr>
          <w:rFonts w:asciiTheme="minorHAnsi" w:hAnsiTheme="minorHAnsi"/>
          <w:sz w:val="20"/>
          <w:szCs w:val="20"/>
          <w:lang w:val="en-GB"/>
          <w:rPrChange w:id="14831" w:author="Dioguardi, Fabio" w:date="2018-10-23T11:24:00Z">
            <w:rPr>
              <w:rFonts w:asciiTheme="minorHAnsi" w:hAnsiTheme="minorHAnsi"/>
              <w:sz w:val="20"/>
              <w:szCs w:val="20"/>
            </w:rPr>
          </w:rPrChange>
        </w:rPr>
      </w:pPr>
      <w:r w:rsidRPr="000E1A5F">
        <w:rPr>
          <w:rFonts w:asciiTheme="minorHAnsi" w:hAnsiTheme="minorHAnsi"/>
          <w:sz w:val="20"/>
          <w:szCs w:val="20"/>
          <w:lang w:val="en-GB"/>
          <w:rPrChange w:id="14832"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33" w:author="Dioguardi, Fabio" w:date="2018-10-23T11:24:00Z">
            <w:rPr>
              <w:rFonts w:asciiTheme="minorHAnsi" w:hAnsiTheme="minorHAnsi"/>
              <w:sz w:val="20"/>
              <w:szCs w:val="20"/>
            </w:rPr>
          </w:rPrChange>
        </w:rPr>
        <w:tab/>
        <w:t xml:space="preserve"> </w:t>
      </w:r>
      <w:r w:rsidRPr="000E1A5F">
        <w:rPr>
          <w:rFonts w:asciiTheme="minorHAnsi" w:hAnsiTheme="minorHAnsi"/>
          <w:sz w:val="20"/>
          <w:szCs w:val="20"/>
          <w:lang w:val="en-GB"/>
          <w:rPrChange w:id="14834" w:author="Dioguardi, Fabio" w:date="2018-10-23T11:24:00Z">
            <w:rPr>
              <w:rFonts w:asciiTheme="minorHAnsi" w:hAnsiTheme="minorHAnsi"/>
              <w:sz w:val="20"/>
              <w:szCs w:val="20"/>
            </w:rPr>
          </w:rPrChange>
        </w:rPr>
        <w:tab/>
      </w:r>
      <w:r w:rsidRPr="000E1A5F">
        <w:rPr>
          <w:rFonts w:asciiTheme="minorHAnsi" w:hAnsiTheme="minorHAnsi"/>
          <w:sz w:val="20"/>
          <w:szCs w:val="20"/>
          <w:lang w:val="en-GB"/>
          <w:rPrChange w:id="14835" w:author="Dioguardi, Fabio" w:date="2018-10-23T11:24:00Z">
            <w:rPr>
              <w:rFonts w:asciiTheme="minorHAnsi" w:hAnsiTheme="minorHAnsi"/>
              <w:sz w:val="20"/>
              <w:szCs w:val="20"/>
            </w:rPr>
          </w:rPrChange>
        </w:rPr>
        <w:tab/>
        <w:t>University of Iceland</w:t>
      </w:r>
    </w:p>
    <w:sectPr w:rsidR="005C2648" w:rsidRPr="000E1A5F" w:rsidSect="005C6E40">
      <w:footerReference w:type="default" r:id="rId75"/>
      <w:footerReference w:type="first" r:id="rId76"/>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F29806" w14:textId="77777777" w:rsidR="00A239EF" w:rsidRDefault="00A239EF">
      <w:r>
        <w:separator/>
      </w:r>
    </w:p>
  </w:endnote>
  <w:endnote w:type="continuationSeparator" w:id="0">
    <w:p w14:paraId="4548A671" w14:textId="77777777" w:rsidR="00A239EF" w:rsidRDefault="00A23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555F064E" w:rsidR="001E0E58" w:rsidRPr="007C36F1" w:rsidRDefault="001E0E58"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8A4189">
      <w:rPr>
        <w:rStyle w:val="PageNumber"/>
        <w:rFonts w:ascii="Verdana" w:hAnsi="Verdana"/>
        <w:noProof/>
        <w:sz w:val="18"/>
        <w:szCs w:val="18"/>
      </w:rPr>
      <w:t>12</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E0E58" w:rsidRDefault="001E0E58"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F4032" w14:textId="77777777" w:rsidR="00A239EF" w:rsidRDefault="00A239EF">
      <w:r>
        <w:separator/>
      </w:r>
    </w:p>
  </w:footnote>
  <w:footnote w:type="continuationSeparator" w:id="0">
    <w:p w14:paraId="5CFFB3B6" w14:textId="77777777" w:rsidR="00A239EF" w:rsidRDefault="00A239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210C11E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3"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4"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5"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6"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28"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1"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3"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4"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5"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36"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7"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9"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0"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3"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4"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45"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7"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8"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2"/>
  </w:num>
  <w:num w:numId="2">
    <w:abstractNumId w:val="27"/>
  </w:num>
  <w:num w:numId="3">
    <w:abstractNumId w:val="40"/>
  </w:num>
  <w:num w:numId="4">
    <w:abstractNumId w:val="44"/>
  </w:num>
  <w:num w:numId="5">
    <w:abstractNumId w:val="33"/>
  </w:num>
  <w:num w:numId="6">
    <w:abstractNumId w:val="49"/>
  </w:num>
  <w:num w:numId="7">
    <w:abstractNumId w:val="11"/>
  </w:num>
  <w:num w:numId="8">
    <w:abstractNumId w:val="18"/>
  </w:num>
  <w:num w:numId="9">
    <w:abstractNumId w:val="6"/>
  </w:num>
  <w:num w:numId="10">
    <w:abstractNumId w:val="20"/>
  </w:num>
  <w:num w:numId="11">
    <w:abstractNumId w:val="4"/>
  </w:num>
  <w:num w:numId="12">
    <w:abstractNumId w:val="38"/>
  </w:num>
  <w:num w:numId="13">
    <w:abstractNumId w:val="41"/>
  </w:num>
  <w:num w:numId="14">
    <w:abstractNumId w:val="13"/>
  </w:num>
  <w:num w:numId="15">
    <w:abstractNumId w:val="12"/>
  </w:num>
  <w:num w:numId="16">
    <w:abstractNumId w:val="3"/>
  </w:num>
  <w:num w:numId="17">
    <w:abstractNumId w:val="35"/>
  </w:num>
  <w:num w:numId="18">
    <w:abstractNumId w:val="24"/>
  </w:num>
  <w:num w:numId="19">
    <w:abstractNumId w:val="21"/>
  </w:num>
  <w:num w:numId="20">
    <w:abstractNumId w:val="2"/>
  </w:num>
  <w:num w:numId="21">
    <w:abstractNumId w:val="17"/>
  </w:num>
  <w:num w:numId="22">
    <w:abstractNumId w:val="39"/>
  </w:num>
  <w:num w:numId="23">
    <w:abstractNumId w:val="25"/>
  </w:num>
  <w:num w:numId="24">
    <w:abstractNumId w:val="37"/>
  </w:num>
  <w:num w:numId="25">
    <w:abstractNumId w:val="22"/>
  </w:num>
  <w:num w:numId="26">
    <w:abstractNumId w:val="16"/>
  </w:num>
  <w:num w:numId="27">
    <w:abstractNumId w:val="9"/>
  </w:num>
  <w:num w:numId="28">
    <w:abstractNumId w:val="23"/>
  </w:num>
  <w:num w:numId="29">
    <w:abstractNumId w:val="42"/>
  </w:num>
  <w:num w:numId="30">
    <w:abstractNumId w:val="47"/>
  </w:num>
  <w:num w:numId="31">
    <w:abstractNumId w:val="34"/>
  </w:num>
  <w:num w:numId="32">
    <w:abstractNumId w:val="10"/>
  </w:num>
  <w:num w:numId="33">
    <w:abstractNumId w:val="14"/>
  </w:num>
  <w:num w:numId="34">
    <w:abstractNumId w:val="7"/>
  </w:num>
  <w:num w:numId="35">
    <w:abstractNumId w:val="15"/>
  </w:num>
  <w:num w:numId="36">
    <w:abstractNumId w:val="36"/>
  </w:num>
  <w:num w:numId="37">
    <w:abstractNumId w:val="8"/>
  </w:num>
  <w:num w:numId="38">
    <w:abstractNumId w:val="19"/>
  </w:num>
  <w:num w:numId="39">
    <w:abstractNumId w:val="46"/>
  </w:num>
  <w:num w:numId="40">
    <w:abstractNumId w:val="48"/>
  </w:num>
  <w:num w:numId="41">
    <w:abstractNumId w:val="5"/>
  </w:num>
  <w:num w:numId="42">
    <w:abstractNumId w:val="30"/>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3"/>
  </w:num>
  <w:num w:numId="48">
    <w:abstractNumId w:val="28"/>
  </w:num>
  <w:num w:numId="49">
    <w:abstractNumId w:val="26"/>
  </w:num>
  <w:num w:numId="50">
    <w:abstractNumId w:val="45"/>
  </w:num>
  <w:num w:numId="51">
    <w:abstractNumId w:val="31"/>
  </w:num>
  <w:num w:numId="52">
    <w:abstractNumId w:val="29"/>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70D8"/>
    <w:rsid w:val="00017FB0"/>
    <w:rsid w:val="00021B8C"/>
    <w:rsid w:val="000231FF"/>
    <w:rsid w:val="00024489"/>
    <w:rsid w:val="0002624D"/>
    <w:rsid w:val="000270D4"/>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103C"/>
    <w:rsid w:val="000676DB"/>
    <w:rsid w:val="00067E5C"/>
    <w:rsid w:val="00070221"/>
    <w:rsid w:val="000722E4"/>
    <w:rsid w:val="000770AA"/>
    <w:rsid w:val="000779B9"/>
    <w:rsid w:val="00077F77"/>
    <w:rsid w:val="00081423"/>
    <w:rsid w:val="00083A98"/>
    <w:rsid w:val="00084A03"/>
    <w:rsid w:val="0008501F"/>
    <w:rsid w:val="000919DA"/>
    <w:rsid w:val="000935AF"/>
    <w:rsid w:val="00094512"/>
    <w:rsid w:val="000A10B1"/>
    <w:rsid w:val="000A1FA1"/>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747"/>
    <w:rsid w:val="000E108B"/>
    <w:rsid w:val="000E1A5F"/>
    <w:rsid w:val="000E2BBF"/>
    <w:rsid w:val="000F07FC"/>
    <w:rsid w:val="000F485E"/>
    <w:rsid w:val="00100F3C"/>
    <w:rsid w:val="0010258A"/>
    <w:rsid w:val="001043D2"/>
    <w:rsid w:val="00105428"/>
    <w:rsid w:val="001055A9"/>
    <w:rsid w:val="00107989"/>
    <w:rsid w:val="0011245B"/>
    <w:rsid w:val="001144D8"/>
    <w:rsid w:val="00114994"/>
    <w:rsid w:val="00114FD8"/>
    <w:rsid w:val="00116693"/>
    <w:rsid w:val="00116E2F"/>
    <w:rsid w:val="00117ABB"/>
    <w:rsid w:val="001215E4"/>
    <w:rsid w:val="00121B4F"/>
    <w:rsid w:val="00122DF9"/>
    <w:rsid w:val="001245B9"/>
    <w:rsid w:val="00126574"/>
    <w:rsid w:val="00127B88"/>
    <w:rsid w:val="001304E2"/>
    <w:rsid w:val="0013240E"/>
    <w:rsid w:val="001342AC"/>
    <w:rsid w:val="00134C2B"/>
    <w:rsid w:val="001367F4"/>
    <w:rsid w:val="001427E0"/>
    <w:rsid w:val="001430E8"/>
    <w:rsid w:val="00145D68"/>
    <w:rsid w:val="001507E8"/>
    <w:rsid w:val="00153D60"/>
    <w:rsid w:val="00155084"/>
    <w:rsid w:val="001566D9"/>
    <w:rsid w:val="0015782F"/>
    <w:rsid w:val="001578C4"/>
    <w:rsid w:val="001600B3"/>
    <w:rsid w:val="0016037A"/>
    <w:rsid w:val="00162DF8"/>
    <w:rsid w:val="0016488B"/>
    <w:rsid w:val="00173735"/>
    <w:rsid w:val="001779FA"/>
    <w:rsid w:val="001805CA"/>
    <w:rsid w:val="0018090C"/>
    <w:rsid w:val="001841C4"/>
    <w:rsid w:val="00186DDA"/>
    <w:rsid w:val="00190D99"/>
    <w:rsid w:val="00193360"/>
    <w:rsid w:val="00194F7D"/>
    <w:rsid w:val="0019584F"/>
    <w:rsid w:val="0019609F"/>
    <w:rsid w:val="001A1CF7"/>
    <w:rsid w:val="001A51F1"/>
    <w:rsid w:val="001A7588"/>
    <w:rsid w:val="001A7AF3"/>
    <w:rsid w:val="001B0880"/>
    <w:rsid w:val="001B5ADD"/>
    <w:rsid w:val="001B63DE"/>
    <w:rsid w:val="001C1668"/>
    <w:rsid w:val="001C503A"/>
    <w:rsid w:val="001C6376"/>
    <w:rsid w:val="001D0B88"/>
    <w:rsid w:val="001D0E57"/>
    <w:rsid w:val="001D0EC5"/>
    <w:rsid w:val="001D1F87"/>
    <w:rsid w:val="001E0E58"/>
    <w:rsid w:val="001E1225"/>
    <w:rsid w:val="001E2B92"/>
    <w:rsid w:val="001E35F6"/>
    <w:rsid w:val="001E45B1"/>
    <w:rsid w:val="001F0B5D"/>
    <w:rsid w:val="001F1D26"/>
    <w:rsid w:val="001F1D6E"/>
    <w:rsid w:val="001F7BC6"/>
    <w:rsid w:val="0020132F"/>
    <w:rsid w:val="002031FC"/>
    <w:rsid w:val="00204440"/>
    <w:rsid w:val="00204AAC"/>
    <w:rsid w:val="0020672C"/>
    <w:rsid w:val="00213065"/>
    <w:rsid w:val="002149EB"/>
    <w:rsid w:val="00216328"/>
    <w:rsid w:val="002165CA"/>
    <w:rsid w:val="002213B5"/>
    <w:rsid w:val="00226675"/>
    <w:rsid w:val="0023186C"/>
    <w:rsid w:val="0023243E"/>
    <w:rsid w:val="00233345"/>
    <w:rsid w:val="00236B61"/>
    <w:rsid w:val="00236C74"/>
    <w:rsid w:val="00237ED8"/>
    <w:rsid w:val="002439C4"/>
    <w:rsid w:val="00251D31"/>
    <w:rsid w:val="00251D96"/>
    <w:rsid w:val="00252810"/>
    <w:rsid w:val="0025431E"/>
    <w:rsid w:val="00254EDC"/>
    <w:rsid w:val="00256BC2"/>
    <w:rsid w:val="002616BD"/>
    <w:rsid w:val="00261A4F"/>
    <w:rsid w:val="0026228A"/>
    <w:rsid w:val="00263CEE"/>
    <w:rsid w:val="00267534"/>
    <w:rsid w:val="00267E73"/>
    <w:rsid w:val="00270788"/>
    <w:rsid w:val="00271982"/>
    <w:rsid w:val="00273E02"/>
    <w:rsid w:val="002748A8"/>
    <w:rsid w:val="00274D2E"/>
    <w:rsid w:val="00275E26"/>
    <w:rsid w:val="00277206"/>
    <w:rsid w:val="00281887"/>
    <w:rsid w:val="00282310"/>
    <w:rsid w:val="0028379E"/>
    <w:rsid w:val="00287E00"/>
    <w:rsid w:val="00290188"/>
    <w:rsid w:val="00292B4C"/>
    <w:rsid w:val="00295BFE"/>
    <w:rsid w:val="002A099C"/>
    <w:rsid w:val="002A47EF"/>
    <w:rsid w:val="002A4D23"/>
    <w:rsid w:val="002A52B0"/>
    <w:rsid w:val="002A6CDA"/>
    <w:rsid w:val="002B40DC"/>
    <w:rsid w:val="002B459C"/>
    <w:rsid w:val="002C0EF7"/>
    <w:rsid w:val="002C1173"/>
    <w:rsid w:val="002C17BB"/>
    <w:rsid w:val="002C6D0A"/>
    <w:rsid w:val="002C787D"/>
    <w:rsid w:val="002D0586"/>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6938"/>
    <w:rsid w:val="00316DBF"/>
    <w:rsid w:val="00316E0D"/>
    <w:rsid w:val="003225A6"/>
    <w:rsid w:val="00322D7F"/>
    <w:rsid w:val="00325C43"/>
    <w:rsid w:val="003262E4"/>
    <w:rsid w:val="003275CF"/>
    <w:rsid w:val="0032787C"/>
    <w:rsid w:val="0033372F"/>
    <w:rsid w:val="00334B85"/>
    <w:rsid w:val="00335371"/>
    <w:rsid w:val="003364C7"/>
    <w:rsid w:val="00336E02"/>
    <w:rsid w:val="00344335"/>
    <w:rsid w:val="00344C19"/>
    <w:rsid w:val="003555D0"/>
    <w:rsid w:val="0036078D"/>
    <w:rsid w:val="00360C4D"/>
    <w:rsid w:val="00361A89"/>
    <w:rsid w:val="0036208F"/>
    <w:rsid w:val="003646DB"/>
    <w:rsid w:val="003656F0"/>
    <w:rsid w:val="00366E60"/>
    <w:rsid w:val="00370C0B"/>
    <w:rsid w:val="00370D55"/>
    <w:rsid w:val="003747D5"/>
    <w:rsid w:val="003763D0"/>
    <w:rsid w:val="00376724"/>
    <w:rsid w:val="003769BB"/>
    <w:rsid w:val="003800B1"/>
    <w:rsid w:val="00380952"/>
    <w:rsid w:val="00384848"/>
    <w:rsid w:val="00385126"/>
    <w:rsid w:val="00386E10"/>
    <w:rsid w:val="0038772D"/>
    <w:rsid w:val="00387BE2"/>
    <w:rsid w:val="0039050B"/>
    <w:rsid w:val="00392E1F"/>
    <w:rsid w:val="00393F6B"/>
    <w:rsid w:val="003A177B"/>
    <w:rsid w:val="003A249A"/>
    <w:rsid w:val="003A2BE9"/>
    <w:rsid w:val="003A5FAB"/>
    <w:rsid w:val="003A7974"/>
    <w:rsid w:val="003B0142"/>
    <w:rsid w:val="003B495C"/>
    <w:rsid w:val="003B6CB4"/>
    <w:rsid w:val="003C0D28"/>
    <w:rsid w:val="003C1E60"/>
    <w:rsid w:val="003C2BA6"/>
    <w:rsid w:val="003C3BAE"/>
    <w:rsid w:val="003C5284"/>
    <w:rsid w:val="003C78C0"/>
    <w:rsid w:val="003D045E"/>
    <w:rsid w:val="003D125E"/>
    <w:rsid w:val="003D1A1A"/>
    <w:rsid w:val="003D2DCD"/>
    <w:rsid w:val="003D4020"/>
    <w:rsid w:val="003D49F4"/>
    <w:rsid w:val="003D658C"/>
    <w:rsid w:val="003E3C85"/>
    <w:rsid w:val="003E535D"/>
    <w:rsid w:val="003E5981"/>
    <w:rsid w:val="003E6989"/>
    <w:rsid w:val="003F0E11"/>
    <w:rsid w:val="003F1A43"/>
    <w:rsid w:val="003F3433"/>
    <w:rsid w:val="003F754B"/>
    <w:rsid w:val="003F7A4F"/>
    <w:rsid w:val="003F7CF7"/>
    <w:rsid w:val="00401E46"/>
    <w:rsid w:val="00407EB3"/>
    <w:rsid w:val="0041172B"/>
    <w:rsid w:val="00412940"/>
    <w:rsid w:val="00412BA5"/>
    <w:rsid w:val="0041344F"/>
    <w:rsid w:val="00413DC9"/>
    <w:rsid w:val="004162E3"/>
    <w:rsid w:val="00422354"/>
    <w:rsid w:val="00430D55"/>
    <w:rsid w:val="00436533"/>
    <w:rsid w:val="004365C4"/>
    <w:rsid w:val="00437E49"/>
    <w:rsid w:val="0044028E"/>
    <w:rsid w:val="00440CE1"/>
    <w:rsid w:val="004417DC"/>
    <w:rsid w:val="004429DF"/>
    <w:rsid w:val="00442F28"/>
    <w:rsid w:val="00451AF3"/>
    <w:rsid w:val="0045312E"/>
    <w:rsid w:val="004543D3"/>
    <w:rsid w:val="0045446B"/>
    <w:rsid w:val="00457846"/>
    <w:rsid w:val="00457E54"/>
    <w:rsid w:val="00462213"/>
    <w:rsid w:val="0046233E"/>
    <w:rsid w:val="004630D8"/>
    <w:rsid w:val="00466C6A"/>
    <w:rsid w:val="0047055D"/>
    <w:rsid w:val="00473886"/>
    <w:rsid w:val="00475783"/>
    <w:rsid w:val="00484D5F"/>
    <w:rsid w:val="00485766"/>
    <w:rsid w:val="00486A40"/>
    <w:rsid w:val="00486DD0"/>
    <w:rsid w:val="00487DA2"/>
    <w:rsid w:val="00487DD5"/>
    <w:rsid w:val="00490D48"/>
    <w:rsid w:val="00492941"/>
    <w:rsid w:val="0049320A"/>
    <w:rsid w:val="004941FD"/>
    <w:rsid w:val="00494DAE"/>
    <w:rsid w:val="004954B8"/>
    <w:rsid w:val="004A30DA"/>
    <w:rsid w:val="004A34D2"/>
    <w:rsid w:val="004A6580"/>
    <w:rsid w:val="004A6C70"/>
    <w:rsid w:val="004A782A"/>
    <w:rsid w:val="004A7FD5"/>
    <w:rsid w:val="004B4103"/>
    <w:rsid w:val="004B4311"/>
    <w:rsid w:val="004C06E9"/>
    <w:rsid w:val="004C0CB8"/>
    <w:rsid w:val="004C1220"/>
    <w:rsid w:val="004C173C"/>
    <w:rsid w:val="004C24F2"/>
    <w:rsid w:val="004C4FF7"/>
    <w:rsid w:val="004E0F68"/>
    <w:rsid w:val="004E149A"/>
    <w:rsid w:val="004E20AA"/>
    <w:rsid w:val="004E2A17"/>
    <w:rsid w:val="004E460D"/>
    <w:rsid w:val="004F32D3"/>
    <w:rsid w:val="004F3F74"/>
    <w:rsid w:val="004F4688"/>
    <w:rsid w:val="004F4DC3"/>
    <w:rsid w:val="00503B44"/>
    <w:rsid w:val="00504EBC"/>
    <w:rsid w:val="005122E7"/>
    <w:rsid w:val="00513B99"/>
    <w:rsid w:val="005148D2"/>
    <w:rsid w:val="00516754"/>
    <w:rsid w:val="00520C74"/>
    <w:rsid w:val="00523402"/>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6C03"/>
    <w:rsid w:val="00566F04"/>
    <w:rsid w:val="005723AC"/>
    <w:rsid w:val="005728BB"/>
    <w:rsid w:val="00572B2E"/>
    <w:rsid w:val="005734D3"/>
    <w:rsid w:val="0057692C"/>
    <w:rsid w:val="00576D22"/>
    <w:rsid w:val="00577E1C"/>
    <w:rsid w:val="00580EF1"/>
    <w:rsid w:val="0058471B"/>
    <w:rsid w:val="00585EDB"/>
    <w:rsid w:val="0059062D"/>
    <w:rsid w:val="00592001"/>
    <w:rsid w:val="00592C46"/>
    <w:rsid w:val="00593014"/>
    <w:rsid w:val="00594D16"/>
    <w:rsid w:val="005A1769"/>
    <w:rsid w:val="005A1DA3"/>
    <w:rsid w:val="005A2B0C"/>
    <w:rsid w:val="005A5635"/>
    <w:rsid w:val="005A5AC8"/>
    <w:rsid w:val="005A5CAC"/>
    <w:rsid w:val="005A5F19"/>
    <w:rsid w:val="005B3524"/>
    <w:rsid w:val="005B3CF7"/>
    <w:rsid w:val="005B3DDE"/>
    <w:rsid w:val="005B4510"/>
    <w:rsid w:val="005C04D9"/>
    <w:rsid w:val="005C2648"/>
    <w:rsid w:val="005C52AE"/>
    <w:rsid w:val="005C6E40"/>
    <w:rsid w:val="005C7A2C"/>
    <w:rsid w:val="005D4C7A"/>
    <w:rsid w:val="005E0B1F"/>
    <w:rsid w:val="005E20A1"/>
    <w:rsid w:val="005E6231"/>
    <w:rsid w:val="005E74D4"/>
    <w:rsid w:val="005E780E"/>
    <w:rsid w:val="005F22CD"/>
    <w:rsid w:val="005F29A8"/>
    <w:rsid w:val="005F3A4C"/>
    <w:rsid w:val="005F500B"/>
    <w:rsid w:val="005F5849"/>
    <w:rsid w:val="005F6583"/>
    <w:rsid w:val="005F7DF3"/>
    <w:rsid w:val="00606261"/>
    <w:rsid w:val="0061105C"/>
    <w:rsid w:val="00612BA5"/>
    <w:rsid w:val="00613D66"/>
    <w:rsid w:val="006144F3"/>
    <w:rsid w:val="00615098"/>
    <w:rsid w:val="006160B1"/>
    <w:rsid w:val="006259DB"/>
    <w:rsid w:val="00626247"/>
    <w:rsid w:val="006273AB"/>
    <w:rsid w:val="00630530"/>
    <w:rsid w:val="00631956"/>
    <w:rsid w:val="00631F07"/>
    <w:rsid w:val="0063716B"/>
    <w:rsid w:val="006419C3"/>
    <w:rsid w:val="00642BA6"/>
    <w:rsid w:val="00646B1D"/>
    <w:rsid w:val="00652741"/>
    <w:rsid w:val="006527C8"/>
    <w:rsid w:val="006537CC"/>
    <w:rsid w:val="006546D0"/>
    <w:rsid w:val="00656954"/>
    <w:rsid w:val="006668B3"/>
    <w:rsid w:val="00667877"/>
    <w:rsid w:val="00670EF3"/>
    <w:rsid w:val="0067239C"/>
    <w:rsid w:val="006726C8"/>
    <w:rsid w:val="006745C3"/>
    <w:rsid w:val="00674827"/>
    <w:rsid w:val="006811AB"/>
    <w:rsid w:val="00691C74"/>
    <w:rsid w:val="00692062"/>
    <w:rsid w:val="00693A23"/>
    <w:rsid w:val="006973E6"/>
    <w:rsid w:val="006A2DF0"/>
    <w:rsid w:val="006A363A"/>
    <w:rsid w:val="006A5721"/>
    <w:rsid w:val="006A5AEE"/>
    <w:rsid w:val="006A66DD"/>
    <w:rsid w:val="006B032C"/>
    <w:rsid w:val="006B3E41"/>
    <w:rsid w:val="006B4DE7"/>
    <w:rsid w:val="006B62CA"/>
    <w:rsid w:val="006B6A4A"/>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47D9"/>
    <w:rsid w:val="0070516F"/>
    <w:rsid w:val="00705C8D"/>
    <w:rsid w:val="0071008C"/>
    <w:rsid w:val="007103CF"/>
    <w:rsid w:val="007152C7"/>
    <w:rsid w:val="007163DD"/>
    <w:rsid w:val="00716D5D"/>
    <w:rsid w:val="00722917"/>
    <w:rsid w:val="00724440"/>
    <w:rsid w:val="007309E9"/>
    <w:rsid w:val="00735CB7"/>
    <w:rsid w:val="0074002A"/>
    <w:rsid w:val="00743E71"/>
    <w:rsid w:val="007444FB"/>
    <w:rsid w:val="007447F4"/>
    <w:rsid w:val="00747C57"/>
    <w:rsid w:val="0075081C"/>
    <w:rsid w:val="00750DA5"/>
    <w:rsid w:val="00754FAB"/>
    <w:rsid w:val="00755F4B"/>
    <w:rsid w:val="00756F48"/>
    <w:rsid w:val="00760BC2"/>
    <w:rsid w:val="007612CB"/>
    <w:rsid w:val="00763BBA"/>
    <w:rsid w:val="0076416B"/>
    <w:rsid w:val="00771EA8"/>
    <w:rsid w:val="00774795"/>
    <w:rsid w:val="00775CBD"/>
    <w:rsid w:val="00781FE3"/>
    <w:rsid w:val="00787DDD"/>
    <w:rsid w:val="0079000E"/>
    <w:rsid w:val="00797794"/>
    <w:rsid w:val="0079787F"/>
    <w:rsid w:val="007A0048"/>
    <w:rsid w:val="007A18A0"/>
    <w:rsid w:val="007A29F9"/>
    <w:rsid w:val="007A432C"/>
    <w:rsid w:val="007A7A09"/>
    <w:rsid w:val="007B3228"/>
    <w:rsid w:val="007B4F01"/>
    <w:rsid w:val="007B5148"/>
    <w:rsid w:val="007C36F1"/>
    <w:rsid w:val="007C37B1"/>
    <w:rsid w:val="007C3C9D"/>
    <w:rsid w:val="007C3F7B"/>
    <w:rsid w:val="007C4632"/>
    <w:rsid w:val="007C62A5"/>
    <w:rsid w:val="007C6EF6"/>
    <w:rsid w:val="007D5602"/>
    <w:rsid w:val="007D6632"/>
    <w:rsid w:val="007E1B21"/>
    <w:rsid w:val="007E3D8B"/>
    <w:rsid w:val="007E4CE0"/>
    <w:rsid w:val="007E7403"/>
    <w:rsid w:val="007F23A9"/>
    <w:rsid w:val="007F24C2"/>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F8F"/>
    <w:rsid w:val="00847DF3"/>
    <w:rsid w:val="00850072"/>
    <w:rsid w:val="00850F2F"/>
    <w:rsid w:val="00853FBE"/>
    <w:rsid w:val="0085521C"/>
    <w:rsid w:val="008553EA"/>
    <w:rsid w:val="00855AD6"/>
    <w:rsid w:val="00862A49"/>
    <w:rsid w:val="00862DDD"/>
    <w:rsid w:val="00863384"/>
    <w:rsid w:val="00863665"/>
    <w:rsid w:val="00864E79"/>
    <w:rsid w:val="00865F35"/>
    <w:rsid w:val="008712B8"/>
    <w:rsid w:val="008720A4"/>
    <w:rsid w:val="00872576"/>
    <w:rsid w:val="0087359D"/>
    <w:rsid w:val="00880765"/>
    <w:rsid w:val="00880DA9"/>
    <w:rsid w:val="00881C35"/>
    <w:rsid w:val="008861B3"/>
    <w:rsid w:val="0089019A"/>
    <w:rsid w:val="0089789B"/>
    <w:rsid w:val="008A0366"/>
    <w:rsid w:val="008A17E9"/>
    <w:rsid w:val="008A1AAE"/>
    <w:rsid w:val="008A4189"/>
    <w:rsid w:val="008A600F"/>
    <w:rsid w:val="008A6A78"/>
    <w:rsid w:val="008A6DF1"/>
    <w:rsid w:val="008A72C6"/>
    <w:rsid w:val="008A7FDD"/>
    <w:rsid w:val="008B0C15"/>
    <w:rsid w:val="008B309E"/>
    <w:rsid w:val="008B3F86"/>
    <w:rsid w:val="008B4217"/>
    <w:rsid w:val="008B4C4B"/>
    <w:rsid w:val="008B74B8"/>
    <w:rsid w:val="008C13AB"/>
    <w:rsid w:val="008C315B"/>
    <w:rsid w:val="008C317F"/>
    <w:rsid w:val="008C3423"/>
    <w:rsid w:val="008C4B8C"/>
    <w:rsid w:val="008C5732"/>
    <w:rsid w:val="008C6596"/>
    <w:rsid w:val="008D013B"/>
    <w:rsid w:val="008D14DA"/>
    <w:rsid w:val="008D15C5"/>
    <w:rsid w:val="008D32AB"/>
    <w:rsid w:val="008D7D6B"/>
    <w:rsid w:val="008E4BF3"/>
    <w:rsid w:val="008E5B1B"/>
    <w:rsid w:val="008F042E"/>
    <w:rsid w:val="008F1CFC"/>
    <w:rsid w:val="008F2549"/>
    <w:rsid w:val="008F3199"/>
    <w:rsid w:val="008F3818"/>
    <w:rsid w:val="008F629B"/>
    <w:rsid w:val="008F637C"/>
    <w:rsid w:val="009014C5"/>
    <w:rsid w:val="009018C9"/>
    <w:rsid w:val="00901AD6"/>
    <w:rsid w:val="00902B15"/>
    <w:rsid w:val="009061AE"/>
    <w:rsid w:val="00907D90"/>
    <w:rsid w:val="00907F8D"/>
    <w:rsid w:val="00910C95"/>
    <w:rsid w:val="00912A21"/>
    <w:rsid w:val="009134D7"/>
    <w:rsid w:val="00914A84"/>
    <w:rsid w:val="00914BC2"/>
    <w:rsid w:val="00914DEE"/>
    <w:rsid w:val="00915573"/>
    <w:rsid w:val="00915F72"/>
    <w:rsid w:val="00916395"/>
    <w:rsid w:val="00921DA0"/>
    <w:rsid w:val="00922F78"/>
    <w:rsid w:val="00924C77"/>
    <w:rsid w:val="00924EED"/>
    <w:rsid w:val="009250C7"/>
    <w:rsid w:val="00926602"/>
    <w:rsid w:val="00927D94"/>
    <w:rsid w:val="00936001"/>
    <w:rsid w:val="00936E2F"/>
    <w:rsid w:val="009371B6"/>
    <w:rsid w:val="00937607"/>
    <w:rsid w:val="00937A50"/>
    <w:rsid w:val="0094040E"/>
    <w:rsid w:val="009434E7"/>
    <w:rsid w:val="009454C8"/>
    <w:rsid w:val="009506F9"/>
    <w:rsid w:val="00952B9A"/>
    <w:rsid w:val="00952DB0"/>
    <w:rsid w:val="0096310F"/>
    <w:rsid w:val="00963E64"/>
    <w:rsid w:val="00963E7B"/>
    <w:rsid w:val="00965853"/>
    <w:rsid w:val="009679A1"/>
    <w:rsid w:val="00973553"/>
    <w:rsid w:val="00973D6D"/>
    <w:rsid w:val="00973F34"/>
    <w:rsid w:val="00973FB6"/>
    <w:rsid w:val="00974D32"/>
    <w:rsid w:val="0097553B"/>
    <w:rsid w:val="009801E0"/>
    <w:rsid w:val="009802A3"/>
    <w:rsid w:val="009821C8"/>
    <w:rsid w:val="00982665"/>
    <w:rsid w:val="00982955"/>
    <w:rsid w:val="00983CE2"/>
    <w:rsid w:val="00984D43"/>
    <w:rsid w:val="00985518"/>
    <w:rsid w:val="00986907"/>
    <w:rsid w:val="00987561"/>
    <w:rsid w:val="00987599"/>
    <w:rsid w:val="00987F09"/>
    <w:rsid w:val="00993484"/>
    <w:rsid w:val="00995525"/>
    <w:rsid w:val="00996261"/>
    <w:rsid w:val="0099683D"/>
    <w:rsid w:val="00997A46"/>
    <w:rsid w:val="009A3BCE"/>
    <w:rsid w:val="009A5494"/>
    <w:rsid w:val="009A7387"/>
    <w:rsid w:val="009A769C"/>
    <w:rsid w:val="009A7E24"/>
    <w:rsid w:val="009B0E4E"/>
    <w:rsid w:val="009B349F"/>
    <w:rsid w:val="009B380B"/>
    <w:rsid w:val="009B45CE"/>
    <w:rsid w:val="009B7BAA"/>
    <w:rsid w:val="009B7E0E"/>
    <w:rsid w:val="009C0B65"/>
    <w:rsid w:val="009C3372"/>
    <w:rsid w:val="009C53B8"/>
    <w:rsid w:val="009C7278"/>
    <w:rsid w:val="009C7296"/>
    <w:rsid w:val="009D71AF"/>
    <w:rsid w:val="009E4597"/>
    <w:rsid w:val="009E65E3"/>
    <w:rsid w:val="009E6CC1"/>
    <w:rsid w:val="009E7925"/>
    <w:rsid w:val="009F048E"/>
    <w:rsid w:val="009F201A"/>
    <w:rsid w:val="009F2182"/>
    <w:rsid w:val="009F2905"/>
    <w:rsid w:val="009F3AEE"/>
    <w:rsid w:val="00A026E8"/>
    <w:rsid w:val="00A03DB5"/>
    <w:rsid w:val="00A04F99"/>
    <w:rsid w:val="00A050CB"/>
    <w:rsid w:val="00A07146"/>
    <w:rsid w:val="00A139D2"/>
    <w:rsid w:val="00A139D8"/>
    <w:rsid w:val="00A144B5"/>
    <w:rsid w:val="00A1458D"/>
    <w:rsid w:val="00A20286"/>
    <w:rsid w:val="00A2054B"/>
    <w:rsid w:val="00A239EF"/>
    <w:rsid w:val="00A24E8E"/>
    <w:rsid w:val="00A25F98"/>
    <w:rsid w:val="00A26D67"/>
    <w:rsid w:val="00A3226D"/>
    <w:rsid w:val="00A34629"/>
    <w:rsid w:val="00A351A3"/>
    <w:rsid w:val="00A36F7E"/>
    <w:rsid w:val="00A40726"/>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1790"/>
    <w:rsid w:val="00AA4CB2"/>
    <w:rsid w:val="00AA655A"/>
    <w:rsid w:val="00AA65D2"/>
    <w:rsid w:val="00AA6B8D"/>
    <w:rsid w:val="00AA7BB8"/>
    <w:rsid w:val="00AB0A83"/>
    <w:rsid w:val="00AB0E9C"/>
    <w:rsid w:val="00AB317B"/>
    <w:rsid w:val="00AB465C"/>
    <w:rsid w:val="00AB4F81"/>
    <w:rsid w:val="00AB66A8"/>
    <w:rsid w:val="00AB7CB5"/>
    <w:rsid w:val="00AC28F2"/>
    <w:rsid w:val="00AC71F6"/>
    <w:rsid w:val="00AC7525"/>
    <w:rsid w:val="00AD08D2"/>
    <w:rsid w:val="00AD307A"/>
    <w:rsid w:val="00AD377F"/>
    <w:rsid w:val="00AD46D6"/>
    <w:rsid w:val="00AD5328"/>
    <w:rsid w:val="00AD74FC"/>
    <w:rsid w:val="00AE0404"/>
    <w:rsid w:val="00AE18A9"/>
    <w:rsid w:val="00AE3347"/>
    <w:rsid w:val="00AE4D63"/>
    <w:rsid w:val="00AE581C"/>
    <w:rsid w:val="00AE6B92"/>
    <w:rsid w:val="00AE6DED"/>
    <w:rsid w:val="00AE788E"/>
    <w:rsid w:val="00AF11C2"/>
    <w:rsid w:val="00AF34B2"/>
    <w:rsid w:val="00AF5623"/>
    <w:rsid w:val="00AF6EF0"/>
    <w:rsid w:val="00AF764F"/>
    <w:rsid w:val="00B009C8"/>
    <w:rsid w:val="00B024EB"/>
    <w:rsid w:val="00B11210"/>
    <w:rsid w:val="00B14496"/>
    <w:rsid w:val="00B14B58"/>
    <w:rsid w:val="00B2107A"/>
    <w:rsid w:val="00B229BB"/>
    <w:rsid w:val="00B22B60"/>
    <w:rsid w:val="00B235AB"/>
    <w:rsid w:val="00B237E1"/>
    <w:rsid w:val="00B25A9A"/>
    <w:rsid w:val="00B33163"/>
    <w:rsid w:val="00B33B3F"/>
    <w:rsid w:val="00B33EF8"/>
    <w:rsid w:val="00B34377"/>
    <w:rsid w:val="00B36861"/>
    <w:rsid w:val="00B40FF7"/>
    <w:rsid w:val="00B4105C"/>
    <w:rsid w:val="00B45D6A"/>
    <w:rsid w:val="00B471FA"/>
    <w:rsid w:val="00B47652"/>
    <w:rsid w:val="00B50966"/>
    <w:rsid w:val="00B50EBB"/>
    <w:rsid w:val="00B516EF"/>
    <w:rsid w:val="00B52E96"/>
    <w:rsid w:val="00B53C6D"/>
    <w:rsid w:val="00B57B80"/>
    <w:rsid w:val="00B62D53"/>
    <w:rsid w:val="00B62E85"/>
    <w:rsid w:val="00B62E86"/>
    <w:rsid w:val="00B65596"/>
    <w:rsid w:val="00B66DEE"/>
    <w:rsid w:val="00B708BE"/>
    <w:rsid w:val="00B74DDE"/>
    <w:rsid w:val="00B75034"/>
    <w:rsid w:val="00B7609A"/>
    <w:rsid w:val="00B76B2A"/>
    <w:rsid w:val="00B776D2"/>
    <w:rsid w:val="00B8023A"/>
    <w:rsid w:val="00B80AAE"/>
    <w:rsid w:val="00B8611B"/>
    <w:rsid w:val="00B86D75"/>
    <w:rsid w:val="00B86E0A"/>
    <w:rsid w:val="00B901AF"/>
    <w:rsid w:val="00BB1324"/>
    <w:rsid w:val="00BB1DC2"/>
    <w:rsid w:val="00BB4A80"/>
    <w:rsid w:val="00BB4E6A"/>
    <w:rsid w:val="00BB6BBB"/>
    <w:rsid w:val="00BC0E09"/>
    <w:rsid w:val="00BC13F6"/>
    <w:rsid w:val="00BC22D8"/>
    <w:rsid w:val="00BC24EE"/>
    <w:rsid w:val="00BC254B"/>
    <w:rsid w:val="00BC36B1"/>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7382"/>
    <w:rsid w:val="00C87C8D"/>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10BE"/>
    <w:rsid w:val="00CB176E"/>
    <w:rsid w:val="00CB303C"/>
    <w:rsid w:val="00CB5873"/>
    <w:rsid w:val="00CC4D04"/>
    <w:rsid w:val="00CC508C"/>
    <w:rsid w:val="00CC72DC"/>
    <w:rsid w:val="00CC7CE7"/>
    <w:rsid w:val="00CD247B"/>
    <w:rsid w:val="00CD380C"/>
    <w:rsid w:val="00CD42AA"/>
    <w:rsid w:val="00CD4B7E"/>
    <w:rsid w:val="00CE2C10"/>
    <w:rsid w:val="00CE6419"/>
    <w:rsid w:val="00CE796B"/>
    <w:rsid w:val="00CF1F1A"/>
    <w:rsid w:val="00CF213A"/>
    <w:rsid w:val="00CF4980"/>
    <w:rsid w:val="00CF62AC"/>
    <w:rsid w:val="00CF7F0A"/>
    <w:rsid w:val="00D00136"/>
    <w:rsid w:val="00D00200"/>
    <w:rsid w:val="00D006C7"/>
    <w:rsid w:val="00D05FF3"/>
    <w:rsid w:val="00D0793C"/>
    <w:rsid w:val="00D11C49"/>
    <w:rsid w:val="00D14BF8"/>
    <w:rsid w:val="00D150F3"/>
    <w:rsid w:val="00D154F7"/>
    <w:rsid w:val="00D167FE"/>
    <w:rsid w:val="00D174DF"/>
    <w:rsid w:val="00D17BC0"/>
    <w:rsid w:val="00D209AE"/>
    <w:rsid w:val="00D221EF"/>
    <w:rsid w:val="00D30008"/>
    <w:rsid w:val="00D322E4"/>
    <w:rsid w:val="00D326A6"/>
    <w:rsid w:val="00D3460F"/>
    <w:rsid w:val="00D36A72"/>
    <w:rsid w:val="00D41E5E"/>
    <w:rsid w:val="00D46EA0"/>
    <w:rsid w:val="00D47F3F"/>
    <w:rsid w:val="00D53B09"/>
    <w:rsid w:val="00D54D0F"/>
    <w:rsid w:val="00D60C31"/>
    <w:rsid w:val="00D60F02"/>
    <w:rsid w:val="00D625F7"/>
    <w:rsid w:val="00D626C9"/>
    <w:rsid w:val="00D62B3F"/>
    <w:rsid w:val="00D643CE"/>
    <w:rsid w:val="00D67453"/>
    <w:rsid w:val="00D72A12"/>
    <w:rsid w:val="00D8520F"/>
    <w:rsid w:val="00D91F5E"/>
    <w:rsid w:val="00D935E5"/>
    <w:rsid w:val="00D963E6"/>
    <w:rsid w:val="00DA0228"/>
    <w:rsid w:val="00DA1AA6"/>
    <w:rsid w:val="00DA46A7"/>
    <w:rsid w:val="00DA5F6F"/>
    <w:rsid w:val="00DA70C9"/>
    <w:rsid w:val="00DB1400"/>
    <w:rsid w:val="00DB2114"/>
    <w:rsid w:val="00DB4184"/>
    <w:rsid w:val="00DB4FB9"/>
    <w:rsid w:val="00DB5017"/>
    <w:rsid w:val="00DB5714"/>
    <w:rsid w:val="00DB677C"/>
    <w:rsid w:val="00DC0FDA"/>
    <w:rsid w:val="00DC1E07"/>
    <w:rsid w:val="00DC5495"/>
    <w:rsid w:val="00DC7044"/>
    <w:rsid w:val="00DC774B"/>
    <w:rsid w:val="00DD234D"/>
    <w:rsid w:val="00DD289B"/>
    <w:rsid w:val="00DD3417"/>
    <w:rsid w:val="00DD456D"/>
    <w:rsid w:val="00DD56C9"/>
    <w:rsid w:val="00DD6E93"/>
    <w:rsid w:val="00DE3437"/>
    <w:rsid w:val="00DE3EE7"/>
    <w:rsid w:val="00DE49C6"/>
    <w:rsid w:val="00DE4DE6"/>
    <w:rsid w:val="00DE5151"/>
    <w:rsid w:val="00DE7C99"/>
    <w:rsid w:val="00DF44A8"/>
    <w:rsid w:val="00DF5054"/>
    <w:rsid w:val="00E03E37"/>
    <w:rsid w:val="00E072CC"/>
    <w:rsid w:val="00E12DDB"/>
    <w:rsid w:val="00E14065"/>
    <w:rsid w:val="00E1488E"/>
    <w:rsid w:val="00E14CA2"/>
    <w:rsid w:val="00E208BC"/>
    <w:rsid w:val="00E21E1E"/>
    <w:rsid w:val="00E23697"/>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6D30"/>
    <w:rsid w:val="00E57980"/>
    <w:rsid w:val="00E61095"/>
    <w:rsid w:val="00E667D9"/>
    <w:rsid w:val="00E74878"/>
    <w:rsid w:val="00E76FFC"/>
    <w:rsid w:val="00E802D6"/>
    <w:rsid w:val="00E80366"/>
    <w:rsid w:val="00E82748"/>
    <w:rsid w:val="00E82B11"/>
    <w:rsid w:val="00E82C49"/>
    <w:rsid w:val="00E831E4"/>
    <w:rsid w:val="00E8372D"/>
    <w:rsid w:val="00E8526C"/>
    <w:rsid w:val="00E87AB1"/>
    <w:rsid w:val="00E97AA2"/>
    <w:rsid w:val="00EA0C27"/>
    <w:rsid w:val="00EA398F"/>
    <w:rsid w:val="00EA43B8"/>
    <w:rsid w:val="00EA4CF3"/>
    <w:rsid w:val="00EA6028"/>
    <w:rsid w:val="00EA7F93"/>
    <w:rsid w:val="00EB20C3"/>
    <w:rsid w:val="00EB51E6"/>
    <w:rsid w:val="00EB5AA7"/>
    <w:rsid w:val="00EB6456"/>
    <w:rsid w:val="00EB68C7"/>
    <w:rsid w:val="00EC4C1F"/>
    <w:rsid w:val="00EC7CDF"/>
    <w:rsid w:val="00ED1AA2"/>
    <w:rsid w:val="00ED32F9"/>
    <w:rsid w:val="00ED4A1D"/>
    <w:rsid w:val="00ED76AA"/>
    <w:rsid w:val="00EE1995"/>
    <w:rsid w:val="00EE2C27"/>
    <w:rsid w:val="00EE54B7"/>
    <w:rsid w:val="00EE56C3"/>
    <w:rsid w:val="00EE60BF"/>
    <w:rsid w:val="00EF01FF"/>
    <w:rsid w:val="00F003E8"/>
    <w:rsid w:val="00F02BA4"/>
    <w:rsid w:val="00F03DA9"/>
    <w:rsid w:val="00F05356"/>
    <w:rsid w:val="00F111BF"/>
    <w:rsid w:val="00F14289"/>
    <w:rsid w:val="00F15884"/>
    <w:rsid w:val="00F1722B"/>
    <w:rsid w:val="00F20F4C"/>
    <w:rsid w:val="00F21611"/>
    <w:rsid w:val="00F24261"/>
    <w:rsid w:val="00F26869"/>
    <w:rsid w:val="00F27C1A"/>
    <w:rsid w:val="00F32A9E"/>
    <w:rsid w:val="00F34614"/>
    <w:rsid w:val="00F40D36"/>
    <w:rsid w:val="00F441DB"/>
    <w:rsid w:val="00F44D56"/>
    <w:rsid w:val="00F46EBD"/>
    <w:rsid w:val="00F4780F"/>
    <w:rsid w:val="00F518BC"/>
    <w:rsid w:val="00F52165"/>
    <w:rsid w:val="00F54739"/>
    <w:rsid w:val="00F57AFF"/>
    <w:rsid w:val="00F61F3F"/>
    <w:rsid w:val="00F63152"/>
    <w:rsid w:val="00F63BCF"/>
    <w:rsid w:val="00F6500B"/>
    <w:rsid w:val="00F659B0"/>
    <w:rsid w:val="00F6786E"/>
    <w:rsid w:val="00F67937"/>
    <w:rsid w:val="00F73A62"/>
    <w:rsid w:val="00F751E1"/>
    <w:rsid w:val="00F76585"/>
    <w:rsid w:val="00F76E7C"/>
    <w:rsid w:val="00F83E2F"/>
    <w:rsid w:val="00F8528A"/>
    <w:rsid w:val="00F856EC"/>
    <w:rsid w:val="00F86A5D"/>
    <w:rsid w:val="00F87AE5"/>
    <w:rsid w:val="00F91469"/>
    <w:rsid w:val="00F915E7"/>
    <w:rsid w:val="00F93EA4"/>
    <w:rsid w:val="00F94869"/>
    <w:rsid w:val="00F95D9C"/>
    <w:rsid w:val="00F95DF6"/>
    <w:rsid w:val="00F96B2B"/>
    <w:rsid w:val="00FA0DF1"/>
    <w:rsid w:val="00FA1DA5"/>
    <w:rsid w:val="00FA458B"/>
    <w:rsid w:val="00FB208D"/>
    <w:rsid w:val="00FB2C0D"/>
    <w:rsid w:val="00FB4E13"/>
    <w:rsid w:val="00FB71E4"/>
    <w:rsid w:val="00FC052E"/>
    <w:rsid w:val="00FC0D12"/>
    <w:rsid w:val="00FC2590"/>
    <w:rsid w:val="00FC32AF"/>
    <w:rsid w:val="00FC44D1"/>
    <w:rsid w:val="00FC499A"/>
    <w:rsid w:val="00FD2A67"/>
    <w:rsid w:val="00FD379D"/>
    <w:rsid w:val="00FD4329"/>
    <w:rsid w:val="00FD45E4"/>
    <w:rsid w:val="00FD480C"/>
    <w:rsid w:val="00FD6EE9"/>
    <w:rsid w:val="00FD6FBB"/>
    <w:rsid w:val="00FE22C9"/>
    <w:rsid w:val="00FE5E88"/>
    <w:rsid w:val="00FE63FB"/>
    <w:rsid w:val="00FE7A59"/>
    <w:rsid w:val="00FF1372"/>
    <w:rsid w:val="00FF38C5"/>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68A1A3E4-1C35-4C63-AC83-60DE04257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4E20AA"/>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4E20A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tif"/><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55" Type="http://schemas.openxmlformats.org/officeDocument/2006/relationships/image" Target="media/image48.tif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tif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jpg"/><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tif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jpg"/><Relationship Id="rId35" Type="http://schemas.openxmlformats.org/officeDocument/2006/relationships/image" Target="media/image28.tiff"/><Relationship Id="rId43" Type="http://schemas.openxmlformats.org/officeDocument/2006/relationships/image" Target="media/image36.tif"/><Relationship Id="rId48" Type="http://schemas.openxmlformats.org/officeDocument/2006/relationships/image" Target="media/image41.w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jpg"/><Relationship Id="rId46" Type="http://schemas.openxmlformats.org/officeDocument/2006/relationships/image" Target="media/image39.ti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image" Target="media/image29.jpg"/><Relationship Id="rId49" Type="http://schemas.openxmlformats.org/officeDocument/2006/relationships/image" Target="media/image42.wmf"/><Relationship Id="rId57" Type="http://schemas.openxmlformats.org/officeDocument/2006/relationships/image" Target="media/image5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55437082-AC2E-4B0B-9239-FBFF276C1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169</TotalTime>
  <Pages>1</Pages>
  <Words>27602</Words>
  <Characters>157337</Characters>
  <Application>Microsoft Office Word</Application>
  <DocSecurity>0</DocSecurity>
  <Lines>1311</Lines>
  <Paragraphs>369</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184570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7</cp:revision>
  <cp:lastPrinted>2018-06-15T03:32:00Z</cp:lastPrinted>
  <dcterms:created xsi:type="dcterms:W3CDTF">2018-10-23T09:51:00Z</dcterms:created>
  <dcterms:modified xsi:type="dcterms:W3CDTF">2018-10-23T12:51:00Z</dcterms:modified>
</cp:coreProperties>
</file>