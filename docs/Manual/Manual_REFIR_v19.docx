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0691B3ED"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ins w:id="0" w:author="Dioguardi, Fabio" w:date="2018-10-23T08:36:00Z">
        <w:r w:rsidR="00430D55" w:rsidRPr="009377E5">
          <w:rPr>
            <w:rFonts w:ascii="Arial" w:hAnsi="Arial" w:cs="Arial"/>
            <w:bCs/>
            <w:sz w:val="28"/>
            <w:szCs w:val="32"/>
            <w:lang w:val="en-GB"/>
          </w:rPr>
          <w:t>19.0</w:t>
        </w:r>
      </w:ins>
      <w:del w:id="1" w:author="Dioguardi, Fabio" w:date="2018-10-23T08:36:00Z">
        <w:r w:rsidR="00BC7F53" w:rsidRPr="009377E5" w:rsidDel="00430D55">
          <w:rPr>
            <w:rFonts w:ascii="Arial" w:hAnsi="Arial" w:cs="Arial"/>
            <w:bCs/>
            <w:sz w:val="28"/>
            <w:szCs w:val="32"/>
            <w:lang w:val="en-GB"/>
          </w:rPr>
          <w:delText>1</w:delText>
        </w:r>
        <w:r w:rsidR="00AA0CD2" w:rsidRPr="009377E5" w:rsidDel="00430D55">
          <w:rPr>
            <w:rFonts w:ascii="Arial" w:hAnsi="Arial" w:cs="Arial"/>
            <w:bCs/>
            <w:sz w:val="28"/>
            <w:szCs w:val="32"/>
            <w:lang w:val="en-GB"/>
          </w:rPr>
          <w:delText>8</w:delText>
        </w:r>
        <w:r w:rsidR="00BC7F53" w:rsidRPr="009377E5" w:rsidDel="00430D55">
          <w:rPr>
            <w:rFonts w:ascii="Arial" w:hAnsi="Arial" w:cs="Arial"/>
            <w:bCs/>
            <w:sz w:val="28"/>
            <w:szCs w:val="32"/>
            <w:lang w:val="en-GB"/>
          </w:rPr>
          <w:delText>.</w:delText>
        </w:r>
        <w:r w:rsidR="00EA43B8" w:rsidRPr="009377E5" w:rsidDel="00430D55">
          <w:rPr>
            <w:rFonts w:ascii="Arial" w:hAnsi="Arial" w:cs="Arial"/>
            <w:bCs/>
            <w:sz w:val="28"/>
            <w:szCs w:val="32"/>
            <w:lang w:val="en-GB"/>
          </w:rPr>
          <w:delText>1</w:delText>
        </w:r>
      </w:del>
    </w:p>
    <w:p w14:paraId="15907487" w14:textId="77777777" w:rsidR="00E56D30" w:rsidRPr="009377E5" w:rsidRDefault="00E56D30" w:rsidP="00577E1C">
      <w:pPr>
        <w:jc w:val="center"/>
        <w:rPr>
          <w:rFonts w:ascii="Arial" w:hAnsi="Arial" w:cs="Arial"/>
          <w:bCs/>
          <w:sz w:val="32"/>
          <w:szCs w:val="32"/>
          <w:lang w:val="en-GB"/>
        </w:rPr>
      </w:pPr>
    </w:p>
    <w:p w14:paraId="29E334F6" w14:textId="542802A0" w:rsidR="00577E1C" w:rsidRPr="009377E5" w:rsidRDefault="00156429" w:rsidP="00577E1C">
      <w:pPr>
        <w:jc w:val="center"/>
        <w:rPr>
          <w:rFonts w:ascii="Arial" w:hAnsi="Arial" w:cs="Arial"/>
          <w:bCs/>
          <w:sz w:val="32"/>
          <w:szCs w:val="32"/>
          <w:lang w:val="en-GB"/>
        </w:rPr>
      </w:pPr>
      <w:ins w:id="2" w:author="Dioguardi, Fabio" w:date="2018-11-07T09:24:00Z">
        <w:r>
          <w:rPr>
            <w:rFonts w:ascii="Arial" w:hAnsi="Arial" w:cs="Arial"/>
            <w:bCs/>
            <w:sz w:val="32"/>
            <w:szCs w:val="32"/>
            <w:lang w:val="en-GB"/>
          </w:rPr>
          <w:t>24</w:t>
        </w:r>
      </w:ins>
      <w:del w:id="3" w:author="Dioguardi, Fabio" w:date="2018-10-23T08:36:00Z">
        <w:r w:rsidR="0041172B" w:rsidRPr="009377E5" w:rsidDel="00430D55">
          <w:rPr>
            <w:rFonts w:ascii="Arial" w:hAnsi="Arial" w:cs="Arial"/>
            <w:bCs/>
            <w:sz w:val="32"/>
            <w:szCs w:val="32"/>
            <w:lang w:val="en-GB"/>
          </w:rPr>
          <w:delText>04</w:delText>
        </w:r>
      </w:del>
      <w:r w:rsidR="00577E1C" w:rsidRPr="009377E5">
        <w:rPr>
          <w:rFonts w:ascii="Arial" w:hAnsi="Arial" w:cs="Arial"/>
          <w:bCs/>
          <w:sz w:val="32"/>
          <w:szCs w:val="32"/>
          <w:lang w:val="en-GB"/>
        </w:rPr>
        <w:t>/</w:t>
      </w:r>
      <w:ins w:id="4" w:author="Dioguardi, Fabio" w:date="2018-10-23T08:36:00Z">
        <w:r w:rsidR="002B2AF5">
          <w:rPr>
            <w:rFonts w:ascii="Arial" w:hAnsi="Arial" w:cs="Arial"/>
            <w:bCs/>
            <w:sz w:val="32"/>
            <w:szCs w:val="32"/>
            <w:lang w:val="en-GB"/>
          </w:rPr>
          <w:t>01</w:t>
        </w:r>
      </w:ins>
      <w:del w:id="5" w:author="Dioguardi, Fabio" w:date="2018-10-23T08:36:00Z">
        <w:r w:rsidR="00387BE2" w:rsidRPr="009377E5" w:rsidDel="00430D55">
          <w:rPr>
            <w:rFonts w:ascii="Arial" w:hAnsi="Arial" w:cs="Arial"/>
            <w:bCs/>
            <w:sz w:val="32"/>
            <w:szCs w:val="32"/>
            <w:lang w:val="en-GB"/>
          </w:rPr>
          <w:delText>0</w:delText>
        </w:r>
        <w:r w:rsidR="0041172B" w:rsidRPr="009377E5" w:rsidDel="00430D55">
          <w:rPr>
            <w:rFonts w:ascii="Arial" w:hAnsi="Arial" w:cs="Arial"/>
            <w:bCs/>
            <w:sz w:val="32"/>
            <w:szCs w:val="32"/>
            <w:lang w:val="en-GB"/>
          </w:rPr>
          <w:delText>7</w:delText>
        </w:r>
      </w:del>
      <w:r w:rsidR="00577E1C" w:rsidRPr="009377E5">
        <w:rPr>
          <w:rFonts w:ascii="Arial" w:hAnsi="Arial" w:cs="Arial"/>
          <w:bCs/>
          <w:sz w:val="32"/>
          <w:szCs w:val="32"/>
          <w:lang w:val="en-GB"/>
        </w:rPr>
        <w:t>/201</w:t>
      </w:r>
      <w:ins w:id="6" w:author="Dioguardi, Fabio" w:date="2019-01-21T11:04:00Z">
        <w:r w:rsidR="002B2AF5">
          <w:rPr>
            <w:rFonts w:ascii="Arial" w:hAnsi="Arial" w:cs="Arial"/>
            <w:bCs/>
            <w:sz w:val="32"/>
            <w:szCs w:val="32"/>
            <w:lang w:val="en-GB"/>
          </w:rPr>
          <w:t>9</w:t>
        </w:r>
      </w:ins>
      <w:del w:id="7" w:author="Dioguardi, Fabio" w:date="2019-01-21T11:04:00Z">
        <w:r w:rsidR="000D1306" w:rsidRPr="009377E5" w:rsidDel="002B2AF5">
          <w:rPr>
            <w:rFonts w:ascii="Arial" w:hAnsi="Arial" w:cs="Arial"/>
            <w:bCs/>
            <w:sz w:val="32"/>
            <w:szCs w:val="32"/>
            <w:lang w:val="en-GB"/>
          </w:rPr>
          <w:delText>8</w:delText>
        </w:r>
      </w:del>
    </w:p>
    <w:p w14:paraId="41233E4F" w14:textId="77777777" w:rsidR="004A15AC" w:rsidRDefault="004A15AC">
      <w:pPr>
        <w:rPr>
          <w:ins w:id="8" w:author="Dioguardi, Fabio" w:date="2019-01-23T17:04:00Z"/>
          <w:rFonts w:ascii="Arial" w:hAnsi="Arial" w:cs="Arial"/>
          <w:bCs/>
          <w:szCs w:val="22"/>
          <w:lang w:val="en-GB"/>
        </w:rPr>
      </w:pPr>
    </w:p>
    <w:p w14:paraId="2D8CE418" w14:textId="77777777" w:rsidR="004A15AC" w:rsidRDefault="004A15AC">
      <w:pPr>
        <w:rPr>
          <w:ins w:id="9" w:author="Dioguardi, Fabio" w:date="2019-01-23T17:04:00Z"/>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299C9F0" w:rsidR="00316938" w:rsidRPr="00607C10" w:rsidRDefault="00316938" w:rsidP="00316938">
      <w:pPr>
        <w:rPr>
          <w:b/>
          <w:bCs/>
          <w:sz w:val="24"/>
          <w:u w:val="single"/>
          <w:lang w:val="en-GB"/>
        </w:rPr>
      </w:pPr>
      <w:r w:rsidRPr="009377E5">
        <w:rPr>
          <w:b/>
          <w:bCs/>
          <w:sz w:val="24"/>
          <w:u w:val="single"/>
          <w:lang w:val="en-GB"/>
        </w:rPr>
        <w:lastRenderedPageBreak/>
        <w:t xml:space="preserve">REFIR </w:t>
      </w:r>
      <w:del w:id="10" w:author="Dioguardi, Fabio" w:date="2018-10-23T13:27:00Z">
        <w:r w:rsidRPr="009377E5" w:rsidDel="00BB4E6A">
          <w:rPr>
            <w:b/>
            <w:bCs/>
            <w:sz w:val="24"/>
            <w:u w:val="single"/>
            <w:lang w:val="en-GB"/>
          </w:rPr>
          <w:delText>18.1</w:delText>
        </w:r>
      </w:del>
      <w:ins w:id="11" w:author="Dioguardi, Fabio" w:date="2018-10-23T13:27:00Z">
        <w:r w:rsidR="00BB4E6A">
          <w:rPr>
            <w:b/>
            <w:bCs/>
            <w:sz w:val="24"/>
            <w:u w:val="single"/>
            <w:lang w:val="en-GB"/>
          </w:rPr>
          <w:t>19.0</w:t>
        </w:r>
      </w:ins>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28747DEB" w:rsidR="00316938" w:rsidRPr="00607C10" w:rsidRDefault="00316938" w:rsidP="00316938">
      <w:pPr>
        <w:rPr>
          <w:bCs/>
          <w:sz w:val="24"/>
          <w:lang w:val="en-GB"/>
        </w:rPr>
      </w:pPr>
      <w:r w:rsidRPr="00607C10">
        <w:rPr>
          <w:bCs/>
          <w:sz w:val="24"/>
          <w:lang w:val="en-GB"/>
        </w:rPr>
        <w:t>Copyright (C) 201</w:t>
      </w:r>
      <w:ins w:id="12" w:author="Dioguardi, Fabio" w:date="2019-01-22T16:12:00Z">
        <w:r w:rsidR="00863979">
          <w:rPr>
            <w:bCs/>
            <w:sz w:val="24"/>
            <w:lang w:val="en-GB"/>
          </w:rPr>
          <w:t>9</w:t>
        </w:r>
      </w:ins>
      <w:del w:id="13" w:author="Dioguardi, Fabio" w:date="2019-01-22T16:12:00Z">
        <w:r w:rsidRPr="00607C10" w:rsidDel="00863979">
          <w:rPr>
            <w:bCs/>
            <w:sz w:val="24"/>
            <w:lang w:val="en-GB"/>
          </w:rPr>
          <w:delText>8</w:delText>
        </w:r>
      </w:del>
      <w:r w:rsidRPr="00607C10">
        <w:rPr>
          <w:bCs/>
          <w:sz w:val="24"/>
          <w:lang w:val="en-GB"/>
        </w:rPr>
        <w:t xml:space="preserve"> Tobias Dürig</w:t>
      </w:r>
      <w:ins w:id="14" w:author="Dioguardi, Fabio" w:date="2018-10-23T08:36:00Z">
        <w:r w:rsidR="00430D55" w:rsidRPr="00607C10">
          <w:rPr>
            <w:bCs/>
            <w:sz w:val="24"/>
            <w:lang w:val="en-GB"/>
          </w:rPr>
          <w:t>, Fabio Dioguardi</w:t>
        </w:r>
      </w:ins>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1ECAA0F9" w:rsidR="00316938" w:rsidRPr="00607C10" w:rsidRDefault="00316938" w:rsidP="00316938">
      <w:pPr>
        <w:rPr>
          <w:bCs/>
          <w:sz w:val="24"/>
          <w:lang w:val="en-GB"/>
        </w:rPr>
      </w:pPr>
      <w:r w:rsidRPr="00607C10">
        <w:rPr>
          <w:bCs/>
          <w:sz w:val="24"/>
          <w:lang w:val="en-GB"/>
        </w:rPr>
        <w:t xml:space="preserve">REFIR </w:t>
      </w:r>
      <w:del w:id="15" w:author="Dioguardi, Fabio" w:date="2018-10-23T08:36:00Z">
        <w:r w:rsidRPr="00607C10" w:rsidDel="00430D55">
          <w:rPr>
            <w:bCs/>
            <w:sz w:val="24"/>
            <w:lang w:val="en-GB"/>
          </w:rPr>
          <w:delText>18.1</w:delText>
        </w:r>
      </w:del>
      <w:ins w:id="16" w:author="Dioguardi, Fabio" w:date="2018-10-23T08:36:00Z">
        <w:r w:rsidR="00430D55" w:rsidRPr="00607C10">
          <w:rPr>
            <w:bCs/>
            <w:sz w:val="24"/>
            <w:lang w:val="en-GB"/>
          </w:rPr>
          <w:t>19.0</w:t>
        </w:r>
      </w:ins>
      <w:r w:rsidRPr="00607C10">
        <w:rPr>
          <w:bCs/>
          <w:sz w:val="24"/>
          <w:lang w:val="en-GB"/>
        </w:rPr>
        <w:t xml:space="preserve"> contains the following programs:</w:t>
      </w:r>
    </w:p>
    <w:p w14:paraId="5B9B9865" w14:textId="1C6166DB" w:rsidR="00316938" w:rsidRPr="00607C10" w:rsidRDefault="00316938" w:rsidP="00316938">
      <w:pPr>
        <w:rPr>
          <w:bCs/>
          <w:sz w:val="24"/>
          <w:lang w:val="en-GB"/>
        </w:rPr>
      </w:pPr>
      <w:r w:rsidRPr="00607C10">
        <w:rPr>
          <w:bCs/>
          <w:sz w:val="24"/>
          <w:lang w:val="en-GB"/>
        </w:rPr>
        <w:t>- FIX.py (version 1</w:t>
      </w:r>
      <w:ins w:id="17" w:author="Dioguardi, Fabio" w:date="2018-10-23T08:36:00Z">
        <w:r w:rsidR="00430D55" w:rsidRPr="00607C10">
          <w:rPr>
            <w:bCs/>
            <w:sz w:val="24"/>
            <w:lang w:val="en-GB"/>
          </w:rPr>
          <w:t>9.0</w:t>
        </w:r>
      </w:ins>
      <w:del w:id="18" w:author="Dioguardi, Fabio" w:date="2018-10-23T08:36:00Z">
        <w:r w:rsidRPr="00607C10" w:rsidDel="00430D55">
          <w:rPr>
            <w:bCs/>
            <w:sz w:val="24"/>
            <w:lang w:val="en-GB"/>
          </w:rPr>
          <w:delText>8.1</w:delText>
        </w:r>
      </w:del>
      <w:r w:rsidRPr="00607C10">
        <w:rPr>
          <w:bCs/>
          <w:sz w:val="24"/>
          <w:lang w:val="en-GB"/>
        </w:rPr>
        <w:t>)</w:t>
      </w:r>
    </w:p>
    <w:p w14:paraId="7B323E91" w14:textId="4A1292B5" w:rsidR="00316938" w:rsidRPr="00607C10" w:rsidRDefault="00316938" w:rsidP="00316938">
      <w:pPr>
        <w:rPr>
          <w:bCs/>
          <w:sz w:val="24"/>
          <w:lang w:val="en-GB"/>
        </w:rPr>
      </w:pPr>
      <w:r w:rsidRPr="00607C10">
        <w:rPr>
          <w:bCs/>
          <w:sz w:val="24"/>
          <w:lang w:val="en-GB"/>
        </w:rPr>
        <w:t>- FOXI.py (version 1</w:t>
      </w:r>
      <w:ins w:id="19" w:author="Dioguardi, Fabio" w:date="2018-10-23T08:36:00Z">
        <w:r w:rsidR="00430D55" w:rsidRPr="00607C10">
          <w:rPr>
            <w:bCs/>
            <w:sz w:val="24"/>
            <w:lang w:val="en-GB"/>
          </w:rPr>
          <w:t>9.0</w:t>
        </w:r>
      </w:ins>
      <w:del w:id="20" w:author="Dioguardi, Fabio" w:date="2018-10-23T08:36:00Z">
        <w:r w:rsidRPr="00607C10" w:rsidDel="00430D55">
          <w:rPr>
            <w:bCs/>
            <w:sz w:val="24"/>
            <w:lang w:val="en-GB"/>
          </w:rPr>
          <w:delText>8.1</w:delText>
        </w:r>
        <w:r w:rsidR="00D167FE" w:rsidRPr="00607C10" w:rsidDel="00430D55">
          <w:rPr>
            <w:bCs/>
            <w:sz w:val="24"/>
            <w:lang w:val="en-GB"/>
          </w:rPr>
          <w:delText>b</w:delText>
        </w:r>
      </w:del>
      <w:r w:rsidRPr="00607C10">
        <w:rPr>
          <w:bCs/>
          <w:sz w:val="24"/>
          <w:lang w:val="en-GB"/>
        </w:rPr>
        <w:t>)</w:t>
      </w:r>
    </w:p>
    <w:p w14:paraId="519745BF" w14:textId="1EF0A6EE" w:rsidR="00316938" w:rsidRPr="00BB4E6A" w:rsidRDefault="00316938" w:rsidP="00316938">
      <w:pPr>
        <w:rPr>
          <w:bCs/>
          <w:sz w:val="24"/>
          <w:lang w:val="en-GB"/>
        </w:rPr>
      </w:pPr>
      <w:r w:rsidRPr="00607C10">
        <w:rPr>
          <w:bCs/>
          <w:sz w:val="24"/>
          <w:lang w:val="en-GB"/>
        </w:rPr>
        <w:t xml:space="preserve">- </w:t>
      </w:r>
      <w:ins w:id="21" w:author="Dioguardi, Fabio" w:date="2018-10-23T11:34:00Z">
        <w:r w:rsidR="00F05356">
          <w:rPr>
            <w:bCs/>
            <w:sz w:val="24"/>
            <w:lang w:val="en-GB"/>
          </w:rPr>
          <w:t>refir_config/</w:t>
        </w:r>
      </w:ins>
      <w:r w:rsidRPr="00BB4E6A">
        <w:rPr>
          <w:bCs/>
          <w:sz w:val="24"/>
          <w:lang w:val="en-GB"/>
        </w:rPr>
        <w:t>FoxSet.py (version 1</w:t>
      </w:r>
      <w:r w:rsidR="00430D55" w:rsidRPr="00BB4E6A">
        <w:rPr>
          <w:bCs/>
          <w:sz w:val="24"/>
          <w:lang w:val="en-GB"/>
        </w:rPr>
        <w:t>9.0</w:t>
      </w:r>
      <w:del w:id="22" w:author="Dioguardi, Fabio" w:date="2018-10-23T08:36:00Z">
        <w:r w:rsidRPr="00BB4E6A" w:rsidDel="00430D55">
          <w:rPr>
            <w:bCs/>
            <w:sz w:val="24"/>
            <w:lang w:val="en-GB"/>
          </w:rPr>
          <w:delText>8.1</w:delText>
        </w:r>
      </w:del>
      <w:r w:rsidRPr="00BB4E6A">
        <w:rPr>
          <w:bCs/>
          <w:sz w:val="24"/>
          <w:lang w:val="en-GB"/>
        </w:rPr>
        <w:t>)</w:t>
      </w:r>
    </w:p>
    <w:p w14:paraId="335BA101" w14:textId="5427E0E4" w:rsidR="00316938" w:rsidRDefault="00316938" w:rsidP="00316938">
      <w:pPr>
        <w:rPr>
          <w:ins w:id="23" w:author="Dioguardi, Fabio" w:date="2018-11-07T08:45:00Z"/>
          <w:bCs/>
          <w:sz w:val="24"/>
          <w:lang w:val="en-GB"/>
        </w:rPr>
      </w:pPr>
      <w:r w:rsidRPr="00BB4E6A">
        <w:rPr>
          <w:bCs/>
          <w:sz w:val="24"/>
          <w:lang w:val="en-GB"/>
        </w:rPr>
        <w:t xml:space="preserve">- </w:t>
      </w:r>
      <w:del w:id="24" w:author="Dioguardi, Fabio" w:date="2018-11-07T08:44:00Z">
        <w:r w:rsidRPr="00BB4E6A" w:rsidDel="009377E5">
          <w:rPr>
            <w:bCs/>
            <w:sz w:val="24"/>
            <w:lang w:val="en-GB"/>
          </w:rPr>
          <w:delText>REFIR_monitor</w:delText>
        </w:r>
      </w:del>
      <w:ins w:id="25" w:author="Dioguardi, Fabio" w:date="2018-11-07T08:44:00Z">
        <w:r w:rsidR="009377E5">
          <w:rPr>
            <w:bCs/>
            <w:sz w:val="24"/>
            <w:lang w:val="en-GB"/>
          </w:rPr>
          <w:t>FoxScreen</w:t>
        </w:r>
      </w:ins>
      <w:r w:rsidRPr="00BB4E6A">
        <w:rPr>
          <w:bCs/>
          <w:sz w:val="24"/>
          <w:lang w:val="en-GB"/>
        </w:rPr>
        <w:t>.py (version 1</w:t>
      </w:r>
      <w:ins w:id="26" w:author="Dioguardi, Fabio" w:date="2018-10-23T08:37:00Z">
        <w:r w:rsidR="00430D55" w:rsidRPr="00BB4E6A">
          <w:rPr>
            <w:bCs/>
            <w:sz w:val="24"/>
            <w:lang w:val="en-GB"/>
          </w:rPr>
          <w:t>9.0</w:t>
        </w:r>
      </w:ins>
      <w:del w:id="27" w:author="Dioguardi, Fabio" w:date="2018-10-23T08:37:00Z">
        <w:r w:rsidRPr="00BB4E6A" w:rsidDel="00430D55">
          <w:rPr>
            <w:bCs/>
            <w:sz w:val="24"/>
            <w:lang w:val="en-GB"/>
          </w:rPr>
          <w:delText>8.1</w:delText>
        </w:r>
      </w:del>
      <w:r w:rsidRPr="00BB4E6A">
        <w:rPr>
          <w:bCs/>
          <w:sz w:val="24"/>
          <w:lang w:val="en-GB"/>
        </w:rPr>
        <w:t>)</w:t>
      </w:r>
    </w:p>
    <w:p w14:paraId="18EB687E" w14:textId="0616911E" w:rsidR="009377E5" w:rsidRPr="00BB4E6A" w:rsidRDefault="009377E5" w:rsidP="00316938">
      <w:pPr>
        <w:rPr>
          <w:ins w:id="28" w:author="Dioguardi, Fabio" w:date="2018-10-23T08:37:00Z"/>
          <w:bCs/>
          <w:sz w:val="24"/>
          <w:lang w:val="en-GB"/>
        </w:rPr>
      </w:pPr>
      <w:ins w:id="29" w:author="Dioguardi, Fabio" w:date="2018-11-07T08:45:00Z">
        <w:r>
          <w:rPr>
            <w:bCs/>
            <w:sz w:val="24"/>
            <w:lang w:val="en-GB"/>
          </w:rPr>
          <w:t>- REFIR.py (version 1.0)</w:t>
        </w:r>
      </w:ins>
    </w:p>
    <w:p w14:paraId="3CA5DDF5" w14:textId="0486FCD2" w:rsidR="00430D55" w:rsidRPr="00BB4E6A" w:rsidRDefault="00430D55" w:rsidP="00316938">
      <w:pPr>
        <w:rPr>
          <w:ins w:id="30" w:author="Dioguardi, Fabio" w:date="2018-10-23T08:37:00Z"/>
          <w:bCs/>
          <w:sz w:val="24"/>
          <w:lang w:val="en-GB"/>
        </w:rPr>
      </w:pPr>
      <w:ins w:id="31" w:author="Dioguardi, Fabio" w:date="2018-10-23T08:37:00Z">
        <w:r w:rsidRPr="00BB4E6A">
          <w:rPr>
            <w:bCs/>
            <w:sz w:val="24"/>
            <w:lang w:val="en-GB"/>
          </w:rPr>
          <w:t>- radar_converter.py (version 1.0)</w:t>
        </w:r>
      </w:ins>
    </w:p>
    <w:p w14:paraId="499DADF3" w14:textId="224A1C6C" w:rsidR="00430D55" w:rsidRPr="00BB4E6A" w:rsidRDefault="00430D55" w:rsidP="00316938">
      <w:pPr>
        <w:rPr>
          <w:ins w:id="32" w:author="Dioguardi, Fabio" w:date="2018-10-23T08:37:00Z"/>
          <w:bCs/>
          <w:sz w:val="24"/>
          <w:lang w:val="en-GB"/>
        </w:rPr>
      </w:pPr>
      <w:ins w:id="33" w:author="Dioguardi, Fabio" w:date="2018-10-23T08:37:00Z">
        <w:r w:rsidRPr="00BB4E6A">
          <w:rPr>
            <w:bCs/>
            <w:sz w:val="24"/>
            <w:lang w:val="en-GB"/>
          </w:rPr>
          <w:t>- weather/calc_wt_par.py (version 1.0)</w:t>
        </w:r>
      </w:ins>
    </w:p>
    <w:p w14:paraId="10310F8A" w14:textId="3563D8A1" w:rsidR="00430D55" w:rsidRPr="00BB4E6A" w:rsidRDefault="00430D55" w:rsidP="00316938">
      <w:pPr>
        <w:rPr>
          <w:ins w:id="34" w:author="Dioguardi, Fabio" w:date="2018-10-23T08:38:00Z"/>
          <w:bCs/>
          <w:sz w:val="24"/>
          <w:lang w:val="en-GB"/>
        </w:rPr>
      </w:pPr>
      <w:ins w:id="35" w:author="Dioguardi, Fabio" w:date="2018-10-23T08:37:00Z">
        <w:r w:rsidRPr="00BB4E6A">
          <w:rPr>
            <w:bCs/>
            <w:sz w:val="24"/>
            <w:lang w:val="en-GB"/>
          </w:rPr>
          <w:t>- weather/</w:t>
        </w:r>
      </w:ins>
      <w:ins w:id="36" w:author="Dioguardi, Fabio" w:date="2018-10-23T08:38:00Z">
        <w:r w:rsidRPr="00BB4E6A">
          <w:rPr>
            <w:bCs/>
            <w:sz w:val="24"/>
            <w:lang w:val="en-GB"/>
          </w:rPr>
          <w:t>read.py (version 1.0)</w:t>
        </w:r>
      </w:ins>
    </w:p>
    <w:p w14:paraId="527A6B0F" w14:textId="733DC069" w:rsidR="00430D55" w:rsidRPr="00BB4E6A" w:rsidRDefault="00430D55" w:rsidP="00316938">
      <w:pPr>
        <w:rPr>
          <w:bCs/>
          <w:sz w:val="24"/>
          <w:lang w:val="en-GB"/>
        </w:rPr>
      </w:pPr>
      <w:ins w:id="37" w:author="Dioguardi, Fabio" w:date="2018-10-23T08:38:00Z">
        <w:r w:rsidRPr="00BB4E6A">
          <w:rPr>
            <w:bCs/>
            <w:sz w:val="24"/>
            <w:lang w:val="en-GB"/>
          </w:rPr>
          <w:t xml:space="preserve">- </w:t>
        </w:r>
      </w:ins>
      <w:ins w:id="38" w:author="Dioguardi, Fabio" w:date="2018-11-07T09:24:00Z">
        <w:r w:rsidR="00264A3A">
          <w:rPr>
            <w:bCs/>
            <w:sz w:val="24"/>
            <w:lang w:val="en-GB"/>
          </w:rPr>
          <w:t>weather/</w:t>
        </w:r>
      </w:ins>
      <w:ins w:id="39" w:author="Dioguardi, Fabio" w:date="2018-10-23T08:38:00Z">
        <w:r w:rsidRPr="00BB4E6A">
          <w:rPr>
            <w:bCs/>
            <w:sz w:val="24"/>
            <w:lang w:val="en-GB"/>
          </w:rPr>
          <w:t>retrieve_data.py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40"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41" w:author="Dioguardi, Fabio" w:date="2018-10-23T08:38:00Z">
        <w:r w:rsidRPr="00BB4E6A" w:rsidDel="00430D55">
          <w:rPr>
            <w:bCs/>
            <w:sz w:val="24"/>
            <w:lang w:val="en-GB"/>
          </w:rPr>
          <w:delText>me per email (</w:delText>
        </w:r>
      </w:del>
      <w:ins w:id="42"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43" w:author="Dioguardi, Fabio" w:date="2018-10-23T08:38:00Z">
        <w:r w:rsidR="00430D55" w:rsidRPr="00BB4E6A">
          <w:rPr>
            <w:bCs/>
            <w:sz w:val="24"/>
            <w:lang w:val="en-GB"/>
          </w:rPr>
          <w:instrText>tobias.durig@otago.</w:instrText>
        </w:r>
      </w:ins>
      <w:ins w:id="44"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45" w:author="Dioguardi, Fabio" w:date="2018-10-23T08:38:00Z">
        <w:r w:rsidR="00430D55" w:rsidRPr="00BB4E6A" w:rsidDel="00430D55">
          <w:rPr>
            <w:rStyle w:val="Hyperlink"/>
            <w:bCs/>
            <w:sz w:val="24"/>
            <w:lang w:val="en-GB"/>
          </w:rPr>
          <w:delText>tobi@hi.is).</w:delText>
        </w:r>
      </w:del>
      <w:ins w:id="46" w:author="Dioguardi, Fabio" w:date="2018-10-23T08:38:00Z">
        <w:r w:rsidR="00430D55" w:rsidRPr="00BB4E6A">
          <w:rPr>
            <w:rStyle w:val="Hyperlink"/>
            <w:bCs/>
            <w:sz w:val="24"/>
            <w:lang w:val="en-GB"/>
          </w:rPr>
          <w:t>tobias.durig@otago.</w:t>
        </w:r>
      </w:ins>
      <w:ins w:id="47"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Del="009377E5" w:rsidRDefault="004E20AA">
      <w:pPr>
        <w:rPr>
          <w:del w:id="48" w:author="Dioguardi, Fabio" w:date="2018-11-07T08:45:00Z"/>
          <w:rFonts w:ascii="Arial" w:hAnsi="Arial" w:cs="Arial"/>
          <w:bCs/>
          <w:szCs w:val="22"/>
          <w:lang w:val="en-GB"/>
        </w:rPr>
      </w:pPr>
    </w:p>
    <w:p w14:paraId="3BEB54F6" w14:textId="77777777" w:rsidR="004E20AA" w:rsidRPr="00BB4E6A" w:rsidRDefault="004E20AA" w:rsidP="0040748A">
      <w:pP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4BB9BA09" w14:textId="7A8C0F67" w:rsidR="00156429" w:rsidRDefault="003C5284">
          <w:pPr>
            <w:pStyle w:val="TOC1"/>
            <w:tabs>
              <w:tab w:val="left" w:pos="440"/>
              <w:tab w:val="right" w:leader="dot" w:pos="9019"/>
            </w:tabs>
            <w:rPr>
              <w:ins w:id="49" w:author="Dioguardi, Fabio" w:date="2019-01-24T16:32:00Z"/>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ins w:id="50" w:author="Dioguardi, Fabio" w:date="2019-01-24T16:32:00Z">
            <w:r w:rsidR="00156429" w:rsidRPr="00FB5B81">
              <w:rPr>
                <w:rStyle w:val="Hyperlink"/>
                <w:rFonts w:eastAsiaTheme="majorEastAsia"/>
                <w:noProof/>
              </w:rPr>
              <w:fldChar w:fldCharType="begin"/>
            </w:r>
            <w:r w:rsidR="00156429" w:rsidRPr="00FB5B81">
              <w:rPr>
                <w:rStyle w:val="Hyperlink"/>
                <w:rFonts w:eastAsiaTheme="majorEastAsia"/>
                <w:noProof/>
              </w:rPr>
              <w:instrText xml:space="preserve"> </w:instrText>
            </w:r>
            <w:r w:rsidR="00156429">
              <w:rPr>
                <w:noProof/>
              </w:rPr>
              <w:instrText>HYPERLINK \l "_Toc536110867"</w:instrText>
            </w:r>
            <w:r w:rsidR="00156429" w:rsidRPr="00FB5B81">
              <w:rPr>
                <w:rStyle w:val="Hyperlink"/>
                <w:rFonts w:eastAsiaTheme="majorEastAsia"/>
                <w:noProof/>
              </w:rPr>
              <w:instrText xml:space="preserve"> </w:instrText>
            </w:r>
            <w:r w:rsidR="00156429" w:rsidRPr="00FB5B81">
              <w:rPr>
                <w:rStyle w:val="Hyperlink"/>
                <w:rFonts w:eastAsiaTheme="majorEastAsia"/>
                <w:noProof/>
              </w:rPr>
            </w:r>
            <w:r w:rsidR="00156429" w:rsidRPr="00FB5B81">
              <w:rPr>
                <w:rStyle w:val="Hyperlink"/>
                <w:rFonts w:eastAsiaTheme="majorEastAsia"/>
                <w:noProof/>
              </w:rPr>
              <w:fldChar w:fldCharType="separate"/>
            </w:r>
            <w:r w:rsidR="00156429" w:rsidRPr="00FB5B81">
              <w:rPr>
                <w:rStyle w:val="Hyperlink"/>
                <w:rFonts w:eastAsiaTheme="majorEastAsia"/>
                <w:noProof/>
                <w:lang w:val="en-GB"/>
                <w14:scene3d>
                  <w14:camera w14:prst="orthographicFront"/>
                  <w14:lightRig w14:rig="threePt" w14:dir="t">
                    <w14:rot w14:lat="0" w14:lon="0" w14:rev="0"/>
                  </w14:lightRig>
                </w14:scene3d>
              </w:rPr>
              <w:t>1</w:t>
            </w:r>
            <w:r w:rsidR="00156429">
              <w:rPr>
                <w:rFonts w:asciiTheme="minorHAnsi" w:eastAsiaTheme="minorEastAsia" w:hAnsiTheme="minorHAnsi" w:cstheme="minorBidi"/>
                <w:noProof/>
                <w:szCs w:val="22"/>
                <w:lang w:val="en-GB" w:eastAsia="en-GB"/>
              </w:rPr>
              <w:tab/>
            </w:r>
            <w:r w:rsidR="00156429" w:rsidRPr="00FB5B81">
              <w:rPr>
                <w:rStyle w:val="Hyperlink"/>
                <w:rFonts w:eastAsiaTheme="majorEastAsia"/>
                <w:noProof/>
                <w:lang w:val="en-GB"/>
              </w:rPr>
              <w:t>REFIR: Introduction and spectrum of tasks</w:t>
            </w:r>
            <w:r w:rsidR="00156429">
              <w:rPr>
                <w:noProof/>
                <w:webHidden/>
              </w:rPr>
              <w:tab/>
            </w:r>
            <w:r w:rsidR="00156429">
              <w:rPr>
                <w:noProof/>
                <w:webHidden/>
              </w:rPr>
              <w:fldChar w:fldCharType="begin"/>
            </w:r>
            <w:r w:rsidR="00156429">
              <w:rPr>
                <w:noProof/>
                <w:webHidden/>
              </w:rPr>
              <w:instrText xml:space="preserve"> PAGEREF _Toc536110867 \h </w:instrText>
            </w:r>
            <w:r w:rsidR="00156429">
              <w:rPr>
                <w:noProof/>
                <w:webHidden/>
              </w:rPr>
            </w:r>
          </w:ins>
          <w:r w:rsidR="00156429">
            <w:rPr>
              <w:noProof/>
              <w:webHidden/>
            </w:rPr>
            <w:fldChar w:fldCharType="separate"/>
          </w:r>
          <w:ins w:id="51" w:author="Dioguardi, Fabio" w:date="2019-01-24T16:32:00Z">
            <w:r w:rsidR="00156429">
              <w:rPr>
                <w:noProof/>
                <w:webHidden/>
              </w:rPr>
              <w:t>5</w:t>
            </w:r>
            <w:r w:rsidR="00156429">
              <w:rPr>
                <w:noProof/>
                <w:webHidden/>
              </w:rPr>
              <w:fldChar w:fldCharType="end"/>
            </w:r>
            <w:r w:rsidR="00156429" w:rsidRPr="00FB5B81">
              <w:rPr>
                <w:rStyle w:val="Hyperlink"/>
                <w:rFonts w:eastAsiaTheme="majorEastAsia"/>
                <w:noProof/>
              </w:rPr>
              <w:fldChar w:fldCharType="end"/>
            </w:r>
          </w:ins>
        </w:p>
        <w:p w14:paraId="2F22B66D" w14:textId="47F64890" w:rsidR="00156429" w:rsidRDefault="00156429">
          <w:pPr>
            <w:pStyle w:val="TOC2"/>
            <w:tabs>
              <w:tab w:val="left" w:pos="880"/>
              <w:tab w:val="right" w:leader="dot" w:pos="9019"/>
            </w:tabs>
            <w:rPr>
              <w:ins w:id="52" w:author="Dioguardi, Fabio" w:date="2019-01-24T16:32:00Z"/>
              <w:rFonts w:asciiTheme="minorHAnsi" w:eastAsiaTheme="minorEastAsia" w:hAnsiTheme="minorHAnsi" w:cstheme="minorBidi"/>
              <w:noProof/>
              <w:szCs w:val="22"/>
              <w:lang w:val="en-GB" w:eastAsia="en-GB"/>
            </w:rPr>
          </w:pPr>
          <w:ins w:id="5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"_Toc536110868"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New functionalities included in version 19</w:t>
            </w:r>
            <w:r>
              <w:rPr>
                <w:noProof/>
                <w:webHidden/>
              </w:rPr>
              <w:tab/>
            </w:r>
            <w:r>
              <w:rPr>
                <w:noProof/>
                <w:webHidden/>
              </w:rPr>
              <w:fldChar w:fldCharType="begin"/>
            </w:r>
            <w:r>
              <w:rPr>
                <w:noProof/>
                <w:webHidden/>
              </w:rPr>
              <w:instrText xml:space="preserve"> PAGEREF _Toc536110868 \h </w:instrText>
            </w:r>
            <w:r>
              <w:rPr>
                <w:noProof/>
                <w:webHidden/>
              </w:rPr>
            </w:r>
          </w:ins>
          <w:r>
            <w:rPr>
              <w:noProof/>
              <w:webHidden/>
            </w:rPr>
            <w:fldChar w:fldCharType="separate"/>
          </w:r>
          <w:ins w:id="54" w:author="Dioguardi, Fabio" w:date="2019-01-24T16:32:00Z">
            <w:r>
              <w:rPr>
                <w:noProof/>
                <w:webHidden/>
              </w:rPr>
              <w:t>5</w:t>
            </w:r>
            <w:r>
              <w:rPr>
                <w:noProof/>
                <w:webHidden/>
              </w:rPr>
              <w:fldChar w:fldCharType="end"/>
            </w:r>
            <w:r w:rsidRPr="00FB5B81">
              <w:rPr>
                <w:rStyle w:val="Hyperlink"/>
                <w:rFonts w:eastAsiaTheme="majorEastAsia"/>
                <w:noProof/>
              </w:rPr>
              <w:fldChar w:fldCharType="end"/>
            </w:r>
          </w:ins>
        </w:p>
        <w:p w14:paraId="61BD2E31" w14:textId="46925B29" w:rsidR="00156429" w:rsidRDefault="00156429">
          <w:pPr>
            <w:pStyle w:val="TOC1"/>
            <w:tabs>
              <w:tab w:val="left" w:pos="440"/>
              <w:tab w:val="right" w:leader="dot" w:pos="9019"/>
            </w:tabs>
            <w:rPr>
              <w:ins w:id="55" w:author="Dioguardi, Fabio" w:date="2019-01-24T16:32:00Z"/>
              <w:rFonts w:asciiTheme="minorHAnsi" w:eastAsiaTheme="minorEastAsia" w:hAnsiTheme="minorHAnsi" w:cstheme="minorBidi"/>
              <w:noProof/>
              <w:szCs w:val="22"/>
              <w:lang w:val="en-GB" w:eastAsia="en-GB"/>
            </w:rPr>
          </w:pPr>
          <w:ins w:id="5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"_Toc536110869"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General Description of the multi-parameter system REFIR</w:t>
            </w:r>
            <w:r>
              <w:rPr>
                <w:noProof/>
                <w:webHidden/>
              </w:rPr>
              <w:tab/>
            </w:r>
            <w:r>
              <w:rPr>
                <w:noProof/>
                <w:webHidden/>
              </w:rPr>
              <w:fldChar w:fldCharType="begin"/>
            </w:r>
            <w:r>
              <w:rPr>
                <w:noProof/>
                <w:webHidden/>
              </w:rPr>
              <w:instrText xml:space="preserve"> PAGEREF _Toc536110869 \h </w:instrText>
            </w:r>
            <w:r>
              <w:rPr>
                <w:noProof/>
                <w:webHidden/>
              </w:rPr>
            </w:r>
          </w:ins>
          <w:r>
            <w:rPr>
              <w:noProof/>
              <w:webHidden/>
            </w:rPr>
            <w:fldChar w:fldCharType="separate"/>
          </w:r>
          <w:ins w:id="57" w:author="Dioguardi, Fabio" w:date="2019-01-24T16:32:00Z">
            <w:r>
              <w:rPr>
                <w:noProof/>
                <w:webHidden/>
              </w:rPr>
              <w:t>6</w:t>
            </w:r>
            <w:r>
              <w:rPr>
                <w:noProof/>
                <w:webHidden/>
              </w:rPr>
              <w:fldChar w:fldCharType="end"/>
            </w:r>
            <w:r w:rsidRPr="00FB5B81">
              <w:rPr>
                <w:rStyle w:val="Hyperlink"/>
                <w:rFonts w:eastAsiaTheme="majorEastAsia"/>
                <w:noProof/>
              </w:rPr>
              <w:fldChar w:fldCharType="end"/>
            </w:r>
          </w:ins>
        </w:p>
        <w:p w14:paraId="31A1E94A" w14:textId="45795980" w:rsidR="00156429" w:rsidRDefault="00156429">
          <w:pPr>
            <w:pStyle w:val="TOC2"/>
            <w:tabs>
              <w:tab w:val="left" w:pos="880"/>
              <w:tab w:val="right" w:leader="dot" w:pos="9019"/>
            </w:tabs>
            <w:rPr>
              <w:ins w:id="58" w:author="Dioguardi, Fabio" w:date="2019-01-24T16:32:00Z"/>
              <w:rFonts w:asciiTheme="minorHAnsi" w:eastAsiaTheme="minorEastAsia" w:hAnsiTheme="minorHAnsi" w:cstheme="minorBidi"/>
              <w:noProof/>
              <w:szCs w:val="22"/>
              <w:lang w:val="en-GB" w:eastAsia="en-GB"/>
            </w:rPr>
          </w:pPr>
          <w:ins w:id="5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w:t>
            </w:r>
            <w:r>
              <w:rPr>
                <w:noProof/>
                <w:webHidden/>
              </w:rPr>
              <w:tab/>
            </w:r>
            <w:r>
              <w:rPr>
                <w:noProof/>
                <w:webHidden/>
              </w:rPr>
              <w:fldChar w:fldCharType="begin"/>
            </w:r>
            <w:r>
              <w:rPr>
                <w:noProof/>
                <w:webHidden/>
              </w:rPr>
              <w:instrText xml:space="preserve"> PAGEREF _Toc536110870 \h </w:instrText>
            </w:r>
            <w:r>
              <w:rPr>
                <w:noProof/>
                <w:webHidden/>
              </w:rPr>
            </w:r>
          </w:ins>
          <w:r>
            <w:rPr>
              <w:noProof/>
              <w:webHidden/>
            </w:rPr>
            <w:fldChar w:fldCharType="separate"/>
          </w:r>
          <w:ins w:id="60" w:author="Dioguardi, Fabio" w:date="2019-01-24T16:32:00Z">
            <w:r>
              <w:rPr>
                <w:noProof/>
                <w:webHidden/>
              </w:rPr>
              <w:t>6</w:t>
            </w:r>
            <w:r>
              <w:rPr>
                <w:noProof/>
                <w:webHidden/>
              </w:rPr>
              <w:fldChar w:fldCharType="end"/>
            </w:r>
            <w:r w:rsidRPr="00FB5B81">
              <w:rPr>
                <w:rStyle w:val="Hyperlink"/>
                <w:rFonts w:eastAsiaTheme="majorEastAsia"/>
                <w:noProof/>
              </w:rPr>
              <w:fldChar w:fldCharType="end"/>
            </w:r>
          </w:ins>
        </w:p>
        <w:p w14:paraId="2B7F8D68" w14:textId="36EF8F33" w:rsidR="00156429" w:rsidRDefault="00156429">
          <w:pPr>
            <w:pStyle w:val="TOC2"/>
            <w:tabs>
              <w:tab w:val="left" w:pos="880"/>
              <w:tab w:val="right" w:leader="dot" w:pos="9019"/>
            </w:tabs>
            <w:rPr>
              <w:ins w:id="61" w:author="Dioguardi, Fabio" w:date="2019-01-24T16:32:00Z"/>
              <w:rFonts w:asciiTheme="minorHAnsi" w:eastAsiaTheme="minorEastAsia" w:hAnsiTheme="minorHAnsi" w:cstheme="minorBidi"/>
              <w:noProof/>
              <w:szCs w:val="22"/>
              <w:lang w:val="en-GB" w:eastAsia="en-GB"/>
            </w:rPr>
          </w:pPr>
          <w:ins w:id="6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_Toc536110871 \h </w:instrText>
            </w:r>
            <w:r>
              <w:rPr>
                <w:noProof/>
                <w:webHidden/>
              </w:rPr>
            </w:r>
          </w:ins>
          <w:r>
            <w:rPr>
              <w:noProof/>
              <w:webHidden/>
            </w:rPr>
            <w:fldChar w:fldCharType="separate"/>
          </w:r>
          <w:ins w:id="63" w:author="Dioguardi, Fabio" w:date="2019-01-24T16:32:00Z">
            <w:r>
              <w:rPr>
                <w:noProof/>
                <w:webHidden/>
              </w:rPr>
              <w:t>8</w:t>
            </w:r>
            <w:r>
              <w:rPr>
                <w:noProof/>
                <w:webHidden/>
              </w:rPr>
              <w:fldChar w:fldCharType="end"/>
            </w:r>
            <w:r w:rsidRPr="00FB5B81">
              <w:rPr>
                <w:rStyle w:val="Hyperlink"/>
                <w:rFonts w:eastAsiaTheme="majorEastAsia"/>
                <w:noProof/>
              </w:rPr>
              <w:fldChar w:fldCharType="end"/>
            </w:r>
          </w:ins>
        </w:p>
        <w:p w14:paraId="57609A3C" w14:textId="51D46528" w:rsidR="00156429" w:rsidRDefault="00156429">
          <w:pPr>
            <w:pStyle w:val="TOC2"/>
            <w:tabs>
              <w:tab w:val="left" w:pos="880"/>
              <w:tab w:val="right" w:leader="dot" w:pos="9019"/>
            </w:tabs>
            <w:rPr>
              <w:ins w:id="64" w:author="Dioguardi, Fabio" w:date="2019-01-24T16:32:00Z"/>
              <w:rFonts w:asciiTheme="minorHAnsi" w:eastAsiaTheme="minorEastAsia" w:hAnsiTheme="minorHAnsi" w:cstheme="minorBidi"/>
              <w:noProof/>
              <w:szCs w:val="22"/>
              <w:lang w:val="en-GB" w:eastAsia="en-GB"/>
            </w:rPr>
          </w:pPr>
          <w:ins w:id="6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Main Components of REFIR and Intercommunication Structure</w:t>
            </w:r>
            <w:r>
              <w:rPr>
                <w:noProof/>
                <w:webHidden/>
              </w:rPr>
              <w:tab/>
            </w:r>
            <w:r>
              <w:rPr>
                <w:noProof/>
                <w:webHidden/>
              </w:rPr>
              <w:fldChar w:fldCharType="begin"/>
            </w:r>
            <w:r>
              <w:rPr>
                <w:noProof/>
                <w:webHidden/>
              </w:rPr>
              <w:instrText xml:space="preserve"> PAGEREF _Toc536110872 \h </w:instrText>
            </w:r>
            <w:r>
              <w:rPr>
                <w:noProof/>
                <w:webHidden/>
              </w:rPr>
            </w:r>
          </w:ins>
          <w:r>
            <w:rPr>
              <w:noProof/>
              <w:webHidden/>
            </w:rPr>
            <w:fldChar w:fldCharType="separate"/>
          </w:r>
          <w:ins w:id="66" w:author="Dioguardi, Fabio" w:date="2019-01-24T16:32:00Z">
            <w:r>
              <w:rPr>
                <w:noProof/>
                <w:webHidden/>
              </w:rPr>
              <w:t>8</w:t>
            </w:r>
            <w:r>
              <w:rPr>
                <w:noProof/>
                <w:webHidden/>
              </w:rPr>
              <w:fldChar w:fldCharType="end"/>
            </w:r>
            <w:r w:rsidRPr="00FB5B81">
              <w:rPr>
                <w:rStyle w:val="Hyperlink"/>
                <w:rFonts w:eastAsiaTheme="majorEastAsia"/>
                <w:noProof/>
              </w:rPr>
              <w:fldChar w:fldCharType="end"/>
            </w:r>
          </w:ins>
        </w:p>
        <w:p w14:paraId="3009C644" w14:textId="7EC7BE88" w:rsidR="00156429" w:rsidRDefault="00156429">
          <w:pPr>
            <w:pStyle w:val="TOC2"/>
            <w:tabs>
              <w:tab w:val="left" w:pos="880"/>
              <w:tab w:val="right" w:leader="dot" w:pos="9019"/>
            </w:tabs>
            <w:rPr>
              <w:ins w:id="67" w:author="Dioguardi, Fabio" w:date="2019-01-24T16:32:00Z"/>
              <w:rFonts w:asciiTheme="minorHAnsi" w:eastAsiaTheme="minorEastAsia" w:hAnsiTheme="minorHAnsi" w:cstheme="minorBidi"/>
              <w:noProof/>
              <w:szCs w:val="22"/>
              <w:lang w:val="en-GB" w:eastAsia="en-GB"/>
            </w:rPr>
          </w:pPr>
          <w:ins w:id="6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of Input Files (Example: setup for Iceland)</w:t>
            </w:r>
            <w:r>
              <w:rPr>
                <w:noProof/>
                <w:webHidden/>
              </w:rPr>
              <w:tab/>
            </w:r>
            <w:r>
              <w:rPr>
                <w:noProof/>
                <w:webHidden/>
              </w:rPr>
              <w:fldChar w:fldCharType="begin"/>
            </w:r>
            <w:r>
              <w:rPr>
                <w:noProof/>
                <w:webHidden/>
              </w:rPr>
              <w:instrText xml:space="preserve"> PAGEREF _Toc536110873 \h </w:instrText>
            </w:r>
            <w:r>
              <w:rPr>
                <w:noProof/>
                <w:webHidden/>
              </w:rPr>
            </w:r>
          </w:ins>
          <w:r>
            <w:rPr>
              <w:noProof/>
              <w:webHidden/>
            </w:rPr>
            <w:fldChar w:fldCharType="separate"/>
          </w:r>
          <w:ins w:id="69" w:author="Dioguardi, Fabio" w:date="2019-01-24T16:32:00Z">
            <w:r>
              <w:rPr>
                <w:noProof/>
                <w:webHidden/>
              </w:rPr>
              <w:t>10</w:t>
            </w:r>
            <w:r>
              <w:rPr>
                <w:noProof/>
                <w:webHidden/>
              </w:rPr>
              <w:fldChar w:fldCharType="end"/>
            </w:r>
            <w:r w:rsidRPr="00FB5B81">
              <w:rPr>
                <w:rStyle w:val="Hyperlink"/>
                <w:rFonts w:eastAsiaTheme="majorEastAsia"/>
                <w:noProof/>
              </w:rPr>
              <w:fldChar w:fldCharType="end"/>
            </w:r>
          </w:ins>
        </w:p>
        <w:p w14:paraId="0207E9B6" w14:textId="71F15131" w:rsidR="00156429" w:rsidRDefault="00156429">
          <w:pPr>
            <w:pStyle w:val="TOC2"/>
            <w:tabs>
              <w:tab w:val="left" w:pos="880"/>
              <w:tab w:val="right" w:leader="dot" w:pos="9019"/>
            </w:tabs>
            <w:rPr>
              <w:ins w:id="70" w:author="Dioguardi, Fabio" w:date="2019-01-24T16:32:00Z"/>
              <w:rFonts w:asciiTheme="minorHAnsi" w:eastAsiaTheme="minorEastAsia" w:hAnsiTheme="minorHAnsi" w:cstheme="minorBidi"/>
              <w:noProof/>
              <w:szCs w:val="22"/>
              <w:lang w:val="en-GB" w:eastAsia="en-GB"/>
            </w:rPr>
          </w:pPr>
          <w:ins w:id="7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of FOXI Output Files</w:t>
            </w:r>
            <w:r>
              <w:rPr>
                <w:noProof/>
                <w:webHidden/>
              </w:rPr>
              <w:tab/>
            </w:r>
            <w:r>
              <w:rPr>
                <w:noProof/>
                <w:webHidden/>
              </w:rPr>
              <w:fldChar w:fldCharType="begin"/>
            </w:r>
            <w:r>
              <w:rPr>
                <w:noProof/>
                <w:webHidden/>
              </w:rPr>
              <w:instrText xml:space="preserve"> PAGEREF _Toc536110874 \h </w:instrText>
            </w:r>
            <w:r>
              <w:rPr>
                <w:noProof/>
                <w:webHidden/>
              </w:rPr>
            </w:r>
          </w:ins>
          <w:r>
            <w:rPr>
              <w:noProof/>
              <w:webHidden/>
            </w:rPr>
            <w:fldChar w:fldCharType="separate"/>
          </w:r>
          <w:ins w:id="72" w:author="Dioguardi, Fabio" w:date="2019-01-24T16:32:00Z">
            <w:r>
              <w:rPr>
                <w:noProof/>
                <w:webHidden/>
              </w:rPr>
              <w:t>12</w:t>
            </w:r>
            <w:r>
              <w:rPr>
                <w:noProof/>
                <w:webHidden/>
              </w:rPr>
              <w:fldChar w:fldCharType="end"/>
            </w:r>
            <w:r w:rsidRPr="00FB5B81">
              <w:rPr>
                <w:rStyle w:val="Hyperlink"/>
                <w:rFonts w:eastAsiaTheme="majorEastAsia"/>
                <w:noProof/>
              </w:rPr>
              <w:fldChar w:fldCharType="end"/>
            </w:r>
          </w:ins>
        </w:p>
        <w:p w14:paraId="049D97C7" w14:textId="59A912A2" w:rsidR="00156429" w:rsidRDefault="00156429">
          <w:pPr>
            <w:pStyle w:val="TOC1"/>
            <w:tabs>
              <w:tab w:val="left" w:pos="440"/>
              <w:tab w:val="right" w:leader="dot" w:pos="9019"/>
            </w:tabs>
            <w:rPr>
              <w:ins w:id="73" w:author="Dioguardi, Fabio" w:date="2019-01-24T16:32:00Z"/>
              <w:rFonts w:asciiTheme="minorHAnsi" w:eastAsiaTheme="minorEastAsia" w:hAnsiTheme="minorHAnsi" w:cstheme="minorBidi"/>
              <w:noProof/>
              <w:szCs w:val="22"/>
              <w:lang w:val="en-GB" w:eastAsia="en-GB"/>
            </w:rPr>
          </w:pPr>
          <w:ins w:id="7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How to set up REFIR</w:t>
            </w:r>
            <w:r>
              <w:rPr>
                <w:noProof/>
                <w:webHidden/>
              </w:rPr>
              <w:tab/>
            </w:r>
            <w:r>
              <w:rPr>
                <w:noProof/>
                <w:webHidden/>
              </w:rPr>
              <w:fldChar w:fldCharType="begin"/>
            </w:r>
            <w:r>
              <w:rPr>
                <w:noProof/>
                <w:webHidden/>
              </w:rPr>
              <w:instrText xml:space="preserve"> PAGEREF _Toc536110875 \h </w:instrText>
            </w:r>
            <w:r>
              <w:rPr>
                <w:noProof/>
                <w:webHidden/>
              </w:rPr>
            </w:r>
          </w:ins>
          <w:r>
            <w:rPr>
              <w:noProof/>
              <w:webHidden/>
            </w:rPr>
            <w:fldChar w:fldCharType="separate"/>
          </w:r>
          <w:ins w:id="75"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2CD46AAA" w14:textId="0173D7FB" w:rsidR="00156429" w:rsidRDefault="00156429">
          <w:pPr>
            <w:pStyle w:val="TOC2"/>
            <w:tabs>
              <w:tab w:val="left" w:pos="880"/>
              <w:tab w:val="right" w:leader="dot" w:pos="9019"/>
            </w:tabs>
            <w:rPr>
              <w:ins w:id="76" w:author="Dioguardi, Fabio" w:date="2019-01-24T16:32:00Z"/>
              <w:rFonts w:asciiTheme="minorHAnsi" w:eastAsiaTheme="minorEastAsia" w:hAnsiTheme="minorHAnsi" w:cstheme="minorBidi"/>
              <w:noProof/>
              <w:szCs w:val="22"/>
              <w:lang w:val="en-GB" w:eastAsia="en-GB"/>
            </w:rPr>
          </w:pPr>
          <w:ins w:id="7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General remarks</w:t>
            </w:r>
            <w:r>
              <w:rPr>
                <w:noProof/>
                <w:webHidden/>
              </w:rPr>
              <w:tab/>
            </w:r>
            <w:r>
              <w:rPr>
                <w:noProof/>
                <w:webHidden/>
              </w:rPr>
              <w:fldChar w:fldCharType="begin"/>
            </w:r>
            <w:r>
              <w:rPr>
                <w:noProof/>
                <w:webHidden/>
              </w:rPr>
              <w:instrText xml:space="preserve"> PAGEREF _Toc536110876 \h </w:instrText>
            </w:r>
            <w:r>
              <w:rPr>
                <w:noProof/>
                <w:webHidden/>
              </w:rPr>
            </w:r>
          </w:ins>
          <w:r>
            <w:rPr>
              <w:noProof/>
              <w:webHidden/>
            </w:rPr>
            <w:fldChar w:fldCharType="separate"/>
          </w:r>
          <w:ins w:id="78"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6C0CBD29" w14:textId="2A10167D" w:rsidR="00156429" w:rsidRDefault="00156429">
          <w:pPr>
            <w:pStyle w:val="TOC2"/>
            <w:tabs>
              <w:tab w:val="left" w:pos="880"/>
              <w:tab w:val="right" w:leader="dot" w:pos="9019"/>
            </w:tabs>
            <w:rPr>
              <w:ins w:id="79" w:author="Dioguardi, Fabio" w:date="2019-01-24T16:32:00Z"/>
              <w:rFonts w:asciiTheme="minorHAnsi" w:eastAsiaTheme="minorEastAsia" w:hAnsiTheme="minorHAnsi" w:cstheme="minorBidi"/>
              <w:noProof/>
              <w:szCs w:val="22"/>
              <w:lang w:val="en-GB" w:eastAsia="en-GB"/>
            </w:rPr>
          </w:pPr>
          <w:ins w:id="8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Installation</w:t>
            </w:r>
            <w:r>
              <w:rPr>
                <w:noProof/>
                <w:webHidden/>
              </w:rPr>
              <w:tab/>
            </w:r>
            <w:r>
              <w:rPr>
                <w:noProof/>
                <w:webHidden/>
              </w:rPr>
              <w:fldChar w:fldCharType="begin"/>
            </w:r>
            <w:r>
              <w:rPr>
                <w:noProof/>
                <w:webHidden/>
              </w:rPr>
              <w:instrText xml:space="preserve"> PAGEREF _Toc536110877 \h </w:instrText>
            </w:r>
            <w:r>
              <w:rPr>
                <w:noProof/>
                <w:webHidden/>
              </w:rPr>
            </w:r>
          </w:ins>
          <w:r>
            <w:rPr>
              <w:noProof/>
              <w:webHidden/>
            </w:rPr>
            <w:fldChar w:fldCharType="separate"/>
          </w:r>
          <w:ins w:id="81"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3FC1AE71" w14:textId="41C19F77" w:rsidR="00156429" w:rsidRDefault="00156429">
          <w:pPr>
            <w:pStyle w:val="TOC3"/>
            <w:tabs>
              <w:tab w:val="left" w:pos="880"/>
              <w:tab w:val="right" w:leader="dot" w:pos="9019"/>
            </w:tabs>
            <w:rPr>
              <w:ins w:id="82" w:author="Dioguardi, Fabio" w:date="2019-01-24T16:32:00Z"/>
              <w:rFonts w:asciiTheme="minorHAnsi" w:eastAsiaTheme="minorEastAsia" w:hAnsiTheme="minorHAnsi" w:cstheme="minorBidi"/>
              <w:noProof/>
              <w:szCs w:val="22"/>
              <w:lang w:val="en-GB" w:eastAsia="en-GB"/>
            </w:rPr>
          </w:pPr>
          <w:ins w:id="8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Assembling the python scripts</w:t>
            </w:r>
            <w:r>
              <w:rPr>
                <w:noProof/>
                <w:webHidden/>
              </w:rPr>
              <w:tab/>
            </w:r>
            <w:r>
              <w:rPr>
                <w:noProof/>
                <w:webHidden/>
              </w:rPr>
              <w:fldChar w:fldCharType="begin"/>
            </w:r>
            <w:r>
              <w:rPr>
                <w:noProof/>
                <w:webHidden/>
              </w:rPr>
              <w:instrText xml:space="preserve"> PAGEREF _Toc536110878 \h </w:instrText>
            </w:r>
            <w:r>
              <w:rPr>
                <w:noProof/>
                <w:webHidden/>
              </w:rPr>
            </w:r>
          </w:ins>
          <w:r>
            <w:rPr>
              <w:noProof/>
              <w:webHidden/>
            </w:rPr>
            <w:fldChar w:fldCharType="separate"/>
          </w:r>
          <w:ins w:id="84"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044DED83" w14:textId="18CD43B5" w:rsidR="00156429" w:rsidRDefault="00156429">
          <w:pPr>
            <w:pStyle w:val="TOC3"/>
            <w:tabs>
              <w:tab w:val="left" w:pos="880"/>
              <w:tab w:val="right" w:leader="dot" w:pos="9019"/>
            </w:tabs>
            <w:rPr>
              <w:ins w:id="85" w:author="Dioguardi, Fabio" w:date="2019-01-24T16:32:00Z"/>
              <w:rFonts w:asciiTheme="minorHAnsi" w:eastAsiaTheme="minorEastAsia" w:hAnsiTheme="minorHAnsi" w:cstheme="minorBidi"/>
              <w:noProof/>
              <w:szCs w:val="22"/>
              <w:lang w:val="en-GB" w:eastAsia="en-GB"/>
            </w:rPr>
          </w:pPr>
          <w:ins w:id="8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Place the subfolder named "refir_config", which includes the FoxSet.py script and the Smithsonian Institute list of volcanoes, in the working folder</w:t>
            </w:r>
            <w:r>
              <w:rPr>
                <w:noProof/>
                <w:webHidden/>
              </w:rPr>
              <w:tab/>
            </w:r>
            <w:r>
              <w:rPr>
                <w:noProof/>
                <w:webHidden/>
              </w:rPr>
              <w:fldChar w:fldCharType="begin"/>
            </w:r>
            <w:r>
              <w:rPr>
                <w:noProof/>
                <w:webHidden/>
              </w:rPr>
              <w:instrText xml:space="preserve"> PAGEREF _Toc536110879 \h </w:instrText>
            </w:r>
            <w:r>
              <w:rPr>
                <w:noProof/>
                <w:webHidden/>
              </w:rPr>
            </w:r>
          </w:ins>
          <w:r>
            <w:rPr>
              <w:noProof/>
              <w:webHidden/>
            </w:rPr>
            <w:fldChar w:fldCharType="separate"/>
          </w:r>
          <w:ins w:id="87"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3C9D6081" w14:textId="3D13BAB6" w:rsidR="00156429" w:rsidRDefault="00156429">
          <w:pPr>
            <w:pStyle w:val="TOC3"/>
            <w:tabs>
              <w:tab w:val="left" w:pos="880"/>
              <w:tab w:val="right" w:leader="dot" w:pos="9019"/>
            </w:tabs>
            <w:rPr>
              <w:ins w:id="88" w:author="Dioguardi, Fabio" w:date="2019-01-24T16:32:00Z"/>
              <w:rFonts w:asciiTheme="minorHAnsi" w:eastAsiaTheme="minorEastAsia" w:hAnsiTheme="minorHAnsi" w:cstheme="minorBidi"/>
              <w:noProof/>
              <w:szCs w:val="22"/>
              <w:lang w:val="en-GB" w:eastAsia="en-GB"/>
            </w:rPr>
          </w:pPr>
          <w:ins w:id="8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Within the subfolder “refir_config” create the following five files either by running FoxSet.py or a text editor:</w:t>
            </w:r>
            <w:r>
              <w:rPr>
                <w:noProof/>
                <w:webHidden/>
              </w:rPr>
              <w:tab/>
            </w:r>
            <w:r>
              <w:rPr>
                <w:noProof/>
                <w:webHidden/>
              </w:rPr>
              <w:fldChar w:fldCharType="begin"/>
            </w:r>
            <w:r>
              <w:rPr>
                <w:noProof/>
                <w:webHidden/>
              </w:rPr>
              <w:instrText xml:space="preserve"> PAGEREF _Toc536110880 \h </w:instrText>
            </w:r>
            <w:r>
              <w:rPr>
                <w:noProof/>
                <w:webHidden/>
              </w:rPr>
            </w:r>
          </w:ins>
          <w:r>
            <w:rPr>
              <w:noProof/>
              <w:webHidden/>
            </w:rPr>
            <w:fldChar w:fldCharType="separate"/>
          </w:r>
          <w:ins w:id="90"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7C8C0B41" w14:textId="36D8F9DD" w:rsidR="00156429" w:rsidRDefault="00156429">
          <w:pPr>
            <w:pStyle w:val="TOC2"/>
            <w:tabs>
              <w:tab w:val="right" w:leader="dot" w:pos="9019"/>
            </w:tabs>
            <w:rPr>
              <w:ins w:id="91" w:author="Dioguardi, Fabio" w:date="2019-01-24T16:32:00Z"/>
              <w:rFonts w:asciiTheme="minorHAnsi" w:eastAsiaTheme="minorEastAsia" w:hAnsiTheme="minorHAnsi" w:cstheme="minorBidi"/>
              <w:noProof/>
              <w:szCs w:val="22"/>
              <w:lang w:val="en-GB" w:eastAsia="en-GB"/>
            </w:rPr>
          </w:pPr>
          <w:ins w:id="9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Option 1 –manually creating the “.ini” files by using a text editor</w:t>
            </w:r>
            <w:r>
              <w:rPr>
                <w:noProof/>
                <w:webHidden/>
              </w:rPr>
              <w:tab/>
            </w:r>
            <w:r>
              <w:rPr>
                <w:noProof/>
                <w:webHidden/>
              </w:rPr>
              <w:fldChar w:fldCharType="begin"/>
            </w:r>
            <w:r>
              <w:rPr>
                <w:noProof/>
                <w:webHidden/>
              </w:rPr>
              <w:instrText xml:space="preserve"> PAGEREF _Toc536110881 \h </w:instrText>
            </w:r>
            <w:r>
              <w:rPr>
                <w:noProof/>
                <w:webHidden/>
              </w:rPr>
            </w:r>
          </w:ins>
          <w:r>
            <w:rPr>
              <w:noProof/>
              <w:webHidden/>
            </w:rPr>
            <w:fldChar w:fldCharType="separate"/>
          </w:r>
          <w:ins w:id="93"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2398A703" w14:textId="020085E6" w:rsidR="00156429" w:rsidRDefault="00156429">
          <w:pPr>
            <w:pStyle w:val="TOC2"/>
            <w:tabs>
              <w:tab w:val="right" w:leader="dot" w:pos="9019"/>
            </w:tabs>
            <w:rPr>
              <w:ins w:id="94" w:author="Dioguardi, Fabio" w:date="2019-01-24T16:32:00Z"/>
              <w:rFonts w:asciiTheme="minorHAnsi" w:eastAsiaTheme="minorEastAsia" w:hAnsiTheme="minorHAnsi" w:cstheme="minorBidi"/>
              <w:noProof/>
              <w:szCs w:val="22"/>
              <w:lang w:val="en-GB" w:eastAsia="en-GB"/>
            </w:rPr>
          </w:pPr>
          <w:ins w:id="9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Option 2 – Using FoxSet.py to generate the “.</w:t>
            </w:r>
            <w:r w:rsidRPr="00FB5B81">
              <w:rPr>
                <w:rStyle w:val="Hyperlink"/>
                <w:rFonts w:eastAsiaTheme="majorEastAsia"/>
                <w:i/>
                <w:noProof/>
                <w:lang w:val="en-GB"/>
              </w:rPr>
              <w:t>ini</w:t>
            </w:r>
            <w:r w:rsidRPr="00FB5B81">
              <w:rPr>
                <w:rStyle w:val="Hyperlink"/>
                <w:rFonts w:eastAsiaTheme="majorEastAsia"/>
                <w:noProof/>
                <w:lang w:val="en-GB"/>
              </w:rPr>
              <w:t>” files semi-automatically.</w:t>
            </w:r>
            <w:r>
              <w:rPr>
                <w:noProof/>
                <w:webHidden/>
              </w:rPr>
              <w:tab/>
            </w:r>
            <w:r>
              <w:rPr>
                <w:noProof/>
                <w:webHidden/>
              </w:rPr>
              <w:fldChar w:fldCharType="begin"/>
            </w:r>
            <w:r>
              <w:rPr>
                <w:noProof/>
                <w:webHidden/>
              </w:rPr>
              <w:instrText xml:space="preserve"> PAGEREF _Toc536110882 \h </w:instrText>
            </w:r>
            <w:r>
              <w:rPr>
                <w:noProof/>
                <w:webHidden/>
              </w:rPr>
            </w:r>
          </w:ins>
          <w:r>
            <w:rPr>
              <w:noProof/>
              <w:webHidden/>
            </w:rPr>
            <w:fldChar w:fldCharType="separate"/>
          </w:r>
          <w:ins w:id="96" w:author="Dioguardi, Fabio" w:date="2019-01-24T16:32:00Z">
            <w:r>
              <w:rPr>
                <w:noProof/>
                <w:webHidden/>
              </w:rPr>
              <w:t>18</w:t>
            </w:r>
            <w:r>
              <w:rPr>
                <w:noProof/>
                <w:webHidden/>
              </w:rPr>
              <w:fldChar w:fldCharType="end"/>
            </w:r>
            <w:r w:rsidRPr="00FB5B81">
              <w:rPr>
                <w:rStyle w:val="Hyperlink"/>
                <w:rFonts w:eastAsiaTheme="majorEastAsia"/>
                <w:noProof/>
              </w:rPr>
              <w:fldChar w:fldCharType="end"/>
            </w:r>
          </w:ins>
        </w:p>
        <w:p w14:paraId="324BF53C" w14:textId="68221B3C" w:rsidR="00156429" w:rsidRDefault="00156429">
          <w:pPr>
            <w:pStyle w:val="TOC3"/>
            <w:tabs>
              <w:tab w:val="right" w:leader="dot" w:pos="9019"/>
            </w:tabs>
            <w:rPr>
              <w:ins w:id="97" w:author="Dioguardi, Fabio" w:date="2019-01-24T16:32:00Z"/>
              <w:rFonts w:asciiTheme="minorHAnsi" w:eastAsiaTheme="minorEastAsia" w:hAnsiTheme="minorHAnsi" w:cstheme="minorBidi"/>
              <w:noProof/>
              <w:szCs w:val="22"/>
              <w:lang w:val="en-GB" w:eastAsia="en-GB"/>
            </w:rPr>
          </w:pPr>
          <w:ins w:id="9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Initiating FoxSet</w:t>
            </w:r>
            <w:r>
              <w:rPr>
                <w:noProof/>
                <w:webHidden/>
              </w:rPr>
              <w:tab/>
            </w:r>
            <w:r>
              <w:rPr>
                <w:noProof/>
                <w:webHidden/>
              </w:rPr>
              <w:fldChar w:fldCharType="begin"/>
            </w:r>
            <w:r>
              <w:rPr>
                <w:noProof/>
                <w:webHidden/>
              </w:rPr>
              <w:instrText xml:space="preserve"> PAGEREF _Toc536110883 \h </w:instrText>
            </w:r>
            <w:r>
              <w:rPr>
                <w:noProof/>
                <w:webHidden/>
              </w:rPr>
            </w:r>
          </w:ins>
          <w:r>
            <w:rPr>
              <w:noProof/>
              <w:webHidden/>
            </w:rPr>
            <w:fldChar w:fldCharType="separate"/>
          </w:r>
          <w:ins w:id="99" w:author="Dioguardi, Fabio" w:date="2019-01-24T16:32:00Z">
            <w:r>
              <w:rPr>
                <w:noProof/>
                <w:webHidden/>
              </w:rPr>
              <w:t>18</w:t>
            </w:r>
            <w:r>
              <w:rPr>
                <w:noProof/>
                <w:webHidden/>
              </w:rPr>
              <w:fldChar w:fldCharType="end"/>
            </w:r>
            <w:r w:rsidRPr="00FB5B81">
              <w:rPr>
                <w:rStyle w:val="Hyperlink"/>
                <w:rFonts w:eastAsiaTheme="majorEastAsia"/>
                <w:noProof/>
              </w:rPr>
              <w:fldChar w:fldCharType="end"/>
            </w:r>
          </w:ins>
        </w:p>
        <w:p w14:paraId="270BBBCA" w14:textId="42093CBD" w:rsidR="00156429" w:rsidRDefault="00156429">
          <w:pPr>
            <w:pStyle w:val="TOC2"/>
            <w:tabs>
              <w:tab w:val="left" w:pos="880"/>
              <w:tab w:val="right" w:leader="dot" w:pos="9019"/>
            </w:tabs>
            <w:rPr>
              <w:ins w:id="100" w:author="Dioguardi, Fabio" w:date="2019-01-24T16:32:00Z"/>
              <w:rFonts w:asciiTheme="minorHAnsi" w:eastAsiaTheme="minorEastAsia" w:hAnsiTheme="minorHAnsi" w:cstheme="minorBidi"/>
              <w:noProof/>
              <w:szCs w:val="22"/>
              <w:lang w:val="en-GB" w:eastAsia="en-GB"/>
            </w:rPr>
          </w:pPr>
          <w:ins w:id="10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How apply changes or modifications to an existing setup</w:t>
            </w:r>
            <w:r>
              <w:rPr>
                <w:noProof/>
                <w:webHidden/>
              </w:rPr>
              <w:tab/>
            </w:r>
            <w:r>
              <w:rPr>
                <w:noProof/>
                <w:webHidden/>
              </w:rPr>
              <w:fldChar w:fldCharType="begin"/>
            </w:r>
            <w:r>
              <w:rPr>
                <w:noProof/>
                <w:webHidden/>
              </w:rPr>
              <w:instrText xml:space="preserve"> PAGEREF _Toc536110884 \h </w:instrText>
            </w:r>
            <w:r>
              <w:rPr>
                <w:noProof/>
                <w:webHidden/>
              </w:rPr>
            </w:r>
          </w:ins>
          <w:r>
            <w:rPr>
              <w:noProof/>
              <w:webHidden/>
            </w:rPr>
            <w:fldChar w:fldCharType="separate"/>
          </w:r>
          <w:ins w:id="102"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083008AE" w14:textId="2137CC50" w:rsidR="00156429" w:rsidRDefault="00156429">
          <w:pPr>
            <w:pStyle w:val="TOC3"/>
            <w:tabs>
              <w:tab w:val="left" w:pos="1320"/>
              <w:tab w:val="right" w:leader="dot" w:pos="9019"/>
            </w:tabs>
            <w:rPr>
              <w:ins w:id="103" w:author="Dioguardi, Fabio" w:date="2019-01-24T16:32:00Z"/>
              <w:rFonts w:asciiTheme="minorHAnsi" w:eastAsiaTheme="minorEastAsia" w:hAnsiTheme="minorHAnsi" w:cstheme="minorBidi"/>
              <w:noProof/>
              <w:szCs w:val="22"/>
              <w:lang w:val="en-GB" w:eastAsia="en-GB"/>
            </w:rPr>
          </w:pPr>
          <w:ins w:id="10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1: Adding a new sensor to the REFIR system</w:t>
            </w:r>
            <w:r>
              <w:rPr>
                <w:noProof/>
                <w:webHidden/>
              </w:rPr>
              <w:tab/>
            </w:r>
            <w:r>
              <w:rPr>
                <w:noProof/>
                <w:webHidden/>
              </w:rPr>
              <w:fldChar w:fldCharType="begin"/>
            </w:r>
            <w:r>
              <w:rPr>
                <w:noProof/>
                <w:webHidden/>
              </w:rPr>
              <w:instrText xml:space="preserve"> PAGEREF _Toc536110885 \h </w:instrText>
            </w:r>
            <w:r>
              <w:rPr>
                <w:noProof/>
                <w:webHidden/>
              </w:rPr>
            </w:r>
          </w:ins>
          <w:r>
            <w:rPr>
              <w:noProof/>
              <w:webHidden/>
            </w:rPr>
            <w:fldChar w:fldCharType="separate"/>
          </w:r>
          <w:ins w:id="105"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35C9BBF3" w14:textId="24CED1F6" w:rsidR="00156429" w:rsidRDefault="00156429">
          <w:pPr>
            <w:pStyle w:val="TOC3"/>
            <w:tabs>
              <w:tab w:val="left" w:pos="1320"/>
              <w:tab w:val="right" w:leader="dot" w:pos="9019"/>
            </w:tabs>
            <w:rPr>
              <w:ins w:id="106" w:author="Dioguardi, Fabio" w:date="2019-01-24T16:32:00Z"/>
              <w:rFonts w:asciiTheme="minorHAnsi" w:eastAsiaTheme="minorEastAsia" w:hAnsiTheme="minorHAnsi" w:cstheme="minorBidi"/>
              <w:noProof/>
              <w:szCs w:val="22"/>
              <w:lang w:val="en-GB" w:eastAsia="en-GB"/>
            </w:rPr>
          </w:pPr>
          <w:ins w:id="10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2: Adding a new volcano to the REFIR system</w:t>
            </w:r>
            <w:r>
              <w:rPr>
                <w:noProof/>
                <w:webHidden/>
              </w:rPr>
              <w:tab/>
            </w:r>
            <w:r>
              <w:rPr>
                <w:noProof/>
                <w:webHidden/>
              </w:rPr>
              <w:fldChar w:fldCharType="begin"/>
            </w:r>
            <w:r>
              <w:rPr>
                <w:noProof/>
                <w:webHidden/>
              </w:rPr>
              <w:instrText xml:space="preserve"> PAGEREF _Toc536110886 \h </w:instrText>
            </w:r>
            <w:r>
              <w:rPr>
                <w:noProof/>
                <w:webHidden/>
              </w:rPr>
            </w:r>
          </w:ins>
          <w:r>
            <w:rPr>
              <w:noProof/>
              <w:webHidden/>
            </w:rPr>
            <w:fldChar w:fldCharType="separate"/>
          </w:r>
          <w:ins w:id="108"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173C30B9" w14:textId="4850ABFE" w:rsidR="00156429" w:rsidRDefault="00156429">
          <w:pPr>
            <w:pStyle w:val="TOC3"/>
            <w:tabs>
              <w:tab w:val="left" w:pos="1320"/>
              <w:tab w:val="right" w:leader="dot" w:pos="9019"/>
            </w:tabs>
            <w:rPr>
              <w:ins w:id="109" w:author="Dioguardi, Fabio" w:date="2019-01-24T16:32:00Z"/>
              <w:rFonts w:asciiTheme="minorHAnsi" w:eastAsiaTheme="minorEastAsia" w:hAnsiTheme="minorHAnsi" w:cstheme="minorBidi"/>
              <w:noProof/>
              <w:szCs w:val="22"/>
              <w:lang w:val="en-GB" w:eastAsia="en-GB"/>
            </w:rPr>
          </w:pPr>
          <w:ins w:id="11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3.3.3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3: Changed location of one of the sensors</w:t>
            </w:r>
            <w:r>
              <w:rPr>
                <w:noProof/>
                <w:webHidden/>
              </w:rPr>
              <w:tab/>
            </w:r>
            <w:r>
              <w:rPr>
                <w:noProof/>
                <w:webHidden/>
              </w:rPr>
              <w:fldChar w:fldCharType="begin"/>
            </w:r>
            <w:r>
              <w:rPr>
                <w:noProof/>
                <w:webHidden/>
              </w:rPr>
              <w:instrText xml:space="preserve"> PAGEREF _Toc536110887 \h </w:instrText>
            </w:r>
            <w:r>
              <w:rPr>
                <w:noProof/>
                <w:webHidden/>
              </w:rPr>
            </w:r>
          </w:ins>
          <w:r>
            <w:rPr>
              <w:noProof/>
              <w:webHidden/>
            </w:rPr>
            <w:fldChar w:fldCharType="separate"/>
          </w:r>
          <w:ins w:id="111"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7B25DBB5" w14:textId="6C5FBFA8" w:rsidR="00156429" w:rsidRDefault="00156429">
          <w:pPr>
            <w:pStyle w:val="TOC1"/>
            <w:tabs>
              <w:tab w:val="left" w:pos="440"/>
              <w:tab w:val="right" w:leader="dot" w:pos="9019"/>
            </w:tabs>
            <w:rPr>
              <w:ins w:id="112" w:author="Dioguardi, Fabio" w:date="2019-01-24T16:32:00Z"/>
              <w:rFonts w:asciiTheme="minorHAnsi" w:eastAsiaTheme="minorEastAsia" w:hAnsiTheme="minorHAnsi" w:cstheme="minorBidi"/>
              <w:noProof/>
              <w:szCs w:val="22"/>
              <w:lang w:val="en-GB" w:eastAsia="en-GB"/>
            </w:rPr>
          </w:pPr>
          <w:ins w:id="11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FIX</w:t>
            </w:r>
            <w:r>
              <w:rPr>
                <w:noProof/>
                <w:webHidden/>
              </w:rPr>
              <w:tab/>
            </w:r>
            <w:r>
              <w:rPr>
                <w:noProof/>
                <w:webHidden/>
              </w:rPr>
              <w:fldChar w:fldCharType="begin"/>
            </w:r>
            <w:r>
              <w:rPr>
                <w:noProof/>
                <w:webHidden/>
              </w:rPr>
              <w:instrText xml:space="preserve"> PAGEREF _Toc536110888 \h </w:instrText>
            </w:r>
            <w:r>
              <w:rPr>
                <w:noProof/>
                <w:webHidden/>
              </w:rPr>
            </w:r>
          </w:ins>
          <w:r>
            <w:rPr>
              <w:noProof/>
              <w:webHidden/>
            </w:rPr>
            <w:fldChar w:fldCharType="separate"/>
          </w:r>
          <w:ins w:id="114"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766A98ED" w14:textId="1DD451A0" w:rsidR="00156429" w:rsidRDefault="00156429">
          <w:pPr>
            <w:pStyle w:val="TOC2"/>
            <w:tabs>
              <w:tab w:val="left" w:pos="880"/>
              <w:tab w:val="right" w:leader="dot" w:pos="9019"/>
            </w:tabs>
            <w:rPr>
              <w:ins w:id="115" w:author="Dioguardi, Fabio" w:date="2019-01-24T16:32:00Z"/>
              <w:rFonts w:asciiTheme="minorHAnsi" w:eastAsiaTheme="minorEastAsia" w:hAnsiTheme="minorHAnsi" w:cstheme="minorBidi"/>
              <w:noProof/>
              <w:szCs w:val="22"/>
              <w:lang w:val="en-GB" w:eastAsia="en-GB"/>
            </w:rPr>
          </w:pPr>
          <w:ins w:id="11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Initialization –Selection of the operation mode</w:t>
            </w:r>
            <w:r>
              <w:rPr>
                <w:noProof/>
                <w:webHidden/>
              </w:rPr>
              <w:tab/>
            </w:r>
            <w:r>
              <w:rPr>
                <w:noProof/>
                <w:webHidden/>
              </w:rPr>
              <w:fldChar w:fldCharType="begin"/>
            </w:r>
            <w:r>
              <w:rPr>
                <w:noProof/>
                <w:webHidden/>
              </w:rPr>
              <w:instrText xml:space="preserve"> PAGEREF _Toc536110889 \h </w:instrText>
            </w:r>
            <w:r>
              <w:rPr>
                <w:noProof/>
                <w:webHidden/>
              </w:rPr>
            </w:r>
          </w:ins>
          <w:r>
            <w:rPr>
              <w:noProof/>
              <w:webHidden/>
            </w:rPr>
            <w:fldChar w:fldCharType="separate"/>
          </w:r>
          <w:ins w:id="117"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7279A4C5" w14:textId="12A6DD75" w:rsidR="00156429" w:rsidRDefault="00156429">
          <w:pPr>
            <w:pStyle w:val="TOC3"/>
            <w:tabs>
              <w:tab w:val="left" w:pos="1320"/>
              <w:tab w:val="right" w:leader="dot" w:pos="9019"/>
            </w:tabs>
            <w:rPr>
              <w:ins w:id="118" w:author="Dioguardi, Fabio" w:date="2019-01-24T16:32:00Z"/>
              <w:rFonts w:asciiTheme="minorHAnsi" w:eastAsiaTheme="minorEastAsia" w:hAnsiTheme="minorHAnsi" w:cstheme="minorBidi"/>
              <w:noProof/>
              <w:szCs w:val="22"/>
              <w:lang w:val="en-GB" w:eastAsia="en-GB"/>
            </w:rPr>
          </w:pPr>
          <w:ins w:id="11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Reanalysis mode</w:t>
            </w:r>
            <w:r>
              <w:rPr>
                <w:noProof/>
                <w:webHidden/>
              </w:rPr>
              <w:tab/>
            </w:r>
            <w:r>
              <w:rPr>
                <w:noProof/>
                <w:webHidden/>
              </w:rPr>
              <w:fldChar w:fldCharType="begin"/>
            </w:r>
            <w:r>
              <w:rPr>
                <w:noProof/>
                <w:webHidden/>
              </w:rPr>
              <w:instrText xml:space="preserve"> PAGEREF _Toc536110890 \h </w:instrText>
            </w:r>
            <w:r>
              <w:rPr>
                <w:noProof/>
                <w:webHidden/>
              </w:rPr>
            </w:r>
          </w:ins>
          <w:r>
            <w:rPr>
              <w:noProof/>
              <w:webHidden/>
            </w:rPr>
            <w:fldChar w:fldCharType="separate"/>
          </w:r>
          <w:ins w:id="120"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3FB31054" w14:textId="3512A786" w:rsidR="00156429" w:rsidRDefault="00156429">
          <w:pPr>
            <w:pStyle w:val="TOC2"/>
            <w:tabs>
              <w:tab w:val="left" w:pos="880"/>
              <w:tab w:val="right" w:leader="dot" w:pos="9019"/>
            </w:tabs>
            <w:rPr>
              <w:ins w:id="121" w:author="Dioguardi, Fabio" w:date="2019-01-24T16:32:00Z"/>
              <w:rFonts w:asciiTheme="minorHAnsi" w:eastAsiaTheme="minorEastAsia" w:hAnsiTheme="minorHAnsi" w:cstheme="minorBidi"/>
              <w:noProof/>
              <w:szCs w:val="22"/>
              <w:lang w:val="en-GB" w:eastAsia="en-GB"/>
            </w:rPr>
          </w:pPr>
          <w:ins w:id="12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Selection of Eruption Site</w:t>
            </w:r>
            <w:r>
              <w:rPr>
                <w:noProof/>
                <w:webHidden/>
              </w:rPr>
              <w:tab/>
            </w:r>
            <w:r>
              <w:rPr>
                <w:noProof/>
                <w:webHidden/>
              </w:rPr>
              <w:fldChar w:fldCharType="begin"/>
            </w:r>
            <w:r>
              <w:rPr>
                <w:noProof/>
                <w:webHidden/>
              </w:rPr>
              <w:instrText xml:space="preserve"> PAGEREF _Toc536110891 \h </w:instrText>
            </w:r>
            <w:r>
              <w:rPr>
                <w:noProof/>
                <w:webHidden/>
              </w:rPr>
            </w:r>
          </w:ins>
          <w:r>
            <w:rPr>
              <w:noProof/>
              <w:webHidden/>
            </w:rPr>
            <w:fldChar w:fldCharType="separate"/>
          </w:r>
          <w:ins w:id="123"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53863C9B" w14:textId="0E5CFAEA" w:rsidR="00156429" w:rsidRDefault="00156429">
          <w:pPr>
            <w:pStyle w:val="TOC2"/>
            <w:tabs>
              <w:tab w:val="left" w:pos="880"/>
              <w:tab w:val="right" w:leader="dot" w:pos="9019"/>
            </w:tabs>
            <w:rPr>
              <w:ins w:id="124" w:author="Dioguardi, Fabio" w:date="2019-01-24T16:32:00Z"/>
              <w:rFonts w:asciiTheme="minorHAnsi" w:eastAsiaTheme="minorEastAsia" w:hAnsiTheme="minorHAnsi" w:cstheme="minorBidi"/>
              <w:noProof/>
              <w:szCs w:val="22"/>
              <w:lang w:val="en-GB" w:eastAsia="en-GB"/>
            </w:rPr>
          </w:pPr>
          <w:ins w:id="12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Operation Control Board</w:t>
            </w:r>
            <w:r>
              <w:rPr>
                <w:noProof/>
                <w:webHidden/>
              </w:rPr>
              <w:tab/>
            </w:r>
            <w:r>
              <w:rPr>
                <w:noProof/>
                <w:webHidden/>
              </w:rPr>
              <w:fldChar w:fldCharType="begin"/>
            </w:r>
            <w:r>
              <w:rPr>
                <w:noProof/>
                <w:webHidden/>
              </w:rPr>
              <w:instrText xml:space="preserve"> PAGEREF _Toc536110892 \h </w:instrText>
            </w:r>
            <w:r>
              <w:rPr>
                <w:noProof/>
                <w:webHidden/>
              </w:rPr>
            </w:r>
          </w:ins>
          <w:r>
            <w:rPr>
              <w:noProof/>
              <w:webHidden/>
            </w:rPr>
            <w:fldChar w:fldCharType="separate"/>
          </w:r>
          <w:ins w:id="126" w:author="Dioguardi, Fabio" w:date="2019-01-24T16:32:00Z">
            <w:r>
              <w:rPr>
                <w:noProof/>
                <w:webHidden/>
              </w:rPr>
              <w:t>23</w:t>
            </w:r>
            <w:r>
              <w:rPr>
                <w:noProof/>
                <w:webHidden/>
              </w:rPr>
              <w:fldChar w:fldCharType="end"/>
            </w:r>
            <w:r w:rsidRPr="00FB5B81">
              <w:rPr>
                <w:rStyle w:val="Hyperlink"/>
                <w:rFonts w:eastAsiaTheme="majorEastAsia"/>
                <w:noProof/>
              </w:rPr>
              <w:fldChar w:fldCharType="end"/>
            </w:r>
          </w:ins>
        </w:p>
        <w:p w14:paraId="5FCFFB32" w14:textId="6F99EB5C" w:rsidR="00156429" w:rsidRDefault="00156429">
          <w:pPr>
            <w:pStyle w:val="TOC2"/>
            <w:tabs>
              <w:tab w:val="left" w:pos="880"/>
              <w:tab w:val="right" w:leader="dot" w:pos="9019"/>
            </w:tabs>
            <w:rPr>
              <w:ins w:id="127" w:author="Dioguardi, Fabio" w:date="2019-01-24T16:32:00Z"/>
              <w:rFonts w:asciiTheme="minorHAnsi" w:eastAsiaTheme="minorEastAsia" w:hAnsiTheme="minorHAnsi" w:cstheme="minorBidi"/>
              <w:noProof/>
              <w:szCs w:val="22"/>
              <w:lang w:val="en-GB" w:eastAsia="en-GB"/>
            </w:rPr>
          </w:pPr>
          <w:ins w:id="12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“Set Model Parameters”</w:t>
            </w:r>
            <w:r>
              <w:rPr>
                <w:noProof/>
                <w:webHidden/>
              </w:rPr>
              <w:tab/>
            </w:r>
            <w:r>
              <w:rPr>
                <w:noProof/>
                <w:webHidden/>
              </w:rPr>
              <w:fldChar w:fldCharType="begin"/>
            </w:r>
            <w:r>
              <w:rPr>
                <w:noProof/>
                <w:webHidden/>
              </w:rPr>
              <w:instrText xml:space="preserve"> PAGEREF _Toc536110893 \h </w:instrText>
            </w:r>
            <w:r>
              <w:rPr>
                <w:noProof/>
                <w:webHidden/>
              </w:rPr>
            </w:r>
          </w:ins>
          <w:r>
            <w:rPr>
              <w:noProof/>
              <w:webHidden/>
            </w:rPr>
            <w:fldChar w:fldCharType="separate"/>
          </w:r>
          <w:ins w:id="129" w:author="Dioguardi, Fabio" w:date="2019-01-24T16:32:00Z">
            <w:r>
              <w:rPr>
                <w:noProof/>
                <w:webHidden/>
              </w:rPr>
              <w:t>25</w:t>
            </w:r>
            <w:r>
              <w:rPr>
                <w:noProof/>
                <w:webHidden/>
              </w:rPr>
              <w:fldChar w:fldCharType="end"/>
            </w:r>
            <w:r w:rsidRPr="00FB5B81">
              <w:rPr>
                <w:rStyle w:val="Hyperlink"/>
                <w:rFonts w:eastAsiaTheme="majorEastAsia"/>
                <w:noProof/>
              </w:rPr>
              <w:fldChar w:fldCharType="end"/>
            </w:r>
          </w:ins>
        </w:p>
        <w:p w14:paraId="48E494CA" w14:textId="151FFA24" w:rsidR="00156429" w:rsidRDefault="00156429">
          <w:pPr>
            <w:pStyle w:val="TOC3"/>
            <w:tabs>
              <w:tab w:val="left" w:pos="1320"/>
              <w:tab w:val="right" w:leader="dot" w:pos="9019"/>
            </w:tabs>
            <w:rPr>
              <w:ins w:id="130" w:author="Dioguardi, Fabio" w:date="2019-01-24T16:32:00Z"/>
              <w:rFonts w:asciiTheme="minorHAnsi" w:eastAsiaTheme="minorEastAsia" w:hAnsiTheme="minorHAnsi" w:cstheme="minorBidi"/>
              <w:noProof/>
              <w:szCs w:val="22"/>
              <w:lang w:val="en-GB" w:eastAsia="en-GB"/>
            </w:rPr>
          </w:pPr>
          <w:ins w:id="13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Automatically-retrieved weather data</w:t>
            </w:r>
            <w:r>
              <w:rPr>
                <w:noProof/>
                <w:webHidden/>
              </w:rPr>
              <w:tab/>
            </w:r>
            <w:r>
              <w:rPr>
                <w:noProof/>
                <w:webHidden/>
              </w:rPr>
              <w:fldChar w:fldCharType="begin"/>
            </w:r>
            <w:r>
              <w:rPr>
                <w:noProof/>
                <w:webHidden/>
              </w:rPr>
              <w:instrText xml:space="preserve"> PAGEREF _Toc536110894 \h </w:instrText>
            </w:r>
            <w:r>
              <w:rPr>
                <w:noProof/>
                <w:webHidden/>
              </w:rPr>
            </w:r>
          </w:ins>
          <w:r>
            <w:rPr>
              <w:noProof/>
              <w:webHidden/>
            </w:rPr>
            <w:fldChar w:fldCharType="separate"/>
          </w:r>
          <w:ins w:id="132" w:author="Dioguardi, Fabio" w:date="2019-01-24T16:32:00Z">
            <w:r>
              <w:rPr>
                <w:noProof/>
                <w:webHidden/>
              </w:rPr>
              <w:t>26</w:t>
            </w:r>
            <w:r>
              <w:rPr>
                <w:noProof/>
                <w:webHidden/>
              </w:rPr>
              <w:fldChar w:fldCharType="end"/>
            </w:r>
            <w:r w:rsidRPr="00FB5B81">
              <w:rPr>
                <w:rStyle w:val="Hyperlink"/>
                <w:rFonts w:eastAsiaTheme="majorEastAsia"/>
                <w:noProof/>
              </w:rPr>
              <w:fldChar w:fldCharType="end"/>
            </w:r>
          </w:ins>
        </w:p>
        <w:p w14:paraId="042CEB3E" w14:textId="7CFC1402" w:rsidR="00156429" w:rsidRDefault="00156429">
          <w:pPr>
            <w:pStyle w:val="TOC2"/>
            <w:tabs>
              <w:tab w:val="left" w:pos="880"/>
              <w:tab w:val="right" w:leader="dot" w:pos="9019"/>
            </w:tabs>
            <w:rPr>
              <w:ins w:id="133" w:author="Dioguardi, Fabio" w:date="2019-01-24T16:32:00Z"/>
              <w:rFonts w:asciiTheme="minorHAnsi" w:eastAsiaTheme="minorEastAsia" w:hAnsiTheme="minorHAnsi" w:cstheme="minorBidi"/>
              <w:noProof/>
              <w:szCs w:val="22"/>
              <w:lang w:val="en-GB" w:eastAsia="en-GB"/>
            </w:rPr>
          </w:pPr>
          <w:ins w:id="13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Sensors”</w:t>
            </w:r>
            <w:r>
              <w:rPr>
                <w:noProof/>
                <w:webHidden/>
              </w:rPr>
              <w:tab/>
            </w:r>
            <w:r>
              <w:rPr>
                <w:noProof/>
                <w:webHidden/>
              </w:rPr>
              <w:fldChar w:fldCharType="begin"/>
            </w:r>
            <w:r>
              <w:rPr>
                <w:noProof/>
                <w:webHidden/>
              </w:rPr>
              <w:instrText xml:space="preserve"> PAGEREF _Toc536110895 \h </w:instrText>
            </w:r>
            <w:r>
              <w:rPr>
                <w:noProof/>
                <w:webHidden/>
              </w:rPr>
            </w:r>
          </w:ins>
          <w:r>
            <w:rPr>
              <w:noProof/>
              <w:webHidden/>
            </w:rPr>
            <w:fldChar w:fldCharType="separate"/>
          </w:r>
          <w:ins w:id="135" w:author="Dioguardi, Fabio" w:date="2019-01-24T16:32:00Z">
            <w:r>
              <w:rPr>
                <w:noProof/>
                <w:webHidden/>
              </w:rPr>
              <w:t>29</w:t>
            </w:r>
            <w:r>
              <w:rPr>
                <w:noProof/>
                <w:webHidden/>
              </w:rPr>
              <w:fldChar w:fldCharType="end"/>
            </w:r>
            <w:r w:rsidRPr="00FB5B81">
              <w:rPr>
                <w:rStyle w:val="Hyperlink"/>
                <w:rFonts w:eastAsiaTheme="majorEastAsia"/>
                <w:noProof/>
              </w:rPr>
              <w:fldChar w:fldCharType="end"/>
            </w:r>
          </w:ins>
        </w:p>
        <w:p w14:paraId="4A49658A" w14:textId="2D1CEB41" w:rsidR="00156429" w:rsidRDefault="00156429">
          <w:pPr>
            <w:pStyle w:val="TOC3"/>
            <w:tabs>
              <w:tab w:val="left" w:pos="1320"/>
              <w:tab w:val="right" w:leader="dot" w:pos="9019"/>
            </w:tabs>
            <w:rPr>
              <w:ins w:id="136" w:author="Dioguardi, Fabio" w:date="2019-01-24T16:32:00Z"/>
              <w:rFonts w:asciiTheme="minorHAnsi" w:eastAsiaTheme="minorEastAsia" w:hAnsiTheme="minorHAnsi" w:cstheme="minorBidi"/>
              <w:noProof/>
              <w:szCs w:val="22"/>
              <w:lang w:val="en-GB" w:eastAsia="en-GB"/>
            </w:rPr>
          </w:pPr>
          <w:ins w:id="13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Controlling the plume height data channels</w:t>
            </w:r>
            <w:r>
              <w:rPr>
                <w:noProof/>
                <w:webHidden/>
              </w:rPr>
              <w:tab/>
            </w:r>
            <w:r>
              <w:rPr>
                <w:noProof/>
                <w:webHidden/>
              </w:rPr>
              <w:fldChar w:fldCharType="begin"/>
            </w:r>
            <w:r>
              <w:rPr>
                <w:noProof/>
                <w:webHidden/>
              </w:rPr>
              <w:instrText xml:space="preserve"> PAGEREF _Toc536110896 \h </w:instrText>
            </w:r>
            <w:r>
              <w:rPr>
                <w:noProof/>
                <w:webHidden/>
              </w:rPr>
            </w:r>
          </w:ins>
          <w:r>
            <w:rPr>
              <w:noProof/>
              <w:webHidden/>
            </w:rPr>
            <w:fldChar w:fldCharType="separate"/>
          </w:r>
          <w:ins w:id="138" w:author="Dioguardi, Fabio" w:date="2019-01-24T16:32:00Z">
            <w:r>
              <w:rPr>
                <w:noProof/>
                <w:webHidden/>
              </w:rPr>
              <w:t>30</w:t>
            </w:r>
            <w:r>
              <w:rPr>
                <w:noProof/>
                <w:webHidden/>
              </w:rPr>
              <w:fldChar w:fldCharType="end"/>
            </w:r>
            <w:r w:rsidRPr="00FB5B81">
              <w:rPr>
                <w:rStyle w:val="Hyperlink"/>
                <w:rFonts w:eastAsiaTheme="majorEastAsia"/>
                <w:noProof/>
              </w:rPr>
              <w:fldChar w:fldCharType="end"/>
            </w:r>
          </w:ins>
        </w:p>
        <w:p w14:paraId="7CC94BED" w14:textId="6CD88864" w:rsidR="00156429" w:rsidRDefault="00156429">
          <w:pPr>
            <w:pStyle w:val="TOC3"/>
            <w:tabs>
              <w:tab w:val="left" w:pos="1320"/>
              <w:tab w:val="right" w:leader="dot" w:pos="9019"/>
            </w:tabs>
            <w:rPr>
              <w:ins w:id="139" w:author="Dioguardi, Fabio" w:date="2019-01-24T16:32:00Z"/>
              <w:rFonts w:asciiTheme="minorHAnsi" w:eastAsiaTheme="minorEastAsia" w:hAnsiTheme="minorHAnsi" w:cstheme="minorBidi"/>
              <w:noProof/>
              <w:szCs w:val="22"/>
              <w:lang w:val="en-GB" w:eastAsia="en-GB"/>
            </w:rPr>
          </w:pPr>
          <w:ins w:id="14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panel for sensor status and ash plume detectability</w:t>
            </w:r>
            <w:r>
              <w:rPr>
                <w:noProof/>
                <w:webHidden/>
              </w:rPr>
              <w:tab/>
            </w:r>
            <w:r>
              <w:rPr>
                <w:noProof/>
                <w:webHidden/>
              </w:rPr>
              <w:fldChar w:fldCharType="begin"/>
            </w:r>
            <w:r>
              <w:rPr>
                <w:noProof/>
                <w:webHidden/>
              </w:rPr>
              <w:instrText xml:space="preserve"> PAGEREF _Toc536110897 \h </w:instrText>
            </w:r>
            <w:r>
              <w:rPr>
                <w:noProof/>
                <w:webHidden/>
              </w:rPr>
            </w:r>
          </w:ins>
          <w:r>
            <w:rPr>
              <w:noProof/>
              <w:webHidden/>
            </w:rPr>
            <w:fldChar w:fldCharType="separate"/>
          </w:r>
          <w:ins w:id="141" w:author="Dioguardi, Fabio" w:date="2019-01-24T16:32:00Z">
            <w:r>
              <w:rPr>
                <w:noProof/>
                <w:webHidden/>
              </w:rPr>
              <w:t>31</w:t>
            </w:r>
            <w:r>
              <w:rPr>
                <w:noProof/>
                <w:webHidden/>
              </w:rPr>
              <w:fldChar w:fldCharType="end"/>
            </w:r>
            <w:r w:rsidRPr="00FB5B81">
              <w:rPr>
                <w:rStyle w:val="Hyperlink"/>
                <w:rFonts w:eastAsiaTheme="majorEastAsia"/>
                <w:noProof/>
              </w:rPr>
              <w:fldChar w:fldCharType="end"/>
            </w:r>
          </w:ins>
        </w:p>
        <w:p w14:paraId="5172B969" w14:textId="50D9968D" w:rsidR="00156429" w:rsidRDefault="00156429">
          <w:pPr>
            <w:pStyle w:val="TOC2"/>
            <w:tabs>
              <w:tab w:val="left" w:pos="880"/>
              <w:tab w:val="right" w:leader="dot" w:pos="9019"/>
            </w:tabs>
            <w:rPr>
              <w:ins w:id="142" w:author="Dioguardi, Fabio" w:date="2019-01-24T16:32:00Z"/>
              <w:rFonts w:asciiTheme="minorHAnsi" w:eastAsiaTheme="minorEastAsia" w:hAnsiTheme="minorHAnsi" w:cstheme="minorBidi"/>
              <w:noProof/>
              <w:szCs w:val="22"/>
              <w:lang w:val="en-GB" w:eastAsia="en-GB"/>
            </w:rPr>
          </w:pPr>
          <w:ins w:id="14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_Toc536110898 \h </w:instrText>
            </w:r>
            <w:r>
              <w:rPr>
                <w:noProof/>
                <w:webHidden/>
              </w:rPr>
            </w:r>
          </w:ins>
          <w:r>
            <w:rPr>
              <w:noProof/>
              <w:webHidden/>
            </w:rPr>
            <w:fldChar w:fldCharType="separate"/>
          </w:r>
          <w:ins w:id="144" w:author="Dioguardi, Fabio" w:date="2019-01-24T16:32:00Z">
            <w:r>
              <w:rPr>
                <w:noProof/>
                <w:webHidden/>
              </w:rPr>
              <w:t>33</w:t>
            </w:r>
            <w:r>
              <w:rPr>
                <w:noProof/>
                <w:webHidden/>
              </w:rPr>
              <w:fldChar w:fldCharType="end"/>
            </w:r>
            <w:r w:rsidRPr="00FB5B81">
              <w:rPr>
                <w:rStyle w:val="Hyperlink"/>
                <w:rFonts w:eastAsiaTheme="majorEastAsia"/>
                <w:noProof/>
              </w:rPr>
              <w:fldChar w:fldCharType="end"/>
            </w:r>
          </w:ins>
        </w:p>
        <w:p w14:paraId="393FC3CB" w14:textId="49AA175F" w:rsidR="00156429" w:rsidRDefault="00156429">
          <w:pPr>
            <w:pStyle w:val="TOC2"/>
            <w:tabs>
              <w:tab w:val="left" w:pos="880"/>
              <w:tab w:val="right" w:leader="dot" w:pos="9019"/>
            </w:tabs>
            <w:rPr>
              <w:ins w:id="145" w:author="Dioguardi, Fabio" w:date="2019-01-24T16:32:00Z"/>
              <w:rFonts w:asciiTheme="minorHAnsi" w:eastAsiaTheme="minorEastAsia" w:hAnsiTheme="minorHAnsi" w:cstheme="minorBidi"/>
              <w:noProof/>
              <w:szCs w:val="22"/>
              <w:lang w:val="en-GB" w:eastAsia="en-GB"/>
            </w:rPr>
          </w:pPr>
          <w:ins w:id="14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“Analysis Mode”</w:t>
            </w:r>
            <w:r>
              <w:rPr>
                <w:noProof/>
                <w:webHidden/>
              </w:rPr>
              <w:tab/>
            </w:r>
            <w:r>
              <w:rPr>
                <w:noProof/>
                <w:webHidden/>
              </w:rPr>
              <w:fldChar w:fldCharType="begin"/>
            </w:r>
            <w:r>
              <w:rPr>
                <w:noProof/>
                <w:webHidden/>
              </w:rPr>
              <w:instrText xml:space="preserve"> PAGEREF _Toc536110899 \h </w:instrText>
            </w:r>
            <w:r>
              <w:rPr>
                <w:noProof/>
                <w:webHidden/>
              </w:rPr>
            </w:r>
          </w:ins>
          <w:r>
            <w:rPr>
              <w:noProof/>
              <w:webHidden/>
            </w:rPr>
            <w:fldChar w:fldCharType="separate"/>
          </w:r>
          <w:ins w:id="147" w:author="Dioguardi, Fabio" w:date="2019-01-24T16:32:00Z">
            <w:r>
              <w:rPr>
                <w:noProof/>
                <w:webHidden/>
              </w:rPr>
              <w:t>33</w:t>
            </w:r>
            <w:r>
              <w:rPr>
                <w:noProof/>
                <w:webHidden/>
              </w:rPr>
              <w:fldChar w:fldCharType="end"/>
            </w:r>
            <w:r w:rsidRPr="00FB5B81">
              <w:rPr>
                <w:rStyle w:val="Hyperlink"/>
                <w:rFonts w:eastAsiaTheme="majorEastAsia"/>
                <w:noProof/>
              </w:rPr>
              <w:fldChar w:fldCharType="end"/>
            </w:r>
          </w:ins>
        </w:p>
        <w:p w14:paraId="5E4703A2" w14:textId="3E2A27D9" w:rsidR="00156429" w:rsidRDefault="00156429">
          <w:pPr>
            <w:pStyle w:val="TOC2"/>
            <w:tabs>
              <w:tab w:val="left" w:pos="880"/>
              <w:tab w:val="right" w:leader="dot" w:pos="9019"/>
            </w:tabs>
            <w:rPr>
              <w:ins w:id="148" w:author="Dioguardi, Fabio" w:date="2019-01-24T16:32:00Z"/>
              <w:rFonts w:asciiTheme="minorHAnsi" w:eastAsiaTheme="minorEastAsia" w:hAnsiTheme="minorHAnsi" w:cstheme="minorBidi"/>
              <w:noProof/>
              <w:szCs w:val="22"/>
              <w:lang w:val="en-GB" w:eastAsia="en-GB"/>
            </w:rPr>
          </w:pPr>
          <w:ins w:id="14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4.8</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“Set Time Base”</w:t>
            </w:r>
            <w:r>
              <w:rPr>
                <w:noProof/>
                <w:webHidden/>
              </w:rPr>
              <w:tab/>
            </w:r>
            <w:r>
              <w:rPr>
                <w:noProof/>
                <w:webHidden/>
              </w:rPr>
              <w:fldChar w:fldCharType="begin"/>
            </w:r>
            <w:r>
              <w:rPr>
                <w:noProof/>
                <w:webHidden/>
              </w:rPr>
              <w:instrText xml:space="preserve"> PAGEREF _Toc536110900 \h </w:instrText>
            </w:r>
            <w:r>
              <w:rPr>
                <w:noProof/>
                <w:webHidden/>
              </w:rPr>
            </w:r>
          </w:ins>
          <w:r>
            <w:rPr>
              <w:noProof/>
              <w:webHidden/>
            </w:rPr>
            <w:fldChar w:fldCharType="separate"/>
          </w:r>
          <w:ins w:id="150" w:author="Dioguardi, Fabio" w:date="2019-01-24T16:32:00Z">
            <w:r>
              <w:rPr>
                <w:noProof/>
                <w:webHidden/>
              </w:rPr>
              <w:t>35</w:t>
            </w:r>
            <w:r>
              <w:rPr>
                <w:noProof/>
                <w:webHidden/>
              </w:rPr>
              <w:fldChar w:fldCharType="end"/>
            </w:r>
            <w:r w:rsidRPr="00FB5B81">
              <w:rPr>
                <w:rStyle w:val="Hyperlink"/>
                <w:rFonts w:eastAsiaTheme="majorEastAsia"/>
                <w:noProof/>
              </w:rPr>
              <w:fldChar w:fldCharType="end"/>
            </w:r>
          </w:ins>
        </w:p>
        <w:p w14:paraId="6563433A" w14:textId="16F90548" w:rsidR="00156429" w:rsidRDefault="00156429">
          <w:pPr>
            <w:pStyle w:val="TOC2"/>
            <w:tabs>
              <w:tab w:val="left" w:pos="880"/>
              <w:tab w:val="right" w:leader="dot" w:pos="9019"/>
            </w:tabs>
            <w:rPr>
              <w:ins w:id="151" w:author="Dioguardi, Fabio" w:date="2019-01-24T16:32:00Z"/>
              <w:rFonts w:asciiTheme="minorHAnsi" w:eastAsiaTheme="minorEastAsia" w:hAnsiTheme="minorHAnsi" w:cstheme="minorBidi"/>
              <w:noProof/>
              <w:szCs w:val="22"/>
              <w:lang w:val="en-GB" w:eastAsia="en-GB"/>
            </w:rPr>
          </w:pPr>
          <w:ins w:id="15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4.9</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“Add Plume Heights”</w:t>
            </w:r>
            <w:r>
              <w:rPr>
                <w:noProof/>
                <w:webHidden/>
              </w:rPr>
              <w:tab/>
            </w:r>
            <w:r>
              <w:rPr>
                <w:noProof/>
                <w:webHidden/>
              </w:rPr>
              <w:fldChar w:fldCharType="begin"/>
            </w:r>
            <w:r>
              <w:rPr>
                <w:noProof/>
                <w:webHidden/>
              </w:rPr>
              <w:instrText xml:space="preserve"> PAGEREF _Toc536110901 \h </w:instrText>
            </w:r>
            <w:r>
              <w:rPr>
                <w:noProof/>
                <w:webHidden/>
              </w:rPr>
            </w:r>
          </w:ins>
          <w:r>
            <w:rPr>
              <w:noProof/>
              <w:webHidden/>
            </w:rPr>
            <w:fldChar w:fldCharType="separate"/>
          </w:r>
          <w:ins w:id="153" w:author="Dioguardi, Fabio" w:date="2019-01-24T16:32:00Z">
            <w:r>
              <w:rPr>
                <w:noProof/>
                <w:webHidden/>
              </w:rPr>
              <w:t>36</w:t>
            </w:r>
            <w:r>
              <w:rPr>
                <w:noProof/>
                <w:webHidden/>
              </w:rPr>
              <w:fldChar w:fldCharType="end"/>
            </w:r>
            <w:r w:rsidRPr="00FB5B81">
              <w:rPr>
                <w:rStyle w:val="Hyperlink"/>
                <w:rFonts w:eastAsiaTheme="majorEastAsia"/>
                <w:noProof/>
              </w:rPr>
              <w:fldChar w:fldCharType="end"/>
            </w:r>
          </w:ins>
        </w:p>
        <w:p w14:paraId="2C16FF0F" w14:textId="6A720C2F" w:rsidR="00156429" w:rsidRDefault="00156429">
          <w:pPr>
            <w:pStyle w:val="TOC2"/>
            <w:tabs>
              <w:tab w:val="left" w:pos="880"/>
              <w:tab w:val="right" w:leader="dot" w:pos="9019"/>
            </w:tabs>
            <w:rPr>
              <w:ins w:id="154" w:author="Dioguardi, Fabio" w:date="2019-01-24T16:32:00Z"/>
              <w:rFonts w:asciiTheme="minorHAnsi" w:eastAsiaTheme="minorEastAsia" w:hAnsiTheme="minorHAnsi" w:cstheme="minorBidi"/>
              <w:noProof/>
              <w:szCs w:val="22"/>
              <w:lang w:val="en-GB" w:eastAsia="en-GB"/>
            </w:rPr>
          </w:pPr>
          <w:ins w:id="15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4.10</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“Conv MER Models”</w:t>
            </w:r>
            <w:r>
              <w:rPr>
                <w:noProof/>
                <w:webHidden/>
              </w:rPr>
              <w:tab/>
            </w:r>
            <w:r>
              <w:rPr>
                <w:noProof/>
                <w:webHidden/>
              </w:rPr>
              <w:fldChar w:fldCharType="begin"/>
            </w:r>
            <w:r>
              <w:rPr>
                <w:noProof/>
                <w:webHidden/>
              </w:rPr>
              <w:instrText xml:space="preserve"> PAGEREF _Toc536110902 \h </w:instrText>
            </w:r>
            <w:r>
              <w:rPr>
                <w:noProof/>
                <w:webHidden/>
              </w:rPr>
            </w:r>
          </w:ins>
          <w:r>
            <w:rPr>
              <w:noProof/>
              <w:webHidden/>
            </w:rPr>
            <w:fldChar w:fldCharType="separate"/>
          </w:r>
          <w:ins w:id="156" w:author="Dioguardi, Fabio" w:date="2019-01-24T16:32:00Z">
            <w:r>
              <w:rPr>
                <w:noProof/>
                <w:webHidden/>
              </w:rPr>
              <w:t>38</w:t>
            </w:r>
            <w:r>
              <w:rPr>
                <w:noProof/>
                <w:webHidden/>
              </w:rPr>
              <w:fldChar w:fldCharType="end"/>
            </w:r>
            <w:r w:rsidRPr="00FB5B81">
              <w:rPr>
                <w:rStyle w:val="Hyperlink"/>
                <w:rFonts w:eastAsiaTheme="majorEastAsia"/>
                <w:noProof/>
              </w:rPr>
              <w:fldChar w:fldCharType="end"/>
            </w:r>
          </w:ins>
        </w:p>
        <w:p w14:paraId="0943A703" w14:textId="0CDEC9BB" w:rsidR="00156429" w:rsidRDefault="00156429">
          <w:pPr>
            <w:pStyle w:val="TOC2"/>
            <w:tabs>
              <w:tab w:val="left" w:pos="880"/>
              <w:tab w:val="right" w:leader="dot" w:pos="9019"/>
            </w:tabs>
            <w:rPr>
              <w:ins w:id="157" w:author="Dioguardi, Fabio" w:date="2019-01-24T16:32:00Z"/>
              <w:rFonts w:asciiTheme="minorHAnsi" w:eastAsiaTheme="minorEastAsia" w:hAnsiTheme="minorHAnsi" w:cstheme="minorBidi"/>
              <w:noProof/>
              <w:szCs w:val="22"/>
              <w:lang w:val="en-GB" w:eastAsia="en-GB"/>
            </w:rPr>
          </w:pPr>
          <w:ins w:id="158" w:author="Dioguardi, Fabio" w:date="2019-01-24T16:32:00Z">
            <w:r w:rsidRPr="00FB5B81">
              <w:rPr>
                <w:rStyle w:val="Hyperlink"/>
                <w:rFonts w:eastAsiaTheme="majorEastAsia"/>
                <w:noProof/>
              </w:rPr>
              <w:lastRenderedPageBreak/>
              <w:fldChar w:fldCharType="begin"/>
            </w:r>
            <w:r w:rsidRPr="00FB5B81">
              <w:rPr>
                <w:rStyle w:val="Hyperlink"/>
                <w:rFonts w:eastAsiaTheme="majorEastAsia"/>
                <w:noProof/>
              </w:rPr>
              <w:instrText xml:space="preserve"> </w:instrText>
            </w:r>
            <w:r>
              <w:rPr>
                <w:noProof/>
              </w:rPr>
              <w:instrText>HYPERLINK \l "_Toc536110903"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“Exp. MER Systems”</w:t>
            </w:r>
            <w:r>
              <w:rPr>
                <w:noProof/>
                <w:webHidden/>
              </w:rPr>
              <w:tab/>
            </w:r>
            <w:r>
              <w:rPr>
                <w:noProof/>
                <w:webHidden/>
              </w:rPr>
              <w:fldChar w:fldCharType="begin"/>
            </w:r>
            <w:r>
              <w:rPr>
                <w:noProof/>
                <w:webHidden/>
              </w:rPr>
              <w:instrText xml:space="preserve"> PAGEREF _Toc536110903 \h </w:instrText>
            </w:r>
            <w:r>
              <w:rPr>
                <w:noProof/>
                <w:webHidden/>
              </w:rPr>
            </w:r>
          </w:ins>
          <w:r>
            <w:rPr>
              <w:noProof/>
              <w:webHidden/>
            </w:rPr>
            <w:fldChar w:fldCharType="separate"/>
          </w:r>
          <w:ins w:id="159" w:author="Dioguardi, Fabio" w:date="2019-01-24T16:32:00Z">
            <w:r>
              <w:rPr>
                <w:noProof/>
                <w:webHidden/>
              </w:rPr>
              <w:t>39</w:t>
            </w:r>
            <w:r>
              <w:rPr>
                <w:noProof/>
                <w:webHidden/>
              </w:rPr>
              <w:fldChar w:fldCharType="end"/>
            </w:r>
            <w:r w:rsidRPr="00FB5B81">
              <w:rPr>
                <w:rStyle w:val="Hyperlink"/>
                <w:rFonts w:eastAsiaTheme="majorEastAsia"/>
                <w:noProof/>
              </w:rPr>
              <w:fldChar w:fldCharType="end"/>
            </w:r>
          </w:ins>
        </w:p>
        <w:p w14:paraId="036AD94A" w14:textId="5A1C72DF" w:rsidR="00156429" w:rsidRDefault="00156429">
          <w:pPr>
            <w:pStyle w:val="TOC2"/>
            <w:tabs>
              <w:tab w:val="left" w:pos="880"/>
              <w:tab w:val="right" w:leader="dot" w:pos="9019"/>
            </w:tabs>
            <w:rPr>
              <w:ins w:id="160" w:author="Dioguardi, Fabio" w:date="2019-01-24T16:32:00Z"/>
              <w:rFonts w:asciiTheme="minorHAnsi" w:eastAsiaTheme="minorEastAsia" w:hAnsiTheme="minorHAnsi" w:cstheme="minorBidi"/>
              <w:noProof/>
              <w:szCs w:val="22"/>
              <w:lang w:val="en-GB" w:eastAsia="en-GB"/>
            </w:rPr>
          </w:pPr>
          <w:ins w:id="16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“FMER”</w:t>
            </w:r>
            <w:r>
              <w:rPr>
                <w:noProof/>
                <w:webHidden/>
              </w:rPr>
              <w:tab/>
            </w:r>
            <w:r>
              <w:rPr>
                <w:noProof/>
                <w:webHidden/>
              </w:rPr>
              <w:fldChar w:fldCharType="begin"/>
            </w:r>
            <w:r>
              <w:rPr>
                <w:noProof/>
                <w:webHidden/>
              </w:rPr>
              <w:instrText xml:space="preserve"> PAGEREF _Toc536110904 \h </w:instrText>
            </w:r>
            <w:r>
              <w:rPr>
                <w:noProof/>
                <w:webHidden/>
              </w:rPr>
            </w:r>
          </w:ins>
          <w:r>
            <w:rPr>
              <w:noProof/>
              <w:webHidden/>
            </w:rPr>
            <w:fldChar w:fldCharType="separate"/>
          </w:r>
          <w:ins w:id="162" w:author="Dioguardi, Fabio" w:date="2019-01-24T16:32:00Z">
            <w:r>
              <w:rPr>
                <w:noProof/>
                <w:webHidden/>
              </w:rPr>
              <w:t>40</w:t>
            </w:r>
            <w:r>
              <w:rPr>
                <w:noProof/>
                <w:webHidden/>
              </w:rPr>
              <w:fldChar w:fldCharType="end"/>
            </w:r>
            <w:r w:rsidRPr="00FB5B81">
              <w:rPr>
                <w:rStyle w:val="Hyperlink"/>
                <w:rFonts w:eastAsiaTheme="majorEastAsia"/>
                <w:noProof/>
              </w:rPr>
              <w:fldChar w:fldCharType="end"/>
            </w:r>
          </w:ins>
        </w:p>
        <w:p w14:paraId="351E8C07" w14:textId="2BBD4B86" w:rsidR="00156429" w:rsidRDefault="00156429">
          <w:pPr>
            <w:pStyle w:val="TOC2"/>
            <w:tabs>
              <w:tab w:val="left" w:pos="880"/>
              <w:tab w:val="right" w:leader="dot" w:pos="9019"/>
            </w:tabs>
            <w:rPr>
              <w:ins w:id="163" w:author="Dioguardi, Fabio" w:date="2019-01-24T16:32:00Z"/>
              <w:rFonts w:asciiTheme="minorHAnsi" w:eastAsiaTheme="minorEastAsia" w:hAnsiTheme="minorHAnsi" w:cstheme="minorBidi"/>
              <w:noProof/>
              <w:szCs w:val="22"/>
              <w:lang w:val="en-GB" w:eastAsia="en-GB"/>
            </w:rPr>
          </w:pPr>
          <w:ins w:id="16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“Add MER Estimate”</w:t>
            </w:r>
            <w:r>
              <w:rPr>
                <w:noProof/>
                <w:webHidden/>
              </w:rPr>
              <w:tab/>
            </w:r>
            <w:r>
              <w:rPr>
                <w:noProof/>
                <w:webHidden/>
              </w:rPr>
              <w:fldChar w:fldCharType="begin"/>
            </w:r>
            <w:r>
              <w:rPr>
                <w:noProof/>
                <w:webHidden/>
              </w:rPr>
              <w:instrText xml:space="preserve"> PAGEREF _Toc536110905 \h </w:instrText>
            </w:r>
            <w:r>
              <w:rPr>
                <w:noProof/>
                <w:webHidden/>
              </w:rPr>
            </w:r>
          </w:ins>
          <w:r>
            <w:rPr>
              <w:noProof/>
              <w:webHidden/>
            </w:rPr>
            <w:fldChar w:fldCharType="separate"/>
          </w:r>
          <w:ins w:id="165" w:author="Dioguardi, Fabio" w:date="2019-01-24T16:32:00Z">
            <w:r>
              <w:rPr>
                <w:noProof/>
                <w:webHidden/>
              </w:rPr>
              <w:t>41</w:t>
            </w:r>
            <w:r>
              <w:rPr>
                <w:noProof/>
                <w:webHidden/>
              </w:rPr>
              <w:fldChar w:fldCharType="end"/>
            </w:r>
            <w:r w:rsidRPr="00FB5B81">
              <w:rPr>
                <w:rStyle w:val="Hyperlink"/>
                <w:rFonts w:eastAsiaTheme="majorEastAsia"/>
                <w:noProof/>
              </w:rPr>
              <w:fldChar w:fldCharType="end"/>
            </w:r>
          </w:ins>
        </w:p>
        <w:p w14:paraId="6FEEBF75" w14:textId="1A2F8067" w:rsidR="00156429" w:rsidRDefault="00156429">
          <w:pPr>
            <w:pStyle w:val="TOC2"/>
            <w:tabs>
              <w:tab w:val="left" w:pos="880"/>
              <w:tab w:val="right" w:leader="dot" w:pos="9019"/>
            </w:tabs>
            <w:rPr>
              <w:ins w:id="166" w:author="Dioguardi, Fabio" w:date="2019-01-24T16:32:00Z"/>
              <w:rFonts w:asciiTheme="minorHAnsi" w:eastAsiaTheme="minorEastAsia" w:hAnsiTheme="minorHAnsi" w:cstheme="minorBidi"/>
              <w:noProof/>
              <w:szCs w:val="22"/>
              <w:lang w:val="en-GB" w:eastAsia="en-GB"/>
            </w:rPr>
          </w:pPr>
          <w:ins w:id="16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4.14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“Output Control” and REFIR maps</w:t>
            </w:r>
            <w:r>
              <w:rPr>
                <w:noProof/>
                <w:webHidden/>
              </w:rPr>
              <w:tab/>
            </w:r>
            <w:r>
              <w:rPr>
                <w:noProof/>
                <w:webHidden/>
              </w:rPr>
              <w:fldChar w:fldCharType="begin"/>
            </w:r>
            <w:r>
              <w:rPr>
                <w:noProof/>
                <w:webHidden/>
              </w:rPr>
              <w:instrText xml:space="preserve"> PAGEREF _Toc536110906 \h </w:instrText>
            </w:r>
            <w:r>
              <w:rPr>
                <w:noProof/>
                <w:webHidden/>
              </w:rPr>
            </w:r>
          </w:ins>
          <w:r>
            <w:rPr>
              <w:noProof/>
              <w:webHidden/>
            </w:rPr>
            <w:fldChar w:fldCharType="separate"/>
          </w:r>
          <w:ins w:id="168" w:author="Dioguardi, Fabio" w:date="2019-01-24T16:32:00Z">
            <w:r>
              <w:rPr>
                <w:noProof/>
                <w:webHidden/>
              </w:rPr>
              <w:t>42</w:t>
            </w:r>
            <w:r>
              <w:rPr>
                <w:noProof/>
                <w:webHidden/>
              </w:rPr>
              <w:fldChar w:fldCharType="end"/>
            </w:r>
            <w:r w:rsidRPr="00FB5B81">
              <w:rPr>
                <w:rStyle w:val="Hyperlink"/>
                <w:rFonts w:eastAsiaTheme="majorEastAsia"/>
                <w:noProof/>
              </w:rPr>
              <w:fldChar w:fldCharType="end"/>
            </w:r>
          </w:ins>
        </w:p>
        <w:p w14:paraId="3533E051" w14:textId="0E9552FB" w:rsidR="00156429" w:rsidRDefault="00156429">
          <w:pPr>
            <w:pStyle w:val="TOC1"/>
            <w:tabs>
              <w:tab w:val="left" w:pos="440"/>
              <w:tab w:val="right" w:leader="dot" w:pos="9019"/>
            </w:tabs>
            <w:rPr>
              <w:ins w:id="169" w:author="Dioguardi, Fabio" w:date="2019-01-24T16:32:00Z"/>
              <w:rFonts w:asciiTheme="minorHAnsi" w:eastAsiaTheme="minorEastAsia" w:hAnsiTheme="minorHAnsi" w:cstheme="minorBidi"/>
              <w:noProof/>
              <w:szCs w:val="22"/>
              <w:lang w:val="en-GB" w:eastAsia="en-GB"/>
            </w:rPr>
          </w:pPr>
          <w:ins w:id="17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Functionality of FOXI</w:t>
            </w:r>
            <w:r>
              <w:rPr>
                <w:noProof/>
                <w:webHidden/>
              </w:rPr>
              <w:tab/>
            </w:r>
            <w:r>
              <w:rPr>
                <w:noProof/>
                <w:webHidden/>
              </w:rPr>
              <w:fldChar w:fldCharType="begin"/>
            </w:r>
            <w:r>
              <w:rPr>
                <w:noProof/>
                <w:webHidden/>
              </w:rPr>
              <w:instrText xml:space="preserve"> PAGEREF _Toc536110907 \h </w:instrText>
            </w:r>
            <w:r>
              <w:rPr>
                <w:noProof/>
                <w:webHidden/>
              </w:rPr>
            </w:r>
          </w:ins>
          <w:r>
            <w:rPr>
              <w:noProof/>
              <w:webHidden/>
            </w:rPr>
            <w:fldChar w:fldCharType="separate"/>
          </w:r>
          <w:ins w:id="171" w:author="Dioguardi, Fabio" w:date="2019-01-24T16:32:00Z">
            <w:r>
              <w:rPr>
                <w:noProof/>
                <w:webHidden/>
              </w:rPr>
              <w:t>44</w:t>
            </w:r>
            <w:r>
              <w:rPr>
                <w:noProof/>
                <w:webHidden/>
              </w:rPr>
              <w:fldChar w:fldCharType="end"/>
            </w:r>
            <w:r w:rsidRPr="00FB5B81">
              <w:rPr>
                <w:rStyle w:val="Hyperlink"/>
                <w:rFonts w:eastAsiaTheme="majorEastAsia"/>
                <w:noProof/>
              </w:rPr>
              <w:fldChar w:fldCharType="end"/>
            </w:r>
          </w:ins>
        </w:p>
        <w:p w14:paraId="22316429" w14:textId="106E63AD" w:rsidR="00156429" w:rsidRDefault="00156429">
          <w:pPr>
            <w:pStyle w:val="TOC2"/>
            <w:tabs>
              <w:tab w:val="left" w:pos="880"/>
              <w:tab w:val="right" w:leader="dot" w:pos="9019"/>
            </w:tabs>
            <w:rPr>
              <w:ins w:id="172" w:author="Dioguardi, Fabio" w:date="2019-01-24T16:32:00Z"/>
              <w:rFonts w:asciiTheme="minorHAnsi" w:eastAsiaTheme="minorEastAsia" w:hAnsiTheme="minorHAnsi" w:cstheme="minorBidi"/>
              <w:noProof/>
              <w:szCs w:val="22"/>
              <w:lang w:val="en-GB" w:eastAsia="en-GB"/>
            </w:rPr>
          </w:pPr>
          <w:ins w:id="17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1: Initializing the Program</w:t>
            </w:r>
            <w:r>
              <w:rPr>
                <w:noProof/>
                <w:webHidden/>
              </w:rPr>
              <w:tab/>
            </w:r>
            <w:r>
              <w:rPr>
                <w:noProof/>
                <w:webHidden/>
              </w:rPr>
              <w:fldChar w:fldCharType="begin"/>
            </w:r>
            <w:r>
              <w:rPr>
                <w:noProof/>
                <w:webHidden/>
              </w:rPr>
              <w:instrText xml:space="preserve"> PAGEREF _Toc536110908 \h </w:instrText>
            </w:r>
            <w:r>
              <w:rPr>
                <w:noProof/>
                <w:webHidden/>
              </w:rPr>
            </w:r>
          </w:ins>
          <w:r>
            <w:rPr>
              <w:noProof/>
              <w:webHidden/>
            </w:rPr>
            <w:fldChar w:fldCharType="separate"/>
          </w:r>
          <w:ins w:id="174" w:author="Dioguardi, Fabio" w:date="2019-01-24T16:32:00Z">
            <w:r>
              <w:rPr>
                <w:noProof/>
                <w:webHidden/>
              </w:rPr>
              <w:t>44</w:t>
            </w:r>
            <w:r>
              <w:rPr>
                <w:noProof/>
                <w:webHidden/>
              </w:rPr>
              <w:fldChar w:fldCharType="end"/>
            </w:r>
            <w:r w:rsidRPr="00FB5B81">
              <w:rPr>
                <w:rStyle w:val="Hyperlink"/>
                <w:rFonts w:eastAsiaTheme="majorEastAsia"/>
                <w:noProof/>
              </w:rPr>
              <w:fldChar w:fldCharType="end"/>
            </w:r>
          </w:ins>
        </w:p>
        <w:p w14:paraId="5BDC3F7A" w14:textId="063CEDF9" w:rsidR="00156429" w:rsidRDefault="00156429">
          <w:pPr>
            <w:pStyle w:val="TOC2"/>
            <w:tabs>
              <w:tab w:val="left" w:pos="880"/>
              <w:tab w:val="right" w:leader="dot" w:pos="9019"/>
            </w:tabs>
            <w:rPr>
              <w:ins w:id="175" w:author="Dioguardi, Fabio" w:date="2019-01-24T16:32:00Z"/>
              <w:rFonts w:asciiTheme="minorHAnsi" w:eastAsiaTheme="minorEastAsia" w:hAnsiTheme="minorHAnsi" w:cstheme="minorBidi"/>
              <w:noProof/>
              <w:szCs w:val="22"/>
              <w:lang w:val="en-GB" w:eastAsia="en-GB"/>
            </w:rPr>
          </w:pPr>
          <w:ins w:id="17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2: Loading the Configuration Settings</w:t>
            </w:r>
            <w:r>
              <w:rPr>
                <w:noProof/>
                <w:webHidden/>
              </w:rPr>
              <w:tab/>
            </w:r>
            <w:r>
              <w:rPr>
                <w:noProof/>
                <w:webHidden/>
              </w:rPr>
              <w:fldChar w:fldCharType="begin"/>
            </w:r>
            <w:r>
              <w:rPr>
                <w:noProof/>
                <w:webHidden/>
              </w:rPr>
              <w:instrText xml:space="preserve"> PAGEREF _Toc536110909 \h </w:instrText>
            </w:r>
            <w:r>
              <w:rPr>
                <w:noProof/>
                <w:webHidden/>
              </w:rPr>
            </w:r>
          </w:ins>
          <w:r>
            <w:rPr>
              <w:noProof/>
              <w:webHidden/>
            </w:rPr>
            <w:fldChar w:fldCharType="separate"/>
          </w:r>
          <w:ins w:id="177"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2B7C0935" w14:textId="5032A70B" w:rsidR="00156429" w:rsidRDefault="00156429">
          <w:pPr>
            <w:pStyle w:val="TOC2"/>
            <w:tabs>
              <w:tab w:val="left" w:pos="880"/>
              <w:tab w:val="right" w:leader="dot" w:pos="9019"/>
            </w:tabs>
            <w:rPr>
              <w:ins w:id="178" w:author="Dioguardi, Fabio" w:date="2019-01-24T16:32:00Z"/>
              <w:rFonts w:asciiTheme="minorHAnsi" w:eastAsiaTheme="minorEastAsia" w:hAnsiTheme="minorHAnsi" w:cstheme="minorBidi"/>
              <w:noProof/>
              <w:szCs w:val="22"/>
              <w:lang w:val="en-GB" w:eastAsia="en-GB"/>
            </w:rPr>
          </w:pPr>
          <w:ins w:id="17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3: Retrieving and Copying Files from Auto-Stream servers</w:t>
            </w:r>
            <w:r>
              <w:rPr>
                <w:noProof/>
                <w:webHidden/>
              </w:rPr>
              <w:tab/>
            </w:r>
            <w:r>
              <w:rPr>
                <w:noProof/>
                <w:webHidden/>
              </w:rPr>
              <w:fldChar w:fldCharType="begin"/>
            </w:r>
            <w:r>
              <w:rPr>
                <w:noProof/>
                <w:webHidden/>
              </w:rPr>
              <w:instrText xml:space="preserve"> PAGEREF _Toc536110910 \h </w:instrText>
            </w:r>
            <w:r>
              <w:rPr>
                <w:noProof/>
                <w:webHidden/>
              </w:rPr>
            </w:r>
          </w:ins>
          <w:r>
            <w:rPr>
              <w:noProof/>
              <w:webHidden/>
            </w:rPr>
            <w:fldChar w:fldCharType="separate"/>
          </w:r>
          <w:ins w:id="180"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507A0095" w14:textId="3E7ECC3C" w:rsidR="00156429" w:rsidRDefault="00156429">
          <w:pPr>
            <w:pStyle w:val="TOC2"/>
            <w:tabs>
              <w:tab w:val="left" w:pos="880"/>
              <w:tab w:val="right" w:leader="dot" w:pos="9019"/>
            </w:tabs>
            <w:rPr>
              <w:ins w:id="181" w:author="Dioguardi, Fabio" w:date="2019-01-24T16:32:00Z"/>
              <w:rFonts w:asciiTheme="minorHAnsi" w:eastAsiaTheme="minorEastAsia" w:hAnsiTheme="minorHAnsi" w:cstheme="minorBidi"/>
              <w:noProof/>
              <w:szCs w:val="22"/>
              <w:lang w:val="en-GB" w:eastAsia="en-GB"/>
            </w:rPr>
          </w:pPr>
          <w:ins w:id="18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4: Retrieve, Sort and Store Plume Height Data</w:t>
            </w:r>
            <w:r>
              <w:rPr>
                <w:noProof/>
                <w:webHidden/>
              </w:rPr>
              <w:tab/>
            </w:r>
            <w:r>
              <w:rPr>
                <w:noProof/>
                <w:webHidden/>
              </w:rPr>
              <w:fldChar w:fldCharType="begin"/>
            </w:r>
            <w:r>
              <w:rPr>
                <w:noProof/>
                <w:webHidden/>
              </w:rPr>
              <w:instrText xml:space="preserve"> PAGEREF _Toc536110911 \h </w:instrText>
            </w:r>
            <w:r>
              <w:rPr>
                <w:noProof/>
                <w:webHidden/>
              </w:rPr>
            </w:r>
          </w:ins>
          <w:r>
            <w:rPr>
              <w:noProof/>
              <w:webHidden/>
            </w:rPr>
            <w:fldChar w:fldCharType="separate"/>
          </w:r>
          <w:ins w:id="183"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73753529" w14:textId="69D71989" w:rsidR="00156429" w:rsidRDefault="00156429">
          <w:pPr>
            <w:pStyle w:val="TOC3"/>
            <w:tabs>
              <w:tab w:val="left" w:pos="1320"/>
              <w:tab w:val="right" w:leader="dot" w:pos="9019"/>
            </w:tabs>
            <w:rPr>
              <w:ins w:id="184" w:author="Dioguardi, Fabio" w:date="2019-01-24T16:32:00Z"/>
              <w:rFonts w:asciiTheme="minorHAnsi" w:eastAsiaTheme="minorEastAsia" w:hAnsiTheme="minorHAnsi" w:cstheme="minorBidi"/>
              <w:noProof/>
              <w:szCs w:val="22"/>
              <w:lang w:val="en-GB" w:eastAsia="en-GB"/>
            </w:rPr>
          </w:pPr>
          <w:ins w:id="18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Data from Non-automatic Stream Sources</w:t>
            </w:r>
            <w:r>
              <w:rPr>
                <w:noProof/>
                <w:webHidden/>
              </w:rPr>
              <w:tab/>
            </w:r>
            <w:r>
              <w:rPr>
                <w:noProof/>
                <w:webHidden/>
              </w:rPr>
              <w:fldChar w:fldCharType="begin"/>
            </w:r>
            <w:r>
              <w:rPr>
                <w:noProof/>
                <w:webHidden/>
              </w:rPr>
              <w:instrText xml:space="preserve"> PAGEREF _Toc536110912 \h </w:instrText>
            </w:r>
            <w:r>
              <w:rPr>
                <w:noProof/>
                <w:webHidden/>
              </w:rPr>
            </w:r>
          </w:ins>
          <w:r>
            <w:rPr>
              <w:noProof/>
              <w:webHidden/>
            </w:rPr>
            <w:fldChar w:fldCharType="separate"/>
          </w:r>
          <w:ins w:id="186"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72854859" w14:textId="4E822B1F" w:rsidR="00156429" w:rsidRDefault="00156429">
          <w:pPr>
            <w:pStyle w:val="TOC3"/>
            <w:tabs>
              <w:tab w:val="left" w:pos="1320"/>
              <w:tab w:val="right" w:leader="dot" w:pos="9019"/>
            </w:tabs>
            <w:rPr>
              <w:ins w:id="187" w:author="Dioguardi, Fabio" w:date="2019-01-24T16:32:00Z"/>
              <w:rFonts w:asciiTheme="minorHAnsi" w:eastAsiaTheme="minorEastAsia" w:hAnsiTheme="minorHAnsi" w:cstheme="minorBidi"/>
              <w:noProof/>
              <w:szCs w:val="22"/>
              <w:lang w:val="en-GB" w:eastAsia="en-GB"/>
            </w:rPr>
          </w:pPr>
          <w:ins w:id="18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Data from Automatic Stream Sources</w:t>
            </w:r>
            <w:r>
              <w:rPr>
                <w:noProof/>
                <w:webHidden/>
              </w:rPr>
              <w:tab/>
            </w:r>
            <w:r>
              <w:rPr>
                <w:noProof/>
                <w:webHidden/>
              </w:rPr>
              <w:fldChar w:fldCharType="begin"/>
            </w:r>
            <w:r>
              <w:rPr>
                <w:noProof/>
                <w:webHidden/>
              </w:rPr>
              <w:instrText xml:space="preserve"> PAGEREF _Toc536110913 \h </w:instrText>
            </w:r>
            <w:r>
              <w:rPr>
                <w:noProof/>
                <w:webHidden/>
              </w:rPr>
            </w:r>
          </w:ins>
          <w:r>
            <w:rPr>
              <w:noProof/>
              <w:webHidden/>
            </w:rPr>
            <w:fldChar w:fldCharType="separate"/>
          </w:r>
          <w:ins w:id="189" w:author="Dioguardi, Fabio" w:date="2019-01-24T16:32:00Z">
            <w:r>
              <w:rPr>
                <w:noProof/>
                <w:webHidden/>
              </w:rPr>
              <w:t>47</w:t>
            </w:r>
            <w:r>
              <w:rPr>
                <w:noProof/>
                <w:webHidden/>
              </w:rPr>
              <w:fldChar w:fldCharType="end"/>
            </w:r>
            <w:r w:rsidRPr="00FB5B81">
              <w:rPr>
                <w:rStyle w:val="Hyperlink"/>
                <w:rFonts w:eastAsiaTheme="majorEastAsia"/>
                <w:noProof/>
              </w:rPr>
              <w:fldChar w:fldCharType="end"/>
            </w:r>
          </w:ins>
        </w:p>
        <w:p w14:paraId="7E35723E" w14:textId="76DEE186" w:rsidR="00156429" w:rsidRDefault="00156429">
          <w:pPr>
            <w:pStyle w:val="TOC3"/>
            <w:tabs>
              <w:tab w:val="left" w:pos="1320"/>
              <w:tab w:val="right" w:leader="dot" w:pos="9019"/>
            </w:tabs>
            <w:rPr>
              <w:ins w:id="190" w:author="Dioguardi, Fabio" w:date="2019-01-24T16:32:00Z"/>
              <w:rFonts w:asciiTheme="minorHAnsi" w:eastAsiaTheme="minorEastAsia" w:hAnsiTheme="minorHAnsi" w:cstheme="minorBidi"/>
              <w:noProof/>
              <w:szCs w:val="22"/>
              <w:lang w:val="en-GB" w:eastAsia="en-GB"/>
            </w:rPr>
          </w:pPr>
          <w:ins w:id="19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Format of plume height data from radar and cameras</w:t>
            </w:r>
            <w:r>
              <w:rPr>
                <w:noProof/>
                <w:webHidden/>
              </w:rPr>
              <w:tab/>
            </w:r>
            <w:r>
              <w:rPr>
                <w:noProof/>
                <w:webHidden/>
              </w:rPr>
              <w:fldChar w:fldCharType="begin"/>
            </w:r>
            <w:r>
              <w:rPr>
                <w:noProof/>
                <w:webHidden/>
              </w:rPr>
              <w:instrText xml:space="preserve"> PAGEREF _Toc536110914 \h </w:instrText>
            </w:r>
            <w:r>
              <w:rPr>
                <w:noProof/>
                <w:webHidden/>
              </w:rPr>
            </w:r>
          </w:ins>
          <w:r>
            <w:rPr>
              <w:noProof/>
              <w:webHidden/>
            </w:rPr>
            <w:fldChar w:fldCharType="separate"/>
          </w:r>
          <w:ins w:id="192" w:author="Dioguardi, Fabio" w:date="2019-01-24T16:32:00Z">
            <w:r>
              <w:rPr>
                <w:noProof/>
                <w:webHidden/>
              </w:rPr>
              <w:t>47</w:t>
            </w:r>
            <w:r>
              <w:rPr>
                <w:noProof/>
                <w:webHidden/>
              </w:rPr>
              <w:fldChar w:fldCharType="end"/>
            </w:r>
            <w:r w:rsidRPr="00FB5B81">
              <w:rPr>
                <w:rStyle w:val="Hyperlink"/>
                <w:rFonts w:eastAsiaTheme="majorEastAsia"/>
                <w:noProof/>
              </w:rPr>
              <w:fldChar w:fldCharType="end"/>
            </w:r>
          </w:ins>
        </w:p>
        <w:p w14:paraId="636CB4B9" w14:textId="43080BDD" w:rsidR="00156429" w:rsidRDefault="00156429">
          <w:pPr>
            <w:pStyle w:val="TOC3"/>
            <w:tabs>
              <w:tab w:val="left" w:pos="1320"/>
              <w:tab w:val="right" w:leader="dot" w:pos="9019"/>
            </w:tabs>
            <w:rPr>
              <w:ins w:id="193" w:author="Dioguardi, Fabio" w:date="2019-01-24T16:32:00Z"/>
              <w:rFonts w:asciiTheme="minorHAnsi" w:eastAsiaTheme="minorEastAsia" w:hAnsiTheme="minorHAnsi" w:cstheme="minorBidi"/>
              <w:noProof/>
              <w:szCs w:val="22"/>
              <w:lang w:val="en-GB" w:eastAsia="en-GB"/>
            </w:rPr>
          </w:pPr>
          <w:ins w:id="19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5.4.4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The Output Files </w:t>
            </w:r>
            <w:r w:rsidRPr="00FB5B81">
              <w:rPr>
                <w:rStyle w:val="Hyperlink"/>
                <w:rFonts w:eastAsiaTheme="majorEastAsia"/>
                <w:i/>
                <w:noProof/>
                <w:lang w:val="en-GB"/>
              </w:rPr>
              <w:t>*_plh_log_tmp.txt</w:t>
            </w:r>
            <w:r w:rsidRPr="00FB5B81">
              <w:rPr>
                <w:rStyle w:val="Hyperlink"/>
                <w:rFonts w:eastAsiaTheme="majorEastAsia"/>
                <w:noProof/>
                <w:lang w:val="en-GB"/>
              </w:rPr>
              <w:t xml:space="preserve"> and </w:t>
            </w:r>
            <w:r w:rsidRPr="00FB5B81">
              <w:rPr>
                <w:rStyle w:val="Hyperlink"/>
                <w:rFonts w:eastAsiaTheme="majorEastAsia"/>
                <w:i/>
                <w:noProof/>
                <w:lang w:val="en-GB"/>
              </w:rPr>
              <w:t>*_plh_log.txt</w:t>
            </w:r>
            <w:r>
              <w:rPr>
                <w:noProof/>
                <w:webHidden/>
              </w:rPr>
              <w:tab/>
            </w:r>
            <w:r>
              <w:rPr>
                <w:noProof/>
                <w:webHidden/>
              </w:rPr>
              <w:fldChar w:fldCharType="begin"/>
            </w:r>
            <w:r>
              <w:rPr>
                <w:noProof/>
                <w:webHidden/>
              </w:rPr>
              <w:instrText xml:space="preserve"> PAGEREF _Toc536110915 \h </w:instrText>
            </w:r>
            <w:r>
              <w:rPr>
                <w:noProof/>
                <w:webHidden/>
              </w:rPr>
            </w:r>
          </w:ins>
          <w:r>
            <w:rPr>
              <w:noProof/>
              <w:webHidden/>
            </w:rPr>
            <w:fldChar w:fldCharType="separate"/>
          </w:r>
          <w:ins w:id="195" w:author="Dioguardi, Fabio" w:date="2019-01-24T16:32:00Z">
            <w:r>
              <w:rPr>
                <w:noProof/>
                <w:webHidden/>
              </w:rPr>
              <w:t>49</w:t>
            </w:r>
            <w:r>
              <w:rPr>
                <w:noProof/>
                <w:webHidden/>
              </w:rPr>
              <w:fldChar w:fldCharType="end"/>
            </w:r>
            <w:r w:rsidRPr="00FB5B81">
              <w:rPr>
                <w:rStyle w:val="Hyperlink"/>
                <w:rFonts w:eastAsiaTheme="majorEastAsia"/>
                <w:noProof/>
              </w:rPr>
              <w:fldChar w:fldCharType="end"/>
            </w:r>
          </w:ins>
        </w:p>
        <w:p w14:paraId="5C5E1551" w14:textId="468475AF" w:rsidR="00156429" w:rsidRDefault="00156429">
          <w:pPr>
            <w:pStyle w:val="TOC2"/>
            <w:tabs>
              <w:tab w:val="left" w:pos="880"/>
              <w:tab w:val="right" w:leader="dot" w:pos="9019"/>
            </w:tabs>
            <w:rPr>
              <w:ins w:id="196" w:author="Dioguardi, Fabio" w:date="2019-01-24T16:32:00Z"/>
              <w:rFonts w:asciiTheme="minorHAnsi" w:eastAsiaTheme="minorEastAsia" w:hAnsiTheme="minorHAnsi" w:cstheme="minorBidi"/>
              <w:noProof/>
              <w:szCs w:val="22"/>
              <w:lang w:val="en-GB" w:eastAsia="en-GB"/>
            </w:rPr>
          </w:pPr>
          <w:ins w:id="19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5: Constraining the Current Plume Height</w:t>
            </w:r>
            <w:r>
              <w:rPr>
                <w:noProof/>
                <w:webHidden/>
              </w:rPr>
              <w:tab/>
            </w:r>
            <w:r>
              <w:rPr>
                <w:noProof/>
                <w:webHidden/>
              </w:rPr>
              <w:fldChar w:fldCharType="begin"/>
            </w:r>
            <w:r>
              <w:rPr>
                <w:noProof/>
                <w:webHidden/>
              </w:rPr>
              <w:instrText xml:space="preserve"> PAGEREF _Toc536110916 \h </w:instrText>
            </w:r>
            <w:r>
              <w:rPr>
                <w:noProof/>
                <w:webHidden/>
              </w:rPr>
            </w:r>
          </w:ins>
          <w:r>
            <w:rPr>
              <w:noProof/>
              <w:webHidden/>
            </w:rPr>
            <w:fldChar w:fldCharType="separate"/>
          </w:r>
          <w:ins w:id="198" w:author="Dioguardi, Fabio" w:date="2019-01-24T16:32:00Z">
            <w:r>
              <w:rPr>
                <w:noProof/>
                <w:webHidden/>
              </w:rPr>
              <w:t>50</w:t>
            </w:r>
            <w:r>
              <w:rPr>
                <w:noProof/>
                <w:webHidden/>
              </w:rPr>
              <w:fldChar w:fldCharType="end"/>
            </w:r>
            <w:r w:rsidRPr="00FB5B81">
              <w:rPr>
                <w:rStyle w:val="Hyperlink"/>
                <w:rFonts w:eastAsiaTheme="majorEastAsia"/>
                <w:noProof/>
              </w:rPr>
              <w:fldChar w:fldCharType="end"/>
            </w:r>
          </w:ins>
        </w:p>
        <w:p w14:paraId="2064A4C9" w14:textId="617D12C6" w:rsidR="00156429" w:rsidRDefault="00156429">
          <w:pPr>
            <w:pStyle w:val="TOC3"/>
            <w:tabs>
              <w:tab w:val="left" w:pos="1320"/>
              <w:tab w:val="right" w:leader="dot" w:pos="9019"/>
            </w:tabs>
            <w:rPr>
              <w:ins w:id="199" w:author="Dioguardi, Fabio" w:date="2019-01-24T16:32:00Z"/>
              <w:rFonts w:asciiTheme="minorHAnsi" w:eastAsiaTheme="minorEastAsia" w:hAnsiTheme="minorHAnsi" w:cstheme="minorBidi"/>
              <w:noProof/>
              <w:szCs w:val="22"/>
              <w:lang w:val="en-GB" w:eastAsia="en-GB"/>
            </w:rPr>
          </w:pPr>
          <w:ins w:id="20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Constraining Procedures</w:t>
            </w:r>
            <w:r>
              <w:rPr>
                <w:noProof/>
                <w:webHidden/>
              </w:rPr>
              <w:tab/>
            </w:r>
            <w:r>
              <w:rPr>
                <w:noProof/>
                <w:webHidden/>
              </w:rPr>
              <w:fldChar w:fldCharType="begin"/>
            </w:r>
            <w:r>
              <w:rPr>
                <w:noProof/>
                <w:webHidden/>
              </w:rPr>
              <w:instrText xml:space="preserve"> PAGEREF _Toc536110917 \h </w:instrText>
            </w:r>
            <w:r>
              <w:rPr>
                <w:noProof/>
                <w:webHidden/>
              </w:rPr>
            </w:r>
          </w:ins>
          <w:r>
            <w:rPr>
              <w:noProof/>
              <w:webHidden/>
            </w:rPr>
            <w:fldChar w:fldCharType="separate"/>
          </w:r>
          <w:ins w:id="201" w:author="Dioguardi, Fabio" w:date="2019-01-24T16:32:00Z">
            <w:r>
              <w:rPr>
                <w:noProof/>
                <w:webHidden/>
              </w:rPr>
              <w:t>50</w:t>
            </w:r>
            <w:r>
              <w:rPr>
                <w:noProof/>
                <w:webHidden/>
              </w:rPr>
              <w:fldChar w:fldCharType="end"/>
            </w:r>
            <w:r w:rsidRPr="00FB5B81">
              <w:rPr>
                <w:rStyle w:val="Hyperlink"/>
                <w:rFonts w:eastAsiaTheme="majorEastAsia"/>
                <w:noProof/>
              </w:rPr>
              <w:fldChar w:fldCharType="end"/>
            </w:r>
          </w:ins>
        </w:p>
        <w:p w14:paraId="50127D1F" w14:textId="252E4E5F" w:rsidR="00156429" w:rsidRDefault="00156429">
          <w:pPr>
            <w:pStyle w:val="TOC3"/>
            <w:tabs>
              <w:tab w:val="left" w:pos="1320"/>
              <w:tab w:val="right" w:leader="dot" w:pos="9019"/>
            </w:tabs>
            <w:rPr>
              <w:ins w:id="202" w:author="Dioguardi, Fabio" w:date="2019-01-24T16:32:00Z"/>
              <w:rFonts w:asciiTheme="minorHAnsi" w:eastAsiaTheme="minorEastAsia" w:hAnsiTheme="minorHAnsi" w:cstheme="minorBidi"/>
              <w:noProof/>
              <w:szCs w:val="22"/>
              <w:lang w:val="en-GB" w:eastAsia="en-GB"/>
            </w:rPr>
          </w:pPr>
          <w:ins w:id="20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The Files </w:t>
            </w:r>
            <w:r w:rsidRPr="00FB5B81">
              <w:rPr>
                <w:rStyle w:val="Hyperlink"/>
                <w:rFonts w:eastAsiaTheme="majorEastAsia"/>
                <w:i/>
                <w:noProof/>
                <w:lang w:val="en-GB"/>
              </w:rPr>
              <w:t>*_hbe_15.txt,</w:t>
            </w:r>
            <w:r w:rsidRPr="00FB5B81">
              <w:rPr>
                <w:rStyle w:val="Hyperlink"/>
                <w:rFonts w:eastAsiaTheme="majorEastAsia"/>
                <w:noProof/>
                <w:lang w:val="en-GB"/>
              </w:rPr>
              <w:t xml:space="preserve"> </w:t>
            </w:r>
            <w:r w:rsidRPr="00FB5B81">
              <w:rPr>
                <w:rStyle w:val="Hyperlink"/>
                <w:rFonts w:eastAsiaTheme="majorEastAsia"/>
                <w:i/>
                <w:noProof/>
                <w:lang w:val="en-GB"/>
              </w:rPr>
              <w:t xml:space="preserve">*_hbe_30.txt, *_hbe_60.txt, *_hbe_180.txt </w:t>
            </w:r>
            <w:r w:rsidRPr="00FB5B81">
              <w:rPr>
                <w:rStyle w:val="Hyperlink"/>
                <w:rFonts w:eastAsiaTheme="majorEastAsia"/>
                <w:noProof/>
                <w:lang w:val="en-GB"/>
              </w:rPr>
              <w:t xml:space="preserve">and </w:t>
            </w:r>
            <w:r w:rsidRPr="00FB5B81">
              <w:rPr>
                <w:rStyle w:val="Hyperlink"/>
                <w:rFonts w:eastAsiaTheme="majorEastAsia"/>
                <w:i/>
                <w:noProof/>
                <w:lang w:val="en-GB"/>
              </w:rPr>
              <w:t>*_QUO_LOG.txt</w:t>
            </w:r>
            <w:r>
              <w:rPr>
                <w:noProof/>
                <w:webHidden/>
              </w:rPr>
              <w:tab/>
            </w:r>
            <w:r>
              <w:rPr>
                <w:noProof/>
                <w:webHidden/>
              </w:rPr>
              <w:fldChar w:fldCharType="begin"/>
            </w:r>
            <w:r>
              <w:rPr>
                <w:noProof/>
                <w:webHidden/>
              </w:rPr>
              <w:instrText xml:space="preserve"> PAGEREF _Toc536110918 \h </w:instrText>
            </w:r>
            <w:r>
              <w:rPr>
                <w:noProof/>
                <w:webHidden/>
              </w:rPr>
            </w:r>
          </w:ins>
          <w:r>
            <w:rPr>
              <w:noProof/>
              <w:webHidden/>
            </w:rPr>
            <w:fldChar w:fldCharType="separate"/>
          </w:r>
          <w:ins w:id="204" w:author="Dioguardi, Fabio" w:date="2019-01-24T16:32:00Z">
            <w:r>
              <w:rPr>
                <w:noProof/>
                <w:webHidden/>
              </w:rPr>
              <w:t>52</w:t>
            </w:r>
            <w:r>
              <w:rPr>
                <w:noProof/>
                <w:webHidden/>
              </w:rPr>
              <w:fldChar w:fldCharType="end"/>
            </w:r>
            <w:r w:rsidRPr="00FB5B81">
              <w:rPr>
                <w:rStyle w:val="Hyperlink"/>
                <w:rFonts w:eastAsiaTheme="majorEastAsia"/>
                <w:noProof/>
              </w:rPr>
              <w:fldChar w:fldCharType="end"/>
            </w:r>
          </w:ins>
        </w:p>
        <w:p w14:paraId="705700C0" w14:textId="6145F4E7" w:rsidR="00156429" w:rsidRDefault="00156429">
          <w:pPr>
            <w:pStyle w:val="TOC3"/>
            <w:tabs>
              <w:tab w:val="left" w:pos="1320"/>
              <w:tab w:val="right" w:leader="dot" w:pos="9019"/>
            </w:tabs>
            <w:rPr>
              <w:ins w:id="205" w:author="Dioguardi, Fabio" w:date="2019-01-24T16:32:00Z"/>
              <w:rFonts w:asciiTheme="minorHAnsi" w:eastAsiaTheme="minorEastAsia" w:hAnsiTheme="minorHAnsi" w:cstheme="minorBidi"/>
              <w:noProof/>
              <w:szCs w:val="22"/>
              <w:lang w:val="en-GB" w:eastAsia="en-GB"/>
            </w:rPr>
          </w:pPr>
          <w:ins w:id="20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Output File “</w:t>
            </w:r>
            <w:r w:rsidRPr="00FB5B81">
              <w:rPr>
                <w:rStyle w:val="Hyperlink"/>
                <w:rFonts w:eastAsiaTheme="majorEastAsia"/>
                <w:i/>
                <w:noProof/>
                <w:lang w:val="en-GB"/>
              </w:rPr>
              <w:t>Foxi_hbe.txt</w:t>
            </w:r>
            <w:r w:rsidRPr="00FB5B81">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_Toc536110919 \h </w:instrText>
            </w:r>
            <w:r>
              <w:rPr>
                <w:noProof/>
                <w:webHidden/>
              </w:rPr>
            </w:r>
          </w:ins>
          <w:r>
            <w:rPr>
              <w:noProof/>
              <w:webHidden/>
            </w:rPr>
            <w:fldChar w:fldCharType="separate"/>
          </w:r>
          <w:ins w:id="207" w:author="Dioguardi, Fabio" w:date="2019-01-24T16:32:00Z">
            <w:r>
              <w:rPr>
                <w:noProof/>
                <w:webHidden/>
              </w:rPr>
              <w:t>52</w:t>
            </w:r>
            <w:r>
              <w:rPr>
                <w:noProof/>
                <w:webHidden/>
              </w:rPr>
              <w:fldChar w:fldCharType="end"/>
            </w:r>
            <w:r w:rsidRPr="00FB5B81">
              <w:rPr>
                <w:rStyle w:val="Hyperlink"/>
                <w:rFonts w:eastAsiaTheme="majorEastAsia"/>
                <w:noProof/>
              </w:rPr>
              <w:fldChar w:fldCharType="end"/>
            </w:r>
          </w:ins>
        </w:p>
        <w:p w14:paraId="54C4B491" w14:textId="62419E1E" w:rsidR="00156429" w:rsidRDefault="00156429">
          <w:pPr>
            <w:pStyle w:val="TOC3"/>
            <w:tabs>
              <w:tab w:val="left" w:pos="1320"/>
              <w:tab w:val="right" w:leader="dot" w:pos="9019"/>
            </w:tabs>
            <w:rPr>
              <w:ins w:id="208" w:author="Dioguardi, Fabio" w:date="2019-01-24T16:32:00Z"/>
              <w:rFonts w:asciiTheme="minorHAnsi" w:eastAsiaTheme="minorEastAsia" w:hAnsiTheme="minorHAnsi" w:cstheme="minorBidi"/>
              <w:noProof/>
              <w:szCs w:val="22"/>
              <w:lang w:val="en-GB" w:eastAsia="en-GB"/>
            </w:rPr>
          </w:pPr>
          <w:ins w:id="20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5.5.4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“Auto30” Setting</w:t>
            </w:r>
            <w:r>
              <w:rPr>
                <w:noProof/>
                <w:webHidden/>
              </w:rPr>
              <w:tab/>
            </w:r>
            <w:r>
              <w:rPr>
                <w:noProof/>
                <w:webHidden/>
              </w:rPr>
              <w:fldChar w:fldCharType="begin"/>
            </w:r>
            <w:r>
              <w:rPr>
                <w:noProof/>
                <w:webHidden/>
              </w:rPr>
              <w:instrText xml:space="preserve"> PAGEREF _Toc536110920 \h </w:instrText>
            </w:r>
            <w:r>
              <w:rPr>
                <w:noProof/>
                <w:webHidden/>
              </w:rPr>
            </w:r>
          </w:ins>
          <w:r>
            <w:rPr>
              <w:noProof/>
              <w:webHidden/>
            </w:rPr>
            <w:fldChar w:fldCharType="separate"/>
          </w:r>
          <w:ins w:id="210"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19501165" w14:textId="579A332D" w:rsidR="00156429" w:rsidRDefault="00156429">
          <w:pPr>
            <w:pStyle w:val="TOC2"/>
            <w:tabs>
              <w:tab w:val="left" w:pos="880"/>
              <w:tab w:val="right" w:leader="dot" w:pos="9019"/>
            </w:tabs>
            <w:rPr>
              <w:ins w:id="211" w:author="Dioguardi, Fabio" w:date="2019-01-24T16:32:00Z"/>
              <w:rFonts w:asciiTheme="minorHAnsi" w:eastAsiaTheme="minorEastAsia" w:hAnsiTheme="minorHAnsi" w:cstheme="minorBidi"/>
              <w:noProof/>
              <w:szCs w:val="22"/>
              <w:lang w:val="en-GB" w:eastAsia="en-GB"/>
            </w:rPr>
          </w:pPr>
          <w:ins w:id="21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ascii="Scala" w:eastAsiaTheme="majorEastAsia" w:hAnsi="Scala"/>
                <w:noProof/>
                <w:lang w:val="en-GB"/>
              </w:rPr>
              <w:t>5.6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6: Computing Interim Mass Flux (RMER)</w:t>
            </w:r>
            <w:r>
              <w:rPr>
                <w:noProof/>
                <w:webHidden/>
              </w:rPr>
              <w:tab/>
            </w:r>
            <w:r>
              <w:rPr>
                <w:noProof/>
                <w:webHidden/>
              </w:rPr>
              <w:fldChar w:fldCharType="begin"/>
            </w:r>
            <w:r>
              <w:rPr>
                <w:noProof/>
                <w:webHidden/>
              </w:rPr>
              <w:instrText xml:space="preserve"> PAGEREF _Toc536110921 \h </w:instrText>
            </w:r>
            <w:r>
              <w:rPr>
                <w:noProof/>
                <w:webHidden/>
              </w:rPr>
            </w:r>
          </w:ins>
          <w:r>
            <w:rPr>
              <w:noProof/>
              <w:webHidden/>
            </w:rPr>
            <w:fldChar w:fldCharType="separate"/>
          </w:r>
          <w:ins w:id="213"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2FB806B1" w14:textId="63A78A4B" w:rsidR="00156429" w:rsidRDefault="00156429">
          <w:pPr>
            <w:pStyle w:val="TOC3"/>
            <w:tabs>
              <w:tab w:val="left" w:pos="1320"/>
              <w:tab w:val="right" w:leader="dot" w:pos="9019"/>
            </w:tabs>
            <w:rPr>
              <w:ins w:id="214" w:author="Dioguardi, Fabio" w:date="2019-01-24T16:32:00Z"/>
              <w:rFonts w:asciiTheme="minorHAnsi" w:eastAsiaTheme="minorEastAsia" w:hAnsiTheme="minorHAnsi" w:cstheme="minorBidi"/>
              <w:noProof/>
              <w:szCs w:val="22"/>
              <w:lang w:val="en-GB" w:eastAsia="en-GB"/>
            </w:rPr>
          </w:pPr>
          <w:ins w:id="21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FOXI-Internal Plume Models</w:t>
            </w:r>
            <w:r>
              <w:rPr>
                <w:noProof/>
                <w:webHidden/>
              </w:rPr>
              <w:tab/>
            </w:r>
            <w:r>
              <w:rPr>
                <w:noProof/>
                <w:webHidden/>
              </w:rPr>
              <w:fldChar w:fldCharType="begin"/>
            </w:r>
            <w:r>
              <w:rPr>
                <w:noProof/>
                <w:webHidden/>
              </w:rPr>
              <w:instrText xml:space="preserve"> PAGEREF _Toc536110922 \h </w:instrText>
            </w:r>
            <w:r>
              <w:rPr>
                <w:noProof/>
                <w:webHidden/>
              </w:rPr>
            </w:r>
          </w:ins>
          <w:r>
            <w:rPr>
              <w:noProof/>
              <w:webHidden/>
            </w:rPr>
            <w:fldChar w:fldCharType="separate"/>
          </w:r>
          <w:ins w:id="216"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41E57437" w14:textId="1357F290" w:rsidR="00156429" w:rsidRDefault="00156429">
          <w:pPr>
            <w:pStyle w:val="TOC3"/>
            <w:tabs>
              <w:tab w:val="left" w:pos="1320"/>
              <w:tab w:val="right" w:leader="dot" w:pos="9019"/>
            </w:tabs>
            <w:rPr>
              <w:ins w:id="217" w:author="Dioguardi, Fabio" w:date="2019-01-24T16:32:00Z"/>
              <w:rFonts w:asciiTheme="minorHAnsi" w:eastAsiaTheme="minorEastAsia" w:hAnsiTheme="minorHAnsi" w:cstheme="minorBidi"/>
              <w:noProof/>
              <w:szCs w:val="22"/>
              <w:lang w:val="en-GB" w:eastAsia="en-GB"/>
            </w:rPr>
          </w:pPr>
          <w:ins w:id="21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Situational Accuracy of Models</w:t>
            </w:r>
            <w:r>
              <w:rPr>
                <w:noProof/>
                <w:webHidden/>
              </w:rPr>
              <w:tab/>
            </w:r>
            <w:r>
              <w:rPr>
                <w:noProof/>
                <w:webHidden/>
              </w:rPr>
              <w:fldChar w:fldCharType="begin"/>
            </w:r>
            <w:r>
              <w:rPr>
                <w:noProof/>
                <w:webHidden/>
              </w:rPr>
              <w:instrText xml:space="preserve"> PAGEREF _Toc536110923 \h </w:instrText>
            </w:r>
            <w:r>
              <w:rPr>
                <w:noProof/>
                <w:webHidden/>
              </w:rPr>
            </w:r>
          </w:ins>
          <w:r>
            <w:rPr>
              <w:noProof/>
              <w:webHidden/>
            </w:rPr>
            <w:fldChar w:fldCharType="separate"/>
          </w:r>
          <w:ins w:id="219" w:author="Dioguardi, Fabio" w:date="2019-01-24T16:32:00Z">
            <w:r>
              <w:rPr>
                <w:noProof/>
                <w:webHidden/>
              </w:rPr>
              <w:t>55</w:t>
            </w:r>
            <w:r>
              <w:rPr>
                <w:noProof/>
                <w:webHidden/>
              </w:rPr>
              <w:fldChar w:fldCharType="end"/>
            </w:r>
            <w:r w:rsidRPr="00FB5B81">
              <w:rPr>
                <w:rStyle w:val="Hyperlink"/>
                <w:rFonts w:eastAsiaTheme="majorEastAsia"/>
                <w:noProof/>
              </w:rPr>
              <w:fldChar w:fldCharType="end"/>
            </w:r>
          </w:ins>
        </w:p>
        <w:p w14:paraId="1AA83980" w14:textId="68B98027" w:rsidR="00156429" w:rsidRDefault="00156429">
          <w:pPr>
            <w:pStyle w:val="TOC3"/>
            <w:tabs>
              <w:tab w:val="left" w:pos="1320"/>
              <w:tab w:val="right" w:leader="dot" w:pos="9019"/>
            </w:tabs>
            <w:rPr>
              <w:ins w:id="220" w:author="Dioguardi, Fabio" w:date="2019-01-24T16:32:00Z"/>
              <w:rFonts w:asciiTheme="minorHAnsi" w:eastAsiaTheme="minorEastAsia" w:hAnsiTheme="minorHAnsi" w:cstheme="minorBidi"/>
              <w:noProof/>
              <w:szCs w:val="22"/>
              <w:lang w:val="en-GB" w:eastAsia="en-GB"/>
            </w:rPr>
          </w:pPr>
          <w:ins w:id="22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Statistical Characterization of Model Outputs - Computing RMER</w:t>
            </w:r>
            <w:r>
              <w:rPr>
                <w:noProof/>
                <w:webHidden/>
              </w:rPr>
              <w:tab/>
            </w:r>
            <w:r>
              <w:rPr>
                <w:noProof/>
                <w:webHidden/>
              </w:rPr>
              <w:fldChar w:fldCharType="begin"/>
            </w:r>
            <w:r>
              <w:rPr>
                <w:noProof/>
                <w:webHidden/>
              </w:rPr>
              <w:instrText xml:space="preserve"> PAGEREF _Toc536110924 \h </w:instrText>
            </w:r>
            <w:r>
              <w:rPr>
                <w:noProof/>
                <w:webHidden/>
              </w:rPr>
            </w:r>
          </w:ins>
          <w:r>
            <w:rPr>
              <w:noProof/>
              <w:webHidden/>
            </w:rPr>
            <w:fldChar w:fldCharType="separate"/>
          </w:r>
          <w:ins w:id="222" w:author="Dioguardi, Fabio" w:date="2019-01-24T16:32:00Z">
            <w:r>
              <w:rPr>
                <w:noProof/>
                <w:webHidden/>
              </w:rPr>
              <w:t>56</w:t>
            </w:r>
            <w:r>
              <w:rPr>
                <w:noProof/>
                <w:webHidden/>
              </w:rPr>
              <w:fldChar w:fldCharType="end"/>
            </w:r>
            <w:r w:rsidRPr="00FB5B81">
              <w:rPr>
                <w:rStyle w:val="Hyperlink"/>
                <w:rFonts w:eastAsiaTheme="majorEastAsia"/>
                <w:noProof/>
              </w:rPr>
              <w:fldChar w:fldCharType="end"/>
            </w:r>
          </w:ins>
        </w:p>
        <w:p w14:paraId="42B29CF8" w14:textId="50C1D468" w:rsidR="00156429" w:rsidRDefault="00156429">
          <w:pPr>
            <w:pStyle w:val="TOC3"/>
            <w:tabs>
              <w:tab w:val="left" w:pos="1320"/>
              <w:tab w:val="right" w:leader="dot" w:pos="9019"/>
            </w:tabs>
            <w:rPr>
              <w:ins w:id="223" w:author="Dioguardi, Fabio" w:date="2019-01-24T16:32:00Z"/>
              <w:rFonts w:asciiTheme="minorHAnsi" w:eastAsiaTheme="minorEastAsia" w:hAnsiTheme="minorHAnsi" w:cstheme="minorBidi"/>
              <w:noProof/>
              <w:szCs w:val="22"/>
              <w:lang w:val="en-GB" w:eastAsia="en-GB"/>
            </w:rPr>
          </w:pPr>
          <w:ins w:id="22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5.6.4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Analysis Mode</w:t>
            </w:r>
            <w:r>
              <w:rPr>
                <w:noProof/>
                <w:webHidden/>
              </w:rPr>
              <w:tab/>
            </w:r>
            <w:r>
              <w:rPr>
                <w:noProof/>
                <w:webHidden/>
              </w:rPr>
              <w:fldChar w:fldCharType="begin"/>
            </w:r>
            <w:r>
              <w:rPr>
                <w:noProof/>
                <w:webHidden/>
              </w:rPr>
              <w:instrText xml:space="preserve"> PAGEREF _Toc536110925 \h </w:instrText>
            </w:r>
            <w:r>
              <w:rPr>
                <w:noProof/>
                <w:webHidden/>
              </w:rPr>
            </w:r>
          </w:ins>
          <w:r>
            <w:rPr>
              <w:noProof/>
              <w:webHidden/>
            </w:rPr>
            <w:fldChar w:fldCharType="separate"/>
          </w:r>
          <w:ins w:id="225" w:author="Dioguardi, Fabio" w:date="2019-01-24T16:32:00Z">
            <w:r>
              <w:rPr>
                <w:noProof/>
                <w:webHidden/>
              </w:rPr>
              <w:t>57</w:t>
            </w:r>
            <w:r>
              <w:rPr>
                <w:noProof/>
                <w:webHidden/>
              </w:rPr>
              <w:fldChar w:fldCharType="end"/>
            </w:r>
            <w:r w:rsidRPr="00FB5B81">
              <w:rPr>
                <w:rStyle w:val="Hyperlink"/>
                <w:rFonts w:eastAsiaTheme="majorEastAsia"/>
                <w:noProof/>
              </w:rPr>
              <w:fldChar w:fldCharType="end"/>
            </w:r>
          </w:ins>
        </w:p>
        <w:p w14:paraId="593CBC25" w14:textId="7E64761F" w:rsidR="00156429" w:rsidRDefault="00156429">
          <w:pPr>
            <w:pStyle w:val="TOC2"/>
            <w:tabs>
              <w:tab w:val="left" w:pos="880"/>
              <w:tab w:val="right" w:leader="dot" w:pos="9019"/>
            </w:tabs>
            <w:rPr>
              <w:ins w:id="226" w:author="Dioguardi, Fabio" w:date="2019-01-24T16:32:00Z"/>
              <w:rFonts w:asciiTheme="minorHAnsi" w:eastAsiaTheme="minorEastAsia" w:hAnsiTheme="minorHAnsi" w:cstheme="minorBidi"/>
              <w:noProof/>
              <w:szCs w:val="22"/>
              <w:lang w:val="en-GB" w:eastAsia="en-GB"/>
            </w:rPr>
          </w:pPr>
          <w:ins w:id="22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7: Compute MER Based on All Conventional Models</w:t>
            </w:r>
            <w:r>
              <w:rPr>
                <w:noProof/>
                <w:webHidden/>
              </w:rPr>
              <w:tab/>
            </w:r>
            <w:r>
              <w:rPr>
                <w:noProof/>
                <w:webHidden/>
              </w:rPr>
              <w:fldChar w:fldCharType="begin"/>
            </w:r>
            <w:r>
              <w:rPr>
                <w:noProof/>
                <w:webHidden/>
              </w:rPr>
              <w:instrText xml:space="preserve"> PAGEREF _Toc536110926 \h </w:instrText>
            </w:r>
            <w:r>
              <w:rPr>
                <w:noProof/>
                <w:webHidden/>
              </w:rPr>
            </w:r>
          </w:ins>
          <w:r>
            <w:rPr>
              <w:noProof/>
              <w:webHidden/>
            </w:rPr>
            <w:fldChar w:fldCharType="separate"/>
          </w:r>
          <w:ins w:id="228" w:author="Dioguardi, Fabio" w:date="2019-01-24T16:32:00Z">
            <w:r>
              <w:rPr>
                <w:noProof/>
                <w:webHidden/>
              </w:rPr>
              <w:t>58</w:t>
            </w:r>
            <w:r>
              <w:rPr>
                <w:noProof/>
                <w:webHidden/>
              </w:rPr>
              <w:fldChar w:fldCharType="end"/>
            </w:r>
            <w:r w:rsidRPr="00FB5B81">
              <w:rPr>
                <w:rStyle w:val="Hyperlink"/>
                <w:rFonts w:eastAsiaTheme="majorEastAsia"/>
                <w:noProof/>
              </w:rPr>
              <w:fldChar w:fldCharType="end"/>
            </w:r>
          </w:ins>
        </w:p>
        <w:p w14:paraId="0A0AC06B" w14:textId="05BEBACD" w:rsidR="00156429" w:rsidRDefault="00156429">
          <w:pPr>
            <w:pStyle w:val="TOC2"/>
            <w:tabs>
              <w:tab w:val="left" w:pos="880"/>
              <w:tab w:val="right" w:leader="dot" w:pos="9019"/>
            </w:tabs>
            <w:rPr>
              <w:ins w:id="229" w:author="Dioguardi, Fabio" w:date="2019-01-24T16:32:00Z"/>
              <w:rFonts w:asciiTheme="minorHAnsi" w:eastAsiaTheme="minorEastAsia" w:hAnsiTheme="minorHAnsi" w:cstheme="minorBidi"/>
              <w:noProof/>
              <w:szCs w:val="22"/>
              <w:lang w:val="en-GB" w:eastAsia="en-GB"/>
            </w:rPr>
          </w:pPr>
          <w:ins w:id="23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8: Compute FMER by Including Experimental Sensors</w:t>
            </w:r>
            <w:r>
              <w:rPr>
                <w:noProof/>
                <w:webHidden/>
              </w:rPr>
              <w:tab/>
            </w:r>
            <w:r>
              <w:rPr>
                <w:noProof/>
                <w:webHidden/>
              </w:rPr>
              <w:fldChar w:fldCharType="begin"/>
            </w:r>
            <w:r>
              <w:rPr>
                <w:noProof/>
                <w:webHidden/>
              </w:rPr>
              <w:instrText xml:space="preserve"> PAGEREF _Toc536110927 \h </w:instrText>
            </w:r>
            <w:r>
              <w:rPr>
                <w:noProof/>
                <w:webHidden/>
              </w:rPr>
            </w:r>
          </w:ins>
          <w:r>
            <w:rPr>
              <w:noProof/>
              <w:webHidden/>
            </w:rPr>
            <w:fldChar w:fldCharType="separate"/>
          </w:r>
          <w:ins w:id="231" w:author="Dioguardi, Fabio" w:date="2019-01-24T16:32:00Z">
            <w:r>
              <w:rPr>
                <w:noProof/>
                <w:webHidden/>
              </w:rPr>
              <w:t>59</w:t>
            </w:r>
            <w:r>
              <w:rPr>
                <w:noProof/>
                <w:webHidden/>
              </w:rPr>
              <w:fldChar w:fldCharType="end"/>
            </w:r>
            <w:r w:rsidRPr="00FB5B81">
              <w:rPr>
                <w:rStyle w:val="Hyperlink"/>
                <w:rFonts w:eastAsiaTheme="majorEastAsia"/>
                <w:noProof/>
              </w:rPr>
              <w:fldChar w:fldCharType="end"/>
            </w:r>
          </w:ins>
        </w:p>
        <w:p w14:paraId="59848EB4" w14:textId="18D1138E" w:rsidR="00156429" w:rsidRDefault="00156429">
          <w:pPr>
            <w:pStyle w:val="TOC3"/>
            <w:tabs>
              <w:tab w:val="left" w:pos="1320"/>
              <w:tab w:val="right" w:leader="dot" w:pos="9019"/>
            </w:tabs>
            <w:rPr>
              <w:ins w:id="232" w:author="Dioguardi, Fabio" w:date="2019-01-24T16:32:00Z"/>
              <w:rFonts w:asciiTheme="minorHAnsi" w:eastAsiaTheme="minorEastAsia" w:hAnsiTheme="minorHAnsi" w:cstheme="minorBidi"/>
              <w:noProof/>
              <w:szCs w:val="22"/>
              <w:lang w:val="en-GB" w:eastAsia="en-GB"/>
            </w:rPr>
          </w:pPr>
          <w:ins w:id="23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Processing Data from Experimental MER Sensors</w:t>
            </w:r>
            <w:r>
              <w:rPr>
                <w:noProof/>
                <w:webHidden/>
              </w:rPr>
              <w:tab/>
            </w:r>
            <w:r>
              <w:rPr>
                <w:noProof/>
                <w:webHidden/>
              </w:rPr>
              <w:fldChar w:fldCharType="begin"/>
            </w:r>
            <w:r>
              <w:rPr>
                <w:noProof/>
                <w:webHidden/>
              </w:rPr>
              <w:instrText xml:space="preserve"> PAGEREF _Toc536110928 \h </w:instrText>
            </w:r>
            <w:r>
              <w:rPr>
                <w:noProof/>
                <w:webHidden/>
              </w:rPr>
            </w:r>
          </w:ins>
          <w:r>
            <w:rPr>
              <w:noProof/>
              <w:webHidden/>
            </w:rPr>
            <w:fldChar w:fldCharType="separate"/>
          </w:r>
          <w:ins w:id="234" w:author="Dioguardi, Fabio" w:date="2019-01-24T16:32:00Z">
            <w:r>
              <w:rPr>
                <w:noProof/>
                <w:webHidden/>
              </w:rPr>
              <w:t>59</w:t>
            </w:r>
            <w:r>
              <w:rPr>
                <w:noProof/>
                <w:webHidden/>
              </w:rPr>
              <w:fldChar w:fldCharType="end"/>
            </w:r>
            <w:r w:rsidRPr="00FB5B81">
              <w:rPr>
                <w:rStyle w:val="Hyperlink"/>
                <w:rFonts w:eastAsiaTheme="majorEastAsia"/>
                <w:noProof/>
              </w:rPr>
              <w:fldChar w:fldCharType="end"/>
            </w:r>
          </w:ins>
        </w:p>
        <w:p w14:paraId="4D637452" w14:textId="578D261D" w:rsidR="00156429" w:rsidRDefault="00156429">
          <w:pPr>
            <w:pStyle w:val="TOC3"/>
            <w:tabs>
              <w:tab w:val="left" w:pos="1320"/>
              <w:tab w:val="right" w:leader="dot" w:pos="9019"/>
            </w:tabs>
            <w:rPr>
              <w:ins w:id="235" w:author="Dioguardi, Fabio" w:date="2019-01-24T16:32:00Z"/>
              <w:rFonts w:asciiTheme="minorHAnsi" w:eastAsiaTheme="minorEastAsia" w:hAnsiTheme="minorHAnsi" w:cstheme="minorBidi"/>
              <w:noProof/>
              <w:szCs w:val="22"/>
              <w:lang w:val="en-GB" w:eastAsia="en-GB"/>
            </w:rPr>
          </w:pPr>
          <w:ins w:id="23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Importing Manually Added MER Estimates</w:t>
            </w:r>
            <w:r>
              <w:rPr>
                <w:noProof/>
                <w:webHidden/>
              </w:rPr>
              <w:tab/>
            </w:r>
            <w:r>
              <w:rPr>
                <w:noProof/>
                <w:webHidden/>
              </w:rPr>
              <w:fldChar w:fldCharType="begin"/>
            </w:r>
            <w:r>
              <w:rPr>
                <w:noProof/>
                <w:webHidden/>
              </w:rPr>
              <w:instrText xml:space="preserve"> PAGEREF _Toc536110929 \h </w:instrText>
            </w:r>
            <w:r>
              <w:rPr>
                <w:noProof/>
                <w:webHidden/>
              </w:rPr>
            </w:r>
          </w:ins>
          <w:r>
            <w:rPr>
              <w:noProof/>
              <w:webHidden/>
            </w:rPr>
            <w:fldChar w:fldCharType="separate"/>
          </w:r>
          <w:ins w:id="237" w:author="Dioguardi, Fabio" w:date="2019-01-24T16:32:00Z">
            <w:r>
              <w:rPr>
                <w:noProof/>
                <w:webHidden/>
              </w:rPr>
              <w:t>60</w:t>
            </w:r>
            <w:r>
              <w:rPr>
                <w:noProof/>
                <w:webHidden/>
              </w:rPr>
              <w:fldChar w:fldCharType="end"/>
            </w:r>
            <w:r w:rsidRPr="00FB5B81">
              <w:rPr>
                <w:rStyle w:val="Hyperlink"/>
                <w:rFonts w:eastAsiaTheme="majorEastAsia"/>
                <w:noProof/>
              </w:rPr>
              <w:fldChar w:fldCharType="end"/>
            </w:r>
          </w:ins>
        </w:p>
        <w:p w14:paraId="7B723AF6" w14:textId="1B7A4AC5" w:rsidR="00156429" w:rsidRDefault="00156429">
          <w:pPr>
            <w:pStyle w:val="TOC3"/>
            <w:tabs>
              <w:tab w:val="left" w:pos="1320"/>
              <w:tab w:val="right" w:leader="dot" w:pos="9019"/>
            </w:tabs>
            <w:rPr>
              <w:ins w:id="238" w:author="Dioguardi, Fabio" w:date="2019-01-24T16:32:00Z"/>
              <w:rFonts w:asciiTheme="minorHAnsi" w:eastAsiaTheme="minorEastAsia" w:hAnsiTheme="minorHAnsi" w:cstheme="minorBidi"/>
              <w:noProof/>
              <w:szCs w:val="22"/>
              <w:lang w:val="en-GB" w:eastAsia="en-GB"/>
            </w:rPr>
          </w:pPr>
          <w:ins w:id="23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Computing the FMER</w:t>
            </w:r>
            <w:r>
              <w:rPr>
                <w:noProof/>
                <w:webHidden/>
              </w:rPr>
              <w:tab/>
            </w:r>
            <w:r>
              <w:rPr>
                <w:noProof/>
                <w:webHidden/>
              </w:rPr>
              <w:fldChar w:fldCharType="begin"/>
            </w:r>
            <w:r>
              <w:rPr>
                <w:noProof/>
                <w:webHidden/>
              </w:rPr>
              <w:instrText xml:space="preserve"> PAGEREF _Toc536110930 \h </w:instrText>
            </w:r>
            <w:r>
              <w:rPr>
                <w:noProof/>
                <w:webHidden/>
              </w:rPr>
            </w:r>
          </w:ins>
          <w:r>
            <w:rPr>
              <w:noProof/>
              <w:webHidden/>
            </w:rPr>
            <w:fldChar w:fldCharType="separate"/>
          </w:r>
          <w:ins w:id="240" w:author="Dioguardi, Fabio" w:date="2019-01-24T16:32:00Z">
            <w:r>
              <w:rPr>
                <w:noProof/>
                <w:webHidden/>
              </w:rPr>
              <w:t>60</w:t>
            </w:r>
            <w:r>
              <w:rPr>
                <w:noProof/>
                <w:webHidden/>
              </w:rPr>
              <w:fldChar w:fldCharType="end"/>
            </w:r>
            <w:r w:rsidRPr="00FB5B81">
              <w:rPr>
                <w:rStyle w:val="Hyperlink"/>
                <w:rFonts w:eastAsiaTheme="majorEastAsia"/>
                <w:noProof/>
              </w:rPr>
              <w:fldChar w:fldCharType="end"/>
            </w:r>
          </w:ins>
        </w:p>
        <w:p w14:paraId="684CF304" w14:textId="2B363A1C" w:rsidR="00156429" w:rsidRDefault="00156429">
          <w:pPr>
            <w:pStyle w:val="TOC3"/>
            <w:tabs>
              <w:tab w:val="left" w:pos="1320"/>
              <w:tab w:val="right" w:leader="dot" w:pos="9019"/>
            </w:tabs>
            <w:rPr>
              <w:ins w:id="241" w:author="Dioguardi, Fabio" w:date="2019-01-24T16:32:00Z"/>
              <w:rFonts w:asciiTheme="minorHAnsi" w:eastAsiaTheme="minorEastAsia" w:hAnsiTheme="minorHAnsi" w:cstheme="minorBidi"/>
              <w:noProof/>
              <w:szCs w:val="22"/>
              <w:lang w:val="en-GB" w:eastAsia="en-GB"/>
            </w:rPr>
          </w:pPr>
          <w:ins w:id="24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Saving Results to </w:t>
            </w:r>
            <w:r w:rsidRPr="00FB5B81">
              <w:rPr>
                <w:rStyle w:val="Hyperlink"/>
                <w:rFonts w:eastAsiaTheme="majorEastAsia"/>
                <w:i/>
                <w:noProof/>
                <w:lang w:val="en-GB"/>
              </w:rPr>
              <w:t>*_mer_LOG.txt</w:t>
            </w:r>
            <w:r w:rsidRPr="00FB5B81">
              <w:rPr>
                <w:rStyle w:val="Hyperlink"/>
                <w:rFonts w:eastAsiaTheme="majorEastAsia"/>
                <w:noProof/>
                <w:lang w:val="en-GB"/>
              </w:rPr>
              <w:t xml:space="preserve"> and </w:t>
            </w:r>
            <w:r w:rsidRPr="00FB5B81">
              <w:rPr>
                <w:rStyle w:val="Hyperlink"/>
                <w:rFonts w:eastAsiaTheme="majorEastAsia"/>
                <w:i/>
                <w:noProof/>
                <w:lang w:val="en-GB"/>
              </w:rPr>
              <w:t>*_mer_NOW.txt</w:t>
            </w:r>
            <w:r>
              <w:rPr>
                <w:noProof/>
                <w:webHidden/>
              </w:rPr>
              <w:tab/>
            </w:r>
            <w:r>
              <w:rPr>
                <w:noProof/>
                <w:webHidden/>
              </w:rPr>
              <w:fldChar w:fldCharType="begin"/>
            </w:r>
            <w:r>
              <w:rPr>
                <w:noProof/>
                <w:webHidden/>
              </w:rPr>
              <w:instrText xml:space="preserve"> PAGEREF _Toc536110931 \h </w:instrText>
            </w:r>
            <w:r>
              <w:rPr>
                <w:noProof/>
                <w:webHidden/>
              </w:rPr>
            </w:r>
          </w:ins>
          <w:r>
            <w:rPr>
              <w:noProof/>
              <w:webHidden/>
            </w:rPr>
            <w:fldChar w:fldCharType="separate"/>
          </w:r>
          <w:ins w:id="243" w:author="Dioguardi, Fabio" w:date="2019-01-24T16:32:00Z">
            <w:r>
              <w:rPr>
                <w:noProof/>
                <w:webHidden/>
              </w:rPr>
              <w:t>61</w:t>
            </w:r>
            <w:r>
              <w:rPr>
                <w:noProof/>
                <w:webHidden/>
              </w:rPr>
              <w:fldChar w:fldCharType="end"/>
            </w:r>
            <w:r w:rsidRPr="00FB5B81">
              <w:rPr>
                <w:rStyle w:val="Hyperlink"/>
                <w:rFonts w:eastAsiaTheme="majorEastAsia"/>
                <w:noProof/>
              </w:rPr>
              <w:fldChar w:fldCharType="end"/>
            </w:r>
          </w:ins>
        </w:p>
        <w:p w14:paraId="6B13BFD6" w14:textId="5B9603CD" w:rsidR="00156429" w:rsidRDefault="00156429">
          <w:pPr>
            <w:pStyle w:val="TOC3"/>
            <w:tabs>
              <w:tab w:val="left" w:pos="1320"/>
              <w:tab w:val="right" w:leader="dot" w:pos="9019"/>
            </w:tabs>
            <w:rPr>
              <w:ins w:id="244" w:author="Dioguardi, Fabio" w:date="2019-01-24T16:32:00Z"/>
              <w:rFonts w:asciiTheme="minorHAnsi" w:eastAsiaTheme="minorEastAsia" w:hAnsiTheme="minorHAnsi" w:cstheme="minorBidi"/>
              <w:noProof/>
              <w:szCs w:val="22"/>
              <w:lang w:val="en-GB" w:eastAsia="en-GB"/>
            </w:rPr>
          </w:pPr>
          <w:ins w:id="24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output files “</w:t>
            </w:r>
            <w:r w:rsidRPr="00FB5B81">
              <w:rPr>
                <w:rStyle w:val="Hyperlink"/>
                <w:rFonts w:eastAsiaTheme="majorEastAsia"/>
                <w:i/>
                <w:noProof/>
                <w:lang w:val="en-GB"/>
              </w:rPr>
              <w:t>_FMER.txt</w:t>
            </w:r>
            <w:r w:rsidRPr="00FB5B81">
              <w:rPr>
                <w:rStyle w:val="Hyperlink"/>
                <w:rFonts w:eastAsiaTheme="majorEastAsia"/>
                <w:noProof/>
                <w:lang w:val="en-GB"/>
              </w:rPr>
              <w:t>” and “</w:t>
            </w:r>
            <w:r w:rsidRPr="00FB5B81">
              <w:rPr>
                <w:rStyle w:val="Hyperlink"/>
                <w:rFonts w:eastAsiaTheme="majorEastAsia"/>
                <w:i/>
                <w:noProof/>
                <w:lang w:val="en-GB"/>
              </w:rPr>
              <w:t>_PLH.txt</w:t>
            </w:r>
            <w:r w:rsidRPr="00FB5B81">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_Toc536110932 \h </w:instrText>
            </w:r>
            <w:r>
              <w:rPr>
                <w:noProof/>
                <w:webHidden/>
              </w:rPr>
            </w:r>
          </w:ins>
          <w:r>
            <w:rPr>
              <w:noProof/>
              <w:webHidden/>
            </w:rPr>
            <w:fldChar w:fldCharType="separate"/>
          </w:r>
          <w:ins w:id="246" w:author="Dioguardi, Fabio" w:date="2019-01-24T16:32:00Z">
            <w:r>
              <w:rPr>
                <w:noProof/>
                <w:webHidden/>
              </w:rPr>
              <w:t>62</w:t>
            </w:r>
            <w:r>
              <w:rPr>
                <w:noProof/>
                <w:webHidden/>
              </w:rPr>
              <w:fldChar w:fldCharType="end"/>
            </w:r>
            <w:r w:rsidRPr="00FB5B81">
              <w:rPr>
                <w:rStyle w:val="Hyperlink"/>
                <w:rFonts w:eastAsiaTheme="majorEastAsia"/>
                <w:noProof/>
              </w:rPr>
              <w:fldChar w:fldCharType="end"/>
            </w:r>
          </w:ins>
        </w:p>
        <w:p w14:paraId="6FB35758" w14:textId="497E7D6C" w:rsidR="00156429" w:rsidRDefault="00156429">
          <w:pPr>
            <w:pStyle w:val="TOC3"/>
            <w:tabs>
              <w:tab w:val="left" w:pos="1320"/>
              <w:tab w:val="right" w:leader="dot" w:pos="9019"/>
            </w:tabs>
            <w:rPr>
              <w:ins w:id="247" w:author="Dioguardi, Fabio" w:date="2019-01-24T16:32:00Z"/>
              <w:rFonts w:asciiTheme="minorHAnsi" w:eastAsiaTheme="minorEastAsia" w:hAnsiTheme="minorHAnsi" w:cstheme="minorBidi"/>
              <w:noProof/>
              <w:szCs w:val="22"/>
              <w:lang w:val="en-GB" w:eastAsia="en-GB"/>
            </w:rPr>
          </w:pPr>
          <w:ins w:id="24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5.8.6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Other optional output files.</w:t>
            </w:r>
            <w:r>
              <w:rPr>
                <w:noProof/>
                <w:webHidden/>
              </w:rPr>
              <w:tab/>
            </w:r>
            <w:r>
              <w:rPr>
                <w:noProof/>
                <w:webHidden/>
              </w:rPr>
              <w:fldChar w:fldCharType="begin"/>
            </w:r>
            <w:r>
              <w:rPr>
                <w:noProof/>
                <w:webHidden/>
              </w:rPr>
              <w:instrText xml:space="preserve"> PAGEREF _Toc536110933 \h </w:instrText>
            </w:r>
            <w:r>
              <w:rPr>
                <w:noProof/>
                <w:webHidden/>
              </w:rPr>
            </w:r>
          </w:ins>
          <w:r>
            <w:rPr>
              <w:noProof/>
              <w:webHidden/>
            </w:rPr>
            <w:fldChar w:fldCharType="separate"/>
          </w:r>
          <w:ins w:id="249" w:author="Dioguardi, Fabio" w:date="2019-01-24T16:32:00Z">
            <w:r>
              <w:rPr>
                <w:noProof/>
                <w:webHidden/>
              </w:rPr>
              <w:t>62</w:t>
            </w:r>
            <w:r>
              <w:rPr>
                <w:noProof/>
                <w:webHidden/>
              </w:rPr>
              <w:fldChar w:fldCharType="end"/>
            </w:r>
            <w:r w:rsidRPr="00FB5B81">
              <w:rPr>
                <w:rStyle w:val="Hyperlink"/>
                <w:rFonts w:eastAsiaTheme="majorEastAsia"/>
                <w:noProof/>
              </w:rPr>
              <w:fldChar w:fldCharType="end"/>
            </w:r>
          </w:ins>
        </w:p>
        <w:p w14:paraId="4E2ACCAB" w14:textId="22DE762F" w:rsidR="00156429" w:rsidRDefault="00156429">
          <w:pPr>
            <w:pStyle w:val="TOC2"/>
            <w:tabs>
              <w:tab w:val="left" w:pos="880"/>
              <w:tab w:val="right" w:leader="dot" w:pos="9019"/>
            </w:tabs>
            <w:rPr>
              <w:ins w:id="250" w:author="Dioguardi, Fabio" w:date="2019-01-24T16:32:00Z"/>
              <w:rFonts w:asciiTheme="minorHAnsi" w:eastAsiaTheme="minorEastAsia" w:hAnsiTheme="minorHAnsi" w:cstheme="minorBidi"/>
              <w:noProof/>
              <w:szCs w:val="22"/>
              <w:lang w:val="en-GB" w:eastAsia="en-GB"/>
            </w:rPr>
          </w:pPr>
          <w:ins w:id="25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5.9</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9: Compute Total Mass Erupted</w:t>
            </w:r>
            <w:r>
              <w:rPr>
                <w:noProof/>
                <w:webHidden/>
              </w:rPr>
              <w:tab/>
            </w:r>
            <w:r>
              <w:rPr>
                <w:noProof/>
                <w:webHidden/>
              </w:rPr>
              <w:fldChar w:fldCharType="begin"/>
            </w:r>
            <w:r>
              <w:rPr>
                <w:noProof/>
                <w:webHidden/>
              </w:rPr>
              <w:instrText xml:space="preserve"> PAGEREF _Toc536110934 \h </w:instrText>
            </w:r>
            <w:r>
              <w:rPr>
                <w:noProof/>
                <w:webHidden/>
              </w:rPr>
            </w:r>
          </w:ins>
          <w:r>
            <w:rPr>
              <w:noProof/>
              <w:webHidden/>
            </w:rPr>
            <w:fldChar w:fldCharType="separate"/>
          </w:r>
          <w:ins w:id="252"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5AFAA625" w14:textId="4338B0EC" w:rsidR="00156429" w:rsidRDefault="00156429">
          <w:pPr>
            <w:pStyle w:val="TOC2"/>
            <w:tabs>
              <w:tab w:val="left" w:pos="880"/>
              <w:tab w:val="right" w:leader="dot" w:pos="9019"/>
            </w:tabs>
            <w:rPr>
              <w:ins w:id="253" w:author="Dioguardi, Fabio" w:date="2019-01-24T16:32:00Z"/>
              <w:rFonts w:asciiTheme="minorHAnsi" w:eastAsiaTheme="minorEastAsia" w:hAnsiTheme="minorHAnsi" w:cstheme="minorBidi"/>
              <w:noProof/>
              <w:szCs w:val="22"/>
              <w:lang w:val="en-GB" w:eastAsia="en-GB"/>
            </w:rPr>
          </w:pPr>
          <w:ins w:id="25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10: Outputs - Plots and Results</w:t>
            </w:r>
            <w:r>
              <w:rPr>
                <w:noProof/>
                <w:webHidden/>
              </w:rPr>
              <w:tab/>
            </w:r>
            <w:r>
              <w:rPr>
                <w:noProof/>
                <w:webHidden/>
              </w:rPr>
              <w:fldChar w:fldCharType="begin"/>
            </w:r>
            <w:r>
              <w:rPr>
                <w:noProof/>
                <w:webHidden/>
              </w:rPr>
              <w:instrText xml:space="preserve"> PAGEREF _Toc536110935 \h </w:instrText>
            </w:r>
            <w:r>
              <w:rPr>
                <w:noProof/>
                <w:webHidden/>
              </w:rPr>
            </w:r>
          </w:ins>
          <w:r>
            <w:rPr>
              <w:noProof/>
              <w:webHidden/>
            </w:rPr>
            <w:fldChar w:fldCharType="separate"/>
          </w:r>
          <w:ins w:id="255"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5CC4B41A" w14:textId="315DA9BE" w:rsidR="00156429" w:rsidRDefault="00156429">
          <w:pPr>
            <w:pStyle w:val="TOC3"/>
            <w:tabs>
              <w:tab w:val="left" w:pos="1320"/>
              <w:tab w:val="right" w:leader="dot" w:pos="9019"/>
            </w:tabs>
            <w:rPr>
              <w:ins w:id="256" w:author="Dioguardi, Fabio" w:date="2019-01-24T16:32:00Z"/>
              <w:rFonts w:asciiTheme="minorHAnsi" w:eastAsiaTheme="minorEastAsia" w:hAnsiTheme="minorHAnsi" w:cstheme="minorBidi"/>
              <w:noProof/>
              <w:szCs w:val="22"/>
              <w:lang w:val="en-GB" w:eastAsia="en-GB"/>
            </w:rPr>
          </w:pPr>
          <w:ins w:id="25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w:t>
            </w:r>
            <w:r w:rsidRPr="00FB5B81">
              <w:rPr>
                <w:rStyle w:val="Hyperlink"/>
                <w:rFonts w:eastAsiaTheme="majorEastAsia"/>
                <w:i/>
                <w:noProof/>
                <w:lang w:val="en-GB"/>
              </w:rPr>
              <w:t>.log</w:t>
            </w:r>
            <w:r w:rsidRPr="00FB5B81">
              <w:rPr>
                <w:rStyle w:val="Hyperlink"/>
                <w:rFonts w:eastAsiaTheme="majorEastAsia"/>
                <w:noProof/>
                <w:lang w:val="en-GB"/>
              </w:rPr>
              <w:t>” file</w:t>
            </w:r>
            <w:r>
              <w:rPr>
                <w:noProof/>
                <w:webHidden/>
              </w:rPr>
              <w:tab/>
            </w:r>
            <w:r>
              <w:rPr>
                <w:noProof/>
                <w:webHidden/>
              </w:rPr>
              <w:fldChar w:fldCharType="begin"/>
            </w:r>
            <w:r>
              <w:rPr>
                <w:noProof/>
                <w:webHidden/>
              </w:rPr>
              <w:instrText xml:space="preserve"> PAGEREF _Toc536110936 \h </w:instrText>
            </w:r>
            <w:r>
              <w:rPr>
                <w:noProof/>
                <w:webHidden/>
              </w:rPr>
            </w:r>
          </w:ins>
          <w:r>
            <w:rPr>
              <w:noProof/>
              <w:webHidden/>
            </w:rPr>
            <w:fldChar w:fldCharType="separate"/>
          </w:r>
          <w:ins w:id="258"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013E4169" w14:textId="6EB67DF4" w:rsidR="00156429" w:rsidRDefault="00156429">
          <w:pPr>
            <w:pStyle w:val="TOC3"/>
            <w:tabs>
              <w:tab w:val="left" w:pos="1320"/>
              <w:tab w:val="right" w:leader="dot" w:pos="9019"/>
            </w:tabs>
            <w:rPr>
              <w:ins w:id="259" w:author="Dioguardi, Fabio" w:date="2019-01-24T16:32:00Z"/>
              <w:rFonts w:asciiTheme="minorHAnsi" w:eastAsiaTheme="minorEastAsia" w:hAnsiTheme="minorHAnsi" w:cstheme="minorBidi"/>
              <w:noProof/>
              <w:szCs w:val="22"/>
              <w:lang w:val="en-GB" w:eastAsia="en-GB"/>
            </w:rPr>
          </w:pPr>
          <w:ins w:id="26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Status Report</w:t>
            </w:r>
            <w:r>
              <w:rPr>
                <w:noProof/>
                <w:webHidden/>
              </w:rPr>
              <w:tab/>
            </w:r>
            <w:r>
              <w:rPr>
                <w:noProof/>
                <w:webHidden/>
              </w:rPr>
              <w:fldChar w:fldCharType="begin"/>
            </w:r>
            <w:r>
              <w:rPr>
                <w:noProof/>
                <w:webHidden/>
              </w:rPr>
              <w:instrText xml:space="preserve"> PAGEREF _Toc536110937 \h </w:instrText>
            </w:r>
            <w:r>
              <w:rPr>
                <w:noProof/>
                <w:webHidden/>
              </w:rPr>
            </w:r>
          </w:ins>
          <w:r>
            <w:rPr>
              <w:noProof/>
              <w:webHidden/>
            </w:rPr>
            <w:fldChar w:fldCharType="separate"/>
          </w:r>
          <w:ins w:id="261" w:author="Dioguardi, Fabio" w:date="2019-01-24T16:32:00Z">
            <w:r>
              <w:rPr>
                <w:noProof/>
                <w:webHidden/>
              </w:rPr>
              <w:t>65</w:t>
            </w:r>
            <w:r>
              <w:rPr>
                <w:noProof/>
                <w:webHidden/>
              </w:rPr>
              <w:fldChar w:fldCharType="end"/>
            </w:r>
            <w:r w:rsidRPr="00FB5B81">
              <w:rPr>
                <w:rStyle w:val="Hyperlink"/>
                <w:rFonts w:eastAsiaTheme="majorEastAsia"/>
                <w:noProof/>
              </w:rPr>
              <w:fldChar w:fldCharType="end"/>
            </w:r>
          </w:ins>
        </w:p>
        <w:p w14:paraId="4C600534" w14:textId="1CD2BE21" w:rsidR="00156429" w:rsidRDefault="00156429">
          <w:pPr>
            <w:pStyle w:val="TOC3"/>
            <w:tabs>
              <w:tab w:val="left" w:pos="1320"/>
              <w:tab w:val="right" w:leader="dot" w:pos="9019"/>
            </w:tabs>
            <w:rPr>
              <w:ins w:id="262" w:author="Dioguardi, Fabio" w:date="2019-01-24T16:32:00Z"/>
              <w:rFonts w:asciiTheme="minorHAnsi" w:eastAsiaTheme="minorEastAsia" w:hAnsiTheme="minorHAnsi" w:cstheme="minorBidi"/>
              <w:noProof/>
              <w:szCs w:val="22"/>
              <w:lang w:val="en-GB" w:eastAsia="en-GB"/>
            </w:rPr>
          </w:pPr>
          <w:ins w:id="26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Plots</w:t>
            </w:r>
            <w:r>
              <w:rPr>
                <w:noProof/>
                <w:webHidden/>
              </w:rPr>
              <w:tab/>
            </w:r>
            <w:r>
              <w:rPr>
                <w:noProof/>
                <w:webHidden/>
              </w:rPr>
              <w:fldChar w:fldCharType="begin"/>
            </w:r>
            <w:r>
              <w:rPr>
                <w:noProof/>
                <w:webHidden/>
              </w:rPr>
              <w:instrText xml:space="preserve"> PAGEREF _Toc536110938 \h </w:instrText>
            </w:r>
            <w:r>
              <w:rPr>
                <w:noProof/>
                <w:webHidden/>
              </w:rPr>
            </w:r>
          </w:ins>
          <w:r>
            <w:rPr>
              <w:noProof/>
              <w:webHidden/>
            </w:rPr>
            <w:fldChar w:fldCharType="separate"/>
          </w:r>
          <w:ins w:id="264" w:author="Dioguardi, Fabio" w:date="2019-01-24T16:32:00Z">
            <w:r>
              <w:rPr>
                <w:noProof/>
                <w:webHidden/>
              </w:rPr>
              <w:t>67</w:t>
            </w:r>
            <w:r>
              <w:rPr>
                <w:noProof/>
                <w:webHidden/>
              </w:rPr>
              <w:fldChar w:fldCharType="end"/>
            </w:r>
            <w:r w:rsidRPr="00FB5B81">
              <w:rPr>
                <w:rStyle w:val="Hyperlink"/>
                <w:rFonts w:eastAsiaTheme="majorEastAsia"/>
                <w:noProof/>
              </w:rPr>
              <w:fldChar w:fldCharType="end"/>
            </w:r>
          </w:ins>
        </w:p>
        <w:p w14:paraId="1AB46E3E" w14:textId="490D9E81" w:rsidR="00156429" w:rsidRDefault="00156429">
          <w:pPr>
            <w:pStyle w:val="TOC3"/>
            <w:tabs>
              <w:tab w:val="left" w:pos="1320"/>
              <w:tab w:val="right" w:leader="dot" w:pos="9019"/>
            </w:tabs>
            <w:rPr>
              <w:ins w:id="265" w:author="Dioguardi, Fabio" w:date="2019-01-24T16:32:00Z"/>
              <w:rFonts w:asciiTheme="minorHAnsi" w:eastAsiaTheme="minorEastAsia" w:hAnsiTheme="minorHAnsi" w:cstheme="minorBidi"/>
              <w:noProof/>
              <w:szCs w:val="22"/>
              <w:lang w:val="en-GB" w:eastAsia="en-GB"/>
            </w:rPr>
          </w:pPr>
          <w:ins w:id="26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Plots showing Source Stats</w:t>
            </w:r>
            <w:r>
              <w:rPr>
                <w:noProof/>
                <w:webHidden/>
              </w:rPr>
              <w:tab/>
            </w:r>
            <w:r>
              <w:rPr>
                <w:noProof/>
                <w:webHidden/>
              </w:rPr>
              <w:fldChar w:fldCharType="begin"/>
            </w:r>
            <w:r>
              <w:rPr>
                <w:noProof/>
                <w:webHidden/>
              </w:rPr>
              <w:instrText xml:space="preserve"> PAGEREF _Toc536110939 \h </w:instrText>
            </w:r>
            <w:r>
              <w:rPr>
                <w:noProof/>
                <w:webHidden/>
              </w:rPr>
            </w:r>
          </w:ins>
          <w:r>
            <w:rPr>
              <w:noProof/>
              <w:webHidden/>
            </w:rPr>
            <w:fldChar w:fldCharType="separate"/>
          </w:r>
          <w:ins w:id="267" w:author="Dioguardi, Fabio" w:date="2019-01-24T16:32:00Z">
            <w:r>
              <w:rPr>
                <w:noProof/>
                <w:webHidden/>
              </w:rPr>
              <w:t>68</w:t>
            </w:r>
            <w:r>
              <w:rPr>
                <w:noProof/>
                <w:webHidden/>
              </w:rPr>
              <w:fldChar w:fldCharType="end"/>
            </w:r>
            <w:r w:rsidRPr="00FB5B81">
              <w:rPr>
                <w:rStyle w:val="Hyperlink"/>
                <w:rFonts w:eastAsiaTheme="majorEastAsia"/>
                <w:noProof/>
              </w:rPr>
              <w:fldChar w:fldCharType="end"/>
            </w:r>
          </w:ins>
        </w:p>
        <w:p w14:paraId="16F5F101" w14:textId="2174A05A" w:rsidR="00156429" w:rsidRDefault="00156429">
          <w:pPr>
            <w:pStyle w:val="TOC3"/>
            <w:tabs>
              <w:tab w:val="left" w:pos="1320"/>
              <w:tab w:val="right" w:leader="dot" w:pos="9019"/>
            </w:tabs>
            <w:rPr>
              <w:ins w:id="268" w:author="Dioguardi, Fabio" w:date="2019-01-24T16:32:00Z"/>
              <w:rFonts w:asciiTheme="minorHAnsi" w:eastAsiaTheme="minorEastAsia" w:hAnsiTheme="minorHAnsi" w:cstheme="minorBidi"/>
              <w:noProof/>
              <w:szCs w:val="22"/>
              <w:lang w:val="en-GB" w:eastAsia="en-GB"/>
            </w:rPr>
          </w:pPr>
          <w:ins w:id="26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Mass Eruption Rate Plots</w:t>
            </w:r>
            <w:r>
              <w:rPr>
                <w:noProof/>
                <w:webHidden/>
              </w:rPr>
              <w:tab/>
            </w:r>
            <w:r>
              <w:rPr>
                <w:noProof/>
                <w:webHidden/>
              </w:rPr>
              <w:fldChar w:fldCharType="begin"/>
            </w:r>
            <w:r>
              <w:rPr>
                <w:noProof/>
                <w:webHidden/>
              </w:rPr>
              <w:instrText xml:space="preserve"> PAGEREF _Toc536110940 \h </w:instrText>
            </w:r>
            <w:r>
              <w:rPr>
                <w:noProof/>
                <w:webHidden/>
              </w:rPr>
            </w:r>
          </w:ins>
          <w:r>
            <w:rPr>
              <w:noProof/>
              <w:webHidden/>
            </w:rPr>
            <w:fldChar w:fldCharType="separate"/>
          </w:r>
          <w:ins w:id="270" w:author="Dioguardi, Fabio" w:date="2019-01-24T16:32:00Z">
            <w:r>
              <w:rPr>
                <w:noProof/>
                <w:webHidden/>
              </w:rPr>
              <w:t>70</w:t>
            </w:r>
            <w:r>
              <w:rPr>
                <w:noProof/>
                <w:webHidden/>
              </w:rPr>
              <w:fldChar w:fldCharType="end"/>
            </w:r>
            <w:r w:rsidRPr="00FB5B81">
              <w:rPr>
                <w:rStyle w:val="Hyperlink"/>
                <w:rFonts w:eastAsiaTheme="majorEastAsia"/>
                <w:noProof/>
              </w:rPr>
              <w:fldChar w:fldCharType="end"/>
            </w:r>
          </w:ins>
        </w:p>
        <w:p w14:paraId="742B7AD8" w14:textId="0C454E3D" w:rsidR="00156429" w:rsidRDefault="00156429">
          <w:pPr>
            <w:pStyle w:val="TOC3"/>
            <w:tabs>
              <w:tab w:val="left" w:pos="1320"/>
              <w:tab w:val="right" w:leader="dot" w:pos="9019"/>
            </w:tabs>
            <w:rPr>
              <w:ins w:id="271" w:author="Dioguardi, Fabio" w:date="2019-01-24T16:32:00Z"/>
              <w:rFonts w:asciiTheme="minorHAnsi" w:eastAsiaTheme="minorEastAsia" w:hAnsiTheme="minorHAnsi" w:cstheme="minorBidi"/>
              <w:noProof/>
              <w:szCs w:val="22"/>
              <w:lang w:val="en-GB" w:eastAsia="en-GB"/>
            </w:rPr>
          </w:pPr>
          <w:ins w:id="27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Total Erupted Mass Plots</w:t>
            </w:r>
            <w:r>
              <w:rPr>
                <w:noProof/>
                <w:webHidden/>
              </w:rPr>
              <w:tab/>
            </w:r>
            <w:r>
              <w:rPr>
                <w:noProof/>
                <w:webHidden/>
              </w:rPr>
              <w:fldChar w:fldCharType="begin"/>
            </w:r>
            <w:r>
              <w:rPr>
                <w:noProof/>
                <w:webHidden/>
              </w:rPr>
              <w:instrText xml:space="preserve"> PAGEREF _Toc536110941 \h </w:instrText>
            </w:r>
            <w:r>
              <w:rPr>
                <w:noProof/>
                <w:webHidden/>
              </w:rPr>
            </w:r>
          </w:ins>
          <w:r>
            <w:rPr>
              <w:noProof/>
              <w:webHidden/>
            </w:rPr>
            <w:fldChar w:fldCharType="separate"/>
          </w:r>
          <w:ins w:id="273" w:author="Dioguardi, Fabio" w:date="2019-01-24T16:32:00Z">
            <w:r>
              <w:rPr>
                <w:noProof/>
                <w:webHidden/>
              </w:rPr>
              <w:t>72</w:t>
            </w:r>
            <w:r>
              <w:rPr>
                <w:noProof/>
                <w:webHidden/>
              </w:rPr>
              <w:fldChar w:fldCharType="end"/>
            </w:r>
            <w:r w:rsidRPr="00FB5B81">
              <w:rPr>
                <w:rStyle w:val="Hyperlink"/>
                <w:rFonts w:eastAsiaTheme="majorEastAsia"/>
                <w:noProof/>
              </w:rPr>
              <w:fldChar w:fldCharType="end"/>
            </w:r>
          </w:ins>
        </w:p>
        <w:p w14:paraId="4314953F" w14:textId="590EB896" w:rsidR="00156429" w:rsidRDefault="00156429">
          <w:pPr>
            <w:pStyle w:val="TOC3"/>
            <w:tabs>
              <w:tab w:val="left" w:pos="1320"/>
              <w:tab w:val="right" w:leader="dot" w:pos="9019"/>
            </w:tabs>
            <w:rPr>
              <w:ins w:id="274" w:author="Dioguardi, Fabio" w:date="2019-01-24T16:32:00Z"/>
              <w:rFonts w:asciiTheme="minorHAnsi" w:eastAsiaTheme="minorEastAsia" w:hAnsiTheme="minorHAnsi" w:cstheme="minorBidi"/>
              <w:noProof/>
              <w:szCs w:val="22"/>
              <w:lang w:val="en-GB" w:eastAsia="en-GB"/>
            </w:rPr>
          </w:pPr>
          <w:ins w:id="275" w:author="Dioguardi, Fabio" w:date="2019-01-24T16:32:00Z">
            <w:r w:rsidRPr="00FB5B81">
              <w:rPr>
                <w:rStyle w:val="Hyperlink"/>
                <w:rFonts w:eastAsiaTheme="majorEastAsia"/>
                <w:noProof/>
              </w:rPr>
              <w:lastRenderedPageBreak/>
              <w:fldChar w:fldCharType="begin"/>
            </w:r>
            <w:r w:rsidRPr="00FB5B81">
              <w:rPr>
                <w:rStyle w:val="Hyperlink"/>
                <w:rFonts w:eastAsiaTheme="majorEastAsia"/>
                <w:noProof/>
              </w:rPr>
              <w:instrText xml:space="preserve"> </w:instrText>
            </w:r>
            <w:r>
              <w:rPr>
                <w:noProof/>
              </w:rPr>
              <w:instrText>HYPERLINK \l "_Toc536110942"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5.10.7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status records</w:t>
            </w:r>
            <w:r>
              <w:rPr>
                <w:noProof/>
                <w:webHidden/>
              </w:rPr>
              <w:tab/>
            </w:r>
            <w:r>
              <w:rPr>
                <w:noProof/>
                <w:webHidden/>
              </w:rPr>
              <w:fldChar w:fldCharType="begin"/>
            </w:r>
            <w:r>
              <w:rPr>
                <w:noProof/>
                <w:webHidden/>
              </w:rPr>
              <w:instrText xml:space="preserve"> PAGEREF _Toc536110942 \h </w:instrText>
            </w:r>
            <w:r>
              <w:rPr>
                <w:noProof/>
                <w:webHidden/>
              </w:rPr>
            </w:r>
          </w:ins>
          <w:r>
            <w:rPr>
              <w:noProof/>
              <w:webHidden/>
            </w:rPr>
            <w:fldChar w:fldCharType="separate"/>
          </w:r>
          <w:ins w:id="276" w:author="Dioguardi, Fabio" w:date="2019-01-24T16:32:00Z">
            <w:r>
              <w:rPr>
                <w:noProof/>
                <w:webHidden/>
              </w:rPr>
              <w:t>74</w:t>
            </w:r>
            <w:r>
              <w:rPr>
                <w:noProof/>
                <w:webHidden/>
              </w:rPr>
              <w:fldChar w:fldCharType="end"/>
            </w:r>
            <w:r w:rsidRPr="00FB5B81">
              <w:rPr>
                <w:rStyle w:val="Hyperlink"/>
                <w:rFonts w:eastAsiaTheme="majorEastAsia"/>
                <w:noProof/>
              </w:rPr>
              <w:fldChar w:fldCharType="end"/>
            </w:r>
          </w:ins>
        </w:p>
        <w:p w14:paraId="07AE7791" w14:textId="33723972" w:rsidR="00156429" w:rsidRDefault="00156429">
          <w:pPr>
            <w:pStyle w:val="TOC2"/>
            <w:tabs>
              <w:tab w:val="left" w:pos="880"/>
              <w:tab w:val="right" w:leader="dot" w:pos="9019"/>
            </w:tabs>
            <w:rPr>
              <w:ins w:id="277" w:author="Dioguardi, Fabio" w:date="2019-01-24T16:32:00Z"/>
              <w:rFonts w:asciiTheme="minorHAnsi" w:eastAsiaTheme="minorEastAsia" w:hAnsiTheme="minorHAnsi" w:cstheme="minorBidi"/>
              <w:noProof/>
              <w:szCs w:val="22"/>
              <w:lang w:val="en-GB" w:eastAsia="en-GB"/>
            </w:rPr>
          </w:pPr>
          <w:ins w:id="27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"_Toc536110943"</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Resting and Closing the Loop</w:t>
            </w:r>
            <w:r>
              <w:rPr>
                <w:noProof/>
                <w:webHidden/>
              </w:rPr>
              <w:tab/>
            </w:r>
            <w:r>
              <w:rPr>
                <w:noProof/>
                <w:webHidden/>
              </w:rPr>
              <w:fldChar w:fldCharType="begin"/>
            </w:r>
            <w:r>
              <w:rPr>
                <w:noProof/>
                <w:webHidden/>
              </w:rPr>
              <w:instrText xml:space="preserve"> PAGEREF _Toc536110943 \h </w:instrText>
            </w:r>
            <w:r>
              <w:rPr>
                <w:noProof/>
                <w:webHidden/>
              </w:rPr>
            </w:r>
          </w:ins>
          <w:r>
            <w:rPr>
              <w:noProof/>
              <w:webHidden/>
            </w:rPr>
            <w:fldChar w:fldCharType="separate"/>
          </w:r>
          <w:ins w:id="279" w:author="Dioguardi, Fabio" w:date="2019-01-24T16:32:00Z">
            <w:r>
              <w:rPr>
                <w:noProof/>
                <w:webHidden/>
              </w:rPr>
              <w:t>76</w:t>
            </w:r>
            <w:r>
              <w:rPr>
                <w:noProof/>
                <w:webHidden/>
              </w:rPr>
              <w:fldChar w:fldCharType="end"/>
            </w:r>
            <w:r w:rsidRPr="00FB5B81">
              <w:rPr>
                <w:rStyle w:val="Hyperlink"/>
                <w:rFonts w:eastAsiaTheme="majorEastAsia"/>
                <w:noProof/>
              </w:rPr>
              <w:fldChar w:fldCharType="end"/>
            </w:r>
          </w:ins>
        </w:p>
        <w:p w14:paraId="4B2DBBCF" w14:textId="39D50114" w:rsidR="00156429" w:rsidRDefault="00156429">
          <w:pPr>
            <w:pStyle w:val="TOC1"/>
            <w:tabs>
              <w:tab w:val="left" w:pos="440"/>
              <w:tab w:val="right" w:leader="dot" w:pos="9019"/>
            </w:tabs>
            <w:rPr>
              <w:ins w:id="280" w:author="Dioguardi, Fabio" w:date="2019-01-24T16:32:00Z"/>
              <w:rFonts w:asciiTheme="minorHAnsi" w:eastAsiaTheme="minorEastAsia" w:hAnsiTheme="minorHAnsi" w:cstheme="minorBidi"/>
              <w:noProof/>
              <w:szCs w:val="22"/>
              <w:lang w:val="en-GB" w:eastAsia="en-GB"/>
            </w:rPr>
          </w:pPr>
          <w:ins w:id="28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"_Toc536110944"</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FoxScreen</w:t>
            </w:r>
            <w:r>
              <w:rPr>
                <w:noProof/>
                <w:webHidden/>
              </w:rPr>
              <w:tab/>
            </w:r>
            <w:r>
              <w:rPr>
                <w:noProof/>
                <w:webHidden/>
              </w:rPr>
              <w:fldChar w:fldCharType="begin"/>
            </w:r>
            <w:r>
              <w:rPr>
                <w:noProof/>
                <w:webHidden/>
              </w:rPr>
              <w:instrText xml:space="preserve"> PAGEREF _Toc536110944 \h </w:instrText>
            </w:r>
            <w:r>
              <w:rPr>
                <w:noProof/>
                <w:webHidden/>
              </w:rPr>
            </w:r>
          </w:ins>
          <w:r>
            <w:rPr>
              <w:noProof/>
              <w:webHidden/>
            </w:rPr>
            <w:fldChar w:fldCharType="separate"/>
          </w:r>
          <w:ins w:id="282" w:author="Dioguardi, Fabio" w:date="2019-01-24T16:32:00Z">
            <w:r>
              <w:rPr>
                <w:noProof/>
                <w:webHidden/>
              </w:rPr>
              <w:t>77</w:t>
            </w:r>
            <w:r>
              <w:rPr>
                <w:noProof/>
                <w:webHidden/>
              </w:rPr>
              <w:fldChar w:fldCharType="end"/>
            </w:r>
            <w:r w:rsidRPr="00FB5B81">
              <w:rPr>
                <w:rStyle w:val="Hyperlink"/>
                <w:rFonts w:eastAsiaTheme="majorEastAsia"/>
                <w:noProof/>
              </w:rPr>
              <w:fldChar w:fldCharType="end"/>
            </w:r>
          </w:ins>
        </w:p>
        <w:p w14:paraId="348ACEA4" w14:textId="0C3AECD2" w:rsidR="00156429" w:rsidRDefault="00156429">
          <w:pPr>
            <w:pStyle w:val="TOC1"/>
            <w:tabs>
              <w:tab w:val="left" w:pos="440"/>
              <w:tab w:val="right" w:leader="dot" w:pos="9019"/>
            </w:tabs>
            <w:rPr>
              <w:ins w:id="283" w:author="Dioguardi, Fabio" w:date="2019-01-24T16:32:00Z"/>
              <w:rFonts w:asciiTheme="minorHAnsi" w:eastAsiaTheme="minorEastAsia" w:hAnsiTheme="minorHAnsi" w:cstheme="minorBidi"/>
              <w:noProof/>
              <w:szCs w:val="22"/>
              <w:lang w:val="en-GB" w:eastAsia="en-GB"/>
            </w:rPr>
          </w:pPr>
          <w:ins w:id="28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"_Toc536110945"</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References</w:t>
            </w:r>
            <w:r>
              <w:rPr>
                <w:noProof/>
                <w:webHidden/>
              </w:rPr>
              <w:tab/>
            </w:r>
            <w:r>
              <w:rPr>
                <w:noProof/>
                <w:webHidden/>
              </w:rPr>
              <w:fldChar w:fldCharType="begin"/>
            </w:r>
            <w:r>
              <w:rPr>
                <w:noProof/>
                <w:webHidden/>
              </w:rPr>
              <w:instrText xml:space="preserve"> PAGEREF _Toc536110945 \h </w:instrText>
            </w:r>
            <w:r>
              <w:rPr>
                <w:noProof/>
                <w:webHidden/>
              </w:rPr>
            </w:r>
          </w:ins>
          <w:r>
            <w:rPr>
              <w:noProof/>
              <w:webHidden/>
            </w:rPr>
            <w:fldChar w:fldCharType="separate"/>
          </w:r>
          <w:ins w:id="285" w:author="Dioguardi, Fabio" w:date="2019-01-24T16:32:00Z">
            <w:r>
              <w:rPr>
                <w:noProof/>
                <w:webHidden/>
              </w:rPr>
              <w:t>79</w:t>
            </w:r>
            <w:r>
              <w:rPr>
                <w:noProof/>
                <w:webHidden/>
              </w:rPr>
              <w:fldChar w:fldCharType="end"/>
            </w:r>
            <w:r w:rsidRPr="00FB5B81">
              <w:rPr>
                <w:rStyle w:val="Hyperlink"/>
                <w:rFonts w:eastAsiaTheme="majorEastAsia"/>
                <w:noProof/>
              </w:rPr>
              <w:fldChar w:fldCharType="end"/>
            </w:r>
          </w:ins>
        </w:p>
        <w:p w14:paraId="4C262645" w14:textId="7372317F" w:rsidR="00156429" w:rsidRDefault="00156429">
          <w:pPr>
            <w:pStyle w:val="TOC1"/>
            <w:tabs>
              <w:tab w:val="right" w:leader="dot" w:pos="9019"/>
            </w:tabs>
            <w:rPr>
              <w:ins w:id="286" w:author="Dioguardi, Fabio" w:date="2019-01-24T16:32:00Z"/>
              <w:rFonts w:asciiTheme="minorHAnsi" w:eastAsiaTheme="minorEastAsia" w:hAnsiTheme="minorHAnsi" w:cstheme="minorBidi"/>
              <w:noProof/>
              <w:szCs w:val="22"/>
              <w:lang w:val="en-GB" w:eastAsia="en-GB"/>
            </w:rPr>
          </w:pPr>
          <w:ins w:id="28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"_Toc536110946"</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A: List of Parameters in fix_config.txt</w:t>
            </w:r>
            <w:r>
              <w:rPr>
                <w:noProof/>
                <w:webHidden/>
              </w:rPr>
              <w:tab/>
            </w:r>
            <w:r>
              <w:rPr>
                <w:noProof/>
                <w:webHidden/>
              </w:rPr>
              <w:fldChar w:fldCharType="begin"/>
            </w:r>
            <w:r>
              <w:rPr>
                <w:noProof/>
                <w:webHidden/>
              </w:rPr>
              <w:instrText xml:space="preserve"> PAGEREF _Toc536110946 \h </w:instrText>
            </w:r>
            <w:r>
              <w:rPr>
                <w:noProof/>
                <w:webHidden/>
              </w:rPr>
            </w:r>
          </w:ins>
          <w:r>
            <w:rPr>
              <w:noProof/>
              <w:webHidden/>
            </w:rPr>
            <w:fldChar w:fldCharType="separate"/>
          </w:r>
          <w:ins w:id="288" w:author="Dioguardi, Fabio" w:date="2019-01-24T16:32:00Z">
            <w:r>
              <w:rPr>
                <w:noProof/>
                <w:webHidden/>
              </w:rPr>
              <w:t>81</w:t>
            </w:r>
            <w:r>
              <w:rPr>
                <w:noProof/>
                <w:webHidden/>
              </w:rPr>
              <w:fldChar w:fldCharType="end"/>
            </w:r>
            <w:r w:rsidRPr="00FB5B81">
              <w:rPr>
                <w:rStyle w:val="Hyperlink"/>
                <w:rFonts w:eastAsiaTheme="majorEastAsia"/>
                <w:noProof/>
              </w:rPr>
              <w:fldChar w:fldCharType="end"/>
            </w:r>
          </w:ins>
        </w:p>
        <w:p w14:paraId="6E9703D9" w14:textId="6685E7FA" w:rsidR="00156429" w:rsidRDefault="00156429">
          <w:pPr>
            <w:pStyle w:val="TOC1"/>
            <w:tabs>
              <w:tab w:val="right" w:leader="dot" w:pos="9019"/>
            </w:tabs>
            <w:rPr>
              <w:ins w:id="289" w:author="Dioguardi, Fabio" w:date="2019-01-24T16:32:00Z"/>
              <w:rFonts w:asciiTheme="minorHAnsi" w:eastAsiaTheme="minorEastAsia" w:hAnsiTheme="minorHAnsi" w:cstheme="minorBidi"/>
              <w:noProof/>
              <w:szCs w:val="22"/>
              <w:lang w:val="en-GB" w:eastAsia="en-GB"/>
            </w:rPr>
          </w:pPr>
          <w:ins w:id="29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"_Toc536110947"</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B: Data Flow Chart of FOXI</w:t>
            </w:r>
            <w:r>
              <w:rPr>
                <w:noProof/>
                <w:webHidden/>
              </w:rPr>
              <w:tab/>
            </w:r>
            <w:r>
              <w:rPr>
                <w:noProof/>
                <w:webHidden/>
              </w:rPr>
              <w:fldChar w:fldCharType="begin"/>
            </w:r>
            <w:r>
              <w:rPr>
                <w:noProof/>
                <w:webHidden/>
              </w:rPr>
              <w:instrText xml:space="preserve"> PAGEREF _Toc536110947 \h </w:instrText>
            </w:r>
            <w:r>
              <w:rPr>
                <w:noProof/>
                <w:webHidden/>
              </w:rPr>
            </w:r>
          </w:ins>
          <w:r>
            <w:rPr>
              <w:noProof/>
              <w:webHidden/>
            </w:rPr>
            <w:fldChar w:fldCharType="separate"/>
          </w:r>
          <w:ins w:id="291" w:author="Dioguardi, Fabio" w:date="2019-01-24T16:32:00Z">
            <w:r>
              <w:rPr>
                <w:noProof/>
                <w:webHidden/>
              </w:rPr>
              <w:t>82</w:t>
            </w:r>
            <w:r>
              <w:rPr>
                <w:noProof/>
                <w:webHidden/>
              </w:rPr>
              <w:fldChar w:fldCharType="end"/>
            </w:r>
            <w:r w:rsidRPr="00FB5B81">
              <w:rPr>
                <w:rStyle w:val="Hyperlink"/>
                <w:rFonts w:eastAsiaTheme="majorEastAsia"/>
                <w:noProof/>
              </w:rPr>
              <w:fldChar w:fldCharType="end"/>
            </w:r>
          </w:ins>
        </w:p>
        <w:p w14:paraId="327B936B" w14:textId="52C420D0" w:rsidR="00156429" w:rsidRDefault="00156429">
          <w:pPr>
            <w:pStyle w:val="TOC1"/>
            <w:tabs>
              <w:tab w:val="right" w:leader="dot" w:pos="9019"/>
            </w:tabs>
            <w:rPr>
              <w:ins w:id="292" w:author="Dioguardi, Fabio" w:date="2019-01-24T16:32:00Z"/>
              <w:rFonts w:asciiTheme="minorHAnsi" w:eastAsiaTheme="minorEastAsia" w:hAnsiTheme="minorHAnsi" w:cstheme="minorBidi"/>
              <w:noProof/>
              <w:szCs w:val="22"/>
              <w:lang w:val="en-GB" w:eastAsia="en-GB"/>
            </w:rPr>
          </w:pPr>
          <w:ins w:id="29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"_Toc536110948"</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C: REFIR – Setup for Iceland</w:t>
            </w:r>
            <w:r>
              <w:rPr>
                <w:noProof/>
                <w:webHidden/>
              </w:rPr>
              <w:tab/>
            </w:r>
            <w:r>
              <w:rPr>
                <w:noProof/>
                <w:webHidden/>
              </w:rPr>
              <w:fldChar w:fldCharType="begin"/>
            </w:r>
            <w:r>
              <w:rPr>
                <w:noProof/>
                <w:webHidden/>
              </w:rPr>
              <w:instrText xml:space="preserve"> PAGEREF _Toc536110948 \h </w:instrText>
            </w:r>
            <w:r>
              <w:rPr>
                <w:noProof/>
                <w:webHidden/>
              </w:rPr>
            </w:r>
          </w:ins>
          <w:r>
            <w:rPr>
              <w:noProof/>
              <w:webHidden/>
            </w:rPr>
            <w:fldChar w:fldCharType="separate"/>
          </w:r>
          <w:ins w:id="294" w:author="Dioguardi, Fabio" w:date="2019-01-24T16:32:00Z">
            <w:r>
              <w:rPr>
                <w:noProof/>
                <w:webHidden/>
              </w:rPr>
              <w:t>83</w:t>
            </w:r>
            <w:r>
              <w:rPr>
                <w:noProof/>
                <w:webHidden/>
              </w:rPr>
              <w:fldChar w:fldCharType="end"/>
            </w:r>
            <w:r w:rsidRPr="00FB5B81">
              <w:rPr>
                <w:rStyle w:val="Hyperlink"/>
                <w:rFonts w:eastAsiaTheme="majorEastAsia"/>
                <w:noProof/>
              </w:rPr>
              <w:fldChar w:fldCharType="end"/>
            </w:r>
          </w:ins>
        </w:p>
        <w:p w14:paraId="49D345D0" w14:textId="06687487" w:rsidR="00156429" w:rsidRDefault="00156429">
          <w:pPr>
            <w:pStyle w:val="TOC1"/>
            <w:tabs>
              <w:tab w:val="right" w:leader="dot" w:pos="9019"/>
            </w:tabs>
            <w:rPr>
              <w:ins w:id="295" w:author="Dioguardi, Fabio" w:date="2019-01-24T16:32:00Z"/>
              <w:rFonts w:asciiTheme="minorHAnsi" w:eastAsiaTheme="minorEastAsia" w:hAnsiTheme="minorHAnsi" w:cstheme="minorBidi"/>
              <w:noProof/>
              <w:szCs w:val="22"/>
              <w:lang w:val="en-GB" w:eastAsia="en-GB"/>
            </w:rPr>
          </w:pPr>
          <w:ins w:id="29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"_Toc536110949"</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D: Automatic plume tracking web-cameras at Hekla</w:t>
            </w:r>
            <w:r>
              <w:rPr>
                <w:noProof/>
                <w:webHidden/>
              </w:rPr>
              <w:tab/>
            </w:r>
            <w:r>
              <w:rPr>
                <w:noProof/>
                <w:webHidden/>
              </w:rPr>
              <w:fldChar w:fldCharType="begin"/>
            </w:r>
            <w:r>
              <w:rPr>
                <w:noProof/>
                <w:webHidden/>
              </w:rPr>
              <w:instrText xml:space="preserve"> PAGEREF _Toc536110949 \h </w:instrText>
            </w:r>
            <w:r>
              <w:rPr>
                <w:noProof/>
                <w:webHidden/>
              </w:rPr>
            </w:r>
          </w:ins>
          <w:r>
            <w:rPr>
              <w:noProof/>
              <w:webHidden/>
            </w:rPr>
            <w:fldChar w:fldCharType="separate"/>
          </w:r>
          <w:ins w:id="297" w:author="Dioguardi, Fabio" w:date="2019-01-24T16:32:00Z">
            <w:r>
              <w:rPr>
                <w:noProof/>
                <w:webHidden/>
              </w:rPr>
              <w:t>84</w:t>
            </w:r>
            <w:r>
              <w:rPr>
                <w:noProof/>
                <w:webHidden/>
              </w:rPr>
              <w:fldChar w:fldCharType="end"/>
            </w:r>
            <w:r w:rsidRPr="00FB5B81">
              <w:rPr>
                <w:rStyle w:val="Hyperlink"/>
                <w:rFonts w:eastAsiaTheme="majorEastAsia"/>
                <w:noProof/>
              </w:rPr>
              <w:fldChar w:fldCharType="end"/>
            </w:r>
          </w:ins>
        </w:p>
        <w:p w14:paraId="492A2384" w14:textId="0442218B" w:rsidR="00156429" w:rsidRDefault="00156429">
          <w:pPr>
            <w:pStyle w:val="TOC1"/>
            <w:tabs>
              <w:tab w:val="right" w:leader="dot" w:pos="9019"/>
            </w:tabs>
            <w:rPr>
              <w:ins w:id="298" w:author="Dioguardi, Fabio" w:date="2019-01-24T16:32:00Z"/>
              <w:rFonts w:asciiTheme="minorHAnsi" w:eastAsiaTheme="minorEastAsia" w:hAnsiTheme="minorHAnsi" w:cstheme="minorBidi"/>
              <w:noProof/>
              <w:szCs w:val="22"/>
              <w:lang w:val="en-GB" w:eastAsia="en-GB"/>
            </w:rPr>
          </w:pPr>
          <w:ins w:id="29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"_Toc536110950"</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_Toc536110950 \h </w:instrText>
            </w:r>
            <w:r>
              <w:rPr>
                <w:noProof/>
                <w:webHidden/>
              </w:rPr>
            </w:r>
          </w:ins>
          <w:r>
            <w:rPr>
              <w:noProof/>
              <w:webHidden/>
            </w:rPr>
            <w:fldChar w:fldCharType="separate"/>
          </w:r>
          <w:ins w:id="300" w:author="Dioguardi, Fabio" w:date="2019-01-24T16:32:00Z">
            <w:r>
              <w:rPr>
                <w:noProof/>
                <w:webHidden/>
              </w:rPr>
              <w:t>85</w:t>
            </w:r>
            <w:r>
              <w:rPr>
                <w:noProof/>
                <w:webHidden/>
              </w:rPr>
              <w:fldChar w:fldCharType="end"/>
            </w:r>
            <w:r w:rsidRPr="00FB5B81">
              <w:rPr>
                <w:rStyle w:val="Hyperlink"/>
                <w:rFonts w:eastAsiaTheme="majorEastAsia"/>
                <w:noProof/>
              </w:rPr>
              <w:fldChar w:fldCharType="end"/>
            </w:r>
          </w:ins>
        </w:p>
        <w:p w14:paraId="70A14875" w14:textId="76114D41" w:rsidR="00156429" w:rsidRDefault="00156429">
          <w:pPr>
            <w:pStyle w:val="TOC1"/>
            <w:tabs>
              <w:tab w:val="right" w:leader="dot" w:pos="9019"/>
            </w:tabs>
            <w:rPr>
              <w:ins w:id="301" w:author="Dioguardi, Fabio" w:date="2019-01-24T16:32:00Z"/>
              <w:rFonts w:asciiTheme="minorHAnsi" w:eastAsiaTheme="minorEastAsia" w:hAnsiTheme="minorHAnsi" w:cstheme="minorBidi"/>
              <w:noProof/>
              <w:szCs w:val="22"/>
              <w:lang w:val="en-GB" w:eastAsia="en-GB"/>
            </w:rPr>
          </w:pPr>
          <w:ins w:id="30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"_Toc536110951"</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F: List of entries in a *_mer_LOG.txt</w:t>
            </w:r>
            <w:r>
              <w:rPr>
                <w:noProof/>
                <w:webHidden/>
              </w:rPr>
              <w:tab/>
            </w:r>
            <w:r>
              <w:rPr>
                <w:noProof/>
                <w:webHidden/>
              </w:rPr>
              <w:fldChar w:fldCharType="begin"/>
            </w:r>
            <w:r>
              <w:rPr>
                <w:noProof/>
                <w:webHidden/>
              </w:rPr>
              <w:instrText xml:space="preserve"> PAGEREF _Toc536110951 \h </w:instrText>
            </w:r>
            <w:r>
              <w:rPr>
                <w:noProof/>
                <w:webHidden/>
              </w:rPr>
            </w:r>
          </w:ins>
          <w:r>
            <w:rPr>
              <w:noProof/>
              <w:webHidden/>
            </w:rPr>
            <w:fldChar w:fldCharType="separate"/>
          </w:r>
          <w:ins w:id="303" w:author="Dioguardi, Fabio" w:date="2019-01-24T16:32:00Z">
            <w:r>
              <w:rPr>
                <w:noProof/>
                <w:webHidden/>
              </w:rPr>
              <w:t>86</w:t>
            </w:r>
            <w:r>
              <w:rPr>
                <w:noProof/>
                <w:webHidden/>
              </w:rPr>
              <w:fldChar w:fldCharType="end"/>
            </w:r>
            <w:r w:rsidRPr="00FB5B81">
              <w:rPr>
                <w:rStyle w:val="Hyperlink"/>
                <w:rFonts w:eastAsiaTheme="majorEastAsia"/>
                <w:noProof/>
              </w:rPr>
              <w:fldChar w:fldCharType="end"/>
            </w:r>
          </w:ins>
        </w:p>
        <w:p w14:paraId="7665919C" w14:textId="58AD4BED" w:rsidR="00156429" w:rsidRDefault="00156429">
          <w:pPr>
            <w:pStyle w:val="TOC1"/>
            <w:tabs>
              <w:tab w:val="right" w:leader="dot" w:pos="9019"/>
            </w:tabs>
            <w:rPr>
              <w:ins w:id="304" w:author="Dioguardi, Fabio" w:date="2019-01-24T16:32:00Z"/>
              <w:rFonts w:asciiTheme="minorHAnsi" w:eastAsiaTheme="minorEastAsia" w:hAnsiTheme="minorHAnsi" w:cstheme="minorBidi"/>
              <w:noProof/>
              <w:szCs w:val="22"/>
              <w:lang w:val="en-GB" w:eastAsia="en-GB"/>
            </w:rPr>
          </w:pPr>
          <w:ins w:id="30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"_Toc536110952"</w:instrText>
            </w:r>
            <w:r w:rsidRPr="00FB5B81">
              <w:rPr>
                <w:rStyle w:val="Hyperlink"/>
                <w:rFonts w:eastAsiaTheme="majorEastAsia"/>
                <w:noProof/>
              </w:rPr>
              <w:instrText xml:space="preserve"> </w:instrText>
            </w:r>
            <w:r w:rsidRPr="00FB5B81">
              <w:rPr>
                <w:rStyle w:val="Hyperlink"/>
                <w:rFonts w:eastAsiaTheme="majorEastAsia"/>
                <w:noProof/>
              </w:rPr>
            </w:r>
            <w:r w:rsidRPr="00FB5B81">
              <w:rPr>
                <w:rStyle w:val="Hyperlink"/>
                <w:rFonts w:eastAsiaTheme="majorEastAsia"/>
                <w:noProof/>
              </w:rPr>
              <w:fldChar w:fldCharType="separate"/>
            </w:r>
            <w:r w:rsidRPr="00FB5B81">
              <w:rPr>
                <w:rStyle w:val="Hyperlink"/>
                <w:rFonts w:eastAsiaTheme="majorEastAsia"/>
                <w:noProof/>
                <w:lang w:val="en-GB"/>
              </w:rPr>
              <w:t>Appendix G: Example for a Status Report</w:t>
            </w:r>
            <w:r>
              <w:rPr>
                <w:noProof/>
                <w:webHidden/>
              </w:rPr>
              <w:tab/>
            </w:r>
            <w:r>
              <w:rPr>
                <w:noProof/>
                <w:webHidden/>
              </w:rPr>
              <w:fldChar w:fldCharType="begin"/>
            </w:r>
            <w:r>
              <w:rPr>
                <w:noProof/>
                <w:webHidden/>
              </w:rPr>
              <w:instrText xml:space="preserve"> PAGEREF _Toc536110952 \h </w:instrText>
            </w:r>
            <w:r>
              <w:rPr>
                <w:noProof/>
                <w:webHidden/>
              </w:rPr>
            </w:r>
          </w:ins>
          <w:r>
            <w:rPr>
              <w:noProof/>
              <w:webHidden/>
            </w:rPr>
            <w:fldChar w:fldCharType="separate"/>
          </w:r>
          <w:ins w:id="306" w:author="Dioguardi, Fabio" w:date="2019-01-24T16:32:00Z">
            <w:r>
              <w:rPr>
                <w:noProof/>
                <w:webHidden/>
              </w:rPr>
              <w:t>88</w:t>
            </w:r>
            <w:r>
              <w:rPr>
                <w:noProof/>
                <w:webHidden/>
              </w:rPr>
              <w:fldChar w:fldCharType="end"/>
            </w:r>
            <w:r w:rsidRPr="00FB5B81">
              <w:rPr>
                <w:rStyle w:val="Hyperlink"/>
                <w:rFonts w:eastAsiaTheme="majorEastAsia"/>
                <w:noProof/>
              </w:rPr>
              <w:fldChar w:fldCharType="end"/>
            </w:r>
          </w:ins>
        </w:p>
        <w:p w14:paraId="2361B2F0" w14:textId="7E84E7B3" w:rsidR="001E0E58" w:rsidDel="008C08C3" w:rsidRDefault="001E0E58">
          <w:pPr>
            <w:pStyle w:val="TOC1"/>
            <w:tabs>
              <w:tab w:val="left" w:pos="440"/>
              <w:tab w:val="right" w:leader="dot" w:pos="9019"/>
            </w:tabs>
            <w:rPr>
              <w:del w:id="307" w:author="Dioguardi, Fabio" w:date="2019-01-24T15:25:00Z"/>
              <w:rFonts w:asciiTheme="minorHAnsi" w:eastAsiaTheme="minorEastAsia" w:hAnsiTheme="minorHAnsi" w:cstheme="minorBidi"/>
              <w:noProof/>
              <w:szCs w:val="22"/>
              <w:lang w:val="en-GB" w:eastAsia="en-GB"/>
            </w:rPr>
          </w:pPr>
          <w:del w:id="308"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REFIR: Introduction and spectrum of tasks</w:delText>
            </w:r>
            <w:r w:rsidDel="008C08C3">
              <w:rPr>
                <w:noProof/>
                <w:webHidden/>
              </w:rPr>
              <w:tab/>
              <w:delText>5</w:delText>
            </w:r>
          </w:del>
        </w:p>
        <w:p w14:paraId="761A763A" w14:textId="3BCEBAAF" w:rsidR="001E0E58" w:rsidDel="008C08C3" w:rsidRDefault="001E0E58">
          <w:pPr>
            <w:pStyle w:val="TOC2"/>
            <w:tabs>
              <w:tab w:val="left" w:pos="880"/>
              <w:tab w:val="right" w:leader="dot" w:pos="9019"/>
            </w:tabs>
            <w:rPr>
              <w:del w:id="309" w:author="Dioguardi, Fabio" w:date="2019-01-24T15:25:00Z"/>
              <w:rFonts w:asciiTheme="minorHAnsi" w:eastAsiaTheme="minorEastAsia" w:hAnsiTheme="minorHAnsi" w:cstheme="minorBidi"/>
              <w:noProof/>
              <w:szCs w:val="22"/>
              <w:lang w:val="en-GB" w:eastAsia="en-GB"/>
            </w:rPr>
          </w:pPr>
          <w:del w:id="310" w:author="Dioguardi, Fabio" w:date="2019-01-24T15:25:00Z">
            <w:r w:rsidRPr="008C08C3" w:rsidDel="008C08C3">
              <w:rPr>
                <w:rStyle w:val="Hyperlink"/>
                <w:noProof/>
                <w:lang w:val="en-GB"/>
              </w:rPr>
              <w:delText>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New functionalities included in version 19</w:delText>
            </w:r>
            <w:r w:rsidDel="008C08C3">
              <w:rPr>
                <w:noProof/>
                <w:webHidden/>
              </w:rPr>
              <w:tab/>
              <w:delText>5</w:delText>
            </w:r>
          </w:del>
        </w:p>
        <w:p w14:paraId="7036957D" w14:textId="301B1404" w:rsidR="001E0E58" w:rsidDel="008C08C3" w:rsidRDefault="001E0E58">
          <w:pPr>
            <w:pStyle w:val="TOC1"/>
            <w:tabs>
              <w:tab w:val="left" w:pos="440"/>
              <w:tab w:val="right" w:leader="dot" w:pos="9019"/>
            </w:tabs>
            <w:rPr>
              <w:del w:id="311" w:author="Dioguardi, Fabio" w:date="2019-01-24T15:25:00Z"/>
              <w:rFonts w:asciiTheme="minorHAnsi" w:eastAsiaTheme="minorEastAsia" w:hAnsiTheme="minorHAnsi" w:cstheme="minorBidi"/>
              <w:noProof/>
              <w:szCs w:val="22"/>
              <w:lang w:val="en-GB" w:eastAsia="en-GB"/>
            </w:rPr>
          </w:pPr>
          <w:del w:id="31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Description of the multi-parameter system REFIR</w:delText>
            </w:r>
            <w:r w:rsidDel="008C08C3">
              <w:rPr>
                <w:noProof/>
                <w:webHidden/>
              </w:rPr>
              <w:tab/>
              <w:delText>6</w:delText>
            </w:r>
          </w:del>
        </w:p>
        <w:p w14:paraId="7911D784" w14:textId="0DA92938" w:rsidR="001E0E58" w:rsidDel="008C08C3" w:rsidRDefault="001E0E58">
          <w:pPr>
            <w:pStyle w:val="TOC2"/>
            <w:tabs>
              <w:tab w:val="left" w:pos="880"/>
              <w:tab w:val="right" w:leader="dot" w:pos="9019"/>
            </w:tabs>
            <w:rPr>
              <w:del w:id="313" w:author="Dioguardi, Fabio" w:date="2019-01-24T15:25:00Z"/>
              <w:rFonts w:asciiTheme="minorHAnsi" w:eastAsiaTheme="minorEastAsia" w:hAnsiTheme="minorHAnsi" w:cstheme="minorBidi"/>
              <w:noProof/>
              <w:szCs w:val="22"/>
              <w:lang w:val="en-GB" w:eastAsia="en-GB"/>
            </w:rPr>
          </w:pPr>
          <w:del w:id="314" w:author="Dioguardi, Fabio" w:date="2019-01-24T15:25:00Z">
            <w:r w:rsidRPr="008C08C3" w:rsidDel="008C08C3">
              <w:rPr>
                <w:rStyle w:val="Hyperlink"/>
                <w:noProof/>
                <w:lang w:val="en-GB"/>
              </w:rPr>
              <w:delText>2.1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w:delText>
            </w:r>
            <w:r w:rsidDel="008C08C3">
              <w:rPr>
                <w:noProof/>
                <w:webHidden/>
              </w:rPr>
              <w:tab/>
              <w:delText>6</w:delText>
            </w:r>
          </w:del>
        </w:p>
        <w:p w14:paraId="3C85CD94" w14:textId="2571ED39" w:rsidR="001E0E58" w:rsidDel="008C08C3" w:rsidRDefault="001E0E58">
          <w:pPr>
            <w:pStyle w:val="TOC2"/>
            <w:tabs>
              <w:tab w:val="left" w:pos="880"/>
              <w:tab w:val="right" w:leader="dot" w:pos="9019"/>
            </w:tabs>
            <w:rPr>
              <w:del w:id="315" w:author="Dioguardi, Fabio" w:date="2019-01-24T15:25:00Z"/>
              <w:rFonts w:asciiTheme="minorHAnsi" w:eastAsiaTheme="minorEastAsia" w:hAnsiTheme="minorHAnsi" w:cstheme="minorBidi"/>
              <w:noProof/>
              <w:szCs w:val="22"/>
              <w:lang w:val="en-GB" w:eastAsia="en-GB"/>
            </w:rPr>
          </w:pPr>
          <w:del w:id="316" w:author="Dioguardi, Fabio" w:date="2019-01-24T15:25:00Z">
            <w:r w:rsidRPr="008C08C3" w:rsidDel="008C08C3">
              <w:rPr>
                <w:rStyle w:val="Hyperlink"/>
                <w:noProof/>
                <w:lang w:val="en-GB"/>
              </w:rPr>
              <w:delText>2.2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System requirements</w:delText>
            </w:r>
            <w:r w:rsidDel="008C08C3">
              <w:rPr>
                <w:noProof/>
                <w:webHidden/>
              </w:rPr>
              <w:tab/>
              <w:delText>8</w:delText>
            </w:r>
          </w:del>
        </w:p>
        <w:p w14:paraId="742C6C85" w14:textId="2E43293F" w:rsidR="001E0E58" w:rsidDel="008C08C3" w:rsidRDefault="001E0E58">
          <w:pPr>
            <w:pStyle w:val="TOC2"/>
            <w:tabs>
              <w:tab w:val="left" w:pos="880"/>
              <w:tab w:val="right" w:leader="dot" w:pos="9019"/>
            </w:tabs>
            <w:rPr>
              <w:del w:id="317" w:author="Dioguardi, Fabio" w:date="2019-01-24T15:25:00Z"/>
              <w:rFonts w:asciiTheme="minorHAnsi" w:eastAsiaTheme="minorEastAsia" w:hAnsiTheme="minorHAnsi" w:cstheme="minorBidi"/>
              <w:noProof/>
              <w:szCs w:val="22"/>
              <w:lang w:val="en-GB" w:eastAsia="en-GB"/>
            </w:rPr>
          </w:pPr>
          <w:del w:id="318" w:author="Dioguardi, Fabio" w:date="2019-01-24T15:25:00Z">
            <w:r w:rsidRPr="008C08C3" w:rsidDel="008C08C3">
              <w:rPr>
                <w:rStyle w:val="Hyperlink"/>
                <w:noProof/>
                <w:lang w:val="en-GB"/>
              </w:rPr>
              <w:delText>2.3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Main Components of REFIR and Intercommunication Structure</w:delText>
            </w:r>
            <w:r w:rsidDel="008C08C3">
              <w:rPr>
                <w:noProof/>
                <w:webHidden/>
              </w:rPr>
              <w:tab/>
              <w:delText>8</w:delText>
            </w:r>
          </w:del>
        </w:p>
        <w:p w14:paraId="674C2EA3" w14:textId="2AEF636E" w:rsidR="001E0E58" w:rsidDel="008C08C3" w:rsidRDefault="001E0E58">
          <w:pPr>
            <w:pStyle w:val="TOC2"/>
            <w:tabs>
              <w:tab w:val="left" w:pos="880"/>
              <w:tab w:val="right" w:leader="dot" w:pos="9019"/>
            </w:tabs>
            <w:rPr>
              <w:del w:id="319" w:author="Dioguardi, Fabio" w:date="2019-01-24T15:25:00Z"/>
              <w:rFonts w:asciiTheme="minorHAnsi" w:eastAsiaTheme="minorEastAsia" w:hAnsiTheme="minorHAnsi" w:cstheme="minorBidi"/>
              <w:noProof/>
              <w:szCs w:val="22"/>
              <w:lang w:val="en-GB" w:eastAsia="en-GB"/>
            </w:rPr>
          </w:pPr>
          <w:del w:id="320" w:author="Dioguardi, Fabio" w:date="2019-01-24T15:25:00Z">
            <w:r w:rsidRPr="008C08C3" w:rsidDel="008C08C3">
              <w:rPr>
                <w:rStyle w:val="Hyperlink"/>
                <w:noProof/>
                <w:lang w:val="en-GB"/>
              </w:rPr>
              <w:delText>2.4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Input Files (Example: setup for Iceland)</w:delText>
            </w:r>
            <w:r w:rsidDel="008C08C3">
              <w:rPr>
                <w:noProof/>
                <w:webHidden/>
              </w:rPr>
              <w:tab/>
              <w:delText>10</w:delText>
            </w:r>
          </w:del>
        </w:p>
        <w:p w14:paraId="70A61B06" w14:textId="620AFE03" w:rsidR="001E0E58" w:rsidDel="008C08C3" w:rsidRDefault="001E0E58">
          <w:pPr>
            <w:pStyle w:val="TOC2"/>
            <w:tabs>
              <w:tab w:val="left" w:pos="880"/>
              <w:tab w:val="right" w:leader="dot" w:pos="9019"/>
            </w:tabs>
            <w:rPr>
              <w:del w:id="321" w:author="Dioguardi, Fabio" w:date="2019-01-24T15:25:00Z"/>
              <w:rFonts w:asciiTheme="minorHAnsi" w:eastAsiaTheme="minorEastAsia" w:hAnsiTheme="minorHAnsi" w:cstheme="minorBidi"/>
              <w:noProof/>
              <w:szCs w:val="22"/>
              <w:lang w:val="en-GB" w:eastAsia="en-GB"/>
            </w:rPr>
          </w:pPr>
          <w:del w:id="322" w:author="Dioguardi, Fabio" w:date="2019-01-24T15:25:00Z">
            <w:r w:rsidRPr="008C08C3" w:rsidDel="008C08C3">
              <w:rPr>
                <w:rStyle w:val="Hyperlink"/>
                <w:noProof/>
                <w:lang w:val="en-GB"/>
              </w:rPr>
              <w:delText>2.5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FOXI Output Files</w:delText>
            </w:r>
            <w:r w:rsidDel="008C08C3">
              <w:rPr>
                <w:noProof/>
                <w:webHidden/>
              </w:rPr>
              <w:tab/>
              <w:delText>12</w:delText>
            </w:r>
          </w:del>
        </w:p>
        <w:p w14:paraId="2F67A007" w14:textId="2EC0BA97" w:rsidR="001E0E58" w:rsidDel="008C08C3" w:rsidRDefault="001E0E58">
          <w:pPr>
            <w:pStyle w:val="TOC1"/>
            <w:tabs>
              <w:tab w:val="left" w:pos="440"/>
              <w:tab w:val="right" w:leader="dot" w:pos="9019"/>
            </w:tabs>
            <w:rPr>
              <w:del w:id="323" w:author="Dioguardi, Fabio" w:date="2019-01-24T15:25:00Z"/>
              <w:rFonts w:asciiTheme="minorHAnsi" w:eastAsiaTheme="minorEastAsia" w:hAnsiTheme="minorHAnsi" w:cstheme="minorBidi"/>
              <w:noProof/>
              <w:szCs w:val="22"/>
              <w:lang w:val="en-GB" w:eastAsia="en-GB"/>
            </w:rPr>
          </w:pPr>
          <w:del w:id="324"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to set up REFIR</w:delText>
            </w:r>
            <w:r w:rsidDel="008C08C3">
              <w:rPr>
                <w:noProof/>
                <w:webHidden/>
              </w:rPr>
              <w:tab/>
              <w:delText>14</w:delText>
            </w:r>
          </w:del>
        </w:p>
        <w:p w14:paraId="35730748" w14:textId="3D39FF9E" w:rsidR="001E0E58" w:rsidDel="008C08C3" w:rsidRDefault="001E0E58">
          <w:pPr>
            <w:pStyle w:val="TOC2"/>
            <w:tabs>
              <w:tab w:val="left" w:pos="880"/>
              <w:tab w:val="right" w:leader="dot" w:pos="9019"/>
            </w:tabs>
            <w:rPr>
              <w:del w:id="325" w:author="Dioguardi, Fabio" w:date="2019-01-24T15:25:00Z"/>
              <w:rFonts w:asciiTheme="minorHAnsi" w:eastAsiaTheme="minorEastAsia" w:hAnsiTheme="minorHAnsi" w:cstheme="minorBidi"/>
              <w:noProof/>
              <w:szCs w:val="22"/>
              <w:lang w:val="en-GB" w:eastAsia="en-GB"/>
            </w:rPr>
          </w:pPr>
          <w:del w:id="326" w:author="Dioguardi, Fabio" w:date="2019-01-24T15:25:00Z">
            <w:r w:rsidRPr="008C08C3" w:rsidDel="008C08C3">
              <w:rPr>
                <w:rStyle w:val="Hyperlink"/>
                <w:noProof/>
                <w:lang w:val="en-GB"/>
              </w:rPr>
              <w:delText>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remarks</w:delText>
            </w:r>
            <w:r w:rsidDel="008C08C3">
              <w:rPr>
                <w:noProof/>
                <w:webHidden/>
              </w:rPr>
              <w:tab/>
              <w:delText>14</w:delText>
            </w:r>
          </w:del>
        </w:p>
        <w:p w14:paraId="18EB2DB9" w14:textId="29198A55" w:rsidR="001E0E58" w:rsidDel="008C08C3" w:rsidRDefault="001E0E58">
          <w:pPr>
            <w:pStyle w:val="TOC2"/>
            <w:tabs>
              <w:tab w:val="left" w:pos="880"/>
              <w:tab w:val="right" w:leader="dot" w:pos="9019"/>
            </w:tabs>
            <w:rPr>
              <w:del w:id="327" w:author="Dioguardi, Fabio" w:date="2019-01-24T15:25:00Z"/>
              <w:rFonts w:asciiTheme="minorHAnsi" w:eastAsiaTheme="minorEastAsia" w:hAnsiTheme="minorHAnsi" w:cstheme="minorBidi"/>
              <w:noProof/>
              <w:szCs w:val="22"/>
              <w:lang w:val="en-GB" w:eastAsia="en-GB"/>
            </w:rPr>
          </w:pPr>
          <w:del w:id="328" w:author="Dioguardi, Fabio" w:date="2019-01-24T15:25:00Z">
            <w:r w:rsidRPr="008C08C3" w:rsidDel="008C08C3">
              <w:rPr>
                <w:rStyle w:val="Hyperlink"/>
                <w:noProof/>
                <w:lang w:val="en-GB"/>
              </w:rPr>
              <w:delText>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Installation</w:delText>
            </w:r>
            <w:r w:rsidDel="008C08C3">
              <w:rPr>
                <w:noProof/>
                <w:webHidden/>
              </w:rPr>
              <w:tab/>
              <w:delText>14</w:delText>
            </w:r>
          </w:del>
        </w:p>
        <w:p w14:paraId="1145E083" w14:textId="362F955E" w:rsidR="001E0E58" w:rsidDel="008C08C3" w:rsidRDefault="001E0E58">
          <w:pPr>
            <w:pStyle w:val="TOC3"/>
            <w:tabs>
              <w:tab w:val="left" w:pos="880"/>
              <w:tab w:val="right" w:leader="dot" w:pos="9019"/>
            </w:tabs>
            <w:rPr>
              <w:del w:id="329" w:author="Dioguardi, Fabio" w:date="2019-01-24T15:25:00Z"/>
              <w:rFonts w:asciiTheme="minorHAnsi" w:eastAsiaTheme="minorEastAsia" w:hAnsiTheme="minorHAnsi" w:cstheme="minorBidi"/>
              <w:noProof/>
              <w:szCs w:val="22"/>
              <w:lang w:val="en-GB" w:eastAsia="en-GB"/>
            </w:rPr>
          </w:pPr>
          <w:del w:id="330" w:author="Dioguardi, Fabio" w:date="2019-01-24T15:25:00Z">
            <w:r w:rsidRPr="008C08C3" w:rsidDel="008C08C3">
              <w:rPr>
                <w:rStyle w:val="Hyperlink"/>
                <w:noProof/>
                <w:lang w:val="en-GB"/>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Assembling the python scripts</w:delText>
            </w:r>
            <w:r w:rsidDel="008C08C3">
              <w:rPr>
                <w:noProof/>
                <w:webHidden/>
              </w:rPr>
              <w:tab/>
              <w:delText>14</w:delText>
            </w:r>
          </w:del>
        </w:p>
        <w:p w14:paraId="40C2ADF3" w14:textId="5167DD70" w:rsidR="001E0E58" w:rsidDel="008C08C3" w:rsidRDefault="001E0E58">
          <w:pPr>
            <w:pStyle w:val="TOC3"/>
            <w:tabs>
              <w:tab w:val="left" w:pos="880"/>
              <w:tab w:val="right" w:leader="dot" w:pos="9019"/>
            </w:tabs>
            <w:rPr>
              <w:del w:id="331" w:author="Dioguardi, Fabio" w:date="2019-01-24T15:25:00Z"/>
              <w:rFonts w:asciiTheme="minorHAnsi" w:eastAsiaTheme="minorEastAsia" w:hAnsiTheme="minorHAnsi" w:cstheme="minorBidi"/>
              <w:noProof/>
              <w:szCs w:val="22"/>
              <w:lang w:val="en-GB" w:eastAsia="en-GB"/>
            </w:rPr>
          </w:pPr>
          <w:del w:id="332" w:author="Dioguardi, Fabio" w:date="2019-01-24T15:25:00Z">
            <w:r w:rsidRPr="008C08C3" w:rsidDel="008C08C3">
              <w:rPr>
                <w:rStyle w:val="Hyperlink"/>
                <w:noProof/>
                <w:lang w:val="en-GB"/>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working directory create a subfolder named "refir_config"</w:delText>
            </w:r>
            <w:r w:rsidDel="008C08C3">
              <w:rPr>
                <w:noProof/>
                <w:webHidden/>
              </w:rPr>
              <w:tab/>
              <w:delText>14</w:delText>
            </w:r>
          </w:del>
        </w:p>
        <w:p w14:paraId="07980B23" w14:textId="56B91762" w:rsidR="001E0E58" w:rsidDel="008C08C3" w:rsidRDefault="001E0E58">
          <w:pPr>
            <w:pStyle w:val="TOC3"/>
            <w:tabs>
              <w:tab w:val="left" w:pos="880"/>
              <w:tab w:val="right" w:leader="dot" w:pos="9019"/>
            </w:tabs>
            <w:rPr>
              <w:del w:id="333" w:author="Dioguardi, Fabio" w:date="2019-01-24T15:25:00Z"/>
              <w:rFonts w:asciiTheme="minorHAnsi" w:eastAsiaTheme="minorEastAsia" w:hAnsiTheme="minorHAnsi" w:cstheme="minorBidi"/>
              <w:noProof/>
              <w:szCs w:val="22"/>
              <w:lang w:val="en-GB" w:eastAsia="en-GB"/>
            </w:rPr>
          </w:pPr>
          <w:del w:id="334" w:author="Dioguardi, Fabio" w:date="2019-01-24T15:25:00Z">
            <w:r w:rsidRPr="008C08C3" w:rsidDel="008C08C3">
              <w:rPr>
                <w:rStyle w:val="Hyperlink"/>
                <w:noProof/>
                <w:lang w:val="en-GB"/>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subfolder “refir_config” generate the following five files:</w:delText>
            </w:r>
            <w:r w:rsidDel="008C08C3">
              <w:rPr>
                <w:noProof/>
                <w:webHidden/>
              </w:rPr>
              <w:tab/>
              <w:delText>14</w:delText>
            </w:r>
          </w:del>
        </w:p>
        <w:p w14:paraId="6EEFF89B" w14:textId="64159628" w:rsidR="001E0E58" w:rsidDel="008C08C3" w:rsidRDefault="001E0E58">
          <w:pPr>
            <w:pStyle w:val="TOC2"/>
            <w:tabs>
              <w:tab w:val="right" w:leader="dot" w:pos="9019"/>
            </w:tabs>
            <w:rPr>
              <w:del w:id="335" w:author="Dioguardi, Fabio" w:date="2019-01-24T15:25:00Z"/>
              <w:rFonts w:asciiTheme="minorHAnsi" w:eastAsiaTheme="minorEastAsia" w:hAnsiTheme="minorHAnsi" w:cstheme="minorBidi"/>
              <w:noProof/>
              <w:szCs w:val="22"/>
              <w:lang w:val="en-GB" w:eastAsia="en-GB"/>
            </w:rPr>
          </w:pPr>
          <w:del w:id="336" w:author="Dioguardi, Fabio" w:date="2019-01-24T15:25:00Z">
            <w:r w:rsidRPr="008C08C3" w:rsidDel="008C08C3">
              <w:rPr>
                <w:rStyle w:val="Hyperlink"/>
                <w:noProof/>
                <w:lang w:val="en-GB"/>
              </w:rPr>
              <w:delText>Option 1 –manually creating the “.ini” files by using a text editor</w:delText>
            </w:r>
            <w:r w:rsidDel="008C08C3">
              <w:rPr>
                <w:noProof/>
                <w:webHidden/>
              </w:rPr>
              <w:tab/>
              <w:delText>15</w:delText>
            </w:r>
          </w:del>
        </w:p>
        <w:p w14:paraId="072149AC" w14:textId="1C32D796" w:rsidR="001E0E58" w:rsidDel="008C08C3" w:rsidRDefault="001E0E58">
          <w:pPr>
            <w:pStyle w:val="TOC2"/>
            <w:tabs>
              <w:tab w:val="right" w:leader="dot" w:pos="9019"/>
            </w:tabs>
            <w:rPr>
              <w:del w:id="337" w:author="Dioguardi, Fabio" w:date="2019-01-24T15:25:00Z"/>
              <w:rFonts w:asciiTheme="minorHAnsi" w:eastAsiaTheme="minorEastAsia" w:hAnsiTheme="minorHAnsi" w:cstheme="minorBidi"/>
              <w:noProof/>
              <w:szCs w:val="22"/>
              <w:lang w:val="en-GB" w:eastAsia="en-GB"/>
            </w:rPr>
          </w:pPr>
          <w:del w:id="338" w:author="Dioguardi, Fabio" w:date="2019-01-24T15:25:00Z">
            <w:r w:rsidRPr="008C08C3" w:rsidDel="008C08C3">
              <w:rPr>
                <w:rStyle w:val="Hyperlink"/>
                <w:noProof/>
                <w:lang w:val="en-GB"/>
              </w:rPr>
              <w:delText>Option 2 – Using FoxSet.py to generate the “.</w:delText>
            </w:r>
            <w:r w:rsidRPr="008C08C3" w:rsidDel="008C08C3">
              <w:rPr>
                <w:rStyle w:val="Hyperlink"/>
                <w:i/>
                <w:noProof/>
                <w:lang w:val="en-GB"/>
              </w:rPr>
              <w:delText>ini</w:delText>
            </w:r>
            <w:r w:rsidRPr="008C08C3" w:rsidDel="008C08C3">
              <w:rPr>
                <w:rStyle w:val="Hyperlink"/>
                <w:noProof/>
                <w:lang w:val="en-GB"/>
              </w:rPr>
              <w:delText>” files semi-automatically.</w:delText>
            </w:r>
            <w:r w:rsidDel="008C08C3">
              <w:rPr>
                <w:noProof/>
                <w:webHidden/>
              </w:rPr>
              <w:tab/>
              <w:delText>18</w:delText>
            </w:r>
          </w:del>
        </w:p>
        <w:p w14:paraId="23140C99" w14:textId="1890AA11" w:rsidR="001E0E58" w:rsidDel="008C08C3" w:rsidRDefault="001E0E58">
          <w:pPr>
            <w:pStyle w:val="TOC3"/>
            <w:tabs>
              <w:tab w:val="right" w:leader="dot" w:pos="9019"/>
            </w:tabs>
            <w:rPr>
              <w:del w:id="339" w:author="Dioguardi, Fabio" w:date="2019-01-24T15:25:00Z"/>
              <w:rFonts w:asciiTheme="minorHAnsi" w:eastAsiaTheme="minorEastAsia" w:hAnsiTheme="minorHAnsi" w:cstheme="minorBidi"/>
              <w:noProof/>
              <w:szCs w:val="22"/>
              <w:lang w:val="en-GB" w:eastAsia="en-GB"/>
            </w:rPr>
          </w:pPr>
          <w:del w:id="340" w:author="Dioguardi, Fabio" w:date="2019-01-24T15:25:00Z">
            <w:r w:rsidRPr="008C08C3" w:rsidDel="008C08C3">
              <w:rPr>
                <w:rStyle w:val="Hyperlink"/>
                <w:noProof/>
                <w:lang w:val="en-GB"/>
              </w:rPr>
              <w:delText>Initiating FoxSet</w:delText>
            </w:r>
            <w:r w:rsidDel="008C08C3">
              <w:rPr>
                <w:noProof/>
                <w:webHidden/>
              </w:rPr>
              <w:tab/>
              <w:delText>18</w:delText>
            </w:r>
          </w:del>
        </w:p>
        <w:p w14:paraId="53341D80" w14:textId="442F93DC" w:rsidR="001E0E58" w:rsidDel="008C08C3" w:rsidRDefault="001E0E58">
          <w:pPr>
            <w:pStyle w:val="TOC2"/>
            <w:tabs>
              <w:tab w:val="left" w:pos="880"/>
              <w:tab w:val="right" w:leader="dot" w:pos="9019"/>
            </w:tabs>
            <w:rPr>
              <w:del w:id="341" w:author="Dioguardi, Fabio" w:date="2019-01-24T15:25:00Z"/>
              <w:rFonts w:asciiTheme="minorHAnsi" w:eastAsiaTheme="minorEastAsia" w:hAnsiTheme="minorHAnsi" w:cstheme="minorBidi"/>
              <w:noProof/>
              <w:szCs w:val="22"/>
              <w:lang w:val="en-GB" w:eastAsia="en-GB"/>
            </w:rPr>
          </w:pPr>
          <w:del w:id="342" w:author="Dioguardi, Fabio" w:date="2019-01-24T15:25:00Z">
            <w:r w:rsidRPr="008C08C3" w:rsidDel="008C08C3">
              <w:rPr>
                <w:rStyle w:val="Hyperlink"/>
                <w:noProof/>
                <w:lang w:val="en-GB"/>
              </w:rPr>
              <w:delText>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apply changes or modifications to an existing setup</w:delText>
            </w:r>
            <w:r w:rsidDel="008C08C3">
              <w:rPr>
                <w:noProof/>
                <w:webHidden/>
              </w:rPr>
              <w:tab/>
              <w:delText>22</w:delText>
            </w:r>
          </w:del>
        </w:p>
        <w:p w14:paraId="115CA220" w14:textId="0D1DC6A6" w:rsidR="001E0E58" w:rsidDel="008C08C3" w:rsidRDefault="001E0E58">
          <w:pPr>
            <w:pStyle w:val="TOC3"/>
            <w:tabs>
              <w:tab w:val="left" w:pos="1320"/>
              <w:tab w:val="right" w:leader="dot" w:pos="9019"/>
            </w:tabs>
            <w:rPr>
              <w:del w:id="343" w:author="Dioguardi, Fabio" w:date="2019-01-24T15:25:00Z"/>
              <w:rFonts w:asciiTheme="minorHAnsi" w:eastAsiaTheme="minorEastAsia" w:hAnsiTheme="minorHAnsi" w:cstheme="minorBidi"/>
              <w:noProof/>
              <w:szCs w:val="22"/>
              <w:lang w:val="en-GB" w:eastAsia="en-GB"/>
            </w:rPr>
          </w:pPr>
          <w:del w:id="344" w:author="Dioguardi, Fabio" w:date="2019-01-24T15:25:00Z">
            <w:r w:rsidRPr="008C08C3" w:rsidDel="008C08C3">
              <w:rPr>
                <w:rStyle w:val="Hyperlink"/>
                <w:noProof/>
                <w:lang w:val="en-GB"/>
              </w:rPr>
              <w:delText>3.3.1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1: Adding a new sensor to the REFIR system</w:delText>
            </w:r>
            <w:r w:rsidDel="008C08C3">
              <w:rPr>
                <w:noProof/>
                <w:webHidden/>
              </w:rPr>
              <w:tab/>
              <w:delText>22</w:delText>
            </w:r>
          </w:del>
        </w:p>
        <w:p w14:paraId="29C46B4F" w14:textId="19778E3E" w:rsidR="001E0E58" w:rsidDel="008C08C3" w:rsidRDefault="001E0E58">
          <w:pPr>
            <w:pStyle w:val="TOC3"/>
            <w:tabs>
              <w:tab w:val="left" w:pos="1320"/>
              <w:tab w:val="right" w:leader="dot" w:pos="9019"/>
            </w:tabs>
            <w:rPr>
              <w:del w:id="345" w:author="Dioguardi, Fabio" w:date="2019-01-24T15:25:00Z"/>
              <w:rFonts w:asciiTheme="minorHAnsi" w:eastAsiaTheme="minorEastAsia" w:hAnsiTheme="minorHAnsi" w:cstheme="minorBidi"/>
              <w:noProof/>
              <w:szCs w:val="22"/>
              <w:lang w:val="en-GB" w:eastAsia="en-GB"/>
            </w:rPr>
          </w:pPr>
          <w:del w:id="346" w:author="Dioguardi, Fabio" w:date="2019-01-24T15:25:00Z">
            <w:r w:rsidRPr="008C08C3" w:rsidDel="008C08C3">
              <w:rPr>
                <w:rStyle w:val="Hyperlink"/>
                <w:noProof/>
                <w:lang w:val="en-GB"/>
              </w:rPr>
              <w:delText>3.3.2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2: Adding a new volcano to the REFIR system</w:delText>
            </w:r>
            <w:r w:rsidDel="008C08C3">
              <w:rPr>
                <w:noProof/>
                <w:webHidden/>
              </w:rPr>
              <w:tab/>
              <w:delText>22</w:delText>
            </w:r>
          </w:del>
        </w:p>
        <w:p w14:paraId="6F558CB0" w14:textId="015E67EB" w:rsidR="001E0E58" w:rsidDel="008C08C3" w:rsidRDefault="001E0E58">
          <w:pPr>
            <w:pStyle w:val="TOC3"/>
            <w:tabs>
              <w:tab w:val="left" w:pos="1320"/>
              <w:tab w:val="right" w:leader="dot" w:pos="9019"/>
            </w:tabs>
            <w:rPr>
              <w:del w:id="347" w:author="Dioguardi, Fabio" w:date="2019-01-24T15:25:00Z"/>
              <w:rFonts w:asciiTheme="minorHAnsi" w:eastAsiaTheme="minorEastAsia" w:hAnsiTheme="minorHAnsi" w:cstheme="minorBidi"/>
              <w:noProof/>
              <w:szCs w:val="22"/>
              <w:lang w:val="en-GB" w:eastAsia="en-GB"/>
            </w:rPr>
          </w:pPr>
          <w:del w:id="348" w:author="Dioguardi, Fabio" w:date="2019-01-24T15:25:00Z">
            <w:r w:rsidRPr="008C08C3" w:rsidDel="008C08C3">
              <w:rPr>
                <w:rStyle w:val="Hyperlink"/>
                <w:noProof/>
                <w:lang w:val="en-GB"/>
              </w:rPr>
              <w:delText>3.3.3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3: Changed location of one of the sensors</w:delText>
            </w:r>
            <w:r w:rsidDel="008C08C3">
              <w:rPr>
                <w:noProof/>
                <w:webHidden/>
              </w:rPr>
              <w:tab/>
              <w:delText>22</w:delText>
            </w:r>
          </w:del>
        </w:p>
        <w:p w14:paraId="400337B8" w14:textId="3B6EF751" w:rsidR="001E0E58" w:rsidDel="008C08C3" w:rsidRDefault="001E0E58">
          <w:pPr>
            <w:pStyle w:val="TOC1"/>
            <w:tabs>
              <w:tab w:val="left" w:pos="440"/>
              <w:tab w:val="right" w:leader="dot" w:pos="9019"/>
            </w:tabs>
            <w:rPr>
              <w:del w:id="349" w:author="Dioguardi, Fabio" w:date="2019-01-24T15:25:00Z"/>
              <w:rFonts w:asciiTheme="minorHAnsi" w:eastAsiaTheme="minorEastAsia" w:hAnsiTheme="minorHAnsi" w:cstheme="minorBidi"/>
              <w:noProof/>
              <w:szCs w:val="22"/>
              <w:lang w:val="en-GB" w:eastAsia="en-GB"/>
            </w:rPr>
          </w:pPr>
          <w:del w:id="35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FIX</w:delText>
            </w:r>
            <w:r w:rsidDel="008C08C3">
              <w:rPr>
                <w:noProof/>
                <w:webHidden/>
              </w:rPr>
              <w:tab/>
              <w:delText>23</w:delText>
            </w:r>
          </w:del>
        </w:p>
        <w:p w14:paraId="567D6A61" w14:textId="1C3B0538" w:rsidR="001E0E58" w:rsidDel="008C08C3" w:rsidRDefault="001E0E58">
          <w:pPr>
            <w:pStyle w:val="TOC2"/>
            <w:tabs>
              <w:tab w:val="left" w:pos="880"/>
              <w:tab w:val="right" w:leader="dot" w:pos="9019"/>
            </w:tabs>
            <w:rPr>
              <w:del w:id="351" w:author="Dioguardi, Fabio" w:date="2019-01-24T15:25:00Z"/>
              <w:rFonts w:asciiTheme="minorHAnsi" w:eastAsiaTheme="minorEastAsia" w:hAnsiTheme="minorHAnsi" w:cstheme="minorBidi"/>
              <w:noProof/>
              <w:szCs w:val="22"/>
              <w:lang w:val="en-GB" w:eastAsia="en-GB"/>
            </w:rPr>
          </w:pPr>
          <w:del w:id="352" w:author="Dioguardi, Fabio" w:date="2019-01-24T15:25:00Z">
            <w:r w:rsidRPr="008C08C3" w:rsidDel="008C08C3">
              <w:rPr>
                <w:rStyle w:val="Hyperlink"/>
                <w:noProof/>
                <w:lang w:val="en-GB"/>
              </w:rPr>
              <w:delText>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Initialization –Selection of Eruption Site</w:delText>
            </w:r>
            <w:r w:rsidDel="008C08C3">
              <w:rPr>
                <w:noProof/>
                <w:webHidden/>
              </w:rPr>
              <w:tab/>
              <w:delText>23</w:delText>
            </w:r>
          </w:del>
        </w:p>
        <w:p w14:paraId="2466F198" w14:textId="69F965CF" w:rsidR="001E0E58" w:rsidDel="008C08C3" w:rsidRDefault="001E0E58">
          <w:pPr>
            <w:pStyle w:val="TOC2"/>
            <w:tabs>
              <w:tab w:val="left" w:pos="880"/>
              <w:tab w:val="right" w:leader="dot" w:pos="9019"/>
            </w:tabs>
            <w:rPr>
              <w:del w:id="353" w:author="Dioguardi, Fabio" w:date="2019-01-24T15:25:00Z"/>
              <w:rFonts w:asciiTheme="minorHAnsi" w:eastAsiaTheme="minorEastAsia" w:hAnsiTheme="minorHAnsi" w:cstheme="minorBidi"/>
              <w:noProof/>
              <w:szCs w:val="22"/>
              <w:lang w:val="en-GB" w:eastAsia="en-GB"/>
            </w:rPr>
          </w:pPr>
          <w:del w:id="354" w:author="Dioguardi, Fabio" w:date="2019-01-24T15:25:00Z">
            <w:r w:rsidRPr="008C08C3" w:rsidDel="008C08C3">
              <w:rPr>
                <w:rStyle w:val="Hyperlink"/>
                <w:noProof/>
                <w:lang w:val="en-GB"/>
              </w:rPr>
              <w:delText>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Operation Control Board</w:delText>
            </w:r>
            <w:r w:rsidDel="008C08C3">
              <w:rPr>
                <w:noProof/>
                <w:webHidden/>
              </w:rPr>
              <w:tab/>
              <w:delText>23</w:delText>
            </w:r>
          </w:del>
        </w:p>
        <w:p w14:paraId="1C4F0C58" w14:textId="0A8C35BF" w:rsidR="001E0E58" w:rsidDel="008C08C3" w:rsidRDefault="001E0E58">
          <w:pPr>
            <w:pStyle w:val="TOC2"/>
            <w:tabs>
              <w:tab w:val="left" w:pos="880"/>
              <w:tab w:val="right" w:leader="dot" w:pos="9019"/>
            </w:tabs>
            <w:rPr>
              <w:del w:id="355" w:author="Dioguardi, Fabio" w:date="2019-01-24T15:25:00Z"/>
              <w:rFonts w:asciiTheme="minorHAnsi" w:eastAsiaTheme="minorEastAsia" w:hAnsiTheme="minorHAnsi" w:cstheme="minorBidi"/>
              <w:noProof/>
              <w:szCs w:val="22"/>
              <w:lang w:val="en-GB" w:eastAsia="en-GB"/>
            </w:rPr>
          </w:pPr>
          <w:del w:id="356" w:author="Dioguardi, Fabio" w:date="2019-01-24T15:25:00Z">
            <w:r w:rsidRPr="008C08C3" w:rsidDel="008C08C3">
              <w:rPr>
                <w:rStyle w:val="Hyperlink"/>
                <w:noProof/>
                <w:lang w:val="en-GB"/>
              </w:rPr>
              <w:delText>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Model Parameters”</w:delText>
            </w:r>
            <w:r w:rsidDel="008C08C3">
              <w:rPr>
                <w:noProof/>
                <w:webHidden/>
              </w:rPr>
              <w:tab/>
              <w:delText>26</w:delText>
            </w:r>
          </w:del>
        </w:p>
        <w:p w14:paraId="1F994152" w14:textId="1A19630C" w:rsidR="001E0E58" w:rsidDel="008C08C3" w:rsidRDefault="001E0E58">
          <w:pPr>
            <w:pStyle w:val="TOC2"/>
            <w:tabs>
              <w:tab w:val="left" w:pos="880"/>
              <w:tab w:val="right" w:leader="dot" w:pos="9019"/>
            </w:tabs>
            <w:rPr>
              <w:del w:id="357" w:author="Dioguardi, Fabio" w:date="2019-01-24T15:25:00Z"/>
              <w:rFonts w:asciiTheme="minorHAnsi" w:eastAsiaTheme="minorEastAsia" w:hAnsiTheme="minorHAnsi" w:cstheme="minorBidi"/>
              <w:noProof/>
              <w:szCs w:val="22"/>
              <w:lang w:val="en-GB" w:eastAsia="en-GB"/>
            </w:rPr>
          </w:pPr>
          <w:del w:id="358" w:author="Dioguardi, Fabio" w:date="2019-01-24T15:25:00Z">
            <w:r w:rsidRPr="008C08C3" w:rsidDel="008C08C3">
              <w:rPr>
                <w:rStyle w:val="Hyperlink"/>
                <w:noProof/>
                <w:lang w:val="en-GB"/>
              </w:rPr>
              <w:delText>4.4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Sensors”</w:delText>
            </w:r>
            <w:r w:rsidDel="008C08C3">
              <w:rPr>
                <w:noProof/>
                <w:webHidden/>
              </w:rPr>
              <w:tab/>
              <w:delText>28</w:delText>
            </w:r>
          </w:del>
        </w:p>
        <w:p w14:paraId="556BA6DA" w14:textId="6AE1C6CC" w:rsidR="001E0E58" w:rsidDel="008C08C3" w:rsidRDefault="001E0E58">
          <w:pPr>
            <w:pStyle w:val="TOC3"/>
            <w:tabs>
              <w:tab w:val="left" w:pos="1320"/>
              <w:tab w:val="right" w:leader="dot" w:pos="9019"/>
            </w:tabs>
            <w:rPr>
              <w:del w:id="359" w:author="Dioguardi, Fabio" w:date="2019-01-24T15:25:00Z"/>
              <w:rFonts w:asciiTheme="minorHAnsi" w:eastAsiaTheme="minorEastAsia" w:hAnsiTheme="minorHAnsi" w:cstheme="minorBidi"/>
              <w:noProof/>
              <w:szCs w:val="22"/>
              <w:lang w:val="en-GB" w:eastAsia="en-GB"/>
            </w:rPr>
          </w:pPr>
          <w:del w:id="360" w:author="Dioguardi, Fabio" w:date="2019-01-24T15:25:00Z">
            <w:r w:rsidRPr="008C08C3" w:rsidDel="008C08C3">
              <w:rPr>
                <w:rStyle w:val="Hyperlink"/>
                <w:noProof/>
                <w:lang w:val="en-GB"/>
              </w:rPr>
              <w:delText>4.4.1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Controlling the plume height data channels</w:delText>
            </w:r>
            <w:r w:rsidDel="008C08C3">
              <w:rPr>
                <w:noProof/>
                <w:webHidden/>
              </w:rPr>
              <w:tab/>
              <w:delText>29</w:delText>
            </w:r>
          </w:del>
        </w:p>
        <w:p w14:paraId="1DECDEA7" w14:textId="799B8B1F" w:rsidR="001E0E58" w:rsidDel="008C08C3" w:rsidRDefault="001E0E58">
          <w:pPr>
            <w:pStyle w:val="TOC3"/>
            <w:tabs>
              <w:tab w:val="left" w:pos="1320"/>
              <w:tab w:val="right" w:leader="dot" w:pos="9019"/>
            </w:tabs>
            <w:rPr>
              <w:del w:id="361" w:author="Dioguardi, Fabio" w:date="2019-01-24T15:25:00Z"/>
              <w:rFonts w:asciiTheme="minorHAnsi" w:eastAsiaTheme="minorEastAsia" w:hAnsiTheme="minorHAnsi" w:cstheme="minorBidi"/>
              <w:noProof/>
              <w:szCs w:val="22"/>
              <w:lang w:val="en-GB" w:eastAsia="en-GB"/>
            </w:rPr>
          </w:pPr>
          <w:del w:id="362" w:author="Dioguardi, Fabio" w:date="2019-01-24T15:25:00Z">
            <w:r w:rsidRPr="008C08C3" w:rsidDel="008C08C3">
              <w:rPr>
                <w:rStyle w:val="Hyperlink"/>
                <w:noProof/>
                <w:lang w:val="en-GB"/>
              </w:rPr>
              <w:delText>4.4.2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panel for sensor status and ash plume detectability</w:delText>
            </w:r>
            <w:r w:rsidDel="008C08C3">
              <w:rPr>
                <w:noProof/>
                <w:webHidden/>
              </w:rPr>
              <w:tab/>
              <w:delText>30</w:delText>
            </w:r>
          </w:del>
        </w:p>
        <w:p w14:paraId="23265DE6" w14:textId="14755080" w:rsidR="001E0E58" w:rsidDel="008C08C3" w:rsidRDefault="001E0E58">
          <w:pPr>
            <w:pStyle w:val="TOC2"/>
            <w:tabs>
              <w:tab w:val="left" w:pos="880"/>
              <w:tab w:val="right" w:leader="dot" w:pos="9019"/>
            </w:tabs>
            <w:rPr>
              <w:del w:id="363" w:author="Dioguardi, Fabio" w:date="2019-01-24T15:25:00Z"/>
              <w:rFonts w:asciiTheme="minorHAnsi" w:eastAsiaTheme="minorEastAsia" w:hAnsiTheme="minorHAnsi" w:cstheme="minorBidi"/>
              <w:noProof/>
              <w:szCs w:val="22"/>
              <w:lang w:val="en-GB" w:eastAsia="en-GB"/>
            </w:rPr>
          </w:pPr>
          <w:del w:id="364" w:author="Dioguardi, Fabio" w:date="2019-01-24T15:25:00Z">
            <w:r w:rsidRPr="008C08C3" w:rsidDel="008C08C3">
              <w:rPr>
                <w:rStyle w:val="Hyperlink"/>
                <w:noProof/>
                <w:lang w:val="en-GB"/>
              </w:rPr>
              <w:lastRenderedPageBreak/>
              <w:delText>4.5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“Calibration”</w:delText>
            </w:r>
            <w:r w:rsidDel="008C08C3">
              <w:rPr>
                <w:noProof/>
                <w:webHidden/>
              </w:rPr>
              <w:tab/>
              <w:delText>32</w:delText>
            </w:r>
          </w:del>
        </w:p>
        <w:p w14:paraId="11ED00FF" w14:textId="4CE2BF44" w:rsidR="001E0E58" w:rsidDel="008C08C3" w:rsidRDefault="001E0E58">
          <w:pPr>
            <w:pStyle w:val="TOC2"/>
            <w:tabs>
              <w:tab w:val="left" w:pos="880"/>
              <w:tab w:val="right" w:leader="dot" w:pos="9019"/>
            </w:tabs>
            <w:rPr>
              <w:del w:id="365" w:author="Dioguardi, Fabio" w:date="2019-01-24T15:25:00Z"/>
              <w:rFonts w:asciiTheme="minorHAnsi" w:eastAsiaTheme="minorEastAsia" w:hAnsiTheme="minorHAnsi" w:cstheme="minorBidi"/>
              <w:noProof/>
              <w:szCs w:val="22"/>
              <w:lang w:val="en-GB" w:eastAsia="en-GB"/>
            </w:rPr>
          </w:pPr>
          <w:del w:id="366" w:author="Dioguardi, Fabio" w:date="2019-01-24T15:25:00Z">
            <w:r w:rsidRPr="008C08C3" w:rsidDel="008C08C3">
              <w:rPr>
                <w:rStyle w:val="Hyperlink"/>
                <w:noProof/>
                <w:lang w:val="en-GB"/>
              </w:rPr>
              <w:delText>4.6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“Analysis Mode”</w:delText>
            </w:r>
            <w:r w:rsidDel="008C08C3">
              <w:rPr>
                <w:noProof/>
                <w:webHidden/>
              </w:rPr>
              <w:tab/>
              <w:delText>33</w:delText>
            </w:r>
          </w:del>
        </w:p>
        <w:p w14:paraId="4C4BF234" w14:textId="3939D863" w:rsidR="001E0E58" w:rsidDel="008C08C3" w:rsidRDefault="001E0E58">
          <w:pPr>
            <w:pStyle w:val="TOC2"/>
            <w:tabs>
              <w:tab w:val="left" w:pos="880"/>
              <w:tab w:val="right" w:leader="dot" w:pos="9019"/>
            </w:tabs>
            <w:rPr>
              <w:del w:id="367" w:author="Dioguardi, Fabio" w:date="2019-01-24T15:25:00Z"/>
              <w:rFonts w:asciiTheme="minorHAnsi" w:eastAsiaTheme="minorEastAsia" w:hAnsiTheme="minorHAnsi" w:cstheme="minorBidi"/>
              <w:noProof/>
              <w:szCs w:val="22"/>
              <w:lang w:val="en-GB" w:eastAsia="en-GB"/>
            </w:rPr>
          </w:pPr>
          <w:del w:id="368" w:author="Dioguardi, Fabio" w:date="2019-01-24T15:25:00Z">
            <w:r w:rsidRPr="008C08C3" w:rsidDel="008C08C3">
              <w:rPr>
                <w:rStyle w:val="Hyperlink"/>
                <w:noProof/>
                <w:lang w:val="en-GB"/>
              </w:rPr>
              <w:delText>4.7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Time Base”</w:delText>
            </w:r>
            <w:r w:rsidDel="008C08C3">
              <w:rPr>
                <w:noProof/>
                <w:webHidden/>
              </w:rPr>
              <w:tab/>
              <w:delText>34</w:delText>
            </w:r>
          </w:del>
        </w:p>
        <w:p w14:paraId="18979E3E" w14:textId="4BEE1B90" w:rsidR="001E0E58" w:rsidDel="008C08C3" w:rsidRDefault="001E0E58">
          <w:pPr>
            <w:pStyle w:val="TOC2"/>
            <w:tabs>
              <w:tab w:val="left" w:pos="880"/>
              <w:tab w:val="right" w:leader="dot" w:pos="9019"/>
            </w:tabs>
            <w:rPr>
              <w:del w:id="369" w:author="Dioguardi, Fabio" w:date="2019-01-24T15:25:00Z"/>
              <w:rFonts w:asciiTheme="minorHAnsi" w:eastAsiaTheme="minorEastAsia" w:hAnsiTheme="minorHAnsi" w:cstheme="minorBidi"/>
              <w:noProof/>
              <w:szCs w:val="22"/>
              <w:lang w:val="en-GB" w:eastAsia="en-GB"/>
            </w:rPr>
          </w:pPr>
          <w:del w:id="370" w:author="Dioguardi, Fabio" w:date="2019-01-24T15:25:00Z">
            <w:r w:rsidRPr="008C08C3" w:rsidDel="008C08C3">
              <w:rPr>
                <w:rStyle w:val="Hyperlink"/>
                <w:noProof/>
                <w:lang w:val="en-GB"/>
              </w:rPr>
              <w:delText>4.8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Plume Heights”</w:delText>
            </w:r>
            <w:r w:rsidDel="008C08C3">
              <w:rPr>
                <w:noProof/>
                <w:webHidden/>
              </w:rPr>
              <w:tab/>
              <w:delText>35</w:delText>
            </w:r>
          </w:del>
        </w:p>
        <w:p w14:paraId="0B9E72D7" w14:textId="0E966BFE" w:rsidR="001E0E58" w:rsidDel="008C08C3" w:rsidRDefault="001E0E58">
          <w:pPr>
            <w:pStyle w:val="TOC2"/>
            <w:tabs>
              <w:tab w:val="left" w:pos="880"/>
              <w:tab w:val="right" w:leader="dot" w:pos="9019"/>
            </w:tabs>
            <w:rPr>
              <w:del w:id="371" w:author="Dioguardi, Fabio" w:date="2019-01-24T15:25:00Z"/>
              <w:rFonts w:asciiTheme="minorHAnsi" w:eastAsiaTheme="minorEastAsia" w:hAnsiTheme="minorHAnsi" w:cstheme="minorBidi"/>
              <w:noProof/>
              <w:szCs w:val="22"/>
              <w:lang w:val="en-GB" w:eastAsia="en-GB"/>
            </w:rPr>
          </w:pPr>
          <w:del w:id="372" w:author="Dioguardi, Fabio" w:date="2019-01-24T15:25:00Z">
            <w:r w:rsidRPr="008C08C3" w:rsidDel="008C08C3">
              <w:rPr>
                <w:rStyle w:val="Hyperlink"/>
                <w:noProof/>
                <w:lang w:val="en-GB"/>
              </w:rPr>
              <w:delText>4.9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“Conv MER Models”</w:delText>
            </w:r>
            <w:r w:rsidDel="008C08C3">
              <w:rPr>
                <w:noProof/>
                <w:webHidden/>
              </w:rPr>
              <w:tab/>
              <w:delText>37</w:delText>
            </w:r>
          </w:del>
        </w:p>
        <w:p w14:paraId="58A84C10" w14:textId="2621B9C2" w:rsidR="001E0E58" w:rsidDel="008C08C3" w:rsidRDefault="001E0E58">
          <w:pPr>
            <w:pStyle w:val="TOC2"/>
            <w:tabs>
              <w:tab w:val="left" w:pos="880"/>
              <w:tab w:val="right" w:leader="dot" w:pos="9019"/>
            </w:tabs>
            <w:rPr>
              <w:del w:id="373" w:author="Dioguardi, Fabio" w:date="2019-01-24T15:25:00Z"/>
              <w:rFonts w:asciiTheme="minorHAnsi" w:eastAsiaTheme="minorEastAsia" w:hAnsiTheme="minorHAnsi" w:cstheme="minorBidi"/>
              <w:noProof/>
              <w:szCs w:val="22"/>
              <w:lang w:val="en-GB" w:eastAsia="en-GB"/>
            </w:rPr>
          </w:pPr>
          <w:del w:id="374" w:author="Dioguardi, Fabio" w:date="2019-01-24T15:25:00Z">
            <w:r w:rsidRPr="008C08C3" w:rsidDel="008C08C3">
              <w:rPr>
                <w:rStyle w:val="Hyperlink"/>
                <w:noProof/>
                <w:lang w:val="en-GB"/>
              </w:rPr>
              <w:delText>4.10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“Exp. MER Systems”</w:delText>
            </w:r>
            <w:r w:rsidDel="008C08C3">
              <w:rPr>
                <w:noProof/>
                <w:webHidden/>
              </w:rPr>
              <w:tab/>
              <w:delText>38</w:delText>
            </w:r>
          </w:del>
        </w:p>
        <w:p w14:paraId="4B7AF73A" w14:textId="26F8F128" w:rsidR="001E0E58" w:rsidDel="008C08C3" w:rsidRDefault="001E0E58">
          <w:pPr>
            <w:pStyle w:val="TOC2"/>
            <w:tabs>
              <w:tab w:val="left" w:pos="880"/>
              <w:tab w:val="right" w:leader="dot" w:pos="9019"/>
            </w:tabs>
            <w:rPr>
              <w:del w:id="375" w:author="Dioguardi, Fabio" w:date="2019-01-24T15:25:00Z"/>
              <w:rFonts w:asciiTheme="minorHAnsi" w:eastAsiaTheme="minorEastAsia" w:hAnsiTheme="minorHAnsi" w:cstheme="minorBidi"/>
              <w:noProof/>
              <w:szCs w:val="22"/>
              <w:lang w:val="en-GB" w:eastAsia="en-GB"/>
            </w:rPr>
          </w:pPr>
          <w:del w:id="376" w:author="Dioguardi, Fabio" w:date="2019-01-24T15:25:00Z">
            <w:r w:rsidRPr="008C08C3" w:rsidDel="008C08C3">
              <w:rPr>
                <w:rStyle w:val="Hyperlink"/>
                <w:noProof/>
                <w:lang w:val="en-GB"/>
              </w:rPr>
              <w:delText>4.11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“FMER”</w:delText>
            </w:r>
            <w:r w:rsidDel="008C08C3">
              <w:rPr>
                <w:noProof/>
                <w:webHidden/>
              </w:rPr>
              <w:tab/>
              <w:delText>39</w:delText>
            </w:r>
          </w:del>
        </w:p>
        <w:p w14:paraId="476B37BF" w14:textId="3FFF3571" w:rsidR="001E0E58" w:rsidDel="008C08C3" w:rsidRDefault="001E0E58">
          <w:pPr>
            <w:pStyle w:val="TOC2"/>
            <w:tabs>
              <w:tab w:val="left" w:pos="880"/>
              <w:tab w:val="right" w:leader="dot" w:pos="9019"/>
            </w:tabs>
            <w:rPr>
              <w:del w:id="377" w:author="Dioguardi, Fabio" w:date="2019-01-24T15:25:00Z"/>
              <w:rFonts w:asciiTheme="minorHAnsi" w:eastAsiaTheme="minorEastAsia" w:hAnsiTheme="minorHAnsi" w:cstheme="minorBidi"/>
              <w:noProof/>
              <w:szCs w:val="22"/>
              <w:lang w:val="en-GB" w:eastAsia="en-GB"/>
            </w:rPr>
          </w:pPr>
          <w:del w:id="378" w:author="Dioguardi, Fabio" w:date="2019-01-24T15:25:00Z">
            <w:r w:rsidRPr="008C08C3" w:rsidDel="008C08C3">
              <w:rPr>
                <w:rStyle w:val="Hyperlink"/>
                <w:noProof/>
                <w:lang w:val="en-GB"/>
              </w:rPr>
              <w:delText>4.12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MER Estimate”</w:delText>
            </w:r>
            <w:r w:rsidDel="008C08C3">
              <w:rPr>
                <w:noProof/>
                <w:webHidden/>
              </w:rPr>
              <w:tab/>
              <w:delText>40</w:delText>
            </w:r>
          </w:del>
        </w:p>
        <w:p w14:paraId="774685C2" w14:textId="2193342D" w:rsidR="001E0E58" w:rsidDel="008C08C3" w:rsidRDefault="001E0E58">
          <w:pPr>
            <w:pStyle w:val="TOC2"/>
            <w:tabs>
              <w:tab w:val="left" w:pos="880"/>
              <w:tab w:val="right" w:leader="dot" w:pos="9019"/>
            </w:tabs>
            <w:rPr>
              <w:del w:id="379" w:author="Dioguardi, Fabio" w:date="2019-01-24T15:25:00Z"/>
              <w:rFonts w:asciiTheme="minorHAnsi" w:eastAsiaTheme="minorEastAsia" w:hAnsiTheme="minorHAnsi" w:cstheme="minorBidi"/>
              <w:noProof/>
              <w:szCs w:val="22"/>
              <w:lang w:val="en-GB" w:eastAsia="en-GB"/>
            </w:rPr>
          </w:pPr>
          <w:del w:id="380" w:author="Dioguardi, Fabio" w:date="2019-01-24T15:25:00Z">
            <w:r w:rsidRPr="008C08C3" w:rsidDel="008C08C3">
              <w:rPr>
                <w:rStyle w:val="Hyperlink"/>
                <w:noProof/>
                <w:lang w:val="en-GB"/>
              </w:rPr>
              <w:delText>4.13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“Output Control” and REFIR maps</w:delText>
            </w:r>
            <w:r w:rsidDel="008C08C3">
              <w:rPr>
                <w:noProof/>
                <w:webHidden/>
              </w:rPr>
              <w:tab/>
              <w:delText>41</w:delText>
            </w:r>
          </w:del>
        </w:p>
        <w:p w14:paraId="6786487A" w14:textId="68719739" w:rsidR="001E0E58" w:rsidDel="008C08C3" w:rsidRDefault="001E0E58">
          <w:pPr>
            <w:pStyle w:val="TOC1"/>
            <w:tabs>
              <w:tab w:val="left" w:pos="440"/>
              <w:tab w:val="right" w:leader="dot" w:pos="9019"/>
            </w:tabs>
            <w:rPr>
              <w:del w:id="381" w:author="Dioguardi, Fabio" w:date="2019-01-24T15:25:00Z"/>
              <w:rFonts w:asciiTheme="minorHAnsi" w:eastAsiaTheme="minorEastAsia" w:hAnsiTheme="minorHAnsi" w:cstheme="minorBidi"/>
              <w:noProof/>
              <w:szCs w:val="22"/>
              <w:lang w:val="en-GB" w:eastAsia="en-GB"/>
            </w:rPr>
          </w:pPr>
          <w:del w:id="38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Functionality of FOXI</w:delText>
            </w:r>
            <w:r w:rsidDel="008C08C3">
              <w:rPr>
                <w:noProof/>
                <w:webHidden/>
              </w:rPr>
              <w:tab/>
              <w:delText>44</w:delText>
            </w:r>
          </w:del>
        </w:p>
        <w:p w14:paraId="25976AD4" w14:textId="61DEDE35" w:rsidR="001E0E58" w:rsidDel="008C08C3" w:rsidRDefault="001E0E58">
          <w:pPr>
            <w:pStyle w:val="TOC2"/>
            <w:tabs>
              <w:tab w:val="left" w:pos="880"/>
              <w:tab w:val="right" w:leader="dot" w:pos="9019"/>
            </w:tabs>
            <w:rPr>
              <w:del w:id="383" w:author="Dioguardi, Fabio" w:date="2019-01-24T15:25:00Z"/>
              <w:rFonts w:asciiTheme="minorHAnsi" w:eastAsiaTheme="minorEastAsia" w:hAnsiTheme="minorHAnsi" w:cstheme="minorBidi"/>
              <w:noProof/>
              <w:szCs w:val="22"/>
              <w:lang w:val="en-GB" w:eastAsia="en-GB"/>
            </w:rPr>
          </w:pPr>
          <w:del w:id="384" w:author="Dioguardi, Fabio" w:date="2019-01-24T15:25:00Z">
            <w:r w:rsidRPr="008C08C3" w:rsidDel="008C08C3">
              <w:rPr>
                <w:rStyle w:val="Hyperlink"/>
                <w:rFonts w:ascii="Scala" w:hAnsi="Scala"/>
                <w:noProof/>
                <w:lang w:val="en-GB"/>
              </w:rPr>
              <w:delText>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 Initializing the Program</w:delText>
            </w:r>
            <w:r w:rsidDel="008C08C3">
              <w:rPr>
                <w:noProof/>
                <w:webHidden/>
              </w:rPr>
              <w:tab/>
              <w:delText>44</w:delText>
            </w:r>
          </w:del>
        </w:p>
        <w:p w14:paraId="3CEA202E" w14:textId="22008A97" w:rsidR="001E0E58" w:rsidDel="008C08C3" w:rsidRDefault="001E0E58">
          <w:pPr>
            <w:pStyle w:val="TOC2"/>
            <w:tabs>
              <w:tab w:val="left" w:pos="880"/>
              <w:tab w:val="right" w:leader="dot" w:pos="9019"/>
            </w:tabs>
            <w:rPr>
              <w:del w:id="385" w:author="Dioguardi, Fabio" w:date="2019-01-24T15:25:00Z"/>
              <w:rFonts w:asciiTheme="minorHAnsi" w:eastAsiaTheme="minorEastAsia" w:hAnsiTheme="minorHAnsi" w:cstheme="minorBidi"/>
              <w:noProof/>
              <w:szCs w:val="22"/>
              <w:lang w:val="en-GB" w:eastAsia="en-GB"/>
            </w:rPr>
          </w:pPr>
          <w:del w:id="386" w:author="Dioguardi, Fabio" w:date="2019-01-24T15:25:00Z">
            <w:r w:rsidRPr="008C08C3" w:rsidDel="008C08C3">
              <w:rPr>
                <w:rStyle w:val="Hyperlink"/>
                <w:rFonts w:ascii="Scala" w:hAnsi="Scala"/>
                <w:noProof/>
                <w:lang w:val="en-GB"/>
              </w:rPr>
              <w:delText>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2: Loading the Configuration Settings</w:delText>
            </w:r>
            <w:r w:rsidDel="008C08C3">
              <w:rPr>
                <w:noProof/>
                <w:webHidden/>
              </w:rPr>
              <w:tab/>
              <w:delText>45</w:delText>
            </w:r>
          </w:del>
        </w:p>
        <w:p w14:paraId="7CE16464" w14:textId="338C55D9" w:rsidR="001E0E58" w:rsidDel="008C08C3" w:rsidRDefault="001E0E58">
          <w:pPr>
            <w:pStyle w:val="TOC2"/>
            <w:tabs>
              <w:tab w:val="left" w:pos="880"/>
              <w:tab w:val="right" w:leader="dot" w:pos="9019"/>
            </w:tabs>
            <w:rPr>
              <w:del w:id="387" w:author="Dioguardi, Fabio" w:date="2019-01-24T15:25:00Z"/>
              <w:rFonts w:asciiTheme="minorHAnsi" w:eastAsiaTheme="minorEastAsia" w:hAnsiTheme="minorHAnsi" w:cstheme="minorBidi"/>
              <w:noProof/>
              <w:szCs w:val="22"/>
              <w:lang w:val="en-GB" w:eastAsia="en-GB"/>
            </w:rPr>
          </w:pPr>
          <w:del w:id="388" w:author="Dioguardi, Fabio" w:date="2019-01-24T15:25:00Z">
            <w:r w:rsidRPr="008C08C3" w:rsidDel="008C08C3">
              <w:rPr>
                <w:rStyle w:val="Hyperlink"/>
                <w:rFonts w:ascii="Scala" w:hAnsi="Scala"/>
                <w:noProof/>
                <w:lang w:val="en-GB"/>
              </w:rPr>
              <w:delText>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3: Retrieving and Copying Files from Auto-Stream servers</w:delText>
            </w:r>
            <w:r w:rsidDel="008C08C3">
              <w:rPr>
                <w:noProof/>
                <w:webHidden/>
              </w:rPr>
              <w:tab/>
              <w:delText>45</w:delText>
            </w:r>
          </w:del>
        </w:p>
        <w:p w14:paraId="6DD54ECE" w14:textId="4D759F1D" w:rsidR="001E0E58" w:rsidDel="008C08C3" w:rsidRDefault="001E0E58">
          <w:pPr>
            <w:pStyle w:val="TOC2"/>
            <w:tabs>
              <w:tab w:val="left" w:pos="880"/>
              <w:tab w:val="right" w:leader="dot" w:pos="9019"/>
            </w:tabs>
            <w:rPr>
              <w:del w:id="389" w:author="Dioguardi, Fabio" w:date="2019-01-24T15:25:00Z"/>
              <w:rFonts w:asciiTheme="minorHAnsi" w:eastAsiaTheme="minorEastAsia" w:hAnsiTheme="minorHAnsi" w:cstheme="minorBidi"/>
              <w:noProof/>
              <w:szCs w:val="22"/>
              <w:lang w:val="en-GB" w:eastAsia="en-GB"/>
            </w:rPr>
          </w:pPr>
          <w:del w:id="390" w:author="Dioguardi, Fabio" w:date="2019-01-24T15:25:00Z">
            <w:r w:rsidRPr="008C08C3" w:rsidDel="008C08C3">
              <w:rPr>
                <w:rStyle w:val="Hyperlink"/>
                <w:rFonts w:ascii="Scala" w:hAnsi="Scala"/>
                <w:noProof/>
                <w:lang w:val="en-GB"/>
              </w:rPr>
              <w:delText>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4: Retrieve, Sort and Store Plume Height Data</w:delText>
            </w:r>
            <w:r w:rsidDel="008C08C3">
              <w:rPr>
                <w:noProof/>
                <w:webHidden/>
              </w:rPr>
              <w:tab/>
              <w:delText>46</w:delText>
            </w:r>
          </w:del>
        </w:p>
        <w:p w14:paraId="2B3D260E" w14:textId="12A89BF1" w:rsidR="001E0E58" w:rsidDel="008C08C3" w:rsidRDefault="001E0E58">
          <w:pPr>
            <w:pStyle w:val="TOC3"/>
            <w:tabs>
              <w:tab w:val="left" w:pos="1320"/>
              <w:tab w:val="right" w:leader="dot" w:pos="9019"/>
            </w:tabs>
            <w:rPr>
              <w:del w:id="391" w:author="Dioguardi, Fabio" w:date="2019-01-24T15:25:00Z"/>
              <w:rFonts w:asciiTheme="minorHAnsi" w:eastAsiaTheme="minorEastAsia" w:hAnsiTheme="minorHAnsi" w:cstheme="minorBidi"/>
              <w:noProof/>
              <w:szCs w:val="22"/>
              <w:lang w:val="en-GB" w:eastAsia="en-GB"/>
            </w:rPr>
          </w:pPr>
          <w:del w:id="392" w:author="Dioguardi, Fabio" w:date="2019-01-24T15:25:00Z">
            <w:r w:rsidRPr="008C08C3" w:rsidDel="008C08C3">
              <w:rPr>
                <w:rStyle w:val="Hyperlink"/>
                <w:noProof/>
                <w:lang w:val="en-GB"/>
              </w:rPr>
              <w:delText>5.4.1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Non-automatic Stream Sources</w:delText>
            </w:r>
            <w:r w:rsidDel="008C08C3">
              <w:rPr>
                <w:noProof/>
                <w:webHidden/>
              </w:rPr>
              <w:tab/>
              <w:delText>46</w:delText>
            </w:r>
          </w:del>
        </w:p>
        <w:p w14:paraId="63E9AC3E" w14:textId="53EC286B" w:rsidR="001E0E58" w:rsidDel="008C08C3" w:rsidRDefault="001E0E58">
          <w:pPr>
            <w:pStyle w:val="TOC3"/>
            <w:tabs>
              <w:tab w:val="left" w:pos="1320"/>
              <w:tab w:val="right" w:leader="dot" w:pos="9019"/>
            </w:tabs>
            <w:rPr>
              <w:del w:id="393" w:author="Dioguardi, Fabio" w:date="2019-01-24T15:25:00Z"/>
              <w:rFonts w:asciiTheme="minorHAnsi" w:eastAsiaTheme="minorEastAsia" w:hAnsiTheme="minorHAnsi" w:cstheme="minorBidi"/>
              <w:noProof/>
              <w:szCs w:val="22"/>
              <w:lang w:val="en-GB" w:eastAsia="en-GB"/>
            </w:rPr>
          </w:pPr>
          <w:del w:id="394" w:author="Dioguardi, Fabio" w:date="2019-01-24T15:25:00Z">
            <w:r w:rsidRPr="008C08C3" w:rsidDel="008C08C3">
              <w:rPr>
                <w:rStyle w:val="Hyperlink"/>
                <w:noProof/>
                <w:lang w:val="en-GB"/>
              </w:rPr>
              <w:delText>5.4.2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Automatic Stream Sources</w:delText>
            </w:r>
            <w:r w:rsidDel="008C08C3">
              <w:rPr>
                <w:noProof/>
                <w:webHidden/>
              </w:rPr>
              <w:tab/>
              <w:delText>48</w:delText>
            </w:r>
          </w:del>
        </w:p>
        <w:p w14:paraId="1681B977" w14:textId="07E47505" w:rsidR="001E0E58" w:rsidDel="008C08C3" w:rsidRDefault="001E0E58">
          <w:pPr>
            <w:pStyle w:val="TOC3"/>
            <w:tabs>
              <w:tab w:val="left" w:pos="1320"/>
              <w:tab w:val="right" w:leader="dot" w:pos="9019"/>
            </w:tabs>
            <w:rPr>
              <w:del w:id="395" w:author="Dioguardi, Fabio" w:date="2019-01-24T15:25:00Z"/>
              <w:rFonts w:asciiTheme="minorHAnsi" w:eastAsiaTheme="minorEastAsia" w:hAnsiTheme="minorHAnsi" w:cstheme="minorBidi"/>
              <w:noProof/>
              <w:szCs w:val="22"/>
              <w:lang w:val="en-GB" w:eastAsia="en-GB"/>
            </w:rPr>
          </w:pPr>
          <w:del w:id="396" w:author="Dioguardi, Fabio" w:date="2019-01-24T15:25:00Z">
            <w:r w:rsidRPr="008C08C3" w:rsidDel="008C08C3">
              <w:rPr>
                <w:rStyle w:val="Hyperlink"/>
                <w:noProof/>
                <w:lang w:val="en-GB"/>
              </w:rPr>
              <w:delText>5.4.3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Output Files </w:delText>
            </w:r>
            <w:r w:rsidRPr="008C08C3" w:rsidDel="008C08C3">
              <w:rPr>
                <w:rStyle w:val="Hyperlink"/>
                <w:i/>
                <w:noProof/>
                <w:lang w:val="en-GB"/>
              </w:rPr>
              <w:delText>*_plh_log_tmp.txt</w:delText>
            </w:r>
            <w:r w:rsidRPr="008C08C3" w:rsidDel="008C08C3">
              <w:rPr>
                <w:rStyle w:val="Hyperlink"/>
                <w:noProof/>
                <w:lang w:val="en-GB"/>
              </w:rPr>
              <w:delText xml:space="preserve"> and </w:delText>
            </w:r>
            <w:r w:rsidRPr="008C08C3" w:rsidDel="008C08C3">
              <w:rPr>
                <w:rStyle w:val="Hyperlink"/>
                <w:i/>
                <w:noProof/>
                <w:lang w:val="en-GB"/>
              </w:rPr>
              <w:delText>*_plh_log.txt</w:delText>
            </w:r>
            <w:r w:rsidDel="008C08C3">
              <w:rPr>
                <w:noProof/>
                <w:webHidden/>
              </w:rPr>
              <w:tab/>
              <w:delText>49</w:delText>
            </w:r>
          </w:del>
        </w:p>
        <w:p w14:paraId="09B4D623" w14:textId="5EB61E4F" w:rsidR="001E0E58" w:rsidDel="008C08C3" w:rsidRDefault="001E0E58">
          <w:pPr>
            <w:pStyle w:val="TOC2"/>
            <w:tabs>
              <w:tab w:val="left" w:pos="880"/>
              <w:tab w:val="right" w:leader="dot" w:pos="9019"/>
            </w:tabs>
            <w:rPr>
              <w:del w:id="397" w:author="Dioguardi, Fabio" w:date="2019-01-24T15:25:00Z"/>
              <w:rFonts w:asciiTheme="minorHAnsi" w:eastAsiaTheme="minorEastAsia" w:hAnsiTheme="minorHAnsi" w:cstheme="minorBidi"/>
              <w:noProof/>
              <w:szCs w:val="22"/>
              <w:lang w:val="en-GB" w:eastAsia="en-GB"/>
            </w:rPr>
          </w:pPr>
          <w:del w:id="398" w:author="Dioguardi, Fabio" w:date="2019-01-24T15:25:00Z">
            <w:r w:rsidRPr="008C08C3" w:rsidDel="008C08C3">
              <w:rPr>
                <w:rStyle w:val="Hyperlink"/>
                <w:rFonts w:ascii="Scala" w:hAnsi="Scala"/>
                <w:noProof/>
                <w:lang w:val="en-GB"/>
              </w:rPr>
              <w:delText>5.5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5: Constraining the Current Plume Height</w:delText>
            </w:r>
            <w:r w:rsidDel="008C08C3">
              <w:rPr>
                <w:noProof/>
                <w:webHidden/>
              </w:rPr>
              <w:tab/>
              <w:delText>50</w:delText>
            </w:r>
          </w:del>
        </w:p>
        <w:p w14:paraId="7987B043" w14:textId="12C27222" w:rsidR="001E0E58" w:rsidDel="008C08C3" w:rsidRDefault="001E0E58">
          <w:pPr>
            <w:pStyle w:val="TOC3"/>
            <w:tabs>
              <w:tab w:val="left" w:pos="1320"/>
              <w:tab w:val="right" w:leader="dot" w:pos="9019"/>
            </w:tabs>
            <w:rPr>
              <w:del w:id="399" w:author="Dioguardi, Fabio" w:date="2019-01-24T15:25:00Z"/>
              <w:rFonts w:asciiTheme="minorHAnsi" w:eastAsiaTheme="minorEastAsia" w:hAnsiTheme="minorHAnsi" w:cstheme="minorBidi"/>
              <w:noProof/>
              <w:szCs w:val="22"/>
              <w:lang w:val="en-GB" w:eastAsia="en-GB"/>
            </w:rPr>
          </w:pPr>
          <w:del w:id="400" w:author="Dioguardi, Fabio" w:date="2019-01-24T15:25:00Z">
            <w:r w:rsidRPr="008C08C3" w:rsidDel="008C08C3">
              <w:rPr>
                <w:rStyle w:val="Hyperlink"/>
                <w:noProof/>
                <w:lang w:val="en-GB"/>
              </w:rPr>
              <w:delText>5.5.1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Constraining Procedures</w:delText>
            </w:r>
            <w:r w:rsidDel="008C08C3">
              <w:rPr>
                <w:noProof/>
                <w:webHidden/>
              </w:rPr>
              <w:tab/>
              <w:delText>50</w:delText>
            </w:r>
          </w:del>
        </w:p>
        <w:p w14:paraId="6581F957" w14:textId="3DE0DDC7" w:rsidR="001E0E58" w:rsidDel="008C08C3" w:rsidRDefault="001E0E58">
          <w:pPr>
            <w:pStyle w:val="TOC3"/>
            <w:tabs>
              <w:tab w:val="left" w:pos="1320"/>
              <w:tab w:val="right" w:leader="dot" w:pos="9019"/>
            </w:tabs>
            <w:rPr>
              <w:del w:id="401" w:author="Dioguardi, Fabio" w:date="2019-01-24T15:25:00Z"/>
              <w:rFonts w:asciiTheme="minorHAnsi" w:eastAsiaTheme="minorEastAsia" w:hAnsiTheme="minorHAnsi" w:cstheme="minorBidi"/>
              <w:noProof/>
              <w:szCs w:val="22"/>
              <w:lang w:val="en-GB" w:eastAsia="en-GB"/>
            </w:rPr>
          </w:pPr>
          <w:del w:id="402" w:author="Dioguardi, Fabio" w:date="2019-01-24T15:25:00Z">
            <w:r w:rsidRPr="008C08C3" w:rsidDel="008C08C3">
              <w:rPr>
                <w:rStyle w:val="Hyperlink"/>
                <w:noProof/>
                <w:lang w:val="en-GB"/>
              </w:rPr>
              <w:delText>5.5.2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Files </w:delText>
            </w:r>
            <w:r w:rsidRPr="008C08C3" w:rsidDel="008C08C3">
              <w:rPr>
                <w:rStyle w:val="Hyperlink"/>
                <w:i/>
                <w:noProof/>
                <w:lang w:val="en-GB"/>
              </w:rPr>
              <w:delText>*_hbe_15.txt,</w:delText>
            </w:r>
            <w:r w:rsidRPr="008C08C3" w:rsidDel="008C08C3">
              <w:rPr>
                <w:rStyle w:val="Hyperlink"/>
                <w:noProof/>
                <w:lang w:val="en-GB"/>
              </w:rPr>
              <w:delText xml:space="preserve"> </w:delText>
            </w:r>
            <w:r w:rsidRPr="008C08C3" w:rsidDel="008C08C3">
              <w:rPr>
                <w:rStyle w:val="Hyperlink"/>
                <w:i/>
                <w:noProof/>
                <w:lang w:val="en-GB"/>
              </w:rPr>
              <w:delText xml:space="preserve">*_hbe_30.txt, *_hbe_60.txt, *_hbe_180.txt </w:delText>
            </w:r>
            <w:r w:rsidRPr="008C08C3" w:rsidDel="008C08C3">
              <w:rPr>
                <w:rStyle w:val="Hyperlink"/>
                <w:noProof/>
                <w:lang w:val="en-GB"/>
              </w:rPr>
              <w:delText xml:space="preserve">and </w:delText>
            </w:r>
            <w:r w:rsidRPr="008C08C3" w:rsidDel="008C08C3">
              <w:rPr>
                <w:rStyle w:val="Hyperlink"/>
                <w:i/>
                <w:noProof/>
                <w:lang w:val="en-GB"/>
              </w:rPr>
              <w:delText>*_QUO_LOG.txt</w:delText>
            </w:r>
            <w:r w:rsidDel="008C08C3">
              <w:rPr>
                <w:noProof/>
                <w:webHidden/>
              </w:rPr>
              <w:tab/>
              <w:delText>52</w:delText>
            </w:r>
          </w:del>
        </w:p>
        <w:p w14:paraId="46477A50" w14:textId="64EF4C63" w:rsidR="001E0E58" w:rsidDel="008C08C3" w:rsidRDefault="001E0E58">
          <w:pPr>
            <w:pStyle w:val="TOC3"/>
            <w:tabs>
              <w:tab w:val="left" w:pos="1320"/>
              <w:tab w:val="right" w:leader="dot" w:pos="9019"/>
            </w:tabs>
            <w:rPr>
              <w:del w:id="403" w:author="Dioguardi, Fabio" w:date="2019-01-24T15:25:00Z"/>
              <w:rFonts w:asciiTheme="minorHAnsi" w:eastAsiaTheme="minorEastAsia" w:hAnsiTheme="minorHAnsi" w:cstheme="minorBidi"/>
              <w:noProof/>
              <w:szCs w:val="22"/>
              <w:lang w:val="en-GB" w:eastAsia="en-GB"/>
            </w:rPr>
          </w:pPr>
          <w:del w:id="404" w:author="Dioguardi, Fabio" w:date="2019-01-24T15:25:00Z">
            <w:r w:rsidRPr="008C08C3" w:rsidDel="008C08C3">
              <w:rPr>
                <w:rStyle w:val="Hyperlink"/>
                <w:noProof/>
                <w:lang w:val="en-GB"/>
              </w:rPr>
              <w:delText>5.5.3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Output File “</w:delText>
            </w:r>
            <w:r w:rsidRPr="008C08C3" w:rsidDel="008C08C3">
              <w:rPr>
                <w:rStyle w:val="Hyperlink"/>
                <w:i/>
                <w:noProof/>
                <w:lang w:val="en-GB"/>
              </w:rPr>
              <w:delText>Foxi_hbe.txt</w:delText>
            </w:r>
            <w:r w:rsidRPr="008C08C3" w:rsidDel="008C08C3">
              <w:rPr>
                <w:rStyle w:val="Hyperlink"/>
                <w:noProof/>
                <w:lang w:val="en-GB"/>
              </w:rPr>
              <w:delText>”</w:delText>
            </w:r>
            <w:r w:rsidDel="008C08C3">
              <w:rPr>
                <w:noProof/>
                <w:webHidden/>
              </w:rPr>
              <w:tab/>
              <w:delText>54</w:delText>
            </w:r>
          </w:del>
        </w:p>
        <w:p w14:paraId="3F2C24A2" w14:textId="21D16077" w:rsidR="001E0E58" w:rsidDel="008C08C3" w:rsidRDefault="001E0E58">
          <w:pPr>
            <w:pStyle w:val="TOC3"/>
            <w:tabs>
              <w:tab w:val="left" w:pos="1320"/>
              <w:tab w:val="right" w:leader="dot" w:pos="9019"/>
            </w:tabs>
            <w:rPr>
              <w:del w:id="405" w:author="Dioguardi, Fabio" w:date="2019-01-24T15:25:00Z"/>
              <w:rFonts w:asciiTheme="minorHAnsi" w:eastAsiaTheme="minorEastAsia" w:hAnsiTheme="minorHAnsi" w:cstheme="minorBidi"/>
              <w:noProof/>
              <w:szCs w:val="22"/>
              <w:lang w:val="en-GB" w:eastAsia="en-GB"/>
            </w:rPr>
          </w:pPr>
          <w:del w:id="406" w:author="Dioguardi, Fabio" w:date="2019-01-24T15:25:00Z">
            <w:r w:rsidRPr="008C08C3" w:rsidDel="008C08C3">
              <w:rPr>
                <w:rStyle w:val="Hyperlink"/>
                <w:noProof/>
                <w:lang w:val="en-GB"/>
              </w:rPr>
              <w:delText>5.5.4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“Auto30” Setting</w:delText>
            </w:r>
            <w:r w:rsidDel="008C08C3">
              <w:rPr>
                <w:noProof/>
                <w:webHidden/>
              </w:rPr>
              <w:tab/>
              <w:delText>54</w:delText>
            </w:r>
          </w:del>
        </w:p>
        <w:p w14:paraId="1B861EF7" w14:textId="645A8C78" w:rsidR="001E0E58" w:rsidDel="008C08C3" w:rsidRDefault="001E0E58">
          <w:pPr>
            <w:pStyle w:val="TOC2"/>
            <w:tabs>
              <w:tab w:val="left" w:pos="880"/>
              <w:tab w:val="right" w:leader="dot" w:pos="9019"/>
            </w:tabs>
            <w:rPr>
              <w:del w:id="407" w:author="Dioguardi, Fabio" w:date="2019-01-24T15:25:00Z"/>
              <w:rFonts w:asciiTheme="minorHAnsi" w:eastAsiaTheme="minorEastAsia" w:hAnsiTheme="minorHAnsi" w:cstheme="minorBidi"/>
              <w:noProof/>
              <w:szCs w:val="22"/>
              <w:lang w:val="en-GB" w:eastAsia="en-GB"/>
            </w:rPr>
          </w:pPr>
          <w:del w:id="408" w:author="Dioguardi, Fabio" w:date="2019-01-24T15:25:00Z">
            <w:r w:rsidRPr="008C08C3" w:rsidDel="008C08C3">
              <w:rPr>
                <w:rStyle w:val="Hyperlink"/>
                <w:rFonts w:ascii="Scala" w:hAnsi="Scala"/>
                <w:noProof/>
                <w:lang w:val="en-GB"/>
              </w:rPr>
              <w:delText>5.6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6: Computing Interim Mass Flux (RMER)</w:delText>
            </w:r>
            <w:r w:rsidDel="008C08C3">
              <w:rPr>
                <w:noProof/>
                <w:webHidden/>
              </w:rPr>
              <w:tab/>
              <w:delText>55</w:delText>
            </w:r>
          </w:del>
        </w:p>
        <w:p w14:paraId="035EA17B" w14:textId="09FB368F" w:rsidR="001E0E58" w:rsidDel="008C08C3" w:rsidRDefault="001E0E58">
          <w:pPr>
            <w:pStyle w:val="TOC3"/>
            <w:tabs>
              <w:tab w:val="left" w:pos="1320"/>
              <w:tab w:val="right" w:leader="dot" w:pos="9019"/>
            </w:tabs>
            <w:rPr>
              <w:del w:id="409" w:author="Dioguardi, Fabio" w:date="2019-01-24T15:25:00Z"/>
              <w:rFonts w:asciiTheme="minorHAnsi" w:eastAsiaTheme="minorEastAsia" w:hAnsiTheme="minorHAnsi" w:cstheme="minorBidi"/>
              <w:noProof/>
              <w:szCs w:val="22"/>
              <w:lang w:val="en-GB" w:eastAsia="en-GB"/>
            </w:rPr>
          </w:pPr>
          <w:del w:id="410" w:author="Dioguardi, Fabio" w:date="2019-01-24T15:25:00Z">
            <w:r w:rsidRPr="008C08C3" w:rsidDel="008C08C3">
              <w:rPr>
                <w:rStyle w:val="Hyperlink"/>
                <w:noProof/>
                <w:lang w:val="en-GB"/>
              </w:rPr>
              <w:delText>5.6.1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FOXI-Internal Plume Models</w:delText>
            </w:r>
            <w:r w:rsidDel="008C08C3">
              <w:rPr>
                <w:noProof/>
                <w:webHidden/>
              </w:rPr>
              <w:tab/>
              <w:delText>55</w:delText>
            </w:r>
          </w:del>
        </w:p>
        <w:p w14:paraId="6065A48D" w14:textId="1D32BBED" w:rsidR="001E0E58" w:rsidDel="008C08C3" w:rsidRDefault="001E0E58">
          <w:pPr>
            <w:pStyle w:val="TOC3"/>
            <w:tabs>
              <w:tab w:val="left" w:pos="1320"/>
              <w:tab w:val="right" w:leader="dot" w:pos="9019"/>
            </w:tabs>
            <w:rPr>
              <w:del w:id="411" w:author="Dioguardi, Fabio" w:date="2019-01-24T15:25:00Z"/>
              <w:rFonts w:asciiTheme="minorHAnsi" w:eastAsiaTheme="minorEastAsia" w:hAnsiTheme="minorHAnsi" w:cstheme="minorBidi"/>
              <w:noProof/>
              <w:szCs w:val="22"/>
              <w:lang w:val="en-GB" w:eastAsia="en-GB"/>
            </w:rPr>
          </w:pPr>
          <w:del w:id="412" w:author="Dioguardi, Fabio" w:date="2019-01-24T15:25:00Z">
            <w:r w:rsidRPr="008C08C3" w:rsidDel="008C08C3">
              <w:rPr>
                <w:rStyle w:val="Hyperlink"/>
                <w:noProof/>
                <w:lang w:val="en-GB"/>
              </w:rPr>
              <w:delText>5.6.2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Situational Accuracy of Models</w:delText>
            </w:r>
            <w:r w:rsidDel="008C08C3">
              <w:rPr>
                <w:noProof/>
                <w:webHidden/>
              </w:rPr>
              <w:tab/>
              <w:delText>56</w:delText>
            </w:r>
          </w:del>
        </w:p>
        <w:p w14:paraId="3666B041" w14:textId="60A7BD6A" w:rsidR="001E0E58" w:rsidDel="008C08C3" w:rsidRDefault="001E0E58">
          <w:pPr>
            <w:pStyle w:val="TOC3"/>
            <w:tabs>
              <w:tab w:val="left" w:pos="1320"/>
              <w:tab w:val="right" w:leader="dot" w:pos="9019"/>
            </w:tabs>
            <w:rPr>
              <w:del w:id="413" w:author="Dioguardi, Fabio" w:date="2019-01-24T15:25:00Z"/>
              <w:rFonts w:asciiTheme="minorHAnsi" w:eastAsiaTheme="minorEastAsia" w:hAnsiTheme="minorHAnsi" w:cstheme="minorBidi"/>
              <w:noProof/>
              <w:szCs w:val="22"/>
              <w:lang w:val="en-GB" w:eastAsia="en-GB"/>
            </w:rPr>
          </w:pPr>
          <w:del w:id="414" w:author="Dioguardi, Fabio" w:date="2019-01-24T15:25:00Z">
            <w:r w:rsidRPr="008C08C3" w:rsidDel="008C08C3">
              <w:rPr>
                <w:rStyle w:val="Hyperlink"/>
                <w:noProof/>
                <w:lang w:val="en-GB"/>
              </w:rPr>
              <w:delText>5.6.3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Statistical Characterization of Model Outputs - Computing RMER</w:delText>
            </w:r>
            <w:r w:rsidDel="008C08C3">
              <w:rPr>
                <w:noProof/>
                <w:webHidden/>
              </w:rPr>
              <w:tab/>
              <w:delText>58</w:delText>
            </w:r>
          </w:del>
        </w:p>
        <w:p w14:paraId="1C849132" w14:textId="07A4B9FE" w:rsidR="001E0E58" w:rsidDel="008C08C3" w:rsidRDefault="001E0E58">
          <w:pPr>
            <w:pStyle w:val="TOC3"/>
            <w:tabs>
              <w:tab w:val="left" w:pos="1320"/>
              <w:tab w:val="right" w:leader="dot" w:pos="9019"/>
            </w:tabs>
            <w:rPr>
              <w:del w:id="415" w:author="Dioguardi, Fabio" w:date="2019-01-24T15:25:00Z"/>
              <w:rFonts w:asciiTheme="minorHAnsi" w:eastAsiaTheme="minorEastAsia" w:hAnsiTheme="minorHAnsi" w:cstheme="minorBidi"/>
              <w:noProof/>
              <w:szCs w:val="22"/>
              <w:lang w:val="en-GB" w:eastAsia="en-GB"/>
            </w:rPr>
          </w:pPr>
          <w:del w:id="416" w:author="Dioguardi, Fabio" w:date="2019-01-24T15:25:00Z">
            <w:r w:rsidRPr="008C08C3" w:rsidDel="008C08C3">
              <w:rPr>
                <w:rStyle w:val="Hyperlink"/>
                <w:noProof/>
                <w:lang w:val="en-GB"/>
              </w:rPr>
              <w:delText>5.6.4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Analysis Mode</w:delText>
            </w:r>
            <w:r w:rsidDel="008C08C3">
              <w:rPr>
                <w:noProof/>
                <w:webHidden/>
              </w:rPr>
              <w:tab/>
              <w:delText>59</w:delText>
            </w:r>
          </w:del>
        </w:p>
        <w:p w14:paraId="24C2EE01" w14:textId="6879D4BA" w:rsidR="001E0E58" w:rsidDel="008C08C3" w:rsidRDefault="001E0E58">
          <w:pPr>
            <w:pStyle w:val="TOC2"/>
            <w:tabs>
              <w:tab w:val="left" w:pos="880"/>
              <w:tab w:val="right" w:leader="dot" w:pos="9019"/>
            </w:tabs>
            <w:rPr>
              <w:del w:id="417" w:author="Dioguardi, Fabio" w:date="2019-01-24T15:25:00Z"/>
              <w:rFonts w:asciiTheme="minorHAnsi" w:eastAsiaTheme="minorEastAsia" w:hAnsiTheme="minorHAnsi" w:cstheme="minorBidi"/>
              <w:noProof/>
              <w:szCs w:val="22"/>
              <w:lang w:val="en-GB" w:eastAsia="en-GB"/>
            </w:rPr>
          </w:pPr>
          <w:del w:id="418" w:author="Dioguardi, Fabio" w:date="2019-01-24T15:25:00Z">
            <w:r w:rsidRPr="008C08C3" w:rsidDel="008C08C3">
              <w:rPr>
                <w:rStyle w:val="Hyperlink"/>
                <w:noProof/>
                <w:lang w:val="en-GB"/>
              </w:rPr>
              <w:delText>5.7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7: Compute MER Based on All Conventional Models</w:delText>
            </w:r>
            <w:r w:rsidDel="008C08C3">
              <w:rPr>
                <w:noProof/>
                <w:webHidden/>
              </w:rPr>
              <w:tab/>
              <w:delText>60</w:delText>
            </w:r>
          </w:del>
        </w:p>
        <w:p w14:paraId="653150BC" w14:textId="62D9BAD9" w:rsidR="001E0E58" w:rsidDel="008C08C3" w:rsidRDefault="001E0E58">
          <w:pPr>
            <w:pStyle w:val="TOC2"/>
            <w:tabs>
              <w:tab w:val="left" w:pos="880"/>
              <w:tab w:val="right" w:leader="dot" w:pos="9019"/>
            </w:tabs>
            <w:rPr>
              <w:del w:id="419" w:author="Dioguardi, Fabio" w:date="2019-01-24T15:25:00Z"/>
              <w:rFonts w:asciiTheme="minorHAnsi" w:eastAsiaTheme="minorEastAsia" w:hAnsiTheme="minorHAnsi" w:cstheme="minorBidi"/>
              <w:noProof/>
              <w:szCs w:val="22"/>
              <w:lang w:val="en-GB" w:eastAsia="en-GB"/>
            </w:rPr>
          </w:pPr>
          <w:del w:id="420" w:author="Dioguardi, Fabio" w:date="2019-01-24T15:25:00Z">
            <w:r w:rsidRPr="008C08C3" w:rsidDel="008C08C3">
              <w:rPr>
                <w:rStyle w:val="Hyperlink"/>
                <w:noProof/>
                <w:lang w:val="en-GB"/>
              </w:rPr>
              <w:delText>5.8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8: Compute FMER by Including Experimental Sensors</w:delText>
            </w:r>
            <w:r w:rsidDel="008C08C3">
              <w:rPr>
                <w:noProof/>
                <w:webHidden/>
              </w:rPr>
              <w:tab/>
              <w:delText>61</w:delText>
            </w:r>
          </w:del>
        </w:p>
        <w:p w14:paraId="2FF33B3A" w14:textId="128B67EC" w:rsidR="001E0E58" w:rsidDel="008C08C3" w:rsidRDefault="001E0E58">
          <w:pPr>
            <w:pStyle w:val="TOC3"/>
            <w:tabs>
              <w:tab w:val="left" w:pos="1320"/>
              <w:tab w:val="right" w:leader="dot" w:pos="9019"/>
            </w:tabs>
            <w:rPr>
              <w:del w:id="421" w:author="Dioguardi, Fabio" w:date="2019-01-24T15:25:00Z"/>
              <w:rFonts w:asciiTheme="minorHAnsi" w:eastAsiaTheme="minorEastAsia" w:hAnsiTheme="minorHAnsi" w:cstheme="minorBidi"/>
              <w:noProof/>
              <w:szCs w:val="22"/>
              <w:lang w:val="en-GB" w:eastAsia="en-GB"/>
            </w:rPr>
          </w:pPr>
          <w:del w:id="422" w:author="Dioguardi, Fabio" w:date="2019-01-24T15:25:00Z">
            <w:r w:rsidRPr="008C08C3" w:rsidDel="008C08C3">
              <w:rPr>
                <w:rStyle w:val="Hyperlink"/>
                <w:noProof/>
                <w:lang w:val="en-GB"/>
              </w:rPr>
              <w:delText>5.8.1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Processing Data from Experimental MER Sensors</w:delText>
            </w:r>
            <w:r w:rsidDel="008C08C3">
              <w:rPr>
                <w:noProof/>
                <w:webHidden/>
              </w:rPr>
              <w:tab/>
              <w:delText>61</w:delText>
            </w:r>
          </w:del>
        </w:p>
        <w:p w14:paraId="2133EE5F" w14:textId="00380E53" w:rsidR="001E0E58" w:rsidDel="008C08C3" w:rsidRDefault="001E0E58">
          <w:pPr>
            <w:pStyle w:val="TOC3"/>
            <w:tabs>
              <w:tab w:val="left" w:pos="1320"/>
              <w:tab w:val="right" w:leader="dot" w:pos="9019"/>
            </w:tabs>
            <w:rPr>
              <w:del w:id="423" w:author="Dioguardi, Fabio" w:date="2019-01-24T15:25:00Z"/>
              <w:rFonts w:asciiTheme="minorHAnsi" w:eastAsiaTheme="minorEastAsia" w:hAnsiTheme="minorHAnsi" w:cstheme="minorBidi"/>
              <w:noProof/>
              <w:szCs w:val="22"/>
              <w:lang w:val="en-GB" w:eastAsia="en-GB"/>
            </w:rPr>
          </w:pPr>
          <w:del w:id="424" w:author="Dioguardi, Fabio" w:date="2019-01-24T15:25:00Z">
            <w:r w:rsidRPr="008C08C3" w:rsidDel="008C08C3">
              <w:rPr>
                <w:rStyle w:val="Hyperlink"/>
                <w:noProof/>
                <w:lang w:val="en-GB"/>
              </w:rPr>
              <w:delText>5.8.2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Importing Manually Added MER Estimates</w:delText>
            </w:r>
            <w:r w:rsidDel="008C08C3">
              <w:rPr>
                <w:noProof/>
                <w:webHidden/>
              </w:rPr>
              <w:tab/>
              <w:delText>61</w:delText>
            </w:r>
          </w:del>
        </w:p>
        <w:p w14:paraId="604C853B" w14:textId="6AF081B2" w:rsidR="001E0E58" w:rsidDel="008C08C3" w:rsidRDefault="001E0E58">
          <w:pPr>
            <w:pStyle w:val="TOC3"/>
            <w:tabs>
              <w:tab w:val="left" w:pos="1320"/>
              <w:tab w:val="right" w:leader="dot" w:pos="9019"/>
            </w:tabs>
            <w:rPr>
              <w:del w:id="425" w:author="Dioguardi, Fabio" w:date="2019-01-24T15:25:00Z"/>
              <w:rFonts w:asciiTheme="minorHAnsi" w:eastAsiaTheme="minorEastAsia" w:hAnsiTheme="minorHAnsi" w:cstheme="minorBidi"/>
              <w:noProof/>
              <w:szCs w:val="22"/>
              <w:lang w:val="en-GB" w:eastAsia="en-GB"/>
            </w:rPr>
          </w:pPr>
          <w:del w:id="426" w:author="Dioguardi, Fabio" w:date="2019-01-24T15:25:00Z">
            <w:r w:rsidRPr="008C08C3" w:rsidDel="008C08C3">
              <w:rPr>
                <w:rStyle w:val="Hyperlink"/>
                <w:noProof/>
                <w:lang w:val="en-GB"/>
              </w:rPr>
              <w:delText>5.8.3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Computing the FMER</w:delText>
            </w:r>
            <w:r w:rsidDel="008C08C3">
              <w:rPr>
                <w:noProof/>
                <w:webHidden/>
              </w:rPr>
              <w:tab/>
              <w:delText>62</w:delText>
            </w:r>
          </w:del>
        </w:p>
        <w:p w14:paraId="72A016A6" w14:textId="3619FB64" w:rsidR="001E0E58" w:rsidDel="008C08C3" w:rsidRDefault="001E0E58">
          <w:pPr>
            <w:pStyle w:val="TOC3"/>
            <w:tabs>
              <w:tab w:val="left" w:pos="1320"/>
              <w:tab w:val="right" w:leader="dot" w:pos="9019"/>
            </w:tabs>
            <w:rPr>
              <w:del w:id="427" w:author="Dioguardi, Fabio" w:date="2019-01-24T15:25:00Z"/>
              <w:rFonts w:asciiTheme="minorHAnsi" w:eastAsiaTheme="minorEastAsia" w:hAnsiTheme="minorHAnsi" w:cstheme="minorBidi"/>
              <w:noProof/>
              <w:szCs w:val="22"/>
              <w:lang w:val="en-GB" w:eastAsia="en-GB"/>
            </w:rPr>
          </w:pPr>
          <w:del w:id="428" w:author="Dioguardi, Fabio" w:date="2019-01-24T15:25:00Z">
            <w:r w:rsidRPr="008C08C3" w:rsidDel="008C08C3">
              <w:rPr>
                <w:rStyle w:val="Hyperlink"/>
                <w:noProof/>
                <w:lang w:val="en-GB"/>
              </w:rPr>
              <w:delText>5.8.4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Saving Results to </w:delText>
            </w:r>
            <w:r w:rsidRPr="008C08C3" w:rsidDel="008C08C3">
              <w:rPr>
                <w:rStyle w:val="Hyperlink"/>
                <w:i/>
                <w:noProof/>
                <w:lang w:val="en-GB"/>
              </w:rPr>
              <w:delText>*_mer_LOG.txt</w:delText>
            </w:r>
            <w:r w:rsidRPr="008C08C3" w:rsidDel="008C08C3">
              <w:rPr>
                <w:rStyle w:val="Hyperlink"/>
                <w:noProof/>
                <w:lang w:val="en-GB"/>
              </w:rPr>
              <w:delText xml:space="preserve"> and </w:delText>
            </w:r>
            <w:r w:rsidRPr="008C08C3" w:rsidDel="008C08C3">
              <w:rPr>
                <w:rStyle w:val="Hyperlink"/>
                <w:i/>
                <w:noProof/>
                <w:lang w:val="en-GB"/>
              </w:rPr>
              <w:delText>*_mer_NOW.txt</w:delText>
            </w:r>
            <w:r w:rsidDel="008C08C3">
              <w:rPr>
                <w:noProof/>
                <w:webHidden/>
              </w:rPr>
              <w:tab/>
              <w:delText>63</w:delText>
            </w:r>
          </w:del>
        </w:p>
        <w:p w14:paraId="0291E5EE" w14:textId="76A182AD" w:rsidR="001E0E58" w:rsidDel="008C08C3" w:rsidRDefault="001E0E58">
          <w:pPr>
            <w:pStyle w:val="TOC2"/>
            <w:tabs>
              <w:tab w:val="left" w:pos="880"/>
              <w:tab w:val="right" w:leader="dot" w:pos="9019"/>
            </w:tabs>
            <w:rPr>
              <w:del w:id="429" w:author="Dioguardi, Fabio" w:date="2019-01-24T15:25:00Z"/>
              <w:rFonts w:asciiTheme="minorHAnsi" w:eastAsiaTheme="minorEastAsia" w:hAnsiTheme="minorHAnsi" w:cstheme="minorBidi"/>
              <w:noProof/>
              <w:szCs w:val="22"/>
              <w:lang w:val="en-GB" w:eastAsia="en-GB"/>
            </w:rPr>
          </w:pPr>
          <w:del w:id="430" w:author="Dioguardi, Fabio" w:date="2019-01-24T15:25:00Z">
            <w:r w:rsidRPr="008C08C3" w:rsidDel="008C08C3">
              <w:rPr>
                <w:rStyle w:val="Hyperlink"/>
                <w:noProof/>
                <w:lang w:val="en-GB"/>
              </w:rPr>
              <w:delText>5.9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9: Compute Total Mass Erupted</w:delText>
            </w:r>
            <w:r w:rsidDel="008C08C3">
              <w:rPr>
                <w:noProof/>
                <w:webHidden/>
              </w:rPr>
              <w:tab/>
              <w:delText>64</w:delText>
            </w:r>
          </w:del>
        </w:p>
        <w:p w14:paraId="322E863F" w14:textId="31120E6F" w:rsidR="001E0E58" w:rsidDel="008C08C3" w:rsidRDefault="001E0E58">
          <w:pPr>
            <w:pStyle w:val="TOC2"/>
            <w:tabs>
              <w:tab w:val="left" w:pos="880"/>
              <w:tab w:val="right" w:leader="dot" w:pos="9019"/>
            </w:tabs>
            <w:rPr>
              <w:del w:id="431" w:author="Dioguardi, Fabio" w:date="2019-01-24T15:25:00Z"/>
              <w:rFonts w:asciiTheme="minorHAnsi" w:eastAsiaTheme="minorEastAsia" w:hAnsiTheme="minorHAnsi" w:cstheme="minorBidi"/>
              <w:noProof/>
              <w:szCs w:val="22"/>
              <w:lang w:val="en-GB" w:eastAsia="en-GB"/>
            </w:rPr>
          </w:pPr>
          <w:del w:id="432" w:author="Dioguardi, Fabio" w:date="2019-01-24T15:25:00Z">
            <w:r w:rsidRPr="008C08C3" w:rsidDel="008C08C3">
              <w:rPr>
                <w:rStyle w:val="Hyperlink"/>
                <w:noProof/>
                <w:lang w:val="en-GB"/>
              </w:rPr>
              <w:delText>5.10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10: Outputs - Plots and Results</w:delText>
            </w:r>
            <w:r w:rsidDel="008C08C3">
              <w:rPr>
                <w:noProof/>
                <w:webHidden/>
              </w:rPr>
              <w:tab/>
              <w:delText>64</w:delText>
            </w:r>
          </w:del>
        </w:p>
        <w:p w14:paraId="3DE0EDDD" w14:textId="7392C3E4" w:rsidR="001E0E58" w:rsidDel="008C08C3" w:rsidRDefault="001E0E58">
          <w:pPr>
            <w:pStyle w:val="TOC3"/>
            <w:tabs>
              <w:tab w:val="left" w:pos="1320"/>
              <w:tab w:val="right" w:leader="dot" w:pos="9019"/>
            </w:tabs>
            <w:rPr>
              <w:del w:id="433" w:author="Dioguardi, Fabio" w:date="2019-01-24T15:25:00Z"/>
              <w:rFonts w:asciiTheme="minorHAnsi" w:eastAsiaTheme="minorEastAsia" w:hAnsiTheme="minorHAnsi" w:cstheme="minorBidi"/>
              <w:noProof/>
              <w:szCs w:val="22"/>
              <w:lang w:val="en-GB" w:eastAsia="en-GB"/>
            </w:rPr>
          </w:pPr>
          <w:del w:id="434" w:author="Dioguardi, Fabio" w:date="2019-01-24T15:25:00Z">
            <w:r w:rsidRPr="008C08C3" w:rsidDel="008C08C3">
              <w:rPr>
                <w:rStyle w:val="Hyperlink"/>
                <w:noProof/>
                <w:lang w:val="en-GB"/>
              </w:rPr>
              <w:delText>5.10.1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w:delText>
            </w:r>
            <w:r w:rsidRPr="008C08C3" w:rsidDel="008C08C3">
              <w:rPr>
                <w:rStyle w:val="Hyperlink"/>
                <w:i/>
                <w:noProof/>
                <w:lang w:val="en-GB"/>
              </w:rPr>
              <w:delText>.log</w:delText>
            </w:r>
            <w:r w:rsidRPr="008C08C3" w:rsidDel="008C08C3">
              <w:rPr>
                <w:rStyle w:val="Hyperlink"/>
                <w:noProof/>
                <w:lang w:val="en-GB"/>
              </w:rPr>
              <w:delText>” file</w:delText>
            </w:r>
            <w:r w:rsidDel="008C08C3">
              <w:rPr>
                <w:noProof/>
                <w:webHidden/>
              </w:rPr>
              <w:tab/>
              <w:delText>64</w:delText>
            </w:r>
          </w:del>
        </w:p>
        <w:p w14:paraId="791212FF" w14:textId="2179E975" w:rsidR="001E0E58" w:rsidDel="008C08C3" w:rsidRDefault="001E0E58">
          <w:pPr>
            <w:pStyle w:val="TOC3"/>
            <w:tabs>
              <w:tab w:val="left" w:pos="1320"/>
              <w:tab w:val="right" w:leader="dot" w:pos="9019"/>
            </w:tabs>
            <w:rPr>
              <w:del w:id="435" w:author="Dioguardi, Fabio" w:date="2019-01-24T15:25:00Z"/>
              <w:rFonts w:asciiTheme="minorHAnsi" w:eastAsiaTheme="minorEastAsia" w:hAnsiTheme="minorHAnsi" w:cstheme="minorBidi"/>
              <w:noProof/>
              <w:szCs w:val="22"/>
              <w:lang w:val="en-GB" w:eastAsia="en-GB"/>
            </w:rPr>
          </w:pPr>
          <w:del w:id="436" w:author="Dioguardi, Fabio" w:date="2019-01-24T15:25:00Z">
            <w:r w:rsidRPr="008C08C3" w:rsidDel="008C08C3">
              <w:rPr>
                <w:rStyle w:val="Hyperlink"/>
                <w:noProof/>
                <w:lang w:val="en-GB"/>
              </w:rPr>
              <w:delText>5.10.2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Report</w:delText>
            </w:r>
            <w:r w:rsidDel="008C08C3">
              <w:rPr>
                <w:noProof/>
                <w:webHidden/>
              </w:rPr>
              <w:tab/>
              <w:delText>65</w:delText>
            </w:r>
          </w:del>
        </w:p>
        <w:p w14:paraId="456FA710" w14:textId="1AEFAACB" w:rsidR="001E0E58" w:rsidDel="008C08C3" w:rsidRDefault="001E0E58">
          <w:pPr>
            <w:pStyle w:val="TOC3"/>
            <w:tabs>
              <w:tab w:val="left" w:pos="1320"/>
              <w:tab w:val="right" w:leader="dot" w:pos="9019"/>
            </w:tabs>
            <w:rPr>
              <w:del w:id="437" w:author="Dioguardi, Fabio" w:date="2019-01-24T15:25:00Z"/>
              <w:rFonts w:asciiTheme="minorHAnsi" w:eastAsiaTheme="minorEastAsia" w:hAnsiTheme="minorHAnsi" w:cstheme="minorBidi"/>
              <w:noProof/>
              <w:szCs w:val="22"/>
              <w:lang w:val="en-GB" w:eastAsia="en-GB"/>
            </w:rPr>
          </w:pPr>
          <w:del w:id="438" w:author="Dioguardi, Fabio" w:date="2019-01-24T15:25:00Z">
            <w:r w:rsidRPr="008C08C3" w:rsidDel="008C08C3">
              <w:rPr>
                <w:rStyle w:val="Hyperlink"/>
                <w:noProof/>
                <w:lang w:val="en-GB"/>
              </w:rPr>
              <w:delText>5.10.3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Plots</w:delText>
            </w:r>
            <w:r w:rsidDel="008C08C3">
              <w:rPr>
                <w:noProof/>
                <w:webHidden/>
              </w:rPr>
              <w:tab/>
              <w:delText>67</w:delText>
            </w:r>
          </w:del>
        </w:p>
        <w:p w14:paraId="6768F657" w14:textId="47821894" w:rsidR="001E0E58" w:rsidDel="008C08C3" w:rsidRDefault="001E0E58">
          <w:pPr>
            <w:pStyle w:val="TOC3"/>
            <w:tabs>
              <w:tab w:val="left" w:pos="1320"/>
              <w:tab w:val="right" w:leader="dot" w:pos="9019"/>
            </w:tabs>
            <w:rPr>
              <w:del w:id="439" w:author="Dioguardi, Fabio" w:date="2019-01-24T15:25:00Z"/>
              <w:rFonts w:asciiTheme="minorHAnsi" w:eastAsiaTheme="minorEastAsia" w:hAnsiTheme="minorHAnsi" w:cstheme="minorBidi"/>
              <w:noProof/>
              <w:szCs w:val="22"/>
              <w:lang w:val="en-GB" w:eastAsia="en-GB"/>
            </w:rPr>
          </w:pPr>
          <w:del w:id="440" w:author="Dioguardi, Fabio" w:date="2019-01-24T15:25:00Z">
            <w:r w:rsidRPr="008C08C3" w:rsidDel="008C08C3">
              <w:rPr>
                <w:rStyle w:val="Hyperlink"/>
                <w:noProof/>
                <w:lang w:val="en-GB"/>
              </w:rPr>
              <w:delText>5.10.4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Plots showing Source Stats</w:delText>
            </w:r>
            <w:r w:rsidDel="008C08C3">
              <w:rPr>
                <w:noProof/>
                <w:webHidden/>
              </w:rPr>
              <w:tab/>
              <w:delText>69</w:delText>
            </w:r>
          </w:del>
        </w:p>
        <w:p w14:paraId="40BF462A" w14:textId="2E0B5898" w:rsidR="001E0E58" w:rsidDel="008C08C3" w:rsidRDefault="001E0E58">
          <w:pPr>
            <w:pStyle w:val="TOC3"/>
            <w:tabs>
              <w:tab w:val="left" w:pos="1320"/>
              <w:tab w:val="right" w:leader="dot" w:pos="9019"/>
            </w:tabs>
            <w:rPr>
              <w:del w:id="441" w:author="Dioguardi, Fabio" w:date="2019-01-24T15:25:00Z"/>
              <w:rFonts w:asciiTheme="minorHAnsi" w:eastAsiaTheme="minorEastAsia" w:hAnsiTheme="minorHAnsi" w:cstheme="minorBidi"/>
              <w:noProof/>
              <w:szCs w:val="22"/>
              <w:lang w:val="en-GB" w:eastAsia="en-GB"/>
            </w:rPr>
          </w:pPr>
          <w:del w:id="442" w:author="Dioguardi, Fabio" w:date="2019-01-24T15:25:00Z">
            <w:r w:rsidRPr="008C08C3" w:rsidDel="008C08C3">
              <w:rPr>
                <w:rStyle w:val="Hyperlink"/>
                <w:noProof/>
                <w:lang w:val="en-GB"/>
              </w:rPr>
              <w:lastRenderedPageBreak/>
              <w:delText>5.10.5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Mass Eruption Rate Plots</w:delText>
            </w:r>
            <w:r w:rsidDel="008C08C3">
              <w:rPr>
                <w:noProof/>
                <w:webHidden/>
              </w:rPr>
              <w:tab/>
              <w:delText>71</w:delText>
            </w:r>
          </w:del>
        </w:p>
        <w:p w14:paraId="04F39BF1" w14:textId="01A2BD01" w:rsidR="001E0E58" w:rsidDel="008C08C3" w:rsidRDefault="001E0E58">
          <w:pPr>
            <w:pStyle w:val="TOC3"/>
            <w:tabs>
              <w:tab w:val="left" w:pos="1320"/>
              <w:tab w:val="right" w:leader="dot" w:pos="9019"/>
            </w:tabs>
            <w:rPr>
              <w:del w:id="443" w:author="Dioguardi, Fabio" w:date="2019-01-24T15:25:00Z"/>
              <w:rFonts w:asciiTheme="minorHAnsi" w:eastAsiaTheme="minorEastAsia" w:hAnsiTheme="minorHAnsi" w:cstheme="minorBidi"/>
              <w:noProof/>
              <w:szCs w:val="22"/>
              <w:lang w:val="en-GB" w:eastAsia="en-GB"/>
            </w:rPr>
          </w:pPr>
          <w:del w:id="444" w:author="Dioguardi, Fabio" w:date="2019-01-24T15:25:00Z">
            <w:r w:rsidRPr="008C08C3" w:rsidDel="008C08C3">
              <w:rPr>
                <w:rStyle w:val="Hyperlink"/>
                <w:noProof/>
                <w:lang w:val="en-GB"/>
              </w:rPr>
              <w:delText>5.10.6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Total Erupted Mass Plots</w:delText>
            </w:r>
            <w:r w:rsidDel="008C08C3">
              <w:rPr>
                <w:noProof/>
                <w:webHidden/>
              </w:rPr>
              <w:tab/>
              <w:delText>73</w:delText>
            </w:r>
          </w:del>
        </w:p>
        <w:p w14:paraId="10B2287F" w14:textId="5AB4FB6A" w:rsidR="001E0E58" w:rsidDel="008C08C3" w:rsidRDefault="001E0E58">
          <w:pPr>
            <w:pStyle w:val="TOC3"/>
            <w:tabs>
              <w:tab w:val="left" w:pos="1320"/>
              <w:tab w:val="right" w:leader="dot" w:pos="9019"/>
            </w:tabs>
            <w:rPr>
              <w:del w:id="445" w:author="Dioguardi, Fabio" w:date="2019-01-24T15:25:00Z"/>
              <w:rFonts w:asciiTheme="minorHAnsi" w:eastAsiaTheme="minorEastAsia" w:hAnsiTheme="minorHAnsi" w:cstheme="minorBidi"/>
              <w:noProof/>
              <w:szCs w:val="22"/>
              <w:lang w:val="en-GB" w:eastAsia="en-GB"/>
            </w:rPr>
          </w:pPr>
          <w:del w:id="446" w:author="Dioguardi, Fabio" w:date="2019-01-24T15:25:00Z">
            <w:r w:rsidRPr="008C08C3" w:rsidDel="008C08C3">
              <w:rPr>
                <w:rStyle w:val="Hyperlink"/>
                <w:noProof/>
                <w:lang w:val="en-GB"/>
              </w:rPr>
              <w:delText>5.10.7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records</w:delText>
            </w:r>
            <w:r w:rsidDel="008C08C3">
              <w:rPr>
                <w:noProof/>
                <w:webHidden/>
              </w:rPr>
              <w:tab/>
              <w:delText>75</w:delText>
            </w:r>
          </w:del>
        </w:p>
        <w:p w14:paraId="1DC84F9A" w14:textId="7C59BB88" w:rsidR="001E0E58" w:rsidDel="008C08C3" w:rsidRDefault="001E0E58">
          <w:pPr>
            <w:pStyle w:val="TOC2"/>
            <w:tabs>
              <w:tab w:val="left" w:pos="880"/>
              <w:tab w:val="right" w:leader="dot" w:pos="9019"/>
            </w:tabs>
            <w:rPr>
              <w:del w:id="447" w:author="Dioguardi, Fabio" w:date="2019-01-24T15:25:00Z"/>
              <w:rFonts w:asciiTheme="minorHAnsi" w:eastAsiaTheme="minorEastAsia" w:hAnsiTheme="minorHAnsi" w:cstheme="minorBidi"/>
              <w:noProof/>
              <w:szCs w:val="22"/>
              <w:lang w:val="en-GB" w:eastAsia="en-GB"/>
            </w:rPr>
          </w:pPr>
          <w:del w:id="448" w:author="Dioguardi, Fabio" w:date="2019-01-24T15:25:00Z">
            <w:r w:rsidRPr="008C08C3" w:rsidDel="008C08C3">
              <w:rPr>
                <w:rStyle w:val="Hyperlink"/>
                <w:noProof/>
                <w:lang w:val="en-GB"/>
              </w:rPr>
              <w:delText>5.11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Resting and Closing the Loop</w:delText>
            </w:r>
            <w:r w:rsidDel="008C08C3">
              <w:rPr>
                <w:noProof/>
                <w:webHidden/>
              </w:rPr>
              <w:tab/>
              <w:delText>77</w:delText>
            </w:r>
          </w:del>
        </w:p>
        <w:p w14:paraId="28A29B04" w14:textId="27CCCD9D" w:rsidR="001E0E58" w:rsidDel="008C08C3" w:rsidRDefault="001E0E58">
          <w:pPr>
            <w:pStyle w:val="TOC1"/>
            <w:tabs>
              <w:tab w:val="left" w:pos="440"/>
              <w:tab w:val="right" w:leader="dot" w:pos="9019"/>
            </w:tabs>
            <w:rPr>
              <w:del w:id="449" w:author="Dioguardi, Fabio" w:date="2019-01-24T15:25:00Z"/>
              <w:rFonts w:asciiTheme="minorHAnsi" w:eastAsiaTheme="minorEastAsia" w:hAnsiTheme="minorHAnsi" w:cstheme="minorBidi"/>
              <w:noProof/>
              <w:szCs w:val="22"/>
              <w:lang w:val="en-GB" w:eastAsia="en-GB"/>
            </w:rPr>
          </w:pPr>
          <w:del w:id="45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FoxScreen</w:delText>
            </w:r>
            <w:r w:rsidDel="008C08C3">
              <w:rPr>
                <w:noProof/>
                <w:webHidden/>
              </w:rPr>
              <w:tab/>
              <w:delText>78</w:delText>
            </w:r>
          </w:del>
        </w:p>
        <w:p w14:paraId="0121BAA7" w14:textId="6888EE89" w:rsidR="001E0E58" w:rsidDel="008C08C3" w:rsidRDefault="001E0E58">
          <w:pPr>
            <w:pStyle w:val="TOC1"/>
            <w:tabs>
              <w:tab w:val="left" w:pos="440"/>
              <w:tab w:val="right" w:leader="dot" w:pos="9019"/>
            </w:tabs>
            <w:rPr>
              <w:del w:id="451" w:author="Dioguardi, Fabio" w:date="2019-01-24T15:25:00Z"/>
              <w:rFonts w:asciiTheme="minorHAnsi" w:eastAsiaTheme="minorEastAsia" w:hAnsiTheme="minorHAnsi" w:cstheme="minorBidi"/>
              <w:noProof/>
              <w:szCs w:val="22"/>
              <w:lang w:val="en-GB" w:eastAsia="en-GB"/>
            </w:rPr>
          </w:pPr>
          <w:del w:id="45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References</w:delText>
            </w:r>
            <w:r w:rsidDel="008C08C3">
              <w:rPr>
                <w:noProof/>
                <w:webHidden/>
              </w:rPr>
              <w:tab/>
              <w:delText>80</w:delText>
            </w:r>
          </w:del>
        </w:p>
        <w:p w14:paraId="0602561D" w14:textId="18A2E2A8" w:rsidR="001E0E58" w:rsidDel="008C08C3" w:rsidRDefault="001E0E58">
          <w:pPr>
            <w:pStyle w:val="TOC1"/>
            <w:tabs>
              <w:tab w:val="right" w:leader="dot" w:pos="9019"/>
            </w:tabs>
            <w:rPr>
              <w:del w:id="453" w:author="Dioguardi, Fabio" w:date="2019-01-24T15:25:00Z"/>
              <w:rFonts w:asciiTheme="minorHAnsi" w:eastAsiaTheme="minorEastAsia" w:hAnsiTheme="minorHAnsi" w:cstheme="minorBidi"/>
              <w:noProof/>
              <w:szCs w:val="22"/>
              <w:lang w:val="en-GB" w:eastAsia="en-GB"/>
            </w:rPr>
          </w:pPr>
          <w:del w:id="454" w:author="Dioguardi, Fabio" w:date="2019-01-24T15:25:00Z">
            <w:r w:rsidRPr="008C08C3" w:rsidDel="008C08C3">
              <w:rPr>
                <w:rStyle w:val="Hyperlink"/>
                <w:noProof/>
                <w:lang w:val="en-GB"/>
              </w:rPr>
              <w:delText>Appendix A: List of Parameters in fix_config.txt</w:delText>
            </w:r>
            <w:r w:rsidDel="008C08C3">
              <w:rPr>
                <w:noProof/>
                <w:webHidden/>
              </w:rPr>
              <w:tab/>
              <w:delText>82</w:delText>
            </w:r>
          </w:del>
        </w:p>
        <w:p w14:paraId="22AE47EB" w14:textId="7531FB98" w:rsidR="001E0E58" w:rsidDel="008C08C3" w:rsidRDefault="001E0E58">
          <w:pPr>
            <w:pStyle w:val="TOC1"/>
            <w:tabs>
              <w:tab w:val="right" w:leader="dot" w:pos="9019"/>
            </w:tabs>
            <w:rPr>
              <w:del w:id="455" w:author="Dioguardi, Fabio" w:date="2019-01-24T15:25:00Z"/>
              <w:rFonts w:asciiTheme="minorHAnsi" w:eastAsiaTheme="minorEastAsia" w:hAnsiTheme="minorHAnsi" w:cstheme="minorBidi"/>
              <w:noProof/>
              <w:szCs w:val="22"/>
              <w:lang w:val="en-GB" w:eastAsia="en-GB"/>
            </w:rPr>
          </w:pPr>
          <w:del w:id="456" w:author="Dioguardi, Fabio" w:date="2019-01-24T15:25:00Z">
            <w:r w:rsidRPr="008C08C3" w:rsidDel="008C08C3">
              <w:rPr>
                <w:rStyle w:val="Hyperlink"/>
                <w:noProof/>
                <w:lang w:val="en-GB"/>
              </w:rPr>
              <w:delText>Appendix B: Data Flow Chart of FOXI</w:delText>
            </w:r>
            <w:r w:rsidDel="008C08C3">
              <w:rPr>
                <w:noProof/>
                <w:webHidden/>
              </w:rPr>
              <w:tab/>
              <w:delText>84</w:delText>
            </w:r>
          </w:del>
        </w:p>
        <w:p w14:paraId="1309B5E2" w14:textId="71108BF3" w:rsidR="001E0E58" w:rsidDel="008C08C3" w:rsidRDefault="001E0E58">
          <w:pPr>
            <w:pStyle w:val="TOC1"/>
            <w:tabs>
              <w:tab w:val="right" w:leader="dot" w:pos="9019"/>
            </w:tabs>
            <w:rPr>
              <w:del w:id="457" w:author="Dioguardi, Fabio" w:date="2019-01-24T15:25:00Z"/>
              <w:rFonts w:asciiTheme="minorHAnsi" w:eastAsiaTheme="minorEastAsia" w:hAnsiTheme="minorHAnsi" w:cstheme="minorBidi"/>
              <w:noProof/>
              <w:szCs w:val="22"/>
              <w:lang w:val="en-GB" w:eastAsia="en-GB"/>
            </w:rPr>
          </w:pPr>
          <w:del w:id="458" w:author="Dioguardi, Fabio" w:date="2019-01-24T15:25:00Z">
            <w:r w:rsidRPr="008C08C3" w:rsidDel="008C08C3">
              <w:rPr>
                <w:rStyle w:val="Hyperlink"/>
                <w:noProof/>
                <w:lang w:val="en-GB"/>
              </w:rPr>
              <w:delText>Appendix C: REFIR – Setup for Iceland</w:delText>
            </w:r>
            <w:r w:rsidDel="008C08C3">
              <w:rPr>
                <w:noProof/>
                <w:webHidden/>
              </w:rPr>
              <w:tab/>
              <w:delText>85</w:delText>
            </w:r>
          </w:del>
        </w:p>
        <w:p w14:paraId="7693596E" w14:textId="202FFB1E" w:rsidR="001E0E58" w:rsidDel="008C08C3" w:rsidRDefault="001E0E58">
          <w:pPr>
            <w:pStyle w:val="TOC1"/>
            <w:tabs>
              <w:tab w:val="right" w:leader="dot" w:pos="9019"/>
            </w:tabs>
            <w:rPr>
              <w:del w:id="459" w:author="Dioguardi, Fabio" w:date="2019-01-24T15:25:00Z"/>
              <w:rFonts w:asciiTheme="minorHAnsi" w:eastAsiaTheme="minorEastAsia" w:hAnsiTheme="minorHAnsi" w:cstheme="minorBidi"/>
              <w:noProof/>
              <w:szCs w:val="22"/>
              <w:lang w:val="en-GB" w:eastAsia="en-GB"/>
            </w:rPr>
          </w:pPr>
          <w:del w:id="460" w:author="Dioguardi, Fabio" w:date="2019-01-24T15:25:00Z">
            <w:r w:rsidRPr="008C08C3" w:rsidDel="008C08C3">
              <w:rPr>
                <w:rStyle w:val="Hyperlink"/>
                <w:noProof/>
                <w:lang w:val="en-GB"/>
              </w:rPr>
              <w:delText>Appendix D: Automatic plume tracking web-cameras at Hekla</w:delText>
            </w:r>
            <w:r w:rsidDel="008C08C3">
              <w:rPr>
                <w:noProof/>
                <w:webHidden/>
              </w:rPr>
              <w:tab/>
              <w:delText>86</w:delText>
            </w:r>
          </w:del>
        </w:p>
        <w:p w14:paraId="0DDACD9C" w14:textId="28090812" w:rsidR="001E0E58" w:rsidDel="008C08C3" w:rsidRDefault="001E0E58">
          <w:pPr>
            <w:pStyle w:val="TOC1"/>
            <w:tabs>
              <w:tab w:val="right" w:leader="dot" w:pos="9019"/>
            </w:tabs>
            <w:rPr>
              <w:del w:id="461" w:author="Dioguardi, Fabio" w:date="2019-01-24T15:25:00Z"/>
              <w:rFonts w:asciiTheme="minorHAnsi" w:eastAsiaTheme="minorEastAsia" w:hAnsiTheme="minorHAnsi" w:cstheme="minorBidi"/>
              <w:noProof/>
              <w:szCs w:val="22"/>
              <w:lang w:val="en-GB" w:eastAsia="en-GB"/>
            </w:rPr>
          </w:pPr>
          <w:del w:id="462" w:author="Dioguardi, Fabio" w:date="2019-01-24T15:25:00Z">
            <w:r w:rsidRPr="008C08C3" w:rsidDel="008C08C3">
              <w:rPr>
                <w:rStyle w:val="Hyperlink"/>
                <w:noProof/>
                <w:lang w:val="en-GB"/>
              </w:rPr>
              <w:delText>Appendix E: Suggested settings for weight factors  (FutureVolc setup)</w:delText>
            </w:r>
            <w:r w:rsidDel="008C08C3">
              <w:rPr>
                <w:noProof/>
                <w:webHidden/>
              </w:rPr>
              <w:tab/>
              <w:delText>87</w:delText>
            </w:r>
          </w:del>
        </w:p>
        <w:p w14:paraId="1E0E801D" w14:textId="7E1DBFD5" w:rsidR="001E0E58" w:rsidDel="008C08C3" w:rsidRDefault="001E0E58">
          <w:pPr>
            <w:pStyle w:val="TOC1"/>
            <w:tabs>
              <w:tab w:val="right" w:leader="dot" w:pos="9019"/>
            </w:tabs>
            <w:rPr>
              <w:del w:id="463" w:author="Dioguardi, Fabio" w:date="2019-01-24T15:25:00Z"/>
              <w:rFonts w:asciiTheme="minorHAnsi" w:eastAsiaTheme="minorEastAsia" w:hAnsiTheme="minorHAnsi" w:cstheme="minorBidi"/>
              <w:noProof/>
              <w:szCs w:val="22"/>
              <w:lang w:val="en-GB" w:eastAsia="en-GB"/>
            </w:rPr>
          </w:pPr>
          <w:del w:id="464" w:author="Dioguardi, Fabio" w:date="2019-01-24T15:25:00Z">
            <w:r w:rsidRPr="008C08C3" w:rsidDel="008C08C3">
              <w:rPr>
                <w:rStyle w:val="Hyperlink"/>
                <w:noProof/>
                <w:lang w:val="en-GB"/>
              </w:rPr>
              <w:delText>Appendix F: List of entries in a *_mer_LOG.txt</w:delText>
            </w:r>
            <w:r w:rsidDel="008C08C3">
              <w:rPr>
                <w:noProof/>
                <w:webHidden/>
              </w:rPr>
              <w:tab/>
              <w:delText>88</w:delText>
            </w:r>
          </w:del>
        </w:p>
        <w:p w14:paraId="2D5592FB" w14:textId="383E4C13" w:rsidR="001E0E58" w:rsidDel="008C08C3" w:rsidRDefault="001E0E58">
          <w:pPr>
            <w:pStyle w:val="TOC1"/>
            <w:tabs>
              <w:tab w:val="right" w:leader="dot" w:pos="9019"/>
            </w:tabs>
            <w:rPr>
              <w:del w:id="465" w:author="Dioguardi, Fabio" w:date="2019-01-24T15:25:00Z"/>
              <w:rFonts w:asciiTheme="minorHAnsi" w:eastAsiaTheme="minorEastAsia" w:hAnsiTheme="minorHAnsi" w:cstheme="minorBidi"/>
              <w:noProof/>
              <w:szCs w:val="22"/>
              <w:lang w:val="en-GB" w:eastAsia="en-GB"/>
            </w:rPr>
          </w:pPr>
          <w:del w:id="466" w:author="Dioguardi, Fabio" w:date="2019-01-24T15:25:00Z">
            <w:r w:rsidRPr="008C08C3" w:rsidDel="008C08C3">
              <w:rPr>
                <w:rStyle w:val="Hyperlink"/>
                <w:noProof/>
                <w:lang w:val="en-GB"/>
              </w:rPr>
              <w:delText>Appendix G: Example for a Status Report</w:delText>
            </w:r>
            <w:r w:rsidDel="008C08C3">
              <w:rPr>
                <w:noProof/>
                <w:webHidden/>
              </w:rPr>
              <w:tab/>
              <w:delText>90</w:delText>
            </w:r>
          </w:del>
        </w:p>
        <w:p w14:paraId="0FC52E01" w14:textId="58B76D42"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467" w:name="_Ref483233414"/>
      <w:bookmarkStart w:id="468" w:name="_Toc536110867"/>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467"/>
      <w:bookmarkEnd w:id="468"/>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469"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470" w:author="Dioguardi, Fabio" w:date="2018-10-23T11:08:00Z"/>
          <w:bCs/>
          <w:lang w:val="en-GB"/>
        </w:rPr>
      </w:pPr>
    </w:p>
    <w:p w14:paraId="29C78F62" w14:textId="3AC5627F" w:rsidR="00F86A5D" w:rsidRPr="00BB4E6A" w:rsidRDefault="00F86A5D" w:rsidP="0010418F">
      <w:pPr>
        <w:pStyle w:val="Heading2"/>
        <w:rPr>
          <w:ins w:id="471" w:author="Dioguardi, Fabio" w:date="2018-10-23T11:18:00Z"/>
          <w:lang w:val="en-GB"/>
        </w:rPr>
      </w:pPr>
      <w:bookmarkStart w:id="472" w:name="_Toc536110868"/>
      <w:ins w:id="473" w:author="Dioguardi, Fabio" w:date="2018-10-23T11:08:00Z">
        <w:r w:rsidRPr="00BB4E6A">
          <w:rPr>
            <w:lang w:val="en-GB"/>
          </w:rPr>
          <w:t>New functionalities included in version 19</w:t>
        </w:r>
      </w:ins>
      <w:bookmarkEnd w:id="472"/>
    </w:p>
    <w:p w14:paraId="487843D5" w14:textId="77777777" w:rsidR="00F86A5D" w:rsidRPr="00BB4E6A" w:rsidRDefault="00F86A5D" w:rsidP="0010418F">
      <w:pPr>
        <w:pStyle w:val="Heading2"/>
        <w:numPr>
          <w:ilvl w:val="0"/>
          <w:numId w:val="0"/>
        </w:numPr>
        <w:rPr>
          <w:ins w:id="474" w:author="Dioguardi, Fabio" w:date="2018-10-23T11:19:00Z"/>
          <w:lang w:val="en-GB"/>
        </w:rPr>
      </w:pPr>
    </w:p>
    <w:p w14:paraId="38AB02EE" w14:textId="1E0EDEBE" w:rsidR="000E1A5F" w:rsidRPr="00F26869" w:rsidRDefault="00F86A5D" w:rsidP="001E0E58">
      <w:pPr>
        <w:rPr>
          <w:ins w:id="475" w:author="Dioguardi, Fabio" w:date="2018-10-23T11:21:00Z"/>
          <w:lang w:val="en-GB"/>
        </w:rPr>
      </w:pPr>
      <w:ins w:id="476" w:author="Dioguardi, Fabio" w:date="2018-10-23T11:19:00Z">
        <w:r w:rsidRPr="00F26869">
          <w:rPr>
            <w:lang w:val="en-GB"/>
          </w:rPr>
          <w:t>In v19.0</w:t>
        </w:r>
      </w:ins>
      <w:ins w:id="477" w:author="Dioguardi, Fabio" w:date="2018-10-23T11:20:00Z">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ins>
      <w:ins w:id="478" w:author="Dioguardi, Fabio" w:date="2018-10-23T11:21:00Z">
        <w:r w:rsidR="002B2AF5">
          <w:rPr>
            <w:lang w:val="en-GB"/>
          </w:rPr>
          <w:t>and</w:t>
        </w:r>
        <w:r w:rsidR="000E1A5F" w:rsidRPr="00F26869">
          <w:rPr>
            <w:lang w:val="en-GB"/>
          </w:rPr>
          <w:t xml:space="preserve"> are briefly </w:t>
        </w:r>
      </w:ins>
      <w:ins w:id="479" w:author="Dioguardi, Fabio" w:date="2019-01-22T16:13:00Z">
        <w:r w:rsidR="007E157D">
          <w:rPr>
            <w:lang w:val="en-GB"/>
          </w:rPr>
          <w:t>anticipated</w:t>
        </w:r>
      </w:ins>
      <w:ins w:id="480" w:author="Dioguardi, Fabio" w:date="2018-10-23T11:21:00Z">
        <w:r w:rsidR="000E1A5F" w:rsidRPr="00F26869">
          <w:rPr>
            <w:lang w:val="en-GB"/>
          </w:rPr>
          <w:t xml:space="preserve"> here:</w:t>
        </w:r>
      </w:ins>
    </w:p>
    <w:p w14:paraId="60A0C90F" w14:textId="77777777" w:rsidR="000E1A5F" w:rsidRPr="00F26869" w:rsidRDefault="000E1A5F" w:rsidP="001E0E58">
      <w:pPr>
        <w:rPr>
          <w:ins w:id="481" w:author="Dioguardi, Fabio" w:date="2018-10-23T11:21:00Z"/>
          <w:lang w:val="en-GB"/>
        </w:rPr>
      </w:pPr>
    </w:p>
    <w:p w14:paraId="2250D6E5" w14:textId="62591449" w:rsidR="001E0E58" w:rsidRPr="001E0E58" w:rsidRDefault="000E1A5F" w:rsidP="001E0E58">
      <w:pPr>
        <w:pStyle w:val="ListParagraph"/>
        <w:numPr>
          <w:ilvl w:val="0"/>
          <w:numId w:val="52"/>
        </w:numPr>
        <w:ind w:left="426"/>
        <w:rPr>
          <w:ins w:id="482" w:author="Dioguardi, Fabio" w:date="2018-10-23T11:44:00Z"/>
          <w:rFonts w:asciiTheme="majorHAnsi" w:hAnsiTheme="majorHAnsi" w:cstheme="majorBidi"/>
          <w:b/>
          <w:sz w:val="26"/>
          <w:lang w:val="en-GB"/>
        </w:rPr>
      </w:pPr>
      <w:ins w:id="483" w:author="Dioguardi, Fabio" w:date="2018-10-23T11:22:00Z">
        <w:r w:rsidRPr="001E0E58">
          <w:rPr>
            <w:b/>
            <w:lang w:val="en-GB"/>
          </w:rPr>
          <w:t xml:space="preserve">Reanalysis mode. </w:t>
        </w:r>
      </w:ins>
      <w:ins w:id="484" w:author="Dioguardi, Fabio" w:date="2018-10-23T11:23:00Z">
        <w:r w:rsidRPr="001E0E58">
          <w:rPr>
            <w:lang w:val="en-GB"/>
          </w:rPr>
          <w:t xml:space="preserve">This mode allows the user to analyse </w:t>
        </w:r>
      </w:ins>
      <w:ins w:id="485" w:author="Dioguardi, Fabio" w:date="2018-10-23T11:24:00Z">
        <w:r w:rsidR="007E157D">
          <w:rPr>
            <w:lang w:val="en-GB"/>
          </w:rPr>
          <w:t>datasets of plume height data from different sensors during</w:t>
        </w:r>
        <w:r w:rsidRPr="001E0E58">
          <w:rPr>
            <w:lang w:val="en-GB"/>
          </w:rPr>
          <w:t xml:space="preserve"> past eruptions as well as simulated data sets.</w:t>
        </w:r>
      </w:ins>
      <w:ins w:id="486" w:author="Dioguardi, Fabio" w:date="2018-10-23T11:25:00Z">
        <w:r w:rsidRPr="001E0E58">
          <w:rPr>
            <w:lang w:val="en-GB"/>
          </w:rPr>
          <w:t xml:space="preserve"> This is designed for research purposes, e.g. for calculating time-dependent MER</w:t>
        </w:r>
      </w:ins>
      <w:ins w:id="487" w:author="Dioguardi, Fabio" w:date="2019-01-21T11:04:00Z">
        <w:r w:rsidR="002B2AF5">
          <w:rPr>
            <w:lang w:val="en-GB"/>
          </w:rPr>
          <w:t xml:space="preserve"> estimates</w:t>
        </w:r>
      </w:ins>
      <w:ins w:id="488" w:author="Dioguardi, Fabio" w:date="2018-10-23T11:25:00Z">
        <w:r w:rsidRPr="001E0E58">
          <w:rPr>
            <w:lang w:val="en-GB"/>
          </w:rPr>
          <w:t xml:space="preserve">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489" w:author="Dioguardi, Fabio" w:date="2018-10-23T11:44:00Z"/>
          <w:rFonts w:asciiTheme="majorHAnsi" w:hAnsiTheme="majorHAnsi" w:cstheme="majorBidi"/>
          <w:b/>
          <w:sz w:val="26"/>
          <w:lang w:val="en-GB"/>
        </w:rPr>
      </w:pPr>
      <w:ins w:id="490" w:author="Dioguardi, Fabio" w:date="2018-10-23T11:26:00Z">
        <w:r w:rsidRPr="001E0E58">
          <w:rPr>
            <w:b/>
            <w:lang w:val="en-GB"/>
          </w:rPr>
          <w:t>Automatic weather data retrieval.</w:t>
        </w:r>
        <w:r w:rsidRPr="001E0E58">
          <w:rPr>
            <w:lang w:val="en-GB"/>
          </w:rPr>
          <w:t xml:space="preserve"> Weather data needed for running</w:t>
        </w:r>
      </w:ins>
      <w:ins w:id="491"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492" w:author="Dioguardi, Fabio" w:date="2018-10-23T11:26:00Z">
        <w:r w:rsidRPr="001E0E58">
          <w:rPr>
            <w:lang w:val="en-GB"/>
          </w:rPr>
          <w:t xml:space="preserve"> </w:t>
        </w:r>
      </w:ins>
      <w:ins w:id="493" w:author="Dioguardi, Fabio" w:date="2018-10-23T11:28:00Z">
        <w:r w:rsidRPr="001E0E58">
          <w:rPr>
            <w:lang w:val="en-GB"/>
          </w:rPr>
          <w:t xml:space="preserve">This mode is strongly recommended since it gives the opportunity to use realistic weather conditions and hence to </w:t>
        </w:r>
      </w:ins>
      <w:ins w:id="494" w:author="Dioguardi, Fabio" w:date="2018-10-23T11:29:00Z">
        <w:r w:rsidRPr="001E0E58">
          <w:rPr>
            <w:lang w:val="en-GB"/>
          </w:rPr>
          <w:t>reduce one of the sources of uncertainty. The user can still choose to manually specify weather data. This option</w:t>
        </w:r>
      </w:ins>
      <w:ins w:id="495" w:author="Dioguardi, Fabio" w:date="2018-10-23T11:30:00Z">
        <w:r w:rsidRPr="001E0E58">
          <w:rPr>
            <w:lang w:val="en-GB"/>
          </w:rPr>
          <w:t xml:space="preserve">, </w:t>
        </w:r>
        <w:r w:rsidRPr="001E0E58">
          <w:rPr>
            <w:lang w:val="en-GB"/>
          </w:rPr>
          <w:lastRenderedPageBreak/>
          <w:t>which was the default one in v18.1,</w:t>
        </w:r>
      </w:ins>
      <w:ins w:id="496" w:author="Dioguardi, Fabio" w:date="2018-10-23T11:29:00Z">
        <w:r w:rsidRPr="001E0E58">
          <w:rPr>
            <w:lang w:val="en-GB"/>
          </w:rPr>
          <w:t xml:space="preserve"> has been left</w:t>
        </w:r>
      </w:ins>
      <w:ins w:id="497"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5B92D4F2" w:rsidR="001E0E58" w:rsidRPr="001E0E58" w:rsidRDefault="00F05356" w:rsidP="001E0E58">
      <w:pPr>
        <w:pStyle w:val="ListParagraph"/>
        <w:numPr>
          <w:ilvl w:val="0"/>
          <w:numId w:val="52"/>
        </w:numPr>
        <w:ind w:left="426"/>
        <w:rPr>
          <w:ins w:id="498" w:author="Dioguardi, Fabio" w:date="2018-10-23T11:43:00Z"/>
          <w:rFonts w:asciiTheme="majorHAnsi" w:hAnsiTheme="majorHAnsi" w:cstheme="majorBidi"/>
          <w:b/>
          <w:sz w:val="26"/>
          <w:lang w:val="en-GB"/>
        </w:rPr>
      </w:pPr>
      <w:ins w:id="499" w:author="Dioguardi, Fabio" w:date="2018-10-23T11:30:00Z">
        <w:r w:rsidRPr="001E0E58">
          <w:rPr>
            <w:b/>
            <w:lang w:val="en-GB"/>
          </w:rPr>
          <w:t>New plume model</w:t>
        </w:r>
      </w:ins>
      <w:ins w:id="500" w:author="Dioguardi, Fabio" w:date="2018-10-23T11:31:00Z">
        <w:r w:rsidRPr="001E0E58">
          <w:rPr>
            <w:lang w:val="en-GB"/>
          </w:rPr>
          <w:t xml:space="preserve">. The </w:t>
        </w:r>
      </w:ins>
      <w:ins w:id="501" w:author="Dioguardi, Fabio" w:date="2019-01-22T16:15:00Z">
        <w:r w:rsidR="00781FC1">
          <w:rPr>
            <w:lang w:val="en-GB"/>
          </w:rPr>
          <w:t xml:space="preserve">simplified wind-affected </w:t>
        </w:r>
      </w:ins>
      <w:ins w:id="502" w:author="Dioguardi, Fabio" w:date="2018-10-23T11:31:00Z">
        <w:r w:rsidRPr="001E0E58">
          <w:rPr>
            <w:lang w:val="en-GB"/>
          </w:rPr>
          <w:t xml:space="preserve">model of Woodhouse et al. (2013) has been implemented and it is now used for calculating MER. </w:t>
        </w:r>
      </w:ins>
    </w:p>
    <w:p w14:paraId="67F3A947" w14:textId="69DD0C1E" w:rsidR="001E0E58" w:rsidRPr="001E0E58" w:rsidRDefault="00F05356" w:rsidP="001E0E58">
      <w:pPr>
        <w:pStyle w:val="ListParagraph"/>
        <w:numPr>
          <w:ilvl w:val="0"/>
          <w:numId w:val="52"/>
        </w:numPr>
        <w:ind w:left="426"/>
        <w:rPr>
          <w:ins w:id="503" w:author="Dioguardi, Fabio" w:date="2018-10-23T11:44:00Z"/>
          <w:lang w:val="en-GB"/>
        </w:rPr>
      </w:pPr>
      <w:ins w:id="504" w:author="Dioguardi, Fabio" w:date="2018-10-23T11:31:00Z">
        <w:r w:rsidRPr="001E0E58">
          <w:rPr>
            <w:b/>
            <w:lang w:val="en-GB"/>
          </w:rPr>
          <w:t>Unified codes for volcanoes</w:t>
        </w:r>
        <w:r w:rsidRPr="001E0E58">
          <w:rPr>
            <w:lang w:val="en-GB"/>
          </w:rPr>
          <w:t>. The Smithsonian Institute</w:t>
        </w:r>
      </w:ins>
      <w:ins w:id="505" w:author="Dioguardi, Fabio" w:date="2018-10-23T11:33:00Z">
        <w:r w:rsidRPr="001E0E58">
          <w:rPr>
            <w:lang w:val="en-GB"/>
          </w:rPr>
          <w:t xml:space="preserve"> (SI)</w:t>
        </w:r>
      </w:ins>
      <w:ins w:id="506" w:author="Dioguardi, Fabio" w:date="2018-10-23T11:31:00Z">
        <w:r w:rsidRPr="001E0E58">
          <w:rPr>
            <w:lang w:val="en-GB"/>
          </w:rPr>
          <w:t xml:space="preserve"> database volcano code is now used as unique identifier of the volcano. When specifying the new volcano, the user is asked to write the</w:t>
        </w:r>
      </w:ins>
      <w:ins w:id="507" w:author="Dioguardi, Fabio" w:date="2018-10-23T11:33:00Z">
        <w:r w:rsidR="00781FC1">
          <w:rPr>
            <w:lang w:val="en-GB"/>
          </w:rPr>
          <w:t xml:space="preserve"> SI code, and refir_</w:t>
        </w:r>
        <w:r w:rsidRPr="001E0E58">
          <w:rPr>
            <w:lang w:val="en-GB"/>
          </w:rPr>
          <w:t xml:space="preserve">config.py will extract data like location and vent height from the database, which is provided in the folder </w:t>
        </w:r>
      </w:ins>
      <w:ins w:id="508" w:author="Dioguardi, Fabio" w:date="2018-10-23T11:34:00Z">
        <w:r w:rsidRPr="001E0E58">
          <w:rPr>
            <w:lang w:val="en-GB"/>
          </w:rPr>
          <w:t>“refig_config”.</w:t>
        </w:r>
      </w:ins>
    </w:p>
    <w:p w14:paraId="60989E33" w14:textId="18954AF2" w:rsidR="00AA655A" w:rsidRPr="009377E5" w:rsidRDefault="00552368" w:rsidP="001E0E58">
      <w:pPr>
        <w:pStyle w:val="ListParagraph"/>
        <w:numPr>
          <w:ilvl w:val="0"/>
          <w:numId w:val="52"/>
        </w:numPr>
        <w:ind w:left="426"/>
        <w:rPr>
          <w:ins w:id="509" w:author="Dioguardi, Fabio" w:date="2018-11-07T08:45:00Z"/>
          <w:rFonts w:asciiTheme="majorHAnsi" w:hAnsiTheme="majorHAnsi" w:cstheme="majorBidi"/>
          <w:b/>
          <w:sz w:val="26"/>
          <w:szCs w:val="24"/>
          <w:lang w:val="en-GB"/>
        </w:rPr>
      </w:pPr>
      <w:ins w:id="510" w:author="Dioguardi, Fabio" w:date="2018-10-23T11:36:00Z">
        <w:r w:rsidRPr="001E0E58">
          <w:rPr>
            <w:b/>
            <w:lang w:val="en-GB"/>
          </w:rPr>
          <w:t xml:space="preserve">radar_converter.py. </w:t>
        </w:r>
        <w:r w:rsidRPr="001E0E58">
          <w:rPr>
            <w:lang w:val="en-GB"/>
          </w:rPr>
          <w:t>This script</w:t>
        </w:r>
      </w:ins>
      <w:ins w:id="511"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512" w:author="Dioguardi, Fabio" w:date="2018-10-23T11:38:00Z">
        <w:r w:rsidRPr="001E0E58">
          <w:rPr>
            <w:lang w:val="en-GB"/>
          </w:rPr>
          <w:t xml:space="preserve"> REFIR standard format for radar data. This “observatory-specific” approach was selected since it is unpractical to write a script </w:t>
        </w:r>
      </w:ins>
      <w:ins w:id="513"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514" w:author="Dioguardi, Fabio" w:date="2018-10-23T11:40:00Z">
        <w:r w:rsidRPr="001E0E58">
          <w:rPr>
            <w:lang w:val="en-GB"/>
          </w:rPr>
          <w:t xml:space="preserve">has to write a format-specific converter script. </w:t>
        </w:r>
      </w:ins>
    </w:p>
    <w:p w14:paraId="3268E322" w14:textId="2BFBE7DC" w:rsidR="009377E5" w:rsidRPr="002B2AF5" w:rsidRDefault="009377E5" w:rsidP="001E0E58">
      <w:pPr>
        <w:pStyle w:val="ListParagraph"/>
        <w:numPr>
          <w:ilvl w:val="0"/>
          <w:numId w:val="52"/>
        </w:numPr>
        <w:ind w:left="426"/>
        <w:rPr>
          <w:ins w:id="515" w:author="Dioguardi, Fabio" w:date="2019-01-21T11:05:00Z"/>
          <w:b/>
          <w:lang w:val="en-GB"/>
        </w:rPr>
      </w:pPr>
      <w:ins w:id="516" w:author="Dioguardi, Fabio" w:date="2018-11-07T08:45:00Z">
        <w:r w:rsidRPr="009377E5">
          <w:rPr>
            <w:b/>
            <w:lang w:val="en-GB"/>
          </w:rPr>
          <w:t>REFIR.py</w:t>
        </w:r>
        <w:r w:rsidRPr="009377E5">
          <w:rPr>
            <w:lang w:val="en-GB"/>
          </w:rPr>
          <w:t>. This script</w:t>
        </w:r>
        <w:r>
          <w:rPr>
            <w:lang w:val="en-GB"/>
          </w:rPr>
          <w:t xml:space="preserve"> controls the parallel execution of FIX.py and FOXI.py.</w:t>
        </w:r>
      </w:ins>
    </w:p>
    <w:p w14:paraId="79FAA694" w14:textId="72FE06A5" w:rsidR="002B2AF5" w:rsidRPr="009377E5" w:rsidRDefault="002B2AF5" w:rsidP="001E0E58">
      <w:pPr>
        <w:pStyle w:val="ListParagraph"/>
        <w:numPr>
          <w:ilvl w:val="0"/>
          <w:numId w:val="52"/>
        </w:numPr>
        <w:ind w:left="426"/>
        <w:rPr>
          <w:b/>
          <w:lang w:val="en-GB"/>
        </w:rPr>
      </w:pPr>
      <w:ins w:id="517" w:author="Dioguardi, Fabio" w:date="2019-01-21T11:05:00Z">
        <w:r>
          <w:rPr>
            <w:b/>
            <w:lang w:val="en-GB"/>
          </w:rPr>
          <w:t>Time-averaged outputs.</w:t>
        </w:r>
        <w:r>
          <w:rPr>
            <w:lang w:val="en-GB"/>
          </w:rPr>
          <w:t xml:space="preserve"> A new option </w:t>
        </w:r>
        <w:r w:rsidR="00D22F8F">
          <w:rPr>
            <w:lang w:val="en-GB"/>
          </w:rPr>
          <w:t>is included allowing the user to save R</w:t>
        </w:r>
      </w:ins>
      <w:ins w:id="518" w:author="Dioguardi, Fabio" w:date="2019-01-21T11:06:00Z">
        <w:r w:rsidR="00D22F8F">
          <w:rPr>
            <w:lang w:val="en-GB"/>
          </w:rPr>
          <w:t>EFIR outputs (plume height and MER) at user-selected time intervals (from 15 minutes to 6 hours). The outputs are time-averaged over the selected time interval. This is useful</w:t>
        </w:r>
      </w:ins>
      <w:ins w:id="519" w:author="Dioguardi, Fabio" w:date="2019-01-21T11:07:00Z">
        <w:r w:rsidR="00D22F8F">
          <w:rPr>
            <w:lang w:val="en-GB"/>
          </w:rPr>
          <w:t xml:space="preserve">, e.g., for </w:t>
        </w:r>
        <w:r w:rsidR="00D15466">
          <w:rPr>
            <w:lang w:val="en-GB"/>
          </w:rPr>
          <w:t xml:space="preserve">creating time series of eruption source parameters that can be employed as input data for ash dispersion simulations. </w:t>
        </w:r>
      </w:ins>
      <w:ins w:id="520" w:author="Dioguardi, Fabio" w:date="2019-01-24T14:32:00Z">
        <w:r w:rsidR="00426FF6">
          <w:rPr>
            <w:lang w:val="en-GB"/>
          </w:rPr>
          <w:t>An option for creating time-averaged time series of eruption source parameters that can be interpreted by NAME (Jones, 2007)</w:t>
        </w:r>
      </w:ins>
      <w:ins w:id="521" w:author="Dioguardi, Fabio" w:date="2019-01-24T14:33:00Z">
        <w:r w:rsidR="0095208B">
          <w:rPr>
            <w:lang w:val="en-GB"/>
          </w:rPr>
          <w:t xml:space="preserve"> has also been made available.</w:t>
        </w:r>
      </w:ins>
    </w:p>
    <w:p w14:paraId="52E1D656" w14:textId="532AC4AA" w:rsidR="00F96B2B" w:rsidRPr="001E0E58" w:rsidRDefault="00BC3A77" w:rsidP="004E20AA">
      <w:pPr>
        <w:pStyle w:val="Heading1"/>
        <w:rPr>
          <w:lang w:val="en-GB"/>
        </w:rPr>
      </w:pPr>
      <w:bookmarkStart w:id="522" w:name="_Toc536110869"/>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522"/>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523" w:name="_Toc536110870"/>
      <w:r w:rsidRPr="001E0E58">
        <w:rPr>
          <w:lang w:val="en-GB"/>
        </w:rPr>
        <w:t>Overview</w:t>
      </w:r>
      <w:bookmarkEnd w:id="523"/>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 xml:space="preserve">Büttner et </w:t>
      </w:r>
      <w:r w:rsidR="00542D43" w:rsidRPr="001E0E58">
        <w:rPr>
          <w:i/>
          <w:lang w:val="en-GB"/>
        </w:rPr>
        <w:lastRenderedPageBreak/>
        <w:t>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rPr>
          <w:ins w:id="524" w:author="Dioguardi, Fabio" w:date="2019-01-24T16:33:00Z"/>
        </w:rPr>
      </w:pPr>
      <w:ins w:id="525" w:author="Dioguardi, Fabio" w:date="2019-01-24T16:33:00Z">
        <w:r w:rsidRPr="00E667D9">
          <w:rPr>
            <w:rFonts w:asciiTheme="minorHAnsi" w:hAnsiTheme="minorHAnsi"/>
            <w:noProof/>
            <w:szCs w:val="22"/>
            <w:lang w:val="en-GB" w:eastAsia="en-GB"/>
          </w:rPr>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ins>
    </w:p>
    <w:p w14:paraId="0FA9BCE0" w14:textId="53507069" w:rsidR="00156429" w:rsidRPr="00B16C52" w:rsidRDefault="00156429" w:rsidP="00156429">
      <w:pPr>
        <w:pStyle w:val="Caption"/>
        <w:rPr>
          <w:ins w:id="526" w:author="Dioguardi, Fabio" w:date="2019-01-24T16:33:00Z"/>
          <w:lang w:val="en-GB"/>
        </w:rPr>
      </w:pPr>
      <w:ins w:id="527" w:author="Dioguardi, Fabio" w:date="2019-01-24T16:33:00Z">
        <w:r>
          <w:t xml:space="preserve">Figure </w:t>
        </w:r>
        <w:r>
          <w:fldChar w:fldCharType="begin"/>
        </w:r>
        <w:r>
          <w:instrText xml:space="preserve"> SEQ Figure \* ARABIC </w:instrText>
        </w:r>
      </w:ins>
      <w:r>
        <w:fldChar w:fldCharType="separate"/>
      </w:r>
      <w:ins w:id="528" w:author="Dioguardi, Fabio" w:date="2019-01-24T17:08:00Z">
        <w:r w:rsidR="00DC6F09">
          <w:rPr>
            <w:noProof/>
          </w:rPr>
          <w:t>1</w:t>
        </w:r>
      </w:ins>
      <w:ins w:id="529" w:author="Dioguardi, Fabio" w:date="2019-01-24T16:33:00Z">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ins>
    </w:p>
    <w:p w14:paraId="41622C1D" w14:textId="1CA8BD7F" w:rsidR="003F0E11" w:rsidRPr="00B16C52" w:rsidDel="00156429" w:rsidRDefault="003F0E11">
      <w:pPr>
        <w:rPr>
          <w:del w:id="530" w:author="Dioguardi, Fabio" w:date="2019-01-24T16:33:00Z"/>
          <w:rFonts w:asciiTheme="minorHAnsi" w:eastAsiaTheme="majorEastAsia" w:hAnsiTheme="minorHAnsi" w:cstheme="majorBidi"/>
          <w:color w:val="365F91" w:themeColor="accent1" w:themeShade="BF"/>
          <w:szCs w:val="22"/>
          <w:lang w:val="en-GB"/>
        </w:rPr>
      </w:pPr>
      <w:del w:id="531" w:author="Dioguardi, Fabio" w:date="2019-01-24T16:33:00Z">
        <w:r w:rsidRPr="00B16C52" w:rsidDel="00156429">
          <w:rPr>
            <w:rFonts w:asciiTheme="minorHAnsi" w:hAnsiTheme="minorHAnsi"/>
            <w:szCs w:val="22"/>
            <w:lang w:val="en-GB"/>
          </w:rPr>
          <w:br w:type="page"/>
        </w:r>
      </w:del>
    </w:p>
    <w:p w14:paraId="6E431DBD" w14:textId="0B25942E" w:rsidR="003F0E11" w:rsidRPr="00B16C52" w:rsidRDefault="00370C0B" w:rsidP="0010418F">
      <w:pPr>
        <w:pStyle w:val="Heading2"/>
        <w:rPr>
          <w:lang w:val="en-GB"/>
        </w:rPr>
      </w:pPr>
      <w:bookmarkStart w:id="532" w:name="_Toc536110871"/>
      <w:r w:rsidRPr="00B16C52">
        <w:rPr>
          <w:lang w:val="en-GB"/>
        </w:rPr>
        <w:lastRenderedPageBreak/>
        <w:t>System requirements</w:t>
      </w:r>
      <w:bookmarkEnd w:id="532"/>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533"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534" w:author="Dioguardi, Fabio" w:date="2018-10-24T14:42:00Z">
        <w:r w:rsidR="00B16C52">
          <w:rPr>
            <w:szCs w:val="22"/>
            <w:lang w:val="en-GB"/>
          </w:rPr>
          <w:t>7</w:t>
        </w:r>
      </w:ins>
      <w:del w:id="535"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536" w:author="Dioguardi, Fabio" w:date="2018-10-24T14:44:00Z"/>
          <w:szCs w:val="22"/>
          <w:lang w:val="en-GB"/>
        </w:rPr>
      </w:pPr>
      <w:ins w:id="537" w:author="Dioguardi, Fabio" w:date="2018-10-24T14:43:00Z">
        <w:r>
          <w:rPr>
            <w:szCs w:val="22"/>
            <w:lang w:val="en-GB"/>
          </w:rPr>
          <w:t xml:space="preserve">Additional software is needed when using the Automatic weather data retrieval </w:t>
        </w:r>
      </w:ins>
      <w:ins w:id="538"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539" w:author="Dioguardi, Fabio" w:date="2018-10-24T14:46:00Z"/>
          <w:lang w:val="en-GB"/>
        </w:rPr>
      </w:pPr>
      <w:ins w:id="540" w:author="Dioguardi, Fabio" w:date="2018-10-24T14:44:00Z">
        <w:r w:rsidRPr="00E765D3">
          <w:rPr>
            <w:b/>
            <w:lang w:val="en-GB"/>
          </w:rPr>
          <w:t>Wgrib2</w:t>
        </w:r>
        <w:r>
          <w:rPr>
            <w:lang w:val="en-GB"/>
          </w:rPr>
          <w:t xml:space="preserve"> (</w:t>
        </w:r>
      </w:ins>
      <w:ins w:id="541" w:author="Dioguardi, Fabio" w:date="2018-10-24T14:45:00Z">
        <w:r>
          <w:rPr>
            <w:lang w:val="en-GB"/>
          </w:rPr>
          <w:fldChar w:fldCharType="begin"/>
        </w:r>
        <w:r>
          <w:rPr>
            <w:lang w:val="en-GB"/>
          </w:rPr>
          <w:instrText xml:space="preserve"> HYPERLINK "</w:instrText>
        </w:r>
      </w:ins>
      <w:ins w:id="542" w:author="Dioguardi, Fabio" w:date="2018-10-24T14:44:00Z">
        <w:r w:rsidRPr="00B16C52">
          <w:rPr>
            <w:lang w:val="en-GB"/>
          </w:rPr>
          <w:instrText>http://www.cpc.ncep.noaa.gov/products/wesley/wgrib2/</w:instrText>
        </w:r>
      </w:ins>
      <w:ins w:id="543" w:author="Dioguardi, Fabio" w:date="2018-10-24T14:45:00Z">
        <w:r>
          <w:rPr>
            <w:lang w:val="en-GB"/>
          </w:rPr>
          <w:instrText xml:space="preserve">" </w:instrText>
        </w:r>
        <w:r>
          <w:rPr>
            <w:lang w:val="en-GB"/>
          </w:rPr>
          <w:fldChar w:fldCharType="separate"/>
        </w:r>
      </w:ins>
      <w:ins w:id="544" w:author="Dioguardi, Fabio" w:date="2018-10-24T14:44:00Z">
        <w:r w:rsidRPr="00AC03A1">
          <w:rPr>
            <w:rStyle w:val="Hyperlink"/>
            <w:lang w:val="en-GB"/>
          </w:rPr>
          <w:t>http://www.cpc.ncep.noaa.gov/products/wesley/wgrib2/</w:t>
        </w:r>
      </w:ins>
      <w:ins w:id="545" w:author="Dioguardi, Fabio" w:date="2018-10-24T14:45:00Z">
        <w:r>
          <w:rPr>
            <w:lang w:val="en-GB"/>
          </w:rPr>
          <w:fldChar w:fldCharType="end"/>
        </w:r>
      </w:ins>
      <w:ins w:id="546" w:author="Dioguardi, Fabio" w:date="2018-10-24T14:44:00Z">
        <w:r>
          <w:rPr>
            <w:lang w:val="en-GB"/>
          </w:rPr>
          <w:t xml:space="preserve">). </w:t>
        </w:r>
      </w:ins>
      <w:ins w:id="547" w:author="Dioguardi, Fabio" w:date="2018-10-24T14:45:00Z">
        <w:r>
          <w:rPr>
            <w:lang w:val="en-GB"/>
          </w:rPr>
          <w:t xml:space="preserve">This program is needed for interpreting and extracting data from GFS (Global Forecasting System </w:t>
        </w:r>
      </w:ins>
      <w:ins w:id="548" w:author="Dioguardi, Fabio" w:date="2018-10-24T14:46:00Z">
        <w:r>
          <w:rPr>
            <w:lang w:val="en-GB"/>
          </w:rPr>
          <w:t>by NCEP)</w:t>
        </w:r>
      </w:ins>
      <w:ins w:id="549" w:author="Dioguardi, Fabio" w:date="2018-10-24T14:45:00Z">
        <w:r>
          <w:rPr>
            <w:lang w:val="en-GB"/>
          </w:rPr>
          <w:t xml:space="preserve"> forecast </w:t>
        </w:r>
      </w:ins>
      <w:ins w:id="550"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551" w:author="Dioguardi, Fabio" w:date="2018-10-24T14:49:00Z"/>
          <w:lang w:val="en-GB"/>
        </w:rPr>
      </w:pPr>
      <w:ins w:id="552" w:author="Dioguardi, Fabio" w:date="2018-10-24T14:47:00Z">
        <w:r>
          <w:rPr>
            <w:b/>
            <w:lang w:val="en-GB"/>
          </w:rPr>
          <w:t>Grib-tools</w:t>
        </w:r>
        <w:r>
          <w:rPr>
            <w:lang w:val="en-GB"/>
          </w:rPr>
          <w:t xml:space="preserve">. A collection of scripts that is used for interpreting and extracting data from weather data saved in grib1 format (like ERA-Interim). In Linux, </w:t>
        </w:r>
      </w:ins>
      <w:ins w:id="553" w:author="Dioguardi, Fabio" w:date="2018-10-24T14:48:00Z">
        <w:r>
          <w:rPr>
            <w:lang w:val="en-GB"/>
          </w:rPr>
          <w:t xml:space="preserve">these can be obtained by installing Eccodes and including the binaries folder in the system path; in Windows, </w:t>
        </w:r>
      </w:ins>
      <w:ins w:id="554" w:author="Dioguardi, Fabio" w:date="2018-10-24T14:49:00Z">
        <w:r>
          <w:rPr>
            <w:lang w:val="en-GB"/>
          </w:rPr>
          <w:t xml:space="preserve">grib-tools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555"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556"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557" w:author="Dioguardi, Fabio" w:date="2018-10-24T14:51:00Z">
        <w:r>
          <w:rPr>
            <w:lang w:val="en-GB"/>
          </w:rPr>
          <w:t xml:space="preserve">, </w:t>
        </w:r>
        <w:r w:rsidR="00D924A3">
          <w:rPr>
            <w:lang w:val="en-GB"/>
          </w:rPr>
          <w:t xml:space="preserve">data can be retrieved following these instructions: </w:t>
        </w:r>
      </w:ins>
      <w:ins w:id="558" w:author="Dioguardi, Fabio" w:date="2018-10-24T14:52:00Z">
        <w:r w:rsidR="00D924A3">
          <w:rPr>
            <w:lang w:val="en-GB"/>
          </w:rPr>
          <w:fldChar w:fldCharType="begin"/>
        </w:r>
        <w:r w:rsidR="00D924A3">
          <w:rPr>
            <w:lang w:val="en-GB"/>
          </w:rPr>
          <w:instrText xml:space="preserve"> HYPERLINK "</w:instrText>
        </w:r>
      </w:ins>
      <w:ins w:id="559" w:author="Dioguardi, Fabio" w:date="2018-10-24T14:51:00Z">
        <w:r w:rsidR="00D924A3" w:rsidRPr="00D924A3">
          <w:rPr>
            <w:lang w:val="en-GB"/>
          </w:rPr>
          <w:instrText>https://confluence.ecmwf.int/display/WEBAPI/Accessing+ECMWF+data+servers+in+batch</w:instrText>
        </w:r>
      </w:ins>
      <w:ins w:id="560" w:author="Dioguardi, Fabio" w:date="2018-10-24T14:52:00Z">
        <w:r w:rsidR="00D924A3">
          <w:rPr>
            <w:lang w:val="en-GB"/>
          </w:rPr>
          <w:instrText xml:space="preserve">" </w:instrText>
        </w:r>
        <w:r w:rsidR="00D924A3">
          <w:rPr>
            <w:lang w:val="en-GB"/>
          </w:rPr>
          <w:fldChar w:fldCharType="separate"/>
        </w:r>
      </w:ins>
      <w:ins w:id="561" w:author="Dioguardi, Fabio" w:date="2018-10-24T14:51:00Z">
        <w:r w:rsidR="00D924A3" w:rsidRPr="00AC03A1">
          <w:rPr>
            <w:rStyle w:val="Hyperlink"/>
            <w:lang w:val="en-GB"/>
          </w:rPr>
          <w:t>https://confluence.ecmwf.int/display/WEBAPI/Accessing+ECMWF+data+servers+in+batch</w:t>
        </w:r>
      </w:ins>
      <w:ins w:id="562" w:author="Dioguardi, Fabio" w:date="2018-10-24T14:52:00Z">
        <w:r w:rsidR="00D924A3">
          <w:rPr>
            <w:lang w:val="en-GB"/>
          </w:rPr>
          <w:fldChar w:fldCharType="end"/>
        </w:r>
        <w:r w:rsidR="00D924A3">
          <w:rPr>
            <w:lang w:val="en-GB"/>
          </w:rPr>
          <w:t xml:space="preserve">. In particular, the user’s personal key has to be saved in a </w:t>
        </w:r>
        <w:r w:rsidR="00D924A3" w:rsidRPr="00D924A3">
          <w:rPr>
            <w:lang w:val="en-GB"/>
          </w:rPr>
          <w:t>.ecmwfapirc file</w:t>
        </w:r>
        <w:r w:rsidR="00D924A3">
          <w:rPr>
            <w:lang w:val="en-GB"/>
          </w:rPr>
          <w:t xml:space="preserve">, which has to be saved in a system-specific folder (e.g. in /home for Linux OS). </w:t>
        </w:r>
      </w:ins>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563" w:name="_Toc536110872"/>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563"/>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0E81AE7"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ins w:id="564" w:author="Dioguardi, Fabio" w:date="2018-11-07T08:49:00Z">
        <w:r w:rsidR="009377E5">
          <w:rPr>
            <w:lang w:val="en-GB"/>
          </w:rPr>
          <w:t xml:space="preserve"> a script, </w:t>
        </w:r>
        <w:r w:rsidR="009377E5" w:rsidRPr="009377E5">
          <w:rPr>
            <w:b/>
            <w:lang w:val="en-GB"/>
          </w:rPr>
          <w:t>FoxSet.py</w:t>
        </w:r>
        <w:r w:rsidR="009377E5">
          <w:rPr>
            <w:lang w:val="en-GB"/>
          </w:rPr>
          <w:t>, which, when launched, creates</w:t>
        </w:r>
      </w:ins>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del w:id="565" w:author="Dioguardi, Fabio" w:date="2018-11-07T08:50:00Z">
        <w:r w:rsidRPr="00B16C52" w:rsidDel="009377E5">
          <w:rPr>
            <w:lang w:val="en-GB"/>
          </w:rPr>
          <w:delText xml:space="preserve"> of Iceland</w:delText>
        </w:r>
      </w:del>
      <w:r w:rsidRPr="00B16C52">
        <w:rPr>
          <w:lang w:val="en-GB"/>
        </w:rPr>
        <w:t>.</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ins w:id="566" w:author="Dioguardi, Fabio" w:date="2018-11-07T09:00:00Z">
        <w:r w:rsidR="002D5888">
          <w:rPr>
            <w:lang w:val="en-GB"/>
          </w:rPr>
          <w:t xml:space="preserve"> Additionally, an Excel file </w:t>
        </w:r>
      </w:ins>
      <w:ins w:id="567" w:author="Dioguardi, Fabio" w:date="2019-01-21T14:51:00Z">
        <w:r w:rsidR="00441335">
          <w:rPr>
            <w:b/>
            <w:lang w:val="en-GB"/>
          </w:rPr>
          <w:t>SI_volcanoes_list</w:t>
        </w:r>
      </w:ins>
      <w:ins w:id="568" w:author="Dioguardi, Fabio" w:date="2018-11-07T09:00:00Z">
        <w:r w:rsidR="002D5888" w:rsidRPr="002D5888">
          <w:rPr>
            <w:b/>
            <w:lang w:val="en-GB"/>
          </w:rPr>
          <w:t>.xlsx</w:t>
        </w:r>
        <w:r w:rsidR="002D5888">
          <w:rPr>
            <w:lang w:val="en-GB"/>
          </w:rPr>
          <w:t>, is inclu</w:t>
        </w:r>
      </w:ins>
      <w:ins w:id="569" w:author="Dioguardi, Fabio" w:date="2018-11-07T09:01:00Z">
        <w:r w:rsidR="002D5888">
          <w:rPr>
            <w:lang w:val="en-GB"/>
          </w:rPr>
          <w:t>ded, which contains all the volcanoes of the world with the Smithsonian Institute IDs, locations and summit elevation. This is used by FoxSet.py when including a new</w:t>
        </w:r>
      </w:ins>
      <w:ins w:id="570" w:author="Dioguardi, Fabio" w:date="2018-11-07T09:02:00Z">
        <w:r w:rsidR="002D5888">
          <w:rPr>
            <w:lang w:val="en-GB"/>
          </w:rPr>
          <w:t xml:space="preserve"> volcano for REFIR execution.</w:t>
        </w:r>
      </w:ins>
    </w:p>
    <w:p w14:paraId="6FE3BCA4" w14:textId="05DCBF01" w:rsidR="00AD377F" w:rsidRPr="00B16C52" w:rsidDel="009377E5" w:rsidRDefault="0033372F" w:rsidP="0033372F">
      <w:pPr>
        <w:pStyle w:val="ListParagraph"/>
        <w:numPr>
          <w:ilvl w:val="0"/>
          <w:numId w:val="2"/>
        </w:numPr>
        <w:rPr>
          <w:del w:id="571" w:author="Dioguardi, Fabio" w:date="2018-11-07T08:50:00Z"/>
          <w:lang w:val="en-GB"/>
        </w:rPr>
      </w:pPr>
      <w:del w:id="572" w:author="Dioguardi, Fabio" w:date="2018-11-07T08:50:00Z">
        <w:r w:rsidRPr="00B16C52" w:rsidDel="009377E5">
          <w:rPr>
            <w:b/>
            <w:lang w:val="en-GB"/>
          </w:rPr>
          <w:delText xml:space="preserve">FoxSet.py </w:delText>
        </w:r>
        <w:r w:rsidRPr="00B16C52" w:rsidDel="009377E5">
          <w:rPr>
            <w:lang w:val="en-GB"/>
          </w:rPr>
          <w:delText xml:space="preserve">(current version: </w:delText>
        </w:r>
        <w:r w:rsidR="00A70C55" w:rsidRPr="00B16C52" w:rsidDel="009377E5">
          <w:rPr>
            <w:lang w:val="en-GB"/>
          </w:rPr>
          <w:delText>1</w:delText>
        </w:r>
      </w:del>
      <w:del w:id="573" w:author="Dioguardi, Fabio" w:date="2018-11-07T08:49:00Z">
        <w:r w:rsidR="00A70C55" w:rsidRPr="00B16C52" w:rsidDel="009377E5">
          <w:rPr>
            <w:lang w:val="en-GB"/>
          </w:rPr>
          <w:delText>8.1</w:delText>
        </w:r>
      </w:del>
      <w:del w:id="574" w:author="Dioguardi, Fabio" w:date="2018-11-07T08:50:00Z">
        <w:r w:rsidRPr="00B16C52" w:rsidDel="009377E5">
          <w:rPr>
            <w:lang w:val="en-GB"/>
          </w:rPr>
          <w:delText>): A python script that assists the user with setting up the “</w:delText>
        </w:r>
        <w:r w:rsidRPr="00B16C52" w:rsidDel="009377E5">
          <w:rPr>
            <w:i/>
            <w:lang w:val="en-GB"/>
          </w:rPr>
          <w:delText>.ini</w:delText>
        </w:r>
        <w:r w:rsidRPr="00B16C52" w:rsidDel="009377E5">
          <w:rPr>
            <w:lang w:val="en-GB"/>
          </w:rPr>
          <w:delText>” files.</w:delText>
        </w:r>
      </w:del>
    </w:p>
    <w:p w14:paraId="143CA7AF" w14:textId="3AF1F138"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del w:id="575" w:author="Dioguardi, Fabio" w:date="2018-11-07T08:50:00Z">
        <w:r w:rsidR="00A70C55" w:rsidRPr="00B16C52" w:rsidDel="009377E5">
          <w:rPr>
            <w:lang w:val="en-GB"/>
          </w:rPr>
          <w:delText>18.1</w:delText>
        </w:r>
      </w:del>
      <w:ins w:id="576" w:author="Dioguardi, Fabio" w:date="2018-11-07T08:50:00Z">
        <w:r w:rsidR="009377E5">
          <w:rPr>
            <w:lang w:val="en-GB"/>
          </w:rPr>
          <w:t>19.0</w:t>
        </w:r>
      </w:ins>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ins w:id="577" w:author="Dioguardi, Fabio" w:date="2018-11-07T08:53:00Z">
        <w:r w:rsidR="009377E5">
          <w:rPr>
            <w:lang w:val="en-GB"/>
          </w:rPr>
          <w:t xml:space="preserve"> controls the operation mode (real-time or reanalysis),</w:t>
        </w:r>
      </w:ins>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 xml:space="preserve">the input and </w:t>
      </w:r>
      <w:r w:rsidR="00EB5AA7" w:rsidRPr="00B16C52">
        <w:rPr>
          <w:lang w:val="en-GB"/>
        </w:rPr>
        <w:lastRenderedPageBreak/>
        <w:t>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6D32F2A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del w:id="578" w:author="Dioguardi, Fabio" w:date="2019-01-24T16:48:00Z">
        <w:r w:rsidR="00735CB7" w:rsidRPr="00B16C52" w:rsidDel="006B798B">
          <w:rPr>
            <w:lang w:val="en-GB"/>
          </w:rPr>
          <w:delText xml:space="preserve">162 </w:delText>
        </w:r>
      </w:del>
      <w:ins w:id="579" w:author="Dioguardi, Fabio" w:date="2019-01-24T16:48:00Z">
        <w:r w:rsidR="006B798B">
          <w:rPr>
            <w:lang w:val="en-GB"/>
          </w:rPr>
          <w:t>171</w:t>
        </w:r>
        <w:r w:rsidR="006B798B" w:rsidRPr="00B16C52">
          <w:rPr>
            <w:lang w:val="en-GB"/>
          </w:rPr>
          <w:t xml:space="preserve"> </w:t>
        </w:r>
      </w:ins>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3FA188D"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del w:id="580" w:author="Dioguardi, Fabio" w:date="2018-11-07T08:50:00Z">
        <w:r w:rsidR="00A70C55" w:rsidRPr="00B16C52" w:rsidDel="009377E5">
          <w:rPr>
            <w:lang w:val="en-GB"/>
          </w:rPr>
          <w:delText>18.1</w:delText>
        </w:r>
      </w:del>
      <w:ins w:id="581" w:author="Dioguardi, Fabio" w:date="2018-11-07T08:50:00Z">
        <w:r w:rsidR="009377E5">
          <w:rPr>
            <w:lang w:val="en-GB"/>
          </w:rPr>
          <w:t>19.0</w:t>
        </w:r>
      </w:ins>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DE7C99" w:rsidRPr="00B16C52">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ins w:id="582" w:author="Dioguardi, Fabio" w:date="2018-11-07T08:53:00Z">
        <w:r w:rsidR="009377E5">
          <w:rPr>
            <w:lang w:val="en-GB"/>
          </w:rPr>
          <w:t xml:space="preserve"> in real-time mode</w:t>
        </w:r>
      </w:ins>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ins w:id="583" w:author="Dioguardi, Fabio" w:date="2018-11-07T09:40:00Z"/>
          <w:bCs/>
          <w:kern w:val="32"/>
          <w:sz w:val="32"/>
          <w:szCs w:val="32"/>
          <w:lang w:val="en-GB"/>
        </w:rPr>
      </w:pPr>
      <w:r w:rsidRPr="00B16C52">
        <w:rPr>
          <w:b/>
          <w:lang w:val="en-GB"/>
        </w:rPr>
        <w:t>FoxScreen</w:t>
      </w:r>
      <w:ins w:id="584" w:author="Dioguardi, Fabio" w:date="2018-11-07T08:51:00Z">
        <w:r w:rsidR="009377E5">
          <w:rPr>
            <w:b/>
            <w:lang w:val="en-GB"/>
          </w:rPr>
          <w:t xml:space="preserve"> </w:t>
        </w:r>
        <w:r w:rsidR="009377E5" w:rsidRPr="0040748A">
          <w:rPr>
            <w:lang w:val="en-GB"/>
          </w:rPr>
          <w:t>(current version: 19.0)</w:t>
        </w:r>
      </w:ins>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ins w:id="585" w:author="Dioguardi, Fabio" w:date="2018-11-07T09:43:00Z"/>
          <w:bCs/>
          <w:kern w:val="32"/>
          <w:sz w:val="32"/>
          <w:szCs w:val="32"/>
          <w:lang w:val="en-GB"/>
        </w:rPr>
      </w:pPr>
      <w:ins w:id="586" w:author="Dioguardi, Fabio" w:date="2018-11-07T09:40:00Z">
        <w:r>
          <w:rPr>
            <w:b/>
            <w:lang w:val="en-GB"/>
          </w:rPr>
          <w:t xml:space="preserve">REFIR </w:t>
        </w:r>
        <w:r>
          <w:rPr>
            <w:lang w:val="en-GB"/>
          </w:rPr>
          <w:t xml:space="preserve">(current version: 1.0): A python script which runs FIX and FOXI in parallel. </w:t>
        </w:r>
      </w:ins>
    </w:p>
    <w:p w14:paraId="2C121878" w14:textId="34A77674" w:rsidR="00971732" w:rsidRPr="0040748A" w:rsidRDefault="00971732" w:rsidP="0016488B">
      <w:pPr>
        <w:pStyle w:val="ListParagraph"/>
        <w:numPr>
          <w:ilvl w:val="0"/>
          <w:numId w:val="2"/>
        </w:numPr>
        <w:rPr>
          <w:ins w:id="587" w:author="Dioguardi, Fabio" w:date="2018-11-07T08:54:00Z"/>
          <w:bCs/>
          <w:kern w:val="32"/>
          <w:sz w:val="32"/>
          <w:szCs w:val="32"/>
          <w:lang w:val="en-GB"/>
        </w:rPr>
      </w:pPr>
      <w:ins w:id="588" w:author="Dioguardi, Fabio" w:date="2018-11-07T09:53:00Z">
        <w:r>
          <w:rPr>
            <w:b/>
            <w:lang w:val="en-GB"/>
          </w:rPr>
          <w:t>r</w:t>
        </w:r>
      </w:ins>
      <w:ins w:id="589" w:author="Dioguardi, Fabio" w:date="2018-11-07T09:43:00Z">
        <w:r>
          <w:rPr>
            <w:b/>
            <w:lang w:val="en-GB"/>
          </w:rPr>
          <w:t>adar</w:t>
        </w:r>
      </w:ins>
      <w:ins w:id="590" w:author="Dioguardi, Fabio" w:date="2018-11-07T09:53:00Z">
        <w:r>
          <w:rPr>
            <w:b/>
            <w:lang w:val="en-GB"/>
          </w:rPr>
          <w:t>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ins>
    </w:p>
    <w:p w14:paraId="0A99FFAB" w14:textId="5313FEC7" w:rsidR="009377E5" w:rsidRPr="00B16C52" w:rsidRDefault="009377E5" w:rsidP="0016488B">
      <w:pPr>
        <w:pStyle w:val="ListParagraph"/>
        <w:numPr>
          <w:ilvl w:val="0"/>
          <w:numId w:val="2"/>
        </w:numPr>
        <w:rPr>
          <w:bCs/>
          <w:kern w:val="32"/>
          <w:sz w:val="32"/>
          <w:szCs w:val="32"/>
          <w:lang w:val="en-GB"/>
        </w:rPr>
      </w:pPr>
      <w:ins w:id="591" w:author="Dioguardi, Fabio" w:date="2018-11-07T08:54:00Z">
        <w:r>
          <w:rPr>
            <w:b/>
            <w:lang w:val="en-GB"/>
          </w:rPr>
          <w:t>The folder “weather”</w:t>
        </w:r>
        <w:r>
          <w:rPr>
            <w:lang w:val="en-GB"/>
          </w:rPr>
          <w:t xml:space="preserve">: </w:t>
        </w:r>
        <w:r w:rsidR="0040748A">
          <w:rPr>
            <w:lang w:val="en-GB"/>
          </w:rPr>
          <w:t xml:space="preserve">it contains </w:t>
        </w:r>
      </w:ins>
      <w:ins w:id="592" w:author="Dioguardi, Fabio" w:date="2018-11-07T08:55:00Z">
        <w:r w:rsidR="0040748A">
          <w:rPr>
            <w:lang w:val="en-GB"/>
          </w:rPr>
          <w:t xml:space="preserve">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w:t>
        </w:r>
      </w:ins>
      <w:ins w:id="593" w:author="Dioguardi, Fabio" w:date="2018-11-07T08:56:00Z">
        <w:r w:rsidR="0040748A" w:rsidRPr="008A62D7">
          <w:rPr>
            <w:b/>
            <w:lang w:val="en-GB"/>
          </w:rPr>
          <w:t>.py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ins>
    </w:p>
    <w:p w14:paraId="687E0905" w14:textId="77777777" w:rsidR="00846CED" w:rsidRDefault="00574D07" w:rsidP="00846CED">
      <w:pPr>
        <w:keepNext/>
      </w:pPr>
      <w:r w:rsidRPr="00D36A72">
        <w:rPr>
          <w:noProof/>
          <w:lang w:val="en-GB" w:eastAsia="en-GB"/>
        </w:rPr>
        <w:lastRenderedPageBreak/>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20DC12B0"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DC6F0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1CA7B450" w14:textId="73A6A11C" w:rsidR="00B50EBB" w:rsidRPr="0040748A"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 </w:t>
      </w:r>
      <w:r w:rsidR="00CB303C" w:rsidRPr="0040748A">
        <w:rPr>
          <w:lang w:val="en-GB"/>
        </w:rPr>
        <w:fldChar w:fldCharType="begin"/>
      </w:r>
      <w:r w:rsidR="00CB303C" w:rsidRPr="0040748A">
        <w:rPr>
          <w:lang w:val="en-GB"/>
        </w:rPr>
        <w:instrText xml:space="preserve"> REF _Ref483233490 \h </w:instrText>
      </w:r>
      <w:r w:rsidR="00CB303C" w:rsidRPr="0040748A">
        <w:rPr>
          <w:lang w:val="en-GB"/>
        </w:rPr>
      </w:r>
      <w:r w:rsidR="00CB303C" w:rsidRPr="0040748A">
        <w:rPr>
          <w:lang w:val="en-GB"/>
        </w:rPr>
        <w:fldChar w:fldCharType="separate"/>
      </w:r>
      <w:r w:rsidR="00DE7C99" w:rsidRPr="0040748A">
        <w:rPr>
          <w:lang w:val="en-GB"/>
        </w:rPr>
        <w:t xml:space="preserve">Figure </w:t>
      </w:r>
      <w:r w:rsidR="00DE7C99" w:rsidRPr="0040748A">
        <w:rPr>
          <w:noProof/>
          <w:lang w:val="en-GB"/>
        </w:rPr>
        <w:t>3</w:t>
      </w:r>
      <w:r w:rsidR="00CB303C" w:rsidRPr="0040748A">
        <w:rPr>
          <w:lang w:val="en-GB"/>
        </w:rPr>
        <w:fldChar w:fldCharType="end"/>
      </w:r>
      <w:r w:rsidR="00B50EBB" w:rsidRPr="0040748A">
        <w:rPr>
          <w:lang w:val="en-GB"/>
        </w:rPr>
        <w:t>.</w:t>
      </w:r>
      <w:r w:rsidR="009F048E" w:rsidRPr="0040748A">
        <w:rPr>
          <w:lang w:val="en-GB"/>
        </w:rPr>
        <w:t xml:space="preserve"> </w:t>
      </w:r>
    </w:p>
    <w:p w14:paraId="1FBF6BA4" w14:textId="77777777" w:rsidR="00B50EBB" w:rsidRPr="0040748A" w:rsidRDefault="00B50EBB">
      <w:pPr>
        <w:rPr>
          <w:lang w:val="en-GB"/>
        </w:rPr>
      </w:pPr>
    </w:p>
    <w:p w14:paraId="1196616C" w14:textId="00C774C2" w:rsidR="00DC6F09" w:rsidRDefault="00076B64" w:rsidP="00DC6F09">
      <w:pPr>
        <w:pStyle w:val="Caption"/>
        <w:keepNext/>
        <w:rPr>
          <w:ins w:id="594" w:author="Dioguardi, Fabio" w:date="2019-01-24T17:08:00Z"/>
        </w:rPr>
      </w:pPr>
      <w:ins w:id="595" w:author="Dioguardi, Fabio" w:date="2019-01-24T17:05:00Z">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390.75pt;height:354pt">
              <v:imagedata r:id="rId10" o:title="figure_3"/>
            </v:shape>
          </w:pict>
        </w:r>
      </w:ins>
    </w:p>
    <w:p w14:paraId="246587C7" w14:textId="008F6469" w:rsidR="001430E8" w:rsidRPr="00DC6F09" w:rsidRDefault="00DC6F09" w:rsidP="00DC6F09">
      <w:pPr>
        <w:pStyle w:val="Caption"/>
      </w:pPr>
      <w:ins w:id="596" w:author="Dioguardi, Fabio" w:date="2019-01-24T17:08:00Z">
        <w:r>
          <w:t xml:space="preserve">Figure </w:t>
        </w:r>
        <w:r>
          <w:fldChar w:fldCharType="begin"/>
        </w:r>
        <w:r>
          <w:instrText xml:space="preserve"> SEQ Figure \* ARABIC </w:instrText>
        </w:r>
      </w:ins>
      <w:r>
        <w:fldChar w:fldCharType="separate"/>
      </w:r>
      <w:ins w:id="597" w:author="Dioguardi, Fabio" w:date="2019-01-24T17:08:00Z">
        <w:r>
          <w:rPr>
            <w:noProof/>
          </w:rPr>
          <w:t>3</w:t>
        </w:r>
        <w:r>
          <w:fldChar w:fldCharType="end"/>
        </w:r>
        <w:r>
          <w:t xml:space="preserve">. </w:t>
        </w:r>
        <w:r w:rsidRPr="00D00A27">
          <w:t>Communication structure of REFIR components in real-time monitoring mode.</w:t>
        </w:r>
      </w:ins>
    </w:p>
    <w:p w14:paraId="16FD31F1" w14:textId="77777777" w:rsidR="002A52B0" w:rsidRPr="0040748A" w:rsidRDefault="002A52B0">
      <w:pPr>
        <w:rPr>
          <w:rFonts w:asciiTheme="minorHAnsi" w:hAnsiTheme="minorHAnsi"/>
          <w:lang w:val="en-GB"/>
        </w:rPr>
      </w:pPr>
    </w:p>
    <w:p w14:paraId="5BDEFB13" w14:textId="51225FBC"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ins w:id="598" w:author="Dioguardi, Fabio" w:date="2019-01-24T17:20:00Z">
        <w:r w:rsidR="009C28A2">
          <w:rPr>
            <w:lang w:val="en-GB"/>
          </w:rPr>
          <w:t xml:space="preserve"> The script REFIR sits above FIX and FOXI and runs them in parallel.</w:t>
        </w:r>
      </w:ins>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599" w:name="_Toc536110873"/>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599"/>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7AE51AFF"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del w:id="600" w:author="Dioguardi, Fabio" w:date="2019-01-24T17:10:00Z">
              <w:r w:rsidR="00A70C55" w:rsidRPr="008A62D7" w:rsidDel="00D812EF">
                <w:rPr>
                  <w:rFonts w:asciiTheme="minorHAnsi" w:hAnsiTheme="minorHAnsi"/>
                  <w:color w:val="808080" w:themeColor="background1" w:themeShade="80"/>
                  <w:kern w:val="32"/>
                  <w:szCs w:val="22"/>
                  <w:lang w:val="en-GB"/>
                </w:rPr>
                <w:delText>18.1</w:delText>
              </w:r>
            </w:del>
            <w:ins w:id="601" w:author="Dioguardi, Fabio" w:date="2019-01-24T17:10:00Z">
              <w:r w:rsidR="00D812EF">
                <w:rPr>
                  <w:rFonts w:asciiTheme="minorHAnsi" w:hAnsiTheme="minorHAnsi"/>
                  <w:color w:val="808080" w:themeColor="background1" w:themeShade="80"/>
                  <w:kern w:val="32"/>
                  <w:szCs w:val="22"/>
                  <w:lang w:val="en-GB"/>
                </w:rPr>
                <w:t>19.0</w:t>
              </w:r>
            </w:ins>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0F191A3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ins w:id="602" w:author="Dioguardi, Fabio" w:date="2019-01-24T17:10:00Z">
        <w:r w:rsidR="00D812EF">
          <w:rPr>
            <w:rFonts w:asciiTheme="minorHAnsi" w:hAnsiTheme="minorHAnsi"/>
            <w:lang w:val="en-GB"/>
          </w:rPr>
          <w:t>19</w:t>
        </w:r>
      </w:ins>
      <w:del w:id="603" w:author="Dioguardi, Fabio" w:date="2019-01-24T17:10:00Z">
        <w:r w:rsidR="00A70C55" w:rsidRPr="008A62D7" w:rsidDel="00D812EF">
          <w:rPr>
            <w:rFonts w:asciiTheme="minorHAnsi" w:hAnsiTheme="minorHAnsi"/>
            <w:lang w:val="en-GB"/>
          </w:rPr>
          <w:delText>18.1</w:delText>
        </w:r>
      </w:del>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604" w:name="_Ref482352206"/>
      <w:bookmarkStart w:id="605" w:name="_Toc536110874"/>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604"/>
      <w:bookmarkEnd w:id="605"/>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ins w:id="606" w:author="Dioguardi, Fabio" w:date="2019-01-21T12:53:00Z"/>
        </w:trPr>
        <w:tc>
          <w:tcPr>
            <w:tcW w:w="562" w:type="dxa"/>
            <w:shd w:val="clear" w:color="auto" w:fill="DDD9C3" w:themeFill="background2" w:themeFillShade="E6"/>
          </w:tcPr>
          <w:p w14:paraId="291E0A8C" w14:textId="4D81199D" w:rsidR="00597E38" w:rsidRPr="008A62D7" w:rsidRDefault="00597E38" w:rsidP="00597E38">
            <w:pPr>
              <w:jc w:val="center"/>
              <w:rPr>
                <w:ins w:id="607" w:author="Dioguardi, Fabio" w:date="2019-01-21T12:53:00Z"/>
                <w:rFonts w:asciiTheme="minorHAnsi" w:hAnsiTheme="minorHAnsi"/>
                <w:kern w:val="32"/>
                <w:szCs w:val="22"/>
                <w:lang w:val="en-GB"/>
              </w:rPr>
            </w:pPr>
            <w:ins w:id="608" w:author="Dioguardi, Fabio" w:date="2019-01-21T12:53:00Z">
              <w:r>
                <w:rPr>
                  <w:rFonts w:asciiTheme="minorHAnsi" w:hAnsiTheme="minorHAnsi"/>
                  <w:kern w:val="32"/>
                  <w:szCs w:val="22"/>
                  <w:lang w:val="en-GB"/>
                </w:rPr>
                <w:t>38</w:t>
              </w:r>
            </w:ins>
          </w:p>
        </w:tc>
        <w:tc>
          <w:tcPr>
            <w:tcW w:w="2552" w:type="dxa"/>
            <w:shd w:val="clear" w:color="auto" w:fill="DDD9C3" w:themeFill="background2" w:themeFillShade="E6"/>
          </w:tcPr>
          <w:p w14:paraId="008752BD" w14:textId="6CC06889" w:rsidR="00597E38" w:rsidRPr="008A62D7" w:rsidRDefault="00597E38" w:rsidP="00597E38">
            <w:pPr>
              <w:jc w:val="center"/>
              <w:rPr>
                <w:ins w:id="609" w:author="Dioguardi, Fabio" w:date="2019-01-21T12:53:00Z"/>
                <w:rFonts w:asciiTheme="minorHAnsi" w:hAnsiTheme="minorHAnsi"/>
                <w:i/>
                <w:kern w:val="32"/>
                <w:szCs w:val="22"/>
                <w:lang w:val="en-GB"/>
              </w:rPr>
            </w:pPr>
            <w:ins w:id="610" w:author="Dioguardi, Fabio" w:date="2019-01-21T12:53:00Z">
              <w:r>
                <w:rPr>
                  <w:rFonts w:asciiTheme="minorHAnsi" w:hAnsiTheme="minorHAnsi"/>
                  <w:i/>
                  <w:kern w:val="32"/>
                  <w:szCs w:val="22"/>
                  <w:lang w:val="en-GB"/>
                </w:rPr>
                <w:t>_FMER.txt</w:t>
              </w:r>
            </w:ins>
          </w:p>
        </w:tc>
        <w:tc>
          <w:tcPr>
            <w:tcW w:w="6237" w:type="dxa"/>
            <w:shd w:val="clear" w:color="auto" w:fill="DDD9C3" w:themeFill="background2" w:themeFillShade="E6"/>
          </w:tcPr>
          <w:p w14:paraId="627DC0C6" w14:textId="2C773B12" w:rsidR="00597E38" w:rsidRPr="008A62D7" w:rsidRDefault="00597E38" w:rsidP="00597E38">
            <w:pPr>
              <w:rPr>
                <w:ins w:id="611" w:author="Dioguardi, Fabio" w:date="2019-01-21T12:53:00Z"/>
                <w:rFonts w:asciiTheme="minorHAnsi" w:hAnsiTheme="minorHAnsi"/>
                <w:kern w:val="32"/>
                <w:szCs w:val="22"/>
                <w:lang w:val="en-GB"/>
              </w:rPr>
            </w:pPr>
            <w:ins w:id="612" w:author="Dioguardi, Fabio" w:date="2019-01-21T12:53:00Z">
              <w:r>
                <w:rPr>
                  <w:rFonts w:asciiTheme="minorHAnsi" w:hAnsiTheme="minorHAnsi"/>
                  <w:kern w:val="32"/>
                  <w:szCs w:val="22"/>
                  <w:lang w:val="en-GB"/>
                </w:rPr>
                <w:t>time series of FMER (average, maximum and minimum) updated every 5 minutes</w:t>
              </w:r>
            </w:ins>
          </w:p>
        </w:tc>
      </w:tr>
      <w:tr w:rsidR="00597E38" w:rsidRPr="000E1A5F" w14:paraId="16D61DB8" w14:textId="77777777" w:rsidTr="00EA398F">
        <w:trPr>
          <w:jc w:val="center"/>
          <w:ins w:id="613" w:author="Dioguardi, Fabio" w:date="2019-01-21T12:53:00Z"/>
        </w:trPr>
        <w:tc>
          <w:tcPr>
            <w:tcW w:w="562" w:type="dxa"/>
            <w:shd w:val="clear" w:color="auto" w:fill="DDD9C3" w:themeFill="background2" w:themeFillShade="E6"/>
          </w:tcPr>
          <w:p w14:paraId="3DB28D90" w14:textId="7521D935" w:rsidR="00597E38" w:rsidRPr="008A62D7" w:rsidRDefault="00597E38" w:rsidP="00597E38">
            <w:pPr>
              <w:jc w:val="center"/>
              <w:rPr>
                <w:ins w:id="614" w:author="Dioguardi, Fabio" w:date="2019-01-21T12:53:00Z"/>
                <w:rFonts w:asciiTheme="minorHAnsi" w:hAnsiTheme="minorHAnsi"/>
                <w:kern w:val="32"/>
                <w:szCs w:val="22"/>
                <w:lang w:val="en-GB"/>
              </w:rPr>
            </w:pPr>
            <w:ins w:id="615" w:author="Dioguardi, Fabio" w:date="2019-01-21T12:53:00Z">
              <w:r>
                <w:rPr>
                  <w:rFonts w:asciiTheme="minorHAnsi" w:hAnsiTheme="minorHAnsi"/>
                  <w:kern w:val="32"/>
                  <w:szCs w:val="22"/>
                  <w:lang w:val="en-GB"/>
                </w:rPr>
                <w:t>39</w:t>
              </w:r>
            </w:ins>
          </w:p>
        </w:tc>
        <w:tc>
          <w:tcPr>
            <w:tcW w:w="2552" w:type="dxa"/>
            <w:shd w:val="clear" w:color="auto" w:fill="DDD9C3" w:themeFill="background2" w:themeFillShade="E6"/>
          </w:tcPr>
          <w:p w14:paraId="05ED8FB4" w14:textId="2E96C4E2" w:rsidR="00597E38" w:rsidRPr="008A62D7" w:rsidRDefault="00597E38" w:rsidP="00597E38">
            <w:pPr>
              <w:jc w:val="center"/>
              <w:rPr>
                <w:ins w:id="616" w:author="Dioguardi, Fabio" w:date="2019-01-21T12:53:00Z"/>
                <w:rFonts w:asciiTheme="minorHAnsi" w:hAnsiTheme="minorHAnsi"/>
                <w:i/>
                <w:kern w:val="32"/>
                <w:szCs w:val="22"/>
                <w:lang w:val="en-GB"/>
              </w:rPr>
            </w:pPr>
            <w:ins w:id="617" w:author="Dioguardi, Fabio" w:date="2019-01-21T12:53:00Z">
              <w:r>
                <w:rPr>
                  <w:rFonts w:asciiTheme="minorHAnsi" w:hAnsiTheme="minorHAnsi"/>
                  <w:i/>
                  <w:kern w:val="32"/>
                  <w:szCs w:val="22"/>
                  <w:lang w:val="en-GB"/>
                </w:rPr>
                <w:t>_PLH.txt</w:t>
              </w:r>
            </w:ins>
          </w:p>
        </w:tc>
        <w:tc>
          <w:tcPr>
            <w:tcW w:w="6237" w:type="dxa"/>
            <w:shd w:val="clear" w:color="auto" w:fill="DDD9C3" w:themeFill="background2" w:themeFillShade="E6"/>
          </w:tcPr>
          <w:p w14:paraId="05AE9D53" w14:textId="690BEB0A" w:rsidR="00597E38" w:rsidRPr="008A62D7" w:rsidRDefault="00597E38" w:rsidP="00597E38">
            <w:pPr>
              <w:rPr>
                <w:ins w:id="618" w:author="Dioguardi, Fabio" w:date="2019-01-21T12:53:00Z"/>
                <w:rFonts w:asciiTheme="minorHAnsi" w:hAnsiTheme="minorHAnsi"/>
                <w:kern w:val="32"/>
                <w:szCs w:val="22"/>
                <w:lang w:val="en-GB"/>
              </w:rPr>
            </w:pPr>
            <w:ins w:id="619" w:author="Dioguardi, Fabio" w:date="2019-01-21T12:53:00Z">
              <w:r>
                <w:rPr>
                  <w:rFonts w:asciiTheme="minorHAnsi" w:hAnsiTheme="minorHAnsi"/>
                  <w:kern w:val="32"/>
                  <w:szCs w:val="22"/>
                  <w:lang w:val="en-GB"/>
                </w:rPr>
                <w:t>time series of plume height (average, maximum and minimum) updated every 5 minutes</w:t>
              </w:r>
            </w:ins>
          </w:p>
        </w:tc>
      </w:tr>
      <w:tr w:rsidR="00597E38" w:rsidRPr="000E1A5F" w14:paraId="4405626C" w14:textId="77777777" w:rsidTr="00EA398F">
        <w:trPr>
          <w:jc w:val="center"/>
          <w:ins w:id="620" w:author="Dioguardi, Fabio" w:date="2019-01-21T12:53:00Z"/>
        </w:trPr>
        <w:tc>
          <w:tcPr>
            <w:tcW w:w="562" w:type="dxa"/>
            <w:shd w:val="clear" w:color="auto" w:fill="DDD9C3" w:themeFill="background2" w:themeFillShade="E6"/>
          </w:tcPr>
          <w:p w14:paraId="53390FB0" w14:textId="77BD6E96" w:rsidR="00597E38" w:rsidRPr="008A62D7" w:rsidRDefault="00597E38" w:rsidP="00597E38">
            <w:pPr>
              <w:jc w:val="center"/>
              <w:rPr>
                <w:ins w:id="621" w:author="Dioguardi, Fabio" w:date="2019-01-21T12:53:00Z"/>
                <w:rFonts w:asciiTheme="minorHAnsi" w:hAnsiTheme="minorHAnsi"/>
                <w:kern w:val="32"/>
                <w:szCs w:val="22"/>
                <w:lang w:val="en-GB"/>
              </w:rPr>
            </w:pPr>
            <w:ins w:id="622" w:author="Dioguardi, Fabio" w:date="2019-01-21T12:53:00Z">
              <w:r>
                <w:rPr>
                  <w:rFonts w:asciiTheme="minorHAnsi" w:hAnsiTheme="minorHAnsi"/>
                  <w:kern w:val="32"/>
                  <w:szCs w:val="22"/>
                  <w:lang w:val="en-GB"/>
                </w:rPr>
                <w:t>40</w:t>
              </w:r>
            </w:ins>
          </w:p>
        </w:tc>
        <w:tc>
          <w:tcPr>
            <w:tcW w:w="2552" w:type="dxa"/>
            <w:shd w:val="clear" w:color="auto" w:fill="DDD9C3" w:themeFill="background2" w:themeFillShade="E6"/>
          </w:tcPr>
          <w:p w14:paraId="4F1BB4CB" w14:textId="2DFE3FFA" w:rsidR="00597E38" w:rsidRPr="008A62D7" w:rsidRDefault="00597E38" w:rsidP="00597E38">
            <w:pPr>
              <w:jc w:val="center"/>
              <w:rPr>
                <w:ins w:id="623" w:author="Dioguardi, Fabio" w:date="2019-01-21T12:53:00Z"/>
                <w:rFonts w:asciiTheme="minorHAnsi" w:hAnsiTheme="minorHAnsi"/>
                <w:i/>
                <w:kern w:val="32"/>
                <w:szCs w:val="22"/>
                <w:lang w:val="en-GB"/>
              </w:rPr>
            </w:pPr>
            <w:ins w:id="624" w:author="Dioguardi, Fabio" w:date="2019-01-21T12:53:00Z">
              <w:r>
                <w:rPr>
                  <w:rFonts w:asciiTheme="minorHAnsi" w:hAnsiTheme="minorHAnsi"/>
                  <w:i/>
                  <w:kern w:val="32"/>
                  <w:szCs w:val="22"/>
                  <w:lang w:val="en-GB"/>
                </w:rPr>
                <w:t>_tavg_FMER.txt</w:t>
              </w:r>
            </w:ins>
          </w:p>
        </w:tc>
        <w:tc>
          <w:tcPr>
            <w:tcW w:w="6237" w:type="dxa"/>
            <w:shd w:val="clear" w:color="auto" w:fill="DDD9C3" w:themeFill="background2" w:themeFillShade="E6"/>
          </w:tcPr>
          <w:p w14:paraId="74F3B220" w14:textId="17E253F0" w:rsidR="00597E38" w:rsidRPr="008A62D7" w:rsidRDefault="00597E38" w:rsidP="00597E38">
            <w:pPr>
              <w:rPr>
                <w:ins w:id="625" w:author="Dioguardi, Fabio" w:date="2019-01-21T12:53:00Z"/>
                <w:rFonts w:asciiTheme="minorHAnsi" w:hAnsiTheme="minorHAnsi"/>
                <w:kern w:val="32"/>
                <w:szCs w:val="22"/>
                <w:lang w:val="en-GB"/>
              </w:rPr>
            </w:pPr>
            <w:ins w:id="626" w:author="Dioguardi, Fabio" w:date="2019-01-21T12:53:00Z">
              <w:r>
                <w:rPr>
                  <w:rFonts w:asciiTheme="minorHAnsi" w:hAnsiTheme="minorHAnsi"/>
                  <w:kern w:val="32"/>
                  <w:szCs w:val="22"/>
                  <w:lang w:val="en-GB"/>
                </w:rPr>
                <w:t xml:space="preserve">time-averaged time-series of </w:t>
              </w:r>
            </w:ins>
            <w:ins w:id="627" w:author="Dioguardi, Fabio" w:date="2019-01-21T12:54:00Z">
              <w:r>
                <w:rPr>
                  <w:rFonts w:asciiTheme="minorHAnsi" w:hAnsiTheme="minorHAnsi"/>
                  <w:kern w:val="32"/>
                  <w:szCs w:val="22"/>
                  <w:lang w:val="en-GB"/>
                </w:rPr>
                <w:t>FMER (average, maximum and minimum) updated at the user selected time-interval</w:t>
              </w:r>
            </w:ins>
            <w:ins w:id="628" w:author="Dioguardi, Fabio" w:date="2019-01-21T12:56:00Z">
              <w:r w:rsidR="000F607D">
                <w:rPr>
                  <w:rFonts w:asciiTheme="minorHAnsi" w:hAnsiTheme="minorHAnsi"/>
                  <w:kern w:val="32"/>
                  <w:szCs w:val="22"/>
                  <w:lang w:val="en-GB"/>
                </w:rPr>
                <w:t>. Optional</w:t>
              </w:r>
            </w:ins>
          </w:p>
        </w:tc>
      </w:tr>
      <w:tr w:rsidR="00597E38" w:rsidRPr="000E1A5F" w14:paraId="5A1592ED" w14:textId="77777777" w:rsidTr="00EA398F">
        <w:trPr>
          <w:jc w:val="center"/>
          <w:ins w:id="629" w:author="Dioguardi, Fabio" w:date="2019-01-21T12:53:00Z"/>
        </w:trPr>
        <w:tc>
          <w:tcPr>
            <w:tcW w:w="562" w:type="dxa"/>
            <w:shd w:val="clear" w:color="auto" w:fill="DDD9C3" w:themeFill="background2" w:themeFillShade="E6"/>
          </w:tcPr>
          <w:p w14:paraId="671BEDF2" w14:textId="181F6780" w:rsidR="00597E38" w:rsidRPr="008A62D7" w:rsidRDefault="00597E38" w:rsidP="00597E38">
            <w:pPr>
              <w:jc w:val="center"/>
              <w:rPr>
                <w:ins w:id="630" w:author="Dioguardi, Fabio" w:date="2019-01-21T12:53:00Z"/>
                <w:rFonts w:asciiTheme="minorHAnsi" w:hAnsiTheme="minorHAnsi"/>
                <w:kern w:val="32"/>
                <w:szCs w:val="22"/>
                <w:lang w:val="en-GB"/>
              </w:rPr>
            </w:pPr>
            <w:ins w:id="631" w:author="Dioguardi, Fabio" w:date="2019-01-21T12:54:00Z">
              <w:r>
                <w:rPr>
                  <w:rFonts w:asciiTheme="minorHAnsi" w:hAnsiTheme="minorHAnsi"/>
                  <w:kern w:val="32"/>
                  <w:szCs w:val="22"/>
                  <w:lang w:val="en-GB"/>
                </w:rPr>
                <w:t>41</w:t>
              </w:r>
            </w:ins>
          </w:p>
        </w:tc>
        <w:tc>
          <w:tcPr>
            <w:tcW w:w="2552" w:type="dxa"/>
            <w:shd w:val="clear" w:color="auto" w:fill="DDD9C3" w:themeFill="background2" w:themeFillShade="E6"/>
          </w:tcPr>
          <w:p w14:paraId="35845AB8" w14:textId="2B90851C" w:rsidR="00597E38" w:rsidRPr="008A62D7" w:rsidRDefault="00597E38" w:rsidP="00597E38">
            <w:pPr>
              <w:jc w:val="center"/>
              <w:rPr>
                <w:ins w:id="632" w:author="Dioguardi, Fabio" w:date="2019-01-21T12:53:00Z"/>
                <w:rFonts w:asciiTheme="minorHAnsi" w:hAnsiTheme="minorHAnsi"/>
                <w:i/>
                <w:kern w:val="32"/>
                <w:szCs w:val="22"/>
                <w:lang w:val="en-GB"/>
              </w:rPr>
            </w:pPr>
            <w:ins w:id="633" w:author="Dioguardi, Fabio" w:date="2019-01-21T12:54:00Z">
              <w:r>
                <w:rPr>
                  <w:rFonts w:asciiTheme="minorHAnsi" w:hAnsiTheme="minorHAnsi"/>
                  <w:i/>
                  <w:kern w:val="32"/>
                  <w:szCs w:val="22"/>
                  <w:lang w:val="en-GB"/>
                </w:rPr>
                <w:t>_tavg_PLH.txt</w:t>
              </w:r>
            </w:ins>
          </w:p>
        </w:tc>
        <w:tc>
          <w:tcPr>
            <w:tcW w:w="6237" w:type="dxa"/>
            <w:shd w:val="clear" w:color="auto" w:fill="DDD9C3" w:themeFill="background2" w:themeFillShade="E6"/>
          </w:tcPr>
          <w:p w14:paraId="31991DB6" w14:textId="29E524DA" w:rsidR="00597E38" w:rsidRPr="008A62D7" w:rsidRDefault="00597E38" w:rsidP="00597E38">
            <w:pPr>
              <w:rPr>
                <w:ins w:id="634" w:author="Dioguardi, Fabio" w:date="2019-01-21T12:53:00Z"/>
                <w:rFonts w:asciiTheme="minorHAnsi" w:hAnsiTheme="minorHAnsi"/>
                <w:kern w:val="32"/>
                <w:szCs w:val="22"/>
                <w:lang w:val="en-GB"/>
              </w:rPr>
            </w:pPr>
            <w:ins w:id="635" w:author="Dioguardi, Fabio" w:date="2019-01-21T12:54:00Z">
              <w:r>
                <w:rPr>
                  <w:rFonts w:asciiTheme="minorHAnsi" w:hAnsiTheme="minorHAnsi"/>
                  <w:kern w:val="32"/>
                  <w:szCs w:val="22"/>
                  <w:lang w:val="en-GB"/>
                </w:rPr>
                <w:t>time-averaged time-series of plume height (average, maximum and minimum) updated at the user selected time-interval</w:t>
              </w:r>
            </w:ins>
            <w:ins w:id="636" w:author="Dioguardi, Fabio" w:date="2019-01-21T12:56:00Z">
              <w:r w:rsidR="000F607D">
                <w:rPr>
                  <w:rFonts w:asciiTheme="minorHAnsi" w:hAnsiTheme="minorHAnsi"/>
                  <w:kern w:val="32"/>
                  <w:szCs w:val="22"/>
                  <w:lang w:val="en-GB"/>
                </w:rPr>
                <w:t>. Optional</w:t>
              </w:r>
            </w:ins>
          </w:p>
        </w:tc>
      </w:tr>
      <w:tr w:rsidR="00597E38" w:rsidRPr="000E1A5F" w14:paraId="13138E20" w14:textId="77777777" w:rsidTr="00EA398F">
        <w:trPr>
          <w:jc w:val="center"/>
          <w:ins w:id="637" w:author="Dioguardi, Fabio" w:date="2019-01-21T12:53:00Z"/>
        </w:trPr>
        <w:tc>
          <w:tcPr>
            <w:tcW w:w="562" w:type="dxa"/>
            <w:shd w:val="clear" w:color="auto" w:fill="DDD9C3" w:themeFill="background2" w:themeFillShade="E6"/>
          </w:tcPr>
          <w:p w14:paraId="52C762DF" w14:textId="4E750C0B" w:rsidR="00597E38" w:rsidRPr="008A62D7" w:rsidRDefault="00597E38" w:rsidP="00597E38">
            <w:pPr>
              <w:jc w:val="center"/>
              <w:rPr>
                <w:ins w:id="638" w:author="Dioguardi, Fabio" w:date="2019-01-21T12:53:00Z"/>
                <w:rFonts w:asciiTheme="minorHAnsi" w:hAnsiTheme="minorHAnsi"/>
                <w:kern w:val="32"/>
                <w:szCs w:val="22"/>
                <w:lang w:val="en-GB"/>
              </w:rPr>
            </w:pPr>
            <w:ins w:id="639" w:author="Dioguardi, Fabio" w:date="2019-01-21T12:54:00Z">
              <w:r>
                <w:rPr>
                  <w:rFonts w:asciiTheme="minorHAnsi" w:hAnsiTheme="minorHAnsi"/>
                  <w:kern w:val="32"/>
                  <w:szCs w:val="22"/>
                  <w:lang w:val="en-GB"/>
                </w:rPr>
                <w:t>42</w:t>
              </w:r>
            </w:ins>
          </w:p>
        </w:tc>
        <w:tc>
          <w:tcPr>
            <w:tcW w:w="2552" w:type="dxa"/>
            <w:shd w:val="clear" w:color="auto" w:fill="DDD9C3" w:themeFill="background2" w:themeFillShade="E6"/>
          </w:tcPr>
          <w:p w14:paraId="4628E705" w14:textId="3DBDE015" w:rsidR="00597E38" w:rsidRPr="008A62D7" w:rsidRDefault="00597E38" w:rsidP="00597E38">
            <w:pPr>
              <w:jc w:val="center"/>
              <w:rPr>
                <w:ins w:id="640" w:author="Dioguardi, Fabio" w:date="2019-01-21T12:53:00Z"/>
                <w:rFonts w:asciiTheme="minorHAnsi" w:hAnsiTheme="minorHAnsi"/>
                <w:i/>
                <w:kern w:val="32"/>
                <w:szCs w:val="22"/>
                <w:lang w:val="en-GB"/>
              </w:rPr>
            </w:pPr>
            <w:ins w:id="641" w:author="Dioguardi, Fabio" w:date="2019-01-21T12:54:00Z">
              <w:r>
                <w:rPr>
                  <w:rFonts w:asciiTheme="minorHAnsi" w:hAnsiTheme="minorHAnsi"/>
                  <w:i/>
                  <w:kern w:val="32"/>
                  <w:szCs w:val="22"/>
                  <w:lang w:val="en-GB"/>
                </w:rPr>
                <w:t>_NAME_sources_avg.txt</w:t>
              </w:r>
            </w:ins>
          </w:p>
        </w:tc>
        <w:tc>
          <w:tcPr>
            <w:tcW w:w="6237" w:type="dxa"/>
            <w:shd w:val="clear" w:color="auto" w:fill="DDD9C3" w:themeFill="background2" w:themeFillShade="E6"/>
          </w:tcPr>
          <w:p w14:paraId="2A3374C6" w14:textId="11D41C48" w:rsidR="00597E38" w:rsidRPr="008A62D7" w:rsidRDefault="00597E38" w:rsidP="00597E38">
            <w:pPr>
              <w:rPr>
                <w:ins w:id="642" w:author="Dioguardi, Fabio" w:date="2019-01-21T12:53:00Z"/>
                <w:rFonts w:asciiTheme="minorHAnsi" w:hAnsiTheme="minorHAnsi"/>
                <w:kern w:val="32"/>
                <w:szCs w:val="22"/>
                <w:lang w:val="en-GB"/>
              </w:rPr>
            </w:pPr>
            <w:ins w:id="643" w:author="Dioguardi, Fabio" w:date="2019-01-21T12:55:00Z">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ins>
          </w:p>
        </w:tc>
      </w:tr>
      <w:tr w:rsidR="000F607D" w:rsidRPr="000E1A5F" w14:paraId="46393487" w14:textId="77777777" w:rsidTr="00EA398F">
        <w:trPr>
          <w:jc w:val="center"/>
          <w:ins w:id="644" w:author="Dioguardi, Fabio" w:date="2019-01-21T12:51:00Z"/>
        </w:trPr>
        <w:tc>
          <w:tcPr>
            <w:tcW w:w="562" w:type="dxa"/>
            <w:shd w:val="clear" w:color="auto" w:fill="DDD9C3" w:themeFill="background2" w:themeFillShade="E6"/>
          </w:tcPr>
          <w:p w14:paraId="484226F3" w14:textId="24463BDB" w:rsidR="000F607D" w:rsidRPr="008A62D7" w:rsidRDefault="000F607D" w:rsidP="000F607D">
            <w:pPr>
              <w:jc w:val="center"/>
              <w:rPr>
                <w:ins w:id="645" w:author="Dioguardi, Fabio" w:date="2019-01-21T12:51:00Z"/>
                <w:rFonts w:asciiTheme="minorHAnsi" w:hAnsiTheme="minorHAnsi"/>
                <w:kern w:val="32"/>
                <w:szCs w:val="22"/>
                <w:lang w:val="en-GB"/>
              </w:rPr>
            </w:pPr>
            <w:ins w:id="646" w:author="Dioguardi, Fabio" w:date="2019-01-21T12:56:00Z">
              <w:r>
                <w:rPr>
                  <w:rFonts w:asciiTheme="minorHAnsi" w:hAnsiTheme="minorHAnsi"/>
                  <w:kern w:val="32"/>
                  <w:szCs w:val="22"/>
                  <w:lang w:val="en-GB"/>
                </w:rPr>
                <w:t>43</w:t>
              </w:r>
            </w:ins>
          </w:p>
        </w:tc>
        <w:tc>
          <w:tcPr>
            <w:tcW w:w="2552" w:type="dxa"/>
            <w:shd w:val="clear" w:color="auto" w:fill="DDD9C3" w:themeFill="background2" w:themeFillShade="E6"/>
          </w:tcPr>
          <w:p w14:paraId="2CDD1FC1" w14:textId="385BCF60" w:rsidR="000F607D" w:rsidRPr="008A62D7" w:rsidRDefault="000F607D" w:rsidP="000F607D">
            <w:pPr>
              <w:jc w:val="center"/>
              <w:rPr>
                <w:ins w:id="647" w:author="Dioguardi, Fabio" w:date="2019-01-21T12:51:00Z"/>
                <w:rFonts w:asciiTheme="minorHAnsi" w:hAnsiTheme="minorHAnsi"/>
                <w:i/>
                <w:kern w:val="32"/>
                <w:szCs w:val="22"/>
                <w:lang w:val="en-GB"/>
              </w:rPr>
            </w:pPr>
            <w:ins w:id="648" w:author="Dioguardi, Fabio" w:date="2019-01-21T12:56:00Z">
              <w:r>
                <w:rPr>
                  <w:rFonts w:asciiTheme="minorHAnsi" w:hAnsiTheme="minorHAnsi"/>
                  <w:i/>
                  <w:kern w:val="32"/>
                  <w:szCs w:val="22"/>
                  <w:lang w:val="en-GB"/>
                </w:rPr>
                <w:t>_NAME_sources_max.txt</w:t>
              </w:r>
            </w:ins>
          </w:p>
        </w:tc>
        <w:tc>
          <w:tcPr>
            <w:tcW w:w="6237" w:type="dxa"/>
            <w:shd w:val="clear" w:color="auto" w:fill="DDD9C3" w:themeFill="background2" w:themeFillShade="E6"/>
          </w:tcPr>
          <w:p w14:paraId="3A180309" w14:textId="0ED59FFB" w:rsidR="000F607D" w:rsidRPr="008A62D7" w:rsidRDefault="000F607D" w:rsidP="000F607D">
            <w:pPr>
              <w:rPr>
                <w:ins w:id="649" w:author="Dioguardi, Fabio" w:date="2019-01-21T12:51:00Z"/>
                <w:rFonts w:asciiTheme="minorHAnsi" w:hAnsiTheme="minorHAnsi"/>
                <w:kern w:val="32"/>
                <w:szCs w:val="22"/>
                <w:lang w:val="en-GB"/>
              </w:rPr>
            </w:pPr>
            <w:ins w:id="650" w:author="Dioguardi, Fabio" w:date="2019-01-21T12:56:00Z">
              <w:r>
                <w:rPr>
                  <w:rFonts w:asciiTheme="minorHAnsi" w:hAnsiTheme="minorHAnsi"/>
                  <w:kern w:val="32"/>
                  <w:szCs w:val="22"/>
                  <w:lang w:val="en-GB"/>
                </w:rPr>
                <w:t>Comma separated source file of eruption source parameters for the ash dispersion model NAME; maximum solution. Optional</w:t>
              </w:r>
            </w:ins>
          </w:p>
        </w:tc>
      </w:tr>
      <w:tr w:rsidR="000F607D" w:rsidRPr="000E1A5F" w14:paraId="394B2203" w14:textId="77777777" w:rsidTr="00EA398F">
        <w:trPr>
          <w:jc w:val="center"/>
          <w:ins w:id="651" w:author="Dioguardi, Fabio" w:date="2019-01-21T12:51:00Z"/>
        </w:trPr>
        <w:tc>
          <w:tcPr>
            <w:tcW w:w="562" w:type="dxa"/>
            <w:shd w:val="clear" w:color="auto" w:fill="DDD9C3" w:themeFill="background2" w:themeFillShade="E6"/>
          </w:tcPr>
          <w:p w14:paraId="7E4AF02A" w14:textId="3C6189DC" w:rsidR="000F607D" w:rsidRPr="008A62D7" w:rsidRDefault="000F607D" w:rsidP="000F607D">
            <w:pPr>
              <w:jc w:val="center"/>
              <w:rPr>
                <w:ins w:id="652" w:author="Dioguardi, Fabio" w:date="2019-01-21T12:51:00Z"/>
                <w:rFonts w:asciiTheme="minorHAnsi" w:hAnsiTheme="minorHAnsi"/>
                <w:kern w:val="32"/>
                <w:szCs w:val="22"/>
                <w:lang w:val="en-GB"/>
              </w:rPr>
            </w:pPr>
            <w:ins w:id="653" w:author="Dioguardi, Fabio" w:date="2019-01-21T12:56:00Z">
              <w:r>
                <w:rPr>
                  <w:rFonts w:asciiTheme="minorHAnsi" w:hAnsiTheme="minorHAnsi"/>
                  <w:kern w:val="32"/>
                  <w:szCs w:val="22"/>
                  <w:lang w:val="en-GB"/>
                </w:rPr>
                <w:t>44</w:t>
              </w:r>
            </w:ins>
          </w:p>
        </w:tc>
        <w:tc>
          <w:tcPr>
            <w:tcW w:w="2552" w:type="dxa"/>
            <w:shd w:val="clear" w:color="auto" w:fill="DDD9C3" w:themeFill="background2" w:themeFillShade="E6"/>
          </w:tcPr>
          <w:p w14:paraId="1BEC6B47" w14:textId="5B113F30" w:rsidR="000F607D" w:rsidRPr="008A62D7" w:rsidRDefault="000F607D" w:rsidP="000F607D">
            <w:pPr>
              <w:jc w:val="center"/>
              <w:rPr>
                <w:ins w:id="654" w:author="Dioguardi, Fabio" w:date="2019-01-21T12:51:00Z"/>
                <w:rFonts w:asciiTheme="minorHAnsi" w:hAnsiTheme="minorHAnsi"/>
                <w:i/>
                <w:kern w:val="32"/>
                <w:szCs w:val="22"/>
                <w:lang w:val="en-GB"/>
              </w:rPr>
            </w:pPr>
            <w:ins w:id="655" w:author="Dioguardi, Fabio" w:date="2019-01-21T12:56:00Z">
              <w:r>
                <w:rPr>
                  <w:rFonts w:asciiTheme="minorHAnsi" w:hAnsiTheme="minorHAnsi"/>
                  <w:i/>
                  <w:kern w:val="32"/>
                  <w:szCs w:val="22"/>
                  <w:lang w:val="en-GB"/>
                </w:rPr>
                <w:t>_NAME_sources_min.txt</w:t>
              </w:r>
            </w:ins>
          </w:p>
        </w:tc>
        <w:tc>
          <w:tcPr>
            <w:tcW w:w="6237" w:type="dxa"/>
            <w:shd w:val="clear" w:color="auto" w:fill="DDD9C3" w:themeFill="background2" w:themeFillShade="E6"/>
          </w:tcPr>
          <w:p w14:paraId="57DC4B8C" w14:textId="33B9B105" w:rsidR="000F607D" w:rsidRPr="008A62D7" w:rsidRDefault="000F607D" w:rsidP="000F607D">
            <w:pPr>
              <w:rPr>
                <w:ins w:id="656" w:author="Dioguardi, Fabio" w:date="2019-01-21T12:51:00Z"/>
                <w:rFonts w:asciiTheme="minorHAnsi" w:hAnsiTheme="minorHAnsi"/>
                <w:kern w:val="32"/>
                <w:szCs w:val="22"/>
                <w:lang w:val="en-GB"/>
              </w:rPr>
            </w:pPr>
            <w:ins w:id="657" w:author="Dioguardi, Fabio" w:date="2019-01-21T12:56:00Z">
              <w:r>
                <w:rPr>
                  <w:rFonts w:asciiTheme="minorHAnsi" w:hAnsiTheme="minorHAnsi"/>
                  <w:kern w:val="32"/>
                  <w:szCs w:val="22"/>
                  <w:lang w:val="en-GB"/>
                </w:rPr>
                <w:t>Comma separated source file of eruption source parameters for the ash dispersion model NAME; minimum solution. Optional</w:t>
              </w:r>
            </w:ins>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3120F95D" w:rsidR="006B4DE7" w:rsidRPr="008A62D7" w:rsidRDefault="00FA0DF1" w:rsidP="004E20AA">
      <w:pPr>
        <w:pStyle w:val="Heading1"/>
        <w:rPr>
          <w:lang w:val="en-GB"/>
        </w:rPr>
      </w:pPr>
      <w:bookmarkStart w:id="658" w:name="_Toc536110875"/>
      <w:r w:rsidRPr="008A62D7">
        <w:rPr>
          <w:lang w:val="en-GB"/>
        </w:rPr>
        <w:lastRenderedPageBreak/>
        <w:t>How to set</w:t>
      </w:r>
      <w:r w:rsidR="004162E3" w:rsidRPr="008A62D7">
        <w:rPr>
          <w:lang w:val="en-GB"/>
        </w:rPr>
        <w:t xml:space="preserve"> up REFIR</w:t>
      </w:r>
      <w:bookmarkEnd w:id="658"/>
      <w:ins w:id="659" w:author="Dioguardi, Fabio" w:date="2019-01-24T17:21:00Z">
        <w:r w:rsidR="00CC33F1">
          <w:rPr>
            <w:lang w:val="en-GB"/>
          </w:rPr>
          <w:t xml:space="preserve"> [FROM HERE!]</w:t>
        </w:r>
      </w:ins>
      <w:bookmarkStart w:id="660" w:name="_GoBack"/>
      <w:bookmarkEnd w:id="66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661" w:name="_Toc536110876"/>
      <w:r w:rsidRPr="008A62D7">
        <w:rPr>
          <w:lang w:val="en-GB"/>
        </w:rPr>
        <w:t>General remarks</w:t>
      </w:r>
      <w:bookmarkEnd w:id="661"/>
    </w:p>
    <w:p w14:paraId="0A6862DC" w14:textId="7D9F1FE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DE7C99" w:rsidRPr="008A62D7">
        <w:rPr>
          <w:lang w:val="en-GB"/>
        </w:rPr>
        <w:t xml:space="preserve">Figure </w:t>
      </w:r>
      <w:r w:rsidR="00DE7C99" w:rsidRPr="008A62D7">
        <w:rPr>
          <w:noProof/>
          <w:lang w:val="en-GB"/>
        </w:rPr>
        <w:t>4</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5C25F850" w14:textId="3670180D" w:rsidR="00A3487B" w:rsidRDefault="001819E3" w:rsidP="00A3487B">
      <w:pPr>
        <w:keepNext/>
        <w:rPr>
          <w:ins w:id="662" w:author="Dioguardi, Fabio" w:date="2018-11-07T10:18:00Z"/>
        </w:rPr>
      </w:pPr>
      <w:ins w:id="663" w:author="Dioguardi, Fabio" w:date="2019-01-24T15:30:00Z">
        <w:r>
          <w:pict w14:anchorId="053A3270">
            <v:shape id="_x0000_i1055" type="#_x0000_t75" style="width:451.5pt;height:342pt">
              <v:imagedata r:id="rId11" o:title="figure_4"/>
            </v:shape>
          </w:pict>
        </w:r>
      </w:ins>
    </w:p>
    <w:p w14:paraId="3D60CCA0" w14:textId="5EE5A088" w:rsidR="00D62B3F" w:rsidRPr="00387F5A" w:rsidRDefault="00A3487B" w:rsidP="00387F5A">
      <w:pPr>
        <w:pStyle w:val="Caption"/>
      </w:pPr>
      <w:ins w:id="664" w:author="Dioguardi, Fabio" w:date="2018-11-07T10:18:00Z">
        <w:r>
          <w:t xml:space="preserve">Figure </w:t>
        </w:r>
        <w:r>
          <w:fldChar w:fldCharType="begin"/>
        </w:r>
        <w:r>
          <w:instrText xml:space="preserve"> SEQ Figure \* ARABIC </w:instrText>
        </w:r>
      </w:ins>
      <w:r>
        <w:fldChar w:fldCharType="separate"/>
      </w:r>
      <w:ins w:id="665" w:author="Dioguardi, Fabio" w:date="2019-01-24T17:08:00Z">
        <w:r w:rsidR="00DC6F09">
          <w:rPr>
            <w:noProof/>
          </w:rPr>
          <w:t>5</w:t>
        </w:r>
      </w:ins>
      <w:ins w:id="666" w:author="Dioguardi, Fabio" w:date="2018-11-07T10:18:00Z">
        <w:r>
          <w:fldChar w:fldCharType="end"/>
        </w:r>
        <w:r>
          <w:t xml:space="preserve">. </w:t>
        </w:r>
        <w:r w:rsidRPr="008A5F60">
          <w:t>Content of the folder refir_config: This folder needs to include all five mandatory ".ini" files. In addition it can contain the ".ini" file generator FoxSet.</w:t>
        </w:r>
      </w:ins>
      <w:ins w:id="667" w:author="Dioguardi, Fabio" w:date="2019-01-21T14:36:00Z">
        <w:r w:rsidR="005A3DFE">
          <w:t xml:space="preserve"> Finally, the spreadsheet containing the Smithsonian catalogue of volcanoes (with name, location and vent height) is available (</w:t>
        </w:r>
      </w:ins>
      <w:ins w:id="668" w:author="Dioguardi, Fabio" w:date="2019-01-21T14:37:00Z">
        <w:r w:rsidR="005A3DFE">
          <w:t>“</w:t>
        </w:r>
      </w:ins>
      <w:ins w:id="669" w:author="Dioguardi, Fabio" w:date="2019-01-21T14:36:00Z">
        <w:r w:rsidR="005A3DFE">
          <w:t>SI_volcanoes_list.xlsx</w:t>
        </w:r>
      </w:ins>
      <w:ins w:id="670" w:author="Dioguardi, Fabio" w:date="2019-01-21T14:37:00Z">
        <w:r w:rsidR="005A3DFE">
          <w:t>”</w:t>
        </w:r>
      </w:ins>
      <w:ins w:id="671" w:author="Dioguardi, Fabio" w:date="2019-01-21T14:36:00Z">
        <w:r w:rsidR="005A3DFE">
          <w:t>).</w:t>
        </w:r>
      </w:ins>
    </w:p>
    <w:p w14:paraId="25067D41" w14:textId="77777777" w:rsidR="00D62B3F" w:rsidRPr="008A62D7" w:rsidRDefault="00D62B3F">
      <w:pPr>
        <w:rPr>
          <w:lang w:val="en-GB"/>
        </w:rPr>
      </w:pPr>
    </w:p>
    <w:p w14:paraId="417B96CA" w14:textId="7BD093D1" w:rsidR="004162E3" w:rsidRPr="008A62D7" w:rsidRDefault="004162E3" w:rsidP="0010418F">
      <w:pPr>
        <w:pStyle w:val="Heading2"/>
        <w:rPr>
          <w:lang w:val="en-GB"/>
        </w:rPr>
      </w:pPr>
      <w:bookmarkStart w:id="672" w:name="_Toc536110877"/>
      <w:r w:rsidRPr="008A62D7">
        <w:rPr>
          <w:lang w:val="en-GB"/>
        </w:rPr>
        <w:t>Installation</w:t>
      </w:r>
      <w:bookmarkEnd w:id="67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ins w:id="673" w:author="Dioguardi, Fabio" w:date="2019-01-24T15:26:00Z"/>
          <w:lang w:val="en-GB"/>
        </w:rPr>
      </w:pPr>
    </w:p>
    <w:p w14:paraId="5FE03876" w14:textId="7D0600F7" w:rsidR="008C08C3" w:rsidRDefault="008C08C3" w:rsidP="008C08C3">
      <w:pPr>
        <w:pStyle w:val="ListParagraph"/>
        <w:numPr>
          <w:ilvl w:val="0"/>
          <w:numId w:val="57"/>
        </w:numPr>
        <w:rPr>
          <w:ins w:id="674" w:author="Dioguardi, Fabio" w:date="2019-01-24T15:27:00Z"/>
          <w:lang w:val="en-GB"/>
        </w:rPr>
      </w:pPr>
      <w:ins w:id="675" w:author="Dioguardi, Fabio" w:date="2019-01-24T15:26:00Z">
        <w:r>
          <w:rPr>
            <w:lang w:val="en-GB"/>
          </w:rPr>
          <w:t>Install the dependencies</w:t>
        </w:r>
      </w:ins>
    </w:p>
    <w:p w14:paraId="34DFD155" w14:textId="5609E711" w:rsidR="008C08C3" w:rsidRDefault="008C08C3" w:rsidP="008C08C3">
      <w:pPr>
        <w:pStyle w:val="ListParagraph"/>
        <w:rPr>
          <w:ins w:id="676" w:author="Dioguardi, Fabio" w:date="2019-01-24T15:27:00Z"/>
          <w:lang w:val="en-GB"/>
        </w:rPr>
      </w:pPr>
      <w:ins w:id="677" w:author="Dioguardi, Fabio" w:date="2019-01-24T15:27:00Z">
        <w:r w:rsidRPr="008C08C3">
          <w:rPr>
            <w:lang w:val="en-GB"/>
          </w:rPr>
          <w:t>Install Wgrib2, Grib-tools and the ECMWF Client Key (see section 2.2 for more details).</w:t>
        </w:r>
      </w:ins>
    </w:p>
    <w:p w14:paraId="54F26B50" w14:textId="3FD9B36E" w:rsidR="008C08C3" w:rsidRPr="008C08C3" w:rsidRDefault="008C08C3" w:rsidP="008C08C3">
      <w:pPr>
        <w:pStyle w:val="ListParagraph"/>
        <w:numPr>
          <w:ilvl w:val="0"/>
          <w:numId w:val="57"/>
        </w:numPr>
        <w:rPr>
          <w:ins w:id="678" w:author="Dioguardi, Fabio" w:date="2019-01-24T15:27:00Z"/>
          <w:lang w:val="en-GB"/>
        </w:rPr>
      </w:pPr>
      <w:ins w:id="679" w:author="Dioguardi, Fabio" w:date="2019-01-24T15:27:00Z">
        <w:r>
          <w:rPr>
            <w:lang w:val="en-GB"/>
          </w:rPr>
          <w:t>Install a Python interpreter</w:t>
        </w:r>
      </w:ins>
    </w:p>
    <w:p w14:paraId="06F526AE" w14:textId="2B33A3D1" w:rsidR="008C08C3" w:rsidRDefault="008C08C3" w:rsidP="008C08C3">
      <w:pPr>
        <w:pStyle w:val="ListParagraph"/>
        <w:rPr>
          <w:ins w:id="680" w:author="Dioguardi, Fabio" w:date="2019-01-24T15:27:00Z"/>
          <w:lang w:val="en-GB"/>
        </w:rPr>
      </w:pPr>
      <w:ins w:id="681" w:author="Dioguardi, Fabio" w:date="2019-01-24T15:27:00Z">
        <w:r w:rsidRPr="008C08C3">
          <w:rPr>
            <w:lang w:val="en-GB"/>
          </w:rPr>
          <w:t>The Python script are compatible with Python 3.6 or above. The user can install the standard Python release (</w:t>
        </w:r>
        <w:r w:rsidRPr="008C08C3">
          <w:rPr>
            <w:lang w:val="en-GB"/>
          </w:rPr>
          <w:fldChar w:fldCharType="begin"/>
        </w:r>
        <w:r w:rsidRPr="008C08C3">
          <w:rPr>
            <w:lang w:val="en-GB"/>
          </w:rPr>
          <w:instrText xml:space="preserve"> HYPERLINK "https://www.python.org/" </w:instrText>
        </w:r>
        <w:r w:rsidRPr="008C08C3">
          <w:rPr>
            <w:lang w:val="en-GB"/>
          </w:rPr>
          <w:fldChar w:fldCharType="separate"/>
        </w:r>
        <w:r w:rsidRPr="008C08C3">
          <w:rPr>
            <w:rStyle w:val="Hyperlink"/>
            <w:lang w:val="en-GB"/>
          </w:rPr>
          <w:t>https://www.python.org/</w:t>
        </w:r>
        <w:r w:rsidRPr="008C08C3">
          <w:rPr>
            <w:lang w:val="en-GB"/>
          </w:rPr>
          <w:fldChar w:fldCharType="end"/>
        </w:r>
        <w:r w:rsidRPr="008C08C3">
          <w:rPr>
            <w:lang w:val="en-GB"/>
          </w:rPr>
          <w:t>) or Anaconda (</w:t>
        </w:r>
        <w:r w:rsidRPr="008C08C3">
          <w:rPr>
            <w:lang w:val="en-GB"/>
          </w:rPr>
          <w:fldChar w:fldCharType="begin"/>
        </w:r>
        <w:r w:rsidRPr="008C08C3">
          <w:rPr>
            <w:lang w:val="en-GB"/>
          </w:rPr>
          <w:instrText xml:space="preserve"> HYPERLINK "https://anaconda.org/" </w:instrText>
        </w:r>
        <w:r w:rsidRPr="008C08C3">
          <w:rPr>
            <w:lang w:val="en-GB"/>
          </w:rPr>
          <w:fldChar w:fldCharType="separate"/>
        </w:r>
        <w:r w:rsidRPr="008C08C3">
          <w:rPr>
            <w:rStyle w:val="Hyperlink"/>
            <w:lang w:val="en-GB"/>
          </w:rPr>
          <w:t>https://anaconda.org/</w:t>
        </w:r>
        <w:r w:rsidRPr="008C08C3">
          <w:rPr>
            <w:lang w:val="en-GB"/>
          </w:rPr>
          <w:fldChar w:fldCharType="end"/>
        </w:r>
        <w:r w:rsidRPr="008C08C3">
          <w:rPr>
            <w:lang w:val="en-GB"/>
          </w:rPr>
          <w:t>). The latter opt</w:t>
        </w:r>
        <w:r>
          <w:rPr>
            <w:lang w:val="en-GB"/>
          </w:rPr>
          <w:t>ion is suggested (see next step</w:t>
        </w:r>
        <w:r w:rsidRPr="008C08C3">
          <w:rPr>
            <w:lang w:val="en-GB"/>
          </w:rPr>
          <w:t>).</w:t>
        </w:r>
      </w:ins>
    </w:p>
    <w:p w14:paraId="772050A1" w14:textId="694A4139" w:rsidR="008C08C3" w:rsidRPr="008C08C3" w:rsidRDefault="008C08C3" w:rsidP="008C08C3">
      <w:pPr>
        <w:pStyle w:val="ListParagraph"/>
        <w:numPr>
          <w:ilvl w:val="0"/>
          <w:numId w:val="57"/>
        </w:numPr>
        <w:rPr>
          <w:ins w:id="682" w:author="Dioguardi, Fabio" w:date="2019-01-24T15:27:00Z"/>
          <w:lang w:val="en-GB"/>
        </w:rPr>
      </w:pPr>
      <w:ins w:id="683" w:author="Dioguardi, Fabio" w:date="2019-01-24T15:27:00Z">
        <w:r>
          <w:rPr>
            <w:lang w:val="en-GB"/>
          </w:rPr>
          <w:t>Install Python packages</w:t>
        </w:r>
      </w:ins>
    </w:p>
    <w:p w14:paraId="65DDE4E1" w14:textId="77777777" w:rsidR="008C08C3" w:rsidRPr="008C08C3" w:rsidRDefault="008C08C3" w:rsidP="008C08C3">
      <w:pPr>
        <w:pStyle w:val="ListParagraph"/>
        <w:rPr>
          <w:ins w:id="684" w:author="Dioguardi, Fabio" w:date="2019-01-24T15:28:00Z"/>
          <w:lang w:val="en-GB"/>
        </w:rPr>
      </w:pPr>
      <w:ins w:id="685" w:author="Dioguardi, Fabio" w:date="2019-01-24T15:28:00Z">
        <w:r w:rsidRPr="008C08C3">
          <w:rPr>
            <w:lang w:val="en-GB"/>
          </w:rPr>
          <w:lastRenderedPageBreak/>
          <w:t xml:space="preserve">The following Python packages are needed: </w:t>
        </w:r>
        <w:r w:rsidRPr="008C08C3">
          <w:rPr>
            <w:i/>
            <w:lang w:val="en-GB"/>
          </w:rPr>
          <w:t>ecmwfapi</w:t>
        </w:r>
        <w:r w:rsidRPr="008C08C3">
          <w:rPr>
            <w:lang w:val="en-GB"/>
          </w:rPr>
          <w:t xml:space="preserve">, </w:t>
        </w:r>
        <w:r w:rsidRPr="008C08C3">
          <w:rPr>
            <w:i/>
            <w:lang w:val="en-GB"/>
          </w:rPr>
          <w:t>basemap</w:t>
        </w:r>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r w:rsidRPr="008C08C3">
          <w:rPr>
            <w:i/>
            <w:lang w:val="en-GB"/>
          </w:rPr>
          <w:t>xlrd</w:t>
        </w:r>
        <w:r w:rsidRPr="008C08C3">
          <w:rPr>
            <w:lang w:val="en-GB"/>
          </w:rPr>
          <w:t xml:space="preserve"> and </w:t>
        </w:r>
        <w:r w:rsidRPr="008C08C3">
          <w:rPr>
            <w:i/>
            <w:lang w:val="en-GB"/>
          </w:rPr>
          <w:t>pillow</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ins>
    </w:p>
    <w:p w14:paraId="0CA27790" w14:textId="77777777" w:rsidR="008C08C3" w:rsidRPr="008C08C3" w:rsidRDefault="008C08C3" w:rsidP="008C08C3">
      <w:pPr>
        <w:pStyle w:val="ListParagraph"/>
        <w:rPr>
          <w:ins w:id="686" w:author="Dioguardi, Fabio" w:date="2019-01-24T15:28:00Z"/>
          <w:i/>
          <w:lang w:val="en-GB"/>
        </w:rPr>
      </w:pPr>
      <w:ins w:id="687" w:author="Dioguardi, Fabio" w:date="2019-01-24T15:28:00Z">
        <w:r w:rsidRPr="008C08C3">
          <w:rPr>
            <w:i/>
            <w:lang w:val="en-GB"/>
          </w:rPr>
          <w:t>conda create --name name_of_environment python=3.7 basemap pandas xlrd future pillow</w:t>
        </w:r>
      </w:ins>
    </w:p>
    <w:p w14:paraId="6A6004D4" w14:textId="4FD19166" w:rsidR="008C08C3" w:rsidRPr="008C08C3" w:rsidRDefault="008C08C3" w:rsidP="008C08C3">
      <w:pPr>
        <w:pStyle w:val="ListParagraph"/>
        <w:rPr>
          <w:lang w:val="en-GB"/>
        </w:rPr>
      </w:pPr>
      <w:ins w:id="688" w:author="Dioguardi, Fabio" w:date="2019-01-24T15:28:00Z">
        <w:r w:rsidRPr="008C08C3">
          <w:rPr>
            <w:lang w:val="en-GB"/>
          </w:rPr>
          <w:t xml:space="preserve">Once the environment has been successfully created, is has to be activate before starting REFIR. This can be done by the command </w:t>
        </w:r>
        <w:r w:rsidRPr="008C08C3">
          <w:rPr>
            <w:i/>
            <w:lang w:val="en-GB"/>
          </w:rPr>
          <w:t>source activate name_of_environment</w:t>
        </w:r>
        <w:r w:rsidRPr="008C08C3">
          <w:rPr>
            <w:lang w:val="en-GB"/>
          </w:rPr>
          <w:t xml:space="preserve"> (Linux) or </w:t>
        </w:r>
        <w:r w:rsidRPr="008C08C3">
          <w:rPr>
            <w:i/>
            <w:lang w:val="en-GB"/>
          </w:rPr>
          <w:t>conda activate name_of_environment</w:t>
        </w:r>
        <w:r w:rsidRPr="008C08C3">
          <w:rPr>
            <w:lang w:val="en-GB"/>
          </w:rPr>
          <w:t xml:space="preserve"> (Windows). Finally, the package </w:t>
        </w:r>
        <w:r w:rsidRPr="008C08C3">
          <w:rPr>
            <w:i/>
            <w:lang w:val="en-GB"/>
          </w:rPr>
          <w:t>ecmwfapi</w:t>
        </w:r>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Conda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r w:rsidRPr="008C08C3">
          <w:rPr>
            <w:i/>
            <w:lang w:val="en-GB"/>
          </w:rPr>
          <w:t>conda deactivate</w:t>
        </w:r>
        <w:r w:rsidRPr="008C08C3">
          <w:rPr>
            <w:lang w:val="en-GB"/>
          </w:rPr>
          <w:t xml:space="preserve"> (Windows).</w:t>
        </w:r>
      </w:ins>
    </w:p>
    <w:p w14:paraId="7E413245" w14:textId="77777777" w:rsidR="001D0CA7" w:rsidRPr="001D0CA7" w:rsidRDefault="001D0CA7" w:rsidP="00B30BBD">
      <w:pPr>
        <w:pStyle w:val="ListParagraph"/>
        <w:ind w:left="360"/>
        <w:rPr>
          <w:ins w:id="689" w:author="Dioguardi, Fabio" w:date="2018-11-07T09:28:00Z"/>
          <w:lang w:val="en-GB"/>
        </w:rPr>
      </w:pPr>
      <w:bookmarkStart w:id="690" w:name="_Toc483233327"/>
    </w:p>
    <w:p w14:paraId="6ABAEDAB" w14:textId="7582B5E6" w:rsidR="004162E3" w:rsidRPr="008A62D7" w:rsidRDefault="004162E3" w:rsidP="001507E8">
      <w:pPr>
        <w:pStyle w:val="Heading3"/>
        <w:numPr>
          <w:ilvl w:val="0"/>
          <w:numId w:val="27"/>
        </w:numPr>
        <w:spacing w:line="259" w:lineRule="auto"/>
        <w:rPr>
          <w:lang w:val="en-GB"/>
        </w:rPr>
      </w:pPr>
      <w:bookmarkStart w:id="691" w:name="_Toc536110878"/>
      <w:r w:rsidRPr="008A62D7">
        <w:rPr>
          <w:lang w:val="en-GB"/>
        </w:rPr>
        <w:t>Assembling the python scripts</w:t>
      </w:r>
      <w:bookmarkEnd w:id="690"/>
      <w:bookmarkEnd w:id="691"/>
    </w:p>
    <w:p w14:paraId="203CA5C5" w14:textId="22BB1CE9" w:rsidR="004162E3" w:rsidRPr="008A62D7" w:rsidRDefault="004162E3" w:rsidP="004162E3">
      <w:pPr>
        <w:ind w:left="360"/>
        <w:rPr>
          <w:lang w:val="en-GB"/>
        </w:rPr>
      </w:pPr>
      <w:r w:rsidRPr="008A62D7">
        <w:rPr>
          <w:lang w:val="en-GB"/>
        </w:rPr>
        <w:t xml:space="preserve">Place the following </w:t>
      </w:r>
      <w:del w:id="692" w:author="Dioguardi, Fabio" w:date="2019-01-22T16:31:00Z">
        <w:r w:rsidRPr="008A62D7" w:rsidDel="00CF3F9A">
          <w:rPr>
            <w:lang w:val="en-GB"/>
          </w:rPr>
          <w:delText xml:space="preserve">three </w:delText>
        </w:r>
      </w:del>
      <w:r w:rsidRPr="008A62D7">
        <w:rPr>
          <w:lang w:val="en-GB"/>
        </w:rPr>
        <w:t>scripts</w:t>
      </w:r>
      <w:ins w:id="693" w:author="Dioguardi, Fabio" w:date="2019-01-22T16:31:00Z">
        <w:r w:rsidR="00CF3F9A">
          <w:rPr>
            <w:lang w:val="en-GB"/>
          </w:rPr>
          <w:t xml:space="preserve"> and the subfolder “weather”</w:t>
        </w:r>
      </w:ins>
      <w:r w:rsidRPr="008A62D7">
        <w:rPr>
          <w:lang w:val="en-GB"/>
        </w:rPr>
        <w:t xml:space="preserve"> in a working folder of your choice (e.g. C:\programs\refir):</w:t>
      </w:r>
    </w:p>
    <w:p w14:paraId="51B03894" w14:textId="2752C0C4" w:rsidR="004162E3" w:rsidRPr="008A62D7" w:rsidRDefault="00971732" w:rsidP="001507E8">
      <w:pPr>
        <w:pStyle w:val="ListParagraph"/>
        <w:numPr>
          <w:ilvl w:val="0"/>
          <w:numId w:val="29"/>
        </w:numPr>
        <w:spacing w:after="160" w:line="259" w:lineRule="auto"/>
        <w:rPr>
          <w:lang w:val="en-GB"/>
        </w:rPr>
      </w:pPr>
      <w:ins w:id="694" w:author="Dioguardi, Fabio" w:date="2018-11-07T09:42:00Z">
        <w:r>
          <w:rPr>
            <w:i/>
            <w:lang w:val="en-GB"/>
          </w:rPr>
          <w:t>FIX</w:t>
        </w:r>
      </w:ins>
      <w:del w:id="695" w:author="Dioguardi, Fabio" w:date="2018-11-07T09:42:00Z">
        <w:r w:rsidR="004162E3" w:rsidRPr="008A62D7" w:rsidDel="00971732">
          <w:rPr>
            <w:i/>
            <w:lang w:val="en-GB"/>
          </w:rPr>
          <w:delText>fix</w:delText>
        </w:r>
      </w:del>
      <w:r w:rsidR="004162E3" w:rsidRPr="008A62D7">
        <w:rPr>
          <w:i/>
          <w:lang w:val="en-GB"/>
        </w:rPr>
        <w:t>.py</w:t>
      </w:r>
    </w:p>
    <w:p w14:paraId="70776093" w14:textId="311AA109" w:rsidR="004162E3" w:rsidRPr="008A62D7" w:rsidRDefault="00971732" w:rsidP="001507E8">
      <w:pPr>
        <w:pStyle w:val="ListParagraph"/>
        <w:numPr>
          <w:ilvl w:val="0"/>
          <w:numId w:val="29"/>
        </w:numPr>
        <w:spacing w:after="160" w:line="259" w:lineRule="auto"/>
        <w:rPr>
          <w:lang w:val="en-GB"/>
        </w:rPr>
      </w:pPr>
      <w:ins w:id="696" w:author="Dioguardi, Fabio" w:date="2018-11-07T09:42:00Z">
        <w:r>
          <w:rPr>
            <w:i/>
            <w:lang w:val="en-GB"/>
          </w:rPr>
          <w:t>FOXI</w:t>
        </w:r>
      </w:ins>
      <w:del w:id="697" w:author="Dioguardi, Fabio" w:date="2018-11-07T09:42:00Z">
        <w:r w:rsidR="004162E3" w:rsidRPr="008A62D7" w:rsidDel="00971732">
          <w:rPr>
            <w:i/>
            <w:lang w:val="en-GB"/>
          </w:rPr>
          <w:delText>foxi</w:delText>
        </w:r>
      </w:del>
      <w:r w:rsidR="004162E3" w:rsidRPr="008A62D7">
        <w:rPr>
          <w:i/>
          <w:lang w:val="en-GB"/>
        </w:rPr>
        <w:t>.py</w:t>
      </w:r>
    </w:p>
    <w:p w14:paraId="2EC0ED4D" w14:textId="15FEF2CA" w:rsidR="004162E3" w:rsidRPr="000F436F" w:rsidRDefault="00D11C49" w:rsidP="001507E8">
      <w:pPr>
        <w:pStyle w:val="ListParagraph"/>
        <w:numPr>
          <w:ilvl w:val="0"/>
          <w:numId w:val="29"/>
        </w:numPr>
        <w:spacing w:after="160" w:line="259" w:lineRule="auto"/>
        <w:rPr>
          <w:ins w:id="698" w:author="Dioguardi, Fabio" w:date="2018-11-07T09:56:00Z"/>
          <w:lang w:val="en-GB"/>
        </w:rPr>
      </w:pPr>
      <w:r w:rsidRPr="008A62D7">
        <w:rPr>
          <w:i/>
          <w:lang w:val="en-GB"/>
        </w:rPr>
        <w:t>FoxScreen</w:t>
      </w:r>
      <w:r w:rsidR="004162E3" w:rsidRPr="008A62D7">
        <w:rPr>
          <w:i/>
          <w:lang w:val="en-GB"/>
        </w:rPr>
        <w:t>.py</w:t>
      </w:r>
    </w:p>
    <w:p w14:paraId="70B4E8DA" w14:textId="67FDA8C2" w:rsidR="00953880" w:rsidRPr="000F436F" w:rsidRDefault="00953880" w:rsidP="001507E8">
      <w:pPr>
        <w:pStyle w:val="ListParagraph"/>
        <w:numPr>
          <w:ilvl w:val="0"/>
          <w:numId w:val="29"/>
        </w:numPr>
        <w:spacing w:after="160" w:line="259" w:lineRule="auto"/>
        <w:rPr>
          <w:ins w:id="699" w:author="Dioguardi, Fabio" w:date="2018-11-07T09:56:00Z"/>
          <w:lang w:val="en-GB"/>
        </w:rPr>
      </w:pPr>
      <w:ins w:id="700" w:author="Dioguardi, Fabio" w:date="2018-11-07T09:56:00Z">
        <w:r>
          <w:rPr>
            <w:i/>
            <w:lang w:val="en-GB"/>
          </w:rPr>
          <w:t>REFIR.py</w:t>
        </w:r>
      </w:ins>
    </w:p>
    <w:p w14:paraId="09400BCE" w14:textId="53EC35A2" w:rsidR="00953880" w:rsidRPr="008A62D7" w:rsidRDefault="00953880" w:rsidP="001507E8">
      <w:pPr>
        <w:pStyle w:val="ListParagraph"/>
        <w:numPr>
          <w:ilvl w:val="0"/>
          <w:numId w:val="29"/>
        </w:numPr>
        <w:spacing w:after="160" w:line="259" w:lineRule="auto"/>
        <w:rPr>
          <w:lang w:val="en-GB"/>
        </w:rPr>
      </w:pPr>
      <w:ins w:id="701" w:author="Dioguardi, Fabio" w:date="2018-11-07T09:56:00Z">
        <w:r>
          <w:rPr>
            <w:i/>
            <w:lang w:val="en-GB"/>
          </w:rPr>
          <w:t>radar_converter.py</w:t>
        </w:r>
      </w:ins>
    </w:p>
    <w:p w14:paraId="3A5C6D3A" w14:textId="4D6F96DD" w:rsidR="004162E3" w:rsidRPr="008A62D7" w:rsidRDefault="004162E3" w:rsidP="001507E8">
      <w:pPr>
        <w:pStyle w:val="Heading3"/>
        <w:numPr>
          <w:ilvl w:val="0"/>
          <w:numId w:val="27"/>
        </w:numPr>
        <w:spacing w:line="259" w:lineRule="auto"/>
        <w:rPr>
          <w:lang w:val="en-GB"/>
        </w:rPr>
      </w:pPr>
      <w:bookmarkStart w:id="702" w:name="_Toc483233328"/>
      <w:bookmarkStart w:id="703" w:name="_Toc536110879"/>
      <w:del w:id="704" w:author="Dioguardi, Fabio" w:date="2019-01-22T16:28:00Z">
        <w:r w:rsidRPr="008A62D7" w:rsidDel="00E772C5">
          <w:rPr>
            <w:lang w:val="en-GB"/>
          </w:rPr>
          <w:delText>Within the working directory create a subfolder named</w:delText>
        </w:r>
      </w:del>
      <w:ins w:id="705" w:author="Dioguardi, Fabio" w:date="2019-01-22T16:28:00Z">
        <w:r w:rsidR="00E772C5">
          <w:rPr>
            <w:lang w:val="en-GB"/>
          </w:rPr>
          <w:t>Place the subfolder named</w:t>
        </w:r>
      </w:ins>
      <w:r w:rsidRPr="008A62D7">
        <w:rPr>
          <w:lang w:val="en-GB"/>
        </w:rPr>
        <w:t xml:space="preserve"> "refir_config"</w:t>
      </w:r>
      <w:bookmarkEnd w:id="702"/>
      <w:ins w:id="706" w:author="Dioguardi, Fabio" w:date="2019-01-22T16:28:00Z">
        <w:r w:rsidR="00E772C5">
          <w:rPr>
            <w:lang w:val="en-GB"/>
          </w:rPr>
          <w:t>, which includes the FoxSet.py script</w:t>
        </w:r>
      </w:ins>
      <w:ins w:id="707" w:author="Dioguardi, Fabio" w:date="2019-01-22T16:29:00Z">
        <w:r w:rsidR="00E74A39">
          <w:rPr>
            <w:lang w:val="en-GB"/>
          </w:rPr>
          <w:t xml:space="preserve"> and the Smithsonian Institute list of volcanoes</w:t>
        </w:r>
      </w:ins>
      <w:ins w:id="708" w:author="Dioguardi, Fabio" w:date="2019-01-22T16:28:00Z">
        <w:r w:rsidR="00E772C5">
          <w:rPr>
            <w:lang w:val="en-GB"/>
          </w:rPr>
          <w:t>, in the working folder</w:t>
        </w:r>
      </w:ins>
      <w:bookmarkEnd w:id="703"/>
    </w:p>
    <w:p w14:paraId="533AA5E4" w14:textId="77516983" w:rsidR="00E74A39" w:rsidRPr="008A62D7" w:rsidRDefault="004162E3" w:rsidP="00E74A39">
      <w:pPr>
        <w:ind w:firstLine="360"/>
        <w:rPr>
          <w:lang w:val="en-GB"/>
        </w:rPr>
      </w:pPr>
      <w:r w:rsidRPr="008A62D7">
        <w:rPr>
          <w:lang w:val="en-GB"/>
        </w:rPr>
        <w:t>(In this example: C:\programs\refir\refir_config)</w:t>
      </w:r>
    </w:p>
    <w:p w14:paraId="069212EF" w14:textId="434B54EB" w:rsidR="004162E3" w:rsidRPr="008A62D7" w:rsidRDefault="004162E3" w:rsidP="001507E8">
      <w:pPr>
        <w:pStyle w:val="Heading3"/>
        <w:numPr>
          <w:ilvl w:val="0"/>
          <w:numId w:val="27"/>
        </w:numPr>
        <w:spacing w:line="259" w:lineRule="auto"/>
        <w:rPr>
          <w:lang w:val="en-GB"/>
        </w:rPr>
      </w:pPr>
      <w:bookmarkStart w:id="709" w:name="_Toc483233329"/>
      <w:bookmarkStart w:id="710" w:name="_Toc536110880"/>
      <w:r w:rsidRPr="008A62D7">
        <w:rPr>
          <w:lang w:val="en-GB"/>
        </w:rPr>
        <w:t xml:space="preserve">Within the subfolder “refir_config” </w:t>
      </w:r>
      <w:del w:id="711" w:author="Dioguardi, Fabio" w:date="2019-01-22T16:29:00Z">
        <w:r w:rsidRPr="008A62D7" w:rsidDel="00E74A39">
          <w:rPr>
            <w:lang w:val="en-GB"/>
          </w:rPr>
          <w:delText xml:space="preserve">generate </w:delText>
        </w:r>
      </w:del>
      <w:ins w:id="712" w:author="Dioguardi, Fabio" w:date="2019-01-22T16:29:00Z">
        <w:r w:rsidR="00E74A39">
          <w:rPr>
            <w:lang w:val="en-GB"/>
          </w:rPr>
          <w:t>create</w:t>
        </w:r>
        <w:r w:rsidR="00E74A39" w:rsidRPr="008A62D7">
          <w:rPr>
            <w:lang w:val="en-GB"/>
          </w:rPr>
          <w:t xml:space="preserve"> </w:t>
        </w:r>
      </w:ins>
      <w:r w:rsidRPr="008A62D7">
        <w:rPr>
          <w:lang w:val="en-GB"/>
        </w:rPr>
        <w:t>the following five files</w:t>
      </w:r>
      <w:ins w:id="713" w:author="Dioguardi, Fabio" w:date="2019-01-22T16:28:00Z">
        <w:r w:rsidR="00E772C5">
          <w:rPr>
            <w:lang w:val="en-GB"/>
          </w:rPr>
          <w:t xml:space="preserve"> </w:t>
        </w:r>
      </w:ins>
      <w:ins w:id="714" w:author="Dioguardi, Fabio" w:date="2019-01-22T16:30:00Z">
        <w:r w:rsidR="00E74A39">
          <w:rPr>
            <w:lang w:val="en-GB"/>
          </w:rPr>
          <w:t xml:space="preserve">either </w:t>
        </w:r>
      </w:ins>
      <w:ins w:id="715" w:author="Dioguardi, Fabio" w:date="2019-01-22T16:28:00Z">
        <w:r w:rsidR="00E772C5">
          <w:rPr>
            <w:lang w:val="en-GB"/>
          </w:rPr>
          <w:t>by running FoxSet.py</w:t>
        </w:r>
      </w:ins>
      <w:ins w:id="716" w:author="Dioguardi, Fabio" w:date="2019-01-22T16:30:00Z">
        <w:r w:rsidR="00E74A39">
          <w:rPr>
            <w:lang w:val="en-GB"/>
          </w:rPr>
          <w:t xml:space="preserve"> or a text editor</w:t>
        </w:r>
      </w:ins>
      <w:r w:rsidRPr="008A62D7">
        <w:rPr>
          <w:lang w:val="en-GB"/>
        </w:rPr>
        <w:t>:</w:t>
      </w:r>
      <w:bookmarkEnd w:id="709"/>
      <w:bookmarkEnd w:id="710"/>
      <w:r w:rsidRPr="008A62D7">
        <w:rPr>
          <w:lang w:val="en-GB"/>
        </w:rPr>
        <w:t xml:space="preserve"> </w:t>
      </w:r>
    </w:p>
    <w:p w14:paraId="2CED017D" w14:textId="35AF4C52" w:rsidR="004162E3" w:rsidRPr="008A62D7" w:rsidRDefault="004162E3" w:rsidP="001507E8">
      <w:pPr>
        <w:pStyle w:val="ListParagraph"/>
        <w:numPr>
          <w:ilvl w:val="0"/>
          <w:numId w:val="28"/>
        </w:numPr>
        <w:spacing w:after="160" w:line="259" w:lineRule="auto"/>
        <w:rPr>
          <w:i/>
          <w:lang w:val="en-GB"/>
        </w:rPr>
      </w:pPr>
      <w:r w:rsidRPr="008A62D7">
        <w:rPr>
          <w:i/>
          <w:lang w:val="en-GB"/>
        </w:rPr>
        <w:t>volcano_list.ini</w:t>
      </w:r>
    </w:p>
    <w:p w14:paraId="1B5EE7C3" w14:textId="71ECEF8A" w:rsidR="004162E3" w:rsidRPr="008A62D7" w:rsidRDefault="004162E3" w:rsidP="001507E8">
      <w:pPr>
        <w:pStyle w:val="ListParagraph"/>
        <w:numPr>
          <w:ilvl w:val="0"/>
          <w:numId w:val="28"/>
        </w:numPr>
        <w:spacing w:after="160" w:line="259" w:lineRule="auto"/>
        <w:rPr>
          <w:i/>
          <w:lang w:val="en-GB"/>
        </w:rPr>
      </w:pPr>
      <w:r w:rsidRPr="008A62D7">
        <w:rPr>
          <w:i/>
          <w:lang w:val="en-GB"/>
        </w:rPr>
        <w:t>Cband.ini</w:t>
      </w:r>
    </w:p>
    <w:p w14:paraId="22EDE508" w14:textId="210FB058" w:rsidR="004162E3" w:rsidRPr="008A62D7" w:rsidRDefault="004162E3" w:rsidP="001507E8">
      <w:pPr>
        <w:pStyle w:val="ListParagraph"/>
        <w:numPr>
          <w:ilvl w:val="0"/>
          <w:numId w:val="28"/>
        </w:numPr>
        <w:spacing w:after="160" w:line="259" w:lineRule="auto"/>
        <w:rPr>
          <w:i/>
          <w:lang w:val="en-GB"/>
        </w:rPr>
      </w:pPr>
      <w:r w:rsidRPr="008A62D7">
        <w:rPr>
          <w:i/>
          <w:lang w:val="en-GB"/>
        </w:rPr>
        <w:t>Xband.ini</w:t>
      </w:r>
    </w:p>
    <w:p w14:paraId="1B78186F" w14:textId="5299AD75" w:rsidR="004162E3" w:rsidRPr="008A62D7" w:rsidRDefault="004162E3" w:rsidP="001507E8">
      <w:pPr>
        <w:pStyle w:val="ListParagraph"/>
        <w:numPr>
          <w:ilvl w:val="0"/>
          <w:numId w:val="28"/>
        </w:numPr>
        <w:spacing w:after="160" w:line="259" w:lineRule="auto"/>
        <w:rPr>
          <w:i/>
          <w:lang w:val="en-GB"/>
        </w:rPr>
      </w:pPr>
      <w:r w:rsidRPr="008A62D7">
        <w:rPr>
          <w:i/>
          <w:lang w:val="en-GB"/>
        </w:rPr>
        <w:t>Cam.ini</w:t>
      </w:r>
    </w:p>
    <w:p w14:paraId="7A60DF72" w14:textId="3C535021" w:rsidR="00E74A39" w:rsidRPr="00E74A39" w:rsidRDefault="004162E3" w:rsidP="00E74A39">
      <w:pPr>
        <w:pStyle w:val="ListParagraph"/>
        <w:numPr>
          <w:ilvl w:val="0"/>
          <w:numId w:val="28"/>
        </w:numPr>
        <w:spacing w:after="160" w:line="259" w:lineRule="auto"/>
        <w:rPr>
          <w:i/>
          <w:lang w:val="en-GB"/>
        </w:rPr>
      </w:pPr>
      <w:r w:rsidRPr="008A62D7">
        <w:rPr>
          <w:i/>
          <w:lang w:val="en-GB"/>
        </w:rPr>
        <w:t>volc_database.ini</w:t>
      </w:r>
      <w:del w:id="717" w:author="Dioguardi, Fabio" w:date="2019-01-22T16:30:00Z">
        <w:r w:rsidRPr="00E74A39" w:rsidDel="00E74A39">
          <w:rPr>
            <w:i/>
            <w:lang w:val="en-GB"/>
          </w:rPr>
          <w:delText xml:space="preserve"> </w:delText>
        </w:r>
      </w:del>
    </w:p>
    <w:p w14:paraId="3DBCA35A" w14:textId="13D2CCFC" w:rsidR="004162E3" w:rsidRPr="008A62D7" w:rsidDel="00E74A39" w:rsidRDefault="004162E3" w:rsidP="004162E3">
      <w:pPr>
        <w:rPr>
          <w:del w:id="718" w:author="Dioguardi, Fabio" w:date="2019-01-22T16:30:00Z"/>
          <w:lang w:val="en-GB"/>
        </w:rPr>
      </w:pPr>
      <w:del w:id="719" w:author="Dioguardi, Fabio" w:date="2019-01-22T16:30:00Z">
        <w:r w:rsidRPr="008A62D7" w:rsidDel="00E74A39">
          <w:rPr>
            <w:lang w:val="en-GB"/>
          </w:rPr>
          <w:delText>These can be generated by one of two options:</w:delText>
        </w:r>
        <w:r w:rsidR="007A432C" w:rsidRPr="008A62D7" w:rsidDel="00E74A39">
          <w:rPr>
            <w:lang w:val="en-GB"/>
          </w:rPr>
          <w:delText xml:space="preserve"> Either creating them manually using a text editor </w:delText>
        </w:r>
        <w:r w:rsidR="00D91F5E" w:rsidRPr="008A62D7" w:rsidDel="00E74A39">
          <w:rPr>
            <w:lang w:val="en-GB"/>
          </w:rPr>
          <w:delText>o</w:delText>
        </w:r>
        <w:r w:rsidR="007A432C" w:rsidRPr="008A62D7" w:rsidDel="00E74A39">
          <w:rPr>
            <w:lang w:val="en-GB"/>
          </w:rPr>
          <w:delText xml:space="preserve">r using the python script FoxSet.py. Both </w:delText>
        </w:r>
        <w:r w:rsidR="00A80339" w:rsidRPr="008A62D7" w:rsidDel="00E74A39">
          <w:rPr>
            <w:lang w:val="en-GB"/>
          </w:rPr>
          <w:delText xml:space="preserve">set up </w:delText>
        </w:r>
        <w:r w:rsidR="007A432C" w:rsidRPr="008A62D7" w:rsidDel="00E74A39">
          <w:rPr>
            <w:lang w:val="en-GB"/>
          </w:rPr>
          <w:delText>options are subsequently described.</w:delText>
        </w:r>
      </w:del>
    </w:p>
    <w:p w14:paraId="74346D78" w14:textId="77777777" w:rsidR="00A80339" w:rsidRPr="008A62D7" w:rsidRDefault="00A80339" w:rsidP="004162E3">
      <w:pPr>
        <w:rPr>
          <w:lang w:val="en-GB"/>
        </w:rPr>
      </w:pPr>
    </w:p>
    <w:p w14:paraId="6A82913E" w14:textId="77777777" w:rsidR="004E20AA" w:rsidRPr="008A62D7" w:rsidRDefault="004E20AA" w:rsidP="004162E3">
      <w:pPr>
        <w:rPr>
          <w:lang w:val="en-GB"/>
        </w:rPr>
      </w:pPr>
    </w:p>
    <w:p w14:paraId="20745179" w14:textId="7ABFB8A1" w:rsidR="00A80339" w:rsidRPr="008A62D7" w:rsidRDefault="00A80339" w:rsidP="000F436F">
      <w:pPr>
        <w:pStyle w:val="Heading2"/>
        <w:numPr>
          <w:ilvl w:val="0"/>
          <w:numId w:val="0"/>
        </w:numPr>
        <w:ind w:left="576"/>
        <w:rPr>
          <w:lang w:val="en-GB"/>
        </w:rPr>
      </w:pPr>
      <w:bookmarkStart w:id="720" w:name="_Toc536110881"/>
      <w:r w:rsidRPr="008A62D7">
        <w:rPr>
          <w:lang w:val="en-GB"/>
        </w:rPr>
        <w:t>Option 1 –manually creating the “.ini” files by using a text editor</w:t>
      </w:r>
      <w:bookmarkEnd w:id="720"/>
    </w:p>
    <w:p w14:paraId="6D5319E5" w14:textId="77777777" w:rsidR="001430E8" w:rsidRPr="008A62D7" w:rsidRDefault="001430E8" w:rsidP="001430E8">
      <w:pPr>
        <w:rPr>
          <w:lang w:val="en-GB"/>
        </w:rPr>
      </w:pPr>
    </w:p>
    <w:p w14:paraId="3BE99E13" w14:textId="77777777" w:rsidR="00A80339" w:rsidRPr="008A62D7" w:rsidRDefault="00A80339" w:rsidP="004E20AA">
      <w:pPr>
        <w:pStyle w:val="Heading5"/>
        <w:numPr>
          <w:ilvl w:val="0"/>
          <w:numId w:val="0"/>
        </w:numPr>
        <w:ind w:left="1008" w:hanging="1008"/>
        <w:rPr>
          <w:lang w:val="en-GB"/>
        </w:rPr>
      </w:pPr>
      <w:r w:rsidRPr="008A62D7">
        <w:rPr>
          <w:lang w:val="en-GB"/>
        </w:rPr>
        <w:t>a. Generating “</w:t>
      </w:r>
      <w:r w:rsidRPr="008A62D7">
        <w:rPr>
          <w:i/>
          <w:lang w:val="en-GB"/>
        </w:rPr>
        <w:t>volcano_list.ini</w:t>
      </w:r>
      <w:r w:rsidRPr="008A62D7">
        <w:rPr>
          <w:lang w:val="en-GB"/>
        </w:rPr>
        <w:t>”</w:t>
      </w:r>
    </w:p>
    <w:p w14:paraId="0C621825" w14:textId="2FFC24DC"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DE7C99" w:rsidRPr="008A62D7">
        <w:rPr>
          <w:lang w:val="en-GB"/>
        </w:rPr>
        <w:t xml:space="preserve">Figure </w:t>
      </w:r>
      <w:r w:rsidR="00DE7C99" w:rsidRPr="008A62D7">
        <w:rPr>
          <w:noProof/>
          <w:lang w:val="en-GB"/>
        </w:rPr>
        <w:t>5</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7F8B32B8" w14:textId="77777777" w:rsidR="00A3487B" w:rsidRDefault="00A3487B" w:rsidP="00A3487B">
      <w:pPr>
        <w:keepNext/>
        <w:rPr>
          <w:ins w:id="721" w:author="Dioguardi, Fabio" w:date="2018-11-07T10:18:00Z"/>
        </w:rPr>
      </w:pPr>
    </w:p>
    <w:p w14:paraId="45B1DDD3" w14:textId="745DD293" w:rsidR="001430E8" w:rsidRPr="008A62D7" w:rsidRDefault="00A3487B" w:rsidP="00A3487B">
      <w:pPr>
        <w:pStyle w:val="Caption"/>
        <w:rPr>
          <w:lang w:val="en-GB"/>
        </w:rPr>
      </w:pPr>
      <w:ins w:id="722" w:author="Dioguardi, Fabio" w:date="2018-11-07T10:18:00Z">
        <w:r>
          <w:t xml:space="preserve">Figure </w:t>
        </w:r>
        <w:r>
          <w:fldChar w:fldCharType="begin"/>
        </w:r>
        <w:r>
          <w:instrText xml:space="preserve"> SEQ Figure \* ARABIC </w:instrText>
        </w:r>
      </w:ins>
      <w:r>
        <w:fldChar w:fldCharType="separate"/>
      </w:r>
      <w:ins w:id="723" w:author="Dioguardi, Fabio" w:date="2019-01-24T17:08:00Z">
        <w:r w:rsidR="00DC6F09">
          <w:rPr>
            <w:noProof/>
          </w:rPr>
          <w:t>6</w:t>
        </w:r>
      </w:ins>
      <w:ins w:id="724" w:author="Dioguardi, Fabio" w:date="2018-11-07T10:18:00Z">
        <w:r>
          <w:fldChar w:fldCharType="end"/>
        </w:r>
        <w:r>
          <w:t xml:space="preserve">. </w:t>
        </w:r>
        <w:r w:rsidRPr="00B81505">
          <w:t>Example of a “volcano_list.ini” file.</w:t>
        </w:r>
      </w:ins>
    </w:p>
    <w:p w14:paraId="2A4503BB" w14:textId="44226B14" w:rsidR="00A80339" w:rsidRPr="008A62D7" w:rsidRDefault="00A80339" w:rsidP="00A80339">
      <w:pPr>
        <w:rPr>
          <w:lang w:val="en-GB"/>
        </w:rPr>
      </w:pPr>
    </w:p>
    <w:p w14:paraId="34ACF0EE" w14:textId="652607FE"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468E7601"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ins w:id="725" w:author="Dioguardi, Fabio" w:date="2018-11-07T10:01:00Z">
        <w:r w:rsidR="00953880">
          <w:rPr>
            <w:lang w:val="en-GB"/>
          </w:rPr>
          <w:t xml:space="preserve">Smithsonian Institute ID </w:t>
        </w:r>
      </w:ins>
      <w:del w:id="726" w:author="Dioguardi, Fabio" w:date="2018-11-07T10:02:00Z">
        <w:r w:rsidRPr="008A62D7" w:rsidDel="00953880">
          <w:rPr>
            <w:lang w:val="en-GB"/>
          </w:rPr>
          <w:delText xml:space="preserve">Code name </w:delText>
        </w:r>
      </w:del>
      <w:r w:rsidRPr="008A62D7">
        <w:rPr>
          <w:lang w:val="en-GB"/>
        </w:rPr>
        <w:t>for the eruption site</w:t>
      </w:r>
      <w:ins w:id="727" w:author="Dioguardi, Fabio" w:date="2018-11-07T10:02:00Z">
        <w:r w:rsidR="00953880">
          <w:rPr>
            <w:lang w:val="en-GB"/>
          </w:rPr>
          <w:t xml:space="preserve"> when created with FoxSet.py</w:t>
        </w:r>
      </w:ins>
      <w:r w:rsidRPr="008A62D7">
        <w:rPr>
          <w:lang w:val="en-GB"/>
        </w:rPr>
        <w:t>.</w:t>
      </w:r>
      <w:ins w:id="728" w:author="Dioguardi, Fabio" w:date="2018-11-07T10:02:00Z">
        <w:r w:rsidR="00953880">
          <w:rPr>
            <w:lang w:val="en-GB"/>
          </w:rPr>
          <w:t xml:space="preserve"> It is still possible to change it manually. </w:t>
        </w:r>
      </w:ins>
      <w:del w:id="729" w:author="Dioguardi, Fabio" w:date="2018-11-07T10:02:00Z">
        <w:r w:rsidRPr="008A62D7" w:rsidDel="00953880">
          <w:rPr>
            <w:lang w:val="en-GB"/>
          </w:rPr>
          <w:delText xml:space="preserve"> Note that this name should not contain more than 6 characters.</w:delText>
        </w:r>
      </w:del>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77777777" w:rsidR="00A80339" w:rsidRPr="008A62D7" w:rsidRDefault="00A80339" w:rsidP="004E20AA">
      <w:pPr>
        <w:pStyle w:val="Heading5"/>
        <w:numPr>
          <w:ilvl w:val="0"/>
          <w:numId w:val="0"/>
        </w:numPr>
        <w:ind w:left="1008" w:hanging="1008"/>
        <w:rPr>
          <w:lang w:val="en-GB"/>
        </w:rPr>
      </w:pPr>
      <w:r w:rsidRPr="008A62D7">
        <w:rPr>
          <w:lang w:val="en-GB"/>
        </w:rPr>
        <w:t>b. Generating “</w:t>
      </w:r>
      <w:r w:rsidRPr="008A62D7">
        <w:rPr>
          <w:i/>
          <w:lang w:val="en-GB"/>
        </w:rPr>
        <w:t>Cband.ini</w:t>
      </w:r>
      <w:r w:rsidRPr="008A62D7">
        <w:rPr>
          <w:lang w:val="en-GB"/>
        </w:rPr>
        <w:t>”</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33F4E7F6"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DE7C99" w:rsidRPr="008A62D7">
        <w:rPr>
          <w:lang w:val="en-GB"/>
        </w:rPr>
        <w:t xml:space="preserve">Figure </w:t>
      </w:r>
      <w:r w:rsidR="00DE7C99" w:rsidRPr="008A62D7">
        <w:rPr>
          <w:noProof/>
          <w:lang w:val="en-GB"/>
        </w:rPr>
        <w:t>6</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77777777" w:rsidR="001430E8" w:rsidRPr="008A62D7" w:rsidRDefault="001430E8" w:rsidP="00A80339">
      <w:pPr>
        <w:rPr>
          <w:lang w:val="en-GB"/>
        </w:rPr>
      </w:pPr>
    </w:p>
    <w:p w14:paraId="05F7F4BE" w14:textId="77777777" w:rsidR="00C8694D" w:rsidRDefault="00C8694D" w:rsidP="00C8694D">
      <w:pPr>
        <w:keepNext/>
        <w:rPr>
          <w:ins w:id="730" w:author="Dioguardi, Fabio" w:date="2018-11-07T10:28:00Z"/>
        </w:rPr>
      </w:pPr>
    </w:p>
    <w:p w14:paraId="05488683" w14:textId="31AAE5B4" w:rsidR="001430E8" w:rsidRPr="008A62D7" w:rsidRDefault="00C8694D" w:rsidP="00C8694D">
      <w:pPr>
        <w:pStyle w:val="Caption"/>
        <w:rPr>
          <w:lang w:val="en-GB"/>
        </w:rPr>
      </w:pPr>
      <w:ins w:id="731" w:author="Dioguardi, Fabio" w:date="2018-11-07T10:28:00Z">
        <w:r>
          <w:t xml:space="preserve">Figure </w:t>
        </w:r>
        <w:r>
          <w:fldChar w:fldCharType="begin"/>
        </w:r>
        <w:r>
          <w:instrText xml:space="preserve"> SEQ Figure \* ARABIC </w:instrText>
        </w:r>
      </w:ins>
      <w:r>
        <w:fldChar w:fldCharType="separate"/>
      </w:r>
      <w:ins w:id="732" w:author="Dioguardi, Fabio" w:date="2019-01-24T17:08:00Z">
        <w:r w:rsidR="00DC6F09">
          <w:rPr>
            <w:noProof/>
          </w:rPr>
          <w:t>7</w:t>
        </w:r>
      </w:ins>
      <w:ins w:id="733" w:author="Dioguardi, Fabio" w:date="2018-11-07T10:28:00Z">
        <w:r>
          <w:fldChar w:fldCharType="end"/>
        </w:r>
        <w:r>
          <w:t xml:space="preserve">. </w:t>
        </w:r>
        <w:r w:rsidRPr="002B620C">
          <w:t>Example of a “Cband.ini” file. Note that it is not necessary to align the data to the headers.</w:t>
        </w:r>
      </w:ins>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77777777" w:rsidR="00A80339" w:rsidRPr="008A62D7" w:rsidRDefault="00A80339" w:rsidP="004E20AA">
      <w:pPr>
        <w:pStyle w:val="Heading5"/>
        <w:numPr>
          <w:ilvl w:val="0"/>
          <w:numId w:val="0"/>
        </w:numPr>
        <w:ind w:left="1008" w:hanging="1008"/>
        <w:rPr>
          <w:lang w:val="en-GB"/>
        </w:rPr>
      </w:pPr>
      <w:r w:rsidRPr="008A62D7">
        <w:rPr>
          <w:lang w:val="en-GB"/>
        </w:rPr>
        <w:t>c. Generating “</w:t>
      </w:r>
      <w:r w:rsidRPr="008A62D7">
        <w:rPr>
          <w:i/>
          <w:lang w:val="en-GB"/>
        </w:rPr>
        <w:t>Xband.ini</w:t>
      </w:r>
      <w:r w:rsidRPr="008A62D7">
        <w:rPr>
          <w:lang w:val="en-GB"/>
        </w:rPr>
        <w:t>”</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22151604" w:rsidR="00A80339" w:rsidRPr="008A62D7"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DE7C99" w:rsidRPr="008A62D7">
        <w:rPr>
          <w:lang w:val="en-GB"/>
        </w:rPr>
        <w:t xml:space="preserve">Figure </w:t>
      </w:r>
      <w:r w:rsidR="00DE7C99" w:rsidRPr="008A62D7">
        <w:rPr>
          <w:noProof/>
          <w:lang w:val="en-GB"/>
        </w:rPr>
        <w:t>7</w:t>
      </w:r>
      <w:r w:rsidR="005E6231" w:rsidRPr="008A62D7">
        <w:rPr>
          <w:lang w:val="en-GB"/>
        </w:rPr>
        <w:fldChar w:fldCharType="end"/>
      </w:r>
      <w:r w:rsidRPr="008A62D7">
        <w:rPr>
          <w:lang w:val="en-GB"/>
        </w:rPr>
        <w:t xml:space="preserve"> illustrates an “</w:t>
      </w:r>
      <w:r w:rsidRPr="008A62D7">
        <w:rPr>
          <w:i/>
          <w:lang w:val="en-GB"/>
        </w:rPr>
        <w:t>Xband.ini</w:t>
      </w:r>
      <w:r w:rsidRPr="008A62D7">
        <w:rPr>
          <w:lang w:val="en-GB"/>
        </w:rPr>
        <w:t>”  file.</w:t>
      </w:r>
    </w:p>
    <w:p w14:paraId="6B2B3DB0" w14:textId="77777777" w:rsidR="00C8694D" w:rsidRDefault="00C8694D" w:rsidP="00C8694D">
      <w:pPr>
        <w:keepNext/>
        <w:rPr>
          <w:ins w:id="734" w:author="Dioguardi, Fabio" w:date="2018-11-07T10:28:00Z"/>
        </w:rPr>
      </w:pPr>
    </w:p>
    <w:p w14:paraId="58480B49" w14:textId="7A27C445" w:rsidR="005E6231" w:rsidRPr="008A62D7" w:rsidRDefault="00C8694D" w:rsidP="00C8694D">
      <w:pPr>
        <w:pStyle w:val="Caption"/>
        <w:rPr>
          <w:lang w:val="en-GB"/>
        </w:rPr>
      </w:pPr>
      <w:ins w:id="735" w:author="Dioguardi, Fabio" w:date="2018-11-07T10:28:00Z">
        <w:r>
          <w:t xml:space="preserve">Figure </w:t>
        </w:r>
        <w:r>
          <w:fldChar w:fldCharType="begin"/>
        </w:r>
        <w:r>
          <w:instrText xml:space="preserve"> SEQ Figure \* ARABIC </w:instrText>
        </w:r>
      </w:ins>
      <w:r>
        <w:fldChar w:fldCharType="separate"/>
      </w:r>
      <w:ins w:id="736" w:author="Dioguardi, Fabio" w:date="2019-01-24T17:08:00Z">
        <w:r w:rsidR="00DC6F09">
          <w:rPr>
            <w:noProof/>
          </w:rPr>
          <w:t>8</w:t>
        </w:r>
      </w:ins>
      <w:ins w:id="737" w:author="Dioguardi, Fabio" w:date="2018-11-07T10:28:00Z">
        <w:r>
          <w:fldChar w:fldCharType="end"/>
        </w:r>
        <w:r>
          <w:t xml:space="preserve">. </w:t>
        </w:r>
        <w:r w:rsidRPr="0012644F">
          <w:t>Example of an “Xband.ini” file.</w:t>
        </w:r>
      </w:ins>
    </w:p>
    <w:p w14:paraId="5923FF17" w14:textId="75AC5C18" w:rsidR="00A80339" w:rsidRPr="008A62D7" w:rsidRDefault="00A80339" w:rsidP="00A80339">
      <w:pPr>
        <w:rPr>
          <w:lang w:val="en-GB"/>
        </w:rPr>
      </w:pPr>
    </w:p>
    <w:p w14:paraId="54FDF94F" w14:textId="77777777"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77777777" w:rsidR="00A80339" w:rsidRPr="008A62D7" w:rsidRDefault="00A80339" w:rsidP="004E20AA">
      <w:pPr>
        <w:pStyle w:val="Heading5"/>
        <w:numPr>
          <w:ilvl w:val="0"/>
          <w:numId w:val="0"/>
        </w:numPr>
        <w:ind w:left="1008" w:hanging="1008"/>
        <w:rPr>
          <w:lang w:val="en-GB"/>
        </w:rPr>
      </w:pPr>
      <w:r w:rsidRPr="008A62D7">
        <w:rPr>
          <w:lang w:val="en-GB"/>
        </w:rPr>
        <w:t>d. Generating “</w:t>
      </w:r>
      <w:r w:rsidRPr="008A62D7">
        <w:rPr>
          <w:i/>
          <w:lang w:val="en-GB"/>
        </w:rPr>
        <w:t>Cam.ini</w:t>
      </w:r>
      <w:r w:rsidRPr="008A62D7">
        <w:rPr>
          <w:lang w:val="en-GB"/>
        </w:rPr>
        <w:t>”</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4C9F787D" w:rsidR="00A80339" w:rsidRPr="008A62D7"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DE7C99" w:rsidRPr="008A62D7">
        <w:rPr>
          <w:lang w:val="en-GB"/>
        </w:rPr>
        <w:t xml:space="preserve">Figure </w:t>
      </w:r>
      <w:r w:rsidR="00DE7C99" w:rsidRPr="008A62D7">
        <w:rPr>
          <w:noProof/>
          <w:lang w:val="en-GB"/>
        </w:rPr>
        <w:t>8</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14E9DEC9" w14:textId="77777777" w:rsidR="00C8694D" w:rsidRDefault="00C8694D" w:rsidP="00C8694D">
      <w:pPr>
        <w:keepNext/>
        <w:rPr>
          <w:ins w:id="738" w:author="Dioguardi, Fabio" w:date="2018-11-07T10:28:00Z"/>
        </w:rPr>
      </w:pPr>
    </w:p>
    <w:p w14:paraId="6EE94633" w14:textId="38F355CB" w:rsidR="005E6231" w:rsidRPr="008A62D7" w:rsidRDefault="00C8694D" w:rsidP="00C8694D">
      <w:pPr>
        <w:pStyle w:val="Caption"/>
        <w:rPr>
          <w:lang w:val="en-GB"/>
        </w:rPr>
      </w:pPr>
      <w:ins w:id="739" w:author="Dioguardi, Fabio" w:date="2018-11-07T10:28:00Z">
        <w:r>
          <w:t xml:space="preserve">Figure </w:t>
        </w:r>
        <w:r>
          <w:fldChar w:fldCharType="begin"/>
        </w:r>
        <w:r>
          <w:instrText xml:space="preserve"> SEQ Figure \* ARABIC </w:instrText>
        </w:r>
      </w:ins>
      <w:r>
        <w:fldChar w:fldCharType="separate"/>
      </w:r>
      <w:ins w:id="740" w:author="Dioguardi, Fabio" w:date="2019-01-24T17:08:00Z">
        <w:r w:rsidR="00DC6F09">
          <w:rPr>
            <w:noProof/>
          </w:rPr>
          <w:t>9</w:t>
        </w:r>
      </w:ins>
      <w:ins w:id="741" w:author="Dioguardi, Fabio" w:date="2018-11-07T10:28:00Z">
        <w:r>
          <w:fldChar w:fldCharType="end"/>
        </w:r>
        <w:r>
          <w:t xml:space="preserve">. </w:t>
        </w:r>
        <w:r w:rsidRPr="004A747A">
          <w:t>Example of a “Cam.ini” file.</w:t>
        </w:r>
      </w:ins>
    </w:p>
    <w:p w14:paraId="32EA324A" w14:textId="43A67D27" w:rsidR="00A80339" w:rsidRPr="008A62D7" w:rsidRDefault="00A80339" w:rsidP="00A80339">
      <w:pPr>
        <w:rPr>
          <w:lang w:val="en-GB"/>
        </w:rPr>
      </w:pP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lastRenderedPageBreak/>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A1C254A" w14:textId="1FDB41CA" w:rsidR="008D15C5" w:rsidRPr="008A62D7" w:rsidRDefault="008D15C5" w:rsidP="008D15C5">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p>
    <w:p w14:paraId="17B86758" w14:textId="77777777" w:rsidR="008D15C5" w:rsidRPr="008A62D7" w:rsidRDefault="008D15C5" w:rsidP="00A80339">
      <w:pPr>
        <w:rPr>
          <w:lang w:val="en-GB"/>
        </w:rPr>
      </w:pPr>
    </w:p>
    <w:p w14:paraId="6FBA2869" w14:textId="6A209600" w:rsidR="00A80339" w:rsidRPr="008A62D7" w:rsidRDefault="00AE3347" w:rsidP="00A80339">
      <w:pPr>
        <w:rPr>
          <w:lang w:val="en-GB"/>
        </w:rPr>
      </w:pPr>
      <w:r w:rsidRPr="008A62D7">
        <w:rPr>
          <w:lang w:val="en-GB"/>
        </w:rPr>
        <w:fldChar w:fldCharType="begin"/>
      </w:r>
      <w:r w:rsidRPr="008A62D7">
        <w:rPr>
          <w:lang w:val="en-GB"/>
        </w:rPr>
        <w:instrText xml:space="preserve"> REF _Ref482197079 </w:instrText>
      </w:r>
      <w:r w:rsidRPr="008A62D7">
        <w:rPr>
          <w:lang w:val="en-GB"/>
        </w:rPr>
        <w:fldChar w:fldCharType="separate"/>
      </w:r>
      <w:r w:rsidR="00DE7C99" w:rsidRPr="008A62D7">
        <w:rPr>
          <w:lang w:val="en-GB"/>
        </w:rPr>
        <w:t xml:space="preserve">Figure </w:t>
      </w:r>
      <w:r w:rsidR="00DE7C99" w:rsidRPr="008A62D7">
        <w:rPr>
          <w:noProof/>
          <w:lang w:val="en-GB"/>
        </w:rPr>
        <w:t>9</w:t>
      </w:r>
      <w:r w:rsidRPr="008A62D7">
        <w:rPr>
          <w:lang w:val="en-GB"/>
        </w:rPr>
        <w:fldChar w:fldCharType="end"/>
      </w:r>
      <w:r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77777777" w:rsidR="00C8694D" w:rsidRDefault="00C8694D" w:rsidP="00C8694D">
      <w:pPr>
        <w:keepNext/>
        <w:rPr>
          <w:ins w:id="742" w:author="Dioguardi, Fabio" w:date="2018-11-07T10:29:00Z"/>
        </w:rPr>
      </w:pPr>
    </w:p>
    <w:p w14:paraId="1A712A05" w14:textId="12D44C25" w:rsidR="00AE3347" w:rsidRPr="008A62D7" w:rsidRDefault="00C8694D" w:rsidP="00C8694D">
      <w:pPr>
        <w:pStyle w:val="Caption"/>
        <w:rPr>
          <w:lang w:val="en-GB"/>
        </w:rPr>
      </w:pPr>
      <w:ins w:id="743" w:author="Dioguardi, Fabio" w:date="2018-11-07T10:29:00Z">
        <w:r>
          <w:t xml:space="preserve">Figure </w:t>
        </w:r>
        <w:r>
          <w:fldChar w:fldCharType="begin"/>
        </w:r>
        <w:r>
          <w:instrText xml:space="preserve"> SEQ Figure \* ARABIC </w:instrText>
        </w:r>
      </w:ins>
      <w:r>
        <w:fldChar w:fldCharType="separate"/>
      </w:r>
      <w:ins w:id="744" w:author="Dioguardi, Fabio" w:date="2019-01-24T17:08:00Z">
        <w:r w:rsidR="00DC6F09">
          <w:rPr>
            <w:noProof/>
          </w:rPr>
          <w:t>10</w:t>
        </w:r>
      </w:ins>
      <w:ins w:id="745" w:author="Dioguardi, Fabio" w:date="2018-11-07T10:29:00Z">
        <w:r>
          <w:fldChar w:fldCharType="end"/>
        </w:r>
        <w:r>
          <w:t xml:space="preserve">. </w:t>
        </w:r>
        <w:r w:rsidRPr="000055AC">
          <w:t>Example of a “volc_database.ini” file</w:t>
        </w:r>
      </w:ins>
    </w:p>
    <w:p w14:paraId="3708E44A" w14:textId="054662CF" w:rsidR="00A80339" w:rsidRPr="008A62D7" w:rsidRDefault="00A80339" w:rsidP="00A80339">
      <w:pPr>
        <w:rPr>
          <w:lang w:val="en-GB"/>
        </w:rPr>
      </w:pPr>
      <w:r w:rsidRPr="008A62D7">
        <w:rPr>
          <w:b/>
          <w:lang w:val="en-GB"/>
        </w:rPr>
        <w:t>column 1</w:t>
      </w:r>
      <w:r w:rsidRPr="008A62D7">
        <w:rPr>
          <w:lang w:val="en-GB"/>
        </w:rPr>
        <w:t xml:space="preserve">:  </w:t>
      </w:r>
      <w:del w:id="746" w:author="Dioguardi, Fabio" w:date="2018-11-07T10:07:00Z">
        <w:r w:rsidRPr="008A62D7" w:rsidDel="00B52848">
          <w:rPr>
            <w:lang w:val="en-GB"/>
          </w:rPr>
          <w:delText>code name for</w:delText>
        </w:r>
      </w:del>
      <w:ins w:id="747" w:author="Dioguardi, Fabio" w:date="2018-11-07T10:07:00Z">
        <w:r w:rsidR="00B52848">
          <w:rPr>
            <w:lang w:val="en-GB"/>
          </w:rPr>
          <w:t>ID of the</w:t>
        </w:r>
      </w:ins>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pPr>
        <w:pStyle w:val="Heading2"/>
        <w:numPr>
          <w:ilvl w:val="0"/>
          <w:numId w:val="0"/>
        </w:numPr>
        <w:ind w:left="576"/>
        <w:rPr>
          <w:lang w:val="en-GB"/>
        </w:rPr>
        <w:pPrChange w:id="748" w:author="Dioguardi, Fabio" w:date="2018-11-07T10:55:00Z">
          <w:pPr>
            <w:pStyle w:val="Heading2"/>
            <w:numPr>
              <w:ilvl w:val="0"/>
              <w:numId w:val="0"/>
            </w:numPr>
            <w:ind w:left="0" w:firstLine="0"/>
          </w:pPr>
        </w:pPrChange>
      </w:pPr>
      <w:bookmarkStart w:id="749" w:name="_Toc536110882"/>
      <w:r w:rsidRPr="008A62D7">
        <w:rPr>
          <w:lang w:val="en-GB"/>
        </w:rPr>
        <w:t>Option 2 – Using FoxSet.py to generate the “.</w:t>
      </w:r>
      <w:r w:rsidRPr="008A62D7">
        <w:rPr>
          <w:i/>
          <w:lang w:val="en-GB"/>
        </w:rPr>
        <w:t>ini</w:t>
      </w:r>
      <w:r w:rsidRPr="008A62D7">
        <w:rPr>
          <w:lang w:val="en-GB"/>
        </w:rPr>
        <w:t>” files semi-automatically.</w:t>
      </w:r>
      <w:bookmarkEnd w:id="749"/>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4E20AA">
      <w:pPr>
        <w:pStyle w:val="Heading3"/>
        <w:numPr>
          <w:ilvl w:val="0"/>
          <w:numId w:val="0"/>
        </w:numPr>
        <w:ind w:left="720" w:hanging="720"/>
        <w:rPr>
          <w:lang w:val="en-GB"/>
        </w:rPr>
      </w:pPr>
      <w:bookmarkStart w:id="750" w:name="_Toc536110883"/>
      <w:r w:rsidRPr="008A62D7">
        <w:rPr>
          <w:lang w:val="en-GB"/>
        </w:rPr>
        <w:t>Initiating FoxSet</w:t>
      </w:r>
      <w:bookmarkEnd w:id="750"/>
    </w:p>
    <w:p w14:paraId="14D94F23" w14:textId="7640227B"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DE7C99" w:rsidRPr="008A62D7">
        <w:rPr>
          <w:lang w:val="en-GB"/>
        </w:rPr>
        <w:t xml:space="preserve">Figure </w:t>
      </w:r>
      <w:r w:rsidR="00DE7C99" w:rsidRPr="008A62D7">
        <w:rPr>
          <w:noProof/>
          <w:lang w:val="en-GB"/>
        </w:rPr>
        <w:t>10</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77777777" w:rsidR="00C8694D" w:rsidRDefault="00C8694D" w:rsidP="00C8694D">
      <w:pPr>
        <w:keepNext/>
        <w:rPr>
          <w:ins w:id="751" w:author="Dioguardi, Fabio" w:date="2018-11-07T10:29:00Z"/>
        </w:rPr>
      </w:pPr>
    </w:p>
    <w:p w14:paraId="588E6A2F" w14:textId="017084AA" w:rsidR="0038772D" w:rsidRPr="008A62D7" w:rsidRDefault="00C8694D" w:rsidP="00C8694D">
      <w:pPr>
        <w:pStyle w:val="Caption"/>
        <w:rPr>
          <w:lang w:val="en-GB"/>
        </w:rPr>
      </w:pPr>
      <w:ins w:id="752" w:author="Dioguardi, Fabio" w:date="2018-11-07T10:29:00Z">
        <w:r>
          <w:t xml:space="preserve">Figure </w:t>
        </w:r>
        <w:r>
          <w:fldChar w:fldCharType="begin"/>
        </w:r>
        <w:r>
          <w:instrText xml:space="preserve"> SEQ Figure \* ARABIC </w:instrText>
        </w:r>
      </w:ins>
      <w:r>
        <w:fldChar w:fldCharType="separate"/>
      </w:r>
      <w:ins w:id="753" w:author="Dioguardi, Fabio" w:date="2019-01-24T17:08:00Z">
        <w:r w:rsidR="00DC6F09">
          <w:rPr>
            <w:noProof/>
          </w:rPr>
          <w:t>11</w:t>
        </w:r>
      </w:ins>
      <w:ins w:id="754" w:author="Dioguardi, Fabio" w:date="2018-11-07T10:29:00Z">
        <w:r>
          <w:fldChar w:fldCharType="end"/>
        </w:r>
        <w:r>
          <w:t xml:space="preserve">. </w:t>
        </w:r>
        <w:r w:rsidRPr="004F727A">
          <w:t>Start screen of the REFIR setup script FoxSet.py</w:t>
        </w:r>
      </w:ins>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4E20AA">
      <w:pPr>
        <w:pStyle w:val="Heading5"/>
        <w:numPr>
          <w:ilvl w:val="0"/>
          <w:numId w:val="0"/>
        </w:numPr>
        <w:ind w:left="1008" w:hanging="1008"/>
        <w:rPr>
          <w:lang w:val="en-GB"/>
        </w:rPr>
      </w:pPr>
      <w:r w:rsidRPr="008A62D7">
        <w:rPr>
          <w:lang w:val="en-GB"/>
        </w:rPr>
        <w:t>STEP 1: Setting up volcanoes</w:t>
      </w:r>
    </w:p>
    <w:p w14:paraId="4E0B04E6" w14:textId="66748447"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DE7C99" w:rsidRPr="008A62D7">
        <w:rPr>
          <w:lang w:val="en-GB"/>
        </w:rPr>
        <w:t xml:space="preserve">Figure </w:t>
      </w:r>
      <w:r w:rsidR="00DE7C99" w:rsidRPr="008A62D7">
        <w:rPr>
          <w:noProof/>
          <w:lang w:val="en-GB"/>
        </w:rPr>
        <w:t>10</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4E20AA">
      <w:pPr>
        <w:pStyle w:val="Heading5"/>
        <w:numPr>
          <w:ilvl w:val="0"/>
          <w:numId w:val="0"/>
        </w:numPr>
        <w:ind w:left="1008" w:hanging="1008"/>
        <w:rPr>
          <w:lang w:val="en-GB"/>
        </w:rPr>
      </w:pPr>
      <w:r w:rsidRPr="008A62D7">
        <w:rPr>
          <w:lang w:val="en-GB"/>
        </w:rPr>
        <w:t>STEP 2: Setting up sensors</w:t>
      </w:r>
    </w:p>
    <w:p w14:paraId="36D4AC60" w14:textId="77777777" w:rsidR="00C8694D" w:rsidRDefault="00C8694D" w:rsidP="00C8694D">
      <w:pPr>
        <w:keepNext/>
        <w:rPr>
          <w:ins w:id="755" w:author="Dioguardi, Fabio" w:date="2018-11-07T10:29:00Z"/>
        </w:rPr>
      </w:pPr>
    </w:p>
    <w:p w14:paraId="423087AC" w14:textId="3D668DFC" w:rsidR="00C96089" w:rsidRPr="008A62D7" w:rsidRDefault="00C8694D" w:rsidP="00C8694D">
      <w:pPr>
        <w:pStyle w:val="Caption"/>
        <w:rPr>
          <w:lang w:val="en-GB"/>
        </w:rPr>
      </w:pPr>
      <w:ins w:id="756" w:author="Dioguardi, Fabio" w:date="2018-11-07T10:29:00Z">
        <w:r>
          <w:t xml:space="preserve">Figure </w:t>
        </w:r>
        <w:r>
          <w:fldChar w:fldCharType="begin"/>
        </w:r>
        <w:r>
          <w:instrText xml:space="preserve"> SEQ Figure \* ARABIC </w:instrText>
        </w:r>
      </w:ins>
      <w:r>
        <w:fldChar w:fldCharType="separate"/>
      </w:r>
      <w:ins w:id="757" w:author="Dioguardi, Fabio" w:date="2019-01-24T17:08:00Z">
        <w:r w:rsidR="00DC6F09">
          <w:rPr>
            <w:noProof/>
          </w:rPr>
          <w:t>12</w:t>
        </w:r>
      </w:ins>
      <w:ins w:id="758" w:author="Dioguardi, Fabio" w:date="2018-11-07T10:29:00Z">
        <w:r>
          <w:fldChar w:fldCharType="end"/>
        </w:r>
        <w:r>
          <w:t xml:space="preserve">. </w:t>
        </w:r>
        <w:r w:rsidRPr="0045734D">
          <w:t>FoxSet (STEP2) – Setting up auto-stream sensors</w:t>
        </w:r>
      </w:ins>
    </w:p>
    <w:p w14:paraId="5E615CB4" w14:textId="5E39FC6B" w:rsidR="00A80339" w:rsidRPr="008A62D7" w:rsidRDefault="00A80339" w:rsidP="00A80339">
      <w:pPr>
        <w:rPr>
          <w:lang w:val="en-GB"/>
        </w:rPr>
      </w:pPr>
      <w:r w:rsidRPr="008A62D7">
        <w:rPr>
          <w:lang w:val="en-GB"/>
        </w:rPr>
        <w:t>In this step, the user is provided by the following options</w:t>
      </w:r>
      <w:r w:rsidR="00C96089" w:rsidRPr="008A62D7">
        <w:rPr>
          <w:lang w:val="en-GB"/>
        </w:rPr>
        <w:t xml:space="preserve"> (see </w:t>
      </w:r>
      <w:r w:rsidR="00C96089" w:rsidRPr="008A62D7">
        <w:rPr>
          <w:lang w:val="en-GB"/>
        </w:rPr>
        <w:fldChar w:fldCharType="begin"/>
      </w:r>
      <w:r w:rsidR="00C96089" w:rsidRPr="008A62D7">
        <w:rPr>
          <w:lang w:val="en-GB"/>
        </w:rPr>
        <w:instrText xml:space="preserve"> REF _Ref482198149 </w:instrText>
      </w:r>
      <w:r w:rsidR="00C96089" w:rsidRPr="008A62D7">
        <w:rPr>
          <w:lang w:val="en-GB"/>
        </w:rPr>
        <w:fldChar w:fldCharType="separate"/>
      </w:r>
      <w:r w:rsidR="00DE7C99" w:rsidRPr="008A62D7">
        <w:rPr>
          <w:lang w:val="en-GB"/>
        </w:rPr>
        <w:t xml:space="preserve">Figure </w:t>
      </w:r>
      <w:r w:rsidR="00DE7C99" w:rsidRPr="008A62D7">
        <w:rPr>
          <w:noProof/>
          <w:lang w:val="en-GB"/>
        </w:rPr>
        <w:t>11</w:t>
      </w:r>
      <w:r w:rsidR="00C96089" w:rsidRPr="008A62D7">
        <w:rPr>
          <w:lang w:val="en-GB"/>
        </w:rPr>
        <w:fldChar w:fldCharType="end"/>
      </w:r>
      <w:r w:rsidR="00C96089" w:rsidRPr="008A62D7">
        <w:rPr>
          <w:lang w:val="en-GB"/>
        </w:rPr>
        <w:t>)</w:t>
      </w:r>
      <w:r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lastRenderedPageBreak/>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4E20AA">
      <w:pPr>
        <w:pStyle w:val="Heading5"/>
        <w:numPr>
          <w:ilvl w:val="0"/>
          <w:numId w:val="0"/>
        </w:numPr>
        <w:ind w:left="1008" w:hanging="1008"/>
        <w:rPr>
          <w:lang w:val="en-GB"/>
        </w:rPr>
      </w:pPr>
      <w:r w:rsidRPr="008A62D7">
        <w:rPr>
          <w:lang w:val="en-GB"/>
        </w:rPr>
        <w:t>Sensor type menu</w:t>
      </w:r>
    </w:p>
    <w:p w14:paraId="1EAAE8B7" w14:textId="709D36C6" w:rsidR="00A80339" w:rsidRPr="008A62D7"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DE7C99" w:rsidRPr="008A62D7">
        <w:rPr>
          <w:lang w:val="en-GB"/>
        </w:rPr>
        <w:t xml:space="preserve">Figure </w:t>
      </w:r>
      <w:r w:rsidR="00DE7C99" w:rsidRPr="008A62D7">
        <w:rPr>
          <w:noProof/>
          <w:lang w:val="en-GB"/>
        </w:rPr>
        <w:t>12</w:t>
      </w:r>
      <w:r w:rsidR="00FA0DF1" w:rsidRPr="008A62D7">
        <w:rPr>
          <w:lang w:val="en-GB"/>
        </w:rPr>
        <w:fldChar w:fldCharType="end"/>
      </w:r>
      <w:r w:rsidRPr="008A62D7">
        <w:rPr>
          <w:lang w:val="en-GB"/>
        </w:rPr>
        <w:t>) which offers the user to specify the sensor type to be added.</w:t>
      </w:r>
    </w:p>
    <w:p w14:paraId="4F4527DE" w14:textId="77777777" w:rsidR="00C8694D" w:rsidRDefault="00C8694D" w:rsidP="00C8694D">
      <w:pPr>
        <w:keepNext/>
        <w:rPr>
          <w:ins w:id="759" w:author="Dioguardi, Fabio" w:date="2018-11-07T10:30:00Z"/>
        </w:rPr>
      </w:pPr>
    </w:p>
    <w:p w14:paraId="1C832614" w14:textId="1994B838" w:rsidR="00FA0DF1" w:rsidRPr="008A62D7" w:rsidRDefault="00C8694D" w:rsidP="00C8694D">
      <w:pPr>
        <w:pStyle w:val="Caption"/>
        <w:rPr>
          <w:lang w:val="en-GB"/>
        </w:rPr>
      </w:pPr>
      <w:ins w:id="760" w:author="Dioguardi, Fabio" w:date="2018-11-07T10:30:00Z">
        <w:r>
          <w:t xml:space="preserve">Figure </w:t>
        </w:r>
        <w:r>
          <w:fldChar w:fldCharType="begin"/>
        </w:r>
        <w:r>
          <w:instrText xml:space="preserve"> SEQ Figure \* ARABIC </w:instrText>
        </w:r>
      </w:ins>
      <w:r>
        <w:fldChar w:fldCharType="separate"/>
      </w:r>
      <w:ins w:id="761" w:author="Dioguardi, Fabio" w:date="2019-01-24T17:08:00Z">
        <w:r w:rsidR="00DC6F09">
          <w:rPr>
            <w:noProof/>
          </w:rPr>
          <w:t>13</w:t>
        </w:r>
      </w:ins>
      <w:ins w:id="762" w:author="Dioguardi, Fabio" w:date="2018-11-07T10:30:00Z">
        <w:r>
          <w:fldChar w:fldCharType="end"/>
        </w:r>
        <w:r>
          <w:t xml:space="preserve">. </w:t>
        </w:r>
        <w:r w:rsidRPr="00F278B7">
          <w:t>Adding sensors  - sensor type menu</w:t>
        </w:r>
      </w:ins>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4E20AA">
      <w:pPr>
        <w:pStyle w:val="Heading5"/>
        <w:numPr>
          <w:ilvl w:val="0"/>
          <w:numId w:val="0"/>
        </w:numPr>
        <w:ind w:left="1008" w:hanging="1008"/>
        <w:rPr>
          <w:lang w:val="en-GB"/>
        </w:rPr>
      </w:pPr>
      <w:r w:rsidRPr="008A62D7">
        <w:rPr>
          <w:lang w:val="en-GB"/>
        </w:rPr>
        <w:t>STEP 3: Compiling the “</w:t>
      </w:r>
      <w:r w:rsidRPr="008A62D7">
        <w:rPr>
          <w:i/>
          <w:lang w:val="en-GB"/>
        </w:rPr>
        <w:t>volc_database.ini</w:t>
      </w:r>
      <w:r w:rsidRPr="008A62D7">
        <w:rPr>
          <w:lang w:val="en-GB"/>
        </w:rPr>
        <w:t>”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7D8B891A" w14:textId="177C36FF" w:rsidR="007F23A9" w:rsidRPr="008A62D7" w:rsidRDefault="007F23A9" w:rsidP="007F23A9">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p>
    <w:p w14:paraId="6D17B3F0" w14:textId="77777777" w:rsidR="007F23A9" w:rsidRPr="008A62D7" w:rsidRDefault="007F23A9" w:rsidP="007F23A9">
      <w:pPr>
        <w:rPr>
          <w:lang w:val="en-GB"/>
        </w:rPr>
      </w:pPr>
      <w:r w:rsidRPr="008A62D7">
        <w:rPr>
          <w:lang w:val="en-GB"/>
        </w:rPr>
        <w:br w:type="page"/>
      </w:r>
    </w:p>
    <w:p w14:paraId="3271DF8A" w14:textId="77777777" w:rsidR="007F23A9" w:rsidRPr="008A62D7" w:rsidRDefault="007F23A9" w:rsidP="00A80339">
      <w:pPr>
        <w:rPr>
          <w:lang w:val="en-GB"/>
        </w:rPr>
      </w:pPr>
    </w:p>
    <w:p w14:paraId="54B9ACD2" w14:textId="77777777" w:rsidR="007F23A9" w:rsidRPr="008A62D7" w:rsidRDefault="007F23A9" w:rsidP="00A80339">
      <w:pPr>
        <w:rPr>
          <w:lang w:val="en-GB"/>
        </w:rPr>
      </w:pPr>
    </w:p>
    <w:p w14:paraId="6A0F454E" w14:textId="1CF19A11" w:rsidR="00A80339" w:rsidRPr="008A62D7" w:rsidRDefault="00FA0DF1" w:rsidP="0010418F">
      <w:pPr>
        <w:pStyle w:val="Heading2"/>
        <w:rPr>
          <w:lang w:val="en-GB"/>
        </w:rPr>
      </w:pPr>
      <w:bookmarkStart w:id="763" w:name="_Ref482270676"/>
      <w:bookmarkStart w:id="764" w:name="_Toc536110884"/>
      <w:r w:rsidRPr="008A62D7">
        <w:rPr>
          <w:lang w:val="en-GB"/>
        </w:rPr>
        <w:t xml:space="preserve">How apply changes or modifications to </w:t>
      </w:r>
      <w:r w:rsidR="00A80339" w:rsidRPr="008A62D7">
        <w:rPr>
          <w:lang w:val="en-GB"/>
        </w:rPr>
        <w:t>an existing setup</w:t>
      </w:r>
      <w:bookmarkEnd w:id="763"/>
      <w:bookmarkEnd w:id="764"/>
    </w:p>
    <w:p w14:paraId="66E2BF4A" w14:textId="77777777"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w:t>
      </w:r>
      <w:del w:id="765" w:author="Dioguardi, Fabio" w:date="2019-01-23T16:07:00Z">
        <w:r w:rsidRPr="008A62D7" w:rsidDel="002C06F5">
          <w:rPr>
            <w:lang w:val="en-GB"/>
          </w:rPr>
          <w:delText>,</w:delText>
        </w:r>
      </w:del>
      <w:r w:rsidRPr="008A62D7">
        <w:rPr>
          <w:lang w:val="en-GB"/>
        </w:rPr>
        <w:t xml:space="preserve">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766" w:name="_Toc536110885"/>
      <w:r w:rsidRPr="008A62D7">
        <w:rPr>
          <w:lang w:val="en-GB"/>
        </w:rPr>
        <w:t>Use case 1: Adding a new sensor to the REFIR system</w:t>
      </w:r>
      <w:bookmarkEnd w:id="766"/>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767" w:name="_Toc536110886"/>
      <w:r w:rsidRPr="008A62D7">
        <w:rPr>
          <w:lang w:val="en-GB"/>
        </w:rPr>
        <w:t>Use case 2: Adding a new volcano to the REFIR system</w:t>
      </w:r>
      <w:bookmarkEnd w:id="767"/>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768" w:name="_Toc536110887"/>
      <w:r w:rsidRPr="008A62D7">
        <w:rPr>
          <w:lang w:val="en-GB"/>
        </w:rPr>
        <w:t>Use case 3: Changed location of one of the sensors</w:t>
      </w:r>
      <w:bookmarkEnd w:id="768"/>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2DA1024" w14:textId="77777777" w:rsidR="00A80339" w:rsidRPr="008A62D7" w:rsidRDefault="00A80339" w:rsidP="001507E8">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405F3B57" w14:textId="77777777" w:rsidR="00A80339" w:rsidRPr="008A62D7" w:rsidRDefault="00A80339" w:rsidP="004162E3">
      <w:pPr>
        <w:rPr>
          <w:lang w:val="en-GB"/>
        </w:rPr>
      </w:pPr>
    </w:p>
    <w:p w14:paraId="01602407" w14:textId="77777777" w:rsidR="007A432C" w:rsidRPr="008A62D7" w:rsidRDefault="007A432C" w:rsidP="004162E3">
      <w:pPr>
        <w:rPr>
          <w:lang w:val="en-GB"/>
        </w:rPr>
      </w:pPr>
    </w:p>
    <w:p w14:paraId="61CA2628" w14:textId="65A498FF" w:rsidR="00C825F5" w:rsidRPr="008A62D7" w:rsidRDefault="00C825F5" w:rsidP="005B3DDE">
      <w:pPr>
        <w:pStyle w:val="Heading1"/>
        <w:rPr>
          <w:lang w:val="en-GB"/>
        </w:rPr>
      </w:pPr>
      <w:bookmarkStart w:id="769" w:name="_Toc536110888"/>
      <w:r w:rsidRPr="008A62D7">
        <w:rPr>
          <w:lang w:val="en-GB"/>
        </w:rPr>
        <w:lastRenderedPageBreak/>
        <w:t>FIX</w:t>
      </w:r>
      <w:bookmarkEnd w:id="769"/>
      <w:r w:rsidR="00C80755" w:rsidRPr="008A62D7">
        <w:rPr>
          <w:lang w:val="en-GB"/>
        </w:rPr>
        <w:t xml:space="preserve"> </w:t>
      </w:r>
    </w:p>
    <w:p w14:paraId="701DDCD3" w14:textId="77777777" w:rsidR="00C825F5" w:rsidRPr="008A62D7" w:rsidRDefault="00C825F5" w:rsidP="00C825F5">
      <w:pPr>
        <w:rPr>
          <w:lang w:val="en-GB"/>
        </w:rPr>
      </w:pPr>
    </w:p>
    <w:p w14:paraId="44AD792C" w14:textId="49793FCA" w:rsidR="00C825F5" w:rsidRPr="008A62D7" w:rsidRDefault="00C80755" w:rsidP="00C825F5">
      <w:pPr>
        <w:rPr>
          <w:lang w:val="en-GB"/>
        </w:rPr>
      </w:pPr>
      <w:r w:rsidRPr="008A62D7">
        <w:rPr>
          <w:lang w:val="en-GB"/>
        </w:rPr>
        <w:t xml:space="preserve">This chapter presents in detail the functionality of the program FIX (version presented: </w:t>
      </w:r>
      <w:del w:id="770" w:author="Dioguardi, Fabio" w:date="2018-11-07T10:36:00Z">
        <w:r w:rsidR="00A70C55" w:rsidRPr="008A62D7" w:rsidDel="00EC377D">
          <w:rPr>
            <w:lang w:val="en-GB"/>
          </w:rPr>
          <w:delText>18.1</w:delText>
        </w:r>
      </w:del>
      <w:ins w:id="771" w:author="Dioguardi, Fabio" w:date="2018-11-07T10:36:00Z">
        <w:r w:rsidR="00EC377D">
          <w:rPr>
            <w:lang w:val="en-GB"/>
          </w:rPr>
          <w:t>19.0</w:t>
        </w:r>
      </w:ins>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ins w:id="772" w:author="Dioguardi, Fabio" w:date="2018-11-07T10:36:00Z">
        <w:r w:rsidR="00284E53">
          <w:rPr>
            <w:lang w:val="en-GB"/>
          </w:rPr>
          <w:t xml:space="preserve"> Additionally,</w:t>
        </w:r>
        <w:r w:rsidR="00EC377D">
          <w:rPr>
            <w:lang w:val="en-GB"/>
          </w:rPr>
          <w:t xml:space="preserve"> FIX and FOXI can be initialized in parallel by running the script REFIR</w:t>
        </w:r>
      </w:ins>
      <w:ins w:id="773" w:author="Dioguardi, Fabio" w:date="2018-11-07T10:37:00Z">
        <w:r w:rsidR="00EC377D">
          <w:rPr>
            <w:lang w:val="en-GB"/>
          </w:rPr>
          <w:t>.py</w:t>
        </w:r>
      </w:ins>
      <w:ins w:id="774" w:author="Dioguardi, Fabio" w:date="2018-11-07T10:36:00Z">
        <w:r w:rsidR="00EC377D">
          <w:rPr>
            <w:lang w:val="en-GB"/>
          </w:rPr>
          <w:t>. This is not mandatory, FIX and FOXI can be run separately, depending on the user</w:t>
        </w:r>
      </w:ins>
      <w:ins w:id="775" w:author="Dioguardi, Fabio" w:date="2018-11-07T10:37:00Z">
        <w:r w:rsidR="00EC377D">
          <w:rPr>
            <w:lang w:val="en-GB"/>
          </w:rPr>
          <w:t xml:space="preserve">’s choice. </w:t>
        </w:r>
      </w:ins>
      <w:ins w:id="776" w:author="Dioguardi, Fabio" w:date="2019-01-23T16:08:00Z">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w:t>
        </w:r>
      </w:ins>
      <w:ins w:id="777" w:author="Dioguardi, Fabio" w:date="2019-01-23T16:10:00Z">
        <w:r w:rsidR="005232B9">
          <w:rPr>
            <w:lang w:val="en-GB"/>
          </w:rPr>
          <w:t xml:space="preserve">Therefore, </w:t>
        </w:r>
      </w:ins>
      <w:ins w:id="778" w:author="Dioguardi, Fabio" w:date="2019-01-23T16:08:00Z">
        <w:r w:rsidR="005232B9">
          <w:rPr>
            <w:lang w:val="en-GB"/>
          </w:rPr>
          <w:t>running FIX and FOXI in parallel</w:t>
        </w:r>
      </w:ins>
      <w:ins w:id="779" w:author="Dioguardi, Fabio" w:date="2019-01-23T16:10:00Z">
        <w:r w:rsidR="005232B9">
          <w:rPr>
            <w:lang w:val="en-GB"/>
          </w:rPr>
          <w:t xml:space="preserve"> allows the operator to exploit the potential of REFIR in full.</w:t>
        </w:r>
      </w:ins>
    </w:p>
    <w:p w14:paraId="5E63372A" w14:textId="77777777" w:rsidR="00C80755" w:rsidRPr="008A62D7" w:rsidRDefault="00C80755" w:rsidP="00C80755">
      <w:pPr>
        <w:rPr>
          <w:lang w:val="en-GB"/>
        </w:rPr>
      </w:pPr>
    </w:p>
    <w:p w14:paraId="0FF07F1C" w14:textId="1582C36F" w:rsidR="00C80755" w:rsidRPr="008A62D7" w:rsidRDefault="00C80755" w:rsidP="0010418F">
      <w:pPr>
        <w:pStyle w:val="Heading2"/>
        <w:rPr>
          <w:lang w:val="en-GB"/>
        </w:rPr>
      </w:pPr>
      <w:bookmarkStart w:id="780" w:name="_Toc536110889"/>
      <w:r w:rsidRPr="008A62D7">
        <w:rPr>
          <w:lang w:val="en-GB"/>
        </w:rPr>
        <w:t xml:space="preserve">Initialization –Selection </w:t>
      </w:r>
      <w:r w:rsidR="00F91469" w:rsidRPr="008A62D7">
        <w:rPr>
          <w:lang w:val="en-GB"/>
        </w:rPr>
        <w:t xml:space="preserve">of </w:t>
      </w:r>
      <w:del w:id="781" w:author="Dioguardi, Fabio" w:date="2018-11-07T10:53:00Z">
        <w:r w:rsidR="00F91469" w:rsidRPr="008A62D7" w:rsidDel="0010418F">
          <w:rPr>
            <w:lang w:val="en-GB"/>
          </w:rPr>
          <w:delText>Eruption Site</w:delText>
        </w:r>
      </w:del>
      <w:ins w:id="782" w:author="Dioguardi, Fabio" w:date="2018-11-07T10:53:00Z">
        <w:r w:rsidR="0010418F">
          <w:rPr>
            <w:lang w:val="en-GB"/>
          </w:rPr>
          <w:t>the operation mode</w:t>
        </w:r>
      </w:ins>
      <w:bookmarkEnd w:id="780"/>
    </w:p>
    <w:p w14:paraId="7BC633A1" w14:textId="77777777" w:rsidR="00204AAC" w:rsidRPr="008A62D7" w:rsidRDefault="00204AAC" w:rsidP="00C80755">
      <w:pPr>
        <w:rPr>
          <w:lang w:val="en-GB"/>
        </w:rPr>
      </w:pPr>
    </w:p>
    <w:p w14:paraId="5D0DB397" w14:textId="2072E547" w:rsidR="00C8694D" w:rsidRDefault="00F91469" w:rsidP="00C80755">
      <w:pPr>
        <w:rPr>
          <w:ins w:id="783" w:author="Dioguardi, Fabio" w:date="2018-11-07T10:39:00Z"/>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ins w:id="784" w:author="Dioguardi, Fabio" w:date="2018-11-07T10:38:00Z">
        <w:r w:rsidR="00EC377D">
          <w:rPr>
            <w:lang w:val="en-GB"/>
          </w:rPr>
          <w:t xml:space="preserve">a first widget opens that allows controlling REFIR operation mode (see Figure </w:t>
        </w:r>
      </w:ins>
      <w:ins w:id="785" w:author="Dioguardi, Fabio" w:date="2018-11-07T10:39:00Z">
        <w:r w:rsidR="00EC377D">
          <w:rPr>
            <w:lang w:val="en-GB"/>
          </w:rPr>
          <w:t>13).</w:t>
        </w:r>
      </w:ins>
    </w:p>
    <w:p w14:paraId="72D2972D" w14:textId="77777777" w:rsidR="00EC377D" w:rsidRDefault="00EC377D" w:rsidP="00C80755">
      <w:pPr>
        <w:rPr>
          <w:ins w:id="786" w:author="Dioguardi, Fabio" w:date="2018-11-07T10:39:00Z"/>
          <w:lang w:val="en-GB"/>
        </w:rPr>
      </w:pPr>
    </w:p>
    <w:p w14:paraId="7ECBAE00" w14:textId="670EE755" w:rsidR="00EC377D" w:rsidRDefault="00EC377D" w:rsidP="00EC377D">
      <w:pPr>
        <w:keepNext/>
        <w:rPr>
          <w:ins w:id="787" w:author="Dioguardi, Fabio" w:date="2018-11-07T10:39:00Z"/>
        </w:rPr>
      </w:pPr>
    </w:p>
    <w:p w14:paraId="3A2611B6" w14:textId="51DE36AF" w:rsidR="00EC377D" w:rsidRDefault="00EC377D" w:rsidP="00EC377D">
      <w:pPr>
        <w:pStyle w:val="Caption"/>
        <w:rPr>
          <w:ins w:id="788" w:author="Dioguardi, Fabio" w:date="2018-11-07T10:30:00Z"/>
          <w:lang w:val="en-GB"/>
        </w:rPr>
      </w:pPr>
      <w:ins w:id="789" w:author="Dioguardi, Fabio" w:date="2018-11-07T10:39:00Z">
        <w:r>
          <w:t xml:space="preserve">Figure </w:t>
        </w:r>
        <w:r>
          <w:fldChar w:fldCharType="begin"/>
        </w:r>
        <w:r>
          <w:instrText xml:space="preserve"> SEQ Figure \* ARABIC </w:instrText>
        </w:r>
      </w:ins>
      <w:r>
        <w:fldChar w:fldCharType="separate"/>
      </w:r>
      <w:ins w:id="790" w:author="Dioguardi, Fabio" w:date="2019-01-24T17:08:00Z">
        <w:r w:rsidR="00DC6F09">
          <w:rPr>
            <w:noProof/>
          </w:rPr>
          <w:t>14</w:t>
        </w:r>
      </w:ins>
      <w:ins w:id="791" w:author="Dioguardi, Fabio" w:date="2018-11-07T10:39:00Z">
        <w:r>
          <w:fldChar w:fldCharType="end"/>
        </w:r>
        <w:r>
          <w:t>. REFIR operation mode selection.</w:t>
        </w:r>
      </w:ins>
    </w:p>
    <w:p w14:paraId="4E71E936" w14:textId="7BCDD568" w:rsidR="00C8694D" w:rsidRDefault="00EC377D" w:rsidP="00C80755">
      <w:pPr>
        <w:rPr>
          <w:ins w:id="792" w:author="Dioguardi, Fabio" w:date="2018-11-07T10:30:00Z"/>
          <w:lang w:val="en-GB"/>
        </w:rPr>
      </w:pPr>
      <w:ins w:id="793" w:author="Dioguardi, Fabio" w:date="2018-11-07T10:30:00Z">
        <w:r>
          <w:rPr>
            <w:lang w:val="en-GB"/>
          </w:rPr>
          <w:t>By means of this widget, the user can control if to run REFIR in real time (the default method) or in reanalysis mode and if to use weather data automatically retrieved or manually entered.</w:t>
        </w:r>
      </w:ins>
      <w:ins w:id="794" w:author="Dioguardi, Fabio" w:date="2018-11-07T10:52:00Z">
        <w:r w:rsidR="0010418F">
          <w:rPr>
            <w:lang w:val="en-GB"/>
          </w:rPr>
          <w:t xml:space="preserve"> </w:t>
        </w:r>
      </w:ins>
      <w:ins w:id="795" w:author="Dioguardi, Fabio" w:date="2018-11-07T10:54:00Z">
        <w:r w:rsidR="0010418F">
          <w:rPr>
            <w:lang w:val="en-GB"/>
          </w:rPr>
          <w:t xml:space="preserve">If the “Automatic Retrieve” option is chosen, weather data are retrieved and elaborated to obtain weather conditions that are needed by FOXI to compute MER by means of the implemented plume models. This option will be discussed in Section </w:t>
        </w:r>
      </w:ins>
      <w:ins w:id="796" w:author="Dioguardi, Fabio" w:date="2018-11-07T10:55:00Z">
        <w:r w:rsidR="0010418F">
          <w:rPr>
            <w:lang w:val="en-GB"/>
          </w:rPr>
          <w:t xml:space="preserve">4.4.1. </w:t>
        </w:r>
      </w:ins>
    </w:p>
    <w:p w14:paraId="30FD69FB" w14:textId="77777777" w:rsidR="00C8694D" w:rsidRDefault="00C8694D" w:rsidP="00C80755">
      <w:pPr>
        <w:rPr>
          <w:ins w:id="797" w:author="Dioguardi, Fabio" w:date="2018-11-07T10:30:00Z"/>
          <w:lang w:val="en-GB"/>
        </w:rPr>
      </w:pPr>
    </w:p>
    <w:p w14:paraId="4EA7BCEC" w14:textId="6771C494" w:rsidR="00C8694D" w:rsidRDefault="0010418F" w:rsidP="0010418F">
      <w:pPr>
        <w:pStyle w:val="Heading3"/>
        <w:rPr>
          <w:ins w:id="798" w:author="Dioguardi, Fabio" w:date="2018-11-07T10:56:00Z"/>
          <w:lang w:val="en-GB"/>
        </w:rPr>
      </w:pPr>
      <w:bookmarkStart w:id="799" w:name="_Toc536110890"/>
      <w:ins w:id="800" w:author="Dioguardi, Fabio" w:date="2018-11-07T10:56:00Z">
        <w:r>
          <w:rPr>
            <w:lang w:val="en-GB"/>
          </w:rPr>
          <w:t>Reanalysis mode</w:t>
        </w:r>
        <w:bookmarkEnd w:id="799"/>
      </w:ins>
    </w:p>
    <w:p w14:paraId="128F40C7" w14:textId="24606933" w:rsidR="0010418F" w:rsidRDefault="0010418F" w:rsidP="0010418F">
      <w:pPr>
        <w:rPr>
          <w:ins w:id="801" w:author="Dioguardi, Fabio" w:date="2018-11-07T10:56:00Z"/>
          <w:lang w:val="en-GB"/>
        </w:rPr>
      </w:pPr>
    </w:p>
    <w:p w14:paraId="6CBBF38F" w14:textId="77777777" w:rsidR="00DD7657" w:rsidRDefault="0010418F" w:rsidP="0010418F">
      <w:pPr>
        <w:rPr>
          <w:ins w:id="802" w:author="Dioguardi, Fabio" w:date="2018-11-07T11:04:00Z"/>
          <w:lang w:val="en-GB"/>
        </w:rPr>
      </w:pPr>
      <w:ins w:id="803" w:author="Dioguardi, Fabio" w:date="2018-11-07T10:56:00Z">
        <w:r>
          <w:rPr>
            <w:lang w:val="en-GB"/>
          </w:rPr>
          <w:t>If this option is selected</w:t>
        </w:r>
      </w:ins>
      <w:ins w:id="804" w:author="Dioguardi, Fabio" w:date="2018-11-07T11:04:00Z">
        <w:r w:rsidR="005D72CE">
          <w:rPr>
            <w:lang w:val="en-GB"/>
          </w:rPr>
          <w:t xml:space="preserve">, </w:t>
        </w:r>
        <w:r w:rsidR="00DD7657">
          <w:rPr>
            <w:lang w:val="en-GB"/>
          </w:rPr>
          <w:t xml:space="preserve">a window opens requesting the user to specify the start day and time and the end day and time of the eruption under analysis. </w:t>
        </w:r>
      </w:ins>
    </w:p>
    <w:p w14:paraId="71837552" w14:textId="77777777" w:rsidR="00DD7657" w:rsidRDefault="00DD7657" w:rsidP="0010418F">
      <w:pPr>
        <w:rPr>
          <w:ins w:id="805" w:author="Dioguardi, Fabio" w:date="2018-11-07T11:05:00Z"/>
          <w:lang w:val="en-GB"/>
        </w:rPr>
      </w:pPr>
    </w:p>
    <w:p w14:paraId="6F6D4127" w14:textId="22497002" w:rsidR="00DD7657" w:rsidRDefault="00DD7657" w:rsidP="00DD7657">
      <w:pPr>
        <w:keepNext/>
        <w:rPr>
          <w:ins w:id="806" w:author="Dioguardi, Fabio" w:date="2018-11-07T11:05:00Z"/>
        </w:rPr>
      </w:pPr>
    </w:p>
    <w:p w14:paraId="4D696782" w14:textId="203FDF06" w:rsidR="00DD7657" w:rsidRDefault="00DD7657" w:rsidP="00DD7657">
      <w:pPr>
        <w:pStyle w:val="Caption"/>
        <w:rPr>
          <w:ins w:id="807" w:author="Dioguardi, Fabio" w:date="2018-11-07T11:05:00Z"/>
        </w:rPr>
      </w:pPr>
      <w:ins w:id="808" w:author="Dioguardi, Fabio" w:date="2018-11-07T11:05:00Z">
        <w:r>
          <w:t xml:space="preserve">Figure </w:t>
        </w:r>
        <w:r>
          <w:fldChar w:fldCharType="begin"/>
        </w:r>
        <w:r>
          <w:instrText xml:space="preserve"> SEQ Figure \* ARABIC </w:instrText>
        </w:r>
      </w:ins>
      <w:r>
        <w:fldChar w:fldCharType="separate"/>
      </w:r>
      <w:ins w:id="809" w:author="Dioguardi, Fabio" w:date="2019-01-24T17:08:00Z">
        <w:r w:rsidR="00DC6F09">
          <w:rPr>
            <w:noProof/>
          </w:rPr>
          <w:t>15</w:t>
        </w:r>
      </w:ins>
      <w:ins w:id="810" w:author="Dioguardi, Fabio" w:date="2018-11-07T11:05:00Z">
        <w:r>
          <w:fldChar w:fldCharType="end"/>
        </w:r>
        <w:r>
          <w:t>. Window to specify start and end of the eruption</w:t>
        </w:r>
      </w:ins>
    </w:p>
    <w:p w14:paraId="21B08F36" w14:textId="1A314693" w:rsidR="0010418F" w:rsidRPr="0010418F" w:rsidRDefault="00DD7657" w:rsidP="0010418F">
      <w:pPr>
        <w:rPr>
          <w:ins w:id="811" w:author="Dioguardi, Fabio" w:date="2018-11-07T10:30:00Z"/>
          <w:lang w:val="en-GB"/>
        </w:rPr>
      </w:pPr>
      <w:ins w:id="812" w:author="Dioguardi, Fabio" w:date="2018-11-07T11:04:00Z">
        <w:r>
          <w:rPr>
            <w:lang w:val="en-GB"/>
          </w:rPr>
          <w:t xml:space="preserve"> </w:t>
        </w:r>
      </w:ins>
    </w:p>
    <w:p w14:paraId="7277E7E7" w14:textId="23A0DD6D" w:rsidR="00C8694D" w:rsidRDefault="00DD7657" w:rsidP="00C80755">
      <w:pPr>
        <w:rPr>
          <w:ins w:id="813" w:author="Dioguardi, Fabio" w:date="2018-11-07T11:06:00Z"/>
          <w:lang w:val="en-GB"/>
        </w:rPr>
      </w:pPr>
      <w:ins w:id="814" w:author="Dioguardi, Fabio" w:date="2018-11-07T11:06:00Z">
        <w:r>
          <w:rPr>
            <w:lang w:val="en-GB"/>
          </w:rPr>
          <w:t xml:space="preserve">The execution of FIX and FOXI is </w:t>
        </w:r>
      </w:ins>
      <w:ins w:id="815" w:author="Dioguardi, Fabio" w:date="2019-01-23T16:16:00Z">
        <w:r w:rsidR="00B625E2">
          <w:rPr>
            <w:lang w:val="en-GB"/>
          </w:rPr>
          <w:t>very similar to the</w:t>
        </w:r>
      </w:ins>
      <w:ins w:id="816" w:author="Dioguardi, Fabio" w:date="2018-11-07T11:06:00Z">
        <w:r>
          <w:rPr>
            <w:lang w:val="en-GB"/>
          </w:rPr>
          <w:t xml:space="preserve"> real-time mode, with the only differences being:</w:t>
        </w:r>
      </w:ins>
    </w:p>
    <w:p w14:paraId="560E5F2D" w14:textId="192838FD" w:rsidR="00DD7657" w:rsidRDefault="00DD7657" w:rsidP="00DD7657">
      <w:pPr>
        <w:pStyle w:val="ListParagraph"/>
        <w:numPr>
          <w:ilvl w:val="0"/>
          <w:numId w:val="53"/>
        </w:numPr>
        <w:rPr>
          <w:ins w:id="817" w:author="Dioguardi, Fabio" w:date="2018-11-07T11:07:00Z"/>
          <w:lang w:val="en-GB"/>
        </w:rPr>
      </w:pPr>
      <w:ins w:id="818" w:author="Dioguardi, Fabio" w:date="2018-11-07T11:07:00Z">
        <w:r>
          <w:rPr>
            <w:lang w:val="en-GB"/>
          </w:rPr>
          <w:t>Plume height</w:t>
        </w:r>
      </w:ins>
      <w:ins w:id="819" w:author="Dioguardi, Fabio" w:date="2018-11-07T11:06:00Z">
        <w:r>
          <w:rPr>
            <w:lang w:val="en-GB"/>
          </w:rPr>
          <w:t xml:space="preserve"> data are not retrieved from the online data streams, but FOXI searches for them in the working folder. This means that the user will need to </w:t>
        </w:r>
      </w:ins>
      <w:ins w:id="820" w:author="Dioguardi, Fabio" w:date="2018-11-07T11:07:00Z">
        <w:r>
          <w:rPr>
            <w:lang w:val="en-GB"/>
          </w:rPr>
          <w:t>put</w:t>
        </w:r>
      </w:ins>
      <w:ins w:id="821" w:author="Dioguardi, Fabio" w:date="2018-11-07T11:06:00Z">
        <w:r>
          <w:rPr>
            <w:lang w:val="en-GB"/>
          </w:rPr>
          <w:t xml:space="preserve"> the files of </w:t>
        </w:r>
      </w:ins>
      <w:ins w:id="822" w:author="Dioguardi, Fabio" w:date="2018-11-07T11:07:00Z">
        <w:r>
          <w:rPr>
            <w:lang w:val="en-GB"/>
          </w:rPr>
          <w:t>plume height data</w:t>
        </w:r>
      </w:ins>
      <w:ins w:id="823" w:author="Dioguardi, Fabio" w:date="2019-01-23T16:19:00Z">
        <w:r w:rsidR="00160FA3">
          <w:rPr>
            <w:lang w:val="en-GB"/>
          </w:rPr>
          <w:t xml:space="preserve"> (see Section 5.4.2)</w:t>
        </w:r>
      </w:ins>
      <w:ins w:id="824" w:author="Dioguardi, Fabio" w:date="2018-11-07T11:07:00Z">
        <w:r>
          <w:rPr>
            <w:lang w:val="en-GB"/>
          </w:rPr>
          <w:t xml:space="preserve"> in the working folder before starting FOXI. </w:t>
        </w:r>
      </w:ins>
    </w:p>
    <w:p w14:paraId="0E4E76D8" w14:textId="5DC4BBA3" w:rsidR="00DD7657" w:rsidRDefault="00DD7657" w:rsidP="00DD7657">
      <w:pPr>
        <w:pStyle w:val="ListParagraph"/>
        <w:numPr>
          <w:ilvl w:val="0"/>
          <w:numId w:val="53"/>
        </w:numPr>
        <w:rPr>
          <w:ins w:id="825" w:author="Dioguardi, Fabio" w:date="2018-11-07T11:09:00Z"/>
          <w:lang w:val="en-GB"/>
        </w:rPr>
      </w:pPr>
      <w:ins w:id="826" w:author="Dioguardi, Fabio" w:date="2018-11-07T11:08:00Z">
        <w:r>
          <w:rPr>
            <w:lang w:val="en-GB"/>
          </w:rPr>
          <w:t>FOXI loop runs without the standard waiting time of 5 minutes, which is the case of real-time analyses.</w:t>
        </w:r>
      </w:ins>
    </w:p>
    <w:p w14:paraId="62F780CC" w14:textId="53413595" w:rsidR="00C8694D" w:rsidRDefault="00DD7657" w:rsidP="00C80755">
      <w:pPr>
        <w:rPr>
          <w:ins w:id="827" w:author="Dioguardi, Fabio" w:date="2018-11-07T10:30:00Z"/>
          <w:lang w:val="en-GB"/>
        </w:rPr>
      </w:pPr>
      <w:ins w:id="828" w:author="Dioguardi, Fabio" w:date="2018-11-07T11:09:00Z">
        <w:r>
          <w:rPr>
            <w:lang w:val="en-GB"/>
          </w:rPr>
          <w:t xml:space="preserve">In the following we will always refer to the real-time mode, </w:t>
        </w:r>
      </w:ins>
      <w:ins w:id="829" w:author="Dioguardi, Fabio" w:date="2019-01-23T16:19:00Z">
        <w:r w:rsidR="00160FA3">
          <w:rPr>
            <w:lang w:val="en-GB"/>
          </w:rPr>
          <w:t>unless</w:t>
        </w:r>
      </w:ins>
      <w:ins w:id="830" w:author="Dioguardi, Fabio" w:date="2018-11-07T11:09:00Z">
        <w:r>
          <w:rPr>
            <w:lang w:val="en-GB"/>
          </w:rPr>
          <w:t xml:space="preserve"> otherwise</w:t>
        </w:r>
      </w:ins>
      <w:ins w:id="831" w:author="Dioguardi, Fabio" w:date="2019-01-23T16:19:00Z">
        <w:r w:rsidR="00160FA3" w:rsidRPr="00160FA3">
          <w:rPr>
            <w:lang w:val="en-GB"/>
          </w:rPr>
          <w:t xml:space="preserve"> </w:t>
        </w:r>
        <w:r w:rsidR="00160FA3">
          <w:rPr>
            <w:lang w:val="en-GB"/>
          </w:rPr>
          <w:t>specified</w:t>
        </w:r>
      </w:ins>
      <w:ins w:id="832" w:author="Dioguardi, Fabio" w:date="2018-11-07T11:09:00Z">
        <w:r>
          <w:rPr>
            <w:lang w:val="en-GB"/>
          </w:rPr>
          <w:t xml:space="preserve">. </w:t>
        </w:r>
      </w:ins>
    </w:p>
    <w:p w14:paraId="0014168D" w14:textId="77777777" w:rsidR="00C8694D" w:rsidRDefault="00C8694D" w:rsidP="00C80755">
      <w:pPr>
        <w:rPr>
          <w:ins w:id="833" w:author="Dioguardi, Fabio" w:date="2018-11-07T10:30:00Z"/>
          <w:lang w:val="en-GB"/>
        </w:rPr>
      </w:pPr>
    </w:p>
    <w:p w14:paraId="0FEBAC80" w14:textId="4499B2A4" w:rsidR="00C8694D" w:rsidRPr="00DD7657" w:rsidRDefault="0010418F" w:rsidP="00B625E2">
      <w:pPr>
        <w:pStyle w:val="Heading2"/>
        <w:rPr>
          <w:ins w:id="834" w:author="Dioguardi, Fabio" w:date="2018-11-07T10:30:00Z"/>
          <w:lang w:val="en-GB"/>
        </w:rPr>
      </w:pPr>
      <w:bookmarkStart w:id="835" w:name="_Toc536110891"/>
      <w:ins w:id="836" w:author="Dioguardi, Fabio" w:date="2018-11-07T10:55:00Z">
        <w:r>
          <w:rPr>
            <w:lang w:val="en-GB"/>
          </w:rPr>
          <w:t>Selection of Eruption Site</w:t>
        </w:r>
      </w:ins>
      <w:bookmarkEnd w:id="835"/>
    </w:p>
    <w:p w14:paraId="7E05E9A2" w14:textId="77777777" w:rsidR="00C8694D" w:rsidRDefault="00C8694D" w:rsidP="00C80755">
      <w:pPr>
        <w:rPr>
          <w:ins w:id="837" w:author="Dioguardi, Fabio" w:date="2018-11-07T10:30:00Z"/>
          <w:lang w:val="en-GB"/>
        </w:rPr>
      </w:pPr>
    </w:p>
    <w:p w14:paraId="39F44487" w14:textId="3494D5E6" w:rsidR="00F91469" w:rsidRPr="008A62D7" w:rsidRDefault="00DD7657" w:rsidP="00C80755">
      <w:pPr>
        <w:rPr>
          <w:lang w:val="en-GB"/>
        </w:rPr>
      </w:pPr>
      <w:ins w:id="838" w:author="Dioguardi, Fabio" w:date="2018-11-07T11:09:00Z">
        <w:r>
          <w:rPr>
            <w:lang w:val="en-GB"/>
          </w:rPr>
          <w:t xml:space="preserve">Subsequently, </w:t>
        </w:r>
      </w:ins>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del w:id="839" w:author="Dioguardi, Fabio" w:date="2018-11-07T11:10:00Z">
        <w:r w:rsidR="007F23A9" w:rsidRPr="008A62D7" w:rsidDel="00DD7657">
          <w:rPr>
            <w:lang w:val="en-GB"/>
          </w:rPr>
          <w:fldChar w:fldCharType="begin"/>
        </w:r>
        <w:r w:rsidR="007F23A9" w:rsidRPr="008A62D7" w:rsidDel="00DD7657">
          <w:rPr>
            <w:lang w:val="en-GB"/>
          </w:rPr>
          <w:delInstrText xml:space="preserve"> REF _Ref482270515 \h </w:delInstrText>
        </w:r>
        <w:r w:rsidR="007F23A9" w:rsidRPr="008A62D7" w:rsidDel="00DD7657">
          <w:rPr>
            <w:lang w:val="en-GB"/>
          </w:rPr>
        </w:r>
        <w:r w:rsidR="007F23A9" w:rsidRPr="008A62D7" w:rsidDel="00DD7657">
          <w:rPr>
            <w:lang w:val="en-GB"/>
          </w:rPr>
          <w:fldChar w:fldCharType="separate"/>
        </w:r>
        <w:r w:rsidR="00DE7C99" w:rsidRPr="008A62D7" w:rsidDel="00DD7657">
          <w:rPr>
            <w:lang w:val="en-GB"/>
          </w:rPr>
          <w:delText xml:space="preserve">Figure </w:delText>
        </w:r>
        <w:r w:rsidR="00DE7C99" w:rsidRPr="008A62D7" w:rsidDel="00DD7657">
          <w:rPr>
            <w:noProof/>
            <w:lang w:val="en-GB"/>
          </w:rPr>
          <w:delText>13</w:delText>
        </w:r>
        <w:r w:rsidR="007F23A9" w:rsidRPr="008A62D7" w:rsidDel="00DD7657">
          <w:rPr>
            <w:lang w:val="en-GB"/>
          </w:rPr>
          <w:fldChar w:fldCharType="end"/>
        </w:r>
      </w:del>
      <w:ins w:id="840" w:author="Dioguardi, Fabio" w:date="2018-11-07T11:10:00Z">
        <w:r>
          <w:rPr>
            <w:lang w:val="en-GB"/>
          </w:rPr>
          <w:t>Figure 15</w:t>
        </w:r>
      </w:ins>
      <w:r w:rsidR="00F91469" w:rsidRPr="008A62D7">
        <w:rPr>
          <w:lang w:val="en-GB"/>
        </w:rPr>
        <w:t>).</w:t>
      </w:r>
    </w:p>
    <w:p w14:paraId="184F7574" w14:textId="77777777" w:rsidR="00F91469" w:rsidRPr="008A62D7" w:rsidRDefault="00F91469" w:rsidP="00C80755">
      <w:pPr>
        <w:rPr>
          <w:lang w:val="en-GB"/>
        </w:rPr>
      </w:pPr>
    </w:p>
    <w:p w14:paraId="38FAF6F8" w14:textId="77777777" w:rsidR="00DD7657" w:rsidRDefault="00DD7657" w:rsidP="00DD7657">
      <w:pPr>
        <w:keepNext/>
        <w:rPr>
          <w:ins w:id="841" w:author="Dioguardi, Fabio" w:date="2018-11-07T11:10:00Z"/>
        </w:rPr>
      </w:pPr>
    </w:p>
    <w:p w14:paraId="69CC6BA9" w14:textId="4B58487C" w:rsidR="007F23A9" w:rsidRPr="008A62D7" w:rsidRDefault="00DD7657" w:rsidP="00DD7657">
      <w:pPr>
        <w:pStyle w:val="Caption"/>
        <w:rPr>
          <w:lang w:val="en-GB"/>
        </w:rPr>
      </w:pPr>
      <w:ins w:id="842" w:author="Dioguardi, Fabio" w:date="2018-11-07T11:10:00Z">
        <w:r>
          <w:t xml:space="preserve">Figure </w:t>
        </w:r>
        <w:r>
          <w:fldChar w:fldCharType="begin"/>
        </w:r>
        <w:r>
          <w:instrText xml:space="preserve"> SEQ Figure \* ARABIC </w:instrText>
        </w:r>
      </w:ins>
      <w:r>
        <w:fldChar w:fldCharType="separate"/>
      </w:r>
      <w:ins w:id="843" w:author="Dioguardi, Fabio" w:date="2019-01-24T17:08:00Z">
        <w:r w:rsidR="00DC6F09">
          <w:rPr>
            <w:noProof/>
          </w:rPr>
          <w:t>16</w:t>
        </w:r>
      </w:ins>
      <w:ins w:id="844" w:author="Dioguardi, Fabio" w:date="2018-11-07T11:10:00Z">
        <w:r>
          <w:fldChar w:fldCharType="end"/>
        </w:r>
        <w:r>
          <w:t>. Volcano selection window</w:t>
        </w:r>
      </w:ins>
    </w:p>
    <w:p w14:paraId="785048FA" w14:textId="009EB498"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w:t>
      </w:r>
      <w:r w:rsidRPr="008A62D7">
        <w:rPr>
          <w:lang w:val="en-GB"/>
        </w:rPr>
        <w:lastRenderedPageBreak/>
        <w:t xml:space="preserve">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845" w:name="_Toc536110892"/>
      <w:r w:rsidRPr="008A62D7">
        <w:rPr>
          <w:lang w:val="en-GB"/>
        </w:rPr>
        <w:t>The Operation Control Board</w:t>
      </w:r>
      <w:bookmarkEnd w:id="845"/>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6E1CE36B" w:rsidR="00204AAC" w:rsidRPr="008A62D7"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ins w:id="846" w:author="Dioguardi, Fabio" w:date="2018-11-07T13:53:00Z">
        <w:r w:rsidR="009D69E8">
          <w:rPr>
            <w:lang w:val="en-GB"/>
          </w:rPr>
          <w:t xml:space="preserve"> </w:t>
        </w:r>
      </w:ins>
      <w:del w:id="847" w:author="Dioguardi, Fabio" w:date="2018-11-07T13:53:00Z">
        <w:r w:rsidR="0000408A" w:rsidRPr="008A62D7" w:rsidDel="009D69E8">
          <w:rPr>
            <w:lang w:val="en-GB"/>
          </w:rPr>
          <w:delText xml:space="preserve"> </w:delText>
        </w:r>
      </w:del>
      <w:ins w:id="848" w:author="Dioguardi, Fabio" w:date="2018-11-07T13:53:00Z">
        <w:r w:rsidR="009D69E8">
          <w:rPr>
            <w:lang w:val="en-GB"/>
          </w:rPr>
          <w:t>Figure 16</w:t>
        </w:r>
      </w:ins>
      <w:del w:id="849" w:author="Dioguardi, Fabio" w:date="2018-11-07T13:53:00Z">
        <w:r w:rsidR="000919DA" w:rsidRPr="008A62D7" w:rsidDel="009D69E8">
          <w:rPr>
            <w:lang w:val="en-GB"/>
          </w:rPr>
          <w:fldChar w:fldCharType="begin"/>
        </w:r>
        <w:r w:rsidR="000919DA" w:rsidRPr="008A62D7" w:rsidDel="009D69E8">
          <w:rPr>
            <w:lang w:val="en-GB"/>
          </w:rPr>
          <w:delInstrText xml:space="preserve"> REF _Ref482270982 \h </w:delInstrText>
        </w:r>
        <w:r w:rsidR="000919DA" w:rsidRPr="008A62D7" w:rsidDel="009D69E8">
          <w:rPr>
            <w:lang w:val="en-GB"/>
          </w:rPr>
        </w:r>
        <w:r w:rsidR="000919DA"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000919DA" w:rsidRPr="008A62D7" w:rsidDel="009D69E8">
          <w:rPr>
            <w:lang w:val="en-GB"/>
          </w:rPr>
          <w:fldChar w:fldCharType="end"/>
        </w:r>
      </w:del>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is the virtual “command and control center” for the operator, from which all relevant setting panels can be accessed.</w:t>
      </w:r>
    </w:p>
    <w:p w14:paraId="1A9F65A6" w14:textId="77777777" w:rsidR="009D69E8" w:rsidRDefault="009D69E8" w:rsidP="009D69E8">
      <w:pPr>
        <w:keepNext/>
        <w:rPr>
          <w:ins w:id="850" w:author="Dioguardi, Fabio" w:date="2018-11-07T13:54:00Z"/>
        </w:rPr>
      </w:pPr>
    </w:p>
    <w:p w14:paraId="025B8259" w14:textId="02BC7DF7" w:rsidR="000919DA" w:rsidRPr="008A62D7" w:rsidRDefault="009D69E8" w:rsidP="009D69E8">
      <w:pPr>
        <w:pStyle w:val="Caption"/>
        <w:rPr>
          <w:lang w:val="en-GB"/>
        </w:rPr>
      </w:pPr>
      <w:ins w:id="851" w:author="Dioguardi, Fabio" w:date="2018-11-07T13:54:00Z">
        <w:r>
          <w:t xml:space="preserve">Figure </w:t>
        </w:r>
        <w:r>
          <w:fldChar w:fldCharType="begin"/>
        </w:r>
        <w:r>
          <w:instrText xml:space="preserve"> SEQ Figure \* ARABIC </w:instrText>
        </w:r>
      </w:ins>
      <w:r>
        <w:fldChar w:fldCharType="separate"/>
      </w:r>
      <w:ins w:id="852" w:author="Dioguardi, Fabio" w:date="2019-01-24T17:08:00Z">
        <w:r w:rsidR="00DC6F09">
          <w:rPr>
            <w:noProof/>
          </w:rPr>
          <w:t>17</w:t>
        </w:r>
      </w:ins>
      <w:ins w:id="853" w:author="Dioguardi, Fabio" w:date="2018-11-07T13:54:00Z">
        <w:r>
          <w:fldChar w:fldCharType="end"/>
        </w:r>
        <w:r>
          <w:t xml:space="preserve">. </w:t>
        </w:r>
        <w:r w:rsidRPr="00DA203C">
          <w:t>Components of the Operation Control Board</w:t>
        </w:r>
      </w:ins>
    </w:p>
    <w:p w14:paraId="38F94866" w14:textId="660B297F" w:rsidR="00204AAC" w:rsidRPr="008A62D7" w:rsidDel="009D69E8" w:rsidRDefault="000919DA" w:rsidP="009D69E8">
      <w:pPr>
        <w:pStyle w:val="Caption"/>
        <w:rPr>
          <w:del w:id="854" w:author="Dioguardi, Fabio" w:date="2018-11-07T13:54:00Z"/>
          <w:lang w:val="en-GB"/>
        </w:rPr>
      </w:pPr>
      <w:bookmarkStart w:id="855" w:name="_Ref482270982"/>
      <w:bookmarkStart w:id="856" w:name="_Ref482279615"/>
      <w:del w:id="857" w:author="Dioguardi, Fabio" w:date="2018-11-07T13:54:00Z">
        <w:r w:rsidRPr="008A62D7" w:rsidDel="009D69E8">
          <w:rPr>
            <w:lang w:val="en-GB"/>
          </w:rPr>
          <w:delText xml:space="preserve">Figure </w:delText>
        </w:r>
        <w:r w:rsidRPr="008A62D7" w:rsidDel="009D69E8">
          <w:rPr>
            <w:iCs w:val="0"/>
            <w:lang w:val="en-GB"/>
          </w:rPr>
          <w:fldChar w:fldCharType="begin"/>
        </w:r>
        <w:r w:rsidRPr="008A62D7" w:rsidDel="009D69E8">
          <w:rPr>
            <w:lang w:val="en-GB"/>
          </w:rPr>
          <w:delInstrText xml:space="preserve"> SEQ Figure \* ARABIC </w:delInstrText>
        </w:r>
        <w:r w:rsidRPr="008A62D7" w:rsidDel="009D69E8">
          <w:rPr>
            <w:iCs w:val="0"/>
            <w:lang w:val="en-GB"/>
          </w:rPr>
          <w:fldChar w:fldCharType="separate"/>
        </w:r>
      </w:del>
      <w:del w:id="858" w:author="Dioguardi, Fabio" w:date="2018-11-07T10:11:00Z">
        <w:r w:rsidR="00DE7C99" w:rsidRPr="008A62D7" w:rsidDel="00A3487B">
          <w:rPr>
            <w:noProof/>
            <w:lang w:val="en-GB"/>
          </w:rPr>
          <w:delText>14</w:delText>
        </w:r>
      </w:del>
      <w:del w:id="859" w:author="Dioguardi, Fabio" w:date="2018-11-07T13:54:00Z">
        <w:r w:rsidRPr="008A62D7" w:rsidDel="009D69E8">
          <w:rPr>
            <w:iCs w:val="0"/>
            <w:lang w:val="en-GB"/>
          </w:rPr>
          <w:fldChar w:fldCharType="end"/>
        </w:r>
        <w:bookmarkEnd w:id="855"/>
        <w:r w:rsidRPr="008A62D7" w:rsidDel="009D69E8">
          <w:rPr>
            <w:lang w:val="en-GB"/>
          </w:rPr>
          <w:delText>: Components of the Operation Control Board</w:delText>
        </w:r>
        <w:bookmarkEnd w:id="856"/>
      </w:del>
    </w:p>
    <w:p w14:paraId="4E5B431A" w14:textId="77777777" w:rsidR="00204AAC" w:rsidRPr="008A62D7" w:rsidRDefault="00204AAC" w:rsidP="00DB2114">
      <w:pPr>
        <w:rPr>
          <w:lang w:val="en-GB"/>
        </w:rPr>
      </w:pPr>
    </w:p>
    <w:p w14:paraId="504A04A8" w14:textId="57195CB6" w:rsidR="007A0048" w:rsidRPr="008A62D7" w:rsidDel="009D69E8" w:rsidRDefault="000919DA" w:rsidP="00DB2114">
      <w:pPr>
        <w:rPr>
          <w:del w:id="860" w:author="Dioguardi, Fabio" w:date="2018-11-07T13:54:00Z"/>
          <w:lang w:val="en-GB"/>
        </w:rPr>
      </w:pPr>
      <w:del w:id="861" w:author="Dioguardi, Fabio" w:date="2018-11-07T13:54:00Z">
        <w:r w:rsidRPr="008A62D7" w:rsidDel="009D69E8">
          <w:rPr>
            <w:lang w:val="en-GB"/>
          </w:rPr>
          <w:fldChar w:fldCharType="begin"/>
        </w:r>
        <w:r w:rsidRPr="008A62D7" w:rsidDel="009D69E8">
          <w:rPr>
            <w:lang w:val="en-GB"/>
          </w:rPr>
          <w:delInstrText xml:space="preserve"> REF _Ref482270982 \h </w:delInstrText>
        </w:r>
        <w:r w:rsidRPr="008A62D7" w:rsidDel="009D69E8">
          <w:rPr>
            <w:lang w:val="en-GB"/>
          </w:rPr>
        </w:r>
        <w:r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Pr="008A62D7" w:rsidDel="009D69E8">
          <w:rPr>
            <w:lang w:val="en-GB"/>
          </w:rPr>
          <w:fldChar w:fldCharType="end"/>
        </w:r>
        <w:r w:rsidR="007A0048" w:rsidRPr="008A62D7" w:rsidDel="009D69E8">
          <w:rPr>
            <w:lang w:val="en-GB"/>
          </w:rPr>
          <w:delText xml:space="preserve"> shows </w:delText>
        </w:r>
        <w:r w:rsidR="00F518BC" w:rsidRPr="008A62D7" w:rsidDel="009D69E8">
          <w:rPr>
            <w:lang w:val="en-GB"/>
          </w:rPr>
          <w:delText>the</w:delText>
        </w:r>
        <w:r w:rsidR="007A0048" w:rsidRPr="008A62D7" w:rsidDel="009D69E8">
          <w:rPr>
            <w:lang w:val="en-GB"/>
          </w:rPr>
          <w:delText xml:space="preserve"> </w:delText>
        </w:r>
        <w:r w:rsidR="006A363A" w:rsidRPr="008A62D7" w:rsidDel="009D69E8">
          <w:rPr>
            <w:lang w:val="en-GB"/>
          </w:rPr>
          <w:delText>Operation Control Board</w:delText>
        </w:r>
        <w:r w:rsidR="007A0048" w:rsidRPr="008A62D7" w:rsidDel="009D69E8">
          <w:rPr>
            <w:lang w:val="en-GB"/>
          </w:rPr>
          <w:delText xml:space="preserve"> after the first start in an empty working </w:delText>
        </w:r>
        <w:r w:rsidR="0070516F" w:rsidRPr="008A62D7" w:rsidDel="009D69E8">
          <w:rPr>
            <w:lang w:val="en-GB"/>
          </w:rPr>
          <w:delText>directory</w:delText>
        </w:r>
        <w:r w:rsidR="007A0048" w:rsidRPr="008A62D7" w:rsidDel="009D69E8">
          <w:rPr>
            <w:lang w:val="en-GB"/>
          </w:rPr>
          <w:delText>, meaning that no fix_config.txt file has been generated.</w:delText>
        </w:r>
      </w:del>
    </w:p>
    <w:p w14:paraId="5356C09C" w14:textId="3744799D"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is composed 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 is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0907C41B"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r w:rsidRPr="008A62D7">
        <w:rPr>
          <w:lang w:val="en-GB"/>
        </w:rPr>
        <w:br/>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086BA4F0"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del w:id="862" w:author="Dioguardi, Fabio" w:date="2018-11-07T14:01:00Z">
        <w:r w:rsidR="00D00200" w:rsidRPr="008A62D7" w:rsidDel="006930F9">
          <w:rPr>
            <w:lang w:val="en-GB"/>
          </w:rPr>
          <w:delText>, in</w:delText>
        </w:r>
        <w:r w:rsidR="002B459C" w:rsidRPr="008A62D7" w:rsidDel="006930F9">
          <w:rPr>
            <w:lang w:val="en-GB"/>
          </w:rPr>
          <w:delText xml:space="preserve"> </w:delText>
        </w:r>
        <w:r w:rsidR="002B459C" w:rsidRPr="008A62D7" w:rsidDel="006930F9">
          <w:rPr>
            <w:lang w:val="en-GB"/>
          </w:rPr>
          <w:fldChar w:fldCharType="begin"/>
        </w:r>
        <w:r w:rsidR="002B459C" w:rsidRPr="008A62D7" w:rsidDel="006930F9">
          <w:rPr>
            <w:lang w:val="en-GB"/>
          </w:rPr>
          <w:delInstrText xml:space="preserve"> REF _Ref482270982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14</w:delText>
        </w:r>
        <w:r w:rsidR="002B459C" w:rsidRPr="008A62D7" w:rsidDel="006930F9">
          <w:rPr>
            <w:lang w:val="en-GB"/>
          </w:rPr>
          <w:fldChar w:fldCharType="end"/>
        </w:r>
        <w:r w:rsidR="00D00200" w:rsidRPr="008A62D7" w:rsidDel="006930F9">
          <w:rPr>
            <w:lang w:val="en-GB"/>
          </w:rPr>
          <w:delText xml:space="preserve">, </w:delText>
        </w:r>
      </w:del>
      <w:ins w:id="863" w:author="Dioguardi, Fabio" w:date="2018-11-07T14:01:00Z">
        <w:r w:rsidR="006930F9">
          <w:rPr>
            <w:lang w:val="en-GB"/>
          </w:rPr>
          <w:t xml:space="preserve"> if </w:t>
        </w:r>
      </w:ins>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ins w:id="864" w:author="Dioguardi, Fabio" w:date="2018-11-07T14:03:00Z"/>
          <w:lang w:val="en-GB"/>
        </w:rPr>
      </w:pPr>
      <w:r w:rsidRPr="008A62D7">
        <w:rPr>
          <w:rFonts w:ascii="Courier New" w:hAnsi="Courier New" w:cs="Courier New"/>
          <w:color w:val="006600"/>
          <w:lang w:val="en-GB"/>
        </w:rPr>
        <w:lastRenderedPageBreak/>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ins w:id="865" w:author="Dioguardi, Fabio" w:date="2018-11-07T14:03:00Z"/>
          <w:b/>
          <w:lang w:val="en-GB"/>
        </w:rPr>
      </w:pPr>
      <w:ins w:id="866" w:author="Dioguardi, Fabio" w:date="2018-11-07T14:03:00Z">
        <w:r w:rsidRPr="00B67D12">
          <w:rPr>
            <w:b/>
            <w:lang w:val="en-GB"/>
          </w:rPr>
          <w:t>Quit button (Field F):</w:t>
        </w:r>
      </w:ins>
    </w:p>
    <w:p w14:paraId="5ACDC974" w14:textId="0C4304D2" w:rsidR="006930F9" w:rsidRPr="00B67D12" w:rsidRDefault="00B1475F" w:rsidP="00B67D12">
      <w:pPr>
        <w:pStyle w:val="ListParagraph"/>
        <w:rPr>
          <w:lang w:val="en-GB"/>
        </w:rPr>
      </w:pPr>
      <w:ins w:id="867" w:author="Dioguardi, Fabio" w:date="2019-01-23T16:20:00Z">
        <w:r>
          <w:rPr>
            <w:lang w:val="en-GB"/>
          </w:rPr>
          <w:t xml:space="preserve">If </w:t>
        </w:r>
      </w:ins>
      <w:ins w:id="868" w:author="Dioguardi, Fabio" w:date="2018-11-07T14:03:00Z">
        <w:r w:rsidR="006930F9">
          <w:rPr>
            <w:lang w:val="en-GB"/>
          </w:rPr>
          <w:t xml:space="preserve">clicked during the execution of FOXI, </w:t>
        </w:r>
      </w:ins>
      <w:ins w:id="869" w:author="Dioguardi, Fabio" w:date="2019-01-23T16:21:00Z">
        <w:r>
          <w:rPr>
            <w:lang w:val="en-GB"/>
          </w:rPr>
          <w:t xml:space="preserve">this button </w:t>
        </w:r>
      </w:ins>
      <w:ins w:id="870" w:author="Dioguardi, Fabio" w:date="2018-11-07T14:03:00Z">
        <w:r w:rsidR="006A5CA4">
          <w:rPr>
            <w:lang w:val="en-GB"/>
          </w:rPr>
          <w:t>stops FOXI and FIX, if the latter has been left running</w:t>
        </w:r>
        <w:r w:rsidR="006930F9">
          <w:rPr>
            <w:lang w:val="en-GB"/>
          </w:rPr>
          <w:t xml:space="preserve">. When FOXI is stopped, all the output files (log files, plots, downloaded and elaborated weather data) are moved from the working folder into a folder called </w:t>
        </w:r>
      </w:ins>
      <w:ins w:id="871" w:author="Dioguardi, Fabio" w:date="2018-11-07T14:05:00Z">
        <w:r w:rsidR="006930F9">
          <w:rPr>
            <w:lang w:val="en-GB"/>
          </w:rPr>
          <w:t>“run_YYYYMMDDHHMM”</w:t>
        </w:r>
        <w:r w:rsidR="00B67D12">
          <w:rPr>
            <w:lang w:val="en-GB"/>
          </w:rPr>
          <w:t xml:space="preserve">, where YYYY, MM, DD, HH, MM are the year, month, day, hour and minute </w:t>
        </w:r>
      </w:ins>
      <w:ins w:id="872" w:author="Dioguardi, Fabio" w:date="2019-01-23T16:21:00Z">
        <w:r w:rsidR="006A5CA4">
          <w:rPr>
            <w:lang w:val="en-GB"/>
          </w:rPr>
          <w:t>of the time instant when</w:t>
        </w:r>
      </w:ins>
      <w:ins w:id="873" w:author="Dioguardi, Fabio" w:date="2018-11-07T14:05:00Z">
        <w:r w:rsidR="006A5CA4">
          <w:rPr>
            <w:lang w:val="en-GB"/>
          </w:rPr>
          <w:t xml:space="preserve"> FOXI has been</w:t>
        </w:r>
        <w:r w:rsidR="00B67D12">
          <w:rPr>
            <w:lang w:val="en-GB"/>
          </w:rPr>
          <w:t xml:space="preserve"> initialized.</w:t>
        </w:r>
      </w:ins>
    </w:p>
    <w:p w14:paraId="31908EFC" w14:textId="4A1414F9" w:rsidR="00AF5623" w:rsidRPr="008A62D7" w:rsidDel="006930F9" w:rsidRDefault="00D00200" w:rsidP="00056C28">
      <w:pPr>
        <w:ind w:left="709" w:firstLine="11"/>
        <w:rPr>
          <w:del w:id="874" w:author="Dioguardi, Fabio" w:date="2018-11-07T14:01:00Z"/>
          <w:lang w:val="en-GB"/>
        </w:rPr>
      </w:pPr>
      <w:del w:id="875" w:author="Dioguardi, Fabio" w:date="2018-11-07T14:01:00Z">
        <w:r w:rsidRPr="008A62D7" w:rsidDel="006930F9">
          <w:rPr>
            <w:lang w:val="en-GB"/>
          </w:rPr>
          <w:delText>If no action by the operator</w:delText>
        </w:r>
        <w:r w:rsidR="00AD5328" w:rsidRPr="008A62D7" w:rsidDel="006930F9">
          <w:rPr>
            <w:lang w:val="en-GB"/>
          </w:rPr>
          <w:delText xml:space="preserve"> is required</w:delText>
        </w:r>
        <w:r w:rsidRPr="008A62D7" w:rsidDel="006930F9">
          <w:rPr>
            <w:lang w:val="en-GB"/>
          </w:rPr>
          <w:delText xml:space="preserve">, </w:delText>
        </w:r>
        <w:r w:rsidR="00D00136" w:rsidRPr="008A62D7" w:rsidDel="006930F9">
          <w:rPr>
            <w:lang w:val="en-GB"/>
          </w:rPr>
          <w:delText>a message highlighted in green is displayed stating that the system</w:delText>
        </w:r>
        <w:r w:rsidRPr="008A62D7" w:rsidDel="006930F9">
          <w:rPr>
            <w:lang w:val="en-GB"/>
          </w:rPr>
          <w:delText xml:space="preserve"> </w:delText>
        </w:r>
        <w:r w:rsidR="00D00136" w:rsidRPr="008A62D7" w:rsidDel="006930F9">
          <w:rPr>
            <w:lang w:val="en-GB"/>
          </w:rPr>
          <w:delText xml:space="preserve">parameters are initialized, as shown in </w:delText>
        </w:r>
        <w:r w:rsidR="002B459C" w:rsidRPr="008A62D7" w:rsidDel="006930F9">
          <w:rPr>
            <w:lang w:val="en-GB"/>
          </w:rPr>
          <w:fldChar w:fldCharType="begin"/>
        </w:r>
        <w:r w:rsidR="002B459C" w:rsidRPr="008A62D7" w:rsidDel="006930F9">
          <w:rPr>
            <w:lang w:val="en-GB"/>
          </w:rPr>
          <w:delInstrText xml:space="preserve"> REF _Ref482271498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15</w:delText>
        </w:r>
        <w:r w:rsidR="002B459C" w:rsidRPr="008A62D7" w:rsidDel="006930F9">
          <w:rPr>
            <w:lang w:val="en-GB"/>
          </w:rPr>
          <w:fldChar w:fldCharType="end"/>
        </w:r>
        <w:r w:rsidR="00D00136" w:rsidRPr="008A62D7" w:rsidDel="006930F9">
          <w:rPr>
            <w:lang w:val="en-GB"/>
          </w:rPr>
          <w:delText>.</w:delText>
        </w:r>
      </w:del>
    </w:p>
    <w:p w14:paraId="09D3FB67" w14:textId="7F7567C6" w:rsidR="00D00136" w:rsidRPr="008A62D7" w:rsidDel="006930F9" w:rsidRDefault="00D00136" w:rsidP="00D00136">
      <w:pPr>
        <w:rPr>
          <w:del w:id="876" w:author="Dioguardi, Fabio" w:date="2018-11-07T14:01:00Z"/>
          <w:lang w:val="en-GB"/>
        </w:rPr>
      </w:pPr>
    </w:p>
    <w:p w14:paraId="7C68FD81" w14:textId="0939D22A" w:rsidR="002B459C" w:rsidRPr="008A62D7" w:rsidDel="006930F9" w:rsidRDefault="002B459C" w:rsidP="002B459C">
      <w:pPr>
        <w:keepNext/>
        <w:jc w:val="center"/>
        <w:rPr>
          <w:del w:id="877" w:author="Dioguardi, Fabio" w:date="2018-11-07T14:01:00Z"/>
          <w:lang w:val="en-GB"/>
        </w:rPr>
      </w:pPr>
    </w:p>
    <w:p w14:paraId="04A4C391" w14:textId="6D7EF9DB" w:rsidR="00D00136" w:rsidRPr="008A62D7" w:rsidDel="006930F9" w:rsidRDefault="002B459C" w:rsidP="002B459C">
      <w:pPr>
        <w:pStyle w:val="Caption"/>
        <w:jc w:val="center"/>
        <w:rPr>
          <w:del w:id="878" w:author="Dioguardi, Fabio" w:date="2018-11-07T14:01:00Z"/>
          <w:lang w:val="en-GB"/>
        </w:rPr>
      </w:pPr>
      <w:bookmarkStart w:id="879" w:name="_Ref482271498"/>
      <w:del w:id="880" w:author="Dioguardi, Fabio" w:date="2018-11-07T14:01:00Z">
        <w:r w:rsidRPr="008A62D7" w:rsidDel="006930F9">
          <w:rPr>
            <w:lang w:val="en-GB"/>
          </w:rPr>
          <w:delText xml:space="preserve">Figure </w:delText>
        </w:r>
        <w:r w:rsidRPr="008A62D7" w:rsidDel="006930F9">
          <w:rPr>
            <w:iCs w:val="0"/>
            <w:lang w:val="en-GB"/>
          </w:rPr>
          <w:fldChar w:fldCharType="begin"/>
        </w:r>
        <w:r w:rsidRPr="008A62D7" w:rsidDel="006930F9">
          <w:rPr>
            <w:lang w:val="en-GB"/>
          </w:rPr>
          <w:delInstrText xml:space="preserve"> SEQ Figure \* ARABIC </w:delInstrText>
        </w:r>
        <w:r w:rsidRPr="008A62D7" w:rsidDel="006930F9">
          <w:rPr>
            <w:iCs w:val="0"/>
            <w:lang w:val="en-GB"/>
          </w:rPr>
          <w:fldChar w:fldCharType="separate"/>
        </w:r>
      </w:del>
      <w:del w:id="881" w:author="Dioguardi, Fabio" w:date="2018-11-07T10:11:00Z">
        <w:r w:rsidR="00DE7C99" w:rsidRPr="008A62D7" w:rsidDel="00A3487B">
          <w:rPr>
            <w:noProof/>
            <w:lang w:val="en-GB"/>
          </w:rPr>
          <w:delText>15</w:delText>
        </w:r>
      </w:del>
      <w:del w:id="882" w:author="Dioguardi, Fabio" w:date="2018-11-07T14:01:00Z">
        <w:r w:rsidRPr="008A62D7" w:rsidDel="006930F9">
          <w:rPr>
            <w:iCs w:val="0"/>
            <w:lang w:val="en-GB"/>
          </w:rPr>
          <w:fldChar w:fldCharType="end"/>
        </w:r>
        <w:bookmarkEnd w:id="879"/>
        <w:r w:rsidRPr="008A62D7" w:rsidDel="006930F9">
          <w:rPr>
            <w:lang w:val="en-GB"/>
          </w:rPr>
          <w:delText>: Operation control board after successful initialization of system parameters</w:delText>
        </w:r>
      </w:del>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3C4EF828" w14:textId="77777777" w:rsidR="000170D8" w:rsidRPr="008A62D7" w:rsidRDefault="000170D8" w:rsidP="00D00136">
      <w:pPr>
        <w:rPr>
          <w:lang w:val="en-GB"/>
        </w:rPr>
      </w:pPr>
    </w:p>
    <w:p w14:paraId="2754BE8D" w14:textId="77777777" w:rsidR="001F0B5D" w:rsidRPr="008A62D7" w:rsidRDefault="001F0B5D" w:rsidP="00D00136">
      <w:pPr>
        <w:rPr>
          <w:lang w:val="en-GB"/>
        </w:rPr>
      </w:pPr>
    </w:p>
    <w:p w14:paraId="0A6E8F7A" w14:textId="77777777" w:rsidR="00CD42AA" w:rsidRPr="008A62D7" w:rsidRDefault="00CD42A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91EF046" w14:textId="013A1178" w:rsidR="001F0B5D" w:rsidRPr="008A62D7" w:rsidRDefault="001F0B5D" w:rsidP="0010418F">
      <w:pPr>
        <w:pStyle w:val="Heading2"/>
        <w:rPr>
          <w:lang w:val="en-GB"/>
        </w:rPr>
      </w:pPr>
      <w:r w:rsidRPr="008A62D7">
        <w:rPr>
          <w:lang w:val="en-GB"/>
        </w:rPr>
        <w:lastRenderedPageBreak/>
        <w:t xml:space="preserve"> </w:t>
      </w:r>
      <w:bookmarkStart w:id="883" w:name="_Toc536110893"/>
      <w:r w:rsidRPr="008A62D7">
        <w:rPr>
          <w:lang w:val="en-GB"/>
        </w:rPr>
        <w:t>“Set Model Parameters”</w:t>
      </w:r>
      <w:bookmarkEnd w:id="883"/>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ins w:id="884" w:author="Dioguardi, Fabio" w:date="2018-11-08T15:33:00Z">
        <w:r w:rsidR="004B6092">
          <w:rPr>
            <w:lang w:val="en-GB"/>
          </w:rPr>
          <w:t>out</w:t>
        </w:r>
      </w:ins>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13AF85C1" w:rsidR="003F754B" w:rsidRPr="008A62D7"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del w:id="885" w:author="Dioguardi, Fabio" w:date="2018-11-08T15:33:00Z">
        <w:r w:rsidR="002B459C" w:rsidRPr="008A62D7" w:rsidDel="004B6092">
          <w:rPr>
            <w:lang w:val="en-GB"/>
          </w:rPr>
          <w:fldChar w:fldCharType="begin"/>
        </w:r>
        <w:r w:rsidR="002B459C" w:rsidRPr="008A62D7" w:rsidDel="004B6092">
          <w:rPr>
            <w:lang w:val="en-GB"/>
          </w:rPr>
          <w:delInstrText xml:space="preserve"> REF _Ref482271828 \h </w:delInstrText>
        </w:r>
        <w:r w:rsidR="002B459C" w:rsidRPr="008A62D7" w:rsidDel="004B6092">
          <w:rPr>
            <w:lang w:val="en-GB"/>
          </w:rPr>
        </w:r>
        <w:r w:rsidR="002B459C" w:rsidRPr="008A62D7" w:rsidDel="004B6092">
          <w:rPr>
            <w:lang w:val="en-GB"/>
          </w:rPr>
          <w:fldChar w:fldCharType="separate"/>
        </w:r>
        <w:r w:rsidR="00DE7C99" w:rsidRPr="008A62D7" w:rsidDel="004B6092">
          <w:rPr>
            <w:lang w:val="en-GB"/>
          </w:rPr>
          <w:delText xml:space="preserve">Figure </w:delText>
        </w:r>
        <w:r w:rsidR="00DE7C99" w:rsidRPr="008A62D7" w:rsidDel="004B6092">
          <w:rPr>
            <w:noProof/>
            <w:lang w:val="en-GB"/>
          </w:rPr>
          <w:delText>16</w:delText>
        </w:r>
        <w:r w:rsidR="002B459C" w:rsidRPr="008A62D7" w:rsidDel="004B6092">
          <w:rPr>
            <w:lang w:val="en-GB"/>
          </w:rPr>
          <w:fldChar w:fldCharType="end"/>
        </w:r>
      </w:del>
      <w:ins w:id="886" w:author="Dioguardi, Fabio" w:date="2018-11-08T15:33:00Z">
        <w:r w:rsidR="004B6092">
          <w:rPr>
            <w:lang w:val="en-GB"/>
          </w:rPr>
          <w:t>Figure 17</w:t>
        </w:r>
      </w:ins>
      <w:r w:rsidR="001F0B5D" w:rsidRPr="008A62D7">
        <w:rPr>
          <w:lang w:val="en-GB"/>
        </w:rPr>
        <w:t>).</w:t>
      </w:r>
    </w:p>
    <w:p w14:paraId="7F495122" w14:textId="77777777" w:rsidR="004B6092" w:rsidRDefault="004B6092" w:rsidP="00086BC3">
      <w:pPr>
        <w:keepNext/>
        <w:rPr>
          <w:ins w:id="887" w:author="Dioguardi, Fabio" w:date="2018-11-08T15:34:00Z"/>
        </w:rPr>
      </w:pPr>
    </w:p>
    <w:p w14:paraId="39C91221" w14:textId="03917BC7" w:rsidR="002B459C" w:rsidRPr="008A62D7" w:rsidRDefault="004B6092" w:rsidP="00086BC3">
      <w:pPr>
        <w:pStyle w:val="Caption"/>
        <w:rPr>
          <w:lang w:val="en-GB"/>
        </w:rPr>
      </w:pPr>
      <w:ins w:id="888" w:author="Dioguardi, Fabio" w:date="2018-11-08T15:34:00Z">
        <w:r>
          <w:t xml:space="preserve">Figure </w:t>
        </w:r>
        <w:r>
          <w:fldChar w:fldCharType="begin"/>
        </w:r>
        <w:r>
          <w:instrText xml:space="preserve"> SEQ Figure \* ARABIC </w:instrText>
        </w:r>
      </w:ins>
      <w:r>
        <w:fldChar w:fldCharType="separate"/>
      </w:r>
      <w:ins w:id="889" w:author="Dioguardi, Fabio" w:date="2018-11-08T15:34:00Z">
        <w:r>
          <w:rPr>
            <w:noProof/>
          </w:rPr>
          <w:t>17</w:t>
        </w:r>
        <w:r>
          <w:fldChar w:fldCharType="end"/>
        </w:r>
        <w:r>
          <w:t>. "Set model parameters" menu</w:t>
        </w:r>
      </w:ins>
    </w:p>
    <w:p w14:paraId="71C93CF3" w14:textId="1F137336" w:rsidR="002B459C" w:rsidRPr="008A62D7" w:rsidDel="00086BC3" w:rsidRDefault="002B459C" w:rsidP="002B459C">
      <w:pPr>
        <w:pStyle w:val="Caption"/>
        <w:jc w:val="center"/>
        <w:rPr>
          <w:del w:id="890" w:author="Dioguardi, Fabio" w:date="2018-11-08T15:34:00Z"/>
          <w:lang w:val="en-GB"/>
        </w:rPr>
      </w:pPr>
      <w:bookmarkStart w:id="891" w:name="_Ref482271828"/>
      <w:del w:id="892" w:author="Dioguardi, Fabio" w:date="2018-11-08T15:34:00Z">
        <w:r w:rsidRPr="008A62D7" w:rsidDel="00086BC3">
          <w:rPr>
            <w:lang w:val="en-GB"/>
          </w:rPr>
          <w:delText xml:space="preserve">Figure </w:delText>
        </w:r>
        <w:r w:rsidRPr="008A62D7" w:rsidDel="00086BC3">
          <w:rPr>
            <w:lang w:val="en-GB"/>
          </w:rPr>
          <w:fldChar w:fldCharType="begin"/>
        </w:r>
        <w:r w:rsidRPr="008A62D7" w:rsidDel="00086BC3">
          <w:rPr>
            <w:lang w:val="en-GB"/>
          </w:rPr>
          <w:delInstrText xml:space="preserve"> SEQ Figure \* ARABIC </w:delInstrText>
        </w:r>
        <w:r w:rsidRPr="008A62D7" w:rsidDel="00086BC3">
          <w:rPr>
            <w:lang w:val="en-GB"/>
          </w:rPr>
          <w:fldChar w:fldCharType="separate"/>
        </w:r>
      </w:del>
      <w:del w:id="893" w:author="Dioguardi, Fabio" w:date="2018-11-07T10:11:00Z">
        <w:r w:rsidR="00DE7C99" w:rsidRPr="008A62D7" w:rsidDel="00A3487B">
          <w:rPr>
            <w:noProof/>
            <w:lang w:val="en-GB"/>
          </w:rPr>
          <w:delText>16</w:delText>
        </w:r>
      </w:del>
      <w:del w:id="894" w:author="Dioguardi, Fabio" w:date="2018-11-08T15:34:00Z">
        <w:r w:rsidRPr="008A62D7" w:rsidDel="00086BC3">
          <w:rPr>
            <w:lang w:val="en-GB"/>
          </w:rPr>
          <w:fldChar w:fldCharType="end"/>
        </w:r>
        <w:bookmarkEnd w:id="891"/>
        <w:r w:rsidRPr="008A62D7" w:rsidDel="00086BC3">
          <w:rPr>
            <w:lang w:val="en-GB"/>
          </w:rPr>
          <w:delText>: “Set model parameters” menu (see text)</w:delText>
        </w:r>
      </w:del>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3E2503EB" w:rsidR="00722917" w:rsidRPr="008A62D7" w:rsidRDefault="00722917" w:rsidP="0041344F">
      <w:pPr>
        <w:rPr>
          <w:lang w:val="en-GB"/>
        </w:rPr>
      </w:pPr>
      <w:r w:rsidRPr="008A62D7">
        <w:rPr>
          <w:lang w:val="en-GB"/>
        </w:rPr>
        <w:t xml:space="preserve">In this group, the </w:t>
      </w:r>
      <w:ins w:id="895" w:author="Dioguardi, Fabio" w:date="2018-11-09T15:20:00Z">
        <w:r w:rsidR="00E55EB2">
          <w:rPr>
            <w:lang w:val="en-GB"/>
          </w:rPr>
          <w:t>six</w:t>
        </w:r>
      </w:ins>
      <w:del w:id="896" w:author="Dioguardi, Fabio" w:date="2018-11-09T15:20:00Z">
        <w:r w:rsidRPr="008A62D7" w:rsidDel="00E55EB2">
          <w:rPr>
            <w:lang w:val="en-GB"/>
          </w:rPr>
          <w:delText>five</w:delText>
        </w:r>
      </w:del>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ins w:id="897" w:author="Dioguardi, Fabio" w:date="2019-01-21T16:52:00Z">
        <w:r w:rsidR="008925BF">
          <w:rPr>
            <w:b/>
            <w:lang w:val="en-GB"/>
          </w:rPr>
          <w:t xml:space="preserve">&amp; </w:t>
        </w:r>
      </w:ins>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ins w:id="898" w:author="Dioguardi, Fabio" w:date="2018-11-09T15:18:00Z"/>
          <w:lang w:val="en-GB"/>
        </w:rPr>
      </w:pPr>
      <w:r w:rsidRPr="008A62D7">
        <w:rPr>
          <w:b/>
          <w:lang w:val="en-GB"/>
        </w:rPr>
        <w:t xml:space="preserve">Degruyter </w:t>
      </w:r>
      <w:ins w:id="899" w:author="Dioguardi, Fabio" w:date="2019-01-21T16:52:00Z">
        <w:r w:rsidR="008925BF">
          <w:rPr>
            <w:b/>
            <w:lang w:val="en-GB"/>
          </w:rPr>
          <w:t xml:space="preserve">&amp; </w:t>
        </w:r>
      </w:ins>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ins w:id="900" w:author="Dioguardi, Fabio" w:date="2018-11-09T15:18:00Z">
        <w:r w:rsidRPr="00E55EB2">
          <w:rPr>
            <w:b/>
            <w:lang w:val="en-GB"/>
          </w:rPr>
          <w:t>Woodhouse 0D</w:t>
        </w:r>
      </w:ins>
      <w:ins w:id="901" w:author="Dioguardi, Fabio" w:date="2018-11-09T15:19:00Z">
        <w:r>
          <w:rPr>
            <w:lang w:val="en-GB"/>
          </w:rPr>
          <w:t xml:space="preserve">: based on the calibrated theoretical model developed by </w:t>
        </w:r>
        <w:r>
          <w:rPr>
            <w:i/>
            <w:lang w:val="en-GB"/>
          </w:rPr>
          <w:t>Woodhouse et al. (2013)</w:t>
        </w:r>
      </w:ins>
    </w:p>
    <w:p w14:paraId="272D37B9" w14:textId="0F2095AB"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commentRangeStart w:id="902"/>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commentRangeEnd w:id="902"/>
      <w:r w:rsidR="007808C0">
        <w:rPr>
          <w:rStyle w:val="CommentReference"/>
        </w:rPr>
        <w:commentReference w:id="902"/>
      </w:r>
      <w:r w:rsidR="009679A1" w:rsidRPr="008A62D7">
        <w:rPr>
          <w:lang w:val="en-GB"/>
        </w:rPr>
        <w:t>.</w:t>
      </w:r>
    </w:p>
    <w:p w14:paraId="0B889CD9" w14:textId="72024D7D" w:rsidR="00A139D8" w:rsidRPr="008A62D7" w:rsidRDefault="008D7D6B" w:rsidP="0041344F">
      <w:pPr>
        <w:rPr>
          <w:lang w:val="en-GB"/>
        </w:rPr>
      </w:pPr>
      <w:r w:rsidRPr="008A62D7">
        <w:rPr>
          <w:lang w:val="en-GB"/>
        </w:rPr>
        <w:t xml:space="preserve">The suite of </w:t>
      </w:r>
      <w:del w:id="903" w:author="Dioguardi, Fabio" w:date="2018-11-09T15:22:00Z">
        <w:r w:rsidRPr="008A62D7" w:rsidDel="00E55EB2">
          <w:rPr>
            <w:lang w:val="en-GB"/>
          </w:rPr>
          <w:delText xml:space="preserve">five </w:delText>
        </w:r>
      </w:del>
      <w:ins w:id="904" w:author="Dioguardi, Fabio" w:date="2018-11-09T15:22:00Z">
        <w:r w:rsidR="00E55EB2">
          <w:rPr>
            <w:lang w:val="en-GB"/>
          </w:rPr>
          <w:t>six</w:t>
        </w:r>
        <w:r w:rsidR="00E55EB2" w:rsidRPr="008A62D7">
          <w:rPr>
            <w:lang w:val="en-GB"/>
          </w:rPr>
          <w:t xml:space="preserve"> </w:t>
        </w:r>
      </w:ins>
      <w:r w:rsidRPr="008A62D7">
        <w:rPr>
          <w:lang w:val="en-GB"/>
        </w:rPr>
        <w:t xml:space="preserve">models are used together to produce an estimate of </w:t>
      </w:r>
      <w:r w:rsidR="006546D0" w:rsidRPr="008A62D7">
        <w:rPr>
          <w:lang w:val="en-GB"/>
        </w:rPr>
        <w:t>MER</w:t>
      </w:r>
      <w:r w:rsidRPr="008A62D7">
        <w:rPr>
          <w:lang w:val="en-GB"/>
        </w:rPr>
        <w:t>. Each model</w:t>
      </w:r>
      <w:ins w:id="905" w:author="Dioguardi, Fabio" w:date="2018-11-09T15:22:00Z">
        <w:r w:rsidR="00E55EB2">
          <w:rPr>
            <w:lang w:val="en-GB"/>
          </w:rPr>
          <w:t xml:space="preserve"> gives on output a value of MER based on the observational data</w:t>
        </w:r>
      </w:ins>
      <w:del w:id="906" w:author="Dioguardi, Fabio" w:date="2018-11-09T15:23:00Z">
        <w:r w:rsidRPr="008A62D7" w:rsidDel="00E55EB2">
          <w:rPr>
            <w:lang w:val="en-GB"/>
          </w:rPr>
          <w:delText xml:space="preserve"> </w:delText>
        </w:r>
      </w:del>
      <w:del w:id="907" w:author="Dioguardi, Fabio" w:date="2018-11-09T15:22:00Z">
        <w:r w:rsidRPr="008A62D7" w:rsidDel="00E55EB2">
          <w:rPr>
            <w:lang w:val="en-GB"/>
          </w:rPr>
          <w:delText>is used</w:delText>
        </w:r>
      </w:del>
      <w:del w:id="908" w:author="Dioguardi, Fabio" w:date="2018-11-09T15:23:00Z">
        <w:r w:rsidRPr="008A62D7" w:rsidDel="00E55EB2">
          <w:rPr>
            <w:lang w:val="en-GB"/>
          </w:rPr>
          <w:delText xml:space="preserve"> with the observational data to produce a set of MERs</w:delText>
        </w:r>
      </w:del>
      <w:r w:rsidRPr="008A62D7">
        <w:rPr>
          <w:lang w:val="en-GB"/>
        </w:rPr>
        <w:t>. The</w:t>
      </w:r>
      <w:ins w:id="909" w:author="Dioguardi, Fabio" w:date="2018-11-09T15:23:00Z">
        <w:r w:rsidR="00E55EB2">
          <w:rPr>
            <w:lang w:val="en-GB"/>
          </w:rPr>
          <w:t xml:space="preserve"> MER values</w:t>
        </w:r>
      </w:ins>
      <w:del w:id="910" w:author="Dioguardi, Fabio" w:date="2018-11-09T15:23:00Z">
        <w:r w:rsidRPr="008A62D7" w:rsidDel="00E55EB2">
          <w:rPr>
            <w:lang w:val="en-GB"/>
          </w:rPr>
          <w:delText>se</w:delText>
        </w:r>
      </w:del>
      <w:r w:rsidRPr="008A62D7">
        <w:rPr>
          <w:lang w:val="en-GB"/>
        </w:rPr>
        <w:t xml:space="preserve"> are combined to produce the REFIR-internal estimate </w:t>
      </w:r>
      <w:ins w:id="911" w:author="Dioguardi, Fabio" w:date="2018-11-09T15:23:00Z">
        <w:r w:rsidR="00E55EB2">
          <w:rPr>
            <w:lang w:val="en-GB"/>
          </w:rPr>
          <w:t>“</w:t>
        </w:r>
      </w:ins>
      <w:r w:rsidRPr="008A62D7">
        <w:rPr>
          <w:lang w:val="en-GB"/>
        </w:rPr>
        <w:t>RMER</w:t>
      </w:r>
      <w:ins w:id="912" w:author="Dioguardi, Fabio" w:date="2018-11-09T15:23:00Z">
        <w:r w:rsidR="00E55EB2">
          <w:rPr>
            <w:lang w:val="en-GB"/>
          </w:rPr>
          <w:t>”</w:t>
        </w:r>
      </w:ins>
      <w:r w:rsidRPr="008A62D7">
        <w:rPr>
          <w:lang w:val="en-GB"/>
        </w:rPr>
        <w:t xml:space="preserve"> by</w:t>
      </w:r>
      <w:ins w:id="913" w:author="Dioguardi, Fabio" w:date="2018-11-09T15:23:00Z">
        <w:r w:rsidR="00E55EB2">
          <w:rPr>
            <w:lang w:val="en-GB"/>
          </w:rPr>
          <w:t xml:space="preserve"> applying</w:t>
        </w:r>
      </w:ins>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ins w:id="914" w:author="Dioguardi, Fabio" w:date="2018-11-09T15:24:00Z">
        <w:r w:rsidR="00E55EB2">
          <w:rPr>
            <w:lang w:val="en-GB"/>
          </w:rPr>
          <w:t>six</w:t>
        </w:r>
      </w:ins>
      <w:del w:id="915" w:author="Dioguardi, Fabio" w:date="2018-11-09T15:24:00Z">
        <w:r w:rsidRPr="008A62D7" w:rsidDel="00E55EB2">
          <w:rPr>
            <w:lang w:val="en-GB"/>
          </w:rPr>
          <w:delText>five</w:delText>
        </w:r>
      </w:del>
      <w:r w:rsidRPr="008A62D7">
        <w:rPr>
          <w:lang w:val="en-GB"/>
        </w:rPr>
        <w:t xml:space="preserve"> models (</w:t>
      </w:r>
      <w:ins w:id="916" w:author="Dioguardi, Fabio" w:date="2018-11-09T15:24:00Z">
        <w:r w:rsidR="00E55EB2">
          <w:rPr>
            <w:lang w:val="en-GB"/>
          </w:rPr>
          <w:t>Figure 18</w:t>
        </w:r>
      </w:ins>
      <w:del w:id="917" w:author="Dioguardi, Fabio" w:date="2018-11-09T15:24:00Z">
        <w:r w:rsidR="00974D32" w:rsidRPr="008A62D7" w:rsidDel="00E55EB2">
          <w:rPr>
            <w:lang w:val="en-GB"/>
          </w:rPr>
          <w:fldChar w:fldCharType="begin"/>
        </w:r>
        <w:r w:rsidR="00974D32" w:rsidRPr="008A62D7" w:rsidDel="00E55EB2">
          <w:rPr>
            <w:lang w:val="en-GB"/>
          </w:rPr>
          <w:delInstrText xml:space="preserve"> REF _Ref482272402 \h </w:delInstrText>
        </w:r>
        <w:r w:rsidR="00974D32" w:rsidRPr="008A62D7" w:rsidDel="00E55EB2">
          <w:rPr>
            <w:lang w:val="en-GB"/>
          </w:rPr>
        </w:r>
        <w:r w:rsidR="00974D32" w:rsidRPr="008A62D7" w:rsidDel="00E55EB2">
          <w:rPr>
            <w:lang w:val="en-GB"/>
          </w:rPr>
          <w:fldChar w:fldCharType="separate"/>
        </w:r>
        <w:r w:rsidR="00DE7C99" w:rsidRPr="008A62D7" w:rsidDel="00E55EB2">
          <w:rPr>
            <w:lang w:val="en-GB"/>
          </w:rPr>
          <w:delText xml:space="preserve">Figure </w:delText>
        </w:r>
        <w:r w:rsidR="00DE7C99" w:rsidRPr="008A62D7" w:rsidDel="00E55EB2">
          <w:rPr>
            <w:noProof/>
            <w:lang w:val="en-GB"/>
          </w:rPr>
          <w:delText>17</w:delText>
        </w:r>
        <w:r w:rsidR="00974D32" w:rsidRPr="008A62D7" w:rsidDel="00E55EB2">
          <w:rPr>
            <w:lang w:val="en-GB"/>
          </w:rPr>
          <w:fldChar w:fldCharType="end"/>
        </w:r>
      </w:del>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DE7C99" w:rsidRPr="008A62D7">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ins w:id="918" w:author="Dioguardi, Fabio" w:date="2018-11-09T15:24:00Z">
        <w:r w:rsidR="00E55EB2">
          <w:rPr>
            <w:lang w:val="en-GB"/>
          </w:rPr>
          <w:t>F</w:t>
        </w:r>
      </w:ins>
      <w:del w:id="919" w:author="Dioguardi, Fabio" w:date="2018-11-09T15:24:00Z">
        <w:r w:rsidRPr="008A62D7" w:rsidDel="00E55EB2">
          <w:rPr>
            <w:lang w:val="en-GB"/>
          </w:rPr>
          <w:delText>f</w:delText>
        </w:r>
      </w:del>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51CB08E1" w14:textId="77777777" w:rsidR="00E55EB2" w:rsidRDefault="00E55EB2" w:rsidP="00E55EB2">
      <w:pPr>
        <w:keepNext/>
        <w:rPr>
          <w:ins w:id="920" w:author="Dioguardi, Fabio" w:date="2018-11-09T15:21:00Z"/>
        </w:rPr>
      </w:pPr>
    </w:p>
    <w:p w14:paraId="75206F76" w14:textId="12E23230" w:rsidR="00E55EB2" w:rsidRDefault="00E55EB2" w:rsidP="00E55EB2">
      <w:pPr>
        <w:pStyle w:val="Caption"/>
        <w:rPr>
          <w:ins w:id="921" w:author="Dioguardi, Fabio" w:date="2018-11-09T15:21:00Z"/>
        </w:rPr>
      </w:pPr>
      <w:ins w:id="922" w:author="Dioguardi, Fabio" w:date="2018-11-09T15:21:00Z">
        <w:r>
          <w:t xml:space="preserve">Figure </w:t>
        </w:r>
        <w:r>
          <w:fldChar w:fldCharType="begin"/>
        </w:r>
        <w:r>
          <w:instrText xml:space="preserve"> SEQ Figure \* ARABIC </w:instrText>
        </w:r>
      </w:ins>
      <w:r>
        <w:fldChar w:fldCharType="separate"/>
      </w:r>
      <w:ins w:id="923" w:author="Dioguardi, Fabio" w:date="2018-11-09T15:21:00Z">
        <w:r>
          <w:rPr>
            <w:noProof/>
          </w:rPr>
          <w:t>18</w:t>
        </w:r>
        <w:r>
          <w:fldChar w:fldCharType="end"/>
        </w:r>
        <w:r>
          <w:t>. Influence of models on RMER depends on attributed weight factors</w:t>
        </w:r>
      </w:ins>
    </w:p>
    <w:p w14:paraId="077E824A" w14:textId="40885CF5" w:rsidR="00974D32" w:rsidRPr="008A62D7" w:rsidDel="00E55EB2" w:rsidRDefault="00974D32" w:rsidP="00E55EB2">
      <w:pPr>
        <w:keepNext/>
        <w:rPr>
          <w:del w:id="924" w:author="Dioguardi, Fabio" w:date="2018-11-09T15:21:00Z"/>
          <w:lang w:val="en-GB"/>
        </w:rPr>
      </w:pPr>
    </w:p>
    <w:p w14:paraId="7E5D8416" w14:textId="5CFD5106" w:rsidR="00A139D8" w:rsidRPr="008A62D7" w:rsidRDefault="00974D32" w:rsidP="00E55EB2">
      <w:pPr>
        <w:keepNext/>
        <w:rPr>
          <w:lang w:val="en-GB"/>
        </w:rPr>
      </w:pPr>
      <w:bookmarkStart w:id="925" w:name="_Ref482272402"/>
      <w:del w:id="926" w:author="Dioguardi, Fabio" w:date="2018-11-09T15:21:00Z">
        <w:r w:rsidRPr="008A62D7" w:rsidDel="00E55EB2">
          <w:rPr>
            <w:lang w:val="en-GB"/>
          </w:rPr>
          <w:delText xml:space="preserve">Figure </w:delText>
        </w:r>
        <w:r w:rsidRPr="008A62D7" w:rsidDel="00E55EB2">
          <w:rPr>
            <w:lang w:val="en-GB"/>
          </w:rPr>
          <w:fldChar w:fldCharType="begin"/>
        </w:r>
        <w:r w:rsidRPr="008A62D7" w:rsidDel="00E55EB2">
          <w:rPr>
            <w:lang w:val="en-GB"/>
          </w:rPr>
          <w:delInstrText xml:space="preserve"> SEQ Figure \* ARABIC </w:delInstrText>
        </w:r>
        <w:r w:rsidRPr="008A62D7" w:rsidDel="00E55EB2">
          <w:rPr>
            <w:lang w:val="en-GB"/>
          </w:rPr>
          <w:fldChar w:fldCharType="separate"/>
        </w:r>
      </w:del>
      <w:del w:id="927" w:author="Dioguardi, Fabio" w:date="2018-11-07T10:11:00Z">
        <w:r w:rsidR="00DE7C99" w:rsidRPr="008A62D7" w:rsidDel="00A3487B">
          <w:rPr>
            <w:noProof/>
            <w:lang w:val="en-GB"/>
          </w:rPr>
          <w:delText>17</w:delText>
        </w:r>
      </w:del>
      <w:del w:id="928" w:author="Dioguardi, Fabio" w:date="2018-11-09T15:21:00Z">
        <w:r w:rsidRPr="008A62D7" w:rsidDel="00E55EB2">
          <w:rPr>
            <w:lang w:val="en-GB"/>
          </w:rPr>
          <w:fldChar w:fldCharType="end"/>
        </w:r>
        <w:bookmarkEnd w:id="925"/>
        <w:r w:rsidRPr="008A62D7" w:rsidDel="00E55EB2">
          <w:rPr>
            <w:lang w:val="en-GB"/>
          </w:rPr>
          <w:delText>: Influence of models on RMER depend on attributed weight factors</w:delText>
        </w:r>
      </w:del>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24BCF4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DE7C99" w:rsidRPr="008A62D7">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ins w:id="929" w:author="Dioguardi, Fabio" w:date="2019-01-23T17:05:00Z">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w:t>
        </w:r>
      </w:ins>
      <w:ins w:id="930" w:author="Dioguardi, Fabio" w:date="2019-01-23T17:07:00Z">
        <w:r w:rsidR="00B65B96">
          <w:rPr>
            <w:lang w:val="en-GB"/>
          </w:rPr>
          <w:t xml:space="preserve"> of this can be done if</w:t>
        </w:r>
      </w:ins>
      <w:ins w:id="931" w:author="Dioguardi, Fabio" w:date="2019-01-23T17:05:00Z">
        <w:r w:rsidR="00B65B96">
          <w:rPr>
            <w:lang w:val="en-GB"/>
          </w:rPr>
          <w:t xml:space="preserve"> the operator might want to use wind-blown models only (e.g., for weak plumes)</w:t>
        </w:r>
      </w:ins>
      <w:ins w:id="932" w:author="Dioguardi, Fabio" w:date="2019-01-23T17:07:00Z">
        <w:r w:rsidR="00B65B96">
          <w:rPr>
            <w:lang w:val="en-GB"/>
          </w:rPr>
          <w:t>.</w:t>
        </w:r>
      </w:ins>
    </w:p>
    <w:p w14:paraId="7E3F2B12" w14:textId="59E7E855"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ins w:id="933" w:author="Dioguardi, Fabio" w:date="2018-11-09T15:25:00Z">
        <w:r w:rsidR="00E55EB2">
          <w:rPr>
            <w:lang w:val="en-GB"/>
          </w:rPr>
          <w:t>six</w:t>
        </w:r>
      </w:ins>
      <w:del w:id="934" w:author="Dioguardi, Fabio" w:date="2018-11-09T15:25:00Z">
        <w:r w:rsidR="004630D8" w:rsidRPr="008A62D7" w:rsidDel="00E55EB2">
          <w:rPr>
            <w:lang w:val="en-GB"/>
          </w:rPr>
          <w:delText>five</w:delText>
        </w:r>
      </w:del>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ins w:id="935" w:author="Dioguardi, Fabio" w:date="2018-11-09T15:25:00Z">
        <w:r w:rsidR="00E55EB2">
          <w:rPr>
            <w:lang w:val="en-GB"/>
          </w:rPr>
          <w:t xml:space="preserve"> with a weight of 1</w:t>
        </w:r>
      </w:ins>
      <w:r w:rsidRPr="008A62D7">
        <w:rPr>
          <w:lang w:val="en-GB"/>
        </w:rPr>
        <w:t xml:space="preserve">. In this case the weighted </w:t>
      </w:r>
      <w:r w:rsidR="00FC32AF" w:rsidRPr="008A62D7">
        <w:rPr>
          <w:lang w:val="en-GB"/>
        </w:rPr>
        <w:t xml:space="preserve">mean </w:t>
      </w:r>
      <w:del w:id="936" w:author="Dioguardi, Fabio" w:date="2019-01-23T17:27:00Z">
        <w:r w:rsidR="00FC32AF" w:rsidRPr="008A62D7" w:rsidDel="00166E62">
          <w:rPr>
            <w:lang w:val="en-GB"/>
          </w:rPr>
          <w:delText>is simply the mean of</w:delText>
        </w:r>
      </w:del>
      <w:ins w:id="937" w:author="Dioguardi, Fabio" w:date="2019-01-23T17:27:00Z">
        <w:r w:rsidR="00166E62">
          <w:rPr>
            <w:lang w:val="en-GB"/>
          </w:rPr>
          <w:t>coincides with</w:t>
        </w:r>
      </w:ins>
      <w:r w:rsidR="00FC32AF" w:rsidRPr="008A62D7">
        <w:rPr>
          <w:lang w:val="en-GB"/>
        </w:rPr>
        <w:t xml:space="preserve"> the </w:t>
      </w:r>
      <w:del w:id="938" w:author="Dioguardi, Fabio" w:date="2019-01-23T17:27:00Z">
        <w:r w:rsidR="00FC32AF" w:rsidRPr="008A62D7" w:rsidDel="00166E62">
          <w:rPr>
            <w:lang w:val="en-GB"/>
          </w:rPr>
          <w:delText xml:space="preserve">five </w:delText>
        </w:r>
      </w:del>
      <w:ins w:id="939" w:author="Dioguardi, Fabio" w:date="2019-01-23T17:27:00Z">
        <w:r w:rsidR="00166E62">
          <w:rPr>
            <w:lang w:val="en-GB"/>
          </w:rPr>
          <w:t>six</w:t>
        </w:r>
        <w:r w:rsidR="00166E62" w:rsidRPr="008A62D7">
          <w:rPr>
            <w:lang w:val="en-GB"/>
          </w:rPr>
          <w:t xml:space="preserve"> </w:t>
        </w:r>
      </w:ins>
      <w:r w:rsidR="00FC32AF" w:rsidRPr="008A62D7">
        <w:rPr>
          <w:lang w:val="en-GB"/>
        </w:rPr>
        <w:t xml:space="preserve">MERs produced by the </w:t>
      </w:r>
      <w:ins w:id="940" w:author="Dioguardi, Fabio" w:date="2018-11-09T15:25:00Z">
        <w:r w:rsidR="00E55EB2">
          <w:rPr>
            <w:lang w:val="en-GB"/>
          </w:rPr>
          <w:t>six</w:t>
        </w:r>
      </w:ins>
      <w:del w:id="941" w:author="Dioguardi, Fabio" w:date="2018-11-09T15:25:00Z">
        <w:r w:rsidR="00FC32AF" w:rsidRPr="008A62D7" w:rsidDel="00E55EB2">
          <w:rPr>
            <w:lang w:val="en-GB"/>
          </w:rPr>
          <w:delText>five</w:delText>
        </w:r>
      </w:del>
      <w:r w:rsidR="00FC32AF" w:rsidRPr="008A62D7">
        <w:rPr>
          <w:lang w:val="en-GB"/>
        </w:rPr>
        <w:t xml:space="preserve"> models</w:t>
      </w:r>
      <w:r w:rsidRPr="008A62D7">
        <w:rPr>
          <w:lang w:val="en-GB"/>
        </w:rPr>
        <w:t>.</w:t>
      </w:r>
    </w:p>
    <w:p w14:paraId="0793EDF9" w14:textId="5EE7FA0D" w:rsidR="00487DD5" w:rsidRPr="008A62D7" w:rsidRDefault="0076416B" w:rsidP="0041344F">
      <w:pPr>
        <w:rPr>
          <w:rFonts w:eastAsia="Calibri"/>
          <w:szCs w:val="22"/>
          <w:lang w:val="en-GB"/>
        </w:rPr>
      </w:pPr>
      <w:commentRangeStart w:id="942"/>
      <w:r w:rsidRPr="008A62D7">
        <w:rPr>
          <w:rFonts w:eastAsia="Calibri"/>
          <w:szCs w:val="22"/>
          <w:lang w:val="en-GB"/>
        </w:rPr>
        <w:t xml:space="preserve">It is to note that </w:t>
      </w:r>
      <w:r w:rsidR="00A70C55" w:rsidRPr="008A62D7">
        <w:rPr>
          <w:rFonts w:eastAsia="Calibri"/>
          <w:szCs w:val="22"/>
          <w:lang w:val="en-GB"/>
        </w:rPr>
        <w:t xml:space="preserve">in REFIR </w:t>
      </w:r>
      <w:r w:rsidRPr="008A62D7">
        <w:rPr>
          <w:rFonts w:eastAsia="Calibri"/>
          <w:szCs w:val="22"/>
          <w:lang w:val="en-GB"/>
        </w:rPr>
        <w:t xml:space="preserve">the </w:t>
      </w:r>
      <w:r w:rsidR="00A70C55" w:rsidRPr="008A62D7">
        <w:rPr>
          <w:rFonts w:eastAsia="Calibri"/>
          <w:szCs w:val="22"/>
          <w:lang w:val="en-GB"/>
        </w:rPr>
        <w:t>modified approach</w:t>
      </w:r>
      <w:r w:rsidRPr="008A62D7">
        <w:rPr>
          <w:rFonts w:eastAsia="Calibri"/>
          <w:szCs w:val="22"/>
          <w:lang w:val="en-GB"/>
        </w:rPr>
        <w:t xml:space="preserve"> of Degruyter </w:t>
      </w:r>
      <w:r w:rsidR="00FD379D" w:rsidRPr="008A62D7">
        <w:rPr>
          <w:rFonts w:eastAsia="Calibri"/>
          <w:szCs w:val="22"/>
          <w:lang w:val="en-GB"/>
        </w:rPr>
        <w:t>&amp;</w:t>
      </w:r>
      <w:r w:rsidRPr="008A62D7">
        <w:rPr>
          <w:rFonts w:eastAsia="Calibri"/>
          <w:szCs w:val="22"/>
          <w:lang w:val="en-GB"/>
        </w:rPr>
        <w:t xml:space="preserve"> Bonadonna can only be applied when the data situation allows FOXI to estimate the height of the centreline of the plume. If this is not possible, the model of Degruyter </w:t>
      </w:r>
      <w:r w:rsidR="00FD379D" w:rsidRPr="008A62D7">
        <w:rPr>
          <w:rFonts w:eastAsia="Calibri"/>
          <w:szCs w:val="22"/>
          <w:lang w:val="en-GB"/>
        </w:rPr>
        <w:t>&amp;</w:t>
      </w:r>
      <w:r w:rsidRPr="008A62D7">
        <w:rPr>
          <w:rFonts w:eastAsia="Calibri"/>
          <w:szCs w:val="22"/>
          <w:lang w:val="en-GB"/>
        </w:rPr>
        <w:t xml:space="preserve"> Bonadonna is automatically omitted by FOXI, no matter which weight factor is assigned to it. (For details, s</w:t>
      </w:r>
      <w:r w:rsidR="004F4DC3" w:rsidRPr="008A62D7">
        <w:rPr>
          <w:rFonts w:eastAsia="Calibri"/>
          <w:szCs w:val="22"/>
          <w:lang w:val="en-GB"/>
        </w:rPr>
        <w:t xml:space="preserve">ee </w:t>
      </w:r>
      <w:r w:rsidR="004F4DC3" w:rsidRPr="008A62D7">
        <w:rPr>
          <w:rFonts w:eastAsia="Calibri"/>
          <w:szCs w:val="22"/>
          <w:lang w:val="en-GB"/>
        </w:rPr>
        <w:fldChar w:fldCharType="begin"/>
      </w:r>
      <w:r w:rsidR="004F4DC3" w:rsidRPr="008A62D7">
        <w:rPr>
          <w:rFonts w:eastAsia="Calibri"/>
          <w:szCs w:val="22"/>
          <w:lang w:val="en-GB"/>
        </w:rPr>
        <w:instrText xml:space="preserve"> REF _Ref482537392 \r \h </w:instrText>
      </w:r>
      <w:r w:rsidR="004F4DC3" w:rsidRPr="008A62D7">
        <w:rPr>
          <w:rFonts w:eastAsia="Calibri"/>
          <w:szCs w:val="22"/>
          <w:lang w:val="en-GB"/>
        </w:rPr>
      </w:r>
      <w:r w:rsidR="004F4DC3" w:rsidRPr="008A62D7">
        <w:rPr>
          <w:rFonts w:eastAsia="Calibri"/>
          <w:szCs w:val="22"/>
          <w:lang w:val="en-GB"/>
        </w:rPr>
        <w:fldChar w:fldCharType="separate"/>
      </w:r>
      <w:r w:rsidR="00DE7C99" w:rsidRPr="008A62D7">
        <w:rPr>
          <w:rFonts w:eastAsia="Calibri"/>
          <w:szCs w:val="22"/>
          <w:lang w:val="en-GB"/>
        </w:rPr>
        <w:t>5.6.2</w:t>
      </w:r>
      <w:r w:rsidR="004F4DC3" w:rsidRPr="008A62D7">
        <w:rPr>
          <w:rFonts w:eastAsia="Calibri"/>
          <w:szCs w:val="22"/>
          <w:lang w:val="en-GB"/>
        </w:rPr>
        <w:fldChar w:fldCharType="end"/>
      </w:r>
      <w:r w:rsidRPr="008A62D7">
        <w:rPr>
          <w:rFonts w:eastAsia="Calibri"/>
          <w:szCs w:val="22"/>
          <w:lang w:val="en-GB"/>
        </w:rPr>
        <w:t>).</w:t>
      </w:r>
      <w:commentRangeEnd w:id="942"/>
      <w:r w:rsidR="00E55EB2">
        <w:rPr>
          <w:rStyle w:val="CommentReference"/>
        </w:rPr>
        <w:commentReference w:id="942"/>
      </w:r>
    </w:p>
    <w:p w14:paraId="7BC17DE6" w14:textId="56674E6F" w:rsidR="00AA655A" w:rsidRPr="008A62D7" w:rsidDel="00166E62" w:rsidRDefault="00AA655A">
      <w:pPr>
        <w:rPr>
          <w:del w:id="943" w:author="Dioguardi, Fabio" w:date="2019-01-23T17:27:00Z"/>
          <w:rFonts w:eastAsia="Calibri"/>
          <w:szCs w:val="22"/>
          <w:lang w:val="en-GB"/>
        </w:rPr>
      </w:pPr>
    </w:p>
    <w:p w14:paraId="7D45398A" w14:textId="73232214"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558A288" w:rsidR="00835CDD" w:rsidRPr="008A62D7" w:rsidRDefault="00835CDD" w:rsidP="00487DD5">
      <w:pPr>
        <w:rPr>
          <w:lang w:val="en-GB"/>
        </w:rPr>
      </w:pPr>
      <w:r w:rsidRPr="008A62D7">
        <w:rPr>
          <w:lang w:val="en-GB"/>
        </w:rPr>
        <w:t>The parameters from this group are only needed for</w:t>
      </w:r>
      <w:ins w:id="944" w:author="Dioguardi, Fabio" w:date="2018-11-09T15:26:00Z">
        <w:r w:rsidR="003D6A11">
          <w:rPr>
            <w:lang w:val="en-GB"/>
          </w:rPr>
          <w:t xml:space="preserve"> the two wind-dependent plume models: Degruyter </w:t>
        </w:r>
      </w:ins>
      <w:ins w:id="945" w:author="Dioguardi, Fabio" w:date="2019-01-23T17:28:00Z">
        <w:r w:rsidR="00166E62">
          <w:rPr>
            <w:lang w:val="en-GB"/>
          </w:rPr>
          <w:t xml:space="preserve">&amp; </w:t>
        </w:r>
      </w:ins>
      <w:ins w:id="946" w:author="Dioguardi, Fabio" w:date="2018-11-09T15:26:00Z">
        <w:r w:rsidR="00166E62">
          <w:rPr>
            <w:lang w:val="en-GB"/>
          </w:rPr>
          <w:t xml:space="preserve">Bonadonna </w:t>
        </w:r>
        <w:r w:rsidR="003D6A11">
          <w:rPr>
            <w:lang w:val="en-GB"/>
          </w:rPr>
          <w:t xml:space="preserve">and Woodhouse </w:t>
        </w:r>
        <w:r w:rsidR="00166E62">
          <w:rPr>
            <w:lang w:val="en-GB"/>
          </w:rPr>
          <w:t>0D</w:t>
        </w:r>
      </w:ins>
      <w:del w:id="947" w:author="Dioguardi, Fabio" w:date="2018-11-09T15:26:00Z">
        <w:r w:rsidRPr="008A62D7" w:rsidDel="003D6A11">
          <w:rPr>
            <w:lang w:val="en-GB"/>
          </w:rPr>
          <w:delText xml:space="preserve"> one model</w:delText>
        </w:r>
      </w:del>
      <w:r w:rsidRPr="008A62D7">
        <w:rPr>
          <w:lang w:val="en-GB"/>
        </w:rPr>
        <w:t>:</w:t>
      </w:r>
      <w:del w:id="948" w:author="Dioguardi, Fabio" w:date="2018-11-09T15:27:00Z">
        <w:r w:rsidRPr="008A62D7" w:rsidDel="003D6A11">
          <w:rPr>
            <w:lang w:val="en-GB"/>
          </w:rPr>
          <w:delText xml:space="preserve"> the </w:delText>
        </w:r>
        <w:r w:rsidR="004F4DC3" w:rsidRPr="008A62D7" w:rsidDel="003D6A11">
          <w:rPr>
            <w:lang w:val="en-GB"/>
          </w:rPr>
          <w:delText xml:space="preserve">modified approach based on the </w:delText>
        </w:r>
        <w:r w:rsidRPr="008A62D7" w:rsidDel="003D6A11">
          <w:rPr>
            <w:lang w:val="en-GB"/>
          </w:rPr>
          <w:delText xml:space="preserve">wind-affected numerical model </w:delText>
        </w:r>
        <w:r w:rsidR="00FC32AF" w:rsidRPr="008A62D7" w:rsidDel="003D6A11">
          <w:rPr>
            <w:lang w:val="en-GB"/>
          </w:rPr>
          <w:delText xml:space="preserve">of </w:delText>
        </w:r>
        <w:r w:rsidRPr="008A62D7" w:rsidDel="003D6A11">
          <w:rPr>
            <w:lang w:val="en-GB"/>
          </w:rPr>
          <w:delText xml:space="preserve">Degruyter </w:delText>
        </w:r>
        <w:r w:rsidR="004F4DC3" w:rsidRPr="008A62D7" w:rsidDel="003D6A11">
          <w:rPr>
            <w:lang w:val="en-GB"/>
          </w:rPr>
          <w:delText xml:space="preserve">&amp; </w:delText>
        </w:r>
        <w:r w:rsidRPr="008A62D7" w:rsidDel="003D6A11">
          <w:rPr>
            <w:lang w:val="en-GB"/>
          </w:rPr>
          <w:delText>Bonadonna.</w:delText>
        </w:r>
      </w:del>
      <w:ins w:id="949" w:author="Dioguardi, Fabio" w:date="2018-11-09T15:27:00Z">
        <w:r w:rsidR="003D6A11">
          <w:rPr>
            <w:lang w:val="en-GB"/>
          </w:rPr>
          <w:t>.</w:t>
        </w:r>
      </w:ins>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ins w:id="950" w:author="Dioguardi, Fabio" w:date="2018-11-07T10:49:00Z"/>
          <w:lang w:val="en-GB"/>
        </w:rPr>
      </w:pPr>
      <w:r w:rsidRPr="008A62D7">
        <w:rPr>
          <w:lang w:val="en-GB"/>
        </w:rPr>
        <w:t xml:space="preserve"> </w:t>
      </w:r>
    </w:p>
    <w:p w14:paraId="0A92FCC6" w14:textId="63FC430F" w:rsidR="0010418F" w:rsidRDefault="0010418F" w:rsidP="0010418F">
      <w:pPr>
        <w:pStyle w:val="Heading3"/>
        <w:rPr>
          <w:ins w:id="951" w:author="Dioguardi, Fabio" w:date="2018-11-07T10:49:00Z"/>
          <w:lang w:val="en-GB"/>
        </w:rPr>
      </w:pPr>
      <w:bookmarkStart w:id="952" w:name="_Toc536110894"/>
      <w:ins w:id="953" w:author="Dioguardi, Fabio" w:date="2018-11-07T10:49:00Z">
        <w:r>
          <w:rPr>
            <w:lang w:val="en-GB"/>
          </w:rPr>
          <w:lastRenderedPageBreak/>
          <w:t>Automatically-retrieved weather data</w:t>
        </w:r>
        <w:bookmarkEnd w:id="952"/>
      </w:ins>
    </w:p>
    <w:p w14:paraId="5316095B" w14:textId="1EEB9BF0" w:rsidR="0010418F" w:rsidRDefault="0010418F" w:rsidP="0010418F">
      <w:pPr>
        <w:rPr>
          <w:ins w:id="954" w:author="Dioguardi, Fabio" w:date="2018-11-07T10:49:00Z"/>
          <w:lang w:val="en-GB"/>
        </w:rPr>
      </w:pPr>
    </w:p>
    <w:p w14:paraId="5428E418" w14:textId="284DDCCC" w:rsidR="00F915F3" w:rsidRDefault="003D6A11" w:rsidP="0010418F">
      <w:pPr>
        <w:rPr>
          <w:ins w:id="955" w:author="Dioguardi, Fabio" w:date="2019-01-22T15:27:00Z"/>
          <w:lang w:val="en-GB"/>
        </w:rPr>
      </w:pPr>
      <w:ins w:id="956" w:author="Dioguardi, Fabio" w:date="2018-11-09T15:27:00Z">
        <w:r>
          <w:rPr>
            <w:lang w:val="en-GB"/>
          </w:rPr>
          <w:t xml:space="preserve">When this option is chosen (see </w:t>
        </w:r>
      </w:ins>
      <w:ins w:id="957" w:author="Dioguardi, Fabio" w:date="2018-11-09T15:28:00Z">
        <w:r>
          <w:rPr>
            <w:lang w:val="en-GB"/>
          </w:rPr>
          <w:t xml:space="preserve">Figure 13), FIX ignores the atmospheric conditions </w:t>
        </w:r>
      </w:ins>
      <w:ins w:id="958" w:author="Dioguardi, Fabio" w:date="2018-11-09T15:50:00Z">
        <w:r w:rsidR="002A07D6">
          <w:rPr>
            <w:lang w:val="en-GB"/>
          </w:rPr>
          <w:t>manually specified by the user</w:t>
        </w:r>
      </w:ins>
      <w:ins w:id="959" w:author="Dioguardi, Fabio" w:date="2019-01-23T17:28:00Z">
        <w:r w:rsidR="003D40B8">
          <w:rPr>
            <w:lang w:val="en-GB"/>
          </w:rPr>
          <w:t xml:space="preserve"> in the menu of Figure 17</w:t>
        </w:r>
      </w:ins>
      <w:ins w:id="960" w:author="Dioguardi, Fabio" w:date="2018-11-09T15:50:00Z">
        <w:r w:rsidR="002A07D6">
          <w:rPr>
            <w:lang w:val="en-GB"/>
          </w:rPr>
          <w:t xml:space="preserve"> and it calculates them from forecasts or reanalysis archives. </w:t>
        </w:r>
      </w:ins>
      <w:ins w:id="961" w:author="Dioguardi, Fabio" w:date="2018-11-09T16:08:00Z">
        <w:r w:rsidR="003D40B8">
          <w:rPr>
            <w:lang w:val="en-GB"/>
          </w:rPr>
          <w:t>This is done by a</w:t>
        </w:r>
        <w:r w:rsidR="00CD0536">
          <w:rPr>
            <w:lang w:val="en-GB"/>
          </w:rPr>
          <w:t xml:space="preserve"> set of Python script</w:t>
        </w:r>
      </w:ins>
      <w:ins w:id="962" w:author="Dioguardi, Fabio" w:date="2019-01-23T17:29:00Z">
        <w:r w:rsidR="003D40B8">
          <w:rPr>
            <w:lang w:val="en-GB"/>
          </w:rPr>
          <w:t>s</w:t>
        </w:r>
      </w:ins>
      <w:ins w:id="963" w:author="Dioguardi, Fabio" w:date="2018-11-09T16:08:00Z">
        <w:r w:rsidR="00CD0536">
          <w:rPr>
            <w:lang w:val="en-GB"/>
          </w:rPr>
          <w:t xml:space="preserve"> stored in the folder “weather”: </w:t>
        </w:r>
      </w:ins>
    </w:p>
    <w:p w14:paraId="432FE198" w14:textId="286639A8" w:rsidR="00F915F3" w:rsidRDefault="00CD0536" w:rsidP="00F915F3">
      <w:pPr>
        <w:pStyle w:val="ListParagraph"/>
        <w:numPr>
          <w:ilvl w:val="0"/>
          <w:numId w:val="56"/>
        </w:numPr>
        <w:rPr>
          <w:ins w:id="964" w:author="Dioguardi, Fabio" w:date="2019-01-22T15:27:00Z"/>
          <w:lang w:val="en-GB"/>
        </w:rPr>
      </w:pPr>
      <w:ins w:id="965" w:author="Dioguardi, Fabio" w:date="2018-11-09T16:08:00Z">
        <w:r w:rsidRPr="00F915F3">
          <w:rPr>
            <w:lang w:val="en-GB"/>
          </w:rPr>
          <w:t>retrieve_data.py</w:t>
        </w:r>
      </w:ins>
      <w:ins w:id="966" w:author="Dioguardi, Fabio" w:date="2019-01-22T15:27:00Z">
        <w:r w:rsidR="00F915F3">
          <w:rPr>
            <w:lang w:val="en-GB"/>
          </w:rPr>
          <w:t>:</w:t>
        </w:r>
      </w:ins>
      <w:ins w:id="967" w:author="Dioguardi, Fabio" w:date="2018-11-09T16:08:00Z">
        <w:r w:rsidRPr="00F915F3">
          <w:rPr>
            <w:lang w:val="en-GB"/>
          </w:rPr>
          <w:t xml:space="preserve"> downloads the data;</w:t>
        </w:r>
      </w:ins>
      <w:ins w:id="968" w:author="Dioguardi, Fabio" w:date="2018-11-09T16:09:00Z">
        <w:r w:rsidRPr="00F915F3">
          <w:rPr>
            <w:lang w:val="en-GB"/>
          </w:rPr>
          <w:t xml:space="preserve"> </w:t>
        </w:r>
      </w:ins>
    </w:p>
    <w:p w14:paraId="323AB0B6" w14:textId="77777777" w:rsidR="00F915F3" w:rsidRDefault="00CD0536" w:rsidP="00F915F3">
      <w:pPr>
        <w:pStyle w:val="ListParagraph"/>
        <w:numPr>
          <w:ilvl w:val="0"/>
          <w:numId w:val="56"/>
        </w:numPr>
        <w:rPr>
          <w:ins w:id="969" w:author="Dioguardi, Fabio" w:date="2019-01-22T15:27:00Z"/>
          <w:lang w:val="en-GB"/>
        </w:rPr>
      </w:pPr>
      <w:ins w:id="970" w:author="Dioguardi, Fabio" w:date="2018-11-09T16:09:00Z">
        <w:r w:rsidRPr="00F915F3">
          <w:rPr>
            <w:lang w:val="en-GB"/>
          </w:rPr>
          <w:t>read.py</w:t>
        </w:r>
      </w:ins>
      <w:ins w:id="971" w:author="Dioguardi, Fabio" w:date="2019-01-22T15:27:00Z">
        <w:r w:rsidR="00F915F3">
          <w:rPr>
            <w:lang w:val="en-GB"/>
          </w:rPr>
          <w:t>:</w:t>
        </w:r>
      </w:ins>
      <w:ins w:id="972" w:author="Dioguardi, Fabio" w:date="2018-11-09T16:09:00Z">
        <w:r w:rsidRPr="00F915F3">
          <w:rPr>
            <w:lang w:val="en-GB"/>
          </w:rPr>
          <w:t xml:space="preserve"> reads the gridded files, extract</w:t>
        </w:r>
      </w:ins>
      <w:ins w:id="973" w:author="Dioguardi, Fabio" w:date="2018-11-09T16:10:00Z">
        <w:r w:rsidRPr="00F915F3">
          <w:rPr>
            <w:lang w:val="en-GB"/>
          </w:rPr>
          <w:t>s</w:t>
        </w:r>
      </w:ins>
      <w:ins w:id="974" w:author="Dioguardi, Fabio" w:date="2018-11-09T16:09:00Z">
        <w:r w:rsidRPr="00F915F3">
          <w:rPr>
            <w:lang w:val="en-GB"/>
          </w:rPr>
          <w:t xml:space="preserve"> the relevant data (geopotential height, temperature and wind speed) over the eruption location and saves these in a profile file; </w:t>
        </w:r>
      </w:ins>
    </w:p>
    <w:p w14:paraId="6B5B5D3D" w14:textId="77777777" w:rsidR="00F915F3" w:rsidRDefault="00CD0536" w:rsidP="00F915F3">
      <w:pPr>
        <w:pStyle w:val="ListParagraph"/>
        <w:numPr>
          <w:ilvl w:val="0"/>
          <w:numId w:val="56"/>
        </w:numPr>
        <w:rPr>
          <w:ins w:id="975" w:author="Dioguardi, Fabio" w:date="2019-01-22T15:28:00Z"/>
          <w:lang w:val="en-GB"/>
        </w:rPr>
      </w:pPr>
      <w:ins w:id="976" w:author="Dioguardi, Fabio" w:date="2018-11-09T16:09:00Z">
        <w:r w:rsidRPr="00F915F3">
          <w:rPr>
            <w:lang w:val="en-GB"/>
          </w:rPr>
          <w:t>calc_wt_par.py</w:t>
        </w:r>
      </w:ins>
      <w:ins w:id="977" w:author="Dioguardi, Fabio" w:date="2019-01-22T15:27:00Z">
        <w:r w:rsidR="00F915F3">
          <w:rPr>
            <w:lang w:val="en-GB"/>
          </w:rPr>
          <w:t>:</w:t>
        </w:r>
      </w:ins>
      <w:ins w:id="978" w:author="Dioguardi, Fabio" w:date="2018-11-09T16:09:00Z">
        <w:r w:rsidRPr="00F915F3">
          <w:rPr>
            <w:lang w:val="en-GB"/>
          </w:rPr>
          <w:t xml:space="preserve"> reads the profile files and calculate the parameters that are needed for the calculation of MER with the models of Degruyter and Bonadonna (2012) and Woodhouse et al. (2013).</w:t>
        </w:r>
      </w:ins>
    </w:p>
    <w:p w14:paraId="306CA919" w14:textId="0D6D08FE" w:rsidR="002A07D6" w:rsidRPr="00F915F3" w:rsidRDefault="002A07D6" w:rsidP="00F915F3">
      <w:pPr>
        <w:rPr>
          <w:ins w:id="979" w:author="Dioguardi, Fabio" w:date="2018-11-09T15:50:00Z"/>
          <w:lang w:val="en-GB"/>
        </w:rPr>
      </w:pPr>
      <w:ins w:id="980" w:author="Dioguardi, Fabio" w:date="2018-11-09T15:50:00Z">
        <w:r w:rsidRPr="00F915F3">
          <w:rPr>
            <w:lang w:val="en-GB"/>
          </w:rPr>
          <w:t>The sources of weather data depend on</w:t>
        </w:r>
      </w:ins>
      <w:ins w:id="981" w:author="Dioguardi, Fabio" w:date="2019-01-23T17:29:00Z">
        <w:r w:rsidR="003D40B8">
          <w:rPr>
            <w:lang w:val="en-GB"/>
          </w:rPr>
          <w:t xml:space="preserve"> the selected</w:t>
        </w:r>
      </w:ins>
      <w:ins w:id="982" w:author="Dioguardi, Fabio" w:date="2018-11-09T15:50:00Z">
        <w:r w:rsidRPr="00F915F3">
          <w:rPr>
            <w:lang w:val="en-GB"/>
          </w:rPr>
          <w:t xml:space="preserve"> REFIR operation mode; if the reanalysis</w:t>
        </w:r>
        <w:r w:rsidR="003D40B8">
          <w:rPr>
            <w:lang w:val="en-GB"/>
          </w:rPr>
          <w:t xml:space="preserve"> mode is used, the</w:t>
        </w:r>
        <w:r w:rsidRPr="00F915F3">
          <w:rPr>
            <w:lang w:val="en-GB"/>
          </w:rPr>
          <w:t xml:space="preserve"> archive</w:t>
        </w:r>
      </w:ins>
      <w:ins w:id="983" w:author="Dioguardi, Fabio" w:date="2019-01-23T17:29:00Z">
        <w:r w:rsidR="003D40B8">
          <w:rPr>
            <w:lang w:val="en-GB"/>
          </w:rPr>
          <w:t xml:space="preserve"> from which weather data are retrieved</w:t>
        </w:r>
      </w:ins>
      <w:ins w:id="984" w:author="Dioguardi, Fabio" w:date="2018-11-09T15:50:00Z">
        <w:r w:rsidRPr="00F915F3">
          <w:rPr>
            <w:lang w:val="en-GB"/>
          </w:rPr>
          <w:t xml:space="preserve"> depends on the time interval of the eruption.</w:t>
        </w:r>
      </w:ins>
    </w:p>
    <w:p w14:paraId="686C181B" w14:textId="13CBAE53" w:rsidR="002A07D6" w:rsidRDefault="002A07D6" w:rsidP="0010418F">
      <w:pPr>
        <w:rPr>
          <w:ins w:id="985" w:author="Dioguardi, Fabio" w:date="2018-11-09T15:53:00Z"/>
          <w:lang w:val="en-GB"/>
        </w:rPr>
      </w:pPr>
      <w:ins w:id="986" w:author="Dioguardi, Fabio" w:date="2018-11-09T15:53:00Z">
        <w:r>
          <w:rPr>
            <w:lang w:val="en-GB"/>
          </w:rPr>
          <w:t>Specifically:</w:t>
        </w:r>
      </w:ins>
    </w:p>
    <w:p w14:paraId="07EB67B8" w14:textId="51E9CFB2" w:rsidR="002A07D6" w:rsidRDefault="002A07D6" w:rsidP="002A07D6">
      <w:pPr>
        <w:pStyle w:val="ListParagraph"/>
        <w:numPr>
          <w:ilvl w:val="0"/>
          <w:numId w:val="52"/>
        </w:numPr>
        <w:rPr>
          <w:ins w:id="987" w:author="Dioguardi, Fabio" w:date="2018-11-09T16:07:00Z"/>
          <w:lang w:val="en-GB"/>
        </w:rPr>
      </w:pPr>
      <w:ins w:id="988" w:author="Dioguardi, Fabio" w:date="2018-11-09T15:53:00Z">
        <w:r>
          <w:rPr>
            <w:lang w:val="en-GB"/>
          </w:rPr>
          <w:t>Real-time mode. GFS forecast</w:t>
        </w:r>
      </w:ins>
      <w:ins w:id="989" w:author="Dioguardi, Fabio" w:date="2019-01-23T17:30:00Z">
        <w:r w:rsidR="003D40B8">
          <w:rPr>
            <w:lang w:val="en-GB"/>
          </w:rPr>
          <w:t>s</w:t>
        </w:r>
      </w:ins>
      <w:ins w:id="990" w:author="Dioguardi, Fabio" w:date="2018-11-09T15:53:00Z">
        <w:r w:rsidR="003D40B8">
          <w:rPr>
            <w:lang w:val="en-GB"/>
          </w:rPr>
          <w:t xml:space="preserve"> are downloaded</w:t>
        </w:r>
      </w:ins>
      <w:ins w:id="991" w:author="Dioguardi, Fabio" w:date="2019-01-22T15:28:00Z">
        <w:r w:rsidR="00823BFA">
          <w:rPr>
            <w:lang w:val="en-GB"/>
          </w:rPr>
          <w:t>.</w:t>
        </w:r>
      </w:ins>
      <w:ins w:id="992" w:author="Dioguardi, Fabio" w:date="2018-11-09T16:06:00Z">
        <w:r>
          <w:rPr>
            <w:lang w:val="en-GB"/>
          </w:rPr>
          <w:t xml:space="preserve"> </w:t>
        </w:r>
      </w:ins>
      <w:ins w:id="993" w:author="Dioguardi, Fabio" w:date="2019-01-22T15:28:00Z">
        <w:r w:rsidR="00823BFA">
          <w:rPr>
            <w:lang w:val="en-GB"/>
          </w:rPr>
          <w:t xml:space="preserve">In particular, the 0.25 degree 1-hourly database is used </w:t>
        </w:r>
      </w:ins>
      <w:ins w:id="994" w:author="Dioguardi, Fabio" w:date="2018-11-09T16:06:00Z">
        <w:r>
          <w:rPr>
            <w:lang w:val="en-GB"/>
          </w:rPr>
          <w:t>(</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xml:space="preserve">). </w:t>
        </w:r>
      </w:ins>
    </w:p>
    <w:p w14:paraId="5E0D57D5" w14:textId="4B82D1A5" w:rsidR="00CD0536" w:rsidRDefault="00CD0536" w:rsidP="002A07D6">
      <w:pPr>
        <w:pStyle w:val="ListParagraph"/>
        <w:numPr>
          <w:ilvl w:val="0"/>
          <w:numId w:val="52"/>
        </w:numPr>
        <w:rPr>
          <w:ins w:id="995" w:author="Dioguardi, Fabio" w:date="2018-11-09T16:12:00Z"/>
          <w:lang w:val="en-GB"/>
        </w:rPr>
      </w:pPr>
      <w:ins w:id="996" w:author="Dioguardi, Fabio" w:date="2018-11-09T16:07:00Z">
        <w:r>
          <w:rPr>
            <w:lang w:val="en-GB"/>
          </w:rPr>
          <w:t xml:space="preserve">Reanalysis mode. In this case, archives of past GFS weather forecasts or ERA-Interim reanalyses are used, based on the availability, which in turn depends on the </w:t>
        </w:r>
      </w:ins>
      <w:ins w:id="997" w:author="Dioguardi, Fabio" w:date="2019-01-22T15:30:00Z">
        <w:r w:rsidR="00974367">
          <w:rPr>
            <w:lang w:val="en-GB"/>
          </w:rPr>
          <w:t>date</w:t>
        </w:r>
      </w:ins>
      <w:ins w:id="998" w:author="Dioguardi, Fabio" w:date="2018-11-09T16:07:00Z">
        <w:r>
          <w:rPr>
            <w:lang w:val="en-GB"/>
          </w:rPr>
          <w:t xml:space="preserve"> of the considered eruption. </w:t>
        </w:r>
      </w:ins>
      <w:ins w:id="999" w:author="Dioguardi, Fabio" w:date="2018-11-09T16:12:00Z">
        <w:r>
          <w:rPr>
            <w:lang w:val="en-GB"/>
          </w:rPr>
          <w:t>retrieve_data.py searches for data in this sequence:</w:t>
        </w:r>
      </w:ins>
    </w:p>
    <w:p w14:paraId="1FB1913A" w14:textId="65E376B4" w:rsidR="00CD0536" w:rsidRDefault="00CD0536" w:rsidP="000D753A">
      <w:pPr>
        <w:pStyle w:val="ListParagraph"/>
        <w:numPr>
          <w:ilvl w:val="1"/>
          <w:numId w:val="52"/>
        </w:numPr>
        <w:rPr>
          <w:ins w:id="1000" w:author="Dioguardi, Fabio" w:date="2018-11-09T16:15:00Z"/>
          <w:lang w:val="en-GB"/>
        </w:rPr>
      </w:pPr>
      <w:ins w:id="1001" w:author="Dioguardi, Fabio" w:date="2018-11-09T16:15:00Z">
        <w:r>
          <w:rPr>
            <w:lang w:val="en-GB"/>
          </w:rPr>
          <w:t>GFS forecasts (</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0.25 degree, 1-hourly database.</w:t>
        </w:r>
      </w:ins>
    </w:p>
    <w:p w14:paraId="624DBD5E" w14:textId="370AC967" w:rsidR="00CD0536" w:rsidRDefault="00CD0536" w:rsidP="000D753A">
      <w:pPr>
        <w:pStyle w:val="ListParagraph"/>
        <w:numPr>
          <w:ilvl w:val="1"/>
          <w:numId w:val="52"/>
        </w:numPr>
        <w:rPr>
          <w:ins w:id="1002" w:author="Dioguardi, Fabio" w:date="2018-11-09T16:17:00Z"/>
          <w:lang w:val="en-GB"/>
        </w:rPr>
      </w:pPr>
      <w:ins w:id="1003" w:author="Dioguardi, Fabio" w:date="2018-11-09T16:15:00Z">
        <w:r>
          <w:rPr>
            <w:lang w:val="en-GB"/>
          </w:rPr>
          <w:t>GFS forecasts (</w:t>
        </w:r>
      </w:ins>
      <w:ins w:id="1004" w:author="Dioguardi, Fabio" w:date="2018-11-09T16:17:00Z">
        <w:r w:rsidR="000D753A">
          <w:rPr>
            <w:lang w:val="en-GB"/>
          </w:rPr>
          <w:fldChar w:fldCharType="begin"/>
        </w:r>
        <w:r w:rsidR="000D753A">
          <w:rPr>
            <w:lang w:val="en-GB"/>
          </w:rPr>
          <w:instrText xml:space="preserve"> HYPERLINK "</w:instrText>
        </w:r>
        <w:r w:rsidR="000D753A" w:rsidRPr="000D753A">
          <w:rPr>
            <w:lang w:val="en-GB"/>
          </w:rPr>
          <w:instrText>https://nomads.ncdc.noaa.gov/data/gfs4</w:instrText>
        </w:r>
        <w:r w:rsidR="000D753A">
          <w:rPr>
            <w:lang w:val="en-GB"/>
          </w:rPr>
          <w:instrText xml:space="preserve">" </w:instrText>
        </w:r>
        <w:r w:rsidR="000D753A">
          <w:rPr>
            <w:lang w:val="en-GB"/>
          </w:rPr>
          <w:fldChar w:fldCharType="separate"/>
        </w:r>
        <w:r w:rsidR="000D753A" w:rsidRPr="00344E37">
          <w:rPr>
            <w:rStyle w:val="Hyperlink"/>
            <w:lang w:val="en-GB"/>
          </w:rPr>
          <w:t>https://nomads.ncdc.noaa.gov/data/gfs4</w:t>
        </w:r>
        <w:r w:rsidR="000D753A">
          <w:rPr>
            <w:lang w:val="en-GB"/>
          </w:rPr>
          <w:fldChar w:fldCharType="end"/>
        </w:r>
        <w:r w:rsidR="000D753A">
          <w:rPr>
            <w:lang w:val="en-GB"/>
          </w:rPr>
          <w:t>), 0.5 degree, 3-hourly database.</w:t>
        </w:r>
      </w:ins>
    </w:p>
    <w:p w14:paraId="33DD47F7" w14:textId="7DF62C8C" w:rsidR="000D753A" w:rsidRPr="002A07D6" w:rsidRDefault="000D753A" w:rsidP="000D753A">
      <w:pPr>
        <w:pStyle w:val="ListParagraph"/>
        <w:numPr>
          <w:ilvl w:val="1"/>
          <w:numId w:val="52"/>
        </w:numPr>
        <w:rPr>
          <w:ins w:id="1005" w:author="Dioguardi, Fabio" w:date="2018-11-07T10:49:00Z"/>
          <w:lang w:val="en-GB"/>
        </w:rPr>
      </w:pPr>
      <w:ins w:id="1006" w:author="Dioguardi, Fabio" w:date="2018-11-09T16:17:00Z">
        <w:r>
          <w:rPr>
            <w:lang w:val="en-GB"/>
          </w:rPr>
          <w:t xml:space="preserve">ERA-Interim </w:t>
        </w:r>
      </w:ins>
      <w:ins w:id="1007" w:author="Dioguardi, Fabio" w:date="2018-11-09T16:18:00Z">
        <w:r>
          <w:rPr>
            <w:lang w:val="en-GB"/>
          </w:rPr>
          <w:t>(</w:t>
        </w:r>
        <w:r>
          <w:rPr>
            <w:lang w:val="en-GB"/>
          </w:rPr>
          <w:fldChar w:fldCharType="begin"/>
        </w:r>
        <w:r>
          <w:rPr>
            <w:lang w:val="en-GB"/>
          </w:rPr>
          <w:instrText xml:space="preserve"> HYPERLINK "</w:instrText>
        </w:r>
        <w:r w:rsidRPr="000D753A">
          <w:rPr>
            <w:lang w:val="en-GB"/>
          </w:rPr>
          <w:instrText>https://www.ecmwf.int/en/forecasts/datasets/archive-datasets/reanalysis-datasets/era-interim</w:instrText>
        </w:r>
        <w:r>
          <w:rPr>
            <w:lang w:val="en-GB"/>
          </w:rPr>
          <w:instrText xml:space="preserve">" </w:instrText>
        </w:r>
        <w:r>
          <w:rPr>
            <w:lang w:val="en-GB"/>
          </w:rPr>
          <w:fldChar w:fldCharType="separate"/>
        </w:r>
        <w:r w:rsidRPr="00344E37">
          <w:rPr>
            <w:rStyle w:val="Hyperlink"/>
            <w:lang w:val="en-GB"/>
          </w:rPr>
          <w:t>https://www.ecmwf.int/en/forecasts/datasets/archive-datasets/reanalysis-datasets/era-interim</w:t>
        </w:r>
        <w:r>
          <w:rPr>
            <w:lang w:val="en-GB"/>
          </w:rPr>
          <w:fldChar w:fldCharType="end"/>
        </w:r>
        <w:r>
          <w:rPr>
            <w:lang w:val="en-GB"/>
          </w:rPr>
          <w:t xml:space="preserve">), 0.75 degree, 6-hourly database. </w:t>
        </w:r>
      </w:ins>
    </w:p>
    <w:p w14:paraId="4AF1CC0C" w14:textId="7A4B48B7" w:rsidR="00B81E52" w:rsidRDefault="00B81E52" w:rsidP="004A1762">
      <w:pPr>
        <w:rPr>
          <w:ins w:id="1008" w:author="Dioguardi, Fabio" w:date="2019-01-22T11:08:00Z"/>
          <w:lang w:val="en-GB"/>
        </w:rPr>
      </w:pPr>
      <w:ins w:id="1009" w:author="Dioguardi, Fabio" w:date="2019-01-22T10:57:00Z">
        <w:r>
          <w:rPr>
            <w:lang w:val="en-GB"/>
          </w:rPr>
          <w:t xml:space="preserve">In real-time mode, </w:t>
        </w:r>
      </w:ins>
      <w:ins w:id="1010" w:author="Dioguardi, Fabio" w:date="2019-01-22T11:24:00Z">
        <w:r w:rsidR="003A4025">
          <w:rPr>
            <w:lang w:val="en-GB"/>
          </w:rPr>
          <w:t xml:space="preserve">FIX downloads </w:t>
        </w:r>
      </w:ins>
      <w:ins w:id="1011" w:author="Dioguardi, Fabio" w:date="2019-01-22T10:57:00Z">
        <w:r>
          <w:rPr>
            <w:lang w:val="en-GB"/>
          </w:rPr>
          <w:t>weather data valid for the current hour</w:t>
        </w:r>
      </w:ins>
      <w:ins w:id="1012" w:author="Dioguardi, Fabio" w:date="2019-01-22T11:24:00Z">
        <w:r w:rsidR="003A4025">
          <w:rPr>
            <w:lang w:val="en-GB"/>
          </w:rPr>
          <w:t xml:space="preserve"> by invoking retrieve_data.py</w:t>
        </w:r>
      </w:ins>
      <w:ins w:id="1013" w:author="Dioguardi, Fabio" w:date="2019-01-22T10:58:00Z">
        <w:r w:rsidR="007358A7">
          <w:rPr>
            <w:lang w:val="en-GB"/>
          </w:rPr>
          <w:t>;</w:t>
        </w:r>
        <w:r w:rsidR="00975555">
          <w:rPr>
            <w:lang w:val="en-GB"/>
          </w:rPr>
          <w:t xml:space="preserve"> only one time step of the GFS forecasts is </w:t>
        </w:r>
      </w:ins>
      <w:ins w:id="1014" w:author="Dioguardi, Fabio" w:date="2019-01-23T17:31:00Z">
        <w:r w:rsidR="007358A7">
          <w:rPr>
            <w:lang w:val="en-GB"/>
          </w:rPr>
          <w:t xml:space="preserve">initially </w:t>
        </w:r>
      </w:ins>
      <w:ins w:id="1015" w:author="Dioguardi, Fabio" w:date="2019-01-22T10:58:00Z">
        <w:r w:rsidR="007358A7">
          <w:rPr>
            <w:lang w:val="en-GB"/>
          </w:rPr>
          <w:t>retrieved</w:t>
        </w:r>
        <w:r w:rsidR="00975555">
          <w:rPr>
            <w:lang w:val="en-GB"/>
          </w:rPr>
          <w:t xml:space="preserve">. When FOXI is running, it </w:t>
        </w:r>
      </w:ins>
      <w:ins w:id="1016" w:author="Dioguardi, Fabio" w:date="2019-01-22T10:59:00Z">
        <w:r w:rsidR="00975555">
          <w:rPr>
            <w:lang w:val="en-GB"/>
          </w:rPr>
          <w:t xml:space="preserve">always checks whether </w:t>
        </w:r>
        <w:r w:rsidR="00E83A06">
          <w:rPr>
            <w:lang w:val="en-GB"/>
          </w:rPr>
          <w:t>the processed weather data files</w:t>
        </w:r>
      </w:ins>
      <w:ins w:id="1017" w:author="Dioguardi, Fabio" w:date="2019-01-22T11:02:00Z">
        <w:r w:rsidR="00027E56">
          <w:rPr>
            <w:lang w:val="en-GB"/>
          </w:rPr>
          <w:t xml:space="preserve"> (see below)</w:t>
        </w:r>
      </w:ins>
      <w:ins w:id="1018" w:author="Dioguardi, Fabio" w:date="2019-01-22T10:59:00Z">
        <w:r w:rsidR="00E83A06">
          <w:rPr>
            <w:lang w:val="en-GB"/>
          </w:rPr>
          <w:t xml:space="preserve"> valid at runtime are available in the</w:t>
        </w:r>
      </w:ins>
      <w:ins w:id="1019" w:author="Dioguardi, Fabio" w:date="2019-01-22T15:31:00Z">
        <w:r w:rsidR="00974367">
          <w:rPr>
            <w:lang w:val="en-GB"/>
          </w:rPr>
          <w:t xml:space="preserve"> working</w:t>
        </w:r>
      </w:ins>
      <w:ins w:id="1020" w:author="Dioguardi, Fabio" w:date="2019-01-22T10:59:00Z">
        <w:r w:rsidR="00E83A06">
          <w:rPr>
            <w:lang w:val="en-GB"/>
          </w:rPr>
          <w:t xml:space="preserve"> folder; if not, FOXI invokes </w:t>
        </w:r>
      </w:ins>
      <w:ins w:id="1021" w:author="Dioguardi, Fabio" w:date="2019-01-22T11:00:00Z">
        <w:r w:rsidR="00E83A06">
          <w:rPr>
            <w:lang w:val="en-GB"/>
          </w:rPr>
          <w:t xml:space="preserve">retrieve_data.py </w:t>
        </w:r>
      </w:ins>
      <w:ins w:id="1022" w:author="Dioguardi, Fabio" w:date="2019-01-22T11:24:00Z">
        <w:r w:rsidR="003A4025">
          <w:rPr>
            <w:lang w:val="en-GB"/>
          </w:rPr>
          <w:t xml:space="preserve">again </w:t>
        </w:r>
      </w:ins>
      <w:ins w:id="1023" w:author="Dioguardi, Fabio" w:date="2019-01-22T11:00:00Z">
        <w:r w:rsidR="00E83A06">
          <w:rPr>
            <w:lang w:val="en-GB"/>
          </w:rPr>
          <w:t xml:space="preserve">for downloading the </w:t>
        </w:r>
      </w:ins>
      <w:ins w:id="1024" w:author="Dioguardi, Fabio" w:date="2019-01-22T15:31:00Z">
        <w:r w:rsidR="00974367">
          <w:rPr>
            <w:lang w:val="en-GB"/>
          </w:rPr>
          <w:t xml:space="preserve">GFS </w:t>
        </w:r>
      </w:ins>
      <w:ins w:id="1025" w:author="Dioguardi, Fabio" w:date="2019-01-22T11:00:00Z">
        <w:r w:rsidR="001144BB">
          <w:rPr>
            <w:lang w:val="en-GB"/>
          </w:rPr>
          <w:t xml:space="preserve">forecast file valid at that specific </w:t>
        </w:r>
        <w:r w:rsidR="00027E56">
          <w:rPr>
            <w:lang w:val="en-GB"/>
          </w:rPr>
          <w:t xml:space="preserve">time </w:t>
        </w:r>
      </w:ins>
      <w:ins w:id="1026" w:author="Dioguardi, Fabio" w:date="2019-01-22T11:03:00Z">
        <w:r w:rsidR="00027E56">
          <w:rPr>
            <w:lang w:val="en-GB"/>
          </w:rPr>
          <w:t>and processes them with the other two scripts.</w:t>
        </w:r>
      </w:ins>
    </w:p>
    <w:p w14:paraId="00CBC727" w14:textId="3B8D7431" w:rsidR="004656A9" w:rsidRDefault="004656A9" w:rsidP="004A1762">
      <w:pPr>
        <w:rPr>
          <w:ins w:id="1027" w:author="Dioguardi, Fabio" w:date="2019-01-22T10:57:00Z"/>
          <w:lang w:val="en-GB"/>
        </w:rPr>
      </w:pPr>
      <w:ins w:id="1028" w:author="Dioguardi, Fabio" w:date="2019-01-22T11:08:00Z">
        <w:r>
          <w:rPr>
            <w:lang w:val="en-GB"/>
          </w:rPr>
          <w:t xml:space="preserve">In reanalysis mode, </w:t>
        </w:r>
      </w:ins>
      <w:ins w:id="1029" w:author="Dioguardi, Fabio" w:date="2019-01-22T11:27:00Z">
        <w:r w:rsidR="0079240F">
          <w:rPr>
            <w:lang w:val="en-GB"/>
          </w:rPr>
          <w:t>FIX</w:t>
        </w:r>
      </w:ins>
      <w:ins w:id="1030" w:author="Dioguardi, Fabio" w:date="2019-01-22T11:25:00Z">
        <w:r w:rsidR="003A4025">
          <w:rPr>
            <w:lang w:val="en-GB"/>
          </w:rPr>
          <w:t xml:space="preserve"> downloads </w:t>
        </w:r>
      </w:ins>
      <w:ins w:id="1031" w:author="Dioguardi, Fabio" w:date="2019-01-22T11:09:00Z">
        <w:r>
          <w:rPr>
            <w:lang w:val="en-GB"/>
          </w:rPr>
          <w:t xml:space="preserve">all </w:t>
        </w:r>
      </w:ins>
      <w:ins w:id="1032" w:author="Dioguardi, Fabio" w:date="2019-01-22T11:08:00Z">
        <w:r>
          <w:rPr>
            <w:lang w:val="en-GB"/>
          </w:rPr>
          <w:t xml:space="preserve">weather data for the whole eruption period specified by the user (Figure </w:t>
        </w:r>
      </w:ins>
      <w:ins w:id="1033" w:author="Dioguardi, Fabio" w:date="2019-01-22T11:09:00Z">
        <w:r w:rsidR="003A4025">
          <w:rPr>
            <w:lang w:val="en-GB"/>
          </w:rPr>
          <w:t>14)</w:t>
        </w:r>
        <w:r>
          <w:rPr>
            <w:lang w:val="en-GB"/>
          </w:rPr>
          <w:t xml:space="preserve"> </w:t>
        </w:r>
        <w:r w:rsidR="0079240F">
          <w:rPr>
            <w:lang w:val="en-GB"/>
          </w:rPr>
          <w:t>and process them all</w:t>
        </w:r>
        <w:r>
          <w:rPr>
            <w:lang w:val="en-GB"/>
          </w:rPr>
          <w:t xml:space="preserve"> at once.</w:t>
        </w:r>
      </w:ins>
    </w:p>
    <w:p w14:paraId="57A130E8" w14:textId="7B4AB024" w:rsidR="0010418F" w:rsidRDefault="00027E56" w:rsidP="004A1762">
      <w:pPr>
        <w:rPr>
          <w:ins w:id="1034" w:author="Dioguardi, Fabio" w:date="2019-01-22T10:44:00Z"/>
          <w:lang w:val="en-GB"/>
        </w:rPr>
      </w:pPr>
      <w:ins w:id="1035" w:author="Dioguardi, Fabio" w:date="2019-01-22T11:03:00Z">
        <w:r>
          <w:rPr>
            <w:lang w:val="en-GB"/>
          </w:rPr>
          <w:t>Both in real-time and reanalysis mode</w:t>
        </w:r>
      </w:ins>
      <w:ins w:id="1036" w:author="Dioguardi, Fabio" w:date="2019-01-22T10:34:00Z">
        <w:r w:rsidR="005D73A9">
          <w:rPr>
            <w:lang w:val="en-GB"/>
          </w:rPr>
          <w:t>, the weather package</w:t>
        </w:r>
      </w:ins>
      <w:ins w:id="1037" w:author="Dioguardi, Fabio" w:date="2019-01-22T10:53:00Z">
        <w:r w:rsidR="004D33AE">
          <w:rPr>
            <w:lang w:val="en-GB"/>
          </w:rPr>
          <w:t xml:space="preserve"> (in particular, </w:t>
        </w:r>
        <w:r w:rsidR="000A42D3">
          <w:rPr>
            <w:lang w:val="en-GB"/>
          </w:rPr>
          <w:t>read.py)</w:t>
        </w:r>
      </w:ins>
      <w:ins w:id="1038" w:author="Dioguardi, Fabio" w:date="2019-01-22T10:34:00Z">
        <w:r w:rsidR="005D73A9">
          <w:rPr>
            <w:lang w:val="en-GB"/>
          </w:rPr>
          <w:t xml:space="preserve"> </w:t>
        </w:r>
      </w:ins>
      <w:ins w:id="1039" w:author="Dioguardi, Fabio" w:date="2019-01-22T10:35:00Z">
        <w:r w:rsidR="00644A9F">
          <w:rPr>
            <w:lang w:val="en-GB"/>
          </w:rPr>
          <w:t xml:space="preserve">extracts </w:t>
        </w:r>
      </w:ins>
      <w:ins w:id="1040" w:author="Dioguardi, Fabio" w:date="2019-01-22T10:36:00Z">
        <w:r w:rsidR="007F1135">
          <w:rPr>
            <w:lang w:val="en-GB"/>
          </w:rPr>
          <w:t xml:space="preserve">the vertical profile of </w:t>
        </w:r>
      </w:ins>
      <w:ins w:id="1041" w:author="Dioguardi, Fabio" w:date="2019-01-22T10:35:00Z">
        <w:r w:rsidR="00644A9F">
          <w:rPr>
            <w:lang w:val="en-GB"/>
          </w:rPr>
          <w:t xml:space="preserve">weather data needed by REFIR (geopotential height, pressure, temperature, wind speed) </w:t>
        </w:r>
      </w:ins>
      <w:ins w:id="1042" w:author="Dioguardi, Fabio" w:date="2019-01-22T10:36:00Z">
        <w:r w:rsidR="007F1135">
          <w:rPr>
            <w:lang w:val="en-GB"/>
          </w:rPr>
          <w:t xml:space="preserve">at the volcano location by interpolation. </w:t>
        </w:r>
      </w:ins>
      <w:ins w:id="1043" w:author="Dioguardi, Fabio" w:date="2019-01-22T10:40:00Z">
        <w:r w:rsidR="00616EE4">
          <w:rPr>
            <w:lang w:val="en-GB"/>
          </w:rPr>
          <w:t>This creates a</w:t>
        </w:r>
      </w:ins>
      <w:ins w:id="1044" w:author="Dioguardi, Fabio" w:date="2019-01-22T10:42:00Z">
        <w:r w:rsidR="004E37A3">
          <w:rPr>
            <w:lang w:val="en-GB"/>
          </w:rPr>
          <w:t xml:space="preserve"> gridded</w:t>
        </w:r>
      </w:ins>
      <w:ins w:id="1045" w:author="Dioguardi, Fabio" w:date="2019-01-22T10:40:00Z">
        <w:r w:rsidR="00616EE4">
          <w:rPr>
            <w:lang w:val="en-GB"/>
          </w:rPr>
          <w:t xml:space="preserve"> file </w:t>
        </w:r>
        <w:r w:rsidR="007C1518">
          <w:rPr>
            <w:lang w:val="en-GB"/>
          </w:rPr>
          <w:t>named “profile_</w:t>
        </w:r>
      </w:ins>
      <w:ins w:id="1046" w:author="Dioguardi, Fabio" w:date="2019-01-22T10:41:00Z">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ins>
      <w:ins w:id="1047" w:author="Dioguardi, Fabio" w:date="2019-01-22T10:42:00Z">
        <w:r w:rsidR="004A1762">
          <w:rPr>
            <w:lang w:val="en-GB"/>
          </w:rPr>
          <w:t xml:space="preserve">vertical profiles at each time step of the weather data are saved in separate files named </w:t>
        </w:r>
      </w:ins>
      <w:ins w:id="1048" w:author="Dioguardi, Fabio" w:date="2019-01-22T10:43:00Z">
        <w:r w:rsidR="004A1762">
          <w:rPr>
            <w:lang w:val="en-GB"/>
          </w:rPr>
          <w:t>“profile_</w:t>
        </w:r>
        <w:r w:rsidR="004A1762">
          <w:rPr>
            <w:i/>
            <w:lang w:val="en-GB"/>
          </w:rPr>
          <w:t>YYYYMMDD</w:t>
        </w:r>
        <w:r w:rsidR="004A1762">
          <w:rPr>
            <w:lang w:val="en-GB"/>
          </w:rPr>
          <w:t xml:space="preserve">.txt”; these files are still in grib format. These are then converted in the format that is finally used </w:t>
        </w:r>
      </w:ins>
      <w:ins w:id="1049" w:author="Dioguardi, Fabio" w:date="2019-01-22T10:44:00Z">
        <w:r w:rsidR="004A1762">
          <w:rPr>
            <w:lang w:val="en-GB"/>
          </w:rPr>
          <w:t>for calculating the weather parameters; the resulting files are named “profile_data_</w:t>
        </w:r>
        <w:r w:rsidR="004A1762">
          <w:rPr>
            <w:i/>
            <w:lang w:val="en-GB"/>
          </w:rPr>
          <w:t>YYYYMMDD</w:t>
        </w:r>
        <w:r w:rsidR="004A1762">
          <w:rPr>
            <w:lang w:val="en-GB"/>
          </w:rPr>
          <w:t>.txt” and a screenshot is shown below</w:t>
        </w:r>
      </w:ins>
      <w:ins w:id="1050" w:author="Dioguardi, Fabio" w:date="2019-01-22T10:50:00Z">
        <w:r w:rsidR="002B2145">
          <w:rPr>
            <w:lang w:val="en-GB"/>
          </w:rPr>
          <w:t xml:space="preserve"> in Figure 19</w:t>
        </w:r>
      </w:ins>
      <w:ins w:id="1051" w:author="Dioguardi, Fabio" w:date="2019-01-22T10:44:00Z">
        <w:r w:rsidR="004A1762">
          <w:rPr>
            <w:lang w:val="en-GB"/>
          </w:rPr>
          <w:t>:</w:t>
        </w:r>
      </w:ins>
    </w:p>
    <w:p w14:paraId="41906CE3" w14:textId="7573EF39" w:rsidR="004A1762" w:rsidRDefault="004A1762" w:rsidP="004A1762">
      <w:pPr>
        <w:rPr>
          <w:ins w:id="1052" w:author="Dioguardi, Fabio" w:date="2019-01-22T10:47:00Z"/>
          <w:lang w:val="en-GB"/>
        </w:rPr>
      </w:pPr>
    </w:p>
    <w:p w14:paraId="17A51FC6" w14:textId="77777777" w:rsidR="00A307A2" w:rsidRDefault="008C08C3" w:rsidP="002B2145">
      <w:pPr>
        <w:keepNext/>
        <w:rPr>
          <w:ins w:id="1053" w:author="Dioguardi, Fabio" w:date="2019-01-22T10:50:00Z"/>
        </w:rPr>
      </w:pPr>
      <w:ins w:id="1054" w:author="Dioguardi, Fabio" w:date="2019-01-22T10:47:00Z">
        <w:r>
          <w:rPr>
            <w:lang w:val="en-GB"/>
          </w:rPr>
          <w:lastRenderedPageBreak/>
          <w:pict w14:anchorId="1E0F58FC">
            <v:shape id="_x0000_i1025" type="#_x0000_t75" style="width:451.5pt;height:417.75pt" o:bordertopcolor="this" o:borderleftcolor="this" o:borderbottomcolor="this" o:borderrightcolor="this">
              <v:imagedata r:id="rId14" o:title="figure_19"/>
              <w10:bordertop type="single" width="4"/>
              <w10:borderleft type="single" width="4"/>
              <w10:borderbottom type="single" width="4"/>
              <w10:borderright type="single" width="4"/>
            </v:shape>
          </w:pict>
        </w:r>
      </w:ins>
    </w:p>
    <w:p w14:paraId="7BAD488D" w14:textId="33FD5D35" w:rsidR="00A307A2" w:rsidRPr="004A1762" w:rsidRDefault="00A307A2" w:rsidP="002B2145">
      <w:pPr>
        <w:pStyle w:val="Caption"/>
        <w:rPr>
          <w:ins w:id="1055" w:author="Dioguardi, Fabio" w:date="2018-11-07T10:49:00Z"/>
          <w:lang w:val="en-GB"/>
        </w:rPr>
      </w:pPr>
      <w:ins w:id="1056" w:author="Dioguardi, Fabio" w:date="2019-01-22T10:50:00Z">
        <w:r>
          <w:t xml:space="preserve">Figure </w:t>
        </w:r>
        <w:r>
          <w:fldChar w:fldCharType="begin"/>
        </w:r>
        <w:r>
          <w:instrText xml:space="preserve"> SEQ Figure \* ARABIC </w:instrText>
        </w:r>
      </w:ins>
      <w:r>
        <w:fldChar w:fldCharType="separate"/>
      </w:r>
      <w:ins w:id="1057" w:author="Dioguardi, Fabio" w:date="2019-01-22T10:50:00Z">
        <w:r>
          <w:rPr>
            <w:noProof/>
          </w:rPr>
          <w:t>19</w:t>
        </w:r>
        <w:r>
          <w:fldChar w:fldCharType="end"/>
        </w:r>
        <w:r>
          <w:t>. Screenshot of a profile file. HGT[m] is the geopotential height; P[Pa] is the atmospheric pressure; T[K] and T[C] are the temperature in K and C, respectively; U[m/s] and V[m/s] are the two horizontal component of the wind vector; WIND[m/s] is the resulting wind speed.</w:t>
        </w:r>
      </w:ins>
    </w:p>
    <w:p w14:paraId="22322C15" w14:textId="48B933BF" w:rsidR="0010418F" w:rsidRDefault="000A42D3" w:rsidP="0010418F">
      <w:pPr>
        <w:rPr>
          <w:ins w:id="1058" w:author="Dioguardi, Fabio" w:date="2019-01-22T11:21:00Z"/>
          <w:lang w:val="en-GB"/>
        </w:rPr>
      </w:pPr>
      <w:ins w:id="1059" w:author="Dioguardi, Fabio" w:date="2019-01-22T10:54:00Z">
        <w:r>
          <w:rPr>
            <w:lang w:val="en-GB"/>
          </w:rPr>
          <w:t xml:space="preserve">Using the data stored in these files, </w:t>
        </w:r>
        <w:r w:rsidR="0034191C">
          <w:rPr>
            <w:lang w:val="en-GB"/>
          </w:rPr>
          <w:t>the script calc_wt_par.py calculate the weather parameters needed by FOXI and, specifically, the wind-affected plume models (Degruyter and Bonadonna, 2012; Woodhouse et al. 2013); namely,</w:t>
        </w:r>
      </w:ins>
      <w:ins w:id="1060" w:author="Dioguardi, Fabio" w:date="2019-01-22T10:56:00Z">
        <w:r w:rsidR="0034191C">
          <w:rPr>
            <w:lang w:val="en-GB"/>
          </w:rPr>
          <w:t xml:space="preserve"> atmospheric pressure and temperature at the vent location; plume height averaged buoyancy frequency and wind speed; the </w:t>
        </w:r>
        <w:r w:rsidR="0034191C" w:rsidRPr="0034191C">
          <w:rPr>
            <w:i/>
            <w:lang w:val="en-GB"/>
          </w:rPr>
          <w:t>Ws</w:t>
        </w:r>
      </w:ins>
      <w:ins w:id="1061" w:author="Dioguardi, Fabio" w:date="2019-01-22T10:57:00Z">
        <w:r w:rsidR="0034191C">
          <w:rPr>
            <w:i/>
            <w:lang w:val="en-GB"/>
          </w:rPr>
          <w:t xml:space="preserve"> </w:t>
        </w:r>
        <w:r w:rsidR="0034191C">
          <w:rPr>
            <w:lang w:val="en-GB"/>
          </w:rPr>
          <w:t>parameter of Woodhouse et al. (2013).</w:t>
        </w:r>
      </w:ins>
      <w:ins w:id="1062" w:author="Dioguardi, Fabio" w:date="2019-01-22T11:10:00Z">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ins>
    </w:p>
    <w:p w14:paraId="040309F8" w14:textId="1ADD7482" w:rsidR="008D5990" w:rsidRDefault="008D5990" w:rsidP="0010418F">
      <w:pPr>
        <w:rPr>
          <w:ins w:id="1063" w:author="Dioguardi, Fabio" w:date="2019-01-22T11:21:00Z"/>
          <w:lang w:val="en-GB"/>
        </w:rPr>
      </w:pPr>
    </w:p>
    <w:p w14:paraId="061CA2C0" w14:textId="77777777" w:rsidR="008D5990" w:rsidRDefault="001819E3" w:rsidP="008D5990">
      <w:pPr>
        <w:keepNext/>
        <w:rPr>
          <w:ins w:id="1064" w:author="Dioguardi, Fabio" w:date="2019-01-22T11:22:00Z"/>
        </w:rPr>
      </w:pPr>
      <w:ins w:id="1065" w:author="Dioguardi, Fabio" w:date="2019-01-22T11:21:00Z">
        <w:r>
          <w:rPr>
            <w:lang w:val="en-GB"/>
          </w:rPr>
          <w:lastRenderedPageBreak/>
          <w:pict w14:anchorId="0BE88D68">
            <v:shape id="_x0000_i1026" type="#_x0000_t75" style="width:423.75pt;height:162.75pt" o:bordertopcolor="this" o:borderleftcolor="this" o:borderbottomcolor="this" o:borderrightcolor="this">
              <v:imagedata r:id="rId15" o:title="figure_20"/>
              <w10:bordertop type="single" width="4"/>
              <w10:borderleft type="single" width="4"/>
              <w10:borderbottom type="single" width="4"/>
              <w10:borderright type="single" width="4"/>
            </v:shape>
          </w:pict>
        </w:r>
      </w:ins>
    </w:p>
    <w:p w14:paraId="3CCB6F7A" w14:textId="13FC1592" w:rsidR="008D5990" w:rsidRPr="0034191C" w:rsidRDefault="008D5990" w:rsidP="008D5990">
      <w:pPr>
        <w:pStyle w:val="Caption"/>
        <w:rPr>
          <w:ins w:id="1066" w:author="Dioguardi, Fabio" w:date="2018-11-07T10:49:00Z"/>
          <w:lang w:val="en-GB"/>
        </w:rPr>
      </w:pPr>
      <w:ins w:id="1067" w:author="Dioguardi, Fabio" w:date="2019-01-22T11:22:00Z">
        <w:r>
          <w:t xml:space="preserve">Figure </w:t>
        </w:r>
        <w:r>
          <w:fldChar w:fldCharType="begin"/>
        </w:r>
        <w:r>
          <w:instrText xml:space="preserve"> SEQ Figure \* ARABIC </w:instrText>
        </w:r>
      </w:ins>
      <w:r>
        <w:fldChar w:fldCharType="separate"/>
      </w:r>
      <w:ins w:id="1068" w:author="Dioguardi, Fabio" w:date="2019-01-22T11:22:00Z">
        <w:r>
          <w:rPr>
            <w:noProof/>
          </w:rPr>
          <w:t>20</w:t>
        </w:r>
        <w:r>
          <w:fldChar w:fldCharType="end"/>
        </w:r>
        <w:r>
          <w:t>. Screenshot of a weather parameters file.</w:t>
        </w:r>
      </w:ins>
    </w:p>
    <w:p w14:paraId="2245EE33" w14:textId="428F160D" w:rsidR="0010418F" w:rsidRDefault="00924FD1" w:rsidP="0010418F">
      <w:pPr>
        <w:rPr>
          <w:ins w:id="1069" w:author="Dioguardi, Fabio" w:date="2019-01-22T15:34:00Z"/>
          <w:lang w:val="en-GB"/>
        </w:rPr>
      </w:pPr>
      <w:ins w:id="1070" w:author="Dioguardi, Fabio" w:date="2019-01-22T11:22:00Z">
        <w:r>
          <w:rPr>
            <w:lang w:val="en-GB"/>
          </w:rPr>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w:t>
        </w:r>
      </w:ins>
      <w:ins w:id="1071" w:author="Dioguardi, Fabio" w:date="2019-01-22T15:34:00Z">
        <w:r w:rsidR="00EF7230">
          <w:rPr>
            <w:lang w:val="en-GB"/>
          </w:rPr>
          <w:t xml:space="preserve"> before MER is calculated.</w:t>
        </w:r>
      </w:ins>
    </w:p>
    <w:p w14:paraId="064DD368" w14:textId="45BCAC9E" w:rsidR="00EF7230" w:rsidRPr="0077648B" w:rsidRDefault="009840A6" w:rsidP="0077648B">
      <w:pPr>
        <w:rPr>
          <w:ins w:id="1072" w:author="Dioguardi, Fabio" w:date="2019-01-22T15:35:00Z"/>
          <w:lang w:val="en-GB"/>
        </w:rPr>
      </w:pPr>
      <w:ins w:id="1073" w:author="Dioguardi, Fabio" w:date="2019-01-22T15:35:00Z">
        <w:r>
          <w:rPr>
            <w:lang w:val="en-GB"/>
          </w:rPr>
          <w:t>Once REFIR is stopped, all the downloaded and processed weather data are stored in a folder</w:t>
        </w:r>
      </w:ins>
      <w:ins w:id="1074" w:author="Dioguardi, Fabio" w:date="2019-01-22T15:36:00Z">
        <w:r>
          <w:rPr>
            <w:lang w:val="en-GB"/>
          </w:rPr>
          <w:t>,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w:t>
        </w:r>
      </w:ins>
      <w:ins w:id="1075" w:author="Dioguardi, Fabio" w:date="2019-01-22T15:37:00Z">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ins>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1076" w:name="_Ref482445425"/>
      <w:r w:rsidRPr="008A62D7">
        <w:rPr>
          <w:lang w:val="en-GB"/>
        </w:rPr>
        <w:t xml:space="preserve"> </w:t>
      </w:r>
      <w:bookmarkStart w:id="1077" w:name="_Ref483234424"/>
      <w:bookmarkStart w:id="1078" w:name="_Toc536110895"/>
      <w:r w:rsidRPr="008A62D7">
        <w:rPr>
          <w:lang w:val="en-GB"/>
        </w:rPr>
        <w:t>“Plume Height Sensors”</w:t>
      </w:r>
      <w:bookmarkEnd w:id="1076"/>
      <w:bookmarkEnd w:id="1077"/>
      <w:bookmarkEnd w:id="1078"/>
    </w:p>
    <w:p w14:paraId="28D60090" w14:textId="77777777" w:rsidR="00A139D8" w:rsidRPr="008A62D7" w:rsidRDefault="00A139D8" w:rsidP="00D67453">
      <w:pPr>
        <w:rPr>
          <w:lang w:val="en-GB"/>
        </w:rPr>
      </w:pPr>
    </w:p>
    <w:p w14:paraId="59AE9096" w14:textId="40AB1168"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cent</w:t>
      </w:r>
      <w:del w:id="1079" w:author="Dioguardi, Fabio" w:date="2019-01-22T16:06:00Z">
        <w:r w:rsidRPr="008A62D7" w:rsidDel="005D07D3">
          <w:rPr>
            <w:lang w:val="en-GB"/>
          </w:rPr>
          <w:delText>e</w:delText>
        </w:r>
      </w:del>
      <w:r w:rsidRPr="008A62D7">
        <w:rPr>
          <w:lang w:val="en-GB"/>
        </w:rPr>
        <w:t>r</w:t>
      </w:r>
      <w:ins w:id="1080" w:author="Dioguardi, Fabio" w:date="2019-01-22T16:06:00Z">
        <w:r w:rsidR="005D07D3">
          <w:rPr>
            <w:lang w:val="en-GB"/>
          </w:rPr>
          <w:t>e</w:t>
        </w:r>
      </w:ins>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del w:id="1081" w:author="Dioguardi, Fabio" w:date="2019-01-21T16:54:00Z">
        <w:r w:rsidR="0075081C" w:rsidRPr="008A62D7" w:rsidDel="001F2001">
          <w:rPr>
            <w:lang w:val="en-GB"/>
          </w:rPr>
          <w:fldChar w:fldCharType="begin"/>
        </w:r>
        <w:r w:rsidR="0075081C" w:rsidRPr="008A62D7" w:rsidDel="001F2001">
          <w:rPr>
            <w:lang w:val="en-GB"/>
          </w:rPr>
          <w:delInstrText xml:space="preserve"> REF _Ref482273129 \h </w:delInstrText>
        </w:r>
        <w:r w:rsidR="0075081C" w:rsidRPr="008A62D7" w:rsidDel="001F2001">
          <w:rPr>
            <w:lang w:val="en-GB"/>
          </w:rPr>
        </w:r>
        <w:r w:rsidR="0075081C" w:rsidRPr="008A62D7" w:rsidDel="001F2001">
          <w:rPr>
            <w:lang w:val="en-GB"/>
          </w:rPr>
          <w:fldChar w:fldCharType="separate"/>
        </w:r>
        <w:r w:rsidR="00DE7C99" w:rsidRPr="008A62D7" w:rsidDel="001F2001">
          <w:rPr>
            <w:lang w:val="en-GB"/>
          </w:rPr>
          <w:delText xml:space="preserve">Figure </w:delText>
        </w:r>
        <w:r w:rsidR="00DE7C99" w:rsidRPr="008A62D7" w:rsidDel="001F2001">
          <w:rPr>
            <w:noProof/>
            <w:lang w:val="en-GB"/>
          </w:rPr>
          <w:delText>18</w:delText>
        </w:r>
        <w:r w:rsidR="0075081C" w:rsidRPr="008A62D7" w:rsidDel="001F2001">
          <w:rPr>
            <w:lang w:val="en-GB"/>
          </w:rPr>
          <w:fldChar w:fldCharType="end"/>
        </w:r>
      </w:del>
      <w:ins w:id="1082" w:author="Dioguardi, Fabio" w:date="2019-01-22T10:50:00Z">
        <w:r w:rsidR="005D07D3">
          <w:rPr>
            <w:lang w:val="en-GB"/>
          </w:rPr>
          <w:t>Figure 21</w:t>
        </w:r>
        <w:r w:rsidR="002B2145">
          <w:rPr>
            <w:lang w:val="en-GB"/>
          </w:rPr>
          <w:t>.</w:t>
        </w:r>
      </w:ins>
      <w:del w:id="1083" w:author="Dioguardi, Fabio" w:date="2019-01-22T10:50:00Z">
        <w:r w:rsidR="00A82923" w:rsidRPr="008A62D7" w:rsidDel="002B2145">
          <w:rPr>
            <w:lang w:val="en-GB"/>
          </w:rPr>
          <w:delText>.</w:delText>
        </w:r>
      </w:del>
    </w:p>
    <w:p w14:paraId="4E4AECA6" w14:textId="77777777" w:rsidR="004C0CB8" w:rsidRPr="008A62D7" w:rsidRDefault="004C0CB8" w:rsidP="004C0CB8">
      <w:pPr>
        <w:rPr>
          <w:lang w:val="en-GB"/>
        </w:rPr>
      </w:pPr>
    </w:p>
    <w:p w14:paraId="3D371507" w14:textId="77777777" w:rsidR="0076416B" w:rsidRPr="008A62D7" w:rsidRDefault="0076416B" w:rsidP="0076416B">
      <w:pPr>
        <w:keepNext/>
        <w:jc w:val="center"/>
        <w:rPr>
          <w:lang w:val="en-GB"/>
        </w:rPr>
      </w:pPr>
    </w:p>
    <w:p w14:paraId="022783DD" w14:textId="6DE3B6A3" w:rsidR="00747C57" w:rsidRPr="008A62D7" w:rsidRDefault="0076416B" w:rsidP="0076416B">
      <w:pPr>
        <w:pStyle w:val="Caption"/>
        <w:jc w:val="center"/>
        <w:rPr>
          <w:lang w:val="en-GB"/>
        </w:rPr>
      </w:pPr>
      <w:bookmarkStart w:id="1084" w:name="_Ref482273129"/>
      <w:bookmarkStart w:id="1085" w:name="_Ref48227312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086" w:author="Dioguardi, Fabio" w:date="2018-11-07T13:54:00Z">
        <w:r w:rsidR="005D07D3">
          <w:rPr>
            <w:noProof/>
            <w:lang w:val="en-GB"/>
          </w:rPr>
          <w:t>21</w:t>
        </w:r>
      </w:ins>
      <w:del w:id="1087" w:author="Dioguardi, Fabio" w:date="2018-11-07T10:11:00Z">
        <w:r w:rsidR="00DE7C99" w:rsidRPr="008A62D7" w:rsidDel="00A3487B">
          <w:rPr>
            <w:noProof/>
            <w:lang w:val="en-GB"/>
          </w:rPr>
          <w:delText>18</w:delText>
        </w:r>
      </w:del>
      <w:r w:rsidRPr="008A62D7">
        <w:rPr>
          <w:lang w:val="en-GB"/>
        </w:rPr>
        <w:fldChar w:fldCharType="end"/>
      </w:r>
      <w:bookmarkEnd w:id="1084"/>
      <w:r w:rsidRPr="008A62D7">
        <w:rPr>
          <w:lang w:val="en-GB"/>
        </w:rPr>
        <w:t>: Plume height sensor control panel</w:t>
      </w:r>
      <w:bookmarkEnd w:id="1085"/>
    </w:p>
    <w:p w14:paraId="2F761390" w14:textId="77777777" w:rsidR="00DB677C" w:rsidRPr="008A62D7" w:rsidRDefault="00DB677C" w:rsidP="00D67453">
      <w:pPr>
        <w:rPr>
          <w:rFonts w:ascii="Calibri" w:hAnsi="Calibri"/>
          <w:lang w:val="en-GB"/>
        </w:rPr>
      </w:pPr>
    </w:p>
    <w:p w14:paraId="574CA3E2" w14:textId="6E5EB457" w:rsidR="00A82923" w:rsidRPr="008A62D7" w:rsidDel="004E1426" w:rsidRDefault="00747C57" w:rsidP="004E1426">
      <w:pPr>
        <w:rPr>
          <w:del w:id="1088" w:author="Dioguardi, Fabio" w:date="2019-01-21T17:02:00Z"/>
          <w:lang w:val="en-GB"/>
        </w:rPr>
      </w:pPr>
      <w:r w:rsidRPr="008A62D7">
        <w:rPr>
          <w:lang w:val="en-GB"/>
        </w:rPr>
        <w:t>On the left top corner,</w:t>
      </w:r>
      <w:ins w:id="1089" w:author="Dioguardi, Fabio" w:date="2019-01-21T17:02:00Z">
        <w:r w:rsidR="00C87DDF">
          <w:rPr>
            <w:lang w:val="en-GB"/>
          </w:rPr>
          <w:t xml:space="preserve"> the volcano name and the Smithsonian ID code for the</w:t>
        </w:r>
      </w:ins>
      <w:ins w:id="1090" w:author="Dioguardi, Fabio" w:date="2019-01-22T16:06:00Z">
        <w:r w:rsidR="005D07D3">
          <w:rPr>
            <w:lang w:val="en-GB"/>
          </w:rPr>
          <w:t xml:space="preserve"> </w:t>
        </w:r>
      </w:ins>
      <w:del w:id="1091" w:author="Dioguardi, Fabio" w:date="2019-01-21T17:02:00Z">
        <w:r w:rsidRPr="008A62D7" w:rsidDel="00C87DDF">
          <w:rPr>
            <w:lang w:val="en-GB"/>
          </w:rPr>
          <w:delText xml:space="preserve"> an identification code for the </w:delText>
        </w:r>
      </w:del>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del w:id="1092" w:author="Dioguardi, Fabio" w:date="2019-01-21T17:02:00Z">
        <w:r w:rsidRPr="008A62D7" w:rsidDel="004E1426">
          <w:rPr>
            <w:lang w:val="en-GB"/>
          </w:rPr>
          <w:delText>For the codes</w:delText>
        </w:r>
        <w:r w:rsidR="0075081C" w:rsidRPr="008A62D7" w:rsidDel="004E1426">
          <w:rPr>
            <w:lang w:val="en-GB"/>
          </w:rPr>
          <w:delText xml:space="preserve"> used</w:delText>
        </w:r>
        <w:r w:rsidRPr="008A62D7" w:rsidDel="004E1426">
          <w:rPr>
            <w:lang w:val="en-GB"/>
          </w:rPr>
          <w:delText xml:space="preserve"> </w:delText>
        </w:r>
        <w:r w:rsidR="0075081C" w:rsidRPr="008A62D7" w:rsidDel="004E1426">
          <w:rPr>
            <w:lang w:val="en-GB"/>
          </w:rPr>
          <w:delText>in the Future</w:delText>
        </w:r>
        <w:r w:rsidR="00D60C31" w:rsidRPr="008A62D7" w:rsidDel="004E1426">
          <w:rPr>
            <w:lang w:val="en-GB"/>
          </w:rPr>
          <w:delText>V</w:delText>
        </w:r>
        <w:r w:rsidR="0075081C" w:rsidRPr="008A62D7" w:rsidDel="004E1426">
          <w:rPr>
            <w:lang w:val="en-GB"/>
          </w:rPr>
          <w:delText xml:space="preserve">olc setting, </w:delText>
        </w:r>
        <w:r w:rsidRPr="008A62D7" w:rsidDel="004E1426">
          <w:rPr>
            <w:lang w:val="en-GB"/>
          </w:rPr>
          <w:delText>see Table</w:delText>
        </w:r>
        <w:r w:rsidR="003E6989" w:rsidRPr="008A62D7" w:rsidDel="004E1426">
          <w:rPr>
            <w:lang w:val="en-GB"/>
          </w:rPr>
          <w:delText xml:space="preserve"> 4</w:delText>
        </w:r>
        <w:r w:rsidRPr="008A62D7" w:rsidDel="004E1426">
          <w:rPr>
            <w:lang w:val="en-GB"/>
          </w:rPr>
          <w:delText>.</w:delText>
        </w:r>
      </w:del>
    </w:p>
    <w:p w14:paraId="6EB33B96" w14:textId="1EEB790A" w:rsidR="00747C57" w:rsidRPr="008A62D7" w:rsidDel="004E1426" w:rsidRDefault="00BF085E" w:rsidP="00447395">
      <w:pPr>
        <w:rPr>
          <w:del w:id="1093" w:author="Dioguardi, Fabio" w:date="2019-01-21T17:02:00Z"/>
          <w:rFonts w:asciiTheme="minorHAnsi" w:hAnsiTheme="minorHAnsi"/>
          <w:lang w:val="en-GB"/>
        </w:rPr>
      </w:pPr>
      <w:del w:id="1094" w:author="Dioguardi, Fabio" w:date="2019-01-21T17:02:00Z">
        <w:r w:rsidRPr="008A62D7" w:rsidDel="004E1426">
          <w:rPr>
            <w:rFonts w:asciiTheme="minorHAnsi" w:hAnsiTheme="minorHAnsi"/>
            <w:lang w:val="en-GB"/>
          </w:rPr>
          <w:delText>Table 4: Volcano IDs used within REFIR</w:delText>
        </w:r>
        <w:r w:rsidR="0075081C" w:rsidRPr="008A62D7" w:rsidDel="004E1426">
          <w:rPr>
            <w:rFonts w:asciiTheme="minorHAnsi" w:hAnsiTheme="minorHAnsi"/>
            <w:lang w:val="en-GB"/>
          </w:rPr>
          <w:delText xml:space="preserve"> in the FutureVolc configuration</w:delText>
        </w:r>
      </w:del>
    </w:p>
    <w:tbl>
      <w:tblPr>
        <w:tblW w:w="0" w:type="auto"/>
        <w:jc w:val="center"/>
        <w:tblLook w:val="04A0" w:firstRow="1" w:lastRow="0" w:firstColumn="1" w:lastColumn="0" w:noHBand="0" w:noVBand="1"/>
      </w:tblPr>
      <w:tblGrid>
        <w:gridCol w:w="1129"/>
        <w:gridCol w:w="1560"/>
        <w:gridCol w:w="1984"/>
      </w:tblGrid>
      <w:tr w:rsidR="00747C57" w:rsidRPr="000E1A5F" w:rsidDel="004E1426" w14:paraId="747B9013" w14:textId="40569EA8" w:rsidTr="003E6989">
        <w:trPr>
          <w:jc w:val="center"/>
          <w:del w:id="1095" w:author="Dioguardi, Fabio" w:date="2019-01-21T17:02:00Z"/>
        </w:trPr>
        <w:tc>
          <w:tcPr>
            <w:tcW w:w="1129" w:type="dxa"/>
            <w:vAlign w:val="center"/>
          </w:tcPr>
          <w:p w14:paraId="6D01EC17" w14:textId="4A8F4987" w:rsidR="00747C57" w:rsidRPr="008A62D7" w:rsidDel="004E1426" w:rsidRDefault="00747C57">
            <w:pPr>
              <w:rPr>
                <w:del w:id="1096" w:author="Dioguardi, Fabio" w:date="2019-01-21T17:02:00Z"/>
                <w:b/>
                <w:lang w:val="en-GB"/>
              </w:rPr>
              <w:pPrChange w:id="1097" w:author="Dioguardi, Fabio" w:date="2019-01-21T17:02:00Z">
                <w:pPr>
                  <w:jc w:val="center"/>
                </w:pPr>
              </w:pPrChange>
            </w:pPr>
            <w:del w:id="1098" w:author="Dioguardi, Fabio" w:date="2019-01-21T17:02:00Z">
              <w:r w:rsidRPr="008A62D7" w:rsidDel="004E1426">
                <w:rPr>
                  <w:b/>
                  <w:lang w:val="en-GB"/>
                </w:rPr>
                <w:delText>ID No.</w:delText>
              </w:r>
            </w:del>
          </w:p>
        </w:tc>
        <w:tc>
          <w:tcPr>
            <w:tcW w:w="1560" w:type="dxa"/>
          </w:tcPr>
          <w:p w14:paraId="7A2C97F9" w14:textId="76049229" w:rsidR="00747C57" w:rsidRPr="008A62D7" w:rsidDel="004E1426" w:rsidRDefault="00747C57">
            <w:pPr>
              <w:rPr>
                <w:del w:id="1099" w:author="Dioguardi, Fabio" w:date="2019-01-21T17:02:00Z"/>
                <w:b/>
                <w:lang w:val="en-GB"/>
              </w:rPr>
              <w:pPrChange w:id="1100" w:author="Dioguardi, Fabio" w:date="2019-01-21T17:02:00Z">
                <w:pPr>
                  <w:jc w:val="center"/>
                </w:pPr>
              </w:pPrChange>
            </w:pPr>
            <w:del w:id="1101" w:author="Dioguardi, Fabio" w:date="2019-01-21T17:02:00Z">
              <w:r w:rsidRPr="008A62D7" w:rsidDel="004E1426">
                <w:rPr>
                  <w:b/>
                  <w:lang w:val="en-GB"/>
                </w:rPr>
                <w:delText>Code</w:delText>
              </w:r>
            </w:del>
          </w:p>
        </w:tc>
        <w:tc>
          <w:tcPr>
            <w:tcW w:w="1984" w:type="dxa"/>
            <w:vAlign w:val="center"/>
          </w:tcPr>
          <w:p w14:paraId="7DCB1F45" w14:textId="28683219" w:rsidR="00747C57" w:rsidRPr="008A62D7" w:rsidDel="004E1426" w:rsidRDefault="00747C57" w:rsidP="004E1426">
            <w:pPr>
              <w:rPr>
                <w:del w:id="1102" w:author="Dioguardi, Fabio" w:date="2019-01-21T17:02:00Z"/>
                <w:b/>
                <w:lang w:val="en-GB"/>
              </w:rPr>
            </w:pPr>
            <w:del w:id="1103" w:author="Dioguardi, Fabio" w:date="2019-01-21T17:02:00Z">
              <w:r w:rsidRPr="008A62D7" w:rsidDel="004E1426">
                <w:rPr>
                  <w:b/>
                  <w:lang w:val="en-GB"/>
                </w:rPr>
                <w:delText>Volcano</w:delText>
              </w:r>
            </w:del>
          </w:p>
        </w:tc>
      </w:tr>
      <w:tr w:rsidR="00747C57" w:rsidRPr="000E1A5F" w:rsidDel="004E1426" w14:paraId="3DBAD522" w14:textId="2BE53AC6" w:rsidTr="003E6989">
        <w:trPr>
          <w:jc w:val="center"/>
          <w:del w:id="1104" w:author="Dioguardi, Fabio" w:date="2019-01-21T17:02:00Z"/>
        </w:trPr>
        <w:tc>
          <w:tcPr>
            <w:tcW w:w="1129" w:type="dxa"/>
            <w:vAlign w:val="center"/>
          </w:tcPr>
          <w:p w14:paraId="43532C67" w14:textId="56116800" w:rsidR="00747C57" w:rsidRPr="008A62D7" w:rsidDel="004E1426" w:rsidRDefault="00747C57">
            <w:pPr>
              <w:rPr>
                <w:del w:id="1105" w:author="Dioguardi, Fabio" w:date="2019-01-21T17:02:00Z"/>
                <w:lang w:val="en-GB"/>
              </w:rPr>
              <w:pPrChange w:id="1106" w:author="Dioguardi, Fabio" w:date="2019-01-21T17:02:00Z">
                <w:pPr>
                  <w:jc w:val="center"/>
                </w:pPr>
              </w:pPrChange>
            </w:pPr>
            <w:del w:id="1107" w:author="Dioguardi, Fabio" w:date="2019-01-21T17:02:00Z">
              <w:r w:rsidRPr="008A62D7" w:rsidDel="004E1426">
                <w:rPr>
                  <w:lang w:val="en-GB"/>
                </w:rPr>
                <w:delText>0</w:delText>
              </w:r>
            </w:del>
          </w:p>
        </w:tc>
        <w:tc>
          <w:tcPr>
            <w:tcW w:w="1560" w:type="dxa"/>
          </w:tcPr>
          <w:p w14:paraId="75ED4296" w14:textId="5C63C812" w:rsidR="00747C57" w:rsidRPr="008A62D7" w:rsidDel="004E1426" w:rsidRDefault="003E6989">
            <w:pPr>
              <w:rPr>
                <w:del w:id="1108" w:author="Dioguardi, Fabio" w:date="2019-01-21T17:02:00Z"/>
                <w:lang w:val="en-GB"/>
              </w:rPr>
              <w:pPrChange w:id="1109" w:author="Dioguardi, Fabio" w:date="2019-01-21T17:02:00Z">
                <w:pPr>
                  <w:jc w:val="center"/>
                </w:pPr>
              </w:pPrChange>
            </w:pPr>
            <w:del w:id="1110" w:author="Dioguardi, Fabio" w:date="2019-01-21T17:02:00Z">
              <w:r w:rsidRPr="008A62D7" w:rsidDel="004E1426">
                <w:rPr>
                  <w:lang w:val="en-GB"/>
                </w:rPr>
                <w:delText>EYJA</w:delText>
              </w:r>
            </w:del>
          </w:p>
        </w:tc>
        <w:tc>
          <w:tcPr>
            <w:tcW w:w="1984" w:type="dxa"/>
            <w:vAlign w:val="center"/>
          </w:tcPr>
          <w:p w14:paraId="68DB3CDD" w14:textId="7AFF36C6" w:rsidR="00747C57" w:rsidRPr="008A62D7" w:rsidDel="004E1426" w:rsidRDefault="00747C57" w:rsidP="004E1426">
            <w:pPr>
              <w:rPr>
                <w:del w:id="1111" w:author="Dioguardi, Fabio" w:date="2019-01-21T17:02:00Z"/>
                <w:lang w:val="en-GB"/>
              </w:rPr>
            </w:pPr>
            <w:del w:id="1112" w:author="Dioguardi, Fabio" w:date="2019-01-21T17:02:00Z">
              <w:r w:rsidRPr="008A62D7" w:rsidDel="004E1426">
                <w:rPr>
                  <w:lang w:val="en-GB"/>
                </w:rPr>
                <w:delText>Eyjafjallajökull</w:delText>
              </w:r>
            </w:del>
          </w:p>
        </w:tc>
      </w:tr>
      <w:tr w:rsidR="00747C57" w:rsidRPr="000E1A5F" w:rsidDel="004E1426" w14:paraId="07172E42" w14:textId="7B8CA965" w:rsidTr="003E6989">
        <w:trPr>
          <w:jc w:val="center"/>
          <w:del w:id="1113" w:author="Dioguardi, Fabio" w:date="2019-01-21T17:02:00Z"/>
        </w:trPr>
        <w:tc>
          <w:tcPr>
            <w:tcW w:w="1129" w:type="dxa"/>
            <w:vAlign w:val="center"/>
          </w:tcPr>
          <w:p w14:paraId="438F53F1" w14:textId="140C86B0" w:rsidR="00747C57" w:rsidRPr="008A62D7" w:rsidDel="004E1426" w:rsidRDefault="00747C57">
            <w:pPr>
              <w:rPr>
                <w:del w:id="1114" w:author="Dioguardi, Fabio" w:date="2019-01-21T17:02:00Z"/>
                <w:lang w:val="en-GB"/>
              </w:rPr>
              <w:pPrChange w:id="1115" w:author="Dioguardi, Fabio" w:date="2019-01-21T17:02:00Z">
                <w:pPr>
                  <w:jc w:val="center"/>
                </w:pPr>
              </w:pPrChange>
            </w:pPr>
            <w:del w:id="1116" w:author="Dioguardi, Fabio" w:date="2019-01-21T17:02:00Z">
              <w:r w:rsidRPr="008A62D7" w:rsidDel="004E1426">
                <w:rPr>
                  <w:lang w:val="en-GB"/>
                </w:rPr>
                <w:delText>1</w:delText>
              </w:r>
            </w:del>
          </w:p>
        </w:tc>
        <w:tc>
          <w:tcPr>
            <w:tcW w:w="1560" w:type="dxa"/>
          </w:tcPr>
          <w:p w14:paraId="397A4A60" w14:textId="3E08D87B" w:rsidR="00747C57" w:rsidRPr="008A62D7" w:rsidDel="004E1426" w:rsidRDefault="003E6989">
            <w:pPr>
              <w:rPr>
                <w:del w:id="1117" w:author="Dioguardi, Fabio" w:date="2019-01-21T17:02:00Z"/>
                <w:lang w:val="en-GB"/>
              </w:rPr>
              <w:pPrChange w:id="1118" w:author="Dioguardi, Fabio" w:date="2019-01-21T17:02:00Z">
                <w:pPr>
                  <w:jc w:val="center"/>
                </w:pPr>
              </w:pPrChange>
            </w:pPr>
            <w:del w:id="1119" w:author="Dioguardi, Fabio" w:date="2019-01-21T17:02:00Z">
              <w:r w:rsidRPr="008A62D7" w:rsidDel="004E1426">
                <w:rPr>
                  <w:lang w:val="en-GB"/>
                </w:rPr>
                <w:delText>KATLA</w:delText>
              </w:r>
            </w:del>
          </w:p>
        </w:tc>
        <w:tc>
          <w:tcPr>
            <w:tcW w:w="1984" w:type="dxa"/>
            <w:vAlign w:val="center"/>
          </w:tcPr>
          <w:p w14:paraId="6C940F2D" w14:textId="7465AC37" w:rsidR="00747C57" w:rsidRPr="008A62D7" w:rsidDel="004E1426" w:rsidRDefault="00747C57" w:rsidP="004E1426">
            <w:pPr>
              <w:rPr>
                <w:del w:id="1120" w:author="Dioguardi, Fabio" w:date="2019-01-21T17:02:00Z"/>
                <w:lang w:val="en-GB"/>
              </w:rPr>
            </w:pPr>
            <w:del w:id="1121" w:author="Dioguardi, Fabio" w:date="2019-01-21T17:02:00Z">
              <w:r w:rsidRPr="008A62D7" w:rsidDel="004E1426">
                <w:rPr>
                  <w:lang w:val="en-GB"/>
                </w:rPr>
                <w:delText>Katla</w:delText>
              </w:r>
            </w:del>
          </w:p>
        </w:tc>
      </w:tr>
      <w:tr w:rsidR="00747C57" w:rsidRPr="000E1A5F" w:rsidDel="004E1426" w14:paraId="68B6FC52" w14:textId="42C3730C" w:rsidTr="003E6989">
        <w:trPr>
          <w:jc w:val="center"/>
          <w:del w:id="1122" w:author="Dioguardi, Fabio" w:date="2019-01-21T17:02:00Z"/>
        </w:trPr>
        <w:tc>
          <w:tcPr>
            <w:tcW w:w="1129" w:type="dxa"/>
            <w:vAlign w:val="center"/>
          </w:tcPr>
          <w:p w14:paraId="1F5645A9" w14:textId="5E4B8BCA" w:rsidR="00747C57" w:rsidRPr="008A62D7" w:rsidDel="004E1426" w:rsidRDefault="00747C57">
            <w:pPr>
              <w:rPr>
                <w:del w:id="1123" w:author="Dioguardi, Fabio" w:date="2019-01-21T17:02:00Z"/>
                <w:lang w:val="en-GB"/>
              </w:rPr>
              <w:pPrChange w:id="1124" w:author="Dioguardi, Fabio" w:date="2019-01-21T17:02:00Z">
                <w:pPr>
                  <w:jc w:val="center"/>
                </w:pPr>
              </w:pPrChange>
            </w:pPr>
            <w:del w:id="1125" w:author="Dioguardi, Fabio" w:date="2019-01-21T17:02:00Z">
              <w:r w:rsidRPr="008A62D7" w:rsidDel="004E1426">
                <w:rPr>
                  <w:lang w:val="en-GB"/>
                </w:rPr>
                <w:delText>2</w:delText>
              </w:r>
            </w:del>
          </w:p>
        </w:tc>
        <w:tc>
          <w:tcPr>
            <w:tcW w:w="1560" w:type="dxa"/>
          </w:tcPr>
          <w:p w14:paraId="1E0E4A7E" w14:textId="65A1B2DC" w:rsidR="00747C57" w:rsidRPr="008A62D7" w:rsidDel="004E1426" w:rsidRDefault="003E6989">
            <w:pPr>
              <w:rPr>
                <w:del w:id="1126" w:author="Dioguardi, Fabio" w:date="2019-01-21T17:02:00Z"/>
                <w:lang w:val="en-GB"/>
              </w:rPr>
              <w:pPrChange w:id="1127" w:author="Dioguardi, Fabio" w:date="2019-01-21T17:02:00Z">
                <w:pPr>
                  <w:jc w:val="center"/>
                </w:pPr>
              </w:pPrChange>
            </w:pPr>
            <w:del w:id="1128" w:author="Dioguardi, Fabio" w:date="2019-01-21T17:02:00Z">
              <w:r w:rsidRPr="008A62D7" w:rsidDel="004E1426">
                <w:rPr>
                  <w:lang w:val="en-GB"/>
                </w:rPr>
                <w:delText>HEKLA</w:delText>
              </w:r>
            </w:del>
          </w:p>
        </w:tc>
        <w:tc>
          <w:tcPr>
            <w:tcW w:w="1984" w:type="dxa"/>
            <w:vAlign w:val="center"/>
          </w:tcPr>
          <w:p w14:paraId="4BBB3A43" w14:textId="07577F83" w:rsidR="00747C57" w:rsidRPr="008A62D7" w:rsidDel="004E1426" w:rsidRDefault="00747C57" w:rsidP="004E1426">
            <w:pPr>
              <w:rPr>
                <w:del w:id="1129" w:author="Dioguardi, Fabio" w:date="2019-01-21T17:02:00Z"/>
                <w:lang w:val="en-GB"/>
              </w:rPr>
            </w:pPr>
            <w:del w:id="1130" w:author="Dioguardi, Fabio" w:date="2019-01-21T17:02:00Z">
              <w:r w:rsidRPr="008A62D7" w:rsidDel="004E1426">
                <w:rPr>
                  <w:lang w:val="en-GB"/>
                </w:rPr>
                <w:delText>Hekla</w:delText>
              </w:r>
            </w:del>
          </w:p>
        </w:tc>
      </w:tr>
      <w:tr w:rsidR="00747C57" w:rsidRPr="000E1A5F" w:rsidDel="004E1426" w14:paraId="706FAB1F" w14:textId="38DE478F" w:rsidTr="003E6989">
        <w:trPr>
          <w:jc w:val="center"/>
          <w:del w:id="1131" w:author="Dioguardi, Fabio" w:date="2019-01-21T17:02:00Z"/>
        </w:trPr>
        <w:tc>
          <w:tcPr>
            <w:tcW w:w="1129" w:type="dxa"/>
          </w:tcPr>
          <w:p w14:paraId="4EFAC9C7" w14:textId="5F215E83" w:rsidR="00747C57" w:rsidRPr="008A62D7" w:rsidDel="004E1426" w:rsidRDefault="00747C57">
            <w:pPr>
              <w:rPr>
                <w:del w:id="1132" w:author="Dioguardi, Fabio" w:date="2019-01-21T17:02:00Z"/>
                <w:lang w:val="en-GB"/>
              </w:rPr>
              <w:pPrChange w:id="1133" w:author="Dioguardi, Fabio" w:date="2019-01-21T17:02:00Z">
                <w:pPr>
                  <w:jc w:val="center"/>
                </w:pPr>
              </w:pPrChange>
            </w:pPr>
            <w:del w:id="1134" w:author="Dioguardi, Fabio" w:date="2019-01-21T17:02:00Z">
              <w:r w:rsidRPr="008A62D7" w:rsidDel="004E1426">
                <w:rPr>
                  <w:lang w:val="en-GB"/>
                </w:rPr>
                <w:delText>3</w:delText>
              </w:r>
            </w:del>
          </w:p>
        </w:tc>
        <w:tc>
          <w:tcPr>
            <w:tcW w:w="1560" w:type="dxa"/>
          </w:tcPr>
          <w:p w14:paraId="02FA733E" w14:textId="2DBFCDDB" w:rsidR="00747C57" w:rsidRPr="008A62D7" w:rsidDel="004E1426" w:rsidRDefault="003E6989">
            <w:pPr>
              <w:rPr>
                <w:del w:id="1135" w:author="Dioguardi, Fabio" w:date="2019-01-21T17:02:00Z"/>
                <w:lang w:val="en-GB"/>
              </w:rPr>
              <w:pPrChange w:id="1136" w:author="Dioguardi, Fabio" w:date="2019-01-21T17:02:00Z">
                <w:pPr>
                  <w:jc w:val="center"/>
                </w:pPr>
              </w:pPrChange>
            </w:pPr>
            <w:del w:id="1137" w:author="Dioguardi, Fabio" w:date="2019-01-21T17:02:00Z">
              <w:r w:rsidRPr="008A62D7" w:rsidDel="004E1426">
                <w:rPr>
                  <w:lang w:val="en-GB"/>
                </w:rPr>
                <w:delText>GRIM</w:delText>
              </w:r>
            </w:del>
          </w:p>
        </w:tc>
        <w:tc>
          <w:tcPr>
            <w:tcW w:w="1984" w:type="dxa"/>
          </w:tcPr>
          <w:p w14:paraId="061BB807" w14:textId="32491603" w:rsidR="00747C57" w:rsidRPr="008A62D7" w:rsidDel="004E1426" w:rsidRDefault="00747C57" w:rsidP="004E1426">
            <w:pPr>
              <w:rPr>
                <w:del w:id="1138" w:author="Dioguardi, Fabio" w:date="2019-01-21T17:02:00Z"/>
                <w:lang w:val="en-GB"/>
              </w:rPr>
            </w:pPr>
            <w:del w:id="1139" w:author="Dioguardi, Fabio" w:date="2019-01-21T17:02:00Z">
              <w:r w:rsidRPr="008A62D7" w:rsidDel="004E1426">
                <w:rPr>
                  <w:lang w:val="en-GB"/>
                </w:rPr>
                <w:delText>Grímsvötn</w:delText>
              </w:r>
            </w:del>
          </w:p>
        </w:tc>
      </w:tr>
      <w:tr w:rsidR="00747C57" w:rsidRPr="000E1A5F" w:rsidDel="004E1426" w14:paraId="0844DF47" w14:textId="63F858B3" w:rsidTr="003E6989">
        <w:trPr>
          <w:jc w:val="center"/>
          <w:del w:id="1140" w:author="Dioguardi, Fabio" w:date="2019-01-21T17:02:00Z"/>
        </w:trPr>
        <w:tc>
          <w:tcPr>
            <w:tcW w:w="1129" w:type="dxa"/>
          </w:tcPr>
          <w:p w14:paraId="0704C884" w14:textId="426C03F4" w:rsidR="00747C57" w:rsidRPr="008A62D7" w:rsidDel="004E1426" w:rsidRDefault="00747C57">
            <w:pPr>
              <w:rPr>
                <w:del w:id="1141" w:author="Dioguardi, Fabio" w:date="2019-01-21T17:02:00Z"/>
                <w:lang w:val="en-GB"/>
              </w:rPr>
              <w:pPrChange w:id="1142" w:author="Dioguardi, Fabio" w:date="2019-01-21T17:02:00Z">
                <w:pPr>
                  <w:jc w:val="center"/>
                </w:pPr>
              </w:pPrChange>
            </w:pPr>
            <w:del w:id="1143" w:author="Dioguardi, Fabio" w:date="2019-01-21T17:02:00Z">
              <w:r w:rsidRPr="008A62D7" w:rsidDel="004E1426">
                <w:rPr>
                  <w:lang w:val="en-GB"/>
                </w:rPr>
                <w:delText>4</w:delText>
              </w:r>
            </w:del>
          </w:p>
        </w:tc>
        <w:tc>
          <w:tcPr>
            <w:tcW w:w="1560" w:type="dxa"/>
          </w:tcPr>
          <w:p w14:paraId="4109FA02" w14:textId="72CE891F" w:rsidR="00747C57" w:rsidRPr="008A62D7" w:rsidDel="004E1426" w:rsidRDefault="003E6989">
            <w:pPr>
              <w:rPr>
                <w:del w:id="1144" w:author="Dioguardi, Fabio" w:date="2019-01-21T17:02:00Z"/>
                <w:lang w:val="en-GB"/>
              </w:rPr>
              <w:pPrChange w:id="1145" w:author="Dioguardi, Fabio" w:date="2019-01-21T17:02:00Z">
                <w:pPr>
                  <w:jc w:val="center"/>
                </w:pPr>
              </w:pPrChange>
            </w:pPr>
            <w:del w:id="1146" w:author="Dioguardi, Fabio" w:date="2019-01-21T17:02:00Z">
              <w:r w:rsidRPr="008A62D7" w:rsidDel="004E1426">
                <w:rPr>
                  <w:lang w:val="en-GB"/>
                </w:rPr>
                <w:delText>VESTM</w:delText>
              </w:r>
            </w:del>
          </w:p>
        </w:tc>
        <w:tc>
          <w:tcPr>
            <w:tcW w:w="1984" w:type="dxa"/>
          </w:tcPr>
          <w:p w14:paraId="5D8D13FE" w14:textId="786F6165" w:rsidR="00747C57" w:rsidRPr="008A62D7" w:rsidDel="004E1426" w:rsidRDefault="00747C57" w:rsidP="004E1426">
            <w:pPr>
              <w:rPr>
                <w:del w:id="1147" w:author="Dioguardi, Fabio" w:date="2019-01-21T17:02:00Z"/>
                <w:lang w:val="en-GB"/>
              </w:rPr>
            </w:pPr>
            <w:del w:id="1148" w:author="Dioguardi, Fabio" w:date="2019-01-21T17:02:00Z">
              <w:r w:rsidRPr="008A62D7" w:rsidDel="004E1426">
                <w:rPr>
                  <w:lang w:val="en-GB"/>
                </w:rPr>
                <w:delText>Vestmannaeyjar</w:delText>
              </w:r>
            </w:del>
          </w:p>
        </w:tc>
      </w:tr>
      <w:tr w:rsidR="00747C57" w:rsidRPr="000E1A5F" w:rsidDel="004E1426" w14:paraId="69222F7D" w14:textId="03A6A85D" w:rsidTr="003E6989">
        <w:trPr>
          <w:jc w:val="center"/>
          <w:del w:id="1149" w:author="Dioguardi, Fabio" w:date="2019-01-21T17:02:00Z"/>
        </w:trPr>
        <w:tc>
          <w:tcPr>
            <w:tcW w:w="1129" w:type="dxa"/>
          </w:tcPr>
          <w:p w14:paraId="55365EC3" w14:textId="496FB25A" w:rsidR="00747C57" w:rsidRPr="008A62D7" w:rsidDel="004E1426" w:rsidRDefault="00747C57">
            <w:pPr>
              <w:rPr>
                <w:del w:id="1150" w:author="Dioguardi, Fabio" w:date="2019-01-21T17:02:00Z"/>
                <w:lang w:val="en-GB"/>
              </w:rPr>
              <w:pPrChange w:id="1151" w:author="Dioguardi, Fabio" w:date="2019-01-21T17:02:00Z">
                <w:pPr>
                  <w:jc w:val="center"/>
                </w:pPr>
              </w:pPrChange>
            </w:pPr>
            <w:del w:id="1152" w:author="Dioguardi, Fabio" w:date="2019-01-21T17:02:00Z">
              <w:r w:rsidRPr="008A62D7" w:rsidDel="004E1426">
                <w:rPr>
                  <w:lang w:val="en-GB"/>
                </w:rPr>
                <w:delText>5</w:delText>
              </w:r>
            </w:del>
          </w:p>
        </w:tc>
        <w:tc>
          <w:tcPr>
            <w:tcW w:w="1560" w:type="dxa"/>
          </w:tcPr>
          <w:p w14:paraId="59338A7B" w14:textId="4C59597F" w:rsidR="00747C57" w:rsidRPr="008A62D7" w:rsidDel="004E1426" w:rsidRDefault="003E6989">
            <w:pPr>
              <w:rPr>
                <w:del w:id="1153" w:author="Dioguardi, Fabio" w:date="2019-01-21T17:02:00Z"/>
                <w:lang w:val="en-GB"/>
              </w:rPr>
              <w:pPrChange w:id="1154" w:author="Dioguardi, Fabio" w:date="2019-01-21T17:02:00Z">
                <w:pPr>
                  <w:jc w:val="center"/>
                </w:pPr>
              </w:pPrChange>
            </w:pPr>
            <w:del w:id="1155" w:author="Dioguardi, Fabio" w:date="2019-01-21T17:02:00Z">
              <w:r w:rsidRPr="008A62D7" w:rsidDel="004E1426">
                <w:rPr>
                  <w:lang w:val="en-GB"/>
                </w:rPr>
                <w:delText>BARDA</w:delText>
              </w:r>
            </w:del>
          </w:p>
        </w:tc>
        <w:tc>
          <w:tcPr>
            <w:tcW w:w="1984" w:type="dxa"/>
          </w:tcPr>
          <w:p w14:paraId="21DE52FB" w14:textId="1ACB4870" w:rsidR="00747C57" w:rsidRPr="008A62D7" w:rsidDel="004E1426" w:rsidRDefault="00747C57" w:rsidP="004E1426">
            <w:pPr>
              <w:rPr>
                <w:del w:id="1156" w:author="Dioguardi, Fabio" w:date="2019-01-21T17:02:00Z"/>
                <w:lang w:val="en-GB"/>
              </w:rPr>
            </w:pPr>
            <w:del w:id="1157" w:author="Dioguardi, Fabio" w:date="2019-01-21T17:02:00Z">
              <w:r w:rsidRPr="008A62D7" w:rsidDel="004E1426">
                <w:rPr>
                  <w:lang w:val="en-GB"/>
                </w:rPr>
                <w:delText>Bárðarbunga</w:delText>
              </w:r>
            </w:del>
          </w:p>
        </w:tc>
      </w:tr>
      <w:tr w:rsidR="00747C57" w:rsidRPr="000E1A5F" w:rsidDel="004E1426" w14:paraId="02D5E146" w14:textId="341B6AA6" w:rsidTr="003E6989">
        <w:trPr>
          <w:jc w:val="center"/>
          <w:del w:id="1158" w:author="Dioguardi, Fabio" w:date="2019-01-21T17:02:00Z"/>
        </w:trPr>
        <w:tc>
          <w:tcPr>
            <w:tcW w:w="1129" w:type="dxa"/>
          </w:tcPr>
          <w:p w14:paraId="5F84B31D" w14:textId="2B95A9B0" w:rsidR="00747C57" w:rsidRPr="008A62D7" w:rsidDel="004E1426" w:rsidRDefault="00747C57">
            <w:pPr>
              <w:rPr>
                <w:del w:id="1159" w:author="Dioguardi, Fabio" w:date="2019-01-21T17:02:00Z"/>
                <w:lang w:val="en-GB"/>
              </w:rPr>
              <w:pPrChange w:id="1160" w:author="Dioguardi, Fabio" w:date="2019-01-21T17:02:00Z">
                <w:pPr>
                  <w:jc w:val="center"/>
                </w:pPr>
              </w:pPrChange>
            </w:pPr>
            <w:del w:id="1161" w:author="Dioguardi, Fabio" w:date="2019-01-21T17:02:00Z">
              <w:r w:rsidRPr="008A62D7" w:rsidDel="004E1426">
                <w:rPr>
                  <w:lang w:val="en-GB"/>
                </w:rPr>
                <w:delText>6</w:delText>
              </w:r>
            </w:del>
          </w:p>
        </w:tc>
        <w:tc>
          <w:tcPr>
            <w:tcW w:w="1560" w:type="dxa"/>
          </w:tcPr>
          <w:p w14:paraId="296D06FD" w14:textId="17FECBC7" w:rsidR="00747C57" w:rsidRPr="008A62D7" w:rsidDel="004E1426" w:rsidRDefault="003E6989">
            <w:pPr>
              <w:rPr>
                <w:del w:id="1162" w:author="Dioguardi, Fabio" w:date="2019-01-21T17:02:00Z"/>
                <w:lang w:val="en-GB"/>
              </w:rPr>
              <w:pPrChange w:id="1163" w:author="Dioguardi, Fabio" w:date="2019-01-21T17:02:00Z">
                <w:pPr>
                  <w:jc w:val="center"/>
                </w:pPr>
              </w:pPrChange>
            </w:pPr>
            <w:del w:id="1164" w:author="Dioguardi, Fabio" w:date="2019-01-21T17:02:00Z">
              <w:r w:rsidRPr="008A62D7" w:rsidDel="004E1426">
                <w:rPr>
                  <w:lang w:val="en-GB"/>
                </w:rPr>
                <w:delText>KVERK</w:delText>
              </w:r>
            </w:del>
          </w:p>
        </w:tc>
        <w:tc>
          <w:tcPr>
            <w:tcW w:w="1984" w:type="dxa"/>
          </w:tcPr>
          <w:p w14:paraId="00D83E2C" w14:textId="24DC57A7" w:rsidR="00747C57" w:rsidRPr="008A62D7" w:rsidDel="004E1426" w:rsidRDefault="00747C57" w:rsidP="004E1426">
            <w:pPr>
              <w:rPr>
                <w:del w:id="1165" w:author="Dioguardi, Fabio" w:date="2019-01-21T17:02:00Z"/>
                <w:lang w:val="en-GB"/>
              </w:rPr>
            </w:pPr>
            <w:del w:id="1166" w:author="Dioguardi, Fabio" w:date="2019-01-21T17:02:00Z">
              <w:r w:rsidRPr="008A62D7" w:rsidDel="004E1426">
                <w:rPr>
                  <w:lang w:val="en-GB"/>
                </w:rPr>
                <w:delText>Kverkfjöll</w:delText>
              </w:r>
            </w:del>
          </w:p>
        </w:tc>
      </w:tr>
      <w:tr w:rsidR="00747C57" w:rsidRPr="000E1A5F" w:rsidDel="004E1426" w14:paraId="55DFC2DF" w14:textId="1BFBF669" w:rsidTr="003E6989">
        <w:trPr>
          <w:jc w:val="center"/>
          <w:del w:id="1167" w:author="Dioguardi, Fabio" w:date="2019-01-21T17:02:00Z"/>
        </w:trPr>
        <w:tc>
          <w:tcPr>
            <w:tcW w:w="1129" w:type="dxa"/>
          </w:tcPr>
          <w:p w14:paraId="622FF240" w14:textId="1AD73900" w:rsidR="00747C57" w:rsidRPr="008A62D7" w:rsidDel="004E1426" w:rsidRDefault="00747C57">
            <w:pPr>
              <w:rPr>
                <w:del w:id="1168" w:author="Dioguardi, Fabio" w:date="2019-01-21T17:02:00Z"/>
                <w:lang w:val="en-GB"/>
              </w:rPr>
              <w:pPrChange w:id="1169" w:author="Dioguardi, Fabio" w:date="2019-01-21T17:02:00Z">
                <w:pPr>
                  <w:jc w:val="center"/>
                </w:pPr>
              </w:pPrChange>
            </w:pPr>
            <w:del w:id="1170" w:author="Dioguardi, Fabio" w:date="2019-01-21T17:02:00Z">
              <w:r w:rsidRPr="008A62D7" w:rsidDel="004E1426">
                <w:rPr>
                  <w:lang w:val="en-GB"/>
                </w:rPr>
                <w:delText>7</w:delText>
              </w:r>
            </w:del>
          </w:p>
        </w:tc>
        <w:tc>
          <w:tcPr>
            <w:tcW w:w="1560" w:type="dxa"/>
          </w:tcPr>
          <w:p w14:paraId="7F66D487" w14:textId="5147B784" w:rsidR="00747C57" w:rsidRPr="008A62D7" w:rsidDel="004E1426" w:rsidRDefault="003E6989">
            <w:pPr>
              <w:rPr>
                <w:del w:id="1171" w:author="Dioguardi, Fabio" w:date="2019-01-21T17:02:00Z"/>
                <w:lang w:val="en-GB"/>
              </w:rPr>
              <w:pPrChange w:id="1172" w:author="Dioguardi, Fabio" w:date="2019-01-21T17:02:00Z">
                <w:pPr>
                  <w:jc w:val="center"/>
                </w:pPr>
              </w:pPrChange>
            </w:pPr>
            <w:del w:id="1173" w:author="Dioguardi, Fabio" w:date="2019-01-21T17:02:00Z">
              <w:r w:rsidRPr="008A62D7" w:rsidDel="004E1426">
                <w:rPr>
                  <w:lang w:val="en-GB"/>
                </w:rPr>
                <w:delText>ORAEF</w:delText>
              </w:r>
            </w:del>
          </w:p>
        </w:tc>
        <w:tc>
          <w:tcPr>
            <w:tcW w:w="1984" w:type="dxa"/>
          </w:tcPr>
          <w:p w14:paraId="646D72F3" w14:textId="475827CE" w:rsidR="00747C57" w:rsidRPr="008A62D7" w:rsidDel="004E1426" w:rsidRDefault="00747C57" w:rsidP="004E1426">
            <w:pPr>
              <w:rPr>
                <w:del w:id="1174" w:author="Dioguardi, Fabio" w:date="2019-01-21T17:02:00Z"/>
                <w:lang w:val="en-GB"/>
              </w:rPr>
            </w:pPr>
            <w:del w:id="1175" w:author="Dioguardi, Fabio" w:date="2019-01-21T17:02:00Z">
              <w:r w:rsidRPr="008A62D7" w:rsidDel="004E1426">
                <w:rPr>
                  <w:lang w:val="en-GB"/>
                </w:rPr>
                <w:delText>Öræfajökull</w:delText>
              </w:r>
            </w:del>
          </w:p>
        </w:tc>
      </w:tr>
      <w:tr w:rsidR="00747C57" w:rsidRPr="000E1A5F" w:rsidDel="004E1426" w14:paraId="3FDFDA5A" w14:textId="21341EC7" w:rsidTr="003E6989">
        <w:trPr>
          <w:jc w:val="center"/>
          <w:del w:id="1176" w:author="Dioguardi, Fabio" w:date="2019-01-21T17:02:00Z"/>
        </w:trPr>
        <w:tc>
          <w:tcPr>
            <w:tcW w:w="1129" w:type="dxa"/>
          </w:tcPr>
          <w:p w14:paraId="0443C2C0" w14:textId="2C28D531" w:rsidR="00747C57" w:rsidRPr="008A62D7" w:rsidDel="004E1426" w:rsidRDefault="00747C57">
            <w:pPr>
              <w:rPr>
                <w:del w:id="1177" w:author="Dioguardi, Fabio" w:date="2019-01-21T17:02:00Z"/>
                <w:lang w:val="en-GB"/>
              </w:rPr>
              <w:pPrChange w:id="1178" w:author="Dioguardi, Fabio" w:date="2019-01-21T17:02:00Z">
                <w:pPr>
                  <w:jc w:val="center"/>
                </w:pPr>
              </w:pPrChange>
            </w:pPr>
            <w:del w:id="1179" w:author="Dioguardi, Fabio" w:date="2019-01-21T17:02:00Z">
              <w:r w:rsidRPr="008A62D7" w:rsidDel="004E1426">
                <w:rPr>
                  <w:lang w:val="en-GB"/>
                </w:rPr>
                <w:delText>8</w:delText>
              </w:r>
            </w:del>
          </w:p>
        </w:tc>
        <w:tc>
          <w:tcPr>
            <w:tcW w:w="1560" w:type="dxa"/>
          </w:tcPr>
          <w:p w14:paraId="02E06900" w14:textId="281528AC" w:rsidR="00747C57" w:rsidRPr="008A62D7" w:rsidDel="004E1426" w:rsidRDefault="003E6989">
            <w:pPr>
              <w:rPr>
                <w:del w:id="1180" w:author="Dioguardi, Fabio" w:date="2019-01-21T17:02:00Z"/>
                <w:lang w:val="en-GB"/>
              </w:rPr>
              <w:pPrChange w:id="1181" w:author="Dioguardi, Fabio" w:date="2019-01-21T17:02:00Z">
                <w:pPr>
                  <w:jc w:val="center"/>
                </w:pPr>
              </w:pPrChange>
            </w:pPr>
            <w:del w:id="1182" w:author="Dioguardi, Fabio" w:date="2019-01-21T17:02:00Z">
              <w:r w:rsidRPr="008A62D7" w:rsidDel="004E1426">
                <w:rPr>
                  <w:lang w:val="en-GB"/>
                </w:rPr>
                <w:delText>ASKJA</w:delText>
              </w:r>
            </w:del>
          </w:p>
        </w:tc>
        <w:tc>
          <w:tcPr>
            <w:tcW w:w="1984" w:type="dxa"/>
          </w:tcPr>
          <w:p w14:paraId="3692FC25" w14:textId="4EC61C2F" w:rsidR="00747C57" w:rsidRPr="008A62D7" w:rsidDel="004E1426" w:rsidRDefault="00747C57" w:rsidP="004E1426">
            <w:pPr>
              <w:rPr>
                <w:del w:id="1183" w:author="Dioguardi, Fabio" w:date="2019-01-21T17:02:00Z"/>
                <w:lang w:val="en-GB"/>
              </w:rPr>
            </w:pPr>
            <w:del w:id="1184" w:author="Dioguardi, Fabio" w:date="2019-01-21T17:02:00Z">
              <w:r w:rsidRPr="008A62D7" w:rsidDel="004E1426">
                <w:rPr>
                  <w:lang w:val="en-GB"/>
                </w:rPr>
                <w:delText>Askja</w:delText>
              </w:r>
            </w:del>
          </w:p>
        </w:tc>
      </w:tr>
      <w:tr w:rsidR="00747C57" w:rsidRPr="000E1A5F" w:rsidDel="004E1426" w14:paraId="572D53F5" w14:textId="11EDCF55" w:rsidTr="003E6989">
        <w:trPr>
          <w:jc w:val="center"/>
          <w:del w:id="1185" w:author="Dioguardi, Fabio" w:date="2019-01-21T17:02:00Z"/>
        </w:trPr>
        <w:tc>
          <w:tcPr>
            <w:tcW w:w="1129" w:type="dxa"/>
          </w:tcPr>
          <w:p w14:paraId="09C89068" w14:textId="678D7AC1" w:rsidR="00747C57" w:rsidRPr="008A62D7" w:rsidDel="004E1426" w:rsidRDefault="00747C57">
            <w:pPr>
              <w:rPr>
                <w:del w:id="1186" w:author="Dioguardi, Fabio" w:date="2019-01-21T17:02:00Z"/>
                <w:lang w:val="en-GB"/>
              </w:rPr>
              <w:pPrChange w:id="1187" w:author="Dioguardi, Fabio" w:date="2019-01-21T17:02:00Z">
                <w:pPr>
                  <w:jc w:val="center"/>
                </w:pPr>
              </w:pPrChange>
            </w:pPr>
            <w:del w:id="1188" w:author="Dioguardi, Fabio" w:date="2019-01-21T17:02:00Z">
              <w:r w:rsidRPr="008A62D7" w:rsidDel="004E1426">
                <w:rPr>
                  <w:lang w:val="en-GB"/>
                </w:rPr>
                <w:delText>9</w:delText>
              </w:r>
            </w:del>
          </w:p>
        </w:tc>
        <w:tc>
          <w:tcPr>
            <w:tcW w:w="1560" w:type="dxa"/>
          </w:tcPr>
          <w:p w14:paraId="17CEF474" w14:textId="746C55AE" w:rsidR="00747C57" w:rsidRPr="008A62D7" w:rsidDel="004E1426" w:rsidRDefault="003E6989">
            <w:pPr>
              <w:rPr>
                <w:del w:id="1189" w:author="Dioguardi, Fabio" w:date="2019-01-21T17:02:00Z"/>
                <w:lang w:val="en-GB"/>
              </w:rPr>
              <w:pPrChange w:id="1190" w:author="Dioguardi, Fabio" w:date="2019-01-21T17:02:00Z">
                <w:pPr>
                  <w:jc w:val="center"/>
                </w:pPr>
              </w:pPrChange>
            </w:pPr>
            <w:del w:id="1191" w:author="Dioguardi, Fabio" w:date="2019-01-21T17:02:00Z">
              <w:r w:rsidRPr="008A62D7" w:rsidDel="004E1426">
                <w:rPr>
                  <w:lang w:val="en-GB"/>
                </w:rPr>
                <w:delText>OVAENT</w:delText>
              </w:r>
            </w:del>
          </w:p>
        </w:tc>
        <w:tc>
          <w:tcPr>
            <w:tcW w:w="1984" w:type="dxa"/>
          </w:tcPr>
          <w:p w14:paraId="6E5893DC" w14:textId="7B1FE6FF" w:rsidR="00747C57" w:rsidRPr="008A62D7" w:rsidDel="004E1426" w:rsidRDefault="00747C57" w:rsidP="004E1426">
            <w:pPr>
              <w:rPr>
                <w:del w:id="1192" w:author="Dioguardi, Fabio" w:date="2019-01-21T17:02:00Z"/>
                <w:lang w:val="en-GB"/>
              </w:rPr>
            </w:pPr>
            <w:del w:id="1193" w:author="Dioguardi, Fabio" w:date="2019-01-21T17:02:00Z">
              <w:r w:rsidRPr="008A62D7" w:rsidDel="004E1426">
                <w:rPr>
                  <w:lang w:val="en-GB"/>
                </w:rPr>
                <w:delText>other</w:delText>
              </w:r>
            </w:del>
          </w:p>
        </w:tc>
      </w:tr>
    </w:tbl>
    <w:p w14:paraId="77C2C414" w14:textId="77777777" w:rsidR="00FD480C" w:rsidRPr="008A62D7" w:rsidRDefault="00FD480C" w:rsidP="00A82923">
      <w:pPr>
        <w:rPr>
          <w:lang w:val="en-GB"/>
        </w:rPr>
      </w:pP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lastRenderedPageBreak/>
        <w:t>ISEGS: C-band radar station at Egilstaðir</w:t>
      </w:r>
    </w:p>
    <w:p w14:paraId="4CE79F78" w14:textId="15E92005" w:rsidR="008B309E" w:rsidRPr="008A62D7" w:rsidRDefault="008B309E" w:rsidP="008B309E">
      <w:pPr>
        <w:rPr>
          <w:lang w:val="en-GB"/>
        </w:rPr>
      </w:pPr>
      <w:r w:rsidRPr="008A62D7">
        <w:rPr>
          <w:b/>
          <w:u w:val="single"/>
          <w:lang w:val="en-GB"/>
        </w:rPr>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6848364B" w14:textId="77777777" w:rsidR="00D60C31" w:rsidRPr="008A62D7" w:rsidRDefault="00D60C31" w:rsidP="00A82923">
      <w:pPr>
        <w:rPr>
          <w:lang w:val="en-GB"/>
        </w:rPr>
      </w:pP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1194" w:name="_Ref482281218"/>
      <w:bookmarkStart w:id="1195" w:name="_Toc536110896"/>
      <w:r w:rsidRPr="008A62D7">
        <w:rPr>
          <w:lang w:val="en-GB"/>
        </w:rPr>
        <w:t>C</w:t>
      </w:r>
      <w:r w:rsidR="004A6C70" w:rsidRPr="008A62D7">
        <w:rPr>
          <w:lang w:val="en-GB"/>
        </w:rPr>
        <w:t xml:space="preserve">ontrolling the </w:t>
      </w:r>
      <w:r w:rsidRPr="008A62D7">
        <w:rPr>
          <w:lang w:val="en-GB"/>
        </w:rPr>
        <w:t>plume height data channels</w:t>
      </w:r>
      <w:bookmarkEnd w:id="1194"/>
      <w:bookmarkEnd w:id="1195"/>
    </w:p>
    <w:p w14:paraId="4CDA6054" w14:textId="77777777" w:rsidR="00334B85" w:rsidRPr="008A62D7" w:rsidRDefault="00334B85" w:rsidP="00A82923">
      <w:pPr>
        <w:rPr>
          <w:lang w:val="en-GB"/>
        </w:rPr>
      </w:pPr>
    </w:p>
    <w:p w14:paraId="6C3E5C54" w14:textId="4404E8FA"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del w:id="1196" w:author="Dioguardi, Fabio" w:date="2019-01-23T17:36:00Z">
        <w:r w:rsidRPr="008A62D7" w:rsidDel="00EE6AE1">
          <w:rPr>
            <w:lang w:val="en-GB"/>
          </w:rPr>
          <w:delText xml:space="preserve"> </w:delText>
        </w:r>
      </w:del>
      <w:ins w:id="1197" w:author="Dioguardi, Fabio" w:date="2019-01-23T17:36:00Z">
        <w:r w:rsidR="00EE6AE1">
          <w:rPr>
            <w:lang w:val="en-GB"/>
          </w:rPr>
          <w:t>Figure 22</w:t>
        </w:r>
      </w:ins>
      <w:del w:id="1198" w:author="Dioguardi, Fabio" w:date="2019-01-23T17:36:00Z">
        <w:r w:rsidR="00D60C31" w:rsidRPr="008A62D7" w:rsidDel="00EE6AE1">
          <w:rPr>
            <w:lang w:val="en-GB"/>
          </w:rPr>
          <w:fldChar w:fldCharType="begin"/>
        </w:r>
        <w:r w:rsidR="00D60C31" w:rsidRPr="008A62D7" w:rsidDel="00EE6AE1">
          <w:rPr>
            <w:lang w:val="en-GB"/>
          </w:rPr>
          <w:delInstrText xml:space="preserve"> REF _Ref482273907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D60C31" w:rsidRPr="008A62D7" w:rsidDel="00EE6AE1">
          <w:rPr>
            <w:lang w:val="en-GB"/>
          </w:rPr>
          <w:fldChar w:fldCharType="end"/>
        </w:r>
      </w:del>
      <w:r w:rsidRPr="008A62D7">
        <w:rPr>
          <w:lang w:val="en-GB"/>
        </w:rPr>
        <w:t xml:space="preserve">. </w:t>
      </w:r>
    </w:p>
    <w:p w14:paraId="67640393" w14:textId="40C2F91D"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ins w:id="1199" w:author="Dioguardi, Fabio" w:date="2019-01-23T17:36:00Z">
        <w:r w:rsidR="00EE6AE1">
          <w:rPr>
            <w:lang w:val="en-GB"/>
          </w:rPr>
          <w:t xml:space="preserve"> </w:t>
        </w:r>
      </w:ins>
      <w:del w:id="1200" w:author="Dioguardi, Fabio" w:date="2019-01-23T17:36:00Z">
        <w:r w:rsidR="000779B9" w:rsidRPr="008A62D7" w:rsidDel="00EE6AE1">
          <w:rPr>
            <w:lang w:val="en-GB"/>
          </w:rPr>
          <w:delText xml:space="preserve"> </w:delText>
        </w:r>
      </w:del>
      <w:ins w:id="1201" w:author="Dioguardi, Fabio" w:date="2019-01-23T17:36:00Z">
        <w:r w:rsidR="00EE6AE1">
          <w:rPr>
            <w:lang w:val="en-GB"/>
          </w:rPr>
          <w:t>Figure 22</w:t>
        </w:r>
      </w:ins>
      <w:del w:id="1202" w:author="Dioguardi, Fabio" w:date="2019-01-23T17:36:00Z">
        <w:r w:rsidR="000779B9" w:rsidRPr="008A62D7" w:rsidDel="00EE6AE1">
          <w:rPr>
            <w:lang w:val="en-GB"/>
          </w:rPr>
          <w:fldChar w:fldCharType="begin"/>
        </w:r>
        <w:r w:rsidR="000779B9" w:rsidRPr="008A62D7" w:rsidDel="00EE6AE1">
          <w:rPr>
            <w:lang w:val="en-GB"/>
          </w:rPr>
          <w:delInstrText xml:space="preserve"> REF _Ref482273907 \h </w:delInstrText>
        </w:r>
        <w:r w:rsidR="000779B9" w:rsidRPr="008A62D7" w:rsidDel="00EE6AE1">
          <w:rPr>
            <w:lang w:val="en-GB"/>
          </w:rPr>
        </w:r>
        <w:r w:rsidR="000779B9"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0779B9" w:rsidRPr="008A62D7" w:rsidDel="00EE6AE1">
          <w:rPr>
            <w:lang w:val="en-GB"/>
          </w:rPr>
          <w:fldChar w:fldCharType="end"/>
        </w:r>
      </w:del>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37437B9E"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DE7C99" w:rsidRPr="008A62D7">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05E91F04" w14:textId="77777777" w:rsidR="00FD480C" w:rsidRPr="008A62D7" w:rsidRDefault="00FD480C" w:rsidP="00A82923">
      <w:pPr>
        <w:rPr>
          <w:lang w:val="en-GB"/>
        </w:rPr>
      </w:pPr>
    </w:p>
    <w:p w14:paraId="09D780D7" w14:textId="77777777" w:rsidR="000779B9" w:rsidRPr="008A62D7" w:rsidRDefault="000779B9" w:rsidP="000779B9">
      <w:pPr>
        <w:keepNext/>
        <w:rPr>
          <w:lang w:val="en-GB"/>
        </w:rPr>
      </w:pPr>
    </w:p>
    <w:p w14:paraId="7EB5EB76" w14:textId="722538EC" w:rsidR="00A82923" w:rsidRPr="008A62D7" w:rsidRDefault="000779B9" w:rsidP="000779B9">
      <w:pPr>
        <w:pStyle w:val="Caption"/>
        <w:rPr>
          <w:lang w:val="en-GB"/>
        </w:rPr>
      </w:pPr>
      <w:bookmarkStart w:id="1203" w:name="_Ref4822739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04" w:author="Dioguardi, Fabio" w:date="2018-11-07T13:54:00Z">
        <w:r w:rsidR="00F35802">
          <w:rPr>
            <w:noProof/>
            <w:lang w:val="en-GB"/>
          </w:rPr>
          <w:t>22</w:t>
        </w:r>
      </w:ins>
      <w:del w:id="1205" w:author="Dioguardi, Fabio" w:date="2018-11-07T10:11:00Z">
        <w:r w:rsidR="00DE7C99" w:rsidRPr="008A62D7" w:rsidDel="00A3487B">
          <w:rPr>
            <w:noProof/>
            <w:lang w:val="en-GB"/>
          </w:rPr>
          <w:delText>19</w:delText>
        </w:r>
      </w:del>
      <w:r w:rsidRPr="008A62D7">
        <w:rPr>
          <w:lang w:val="en-GB"/>
        </w:rPr>
        <w:fldChar w:fldCharType="end"/>
      </w:r>
      <w:bookmarkEnd w:id="1203"/>
      <w:r w:rsidRPr="008A62D7">
        <w:rPr>
          <w:lang w:val="en-GB"/>
        </w:rPr>
        <w:t>: Plume height data channels which can be controlled by the operator (with crossed circles illustrating switches). Red arrows symbolize auto-stream channels (“a”), while manually added data (“m”) are fed via channels marked in blue.</w:t>
      </w:r>
      <w:r w:rsidR="00D60C31" w:rsidRPr="008A62D7">
        <w:rPr>
          <w:lang w:val="en-GB"/>
        </w:rPr>
        <w:t xml:space="preserve"> This example refers to the Icelandic FutureVolc setting.</w:t>
      </w:r>
    </w:p>
    <w:p w14:paraId="70A82C3C" w14:textId="77777777" w:rsidR="00A82923" w:rsidRPr="008A62D7" w:rsidRDefault="00A82923" w:rsidP="00A82923">
      <w:pPr>
        <w:rPr>
          <w:lang w:val="en-GB"/>
        </w:rPr>
      </w:pPr>
    </w:p>
    <w:p w14:paraId="69553170" w14:textId="69BF9404" w:rsidR="00B229BB" w:rsidRPr="008A62D7" w:rsidRDefault="00B229BB" w:rsidP="00D67453">
      <w:pPr>
        <w:rPr>
          <w:lang w:val="en-GB"/>
        </w:rPr>
      </w:pPr>
      <w:r w:rsidRPr="008A62D7">
        <w:rPr>
          <w:lang w:val="en-GB"/>
        </w:rPr>
        <w:t>In the plume height control panel</w:t>
      </w:r>
      <w:r w:rsidR="00BC13F6" w:rsidRPr="008A62D7">
        <w:rPr>
          <w:lang w:val="en-GB"/>
        </w:rPr>
        <w:t xml:space="preserve"> (</w:t>
      </w:r>
      <w:ins w:id="1206" w:author="Dioguardi, Fabio" w:date="2019-01-23T17:37:00Z">
        <w:r w:rsidR="00EE6AE1">
          <w:rPr>
            <w:lang w:val="en-GB"/>
          </w:rPr>
          <w:t>Figure 20</w:t>
        </w:r>
      </w:ins>
      <w:del w:id="1207" w:author="Dioguardi, Fabio" w:date="2019-01-23T17:37:00Z">
        <w:r w:rsidR="00D60C31" w:rsidRPr="008A62D7" w:rsidDel="00EE6AE1">
          <w:rPr>
            <w:lang w:val="en-GB"/>
          </w:rPr>
          <w:fldChar w:fldCharType="begin"/>
        </w:r>
        <w:r w:rsidR="00D60C31" w:rsidRPr="008A62D7" w:rsidDel="00EE6AE1">
          <w:rPr>
            <w:lang w:val="en-GB"/>
          </w:rPr>
          <w:delInstrText xml:space="preserve"> REF _Ref482273129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D60C31" w:rsidRPr="008A62D7" w:rsidDel="00EE6AE1">
          <w:rPr>
            <w:lang w:val="en-GB"/>
          </w:rPr>
          <w:fldChar w:fldCharType="end"/>
        </w:r>
      </w:del>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1208" w:name="_Ref482347399"/>
      <w:bookmarkStart w:id="1209" w:name="_Toc536110897"/>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1208"/>
      <w:bookmarkEnd w:id="1209"/>
      <w:r w:rsidRPr="008A62D7">
        <w:rPr>
          <w:lang w:val="en-GB"/>
        </w:rPr>
        <w:t xml:space="preserve"> </w:t>
      </w:r>
    </w:p>
    <w:p w14:paraId="3738CC15" w14:textId="77777777" w:rsidR="00334B85" w:rsidRPr="008A62D7" w:rsidRDefault="00334B85" w:rsidP="00D67453">
      <w:pPr>
        <w:rPr>
          <w:lang w:val="en-GB"/>
        </w:rPr>
      </w:pPr>
    </w:p>
    <w:p w14:paraId="404D346C" w14:textId="737B8EFC"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ins w:id="1210" w:author="Dioguardi, Fabio" w:date="2019-01-23T17:37:00Z">
        <w:r w:rsidR="00EE6AE1">
          <w:rPr>
            <w:lang w:val="en-GB"/>
          </w:rPr>
          <w:t>Figure 20</w:t>
        </w:r>
      </w:ins>
      <w:del w:id="1211" w:author="Dioguardi, Fabio" w:date="2019-01-23T17:37:00Z">
        <w:r w:rsidR="00701868" w:rsidRPr="008A62D7" w:rsidDel="00EE6AE1">
          <w:rPr>
            <w:lang w:val="en-GB"/>
          </w:rPr>
          <w:fldChar w:fldCharType="begin"/>
        </w:r>
        <w:r w:rsidR="00701868" w:rsidRPr="008A62D7" w:rsidDel="00EE6AE1">
          <w:rPr>
            <w:lang w:val="en-GB"/>
          </w:rPr>
          <w:delInstrText xml:space="preserve"> REF _Ref482273129 \h </w:delInstrText>
        </w:r>
        <w:r w:rsidR="00701868" w:rsidRPr="008A62D7" w:rsidDel="00EE6AE1">
          <w:rPr>
            <w:lang w:val="en-GB"/>
          </w:rPr>
        </w:r>
        <w:r w:rsidR="00701868"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701868" w:rsidRPr="008A62D7" w:rsidDel="00EE6AE1">
          <w:rPr>
            <w:lang w:val="en-GB"/>
          </w:rPr>
          <w:fldChar w:fldCharType="end"/>
        </w:r>
      </w:del>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7F42B10B"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4BF0C91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ins w:id="1212" w:author="Dioguardi, Fabio" w:date="2019-01-23T17:37:00Z">
        <w:r w:rsidR="00EE6AE1">
          <w:rPr>
            <w:lang w:val="en-GB"/>
          </w:rPr>
          <w:t>4</w:t>
        </w:r>
      </w:ins>
      <w:del w:id="1213" w:author="Dioguardi, Fabio" w:date="2019-01-23T17:37:00Z">
        <w:r w:rsidR="00A9375E" w:rsidRPr="008A62D7" w:rsidDel="00EE6AE1">
          <w:rPr>
            <w:lang w:val="en-GB"/>
          </w:rPr>
          <w:delText>5</w:delText>
        </w:r>
      </w:del>
      <w:r w:rsidRPr="008A62D7">
        <w:rPr>
          <w:lang w:val="en-GB"/>
        </w:rPr>
        <w:t>.</w:t>
      </w:r>
      <w:r w:rsidR="00A9375E" w:rsidRPr="008A62D7">
        <w:rPr>
          <w:lang w:val="en-GB"/>
        </w:rPr>
        <w:t xml:space="preserve"> </w:t>
      </w:r>
    </w:p>
    <w:p w14:paraId="3DD8058F" w14:textId="77777777" w:rsidR="007E4CE0" w:rsidRPr="008A62D7" w:rsidRDefault="007E4CE0" w:rsidP="007E4CE0">
      <w:pPr>
        <w:rPr>
          <w:rFonts w:asciiTheme="minorHAnsi" w:hAnsiTheme="minorHAnsi"/>
          <w:lang w:val="en-GB"/>
        </w:rPr>
      </w:pPr>
    </w:p>
    <w:p w14:paraId="59981D8F" w14:textId="77777777" w:rsidR="00F856EC" w:rsidRPr="008A62D7" w:rsidRDefault="00F856EC">
      <w:pPr>
        <w:rPr>
          <w:rFonts w:asciiTheme="minorHAnsi" w:hAnsiTheme="minorHAnsi"/>
          <w:lang w:val="en-GB"/>
        </w:rPr>
      </w:pPr>
      <w:r w:rsidRPr="008A62D7">
        <w:rPr>
          <w:rFonts w:asciiTheme="minorHAnsi" w:hAnsiTheme="minorHAnsi"/>
          <w:lang w:val="en-GB"/>
        </w:rPr>
        <w:br w:type="page"/>
      </w:r>
    </w:p>
    <w:p w14:paraId="2F1B558F" w14:textId="15ADD56F" w:rsidR="00E23697" w:rsidRPr="008A62D7" w:rsidRDefault="007E4CE0" w:rsidP="007F358A">
      <w:pPr>
        <w:ind w:left="1418" w:hanging="698"/>
        <w:rPr>
          <w:rFonts w:asciiTheme="minorHAnsi" w:hAnsiTheme="minorHAnsi"/>
          <w:lang w:val="en-GB"/>
        </w:rPr>
      </w:pPr>
      <w:r w:rsidRPr="008A62D7">
        <w:rPr>
          <w:rFonts w:asciiTheme="minorHAnsi" w:hAnsiTheme="minorHAnsi"/>
          <w:lang w:val="en-GB"/>
        </w:rPr>
        <w:lastRenderedPageBreak/>
        <w:t xml:space="preserve">Table </w:t>
      </w:r>
      <w:ins w:id="1214" w:author="Dioguardi, Fabio" w:date="2019-01-21T17:10:00Z">
        <w:r w:rsidR="00DA2ED3">
          <w:rPr>
            <w:rFonts w:asciiTheme="minorHAnsi" w:hAnsiTheme="minorHAnsi"/>
            <w:lang w:val="en-GB"/>
          </w:rPr>
          <w:t>4</w:t>
        </w:r>
      </w:ins>
      <w:del w:id="1215" w:author="Dioguardi, Fabio" w:date="2019-01-21T17:10:00Z">
        <w:r w:rsidRPr="008A62D7" w:rsidDel="00DA2ED3">
          <w:rPr>
            <w:rFonts w:asciiTheme="minorHAnsi" w:hAnsiTheme="minorHAnsi"/>
            <w:lang w:val="en-GB"/>
          </w:rPr>
          <w:delText>5</w:delText>
        </w:r>
      </w:del>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BB2F5B4"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(In the </w:t>
      </w:r>
      <w:r w:rsidRPr="008A62D7">
        <w:rPr>
          <w:lang w:val="en-GB"/>
        </w:rPr>
        <w:t xml:space="preserve">example presented in </w:t>
      </w:r>
      <w:r w:rsidR="00F856EC" w:rsidRPr="008A62D7">
        <w:rPr>
          <w:lang w:val="en-GB"/>
        </w:rPr>
        <w:fldChar w:fldCharType="begin"/>
      </w:r>
      <w:r w:rsidR="00F856EC" w:rsidRPr="008A62D7">
        <w:rPr>
          <w:lang w:val="en-GB"/>
        </w:rPr>
        <w:instrText xml:space="preserve"> REF _Ref482273129 \h </w:instrText>
      </w:r>
      <w:r w:rsidR="00F856EC" w:rsidRPr="008A62D7">
        <w:rPr>
          <w:lang w:val="en-GB"/>
        </w:rPr>
      </w:r>
      <w:r w:rsidR="00F856EC" w:rsidRPr="008A62D7">
        <w:rPr>
          <w:lang w:val="en-GB"/>
        </w:rPr>
        <w:fldChar w:fldCharType="separate"/>
      </w:r>
      <w:r w:rsidR="00DE7C99" w:rsidRPr="008A62D7">
        <w:rPr>
          <w:lang w:val="en-GB"/>
        </w:rPr>
        <w:t xml:space="preserve">Figure </w:t>
      </w:r>
      <w:r w:rsidR="00DE7C99" w:rsidRPr="008A62D7">
        <w:rPr>
          <w:noProof/>
          <w:lang w:val="en-GB"/>
        </w:rPr>
        <w:t>18</w:t>
      </w:r>
      <w:r w:rsidR="00F856EC" w:rsidRPr="008A62D7">
        <w:rPr>
          <w:lang w:val="en-GB"/>
        </w:rPr>
        <w:fldChar w:fldCharType="end"/>
      </w:r>
      <w:r w:rsidRPr="008A62D7">
        <w:rPr>
          <w:lang w:val="en-GB"/>
        </w:rPr>
        <w:t>, F</w:t>
      </w:r>
      <w:r w:rsidR="00674827" w:rsidRPr="008A62D7">
        <w:rPr>
          <w:lang w:val="en-GB"/>
        </w:rPr>
        <w:t>OXI</w:t>
      </w:r>
      <w:r w:rsidRPr="008A62D7">
        <w:rPr>
          <w:lang w:val="en-GB"/>
        </w:rPr>
        <w:t xml:space="preserve"> would therefore not consider the manually added data assigned to ISEGS</w:t>
      </w:r>
      <w:r w:rsidR="00B86E0A" w:rsidRPr="008A62D7">
        <w:rPr>
          <w:lang w:val="en-GB"/>
        </w:rPr>
        <w:t xml:space="preserve">, </w:t>
      </w:r>
      <w:r w:rsidRPr="008A62D7">
        <w:rPr>
          <w:lang w:val="en-GB"/>
        </w:rPr>
        <w:t xml:space="preserve">even though the operator has activated this </w:t>
      </w:r>
      <w:r w:rsidR="004A6C70" w:rsidRPr="008A62D7">
        <w:rPr>
          <w:lang w:val="en-GB"/>
        </w:rPr>
        <w:t xml:space="preserve">data </w:t>
      </w:r>
      <w:r w:rsidR="00B86E0A" w:rsidRPr="008A62D7">
        <w:rPr>
          <w:lang w:val="en-GB"/>
        </w:rPr>
        <w:t>channel</w:t>
      </w:r>
      <w:r w:rsidRPr="008A62D7">
        <w:rPr>
          <w:lang w:val="en-GB"/>
        </w:rPr>
        <w:t>.</w:t>
      </w:r>
      <w:r w:rsidR="00B86E0A" w:rsidRPr="008A62D7">
        <w:rPr>
          <w:lang w:val="en-GB"/>
        </w:rPr>
        <w:t>)</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442720D3"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 6.</w:t>
      </w:r>
    </w:p>
    <w:p w14:paraId="034E60EE" w14:textId="77777777" w:rsidR="003C1E60" w:rsidRPr="000E1A5F" w:rsidRDefault="003C1E60" w:rsidP="00A03DB5">
      <w:pPr>
        <w:rPr>
          <w:kern w:val="32"/>
          <w:szCs w:val="22"/>
          <w:lang w:val="en-GB"/>
        </w:rPr>
      </w:pPr>
    </w:p>
    <w:p w14:paraId="40C01D6E" w14:textId="4CF790E7"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ins w:id="1216" w:author="Dioguardi, Fabio" w:date="2019-01-21T17:10:00Z">
        <w:r w:rsidR="00DA2ED3">
          <w:rPr>
            <w:rFonts w:asciiTheme="minorHAnsi" w:hAnsiTheme="minorHAnsi"/>
            <w:kern w:val="32"/>
            <w:szCs w:val="22"/>
            <w:lang w:val="en-GB"/>
          </w:rPr>
          <w:t>5</w:t>
        </w:r>
      </w:ins>
      <w:del w:id="1217" w:author="Dioguardi, Fabio" w:date="2019-01-21T17:10:00Z">
        <w:r w:rsidRPr="000E1A5F" w:rsidDel="00DA2ED3">
          <w:rPr>
            <w:rFonts w:asciiTheme="minorHAnsi" w:hAnsiTheme="minorHAnsi"/>
            <w:kern w:val="32"/>
            <w:szCs w:val="22"/>
            <w:lang w:val="en-GB"/>
          </w:rPr>
          <w:delText>6</w:delText>
        </w:r>
      </w:del>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30DCD0D5" w14:textId="7E3ADF18" w:rsidR="009F201A"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22443779" w14:textId="77777777" w:rsidR="009F201A" w:rsidRPr="008A62D7" w:rsidRDefault="009F201A" w:rsidP="009F201A">
      <w:pPr>
        <w:rPr>
          <w:lang w:val="en-GB"/>
        </w:rPr>
      </w:pP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1218" w:name="_Ref482446144"/>
      <w:r w:rsidRPr="008A62D7">
        <w:rPr>
          <w:lang w:val="en-GB"/>
        </w:rPr>
        <w:t xml:space="preserve"> </w:t>
      </w:r>
      <w:bookmarkStart w:id="1219" w:name="_Ref483234462"/>
      <w:bookmarkStart w:id="1220" w:name="_Toc536110898"/>
      <w:r w:rsidRPr="008A62D7">
        <w:rPr>
          <w:lang w:val="en-GB"/>
        </w:rPr>
        <w:t>“Calibration”</w:t>
      </w:r>
      <w:bookmarkEnd w:id="1218"/>
      <w:bookmarkEnd w:id="1219"/>
      <w:bookmarkEnd w:id="1220"/>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155BB2CE"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901AD6" w:rsidRPr="008A62D7">
        <w:rPr>
          <w:lang w:val="en-GB"/>
        </w:rPr>
        <w:fldChar w:fldCharType="begin"/>
      </w:r>
      <w:r w:rsidR="00901AD6" w:rsidRPr="008A62D7">
        <w:rPr>
          <w:lang w:val="en-GB"/>
        </w:rPr>
        <w:instrText xml:space="preserve"> REF _Ref482276541 \h </w:instrText>
      </w:r>
      <w:r w:rsidR="00901AD6" w:rsidRPr="008A62D7">
        <w:rPr>
          <w:lang w:val="en-GB"/>
        </w:rPr>
      </w:r>
      <w:r w:rsidR="00901AD6" w:rsidRPr="008A62D7">
        <w:rPr>
          <w:lang w:val="en-GB"/>
        </w:rPr>
        <w:fldChar w:fldCharType="separate"/>
      </w:r>
      <w:r w:rsidR="00DE7C99" w:rsidRPr="008A62D7">
        <w:rPr>
          <w:lang w:val="en-GB"/>
        </w:rPr>
        <w:t xml:space="preserve">Figure </w:t>
      </w:r>
      <w:r w:rsidR="00DE7C99" w:rsidRPr="008A62D7">
        <w:rPr>
          <w:noProof/>
          <w:lang w:val="en-GB"/>
        </w:rPr>
        <w:t>20</w:t>
      </w:r>
      <w:r w:rsidR="00901AD6" w:rsidRPr="008A62D7">
        <w:rPr>
          <w:lang w:val="en-GB"/>
        </w:rPr>
        <w:fldChar w:fldCharType="end"/>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 </w:t>
      </w:r>
      <w:r w:rsidR="00F20F4C" w:rsidRPr="008A62D7">
        <w:rPr>
          <w:lang w:val="en-GB"/>
        </w:rPr>
        <w:t xml:space="preserve"> </w:t>
      </w:r>
    </w:p>
    <w:p w14:paraId="246C0288" w14:textId="77777777" w:rsidR="00901AD6" w:rsidRPr="008A62D7" w:rsidRDefault="00901AD6" w:rsidP="009F201A">
      <w:pPr>
        <w:rPr>
          <w:lang w:val="en-GB"/>
        </w:rPr>
      </w:pPr>
    </w:p>
    <w:p w14:paraId="5A0BAB28" w14:textId="77777777" w:rsidR="00901AD6" w:rsidRPr="008A62D7" w:rsidRDefault="00901AD6" w:rsidP="00901AD6">
      <w:pPr>
        <w:keepNext/>
        <w:jc w:val="center"/>
        <w:rPr>
          <w:lang w:val="en-GB"/>
        </w:rPr>
      </w:pPr>
    </w:p>
    <w:p w14:paraId="05DA3687" w14:textId="1DA1A447" w:rsidR="00F20F4C" w:rsidRPr="008A62D7" w:rsidRDefault="00901AD6" w:rsidP="00901AD6">
      <w:pPr>
        <w:pStyle w:val="Caption"/>
        <w:jc w:val="center"/>
        <w:rPr>
          <w:lang w:val="en-GB"/>
        </w:rPr>
      </w:pPr>
      <w:bookmarkStart w:id="1221" w:name="_Ref48227654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22" w:author="Dioguardi, Fabio" w:date="2018-11-07T13:54:00Z">
        <w:r w:rsidR="00F35802">
          <w:rPr>
            <w:noProof/>
            <w:lang w:val="en-GB"/>
          </w:rPr>
          <w:t>23</w:t>
        </w:r>
      </w:ins>
      <w:del w:id="1223" w:author="Dioguardi, Fabio" w:date="2018-11-07T10:11:00Z">
        <w:r w:rsidR="00DE7C99" w:rsidRPr="008A62D7" w:rsidDel="00A3487B">
          <w:rPr>
            <w:noProof/>
            <w:lang w:val="en-GB"/>
          </w:rPr>
          <w:delText>20</w:delText>
        </w:r>
      </w:del>
      <w:r w:rsidRPr="008A62D7">
        <w:rPr>
          <w:lang w:val="en-GB"/>
        </w:rPr>
        <w:fldChar w:fldCharType="end"/>
      </w:r>
      <w:bookmarkEnd w:id="1221"/>
      <w:r w:rsidRPr="008A62D7">
        <w:rPr>
          <w:lang w:val="en-GB"/>
        </w:rPr>
        <w:t>: Radar calibration window</w:t>
      </w:r>
    </w:p>
    <w:p w14:paraId="1F6A81CE" w14:textId="77777777" w:rsidR="00F20F4C" w:rsidRPr="008A62D7" w:rsidRDefault="00F20F4C" w:rsidP="009F201A">
      <w:pPr>
        <w:rPr>
          <w:lang w:val="en-GB"/>
        </w:rPr>
      </w:pPr>
    </w:p>
    <w:p w14:paraId="6B12F073" w14:textId="3B49FBE0" w:rsidR="00F20F4C" w:rsidRPr="008A62D7"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22FDBC8F" w14:textId="3D391CDE" w:rsidR="00CD42AA" w:rsidRPr="008A62D7" w:rsidRDefault="00CD42AA" w:rsidP="00CD42AA">
      <w:pPr>
        <w:ind w:left="3600"/>
        <w:rPr>
          <w:lang w:val="en-GB"/>
        </w:rPr>
      </w:pPr>
      <w:r w:rsidRPr="008A62D7">
        <w:rPr>
          <w:lang w:val="en-GB"/>
        </w:rPr>
        <w:t xml:space="preserve"> </w:t>
      </w:r>
      <w:r w:rsidRPr="008A62D7">
        <w:rPr>
          <w:lang w:val="en-GB"/>
        </w:rPr>
        <w:tab/>
      </w:r>
      <w:r w:rsidRPr="008A62D7">
        <w:rPr>
          <w:lang w:val="en-GB"/>
        </w:rPr>
        <w:tab/>
      </w:r>
      <w:r w:rsidRPr="008A62D7">
        <w:rPr>
          <w:lang w:val="en-GB"/>
        </w:rPr>
        <w:tab/>
      </w:r>
      <w:r w:rsidRPr="008A62D7">
        <w:rPr>
          <w:lang w:val="en-GB"/>
        </w:rPr>
        <w:tab/>
        <w:t>(1)</w:t>
      </w:r>
    </w:p>
    <w:p w14:paraId="559E22C7" w14:textId="1DA35A1D"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(in km),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504B41A" w14:textId="0794B2CB" w:rsidR="00F003E8" w:rsidRPr="008A62D7" w:rsidRDefault="00F003E8">
      <w:pPr>
        <w:rPr>
          <w:lang w:val="en-GB"/>
        </w:rPr>
      </w:pPr>
    </w:p>
    <w:p w14:paraId="0A7E802B" w14:textId="4337E17D" w:rsidR="00CD42AA" w:rsidRPr="008A62D7" w:rsidRDefault="00CD42AA" w:rsidP="0010418F">
      <w:pPr>
        <w:pStyle w:val="Heading2"/>
        <w:rPr>
          <w:lang w:val="en-GB"/>
        </w:rPr>
      </w:pPr>
      <w:bookmarkStart w:id="1224" w:name="_Ref482539780"/>
      <w:r w:rsidRPr="008A62D7">
        <w:rPr>
          <w:lang w:val="en-GB"/>
        </w:rPr>
        <w:t xml:space="preserve"> </w:t>
      </w:r>
      <w:bookmarkStart w:id="1225" w:name="_Ref483234743"/>
      <w:bookmarkStart w:id="1226" w:name="_Ref483235223"/>
      <w:bookmarkStart w:id="1227" w:name="_Toc536110899"/>
      <w:r w:rsidRPr="008A62D7">
        <w:rPr>
          <w:lang w:val="en-GB"/>
        </w:rPr>
        <w:t>“</w:t>
      </w:r>
      <w:r w:rsidR="005A1769" w:rsidRPr="008A62D7">
        <w:rPr>
          <w:lang w:val="en-GB"/>
        </w:rPr>
        <w:t>Analysis Mode</w:t>
      </w:r>
      <w:r w:rsidRPr="008A62D7">
        <w:rPr>
          <w:lang w:val="en-GB"/>
        </w:rPr>
        <w:t>”</w:t>
      </w:r>
      <w:bookmarkEnd w:id="1224"/>
      <w:bookmarkEnd w:id="1225"/>
      <w:bookmarkEnd w:id="1226"/>
      <w:bookmarkEnd w:id="1227"/>
    </w:p>
    <w:p w14:paraId="32079763" w14:textId="77777777" w:rsidR="00CD42AA" w:rsidRPr="008A62D7" w:rsidRDefault="00CD42AA" w:rsidP="00CD42AA">
      <w:pPr>
        <w:rPr>
          <w:lang w:val="en-GB"/>
        </w:rPr>
      </w:pPr>
    </w:p>
    <w:p w14:paraId="658C32D2" w14:textId="24A30A61"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DE7C99" w:rsidRPr="008A62D7">
        <w:rPr>
          <w:lang w:val="en-GB"/>
        </w:rPr>
        <w:t>5.6.4</w:t>
      </w:r>
      <w:r w:rsidR="009679A1" w:rsidRPr="008A62D7">
        <w:rPr>
          <w:lang w:val="en-GB"/>
        </w:rPr>
        <w:fldChar w:fldCharType="end"/>
      </w:r>
      <w:r w:rsidR="00995525" w:rsidRPr="008A62D7">
        <w:rPr>
          <w:lang w:val="en-GB"/>
        </w:rPr>
        <w:t xml:space="preserve">). </w:t>
      </w:r>
    </w:p>
    <w:p w14:paraId="248B4BD9" w14:textId="1A92ACBF" w:rsidR="00995525" w:rsidRPr="008A62D7" w:rsidRDefault="00995525" w:rsidP="00995525">
      <w:pPr>
        <w:rPr>
          <w:lang w:val="en-GB"/>
        </w:rPr>
      </w:pPr>
      <w:r w:rsidRPr="008A62D7">
        <w:rPr>
          <w:lang w:val="en-GB"/>
        </w:rPr>
        <w:t xml:space="preserve">This mode can be activated by opening the “Analysis Mode” menu (see </w:t>
      </w:r>
      <w:r w:rsidR="00901AD6" w:rsidRPr="008A62D7">
        <w:rPr>
          <w:lang w:val="en-GB"/>
        </w:rPr>
        <w:fldChar w:fldCharType="begin"/>
      </w:r>
      <w:r w:rsidR="00901AD6" w:rsidRPr="008A62D7">
        <w:rPr>
          <w:lang w:val="en-GB"/>
        </w:rPr>
        <w:instrText xml:space="preserve"> REF _Ref482276572 \h </w:instrText>
      </w:r>
      <w:r w:rsidR="00901AD6" w:rsidRPr="008A62D7">
        <w:rPr>
          <w:lang w:val="en-GB"/>
        </w:rPr>
      </w:r>
      <w:r w:rsidR="00901AD6" w:rsidRPr="008A62D7">
        <w:rPr>
          <w:lang w:val="en-GB"/>
        </w:rPr>
        <w:fldChar w:fldCharType="separate"/>
      </w:r>
      <w:r w:rsidR="00DE7C99" w:rsidRPr="008A62D7">
        <w:rPr>
          <w:lang w:val="en-GB"/>
        </w:rPr>
        <w:t xml:space="preserve">Figure </w:t>
      </w:r>
      <w:r w:rsidR="00DE7C99" w:rsidRPr="008A62D7">
        <w:rPr>
          <w:noProof/>
          <w:lang w:val="en-GB"/>
        </w:rPr>
        <w:t>21</w:t>
      </w:r>
      <w:r w:rsidR="00901AD6" w:rsidRPr="008A62D7">
        <w:rPr>
          <w:lang w:val="en-GB"/>
        </w:rPr>
        <w:fldChar w:fldCharType="end"/>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settings updated! ***</w:t>
      </w:r>
    </w:p>
    <w:p w14:paraId="3033851C" w14:textId="77777777" w:rsidR="00995525" w:rsidRPr="008A62D7" w:rsidRDefault="00995525" w:rsidP="00995525">
      <w:pPr>
        <w:rPr>
          <w:lang w:val="en-GB"/>
        </w:rPr>
      </w:pPr>
      <w:r w:rsidRPr="008A62D7">
        <w:rPr>
          <w:lang w:val="en-GB"/>
        </w:rPr>
        <w:t>If the window is closed without having clicked on the update button any change in the entries will be discarded.</w:t>
      </w:r>
    </w:p>
    <w:p w14:paraId="17A3BF88" w14:textId="77777777" w:rsidR="006D33DA" w:rsidRPr="008A62D7" w:rsidRDefault="006D33DA" w:rsidP="00995525">
      <w:pPr>
        <w:rPr>
          <w:lang w:val="en-GB"/>
        </w:rPr>
      </w:pPr>
    </w:p>
    <w:p w14:paraId="66B363DE" w14:textId="09803137" w:rsidR="006D33DA" w:rsidRPr="008A62D7" w:rsidRDefault="006D33DA" w:rsidP="006D33DA">
      <w:pPr>
        <w:jc w:val="center"/>
        <w:rPr>
          <w:lang w:val="en-GB"/>
        </w:rPr>
      </w:pPr>
    </w:p>
    <w:p w14:paraId="7FF7904E" w14:textId="691EDABF" w:rsidR="006D33DA" w:rsidRPr="008A62D7" w:rsidRDefault="00901AD6" w:rsidP="00901AD6">
      <w:pPr>
        <w:pStyle w:val="Caption"/>
        <w:jc w:val="center"/>
        <w:rPr>
          <w:rFonts w:asciiTheme="minorHAnsi" w:hAnsiTheme="minorHAnsi"/>
          <w:lang w:val="en-GB"/>
        </w:rPr>
      </w:pPr>
      <w:bookmarkStart w:id="1228" w:name="_Ref48227657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29" w:author="Dioguardi, Fabio" w:date="2018-11-07T13:54:00Z">
        <w:r w:rsidR="00F35802">
          <w:rPr>
            <w:noProof/>
            <w:lang w:val="en-GB"/>
          </w:rPr>
          <w:t>24</w:t>
        </w:r>
      </w:ins>
      <w:del w:id="1230" w:author="Dioguardi, Fabio" w:date="2018-11-07T10:11:00Z">
        <w:r w:rsidR="00DE7C99" w:rsidRPr="008A62D7" w:rsidDel="00A3487B">
          <w:rPr>
            <w:noProof/>
            <w:lang w:val="en-GB"/>
          </w:rPr>
          <w:delText>21</w:delText>
        </w:r>
      </w:del>
      <w:r w:rsidRPr="008A62D7">
        <w:rPr>
          <w:lang w:val="en-GB"/>
        </w:rPr>
        <w:fldChar w:fldCharType="end"/>
      </w:r>
      <w:bookmarkEnd w:id="1228"/>
      <w:r w:rsidRPr="008A62D7">
        <w:rPr>
          <w:lang w:val="en-GB"/>
        </w:rPr>
        <w:t>: Analysis mode menu</w:t>
      </w:r>
    </w:p>
    <w:p w14:paraId="4C273CA2" w14:textId="1CBD7A81" w:rsidR="00A34629" w:rsidRPr="008A62D7" w:rsidRDefault="00A34629" w:rsidP="00995525">
      <w:pPr>
        <w:rPr>
          <w:lang w:val="en-GB"/>
        </w:rPr>
      </w:pPr>
      <w:r w:rsidRPr="008A62D7">
        <w:rPr>
          <w:lang w:val="en-GB"/>
        </w:rPr>
        <w:lastRenderedPageBreak/>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7348953F" w14:textId="77777777" w:rsidR="00995525" w:rsidRPr="008A62D7" w:rsidRDefault="00995525" w:rsidP="00995525">
      <w:pPr>
        <w:rPr>
          <w:lang w:val="en-GB"/>
        </w:rPr>
      </w:pPr>
      <w:r w:rsidRPr="008A62D7">
        <w:rPr>
          <w:lang w:val="en-GB"/>
        </w:rPr>
        <w:t xml:space="preserve"> </w:t>
      </w:r>
    </w:p>
    <w:p w14:paraId="2EA92049" w14:textId="77777777" w:rsidR="009F201A" w:rsidRPr="008A62D7" w:rsidRDefault="009F201A" w:rsidP="00A03DB5">
      <w:pPr>
        <w:rPr>
          <w:kern w:val="32"/>
          <w:szCs w:val="22"/>
          <w:lang w:val="en-GB"/>
        </w:rPr>
      </w:pPr>
    </w:p>
    <w:p w14:paraId="4B011A65" w14:textId="77777777" w:rsidR="00473886" w:rsidRPr="008A62D7" w:rsidRDefault="00473886">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28043A5" w14:textId="51D2614F" w:rsidR="00A25F98" w:rsidRPr="008A62D7" w:rsidRDefault="00A25F98" w:rsidP="0010418F">
      <w:pPr>
        <w:pStyle w:val="Heading2"/>
        <w:rPr>
          <w:lang w:val="en-GB"/>
        </w:rPr>
      </w:pPr>
      <w:r w:rsidRPr="008A62D7">
        <w:rPr>
          <w:lang w:val="en-GB"/>
        </w:rPr>
        <w:lastRenderedPageBreak/>
        <w:t xml:space="preserve"> </w:t>
      </w:r>
      <w:bookmarkStart w:id="1231" w:name="_Toc536110900"/>
      <w:r w:rsidRPr="008A62D7">
        <w:rPr>
          <w:lang w:val="en-GB"/>
        </w:rPr>
        <w:t>“Set Time Base”</w:t>
      </w:r>
      <w:bookmarkEnd w:id="1231"/>
    </w:p>
    <w:p w14:paraId="7DAFEA2D" w14:textId="77777777" w:rsidR="00A25F98" w:rsidRPr="008A62D7" w:rsidRDefault="00A25F98" w:rsidP="00A25F98">
      <w:pPr>
        <w:rPr>
          <w:lang w:val="en-GB"/>
        </w:rPr>
      </w:pPr>
    </w:p>
    <w:p w14:paraId="6CB30A97" w14:textId="1A00C340" w:rsidR="0053310C" w:rsidRPr="000E1A5F"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 xml:space="preserve">is presented in </w:t>
      </w:r>
      <w:r w:rsidR="00A34629" w:rsidRPr="000E1A5F">
        <w:rPr>
          <w:kern w:val="32"/>
          <w:szCs w:val="22"/>
          <w:lang w:val="en-GB"/>
        </w:rPr>
        <w:fldChar w:fldCharType="begin"/>
      </w:r>
      <w:r w:rsidR="00A34629" w:rsidRPr="000E1A5F">
        <w:rPr>
          <w:kern w:val="32"/>
          <w:szCs w:val="22"/>
          <w:lang w:val="en-GB"/>
        </w:rPr>
        <w:instrText xml:space="preserve"> REF _Ref482277017 \h </w:instrText>
      </w:r>
      <w:r w:rsidR="00A34629" w:rsidRPr="000E1A5F">
        <w:rPr>
          <w:kern w:val="32"/>
          <w:szCs w:val="22"/>
          <w:lang w:val="en-GB"/>
        </w:rPr>
      </w:r>
      <w:r w:rsidR="00A34629" w:rsidRPr="000E1A5F">
        <w:rPr>
          <w:kern w:val="32"/>
          <w:szCs w:val="22"/>
          <w:lang w:val="en-GB"/>
        </w:rPr>
        <w:fldChar w:fldCharType="separate"/>
      </w:r>
      <w:r w:rsidR="00DE7C99" w:rsidRPr="008A62D7">
        <w:rPr>
          <w:lang w:val="en-GB"/>
        </w:rPr>
        <w:t xml:space="preserve">Figure </w:t>
      </w:r>
      <w:r w:rsidR="00DE7C99" w:rsidRPr="008A62D7">
        <w:rPr>
          <w:noProof/>
          <w:lang w:val="en-GB"/>
        </w:rPr>
        <w:t>22</w:t>
      </w:r>
      <w:r w:rsidR="00A34629" w:rsidRPr="000E1A5F">
        <w:rPr>
          <w:kern w:val="32"/>
          <w:szCs w:val="22"/>
          <w:lang w:val="en-GB"/>
        </w:rPr>
        <w:fldChar w:fldCharType="end"/>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34629" w:rsidRPr="000E1A5F">
        <w:rPr>
          <w:kern w:val="32"/>
          <w:szCs w:val="22"/>
          <w:lang w:val="en-GB"/>
        </w:rPr>
        <w:fldChar w:fldCharType="begin"/>
      </w:r>
      <w:r w:rsidR="00A34629" w:rsidRPr="000E1A5F">
        <w:rPr>
          <w:kern w:val="32"/>
          <w:szCs w:val="22"/>
          <w:lang w:val="en-GB"/>
        </w:rPr>
        <w:instrText xml:space="preserve"> REF _Ref482270982 \h </w:instrText>
      </w:r>
      <w:r w:rsidR="00A34629" w:rsidRPr="000E1A5F">
        <w:rPr>
          <w:kern w:val="32"/>
          <w:szCs w:val="22"/>
          <w:lang w:val="en-GB"/>
        </w:rPr>
      </w:r>
      <w:r w:rsidR="00A34629" w:rsidRPr="000E1A5F">
        <w:rPr>
          <w:kern w:val="32"/>
          <w:szCs w:val="22"/>
          <w:lang w:val="en-GB"/>
        </w:rPr>
        <w:fldChar w:fldCharType="separate"/>
      </w:r>
      <w:r w:rsidR="00DE7C99" w:rsidRPr="008A62D7">
        <w:rPr>
          <w:lang w:val="en-GB"/>
        </w:rPr>
        <w:t xml:space="preserve">Figure </w:t>
      </w:r>
      <w:r w:rsidR="00DE7C99" w:rsidRPr="008A62D7">
        <w:rPr>
          <w:noProof/>
          <w:lang w:val="en-GB"/>
        </w:rPr>
        <w:t>14</w:t>
      </w:r>
      <w:r w:rsidR="00A34629" w:rsidRPr="000E1A5F">
        <w:rPr>
          <w:kern w:val="32"/>
          <w:szCs w:val="22"/>
          <w:lang w:val="en-GB"/>
        </w:rPr>
        <w:fldChar w:fldCharType="end"/>
      </w:r>
      <w:r w:rsidR="00DB4FB9" w:rsidRPr="008A62D7">
        <w:rPr>
          <w:rFonts w:asciiTheme="minorHAnsi" w:hAnsiTheme="minorHAnsi"/>
          <w:lang w:val="en-GB"/>
        </w:rPr>
        <w:t>)</w:t>
      </w:r>
      <w:r w:rsidR="00A47B4E" w:rsidRPr="000E1A5F">
        <w:rPr>
          <w:kern w:val="32"/>
          <w:szCs w:val="22"/>
          <w:lang w:val="en-GB"/>
        </w:rPr>
        <w:t>.</w:t>
      </w:r>
    </w:p>
    <w:p w14:paraId="5F916288" w14:textId="77777777" w:rsidR="00A34629" w:rsidRPr="008A62D7" w:rsidRDefault="00A34629" w:rsidP="00A34629">
      <w:pPr>
        <w:keepNext/>
        <w:jc w:val="center"/>
        <w:rPr>
          <w:lang w:val="en-GB"/>
        </w:rPr>
      </w:pPr>
    </w:p>
    <w:p w14:paraId="0E75F6B3" w14:textId="4150505E" w:rsidR="00A47B4E" w:rsidRPr="000E1A5F" w:rsidRDefault="00A34629" w:rsidP="00A34629">
      <w:pPr>
        <w:pStyle w:val="Caption"/>
        <w:jc w:val="center"/>
        <w:rPr>
          <w:kern w:val="32"/>
          <w:szCs w:val="22"/>
          <w:lang w:val="en-GB"/>
        </w:rPr>
      </w:pPr>
      <w:bookmarkStart w:id="1232" w:name="_Ref48227701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33" w:author="Dioguardi, Fabio" w:date="2018-11-07T13:54:00Z">
        <w:r w:rsidR="00F35802">
          <w:rPr>
            <w:noProof/>
            <w:lang w:val="en-GB"/>
          </w:rPr>
          <w:t>25</w:t>
        </w:r>
      </w:ins>
      <w:del w:id="1234" w:author="Dioguardi, Fabio" w:date="2018-11-07T10:11:00Z">
        <w:r w:rsidR="00DE7C99" w:rsidRPr="008A62D7" w:rsidDel="00A3487B">
          <w:rPr>
            <w:noProof/>
            <w:lang w:val="en-GB"/>
          </w:rPr>
          <w:delText>22</w:delText>
        </w:r>
      </w:del>
      <w:r w:rsidRPr="008A62D7">
        <w:rPr>
          <w:lang w:val="en-GB"/>
        </w:rPr>
        <w:fldChar w:fldCharType="end"/>
      </w:r>
      <w:bookmarkEnd w:id="1232"/>
      <w:r w:rsidRPr="008A62D7">
        <w:rPr>
          <w:lang w:val="en-GB"/>
        </w:rPr>
        <w:t>: Menu for setting the time base</w:t>
      </w:r>
    </w:p>
    <w:p w14:paraId="5E85DD4F" w14:textId="40087CB6"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59FD1E18"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del w:id="1235" w:author="Dioguardi, Fabio" w:date="2019-01-24T17:10:00Z">
        <w:r w:rsidR="00A70C55" w:rsidRPr="008A62D7" w:rsidDel="00D812EF">
          <w:rPr>
            <w:lang w:val="en-GB"/>
          </w:rPr>
          <w:delText>18.1</w:delText>
        </w:r>
      </w:del>
      <w:ins w:id="1236" w:author="Dioguardi, Fabio" w:date="2019-01-24T17:10:00Z">
        <w:r w:rsidR="00D812EF">
          <w:rPr>
            <w:lang w:val="en-GB"/>
          </w:rPr>
          <w:t>19.0</w:t>
        </w:r>
      </w:ins>
      <w:r w:rsidRPr="008A62D7">
        <w:rPr>
          <w:lang w:val="en-GB"/>
        </w:rPr>
        <w:t xml:space="preserve">), the program continues with a time base set to 30 minutes. Otherwise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DE7C99" w:rsidRPr="008A62D7">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settings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0154EC72" w14:textId="60847B8B" w:rsidR="009F2905" w:rsidRPr="008A62D7" w:rsidRDefault="009F2905" w:rsidP="009F290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4D494F9B"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FD79577" w14:textId="0EEBF8EE" w:rsidR="00EB20C3" w:rsidRPr="008A62D7" w:rsidRDefault="00EB20C3" w:rsidP="0010418F">
      <w:pPr>
        <w:pStyle w:val="Heading2"/>
        <w:rPr>
          <w:lang w:val="en-GB"/>
        </w:rPr>
      </w:pPr>
      <w:bookmarkStart w:id="1237" w:name="_Ref482347386"/>
      <w:r w:rsidRPr="008A62D7">
        <w:rPr>
          <w:lang w:val="en-GB"/>
        </w:rPr>
        <w:lastRenderedPageBreak/>
        <w:t xml:space="preserve"> </w:t>
      </w:r>
      <w:bookmarkStart w:id="1238" w:name="_Ref483234301"/>
      <w:bookmarkStart w:id="1239" w:name="_Ref483234442"/>
      <w:bookmarkStart w:id="1240" w:name="_Ref483234538"/>
      <w:bookmarkStart w:id="1241" w:name="_Toc536110901"/>
      <w:r w:rsidRPr="008A62D7">
        <w:rPr>
          <w:lang w:val="en-GB"/>
        </w:rPr>
        <w:t>“Add Plume Heights”</w:t>
      </w:r>
      <w:bookmarkEnd w:id="1237"/>
      <w:bookmarkEnd w:id="1238"/>
      <w:bookmarkEnd w:id="1239"/>
      <w:bookmarkEnd w:id="1240"/>
      <w:bookmarkEnd w:id="1241"/>
    </w:p>
    <w:p w14:paraId="28C87BAC" w14:textId="77777777" w:rsidR="00EB20C3" w:rsidRPr="008A62D7" w:rsidRDefault="00EB20C3" w:rsidP="00670EF3">
      <w:pPr>
        <w:rPr>
          <w:lang w:val="en-GB"/>
        </w:rPr>
      </w:pPr>
    </w:p>
    <w:p w14:paraId="001D5188" w14:textId="3FB63022"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center of the </w:t>
      </w:r>
      <w:r w:rsidR="006A363A" w:rsidRPr="008A62D7">
        <w:rPr>
          <w:lang w:val="en-GB"/>
        </w:rPr>
        <w:t>Operation Control Board</w:t>
      </w:r>
      <w:r w:rsidR="005148D2" w:rsidRPr="008A62D7">
        <w:rPr>
          <w:lang w:val="en-GB"/>
        </w:rPr>
        <w:t xml:space="preserve"> (</w:t>
      </w:r>
      <w:r w:rsidR="00993484" w:rsidRPr="008A62D7">
        <w:rPr>
          <w:lang w:val="en-GB"/>
        </w:rPr>
        <w:fldChar w:fldCharType="begin"/>
      </w:r>
      <w:r w:rsidR="00993484" w:rsidRPr="008A62D7">
        <w:rPr>
          <w:lang w:val="en-GB"/>
        </w:rPr>
        <w:instrText xml:space="preserve"> REF _Ref482270982 \h </w:instrText>
      </w:r>
      <w:r w:rsidR="00993484" w:rsidRPr="008A62D7">
        <w:rPr>
          <w:lang w:val="en-GB"/>
        </w:rPr>
      </w:r>
      <w:r w:rsidR="00993484" w:rsidRPr="008A62D7">
        <w:rPr>
          <w:lang w:val="en-GB"/>
        </w:rPr>
        <w:fldChar w:fldCharType="separate"/>
      </w:r>
      <w:r w:rsidR="00DE7C99" w:rsidRPr="008A62D7">
        <w:rPr>
          <w:lang w:val="en-GB"/>
        </w:rPr>
        <w:t xml:space="preserve">Figure </w:t>
      </w:r>
      <w:r w:rsidR="00DE7C99" w:rsidRPr="008A62D7">
        <w:rPr>
          <w:noProof/>
          <w:lang w:val="en-GB"/>
        </w:rPr>
        <w:t>14</w:t>
      </w:r>
      <w:r w:rsidR="00993484" w:rsidRPr="008A62D7">
        <w:rPr>
          <w:lang w:val="en-GB"/>
        </w:rPr>
        <w:fldChar w:fldCharType="end"/>
      </w:r>
      <w:r w:rsidR="005148D2" w:rsidRPr="008A62D7">
        <w:rPr>
          <w:lang w:val="en-GB"/>
        </w:rPr>
        <w:t>);</w:t>
      </w:r>
      <w:r w:rsidRPr="008A62D7">
        <w:rPr>
          <w:lang w:val="en-GB"/>
        </w:rPr>
        <w:t xml:space="preserve">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FF64E3" w:rsidRPr="008A62D7">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A2347" w14:textId="77777777" w:rsidR="00FF64E3" w:rsidRPr="008A62D7" w:rsidRDefault="00FF64E3" w:rsidP="00FF64E3">
      <w:pPr>
        <w:keepNext/>
        <w:rPr>
          <w:lang w:val="en-GB"/>
        </w:rPr>
      </w:pPr>
    </w:p>
    <w:p w14:paraId="0787A6A2" w14:textId="0815A80F" w:rsidR="00000B86" w:rsidRPr="008A62D7" w:rsidRDefault="00FF64E3" w:rsidP="00FF64E3">
      <w:pPr>
        <w:pStyle w:val="Caption"/>
        <w:rPr>
          <w:lang w:val="en-GB"/>
        </w:rPr>
      </w:pPr>
      <w:bookmarkStart w:id="1242" w:name="_Ref48228075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43" w:author="Dioguardi, Fabio" w:date="2018-11-07T13:54:00Z">
        <w:r w:rsidR="00F35802">
          <w:rPr>
            <w:noProof/>
            <w:lang w:val="en-GB"/>
          </w:rPr>
          <w:t>26</w:t>
        </w:r>
      </w:ins>
      <w:del w:id="1244" w:author="Dioguardi, Fabio" w:date="2018-11-07T10:11:00Z">
        <w:r w:rsidR="00DE7C99" w:rsidRPr="008A62D7" w:rsidDel="00A3487B">
          <w:rPr>
            <w:noProof/>
            <w:lang w:val="en-GB"/>
          </w:rPr>
          <w:delText>23</w:delText>
        </w:r>
      </w:del>
      <w:r w:rsidRPr="008A62D7">
        <w:rPr>
          <w:lang w:val="en-GB"/>
        </w:rPr>
        <w:fldChar w:fldCharType="end"/>
      </w:r>
      <w:bookmarkEnd w:id="1242"/>
      <w:r w:rsidRPr="008A62D7">
        <w:rPr>
          <w:lang w:val="en-GB"/>
        </w:rPr>
        <w:t>: 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2C4E1A39"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A in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est.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726299DF"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are automatically assigned to the data from auto-stream sources (see e.g. in Table 6;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A92D97E" w14:textId="57EEF2EB" w:rsidR="00C12BDD" w:rsidRPr="008A62D7" w:rsidRDefault="009B45CE" w:rsidP="001507E8">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 xml:space="preserve">A drop down menu (see </w:t>
      </w:r>
      <w:r w:rsidR="00FF64E3" w:rsidRPr="008A62D7">
        <w:rPr>
          <w:lang w:val="en-GB"/>
        </w:rPr>
        <w:fldChar w:fldCharType="begin"/>
      </w:r>
      <w:r w:rsidR="00FF64E3" w:rsidRPr="008A62D7">
        <w:rPr>
          <w:lang w:val="en-GB"/>
        </w:rPr>
        <w:instrText xml:space="preserve"> REF _Ref482281123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24</w:t>
      </w:r>
      <w:r w:rsidR="00FF64E3" w:rsidRPr="008A62D7">
        <w:rPr>
          <w:lang w:val="en-GB"/>
        </w:rPr>
        <w:fldChar w:fldCharType="end"/>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 xml:space="preserve">“ISKEF”, “ISEGS”, “ISX1” and “ISX2” represent the “manual data channels” of the radar sensors in </w:t>
      </w:r>
      <w:r w:rsidR="00FF64E3" w:rsidRPr="008A62D7">
        <w:rPr>
          <w:lang w:val="en-GB"/>
        </w:rPr>
        <w:fldChar w:fldCharType="begin"/>
      </w:r>
      <w:r w:rsidR="00FF64E3" w:rsidRPr="008A62D7">
        <w:rPr>
          <w:lang w:val="en-GB"/>
        </w:rPr>
        <w:instrText xml:space="preserve"> REF _Ref482273907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19</w:t>
      </w:r>
      <w:r w:rsidR="00FF64E3" w:rsidRPr="008A62D7">
        <w:rPr>
          <w:lang w:val="en-GB"/>
        </w:rPr>
        <w:fldChar w:fldCharType="end"/>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DE7C99" w:rsidRPr="008A62D7">
        <w:rPr>
          <w:lang w:val="en-GB"/>
        </w:rPr>
        <w:t>4.4.1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72594183" w14:textId="77777777" w:rsidR="00FF64E3" w:rsidRPr="008A62D7" w:rsidRDefault="00FF64E3" w:rsidP="00FF64E3">
      <w:pPr>
        <w:keepNext/>
        <w:ind w:left="360"/>
        <w:jc w:val="center"/>
        <w:rPr>
          <w:lang w:val="en-GB"/>
        </w:rPr>
      </w:pPr>
    </w:p>
    <w:p w14:paraId="2EAE94CF" w14:textId="006A3F89" w:rsidR="00C12BDD" w:rsidRPr="008A62D7" w:rsidRDefault="00FF64E3" w:rsidP="00FF64E3">
      <w:pPr>
        <w:pStyle w:val="Caption"/>
        <w:rPr>
          <w:rFonts w:asciiTheme="minorHAnsi" w:hAnsiTheme="minorHAnsi"/>
          <w:lang w:val="en-GB"/>
        </w:rPr>
      </w:pPr>
      <w:bookmarkStart w:id="1245" w:name="_Ref4822811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46" w:author="Dioguardi, Fabio" w:date="2018-11-07T13:54:00Z">
        <w:r w:rsidR="00F35802">
          <w:rPr>
            <w:noProof/>
            <w:lang w:val="en-GB"/>
          </w:rPr>
          <w:t>27</w:t>
        </w:r>
      </w:ins>
      <w:del w:id="1247" w:author="Dioguardi, Fabio" w:date="2018-11-07T10:11:00Z">
        <w:r w:rsidR="00DE7C99" w:rsidRPr="008A62D7" w:rsidDel="00A3487B">
          <w:rPr>
            <w:noProof/>
            <w:lang w:val="en-GB"/>
          </w:rPr>
          <w:delText>24</w:delText>
        </w:r>
      </w:del>
      <w:r w:rsidRPr="008A62D7">
        <w:rPr>
          <w:lang w:val="en-GB"/>
        </w:rPr>
        <w:fldChar w:fldCharType="end"/>
      </w:r>
      <w:bookmarkEnd w:id="1245"/>
      <w:r w:rsidRPr="008A62D7">
        <w:rPr>
          <w:lang w:val="en-GB"/>
        </w:rPr>
        <w:t>: Selectable data sources in the “Add plume height” window. This example shows the menu for the Icelandic FutureVolc setting.</w:t>
      </w:r>
    </w:p>
    <w:p w14:paraId="53C0F78B" w14:textId="77777777" w:rsidR="009B45CE" w:rsidRPr="008A62D7" w:rsidRDefault="009B45CE" w:rsidP="00C12BDD">
      <w:pPr>
        <w:ind w:left="360"/>
        <w:rPr>
          <w:lang w:val="en-GB"/>
        </w:rPr>
      </w:pPr>
    </w:p>
    <w:p w14:paraId="45632D7A" w14:textId="430D3876"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w:t>
      </w:r>
      <w:r w:rsidR="00973D6D" w:rsidRPr="008A62D7">
        <w:rPr>
          <w:lang w:val="en-GB"/>
        </w:rPr>
        <w:lastRenderedPageBreak/>
        <w:t xml:space="preserve">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r w:rsidR="00973D6D" w:rsidRPr="008A62D7">
        <w:rPr>
          <w:i/>
          <w:lang w:val="en-GB"/>
        </w:rPr>
        <w:t>bw</w:t>
      </w:r>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17DC5096" w:rsidR="0094040E" w:rsidRPr="008A62D7" w:rsidRDefault="007F358A" w:rsidP="007F358A">
      <w:pPr>
        <w:ind w:left="1440" w:firstLine="720"/>
        <w:rPr>
          <w:lang w:val="en-GB"/>
        </w:rPr>
      </w:pPr>
      <w:r w:rsidRPr="008A62D7">
        <w:rPr>
          <w:rFonts w:asciiTheme="minorHAnsi" w:hAnsiTheme="minorHAnsi"/>
          <w:lang w:val="en-GB"/>
        </w:rPr>
        <w:t xml:space="preserve">Table </w:t>
      </w:r>
      <w:ins w:id="1248" w:author="Dioguardi, Fabio" w:date="2019-01-22T16:08:00Z">
        <w:r w:rsidR="00F35802">
          <w:rPr>
            <w:rFonts w:asciiTheme="minorHAnsi" w:hAnsiTheme="minorHAnsi"/>
            <w:lang w:val="en-GB"/>
          </w:rPr>
          <w:t>6</w:t>
        </w:r>
      </w:ins>
      <w:del w:id="1249" w:author="Dioguardi, Fabio" w:date="2019-01-22T16:08:00Z">
        <w:r w:rsidRPr="008A62D7" w:rsidDel="00F35802">
          <w:rPr>
            <w:rFonts w:asciiTheme="minorHAnsi" w:hAnsiTheme="minorHAnsi"/>
            <w:lang w:val="en-GB"/>
          </w:rPr>
          <w:delText>7</w:delText>
        </w:r>
      </w:del>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ins w:id="1250" w:author="Dioguardi, Fabio" w:date="2019-01-21T17:11:00Z"/>
        </w:trPr>
        <w:tc>
          <w:tcPr>
            <w:tcW w:w="2341" w:type="dxa"/>
            <w:vAlign w:val="center"/>
          </w:tcPr>
          <w:p w14:paraId="49F82E7A" w14:textId="4ABC5966" w:rsidR="00DB184C" w:rsidRPr="008A62D7" w:rsidRDefault="00DB184C" w:rsidP="00754FAB">
            <w:pPr>
              <w:jc w:val="center"/>
              <w:rPr>
                <w:ins w:id="1251" w:author="Dioguardi, Fabio" w:date="2019-01-21T17:11:00Z"/>
                <w:lang w:val="en-GB"/>
              </w:rPr>
            </w:pPr>
            <w:ins w:id="1252" w:author="Dioguardi, Fabio" w:date="2019-01-21T17:11:00Z">
              <w:r>
                <w:rPr>
                  <w:lang w:val="en-GB"/>
                </w:rPr>
                <w:t>satellite</w:t>
              </w:r>
            </w:ins>
          </w:p>
        </w:tc>
        <w:tc>
          <w:tcPr>
            <w:tcW w:w="2339" w:type="dxa"/>
            <w:vAlign w:val="center"/>
          </w:tcPr>
          <w:p w14:paraId="511BED5D" w14:textId="671D7B6F" w:rsidR="00DB184C" w:rsidRPr="008A62D7" w:rsidRDefault="00DB184C" w:rsidP="00754FAB">
            <w:pPr>
              <w:jc w:val="center"/>
              <w:rPr>
                <w:ins w:id="1253" w:author="Dioguardi, Fabio" w:date="2019-01-21T17:11:00Z"/>
                <w:lang w:val="en-GB"/>
              </w:rPr>
            </w:pPr>
            <w:ins w:id="1254" w:author="Dioguardi, Fabio" w:date="2019-01-21T17:11:00Z">
              <w:r>
                <w:rPr>
                  <w:lang w:val="en-GB"/>
                </w:rPr>
                <w:t>1000*</w:t>
              </w:r>
            </w:ins>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4E5FC0F6"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 xml:space="preserve">see section </w:t>
      </w:r>
      <w:r w:rsidR="007152C7" w:rsidRPr="008A62D7">
        <w:rPr>
          <w:lang w:val="en-GB"/>
        </w:rPr>
        <w:fldChar w:fldCharType="begin"/>
      </w:r>
      <w:r w:rsidR="007152C7" w:rsidRPr="008A62D7">
        <w:rPr>
          <w:lang w:val="en-GB"/>
        </w:rPr>
        <w:instrText xml:space="preserve"> REF _Ref482281691 \h </w:instrText>
      </w:r>
      <w:r w:rsidR="007152C7" w:rsidRPr="008A62D7">
        <w:rPr>
          <w:lang w:val="en-GB"/>
        </w:rPr>
      </w:r>
      <w:r w:rsidR="007152C7" w:rsidRPr="008A62D7">
        <w:rPr>
          <w:lang w:val="en-GB"/>
        </w:rPr>
        <w:fldChar w:fldCharType="separate"/>
      </w:r>
      <w:r w:rsidR="00DE7C99" w:rsidRPr="008A62D7">
        <w:rPr>
          <w:lang w:val="en-GB"/>
        </w:rPr>
        <w:t>Plume Height Data from Non-automatic Stream Sources</w:t>
      </w:r>
      <w:r w:rsidR="007152C7" w:rsidRPr="008A62D7">
        <w:rPr>
          <w:lang w:val="en-GB"/>
        </w:rPr>
        <w:fldChar w:fldCharType="end"/>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stored!***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settings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Plume heights are only added if the “Update observed plume height” button has been clicked! </w:t>
      </w:r>
    </w:p>
    <w:p w14:paraId="1C1A8E7F" w14:textId="77777777" w:rsidR="00670EF3" w:rsidRPr="008A62D7" w:rsidRDefault="00670EF3" w:rsidP="00670EF3">
      <w:pPr>
        <w:rPr>
          <w:lang w:val="en-GB"/>
        </w:rPr>
      </w:pPr>
    </w:p>
    <w:p w14:paraId="0EDD0771"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07F90BBC" w14:textId="0DB98527" w:rsidR="00473886" w:rsidRPr="008A62D7" w:rsidRDefault="00473886" w:rsidP="0010418F">
      <w:pPr>
        <w:pStyle w:val="Heading2"/>
        <w:rPr>
          <w:lang w:val="en-GB"/>
        </w:rPr>
      </w:pPr>
      <w:bookmarkStart w:id="1255" w:name="_Ref482453274"/>
      <w:bookmarkStart w:id="1256" w:name="_Ref482540427"/>
      <w:r w:rsidRPr="008A62D7">
        <w:rPr>
          <w:lang w:val="en-GB"/>
        </w:rPr>
        <w:lastRenderedPageBreak/>
        <w:t xml:space="preserve"> </w:t>
      </w:r>
      <w:bookmarkStart w:id="1257" w:name="_Ref483234723"/>
      <w:bookmarkStart w:id="1258" w:name="_Ref483234876"/>
      <w:bookmarkStart w:id="1259" w:name="_Toc536110902"/>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1255"/>
      <w:bookmarkEnd w:id="1256"/>
      <w:bookmarkEnd w:id="1257"/>
      <w:bookmarkEnd w:id="1258"/>
      <w:bookmarkEnd w:id="1259"/>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83375" w:rsidR="008C317F" w:rsidRPr="008A62D7"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 </w:t>
      </w:r>
      <w:r w:rsidR="00AB7CB5" w:rsidRPr="008A62D7">
        <w:rPr>
          <w:lang w:val="en-GB"/>
        </w:rPr>
        <w:fldChar w:fldCharType="begin"/>
      </w:r>
      <w:r w:rsidR="00AB7CB5" w:rsidRPr="008A62D7">
        <w:rPr>
          <w:lang w:val="en-GB"/>
        </w:rPr>
        <w:instrText xml:space="preserve"> REF _Ref482348746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25</w:t>
      </w:r>
      <w:r w:rsidR="00AB7CB5" w:rsidRPr="008A62D7">
        <w:rPr>
          <w:lang w:val="en-GB"/>
        </w:rPr>
        <w:fldChar w:fldCharType="end"/>
      </w:r>
      <w:r w:rsidR="008C317F" w:rsidRPr="008A62D7">
        <w:rPr>
          <w:lang w:val="en-GB"/>
        </w:rPr>
        <w:t>).</w:t>
      </w:r>
    </w:p>
    <w:p w14:paraId="12B34802" w14:textId="77777777" w:rsidR="008C317F" w:rsidRPr="008A62D7" w:rsidRDefault="008C317F" w:rsidP="00670EF3">
      <w:pPr>
        <w:rPr>
          <w:lang w:val="en-GB"/>
        </w:rPr>
      </w:pPr>
    </w:p>
    <w:p w14:paraId="7038B680" w14:textId="77777777" w:rsidR="00AB7CB5" w:rsidRPr="008A62D7" w:rsidRDefault="00AB7CB5" w:rsidP="00AB7CB5">
      <w:pPr>
        <w:keepNext/>
        <w:jc w:val="center"/>
        <w:rPr>
          <w:lang w:val="en-GB"/>
        </w:rPr>
      </w:pPr>
    </w:p>
    <w:p w14:paraId="724B8FE0" w14:textId="5EEDE3DC" w:rsidR="00670EF3" w:rsidRPr="008A62D7" w:rsidRDefault="00AB7CB5" w:rsidP="00AB7CB5">
      <w:pPr>
        <w:pStyle w:val="Caption"/>
        <w:jc w:val="center"/>
        <w:rPr>
          <w:lang w:val="en-GB"/>
        </w:rPr>
      </w:pPr>
      <w:bookmarkStart w:id="1260" w:name="_Ref48234874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61" w:author="Dioguardi, Fabio" w:date="2018-11-07T13:54:00Z">
        <w:r w:rsidR="00F35802">
          <w:rPr>
            <w:noProof/>
            <w:lang w:val="en-GB"/>
          </w:rPr>
          <w:t>28</w:t>
        </w:r>
      </w:ins>
      <w:del w:id="1262" w:author="Dioguardi, Fabio" w:date="2018-11-07T10:11:00Z">
        <w:r w:rsidR="00DE7C99" w:rsidRPr="008A62D7" w:rsidDel="00A3487B">
          <w:rPr>
            <w:noProof/>
            <w:lang w:val="en-GB"/>
          </w:rPr>
          <w:delText>25</w:delText>
        </w:r>
      </w:del>
      <w:r w:rsidRPr="008A62D7">
        <w:rPr>
          <w:lang w:val="en-GB"/>
        </w:rPr>
        <w:fldChar w:fldCharType="end"/>
      </w:r>
      <w:bookmarkEnd w:id="1260"/>
      <w:r w:rsidRPr="008A62D7">
        <w:rPr>
          <w:lang w:val="en-GB"/>
        </w:rPr>
        <w:t>: Computation of MER based on conventional models</w:t>
      </w:r>
    </w:p>
    <w:p w14:paraId="7982590B" w14:textId="77777777" w:rsidR="008C317F" w:rsidRPr="008A62D7" w:rsidRDefault="008C317F" w:rsidP="00AB7CB5">
      <w:pPr>
        <w:rPr>
          <w:lang w:val="en-GB"/>
        </w:rPr>
      </w:pPr>
    </w:p>
    <w:p w14:paraId="22F2C97D" w14:textId="4EB4490B"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 xml:space="preserve">menu (see </w:t>
      </w:r>
      <w:r w:rsidR="00AB7CB5" w:rsidRPr="008A62D7">
        <w:rPr>
          <w:lang w:val="en-GB"/>
        </w:rPr>
        <w:fldChar w:fldCharType="begin"/>
      </w:r>
      <w:r w:rsidR="00AB7CB5" w:rsidRPr="008A62D7">
        <w:rPr>
          <w:lang w:val="en-GB"/>
        </w:rPr>
        <w:instrText xml:space="preserve"> REF _Ref482348819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26</w:t>
      </w:r>
      <w:r w:rsidR="00AB7CB5" w:rsidRPr="008A62D7">
        <w:rPr>
          <w:lang w:val="en-GB"/>
        </w:rPr>
        <w:fldChar w:fldCharType="end"/>
      </w:r>
      <w:r w:rsidRPr="008A62D7">
        <w:rPr>
          <w:lang w:val="en-GB"/>
        </w:rPr>
        <w:t>) can be opened by clicking on “</w:t>
      </w:r>
      <w:r w:rsidRPr="008A62D7">
        <w:rPr>
          <w:b/>
          <w:lang w:val="en-GB"/>
        </w:rPr>
        <w:t>Conv MER Models</w:t>
      </w:r>
      <w:r w:rsidRPr="008A62D7">
        <w:rPr>
          <w:lang w:val="en-GB"/>
        </w:rPr>
        <w:t xml:space="preserve">” at the right </w:t>
      </w:r>
      <w:del w:id="1263" w:author="Dioguardi, Fabio" w:date="2019-01-21T17:27:00Z">
        <w:r w:rsidRPr="008A62D7" w:rsidDel="007B5E55">
          <w:rPr>
            <w:lang w:val="en-GB"/>
          </w:rPr>
          <w:delText>center</w:delText>
        </w:r>
      </w:del>
      <w:ins w:id="1264" w:author="Dioguardi, Fabio" w:date="2019-01-21T17:27:00Z">
        <w:r w:rsidR="007B5E55" w:rsidRPr="008A62D7">
          <w:rPr>
            <w:lang w:val="en-GB"/>
          </w:rPr>
          <w:t>centre</w:t>
        </w:r>
      </w:ins>
      <w:r w:rsidRPr="008A62D7">
        <w:rPr>
          <w:lang w:val="en-GB"/>
        </w:rPr>
        <w:t xml:space="preserve"> of the </w:t>
      </w:r>
      <w:r w:rsidR="006A363A" w:rsidRPr="008A62D7">
        <w:rPr>
          <w:lang w:val="en-GB"/>
        </w:rPr>
        <w:t>Operation Control Board</w:t>
      </w:r>
      <w:r w:rsidRPr="008A62D7">
        <w:rPr>
          <w:lang w:val="en-GB"/>
        </w:rPr>
        <w:t>.</w:t>
      </w:r>
    </w:p>
    <w:p w14:paraId="1A202598" w14:textId="77777777" w:rsidR="008C317F" w:rsidRPr="008A62D7" w:rsidRDefault="008C317F" w:rsidP="008C317F">
      <w:pPr>
        <w:rPr>
          <w:lang w:val="en-GB"/>
        </w:rPr>
      </w:pPr>
    </w:p>
    <w:p w14:paraId="0E924FBF" w14:textId="77777777" w:rsidR="00AB7CB5" w:rsidRPr="008A62D7" w:rsidRDefault="00AB7CB5" w:rsidP="00AB7CB5">
      <w:pPr>
        <w:keepNext/>
        <w:jc w:val="center"/>
        <w:rPr>
          <w:lang w:val="en-GB"/>
        </w:rPr>
      </w:pPr>
    </w:p>
    <w:p w14:paraId="5E4EEEB1" w14:textId="0235DCDC" w:rsidR="008C317F" w:rsidRPr="008A62D7" w:rsidRDefault="00AB7CB5" w:rsidP="00AB7CB5">
      <w:pPr>
        <w:pStyle w:val="Caption"/>
        <w:jc w:val="center"/>
        <w:rPr>
          <w:lang w:val="en-GB"/>
        </w:rPr>
      </w:pPr>
      <w:bookmarkStart w:id="1265" w:name="_Ref48234881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66" w:author="Dioguardi, Fabio" w:date="2018-11-07T13:54:00Z">
        <w:r w:rsidR="00F35802">
          <w:rPr>
            <w:noProof/>
            <w:lang w:val="en-GB"/>
          </w:rPr>
          <w:t>29</w:t>
        </w:r>
      </w:ins>
      <w:del w:id="1267" w:author="Dioguardi, Fabio" w:date="2018-11-07T10:11:00Z">
        <w:r w:rsidR="00DE7C99" w:rsidRPr="008A62D7" w:rsidDel="00A3487B">
          <w:rPr>
            <w:noProof/>
            <w:lang w:val="en-GB"/>
          </w:rPr>
          <w:delText>26</w:delText>
        </w:r>
      </w:del>
      <w:r w:rsidRPr="008A62D7">
        <w:rPr>
          <w:lang w:val="en-GB"/>
        </w:rPr>
        <w:fldChar w:fldCharType="end"/>
      </w:r>
      <w:bookmarkEnd w:id="1265"/>
      <w:r w:rsidRPr="008A62D7">
        <w:rPr>
          <w:lang w:val="en-GB"/>
        </w:rPr>
        <w:t>: Menu for conventional MER model settings</w:t>
      </w:r>
    </w:p>
    <w:p w14:paraId="3208CB36" w14:textId="69F7E706" w:rsidR="00810255" w:rsidRPr="008A62D7" w:rsidRDefault="00810255" w:rsidP="00AB7CB5">
      <w:pPr>
        <w:jc w:val="center"/>
        <w:rPr>
          <w:rFonts w:asciiTheme="minorHAnsi" w:hAnsiTheme="minorHAnsi"/>
          <w:lang w:val="en-GB"/>
        </w:rPr>
      </w:pPr>
    </w:p>
    <w:p w14:paraId="0C354DF2" w14:textId="0EAAEA59" w:rsidR="00810255" w:rsidRPr="008A62D7" w:rsidRDefault="00810255" w:rsidP="00810255">
      <w:pPr>
        <w:rPr>
          <w:lang w:val="en-GB"/>
        </w:rPr>
      </w:pPr>
      <w:r w:rsidRPr="008A62D7">
        <w:rPr>
          <w:lang w:val="en-GB"/>
        </w:rPr>
        <w:t xml:space="preserve">Under a status information display, the weight factor for the </w:t>
      </w:r>
      <w:ins w:id="1268" w:author="Dioguardi, Fabio" w:date="2019-01-21T17:26:00Z">
        <w:r w:rsidR="007B5E55">
          <w:rPr>
            <w:b/>
            <w:lang w:val="en-GB"/>
          </w:rPr>
          <w:t>6</w:t>
        </w:r>
      </w:ins>
      <w:del w:id="1269" w:author="Dioguardi, Fabio" w:date="2019-01-21T17:26:00Z">
        <w:r w:rsidRPr="008A62D7" w:rsidDel="007B5E55">
          <w:rPr>
            <w:b/>
            <w:lang w:val="en-GB"/>
          </w:rPr>
          <w:delText>5</w:delText>
        </w:r>
      </w:del>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settings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3C7C0D98" w14:textId="347C4840" w:rsidR="00810255" w:rsidRPr="008A62D7" w:rsidRDefault="00810255" w:rsidP="0081025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2249DF" w14:textId="77777777" w:rsidR="00810255" w:rsidRPr="008A62D7" w:rsidRDefault="00810255" w:rsidP="00810255">
      <w:pPr>
        <w:rPr>
          <w:lang w:val="en-GB"/>
        </w:rPr>
      </w:pPr>
    </w:p>
    <w:p w14:paraId="6C0B5835"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D6AC562" w14:textId="2135CF9C" w:rsidR="00810255" w:rsidRPr="008A62D7" w:rsidRDefault="00810255" w:rsidP="0010418F">
      <w:pPr>
        <w:pStyle w:val="Heading2"/>
        <w:rPr>
          <w:lang w:val="en-GB"/>
        </w:rPr>
      </w:pPr>
      <w:bookmarkStart w:id="1270" w:name="_Ref482540732"/>
      <w:r w:rsidRPr="008A62D7">
        <w:rPr>
          <w:lang w:val="en-GB"/>
        </w:rPr>
        <w:lastRenderedPageBreak/>
        <w:t xml:space="preserve"> </w:t>
      </w:r>
      <w:bookmarkStart w:id="1271" w:name="_Ref483234902"/>
      <w:bookmarkStart w:id="1272" w:name="_Toc536110903"/>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1270"/>
      <w:bookmarkEnd w:id="1271"/>
      <w:bookmarkEnd w:id="1272"/>
    </w:p>
    <w:p w14:paraId="17F9EA20" w14:textId="77777777" w:rsidR="005376A9" w:rsidRPr="008A62D7" w:rsidRDefault="005376A9" w:rsidP="008C317F">
      <w:pPr>
        <w:rPr>
          <w:lang w:val="en-GB"/>
        </w:rPr>
      </w:pPr>
    </w:p>
    <w:p w14:paraId="03250F12" w14:textId="19940526"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DE7C99" w:rsidRPr="008A62D7">
        <w:rPr>
          <w:lang w:val="en-GB"/>
        </w:rPr>
        <w:t>5.8.1</w:t>
      </w:r>
      <w:r w:rsidR="009679A1" w:rsidRPr="008A62D7">
        <w:rPr>
          <w:lang w:val="en-GB"/>
        </w:rPr>
        <w:fldChar w:fldCharType="end"/>
      </w:r>
      <w:r w:rsidRPr="008A62D7">
        <w:rPr>
          <w:lang w:val="en-GB"/>
        </w:rPr>
        <w:t xml:space="preserve">) as illustrated in </w:t>
      </w:r>
      <w:r w:rsidR="00E072CC" w:rsidRPr="008A62D7">
        <w:rPr>
          <w:lang w:val="en-GB"/>
        </w:rPr>
        <w:fldChar w:fldCharType="begin"/>
      </w:r>
      <w:r w:rsidR="00E072CC" w:rsidRPr="008A62D7">
        <w:rPr>
          <w:lang w:val="en-GB"/>
        </w:rPr>
        <w:instrText xml:space="preserve"> REF _Ref482350462 \h </w:instrText>
      </w:r>
      <w:r w:rsidR="00E072CC" w:rsidRPr="008A62D7">
        <w:rPr>
          <w:lang w:val="en-GB"/>
        </w:rPr>
      </w:r>
      <w:r w:rsidR="00E072CC" w:rsidRPr="008A62D7">
        <w:rPr>
          <w:lang w:val="en-GB"/>
        </w:rPr>
        <w:fldChar w:fldCharType="separate"/>
      </w:r>
      <w:r w:rsidR="00DE7C99" w:rsidRPr="008A62D7">
        <w:rPr>
          <w:lang w:val="en-GB"/>
        </w:rPr>
        <w:t xml:space="preserve">Figure </w:t>
      </w:r>
      <w:r w:rsidR="00DE7C99" w:rsidRPr="008A62D7">
        <w:rPr>
          <w:noProof/>
          <w:lang w:val="en-GB"/>
        </w:rPr>
        <w:t>27</w:t>
      </w:r>
      <w:r w:rsidR="00E072CC" w:rsidRPr="008A62D7">
        <w:rPr>
          <w:lang w:val="en-GB"/>
        </w:rPr>
        <w:fldChar w:fldCharType="end"/>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4B95BDCE" w:rsidR="008C317F" w:rsidRPr="008A62D7" w:rsidRDefault="008C317F" w:rsidP="008C317F">
      <w:pPr>
        <w:rPr>
          <w:lang w:val="en-GB"/>
        </w:rPr>
      </w:pPr>
    </w:p>
    <w:p w14:paraId="378AAF61" w14:textId="77777777" w:rsidR="00E072CC" w:rsidRPr="008A62D7" w:rsidRDefault="00E072CC" w:rsidP="00E072CC">
      <w:pPr>
        <w:keepNext/>
        <w:jc w:val="center"/>
        <w:rPr>
          <w:lang w:val="en-GB"/>
        </w:rPr>
      </w:pPr>
    </w:p>
    <w:p w14:paraId="56092E91" w14:textId="7225CAEB" w:rsidR="009F2905" w:rsidRPr="008A62D7" w:rsidRDefault="00E072CC" w:rsidP="00E072CC">
      <w:pPr>
        <w:pStyle w:val="Caption"/>
        <w:jc w:val="center"/>
        <w:rPr>
          <w:kern w:val="32"/>
          <w:lang w:val="en-GB"/>
        </w:rPr>
      </w:pPr>
      <w:bookmarkStart w:id="1273" w:name="_Ref48235046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74" w:author="Dioguardi, Fabio" w:date="2018-11-07T13:54:00Z">
        <w:r w:rsidR="00F35802">
          <w:rPr>
            <w:noProof/>
            <w:lang w:val="en-GB"/>
          </w:rPr>
          <w:t>30</w:t>
        </w:r>
      </w:ins>
      <w:del w:id="1275" w:author="Dioguardi, Fabio" w:date="2018-11-07T10:11:00Z">
        <w:r w:rsidR="00DE7C99" w:rsidRPr="008A62D7" w:rsidDel="00A3487B">
          <w:rPr>
            <w:noProof/>
            <w:lang w:val="en-GB"/>
          </w:rPr>
          <w:delText>27</w:delText>
        </w:r>
      </w:del>
      <w:r w:rsidRPr="008A62D7">
        <w:rPr>
          <w:lang w:val="en-GB"/>
        </w:rPr>
        <w:fldChar w:fldCharType="end"/>
      </w:r>
      <w:bookmarkEnd w:id="1273"/>
      <w:r w:rsidRPr="008A62D7">
        <w:rPr>
          <w:lang w:val="en-GB"/>
        </w:rPr>
        <w:t>: 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06A6968E" w:rsidR="00545256" w:rsidRPr="008A62D7" w:rsidRDefault="00545256" w:rsidP="00545256">
      <w:pPr>
        <w:rPr>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 xml:space="preserve">menu is shown in </w:t>
      </w:r>
      <w:r w:rsidR="001F1D6E" w:rsidRPr="008A62D7">
        <w:rPr>
          <w:lang w:val="en-GB"/>
        </w:rPr>
        <w:fldChar w:fldCharType="begin"/>
      </w:r>
      <w:r w:rsidR="001F1D6E" w:rsidRPr="008A62D7">
        <w:rPr>
          <w:lang w:val="en-GB"/>
        </w:rPr>
        <w:instrText xml:space="preserve"> REF _Ref482351261 \h </w:instrText>
      </w:r>
      <w:r w:rsidR="001F1D6E" w:rsidRPr="008A62D7">
        <w:rPr>
          <w:lang w:val="en-GB"/>
        </w:rPr>
      </w:r>
      <w:r w:rsidR="001F1D6E" w:rsidRPr="008A62D7">
        <w:rPr>
          <w:lang w:val="en-GB"/>
        </w:rPr>
        <w:fldChar w:fldCharType="separate"/>
      </w:r>
      <w:r w:rsidR="00DE7C99" w:rsidRPr="008A62D7">
        <w:rPr>
          <w:lang w:val="en-GB"/>
        </w:rPr>
        <w:t xml:space="preserve">Figure </w:t>
      </w:r>
      <w:r w:rsidR="00DE7C99" w:rsidRPr="008A62D7">
        <w:rPr>
          <w:noProof/>
          <w:lang w:val="en-GB"/>
        </w:rPr>
        <w:t>28</w:t>
      </w:r>
      <w:r w:rsidR="001F1D6E" w:rsidRPr="008A62D7">
        <w:rPr>
          <w:lang w:val="en-GB"/>
        </w:rPr>
        <w:fldChar w:fldCharType="end"/>
      </w:r>
      <w:r w:rsidRPr="008A62D7">
        <w:rPr>
          <w:lang w:val="en-GB"/>
        </w:rPr>
        <w:t>.</w:t>
      </w:r>
    </w:p>
    <w:p w14:paraId="721A10B2" w14:textId="77777777" w:rsidR="001F1D6E" w:rsidRPr="008A62D7" w:rsidRDefault="001F1D6E" w:rsidP="001F1D6E">
      <w:pPr>
        <w:keepNext/>
        <w:jc w:val="center"/>
        <w:rPr>
          <w:lang w:val="en-GB"/>
        </w:rPr>
      </w:pPr>
    </w:p>
    <w:p w14:paraId="13678171" w14:textId="42F5EB10" w:rsidR="00545256" w:rsidRPr="000E1A5F" w:rsidRDefault="001F1D6E" w:rsidP="001F1D6E">
      <w:pPr>
        <w:pStyle w:val="Caption"/>
        <w:jc w:val="center"/>
        <w:rPr>
          <w:kern w:val="32"/>
          <w:lang w:val="en-GB"/>
        </w:rPr>
      </w:pPr>
      <w:bookmarkStart w:id="1276" w:name="_Ref48235126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77" w:author="Dioguardi, Fabio" w:date="2018-11-07T13:54:00Z">
        <w:r w:rsidR="00F35802">
          <w:rPr>
            <w:noProof/>
            <w:lang w:val="en-GB"/>
          </w:rPr>
          <w:t>31</w:t>
        </w:r>
      </w:ins>
      <w:del w:id="1278" w:author="Dioguardi, Fabio" w:date="2018-11-07T10:11:00Z">
        <w:r w:rsidR="00DE7C99" w:rsidRPr="008A62D7" w:rsidDel="00A3487B">
          <w:rPr>
            <w:noProof/>
            <w:lang w:val="en-GB"/>
          </w:rPr>
          <w:delText>28</w:delText>
        </w:r>
      </w:del>
      <w:r w:rsidRPr="008A62D7">
        <w:rPr>
          <w:lang w:val="en-GB"/>
        </w:rPr>
        <w:fldChar w:fldCharType="end"/>
      </w:r>
      <w:bookmarkEnd w:id="1276"/>
      <w:r w:rsidRPr="008A62D7">
        <w:rPr>
          <w:lang w:val="en-GB"/>
        </w:rPr>
        <w:t>: 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settings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27A0A6BF" w14:textId="77777777" w:rsidR="003C78C0" w:rsidRPr="008A62D7" w:rsidRDefault="003C78C0" w:rsidP="003C78C0">
      <w:pPr>
        <w:rPr>
          <w:lang w:val="en-GB"/>
        </w:rPr>
      </w:pPr>
    </w:p>
    <w:p w14:paraId="66A2CA64"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929B983" w14:textId="286A4E1E" w:rsidR="003C78C0" w:rsidRPr="008A62D7" w:rsidRDefault="003C78C0" w:rsidP="0010418F">
      <w:pPr>
        <w:pStyle w:val="Heading2"/>
        <w:rPr>
          <w:lang w:val="en-GB"/>
        </w:rPr>
      </w:pPr>
      <w:bookmarkStart w:id="1279" w:name="_Ref482540944"/>
      <w:r w:rsidRPr="008A62D7">
        <w:rPr>
          <w:lang w:val="en-GB"/>
        </w:rPr>
        <w:lastRenderedPageBreak/>
        <w:t xml:space="preserve"> </w:t>
      </w:r>
      <w:bookmarkStart w:id="1280" w:name="_Ref483235051"/>
      <w:bookmarkStart w:id="1281" w:name="_Toc536110904"/>
      <w:r w:rsidRPr="008A62D7">
        <w:rPr>
          <w:lang w:val="en-GB"/>
        </w:rPr>
        <w:t>“FMER”</w:t>
      </w:r>
      <w:bookmarkEnd w:id="1279"/>
      <w:bookmarkEnd w:id="1280"/>
      <w:bookmarkEnd w:id="1281"/>
    </w:p>
    <w:p w14:paraId="37C64BDE" w14:textId="77777777" w:rsidR="002616BD" w:rsidRPr="008A62D7" w:rsidRDefault="002616BD" w:rsidP="00A03DB5">
      <w:pPr>
        <w:rPr>
          <w:lang w:val="en-GB"/>
        </w:rPr>
      </w:pPr>
    </w:p>
    <w:p w14:paraId="0B54F08A" w14:textId="366FD1AE" w:rsidR="0053071E" w:rsidRPr="000E1A5F"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 </w:t>
      </w:r>
      <w:r w:rsidR="002D74C5" w:rsidRPr="000E1A5F">
        <w:rPr>
          <w:kern w:val="32"/>
          <w:szCs w:val="22"/>
          <w:lang w:val="en-GB"/>
        </w:rPr>
        <w:fldChar w:fldCharType="begin"/>
      </w:r>
      <w:r w:rsidR="002D74C5" w:rsidRPr="000E1A5F">
        <w:rPr>
          <w:kern w:val="32"/>
          <w:szCs w:val="22"/>
          <w:lang w:val="en-GB"/>
        </w:rPr>
        <w:instrText xml:space="preserve"> REF _Ref482351836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Figure </w:t>
      </w:r>
      <w:r w:rsidR="00DE7C99" w:rsidRPr="008A62D7">
        <w:rPr>
          <w:noProof/>
          <w:lang w:val="en-GB"/>
        </w:rPr>
        <w:t>29</w:t>
      </w:r>
      <w:r w:rsidR="002D74C5" w:rsidRPr="000E1A5F">
        <w:rPr>
          <w:kern w:val="32"/>
          <w:szCs w:val="22"/>
          <w:lang w:val="en-GB"/>
        </w:rPr>
        <w:fldChar w:fldCharType="end"/>
      </w:r>
      <w:r w:rsidR="0053071E" w:rsidRPr="000E1A5F">
        <w:rPr>
          <w:kern w:val="32"/>
          <w:szCs w:val="22"/>
          <w:lang w:val="en-GB"/>
        </w:rPr>
        <w:t>) by selecting appropriate weight factors.</w:t>
      </w:r>
    </w:p>
    <w:p w14:paraId="17B5A663" w14:textId="77777777" w:rsidR="0053071E" w:rsidRPr="00552368" w:rsidRDefault="0053071E" w:rsidP="004A6C70">
      <w:pPr>
        <w:rPr>
          <w:kern w:val="32"/>
          <w:szCs w:val="22"/>
          <w:lang w:val="en-GB"/>
        </w:rPr>
      </w:pPr>
    </w:p>
    <w:p w14:paraId="78331FE2" w14:textId="77777777" w:rsidR="002D74C5" w:rsidRPr="008A62D7" w:rsidRDefault="002D74C5" w:rsidP="002D74C5">
      <w:pPr>
        <w:keepNext/>
        <w:jc w:val="center"/>
        <w:rPr>
          <w:lang w:val="en-GB"/>
        </w:rPr>
      </w:pPr>
    </w:p>
    <w:p w14:paraId="5EA91A16" w14:textId="02948758" w:rsidR="00B40FF7" w:rsidRPr="000E1A5F" w:rsidRDefault="002D74C5" w:rsidP="002D74C5">
      <w:pPr>
        <w:pStyle w:val="Caption"/>
        <w:jc w:val="center"/>
        <w:rPr>
          <w:lang w:val="en-GB"/>
        </w:rPr>
      </w:pPr>
      <w:bookmarkStart w:id="1282" w:name="_Ref4823518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83" w:author="Dioguardi, Fabio" w:date="2018-11-07T13:54:00Z">
        <w:r w:rsidR="00F35802">
          <w:rPr>
            <w:noProof/>
            <w:lang w:val="en-GB"/>
          </w:rPr>
          <w:t>32</w:t>
        </w:r>
      </w:ins>
      <w:del w:id="1284" w:author="Dioguardi, Fabio" w:date="2018-11-07T10:11:00Z">
        <w:r w:rsidR="00DE7C99" w:rsidRPr="008A62D7" w:rsidDel="00A3487B">
          <w:rPr>
            <w:noProof/>
            <w:lang w:val="en-GB"/>
          </w:rPr>
          <w:delText>29</w:delText>
        </w:r>
      </w:del>
      <w:r w:rsidRPr="008A62D7">
        <w:rPr>
          <w:lang w:val="en-GB"/>
        </w:rPr>
        <w:fldChar w:fldCharType="end"/>
      </w:r>
      <w:bookmarkEnd w:id="1282"/>
      <w:r w:rsidRPr="008A62D7">
        <w:rPr>
          <w:lang w:val="en-GB"/>
        </w:rPr>
        <w:t>: Flow chart illustrating how the influence of each MER source group on the final estimate FMER is regulated via weight factors.</w:t>
      </w:r>
    </w:p>
    <w:p w14:paraId="7043CB75" w14:textId="1DED0BFA" w:rsidR="00B40FF7" w:rsidRPr="000E1A5F" w:rsidRDefault="00B40FF7" w:rsidP="004A6C70">
      <w:pPr>
        <w:rPr>
          <w:lang w:val="en-GB"/>
        </w:rPr>
      </w:pPr>
      <w:r w:rsidRPr="000E1A5F">
        <w:rPr>
          <w:lang w:val="en-GB"/>
        </w:rPr>
        <w:t xml:space="preserve">These weight factors are specified within the FMER settings menu (see </w:t>
      </w:r>
      <w:r w:rsidR="002D74C5" w:rsidRPr="000E1A5F">
        <w:rPr>
          <w:lang w:val="en-GB"/>
        </w:rPr>
        <w:fldChar w:fldCharType="begin"/>
      </w:r>
      <w:r w:rsidR="002D74C5" w:rsidRPr="000E1A5F">
        <w:rPr>
          <w:lang w:val="en-GB"/>
        </w:rPr>
        <w:instrText xml:space="preserve"> REF _Ref482351886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30</w:t>
      </w:r>
      <w:r w:rsidR="002D74C5" w:rsidRPr="000E1A5F">
        <w:rPr>
          <w:lang w:val="en-GB"/>
        </w:rPr>
        <w:fldChar w:fldCharType="end"/>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0E1A5F">
        <w:rPr>
          <w:lang w:val="en-GB"/>
        </w:rPr>
        <w:t>)</w:t>
      </w:r>
      <w:r w:rsidRPr="000E1A5F">
        <w:rPr>
          <w:lang w:val="en-GB"/>
        </w:rPr>
        <w:t>.</w:t>
      </w:r>
    </w:p>
    <w:p w14:paraId="49E4034E" w14:textId="77777777" w:rsidR="00FD480C" w:rsidRPr="00552368" w:rsidRDefault="00FD480C" w:rsidP="004A6C70">
      <w:pPr>
        <w:rPr>
          <w:lang w:val="en-GB"/>
        </w:rPr>
      </w:pPr>
    </w:p>
    <w:p w14:paraId="3AC5DD26" w14:textId="77777777" w:rsidR="002D74C5" w:rsidRPr="008A62D7" w:rsidRDefault="002D74C5" w:rsidP="002D74C5">
      <w:pPr>
        <w:keepNext/>
        <w:jc w:val="center"/>
        <w:rPr>
          <w:lang w:val="en-GB"/>
        </w:rPr>
      </w:pPr>
    </w:p>
    <w:p w14:paraId="589C7ECA" w14:textId="2DBA54D7" w:rsidR="00B40FF7" w:rsidRPr="000E1A5F" w:rsidRDefault="002D74C5" w:rsidP="002D74C5">
      <w:pPr>
        <w:pStyle w:val="Caption"/>
        <w:jc w:val="center"/>
        <w:rPr>
          <w:rFonts w:asciiTheme="minorHAnsi" w:hAnsiTheme="minorHAnsi"/>
          <w:lang w:val="en-GB"/>
        </w:rPr>
      </w:pPr>
      <w:bookmarkStart w:id="1285" w:name="_Ref48235188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86" w:author="Dioguardi, Fabio" w:date="2018-11-07T13:54:00Z">
        <w:r w:rsidR="00F35802">
          <w:rPr>
            <w:noProof/>
            <w:lang w:val="en-GB"/>
          </w:rPr>
          <w:t>33</w:t>
        </w:r>
      </w:ins>
      <w:del w:id="1287" w:author="Dioguardi, Fabio" w:date="2018-11-07T10:11:00Z">
        <w:r w:rsidR="00DE7C99" w:rsidRPr="008A62D7" w:rsidDel="00A3487B">
          <w:rPr>
            <w:noProof/>
            <w:lang w:val="en-GB"/>
          </w:rPr>
          <w:delText>30</w:delText>
        </w:r>
      </w:del>
      <w:r w:rsidRPr="008A62D7">
        <w:rPr>
          <w:lang w:val="en-GB"/>
        </w:rPr>
        <w:fldChar w:fldCharType="end"/>
      </w:r>
      <w:bookmarkEnd w:id="1285"/>
      <w:r w:rsidRPr="008A62D7">
        <w:rPr>
          <w:lang w:val="en-GB"/>
        </w:rPr>
        <w:t>: FMER settings menu</w:t>
      </w:r>
    </w:p>
    <w:p w14:paraId="7881D7D5" w14:textId="65F0BBA0"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settings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671A56D3" w14:textId="1E9C6C5A" w:rsidR="006A363A" w:rsidRPr="008A62D7" w:rsidRDefault="006A363A" w:rsidP="006A363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BA27919" w14:textId="77777777" w:rsidR="006A363A" w:rsidRPr="008A62D7" w:rsidRDefault="006A363A" w:rsidP="006A363A">
      <w:pPr>
        <w:rPr>
          <w:lang w:val="en-GB"/>
        </w:rPr>
      </w:pPr>
    </w:p>
    <w:p w14:paraId="119BB326"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30CA9B8" w14:textId="1143A274" w:rsidR="006A363A" w:rsidRPr="008A62D7" w:rsidRDefault="006A363A" w:rsidP="0010418F">
      <w:pPr>
        <w:pStyle w:val="Heading2"/>
        <w:rPr>
          <w:lang w:val="en-GB"/>
        </w:rPr>
      </w:pPr>
      <w:bookmarkStart w:id="1288" w:name="_Ref482351779"/>
      <w:bookmarkStart w:id="1289" w:name="_Ref482618575"/>
      <w:r w:rsidRPr="008A62D7">
        <w:rPr>
          <w:lang w:val="en-GB"/>
        </w:rPr>
        <w:lastRenderedPageBreak/>
        <w:t xml:space="preserve"> </w:t>
      </w:r>
      <w:bookmarkStart w:id="1290" w:name="_Ref483234104"/>
      <w:bookmarkStart w:id="1291" w:name="_Ref483234130"/>
      <w:bookmarkStart w:id="1292" w:name="_Ref483234944"/>
      <w:bookmarkStart w:id="1293" w:name="_Toc536110905"/>
      <w:r w:rsidRPr="008A62D7">
        <w:rPr>
          <w:lang w:val="en-GB"/>
        </w:rPr>
        <w:t>“Add MER Estimate”</w:t>
      </w:r>
      <w:bookmarkEnd w:id="1288"/>
      <w:bookmarkEnd w:id="1289"/>
      <w:bookmarkEnd w:id="1290"/>
      <w:bookmarkEnd w:id="1291"/>
      <w:bookmarkEnd w:id="1292"/>
      <w:bookmarkEnd w:id="1293"/>
    </w:p>
    <w:p w14:paraId="27D7D894" w14:textId="77777777" w:rsidR="006A363A" w:rsidRPr="008A62D7" w:rsidRDefault="006A363A" w:rsidP="006A363A">
      <w:pPr>
        <w:rPr>
          <w:lang w:val="en-GB"/>
        </w:rPr>
      </w:pPr>
    </w:p>
    <w:p w14:paraId="1562ECA6" w14:textId="46CDBA41"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w:t>
      </w:r>
    </w:p>
    <w:p w14:paraId="76D48BEC" w14:textId="77777777" w:rsidR="006A363A" w:rsidRPr="008A62D7" w:rsidRDefault="006A363A" w:rsidP="00B40FF7">
      <w:pPr>
        <w:rPr>
          <w:kern w:val="32"/>
          <w:szCs w:val="22"/>
          <w:lang w:val="en-GB"/>
        </w:rPr>
      </w:pPr>
    </w:p>
    <w:p w14:paraId="1162DFA0" w14:textId="77777777" w:rsidR="00560DAE" w:rsidRPr="008A62D7" w:rsidRDefault="00560DAE" w:rsidP="00560DAE">
      <w:pPr>
        <w:keepNext/>
        <w:jc w:val="center"/>
        <w:rPr>
          <w:lang w:val="en-GB"/>
        </w:rPr>
      </w:pPr>
    </w:p>
    <w:p w14:paraId="2AAACF34" w14:textId="01686066" w:rsidR="00831C31" w:rsidRPr="008A62D7" w:rsidRDefault="00560DAE" w:rsidP="00560DAE">
      <w:pPr>
        <w:pStyle w:val="Caption"/>
        <w:jc w:val="center"/>
        <w:rPr>
          <w:kern w:val="32"/>
          <w:szCs w:val="22"/>
          <w:lang w:val="en-GB"/>
        </w:rPr>
      </w:pPr>
      <w:bookmarkStart w:id="1294" w:name="_Ref48235197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295" w:author="Dioguardi, Fabio" w:date="2018-11-07T13:54:00Z">
        <w:r w:rsidR="00F35802">
          <w:rPr>
            <w:noProof/>
            <w:lang w:val="en-GB"/>
          </w:rPr>
          <w:t>34</w:t>
        </w:r>
      </w:ins>
      <w:del w:id="1296" w:author="Dioguardi, Fabio" w:date="2018-11-07T10:11:00Z">
        <w:r w:rsidR="00DE7C99" w:rsidRPr="008A62D7" w:rsidDel="00A3487B">
          <w:rPr>
            <w:noProof/>
            <w:lang w:val="en-GB"/>
          </w:rPr>
          <w:delText>31</w:delText>
        </w:r>
      </w:del>
      <w:r w:rsidRPr="008A62D7">
        <w:rPr>
          <w:lang w:val="en-GB"/>
        </w:rPr>
        <w:fldChar w:fldCharType="end"/>
      </w:r>
      <w:bookmarkEnd w:id="1294"/>
      <w:r w:rsidRPr="008A62D7">
        <w:rPr>
          <w:lang w:val="en-GB"/>
        </w:rPr>
        <w:t>: 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608C4B30"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Pr="008A62D7">
        <w:rPr>
          <w:kern w:val="32"/>
          <w:szCs w:val="22"/>
          <w:lang w:val="en-GB"/>
        </w:rPr>
        <w:t xml:space="preserve">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kg/s.</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302C6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DE7C99" w:rsidRPr="008A62D7">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1297" w:name="_Ref482623041"/>
      <w:r w:rsidRPr="008A62D7">
        <w:rPr>
          <w:lang w:val="en-GB"/>
        </w:rPr>
        <w:lastRenderedPageBreak/>
        <w:t xml:space="preserve"> </w:t>
      </w:r>
      <w:bookmarkStart w:id="1298" w:name="_Ref483235131"/>
      <w:bookmarkStart w:id="1299" w:name="_Ref483235188"/>
      <w:bookmarkStart w:id="1300" w:name="_Ref483235280"/>
      <w:bookmarkStart w:id="1301" w:name="_Ref483235290"/>
      <w:bookmarkStart w:id="1302" w:name="_Toc536110906"/>
      <w:r w:rsidRPr="008A62D7">
        <w:rPr>
          <w:lang w:val="en-GB"/>
        </w:rPr>
        <w:t>“Output Control”</w:t>
      </w:r>
      <w:r w:rsidR="001A7AF3" w:rsidRPr="008A62D7">
        <w:rPr>
          <w:lang w:val="en-GB"/>
        </w:rPr>
        <w:t xml:space="preserve"> and REFIR maps</w:t>
      </w:r>
      <w:bookmarkEnd w:id="1297"/>
      <w:bookmarkEnd w:id="1298"/>
      <w:bookmarkEnd w:id="1299"/>
      <w:bookmarkEnd w:id="1300"/>
      <w:bookmarkEnd w:id="1301"/>
      <w:bookmarkEnd w:id="1302"/>
    </w:p>
    <w:p w14:paraId="637A2681" w14:textId="77777777" w:rsidR="002A099C" w:rsidRPr="008A62D7" w:rsidRDefault="002A099C" w:rsidP="002A099C">
      <w:pPr>
        <w:rPr>
          <w:lang w:val="en-GB"/>
        </w:rPr>
      </w:pPr>
    </w:p>
    <w:p w14:paraId="40F879D7" w14:textId="1C513B46" w:rsidR="002A099C" w:rsidRPr="000E1A5F" w:rsidRDefault="002A099C" w:rsidP="002A099C">
      <w:pPr>
        <w:rPr>
          <w:kern w:val="32"/>
          <w:szCs w:val="22"/>
          <w:lang w:val="en-GB"/>
        </w:rPr>
      </w:pPr>
      <w:r w:rsidRPr="000E1A5F">
        <w:rPr>
          <w:kern w:val="32"/>
          <w:szCs w:val="22"/>
          <w:lang w:val="en-GB"/>
        </w:rPr>
        <w:t xml:space="preserve">The output settings menu (see </w:t>
      </w:r>
      <w:del w:id="1303" w:author="Dioguardi, Fabio" w:date="2019-01-21T17:29:00Z">
        <w:r w:rsidR="00560DAE" w:rsidRPr="000E1A5F" w:rsidDel="00FD28DC">
          <w:rPr>
            <w:kern w:val="32"/>
            <w:szCs w:val="22"/>
            <w:lang w:val="en-GB"/>
          </w:rPr>
          <w:fldChar w:fldCharType="begin"/>
        </w:r>
        <w:r w:rsidR="00560DAE" w:rsidRPr="000E1A5F" w:rsidDel="00FD28DC">
          <w:rPr>
            <w:kern w:val="32"/>
            <w:szCs w:val="22"/>
            <w:lang w:val="en-GB"/>
          </w:rPr>
          <w:delInstrText xml:space="preserve"> REF _Ref482352251 \h </w:delInstrText>
        </w:r>
        <w:r w:rsidR="00560DAE" w:rsidRPr="000E1A5F" w:rsidDel="00FD28DC">
          <w:rPr>
            <w:kern w:val="32"/>
            <w:szCs w:val="22"/>
            <w:lang w:val="en-GB"/>
          </w:rPr>
        </w:r>
        <w:r w:rsidR="00560DAE" w:rsidRPr="000E1A5F" w:rsidDel="00FD28DC">
          <w:rPr>
            <w:kern w:val="32"/>
            <w:szCs w:val="22"/>
            <w:lang w:val="en-GB"/>
          </w:rPr>
          <w:fldChar w:fldCharType="separate"/>
        </w:r>
        <w:r w:rsidR="00DE7C99" w:rsidRPr="008A62D7" w:rsidDel="00FD28DC">
          <w:rPr>
            <w:lang w:val="en-GB"/>
          </w:rPr>
          <w:delText xml:space="preserve">Figure </w:delText>
        </w:r>
        <w:r w:rsidR="00DE7C99" w:rsidRPr="008A62D7" w:rsidDel="00FD28DC">
          <w:rPr>
            <w:noProof/>
            <w:lang w:val="en-GB"/>
          </w:rPr>
          <w:delText>32</w:delText>
        </w:r>
        <w:r w:rsidR="00560DAE" w:rsidRPr="000E1A5F" w:rsidDel="00FD28DC">
          <w:rPr>
            <w:kern w:val="32"/>
            <w:szCs w:val="22"/>
            <w:lang w:val="en-GB"/>
          </w:rPr>
          <w:fldChar w:fldCharType="end"/>
        </w:r>
      </w:del>
      <w:ins w:id="1304" w:author="Dioguardi, Fabio" w:date="2019-01-21T17:29:00Z">
        <w:r w:rsidR="00FD28DC">
          <w:rPr>
            <w:kern w:val="32"/>
            <w:szCs w:val="22"/>
            <w:lang w:val="en-GB"/>
          </w:rPr>
          <w:t>Figure 33</w:t>
        </w:r>
      </w:ins>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560DAE" w:rsidRPr="000E1A5F">
        <w:rPr>
          <w:kern w:val="32"/>
          <w:szCs w:val="22"/>
          <w:lang w:val="en-GB"/>
        </w:rPr>
        <w:fldChar w:fldCharType="begin"/>
      </w:r>
      <w:r w:rsidR="00560DAE" w:rsidRPr="000E1A5F">
        <w:rPr>
          <w:kern w:val="32"/>
          <w:szCs w:val="22"/>
          <w:lang w:val="en-GB"/>
        </w:rPr>
        <w:instrText xml:space="preserve"> REF _Ref482270982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14</w:t>
      </w:r>
      <w:r w:rsidR="00560DAE" w:rsidRPr="000E1A5F">
        <w:rPr>
          <w:kern w:val="32"/>
          <w:szCs w:val="22"/>
          <w:lang w:val="en-GB"/>
        </w:rPr>
        <w:fldChar w:fldCharType="end"/>
      </w:r>
      <w:r w:rsidR="006527C8" w:rsidRPr="000E1A5F">
        <w:rPr>
          <w:kern w:val="32"/>
          <w:szCs w:val="22"/>
          <w:lang w:val="en-GB"/>
        </w:rPr>
        <w:t>)</w:t>
      </w:r>
      <w:r w:rsidRPr="000E1A5F">
        <w:rPr>
          <w:kern w:val="32"/>
          <w:szCs w:val="22"/>
          <w:lang w:val="en-GB"/>
        </w:rPr>
        <w:t xml:space="preserve">. </w:t>
      </w:r>
    </w:p>
    <w:p w14:paraId="5F96D794" w14:textId="77777777" w:rsidR="002A099C" w:rsidRPr="00552368" w:rsidRDefault="002A099C" w:rsidP="002A099C">
      <w:pPr>
        <w:rPr>
          <w:kern w:val="32"/>
          <w:szCs w:val="22"/>
          <w:lang w:val="en-GB"/>
        </w:rPr>
      </w:pPr>
    </w:p>
    <w:p w14:paraId="5FDDD722" w14:textId="77777777" w:rsidR="00560DAE" w:rsidRPr="008A62D7" w:rsidRDefault="00560DAE" w:rsidP="00560DAE">
      <w:pPr>
        <w:keepNext/>
        <w:jc w:val="center"/>
        <w:rPr>
          <w:lang w:val="en-GB"/>
        </w:rPr>
      </w:pPr>
    </w:p>
    <w:p w14:paraId="1EF92E52" w14:textId="16C53AA5" w:rsidR="001841C4" w:rsidRPr="000E1A5F" w:rsidRDefault="00560DAE" w:rsidP="00560DAE">
      <w:pPr>
        <w:pStyle w:val="Caption"/>
        <w:jc w:val="center"/>
        <w:rPr>
          <w:kern w:val="32"/>
          <w:szCs w:val="22"/>
          <w:lang w:val="en-GB"/>
        </w:rPr>
      </w:pPr>
      <w:bookmarkStart w:id="1305" w:name="_Ref48235225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06" w:author="Dioguardi, Fabio" w:date="2018-11-07T13:54:00Z">
        <w:r w:rsidR="00F35802">
          <w:rPr>
            <w:noProof/>
            <w:lang w:val="en-GB"/>
          </w:rPr>
          <w:t>35</w:t>
        </w:r>
      </w:ins>
      <w:del w:id="1307" w:author="Dioguardi, Fabio" w:date="2018-11-07T10:11:00Z">
        <w:r w:rsidR="00DE7C99" w:rsidRPr="008A62D7" w:rsidDel="00A3487B">
          <w:rPr>
            <w:noProof/>
            <w:lang w:val="en-GB"/>
          </w:rPr>
          <w:delText>32</w:delText>
        </w:r>
      </w:del>
      <w:r w:rsidRPr="008A62D7">
        <w:rPr>
          <w:lang w:val="en-GB"/>
        </w:rPr>
        <w:fldChar w:fldCharType="end"/>
      </w:r>
      <w:bookmarkEnd w:id="1305"/>
      <w:r w:rsidRPr="008A62D7">
        <w:rPr>
          <w:lang w:val="en-GB"/>
        </w:rPr>
        <w:t>: The output control menu</w:t>
      </w:r>
    </w:p>
    <w:p w14:paraId="5BD35B9D" w14:textId="2DF1D829"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del w:id="1308" w:author="Dioguardi, Fabio" w:date="2019-01-21T17:29:00Z">
        <w:r w:rsidR="00560DAE" w:rsidRPr="001E0E58" w:rsidDel="004802C5">
          <w:rPr>
            <w:kern w:val="32"/>
            <w:szCs w:val="22"/>
            <w:lang w:val="en-GB"/>
          </w:rPr>
          <w:delText>six</w:delText>
        </w:r>
        <w:r w:rsidRPr="001E0E58" w:rsidDel="004802C5">
          <w:rPr>
            <w:kern w:val="32"/>
            <w:szCs w:val="22"/>
            <w:lang w:val="en-GB"/>
          </w:rPr>
          <w:delText xml:space="preserve"> </w:delText>
        </w:r>
      </w:del>
      <w:ins w:id="1309" w:author="Dioguardi, Fabio" w:date="2019-01-21T17:29:00Z">
        <w:r w:rsidR="004802C5">
          <w:rPr>
            <w:kern w:val="32"/>
            <w:szCs w:val="22"/>
            <w:lang w:val="en-GB"/>
          </w:rPr>
          <w:t>eight</w:t>
        </w:r>
        <w:r w:rsidR="004802C5" w:rsidRPr="001E0E58">
          <w:rPr>
            <w:kern w:val="32"/>
            <w:szCs w:val="22"/>
            <w:lang w:val="en-GB"/>
          </w:rPr>
          <w:t xml:space="preserve"> </w:t>
        </w:r>
      </w:ins>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r w:rsidRPr="000E1A5F">
        <w:rPr>
          <w:b/>
          <w:kern w:val="32"/>
          <w:lang w:val="en-GB"/>
        </w:rPr>
        <w:t>off</w:t>
      </w:r>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r w:rsidRPr="000E1A5F">
        <w:rPr>
          <w:b/>
          <w:kern w:val="32"/>
          <w:lang w:val="en-GB"/>
        </w:rPr>
        <w:t>last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ins w:id="1310" w:author="Dioguardi, Fabio" w:date="2019-01-21T17:30:00Z"/>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ins w:id="1311" w:author="Dioguardi, Fabio" w:date="2019-01-21T17:30:00Z">
        <w:r>
          <w:rPr>
            <w:kern w:val="32"/>
            <w:szCs w:val="22"/>
            <w:lang w:val="en-GB"/>
          </w:rPr>
          <w:t xml:space="preserve">Additionally, the operator can save time-averaged results of FMER and plume height by clicking on the menu below </w:t>
        </w:r>
      </w:ins>
      <w:ins w:id="1312" w:author="Dioguardi, Fabio" w:date="2019-01-21T17:31:00Z">
        <w:r>
          <w:rPr>
            <w:kern w:val="32"/>
            <w:szCs w:val="22"/>
            <w:lang w:val="en-GB"/>
          </w:rPr>
          <w:t xml:space="preserve">“Time Averaged outputs” and selecting the time window (15 minutes, 30 minutes, 1 hour, 3 hours, 6 hours). If one of these time windows are chosen, the output are time-averaged over that time interval and saved in </w:t>
        </w:r>
      </w:ins>
      <w:ins w:id="1313" w:author="Dioguardi, Fabio" w:date="2019-01-21T17:32:00Z">
        <w:r>
          <w:rPr>
            <w:kern w:val="32"/>
            <w:szCs w:val="22"/>
            <w:lang w:val="en-GB"/>
          </w:rPr>
          <w:t>the files “_tavg_FMER.txt” and “_tavg_PLH.txt</w:t>
        </w:r>
      </w:ins>
      <w:ins w:id="1314" w:author="Dioguardi, Fabio" w:date="2019-01-21T17:33:00Z">
        <w:r>
          <w:rPr>
            <w:kern w:val="32"/>
            <w:szCs w:val="22"/>
            <w:lang w:val="en-GB"/>
          </w:rPr>
          <w:t xml:space="preserve">”.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w:t>
        </w:r>
      </w:ins>
      <w:ins w:id="1315" w:author="Dioguardi, Fabio" w:date="2019-01-21T17:35:00Z">
        <w:r w:rsidR="00477B01">
          <w:rPr>
            <w:kern w:val="32"/>
            <w:szCs w:val="22"/>
            <w:lang w:val="en-GB"/>
          </w:rPr>
          <w:t>Jones et al., 2007).</w:t>
        </w:r>
      </w:ins>
      <w:ins w:id="1316" w:author="Dioguardi, Fabio" w:date="2019-01-21T17:37:00Z">
        <w:r w:rsidR="00962A45">
          <w:rPr>
            <w:kern w:val="32"/>
            <w:szCs w:val="22"/>
            <w:lang w:val="en-GB"/>
          </w:rPr>
          <w:t xml:space="preserve"> The files are named “_NAME_sources_avg.txt”, “_NAME_sources_max.txt”, “_NAME_sources_min.txt”</w:t>
        </w:r>
      </w:ins>
      <w:ins w:id="1317" w:author="Dioguardi, Fabio" w:date="2019-01-21T17:38:00Z">
        <w:r w:rsidR="00962A45">
          <w:rPr>
            <w:kern w:val="32"/>
            <w:szCs w:val="22"/>
            <w:lang w:val="en-GB"/>
          </w:rPr>
          <w:t>.</w:t>
        </w:r>
      </w:ins>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67D155B6" w:rsidR="00560DAE" w:rsidRPr="000E1A5F"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 xml:space="preserve">“.png” and “.svg” format under the file names “map1” and “map2”. While “map1” gives an overview over all potential areas of monitoring (see </w:t>
      </w:r>
      <w:r w:rsidR="00033960" w:rsidRPr="000E1A5F">
        <w:rPr>
          <w:kern w:val="32"/>
          <w:szCs w:val="22"/>
          <w:lang w:val="en-GB"/>
        </w:rPr>
        <w:fldChar w:fldCharType="begin"/>
      </w:r>
      <w:r w:rsidR="00033960" w:rsidRPr="000E1A5F">
        <w:rPr>
          <w:kern w:val="32"/>
          <w:szCs w:val="22"/>
          <w:lang w:val="en-GB"/>
        </w:rPr>
        <w:instrText xml:space="preserve"> REF _Ref482353742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
        <w:fldChar w:fldCharType="separate"/>
      </w:r>
      <w:r w:rsidR="00DE7C99" w:rsidRPr="008A62D7">
        <w:rPr>
          <w:lang w:val="en-GB"/>
        </w:rPr>
        <w:t xml:space="preserve">Figure </w:t>
      </w:r>
      <w:r w:rsidR="00DE7C99" w:rsidRPr="008A62D7">
        <w:rPr>
          <w:noProof/>
          <w:lang w:val="en-GB"/>
        </w:rPr>
        <w:t>33</w:t>
      </w:r>
      <w:r w:rsidR="00033960" w:rsidRPr="000E1A5F">
        <w:rPr>
          <w:kern w:val="32"/>
          <w:szCs w:val="22"/>
          <w:lang w:val="en-GB"/>
        </w:rPr>
        <w:fldChar w:fldCharType="end"/>
      </w:r>
      <w:r w:rsidR="00B57B80" w:rsidRPr="000E1A5F">
        <w:rPr>
          <w:kern w:val="32"/>
          <w:szCs w:val="22"/>
          <w:lang w:val="en-GB"/>
        </w:rPr>
        <w:t xml:space="preserve">), “map2” shows the selected eruption site in close view (see </w:t>
      </w:r>
      <w:r w:rsidR="00033960" w:rsidRPr="000E1A5F">
        <w:rPr>
          <w:kern w:val="32"/>
          <w:szCs w:val="22"/>
          <w:lang w:val="en-GB"/>
        </w:rPr>
        <w:fldChar w:fldCharType="begin"/>
      </w:r>
      <w:r w:rsidR="00033960" w:rsidRPr="000E1A5F">
        <w:rPr>
          <w:kern w:val="32"/>
          <w:szCs w:val="22"/>
          <w:lang w:val="en-GB"/>
        </w:rPr>
        <w:instrText xml:space="preserve"> REF _Ref482353807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
        <w:fldChar w:fldCharType="separate"/>
      </w:r>
      <w:r w:rsidR="00DE7C99" w:rsidRPr="008A62D7">
        <w:rPr>
          <w:lang w:val="en-GB"/>
        </w:rPr>
        <w:t xml:space="preserve">Figure </w:t>
      </w:r>
      <w:r w:rsidR="00DE7C99" w:rsidRPr="008A62D7">
        <w:rPr>
          <w:noProof/>
          <w:lang w:val="en-GB"/>
        </w:rPr>
        <w:t>34</w:t>
      </w:r>
      <w:r w:rsidR="00033960" w:rsidRPr="000E1A5F">
        <w:rPr>
          <w:kern w:val="32"/>
          <w:szCs w:val="22"/>
          <w:lang w:val="en-GB"/>
        </w:rPr>
        <w:fldChar w:fldCharType="end"/>
      </w:r>
      <w:r w:rsidR="00B57B80" w:rsidRPr="000E1A5F">
        <w:rPr>
          <w:kern w:val="32"/>
          <w:szCs w:val="22"/>
          <w:lang w:val="en-GB"/>
        </w:rPr>
        <w:t>).</w:t>
      </w:r>
    </w:p>
    <w:p w14:paraId="69568195" w14:textId="77777777" w:rsidR="00033960" w:rsidRPr="008A62D7" w:rsidRDefault="00033960" w:rsidP="00033960">
      <w:pPr>
        <w:keepNext/>
        <w:jc w:val="center"/>
        <w:rPr>
          <w:lang w:val="en-GB"/>
        </w:rPr>
      </w:pPr>
    </w:p>
    <w:p w14:paraId="254FC0AB" w14:textId="7C116BFD" w:rsidR="00033960" w:rsidRPr="008A62D7" w:rsidRDefault="00033960" w:rsidP="00033960">
      <w:pPr>
        <w:pStyle w:val="Caption"/>
        <w:jc w:val="center"/>
        <w:rPr>
          <w:lang w:val="en-GB"/>
        </w:rPr>
      </w:pPr>
      <w:bookmarkStart w:id="1318" w:name="_Ref48235374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19" w:author="Dioguardi, Fabio" w:date="2018-11-07T13:54:00Z">
        <w:r w:rsidR="00F35802">
          <w:rPr>
            <w:noProof/>
            <w:lang w:val="en-GB"/>
          </w:rPr>
          <w:t>36</w:t>
        </w:r>
      </w:ins>
      <w:del w:id="1320" w:author="Dioguardi, Fabio" w:date="2018-11-07T10:11:00Z">
        <w:r w:rsidR="00DE7C99" w:rsidRPr="008A62D7" w:rsidDel="00A3487B">
          <w:rPr>
            <w:noProof/>
            <w:lang w:val="en-GB"/>
          </w:rPr>
          <w:delText>33</w:delText>
        </w:r>
      </w:del>
      <w:r w:rsidRPr="008A62D7">
        <w:rPr>
          <w:lang w:val="en-GB"/>
        </w:rPr>
        <w:fldChar w:fldCharType="end"/>
      </w:r>
      <w:bookmarkEnd w:id="1318"/>
      <w:r w:rsidRPr="008A62D7">
        <w:rPr>
          <w:lang w:val="en-GB"/>
        </w:rPr>
        <w:t>: Example of a REFIR overview map generated by FIX</w:t>
      </w:r>
    </w:p>
    <w:p w14:paraId="5C435ABF" w14:textId="77777777" w:rsidR="00033960" w:rsidRPr="008A62D7" w:rsidRDefault="00033960" w:rsidP="00033960">
      <w:pPr>
        <w:keepNext/>
        <w:jc w:val="center"/>
        <w:rPr>
          <w:lang w:val="en-GB"/>
        </w:rPr>
      </w:pPr>
    </w:p>
    <w:p w14:paraId="4591F3A7" w14:textId="741562A3" w:rsidR="00033960" w:rsidRPr="008A62D7" w:rsidRDefault="00033960" w:rsidP="00033960">
      <w:pPr>
        <w:pStyle w:val="Caption"/>
        <w:jc w:val="center"/>
        <w:rPr>
          <w:lang w:val="en-GB"/>
        </w:rPr>
      </w:pPr>
      <w:bookmarkStart w:id="1321" w:name="_Ref4823538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22" w:author="Dioguardi, Fabio" w:date="2018-11-07T13:54:00Z">
        <w:r w:rsidR="00F35802">
          <w:rPr>
            <w:noProof/>
            <w:lang w:val="en-GB"/>
          </w:rPr>
          <w:t>37</w:t>
        </w:r>
      </w:ins>
      <w:del w:id="1323" w:author="Dioguardi, Fabio" w:date="2018-11-07T10:11:00Z">
        <w:r w:rsidR="00DE7C99" w:rsidRPr="008A62D7" w:rsidDel="00A3487B">
          <w:rPr>
            <w:noProof/>
            <w:lang w:val="en-GB"/>
          </w:rPr>
          <w:delText>34</w:delText>
        </w:r>
      </w:del>
      <w:r w:rsidRPr="008A62D7">
        <w:rPr>
          <w:lang w:val="en-GB"/>
        </w:rPr>
        <w:fldChar w:fldCharType="end"/>
      </w:r>
      <w:bookmarkEnd w:id="1321"/>
      <w:r w:rsidRPr="008A62D7">
        <w:rPr>
          <w:lang w:val="en-GB"/>
        </w:rPr>
        <w:t>: 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lastRenderedPageBreak/>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37E6A68D" w:rsidR="00B57B80" w:rsidRPr="00552368" w:rsidRDefault="00C35218" w:rsidP="00BD0604">
      <w:pPr>
        <w:ind w:left="-142"/>
        <w:rPr>
          <w:kern w:val="32"/>
          <w:lang w:val="en-GB"/>
        </w:rPr>
      </w:pPr>
      <w:r w:rsidRPr="000E1A5F">
        <w:rPr>
          <w:kern w:val="32"/>
          <w:lang w:val="en-GB"/>
        </w:rPr>
        <w:t>The colors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033960" w:rsidRPr="000E1A5F">
        <w:rPr>
          <w:kern w:val="32"/>
          <w:lang w:val="en-GB"/>
        </w:rPr>
        <w:t>(</w:t>
      </w:r>
      <w:r w:rsidRPr="000E1A5F">
        <w:rPr>
          <w:kern w:val="32"/>
          <w:lang w:val="en-GB"/>
        </w:rPr>
        <w:t>It is to note that this</w:t>
      </w:r>
      <w:r w:rsidR="00033960" w:rsidRPr="000E1A5F">
        <w:rPr>
          <w:kern w:val="32"/>
          <w:lang w:val="en-GB"/>
        </w:rPr>
        <w:t xml:space="preserve"> color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0E1A5F">
        <w:rPr>
          <w:kern w:val="32"/>
          <w:lang w:val="en-GB"/>
        </w:rPr>
        <w:fldChar w:fldCharType="separate"/>
      </w:r>
      <w:r w:rsidR="00DE7C99" w:rsidRPr="008A62D7">
        <w:rPr>
          <w:lang w:val="en-GB"/>
        </w:rPr>
        <w:t xml:space="preserve">Figure </w:t>
      </w:r>
      <w:r w:rsidR="00DE7C99" w:rsidRPr="008A62D7">
        <w:rPr>
          <w:noProof/>
          <w:lang w:val="en-GB"/>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1324" w:name="_Ref483235914"/>
      <w:bookmarkStart w:id="1325" w:name="_Toc536110907"/>
      <w:r w:rsidRPr="008A62D7">
        <w:rPr>
          <w:lang w:val="en-GB"/>
        </w:rPr>
        <w:lastRenderedPageBreak/>
        <w:t>Functionality of FOXI</w:t>
      </w:r>
      <w:bookmarkEnd w:id="1324"/>
      <w:bookmarkEnd w:id="1325"/>
    </w:p>
    <w:p w14:paraId="0D8D650F" w14:textId="77777777" w:rsidR="003D4020" w:rsidRPr="008A62D7" w:rsidRDefault="003D4020" w:rsidP="003D4020">
      <w:pPr>
        <w:rPr>
          <w:lang w:val="en-GB"/>
        </w:rPr>
      </w:pPr>
    </w:p>
    <w:p w14:paraId="477A5F7E" w14:textId="480DA368" w:rsidR="008C13AB" w:rsidRPr="008A62D7"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del w:id="1326" w:author="Dioguardi, Fabio" w:date="2019-01-24T17:10:00Z">
        <w:r w:rsidR="00A70C55" w:rsidRPr="008A62D7" w:rsidDel="00D812EF">
          <w:rPr>
            <w:lang w:val="en-GB"/>
          </w:rPr>
          <w:delText>18.1</w:delText>
        </w:r>
      </w:del>
      <w:ins w:id="1327" w:author="Dioguardi, Fabio" w:date="2019-01-24T17:10:00Z">
        <w:r w:rsidR="00D812EF">
          <w:rPr>
            <w:lang w:val="en-GB"/>
          </w:rPr>
          <w:t>19.0</w:t>
        </w:r>
      </w:ins>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del w:id="1328" w:author="Dioguardi, Fabio" w:date="2019-01-24T17:10:00Z">
        <w:r w:rsidR="00A70C55" w:rsidRPr="008A62D7" w:rsidDel="00D812EF">
          <w:rPr>
            <w:lang w:val="en-GB"/>
          </w:rPr>
          <w:delText>18.1</w:delText>
        </w:r>
      </w:del>
      <w:ins w:id="1329" w:author="Dioguardi, Fabio" w:date="2019-01-24T17:10:00Z">
        <w:r w:rsidR="00D812EF">
          <w:rPr>
            <w:lang w:val="en-GB"/>
          </w:rPr>
          <w:t>19.0</w:t>
        </w:r>
      </w:ins>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 xml:space="preserve">illustrated in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1DF2E2" w14:textId="3CAE4834" w:rsidR="00C7466B" w:rsidRPr="008A62D7" w:rsidRDefault="009434E7" w:rsidP="00C7466B">
      <w:pPr>
        <w:rPr>
          <w:lang w:val="en-GB"/>
        </w:rPr>
      </w:pPr>
      <w:r w:rsidRPr="008A62D7">
        <w:rPr>
          <w:lang w:val="en-GB"/>
        </w:rPr>
        <w:t xml:space="preserve"> </w:t>
      </w:r>
    </w:p>
    <w:p w14:paraId="6C530B6A" w14:textId="77777777" w:rsidR="004A30DA" w:rsidRPr="008A62D7" w:rsidRDefault="004A30DA" w:rsidP="004A30DA">
      <w:pPr>
        <w:keepNext/>
        <w:rPr>
          <w:lang w:val="en-GB"/>
        </w:rPr>
      </w:pPr>
    </w:p>
    <w:p w14:paraId="105F37DB" w14:textId="1EA0A0F5" w:rsidR="00193360" w:rsidRPr="008A62D7" w:rsidRDefault="004A30DA" w:rsidP="004A30DA">
      <w:pPr>
        <w:pStyle w:val="Caption"/>
        <w:rPr>
          <w:lang w:val="en-GB"/>
        </w:rPr>
      </w:pPr>
      <w:bookmarkStart w:id="1330" w:name="_Ref4824426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31" w:author="Dioguardi, Fabio" w:date="2018-11-07T13:54:00Z">
        <w:r w:rsidR="00F35802">
          <w:rPr>
            <w:noProof/>
            <w:lang w:val="en-GB"/>
          </w:rPr>
          <w:t>38</w:t>
        </w:r>
      </w:ins>
      <w:del w:id="1332" w:author="Dioguardi, Fabio" w:date="2018-11-07T10:11:00Z">
        <w:r w:rsidR="00DE7C99" w:rsidRPr="008A62D7" w:rsidDel="00A3487B">
          <w:rPr>
            <w:noProof/>
            <w:lang w:val="en-GB"/>
          </w:rPr>
          <w:delText>35</w:delText>
        </w:r>
      </w:del>
      <w:r w:rsidRPr="008A62D7">
        <w:rPr>
          <w:lang w:val="en-GB"/>
        </w:rPr>
        <w:fldChar w:fldCharType="end"/>
      </w:r>
      <w:bookmarkEnd w:id="1330"/>
      <w:r w:rsidRPr="008A62D7">
        <w:rPr>
          <w:lang w:val="en-GB"/>
        </w:rPr>
        <w:t>: Flow chart illustrating the main data processing steps of FOXI. After being initialized, the program iterates a loop (step 2 – step 10) every 5 minutes.</w:t>
      </w:r>
    </w:p>
    <w:p w14:paraId="07890DA2" w14:textId="7067FBA4"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B62E86" w:rsidRPr="008A62D7">
        <w:rPr>
          <w:lang w:val="en-GB"/>
        </w:rPr>
        <w:t xml:space="preserve">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1333" w:name="_Toc536110908"/>
      <w:r w:rsidRPr="008A62D7">
        <w:rPr>
          <w:lang w:val="en-GB"/>
        </w:rPr>
        <w:t>Step 1: Initializing the Program</w:t>
      </w:r>
      <w:bookmarkEnd w:id="1333"/>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74B9D42C"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 </w:t>
      </w:r>
      <w:r w:rsidR="004A30DA" w:rsidRPr="008A62D7">
        <w:rPr>
          <w:lang w:val="en-GB"/>
        </w:rPr>
        <w:fldChar w:fldCharType="begin"/>
      </w:r>
      <w:r w:rsidR="004A30DA" w:rsidRPr="008A62D7">
        <w:rPr>
          <w:lang w:val="en-GB"/>
        </w:rPr>
        <w:instrText xml:space="preserve"> REF _Ref482442848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36</w:t>
      </w:r>
      <w:r w:rsidR="004A30DA" w:rsidRPr="008A62D7">
        <w:rPr>
          <w:lang w:val="en-GB"/>
        </w:rPr>
        <w:fldChar w:fldCharType="end"/>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77777777" w:rsidR="00750DA5" w:rsidRPr="008A62D7" w:rsidRDefault="00750DA5" w:rsidP="00750DA5">
      <w:pPr>
        <w:rPr>
          <w:lang w:val="en-GB"/>
        </w:rPr>
      </w:pPr>
    </w:p>
    <w:p w14:paraId="03C0B109" w14:textId="77777777" w:rsidR="004A30DA" w:rsidRPr="008A62D7" w:rsidRDefault="004A30DA" w:rsidP="004A30DA">
      <w:pPr>
        <w:keepNext/>
        <w:jc w:val="center"/>
        <w:rPr>
          <w:lang w:val="en-GB"/>
        </w:rPr>
      </w:pPr>
    </w:p>
    <w:p w14:paraId="146DAB48" w14:textId="15159FF4" w:rsidR="00750DA5" w:rsidRPr="008A62D7" w:rsidRDefault="004A30DA" w:rsidP="004A30DA">
      <w:pPr>
        <w:pStyle w:val="Caption"/>
        <w:jc w:val="center"/>
        <w:rPr>
          <w:lang w:val="en-GB"/>
        </w:rPr>
      </w:pPr>
      <w:bookmarkStart w:id="1334" w:name="_Ref48244284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35" w:author="Dioguardi, Fabio" w:date="2018-11-07T13:54:00Z">
        <w:r w:rsidR="00F35802">
          <w:rPr>
            <w:noProof/>
            <w:lang w:val="en-GB"/>
          </w:rPr>
          <w:t>40</w:t>
        </w:r>
      </w:ins>
      <w:del w:id="1336" w:author="Dioguardi, Fabio" w:date="2018-11-07T10:11:00Z">
        <w:r w:rsidR="00DE7C99" w:rsidRPr="008A62D7" w:rsidDel="00A3487B">
          <w:rPr>
            <w:noProof/>
            <w:lang w:val="en-GB"/>
          </w:rPr>
          <w:delText>36</w:delText>
        </w:r>
      </w:del>
      <w:r w:rsidRPr="008A62D7">
        <w:rPr>
          <w:lang w:val="en-GB"/>
        </w:rPr>
        <w:fldChar w:fldCharType="end"/>
      </w:r>
      <w:bookmarkEnd w:id="1334"/>
      <w:r w:rsidRPr="008A62D7">
        <w:rPr>
          <w:lang w:val="en-GB"/>
        </w:rPr>
        <w:t>: Start window of FOXI</w:t>
      </w:r>
    </w:p>
    <w:p w14:paraId="4C1B3AA8" w14:textId="74CBC9B1" w:rsidR="00750DA5" w:rsidRPr="008A62D7" w:rsidRDefault="00750DA5" w:rsidP="00750DA5">
      <w:pPr>
        <w:rPr>
          <w:lang w:val="en-GB"/>
        </w:rPr>
      </w:pPr>
      <w:r w:rsidRPr="008A62D7">
        <w:rPr>
          <w:u w:val="single"/>
          <w:lang w:val="en-GB"/>
        </w:rPr>
        <w:t>“Output file”</w:t>
      </w:r>
      <w:r w:rsidRPr="008A62D7">
        <w:rPr>
          <w:lang w:val="en-GB"/>
        </w:rPr>
        <w:t>: In this entry field, the operator specifies the name</w:t>
      </w:r>
      <w:r w:rsidR="00236C74" w:rsidRPr="008A62D7">
        <w:rPr>
          <w:lang w:val="en-GB"/>
        </w:rPr>
        <w:t xml:space="preserve"> of the output file</w:t>
      </w:r>
      <w:r w:rsidRPr="008A62D7">
        <w:rPr>
          <w:lang w:val="en-GB"/>
        </w:rPr>
        <w:t>. This identifier will be inherited in all output files. For example, if the output</w:t>
      </w:r>
      <w:r w:rsidR="00BC75AC" w:rsidRPr="008A62D7">
        <w:rPr>
          <w:lang w:val="en-GB"/>
        </w:rPr>
        <w:t xml:space="preserve"> file </w:t>
      </w:r>
      <w:r w:rsidRPr="008A62D7">
        <w:rPr>
          <w:lang w:val="en-GB"/>
        </w:rPr>
        <w:t xml:space="preserve">for the event is chosen to be “katla16” the </w:t>
      </w:r>
      <w:r w:rsidR="00D72A12" w:rsidRPr="008A62D7">
        <w:rPr>
          <w:lang w:val="en-GB"/>
        </w:rPr>
        <w:t>plot</w:t>
      </w:r>
      <w:r w:rsidRPr="008A62D7">
        <w:rPr>
          <w:lang w:val="en-GB"/>
        </w:rPr>
        <w:t xml:space="preserve"> for the </w:t>
      </w:r>
      <w:r w:rsidR="00D72A12" w:rsidRPr="008A62D7">
        <w:rPr>
          <w:lang w:val="en-GB"/>
        </w:rPr>
        <w:t>FMER</w:t>
      </w:r>
      <w:r w:rsidRPr="008A62D7">
        <w:rPr>
          <w:lang w:val="en-GB"/>
        </w:rPr>
        <w:t xml:space="preserve"> will be saved under the name “</w:t>
      </w:r>
      <w:r w:rsidRPr="008A62D7">
        <w:rPr>
          <w:i/>
          <w:lang w:val="en-GB"/>
        </w:rPr>
        <w:t>katla16_</w:t>
      </w:r>
      <w:r w:rsidR="00D72A12" w:rsidRPr="008A62D7">
        <w:rPr>
          <w:i/>
          <w:lang w:val="en-GB"/>
        </w:rPr>
        <w:t>F</w:t>
      </w:r>
      <w:r w:rsidRPr="008A62D7">
        <w:rPr>
          <w:i/>
          <w:lang w:val="en-GB"/>
        </w:rPr>
        <w:t>MER_plot.png</w:t>
      </w:r>
      <w:r w:rsidR="00D72A12" w:rsidRPr="008A62D7">
        <w:rPr>
          <w:lang w:val="en-GB"/>
        </w:rPr>
        <w:t xml:space="preserve">” (see Table </w:t>
      </w:r>
      <w:r w:rsidRPr="008A62D7">
        <w:rPr>
          <w:lang w:val="en-GB"/>
        </w:rPr>
        <w:t>2).</w:t>
      </w:r>
    </w:p>
    <w:p w14:paraId="4A166703" w14:textId="48C37A6E" w:rsidR="00750DA5" w:rsidRPr="008A62D7" w:rsidRDefault="00BC75AC" w:rsidP="009061AE">
      <w:pPr>
        <w:rPr>
          <w:lang w:val="en-GB"/>
        </w:rPr>
      </w:pPr>
      <w:r w:rsidRPr="008A62D7">
        <w:rPr>
          <w:lang w:val="en-GB"/>
        </w:rPr>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430320D6"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1337" w:name="_Toc536110909"/>
      <w:r w:rsidRPr="008A62D7">
        <w:rPr>
          <w:lang w:val="en-GB"/>
        </w:rPr>
        <w:lastRenderedPageBreak/>
        <w:t>Step 2: Loading the Configuration Settings</w:t>
      </w:r>
      <w:bookmarkEnd w:id="1337"/>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1338" w:name="_Toc536110910"/>
      <w:r w:rsidRPr="008A62D7">
        <w:rPr>
          <w:lang w:val="en-GB"/>
        </w:rPr>
        <w:t>Step 3: Retrieving and Copying Files from Auto-Stream servers</w:t>
      </w:r>
      <w:bookmarkEnd w:id="1338"/>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801E822" w14:textId="77777777" w:rsidR="005B3CF7" w:rsidRPr="008A62D7" w:rsidRDefault="005B3CF7">
      <w:pPr>
        <w:rPr>
          <w:lang w:val="en-GB"/>
        </w:rPr>
      </w:pP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1339" w:name="_Toc536110911"/>
      <w:r w:rsidRPr="008A62D7">
        <w:rPr>
          <w:lang w:val="en-GB"/>
        </w:rPr>
        <w:t>Step 4: Retrieve, Sort and Store Plume Height Data</w:t>
      </w:r>
      <w:bookmarkEnd w:id="1339"/>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1340" w:name="_Ref482274008"/>
      <w:bookmarkStart w:id="1341" w:name="_Ref482281691"/>
      <w:bookmarkStart w:id="1342" w:name="_Ref482446181"/>
      <w:bookmarkStart w:id="1343" w:name="_Toc536110912"/>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1340"/>
      <w:bookmarkEnd w:id="1341"/>
      <w:bookmarkEnd w:id="1342"/>
      <w:bookmarkEnd w:id="1343"/>
    </w:p>
    <w:p w14:paraId="01F2D79A" w14:textId="77777777" w:rsidR="005B3CF7" w:rsidRPr="008A62D7" w:rsidRDefault="005B3CF7" w:rsidP="005B3CF7">
      <w:pPr>
        <w:keepNext/>
        <w:rPr>
          <w:lang w:val="en-GB"/>
        </w:rPr>
      </w:pPr>
    </w:p>
    <w:p w14:paraId="68CD2C34" w14:textId="6D5C15D7" w:rsidR="00CC508C" w:rsidRPr="008A62D7" w:rsidRDefault="005B3CF7" w:rsidP="00F441DB">
      <w:pPr>
        <w:pStyle w:val="Caption"/>
        <w:jc w:val="center"/>
        <w:rPr>
          <w:lang w:val="en-GB"/>
        </w:rPr>
      </w:pPr>
      <w:bookmarkStart w:id="1344" w:name="_Ref48244479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45" w:author="Dioguardi, Fabio" w:date="2018-11-07T13:54:00Z">
        <w:r w:rsidR="00F35802">
          <w:rPr>
            <w:noProof/>
            <w:lang w:val="en-GB"/>
          </w:rPr>
          <w:t>42</w:t>
        </w:r>
      </w:ins>
      <w:del w:id="1346" w:author="Dioguardi, Fabio" w:date="2018-11-07T10:11:00Z">
        <w:r w:rsidR="00DE7C99" w:rsidRPr="008A62D7" w:rsidDel="00A3487B">
          <w:rPr>
            <w:noProof/>
            <w:lang w:val="en-GB"/>
          </w:rPr>
          <w:delText>37</w:delText>
        </w:r>
      </w:del>
      <w:r w:rsidRPr="008A62D7">
        <w:rPr>
          <w:lang w:val="en-GB"/>
        </w:rPr>
        <w:fldChar w:fldCharType="end"/>
      </w:r>
      <w:bookmarkEnd w:id="1344"/>
      <w:r w:rsidRPr="008A62D7">
        <w:rPr>
          <w:lang w:val="en-GB"/>
        </w:rPr>
        <w:t>: CRSS processing steps for non-auto stream plume height data.</w:t>
      </w: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4F17B153" w:rsidR="002C6D0A" w:rsidRPr="008A62D7" w:rsidRDefault="002C6D0A" w:rsidP="002C6D0A">
      <w:pPr>
        <w:rPr>
          <w:lang w:val="en-GB"/>
        </w:rPr>
      </w:pPr>
      <w:r w:rsidRPr="008A62D7">
        <w:rPr>
          <w:lang w:val="en-GB"/>
        </w:rPr>
        <w:lastRenderedPageBreak/>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 </w:t>
      </w:r>
      <w:r w:rsidR="00F441DB" w:rsidRPr="008A62D7">
        <w:rPr>
          <w:lang w:val="en-GB"/>
        </w:rPr>
        <w:fldChar w:fldCharType="begin"/>
      </w:r>
      <w:r w:rsidR="00F441DB" w:rsidRPr="008A62D7">
        <w:rPr>
          <w:lang w:val="en-GB"/>
        </w:rPr>
        <w:instrText xml:space="preserve"> REF _Ref482444796 \h </w:instrText>
      </w:r>
      <w:r w:rsidR="00F441DB" w:rsidRPr="008A62D7">
        <w:rPr>
          <w:lang w:val="en-GB"/>
        </w:rPr>
      </w:r>
      <w:r w:rsidR="00F441DB" w:rsidRPr="008A62D7">
        <w:rPr>
          <w:lang w:val="en-GB"/>
        </w:rPr>
        <w:fldChar w:fldCharType="separate"/>
      </w:r>
      <w:r w:rsidR="00DE7C99" w:rsidRPr="008A62D7">
        <w:rPr>
          <w:lang w:val="en-GB"/>
        </w:rPr>
        <w:t xml:space="preserve">Figure </w:t>
      </w:r>
      <w:r w:rsidR="00DE7C99" w:rsidRPr="008A62D7">
        <w:rPr>
          <w:noProof/>
          <w:lang w:val="en-GB"/>
        </w:rPr>
        <w:t>37</w:t>
      </w:r>
      <w:r w:rsidR="00F441DB" w:rsidRPr="008A62D7">
        <w:rPr>
          <w:lang w:val="en-GB"/>
        </w:rPr>
        <w:fldChar w:fldCharType="end"/>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3C0D28" w:rsidRPr="008A62D7">
        <w:rPr>
          <w:lang w:val="en-GB"/>
        </w:rPr>
        <w:t>, gives a sound signal (three short beeps)</w:t>
      </w:r>
      <w:r w:rsidR="00BC3BA6" w:rsidRPr="008A62D7">
        <w:rPr>
          <w:lang w:val="en-GB"/>
        </w:rPr>
        <w:t xml:space="preserve"> 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5B5CB5FC"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566F04" w:rsidRPr="008A62D7">
        <w:rPr>
          <w:lang w:val="en-GB"/>
        </w:rPr>
        <w:t xml:space="preserve">8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DE7C99" w:rsidRPr="008A62D7">
        <w:rPr>
          <w:lang w:val="en-GB"/>
        </w:rPr>
        <w:t>5.4.3</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C56BE2D"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DE7C99" w:rsidRPr="008A62D7">
        <w:rPr>
          <w:lang w:val="en-GB"/>
        </w:rPr>
        <w:t>4.8</w:t>
      </w:r>
      <w:r w:rsidR="00267E73" w:rsidRPr="008A62D7">
        <w:rPr>
          <w:lang w:val="en-GB"/>
        </w:rPr>
        <w:fldChar w:fldCharType="end"/>
      </w:r>
      <w:r w:rsidRPr="008A62D7">
        <w:rPr>
          <w:lang w:val="en-GB"/>
        </w:rPr>
        <w:t>)</w:t>
      </w:r>
    </w:p>
    <w:p w14:paraId="34E799B5" w14:textId="03A265F4"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B86E0A" w:rsidRPr="008A62D7">
        <w:rPr>
          <w:lang w:val="en-GB"/>
        </w:rPr>
        <w:t>5</w:t>
      </w:r>
      <w:r w:rsidR="00566F04" w:rsidRPr="008A62D7">
        <w:rPr>
          <w:lang w:val="en-GB"/>
        </w:rPr>
        <w:t xml:space="preserve"> and Table 6</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DE7C99" w:rsidRPr="008A62D7">
        <w:rPr>
          <w:lang w:val="en-GB"/>
        </w:rPr>
        <w:t>4.4.2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34B855A4"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Pr="008A62D7">
        <w:rPr>
          <w:lang w:val="en-GB"/>
        </w:rPr>
        <w:fldChar w:fldCharType="begin"/>
      </w:r>
      <w:r w:rsidRPr="008A62D7">
        <w:rPr>
          <w:lang w:val="en-GB"/>
        </w:rPr>
        <w:instrText xml:space="preserve"> REF _Ref482280753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23</w:t>
      </w:r>
      <w:r w:rsidRPr="008A62D7">
        <w:rPr>
          <w:lang w:val="en-GB"/>
        </w:rPr>
        <w:fldChar w:fldCharType="end"/>
      </w:r>
      <w:r w:rsidRPr="008A62D7">
        <w:rPr>
          <w:lang w:val="en-GB"/>
        </w:rPr>
        <w:t xml:space="preserve"> “F”). </w:t>
      </w:r>
    </w:p>
    <w:p w14:paraId="04B8D6DA" w14:textId="0BED84AC"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F67937" w:rsidRPr="008A62D7">
        <w:rPr>
          <w:lang w:val="en-GB"/>
        </w:rPr>
        <w:fldChar w:fldCharType="begin"/>
      </w:r>
      <w:r w:rsidR="00F67937" w:rsidRPr="008A62D7">
        <w:rPr>
          <w:lang w:val="en-GB"/>
        </w:rPr>
        <w:instrText xml:space="preserve"> REF _Ref482445425 \h </w:instrText>
      </w:r>
      <w:r w:rsidR="00F67937" w:rsidRPr="008A62D7">
        <w:rPr>
          <w:lang w:val="en-GB"/>
        </w:rPr>
      </w:r>
      <w:r w:rsidR="00F67937" w:rsidRPr="008A62D7">
        <w:rPr>
          <w:lang w:val="en-GB"/>
        </w:rPr>
        <w:fldChar w:fldCharType="separate"/>
      </w:r>
      <w:r w:rsidR="00DE7C99" w:rsidRPr="008A62D7">
        <w:rPr>
          <w:lang w:val="en-GB"/>
        </w:rPr>
        <w:t xml:space="preserve"> “Plume Height Sensors”</w:t>
      </w:r>
      <w:r w:rsidR="00F67937" w:rsidRPr="008A62D7">
        <w:rPr>
          <w:lang w:val="en-GB"/>
        </w:rPr>
        <w:fldChar w:fldCharType="end"/>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lastRenderedPageBreak/>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1347" w:name="_Toc536110913"/>
      <w:r w:rsidRPr="008A62D7">
        <w:rPr>
          <w:lang w:val="en-GB"/>
        </w:rPr>
        <w:t>Plume Height Data from Automatic Stream Sources</w:t>
      </w:r>
      <w:bookmarkEnd w:id="1347"/>
    </w:p>
    <w:p w14:paraId="636E802A" w14:textId="77777777" w:rsidR="0005038D" w:rsidRPr="008A62D7" w:rsidRDefault="0005038D" w:rsidP="0005038D">
      <w:pPr>
        <w:rPr>
          <w:lang w:val="en-GB"/>
        </w:rPr>
      </w:pPr>
    </w:p>
    <w:p w14:paraId="763FD9C5" w14:textId="48AD8DE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F67937" w:rsidRPr="008A62D7">
        <w:rPr>
          <w:lang w:val="en-GB"/>
        </w:rPr>
        <w:fldChar w:fldCharType="begin"/>
      </w:r>
      <w:r w:rsidR="00F67937" w:rsidRPr="008A62D7">
        <w:rPr>
          <w:lang w:val="en-GB"/>
        </w:rPr>
        <w:instrText xml:space="preserve"> REF _Ref482445647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38</w:t>
      </w:r>
      <w:r w:rsidR="00F67937" w:rsidRPr="008A62D7">
        <w:rPr>
          <w:lang w:val="en-GB"/>
        </w:rPr>
        <w:fldChar w:fldCharType="end"/>
      </w:r>
      <w:r w:rsidRPr="008A62D7">
        <w:rPr>
          <w:lang w:val="en-GB"/>
        </w:rPr>
        <w:t xml:space="preserve">) are identical to those for the manually added plume height data (see </w:t>
      </w:r>
      <w:r w:rsidR="00F67937" w:rsidRPr="008A62D7">
        <w:rPr>
          <w:lang w:val="en-GB"/>
        </w:rPr>
        <w:fldChar w:fldCharType="begin"/>
      </w:r>
      <w:r w:rsidR="00F67937" w:rsidRPr="008A62D7">
        <w:rPr>
          <w:lang w:val="en-GB"/>
        </w:rPr>
        <w:instrText xml:space="preserve"> REF _Ref482444796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37</w:t>
      </w:r>
      <w:r w:rsidR="00F67937" w:rsidRPr="008A62D7">
        <w:rPr>
          <w:lang w:val="en-GB"/>
        </w:rPr>
        <w:fldChar w:fldCharType="end"/>
      </w:r>
      <w:r w:rsidRPr="008A62D7">
        <w:rPr>
          <w:lang w:val="en-GB"/>
        </w:rPr>
        <w:t>).</w:t>
      </w:r>
    </w:p>
    <w:p w14:paraId="3D03B37B" w14:textId="77777777" w:rsidR="00B235AB" w:rsidRPr="008A62D7" w:rsidRDefault="00B235AB" w:rsidP="00B14496">
      <w:pPr>
        <w:rPr>
          <w:lang w:val="en-GB"/>
        </w:rPr>
      </w:pPr>
    </w:p>
    <w:p w14:paraId="3EA89464" w14:textId="77777777" w:rsidR="00F441DB" w:rsidRPr="008A62D7" w:rsidRDefault="00F441DB" w:rsidP="00F441DB">
      <w:pPr>
        <w:keepNext/>
        <w:rPr>
          <w:lang w:val="en-GB"/>
        </w:rPr>
      </w:pPr>
    </w:p>
    <w:p w14:paraId="4985A609" w14:textId="6E661AD0" w:rsidR="00863665" w:rsidRPr="008A62D7" w:rsidRDefault="00F441DB" w:rsidP="00F441DB">
      <w:pPr>
        <w:pStyle w:val="Caption"/>
        <w:jc w:val="center"/>
        <w:rPr>
          <w:lang w:val="en-GB"/>
        </w:rPr>
      </w:pPr>
      <w:bookmarkStart w:id="1348" w:name="_Ref48244564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49" w:author="Dioguardi, Fabio" w:date="2018-11-07T13:54:00Z">
        <w:r w:rsidR="00F35802">
          <w:rPr>
            <w:noProof/>
            <w:lang w:val="en-GB"/>
          </w:rPr>
          <w:t>43</w:t>
        </w:r>
      </w:ins>
      <w:del w:id="1350" w:author="Dioguardi, Fabio" w:date="2018-11-07T10:11:00Z">
        <w:r w:rsidR="00DE7C99" w:rsidRPr="008A62D7" w:rsidDel="00A3487B">
          <w:rPr>
            <w:noProof/>
            <w:lang w:val="en-GB"/>
          </w:rPr>
          <w:delText>38</w:delText>
        </w:r>
      </w:del>
      <w:r w:rsidRPr="008A62D7">
        <w:rPr>
          <w:lang w:val="en-GB"/>
        </w:rPr>
        <w:fldChar w:fldCharType="end"/>
      </w:r>
      <w:bookmarkEnd w:id="1348"/>
      <w:r w:rsidRPr="008A62D7">
        <w:rPr>
          <w:lang w:val="en-GB"/>
        </w:rPr>
        <w:t>: 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77939A43"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DE7C99" w:rsidRPr="008A62D7">
        <w:rPr>
          <w:lang w:val="en-GB"/>
        </w:rPr>
        <w:t>4.5</w:t>
      </w:r>
      <w:r w:rsidR="008E4BF3" w:rsidRPr="008A62D7">
        <w:rPr>
          <w:lang w:val="en-GB"/>
        </w:rPr>
        <w:fldChar w:fldCharType="end"/>
      </w:r>
      <w:r w:rsidR="00CD42AA" w:rsidRPr="008A62D7">
        <w:rPr>
          <w:lang w:val="en-GB"/>
        </w:rPr>
        <w:t>)</w:t>
      </w:r>
      <w:r w:rsidR="00F20F4C" w:rsidRPr="008A62D7">
        <w:rPr>
          <w:lang w:val="en-GB"/>
        </w:rPr>
        <w:t>.</w:t>
      </w:r>
    </w:p>
    <w:p w14:paraId="66FEED20" w14:textId="1EA95CCC"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DE7C99" w:rsidRPr="008A62D7">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ins w:id="1351" w:author="Dioguardi, Fabio" w:date="2019-01-24T10:25:00Z"/>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ins w:id="1352" w:author="Dioguardi, Fabio" w:date="2019-01-24T10:26:00Z"/>
          <w:lang w:val="en-GB"/>
        </w:rPr>
      </w:pPr>
      <w:bookmarkStart w:id="1353" w:name="_Toc536110914"/>
      <w:ins w:id="1354" w:author="Dioguardi, Fabio" w:date="2019-01-24T10:25:00Z">
        <w:r>
          <w:rPr>
            <w:lang w:val="en-GB"/>
          </w:rPr>
          <w:t xml:space="preserve">Format of </w:t>
        </w:r>
      </w:ins>
      <w:ins w:id="1355" w:author="Dioguardi, Fabio" w:date="2019-01-24T10:26:00Z">
        <w:r w:rsidR="007C4E3E">
          <w:rPr>
            <w:lang w:val="en-GB"/>
          </w:rPr>
          <w:t>plume height data from radar and cameras</w:t>
        </w:r>
        <w:bookmarkEnd w:id="1353"/>
      </w:ins>
    </w:p>
    <w:p w14:paraId="19F60D49" w14:textId="7DF1066E" w:rsidR="007C4E3E" w:rsidRDefault="007C4E3E" w:rsidP="007C4E3E">
      <w:pPr>
        <w:rPr>
          <w:ins w:id="1356" w:author="Dioguardi, Fabio" w:date="2019-01-24T10:27:00Z"/>
          <w:lang w:val="en-GB"/>
        </w:rPr>
      </w:pPr>
    </w:p>
    <w:p w14:paraId="74406144" w14:textId="4E3E2601" w:rsidR="00982C18" w:rsidRDefault="005912DC" w:rsidP="00982C18">
      <w:pPr>
        <w:rPr>
          <w:ins w:id="1357" w:author="Dioguardi, Fabio" w:date="2019-01-24T10:52:00Z"/>
          <w:lang w:val="en-GB"/>
        </w:rPr>
      </w:pPr>
      <w:ins w:id="1358" w:author="Dioguardi, Fabio" w:date="2019-01-24T10:27:00Z">
        <w:r>
          <w:rPr>
            <w:lang w:val="en-GB"/>
          </w:rPr>
          <w:t xml:space="preserve">FOXI can interpret plume height data from radar and auto-tracking webcams </w:t>
        </w:r>
      </w:ins>
      <w:ins w:id="1359" w:author="Dioguardi, Fabio" w:date="2019-01-24T10:28:00Z">
        <w:r w:rsidR="00CB1FC3">
          <w:rPr>
            <w:lang w:val="en-GB"/>
          </w:rPr>
          <w:t xml:space="preserve">if </w:t>
        </w:r>
      </w:ins>
      <w:ins w:id="1360" w:author="Dioguardi, Fabio" w:date="2019-01-24T10:29:00Z">
        <w:r w:rsidR="00345CC9">
          <w:rPr>
            <w:lang w:val="en-GB"/>
          </w:rPr>
          <w:t xml:space="preserve">their format is compatible. </w:t>
        </w:r>
      </w:ins>
      <w:ins w:id="1361" w:author="Dioguardi, Fabio" w:date="2019-01-24T10:51:00Z">
        <w:r w:rsidR="008626B5">
          <w:rPr>
            <w:lang w:val="en-GB"/>
          </w:rPr>
          <w:t xml:space="preserve">However, </w:t>
        </w:r>
      </w:ins>
      <w:ins w:id="1362" w:author="Dioguardi, Fabio" w:date="2019-01-24T10:47:00Z">
        <w:r w:rsidR="00754B28">
          <w:rPr>
            <w:lang w:val="en-GB"/>
          </w:rPr>
          <w:t>each observatory has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ins>
      <w:ins w:id="1363" w:author="Dioguardi, Fabio" w:date="2019-01-24T10:51:00Z">
        <w:r w:rsidR="008626B5">
          <w:rPr>
            <w:lang w:val="en-GB"/>
          </w:rPr>
          <w:t>is</w:t>
        </w:r>
      </w:ins>
      <w:ins w:id="1364" w:author="Dioguardi, Fabio" w:date="2019-01-24T10:47:00Z">
        <w:r w:rsidR="00754B28">
          <w:rPr>
            <w:lang w:val="en-GB"/>
          </w:rPr>
          <w:t xml:space="preserve"> unpractical to </w:t>
        </w:r>
      </w:ins>
      <w:ins w:id="1365" w:author="Dioguardi, Fabio" w:date="2019-01-24T10:48:00Z">
        <w:r w:rsidR="00282DFF">
          <w:rPr>
            <w:lang w:val="en-GB"/>
          </w:rPr>
          <w:t>create a tool/script capable of interpreting all the formats from all the observatories worldwide, the most</w:t>
        </w:r>
      </w:ins>
      <w:ins w:id="1366" w:author="Dioguardi, Fabio" w:date="2019-01-24T10:51:00Z">
        <w:r w:rsidR="00982C18">
          <w:rPr>
            <w:lang w:val="en-GB"/>
          </w:rPr>
          <w:t xml:space="preserve"> realistic and</w:t>
        </w:r>
      </w:ins>
      <w:ins w:id="1367" w:author="Dioguardi, Fabio" w:date="2019-01-24T10:48:00Z">
        <w:r w:rsidR="00282DFF">
          <w:rPr>
            <w:lang w:val="en-GB"/>
          </w:rPr>
          <w:t xml:space="preserve"> feasible option </w:t>
        </w:r>
      </w:ins>
      <w:ins w:id="1368" w:author="Dioguardi, Fabio" w:date="2019-01-24T10:49:00Z">
        <w:r w:rsidR="00282DFF">
          <w:rPr>
            <w:lang w:val="en-GB"/>
          </w:rPr>
          <w:t>is to</w:t>
        </w:r>
        <w:r w:rsidR="008626B5">
          <w:rPr>
            <w:lang w:val="en-GB"/>
          </w:rPr>
          <w:t xml:space="preserve"> define a FOXI-specific format for </w:t>
        </w:r>
        <w:r w:rsidR="008626B5">
          <w:rPr>
            <w:lang w:val="en-GB"/>
          </w:rPr>
          <w:lastRenderedPageBreak/>
          <w:t>the streamed data (radar and webcams). It is then the operator</w:t>
        </w:r>
      </w:ins>
      <w:ins w:id="1369" w:author="Dioguardi, Fabio" w:date="2019-01-24T10:50:00Z">
        <w:r w:rsidR="008626B5">
          <w:rPr>
            <w:lang w:val="en-GB"/>
          </w:rPr>
          <w:t>’s duty to make these data readable by FOXI, for example by creating an ad-hoc script for downloading the data in the working folder and convert them to the FOXI format.</w:t>
        </w:r>
      </w:ins>
      <w:ins w:id="1370" w:author="Dioguardi, Fabio" w:date="2019-01-24T10:52:00Z">
        <w:r w:rsidR="00982C18">
          <w:rPr>
            <w:lang w:val="en-GB"/>
          </w:rPr>
          <w:t xml:space="preserve"> The script radar_converter.py provided in the package is a working example designed for using the radar data streamed by the Icelandic Met Office for the Futurevolc configuration (</w:t>
        </w:r>
        <w:r w:rsidR="00982C18">
          <w:rPr>
            <w:lang w:val="en-GB"/>
          </w:rPr>
          <w:fldChar w:fldCharType="begin"/>
        </w:r>
        <w:r w:rsidR="00982C18">
          <w:rPr>
            <w:lang w:val="en-GB"/>
          </w:rPr>
          <w:instrText xml:space="preserve"> HYPERLINK "</w:instrText>
        </w:r>
        <w:r w:rsidR="00982C18" w:rsidRPr="00692250">
          <w:rPr>
            <w:lang w:val="en-GB"/>
          </w:rPr>
          <w:instrText>http://brunnur.vedur.is/radar/vespa/</w:instrText>
        </w:r>
        <w:r w:rsidR="00982C18">
          <w:rPr>
            <w:lang w:val="en-GB"/>
          </w:rPr>
          <w:instrText xml:space="preserve">" </w:instrText>
        </w:r>
        <w:r w:rsidR="00982C18">
          <w:rPr>
            <w:lang w:val="en-GB"/>
          </w:rPr>
          <w:fldChar w:fldCharType="separate"/>
        </w:r>
        <w:r w:rsidR="00982C18" w:rsidRPr="009D37CC">
          <w:rPr>
            <w:rStyle w:val="Hyperlink"/>
            <w:lang w:val="en-GB"/>
          </w:rPr>
          <w:t>http://brunnur.vedur.is/radar/vespa/</w:t>
        </w:r>
        <w:r w:rsidR="00982C18">
          <w:rPr>
            <w:lang w:val="en-GB"/>
          </w:rPr>
          <w:fldChar w:fldCharType="end"/>
        </w:r>
        <w:r w:rsidR="00982C18">
          <w:rPr>
            <w:lang w:val="en-GB"/>
          </w:rPr>
          <w:t xml:space="preserve">). </w:t>
        </w:r>
      </w:ins>
    </w:p>
    <w:p w14:paraId="2FFB4D2E" w14:textId="164ABDD3" w:rsidR="00754B28" w:rsidRDefault="00754B28" w:rsidP="00754B28">
      <w:pPr>
        <w:rPr>
          <w:ins w:id="1371" w:author="Dioguardi, Fabio" w:date="2019-01-24T10:47:00Z"/>
          <w:lang w:val="en-GB"/>
        </w:rPr>
      </w:pPr>
    </w:p>
    <w:p w14:paraId="22909CE7" w14:textId="0CFCB89A" w:rsidR="005912DC" w:rsidRDefault="00345CC9" w:rsidP="0082172E">
      <w:pPr>
        <w:rPr>
          <w:ins w:id="1372" w:author="Dioguardi, Fabio" w:date="2019-01-24T10:31:00Z"/>
          <w:lang w:val="en-GB"/>
        </w:rPr>
      </w:pPr>
      <w:ins w:id="1373" w:author="Dioguardi, Fabio" w:date="2019-01-24T10:29:00Z">
        <w:r>
          <w:rPr>
            <w:lang w:val="en-GB"/>
          </w:rPr>
          <w:t xml:space="preserve">For radar data, </w:t>
        </w:r>
      </w:ins>
      <w:ins w:id="1374" w:author="Dioguardi, Fabio" w:date="2019-01-24T10:31:00Z">
        <w:r>
          <w:rPr>
            <w:lang w:val="en-GB"/>
          </w:rPr>
          <w:t xml:space="preserve">the FOXI-specific </w:t>
        </w:r>
        <w:r w:rsidR="009678C3">
          <w:rPr>
            <w:lang w:val="en-GB"/>
          </w:rPr>
          <w:t xml:space="preserve">format is shown in Figure </w:t>
        </w:r>
        <w:r w:rsidR="00507F1F">
          <w:rPr>
            <w:lang w:val="en-GB"/>
          </w:rPr>
          <w:t>44. Note that the height is in km above sea level. For auto-tracking webcams, the FOXI-specific format is shown in Figure 45.</w:t>
        </w:r>
      </w:ins>
      <w:ins w:id="1375" w:author="Dioguardi, Fabio" w:date="2019-01-24T10:55:00Z">
        <w:r w:rsidR="009E6493">
          <w:rPr>
            <w:lang w:val="en-GB"/>
          </w:rPr>
          <w:t xml:space="preserve"> In the latter, the data are tab-separated. </w:t>
        </w:r>
      </w:ins>
      <w:ins w:id="1376" w:author="Dioguardi, Fabio" w:date="2019-01-24T10:57:00Z">
        <w:r w:rsidR="0082172E">
          <w:rPr>
            <w:lang w:val="en-GB"/>
          </w:rPr>
          <w:t xml:space="preserve">Column with </w:t>
        </w:r>
      </w:ins>
      <w:ins w:id="1377" w:author="Dioguardi, Fabio" w:date="2019-01-24T10:58:00Z">
        <w:r w:rsidR="0082172E">
          <w:rPr>
            <w:lang w:val="en-GB"/>
          </w:rPr>
          <w:t>“</w:t>
        </w:r>
      </w:ins>
      <w:ins w:id="1378" w:author="Dioguardi, Fabio" w:date="2019-01-24T10:57:00Z">
        <w:r w:rsidR="0082172E">
          <w:rPr>
            <w:lang w:val="en-GB"/>
          </w:rPr>
          <w:t>99</w:t>
        </w:r>
      </w:ins>
      <w:ins w:id="1379" w:author="Dioguardi, Fabio" w:date="2019-01-24T10:58:00Z">
        <w:r w:rsidR="0082172E">
          <w:rPr>
            <w:lang w:val="en-GB"/>
          </w:rPr>
          <w:t>” derives from the column “bwidth” in the Cam.ini file (see Fig. 8); it is not applicable for cameras, hence it is ignored. Column with “2” is the “focus”</w:t>
        </w:r>
        <w:r w:rsidR="0082172E" w:rsidRPr="0082172E">
          <w:rPr>
            <w:lang w:val="en-GB"/>
          </w:rPr>
          <w:t xml:space="preserve"> </w:t>
        </w:r>
        <w:r w:rsidR="0082172E">
          <w:rPr>
            <w:lang w:val="en-GB"/>
          </w:rPr>
          <w:t xml:space="preserve">in the Cam.ini file, hence the volcano in the list to which the camera is pointed. </w:t>
        </w:r>
      </w:ins>
      <w:ins w:id="1380" w:author="Dioguardi, Fabio" w:date="2019-01-24T10:59:00Z">
        <w:r w:rsidR="0082172E">
          <w:rPr>
            <w:lang w:val="en-GB"/>
          </w:rPr>
          <w:t>The second to last column is the plume height (in km above seal level) and the last column is the uncertainty (in km).</w:t>
        </w:r>
      </w:ins>
    </w:p>
    <w:p w14:paraId="3AD5166A" w14:textId="7809A6FA" w:rsidR="009678C3" w:rsidRDefault="009678C3" w:rsidP="007C4E3E">
      <w:pPr>
        <w:rPr>
          <w:ins w:id="1381" w:author="Dioguardi, Fabio" w:date="2019-01-24T10:31:00Z"/>
          <w:lang w:val="en-GB"/>
        </w:rPr>
      </w:pPr>
    </w:p>
    <w:p w14:paraId="12B85E16" w14:textId="77777777" w:rsidR="009D5A81" w:rsidRDefault="001819E3" w:rsidP="009D5A81">
      <w:pPr>
        <w:keepNext/>
        <w:rPr>
          <w:ins w:id="1382" w:author="Dioguardi, Fabio" w:date="2019-01-24T10:33:00Z"/>
        </w:rPr>
      </w:pPr>
      <w:ins w:id="1383" w:author="Dioguardi, Fabio" w:date="2019-01-24T10:33:00Z">
        <w:r>
          <w:rPr>
            <w:lang w:val="en-GB"/>
          </w:rPr>
          <w:pict w14:anchorId="2D1773AA">
            <v:shape id="_x0000_i1027" type="#_x0000_t75" style="width:276pt;height:350.25pt">
              <v:imagedata r:id="rId16" o:title="radar_data"/>
            </v:shape>
          </w:pict>
        </w:r>
      </w:ins>
    </w:p>
    <w:p w14:paraId="2557B717" w14:textId="331F4353" w:rsidR="009678C3" w:rsidRPr="007C4E3E" w:rsidRDefault="009D5A81" w:rsidP="009D5A81">
      <w:pPr>
        <w:pStyle w:val="Caption"/>
        <w:rPr>
          <w:ins w:id="1384" w:author="Dioguardi, Fabio" w:date="2019-01-24T10:25:00Z"/>
          <w:lang w:val="en-GB"/>
        </w:rPr>
      </w:pPr>
      <w:ins w:id="1385" w:author="Dioguardi, Fabio" w:date="2019-01-24T10:33:00Z">
        <w:r>
          <w:t xml:space="preserve">Figure </w:t>
        </w:r>
      </w:ins>
      <w:ins w:id="1386" w:author="Dioguardi, Fabio" w:date="2019-01-24T10:34:00Z">
        <w:r>
          <w:t>44</w:t>
        </w:r>
      </w:ins>
      <w:ins w:id="1387" w:author="Dioguardi, Fabio" w:date="2019-01-24T10:33:00Z">
        <w:r>
          <w:t>. Example of a radar data file usable by FOXI</w:t>
        </w:r>
      </w:ins>
    </w:p>
    <w:p w14:paraId="16A5A87A" w14:textId="77777777" w:rsidR="009E6493" w:rsidRDefault="008C08C3" w:rsidP="009E6493">
      <w:pPr>
        <w:keepNext/>
        <w:rPr>
          <w:ins w:id="1388" w:author="Dioguardi, Fabio" w:date="2019-01-24T10:55:00Z"/>
        </w:rPr>
      </w:pPr>
      <w:ins w:id="1389" w:author="Dioguardi, Fabio" w:date="2019-01-24T10:54:00Z">
        <w:r>
          <w:rPr>
            <w:lang w:val="en-GB"/>
          </w:rPr>
          <w:lastRenderedPageBreak/>
          <w:pict w14:anchorId="53B35B25">
            <v:shape id="_x0000_i1028" type="#_x0000_t75" style="width:345.75pt;height:274.5pt">
              <v:imagedata r:id="rId17" o:title="webcam_data"/>
            </v:shape>
          </w:pict>
        </w:r>
      </w:ins>
    </w:p>
    <w:p w14:paraId="2334EA6F" w14:textId="3516B1A9" w:rsidR="008A125D" w:rsidRDefault="009E6493" w:rsidP="009E6493">
      <w:pPr>
        <w:pStyle w:val="Caption"/>
        <w:rPr>
          <w:ins w:id="1390" w:author="Dioguardi, Fabio" w:date="2019-01-24T10:53:00Z"/>
          <w:lang w:val="en-GB"/>
        </w:rPr>
      </w:pPr>
      <w:ins w:id="1391" w:author="Dioguardi, Fabio" w:date="2019-01-24T10:55:00Z">
        <w:r>
          <w:t>Figure 45. Example of a auto-tracking webcam data file usable by FOXI</w:t>
        </w:r>
      </w:ins>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1392" w:name="_Ref482347351"/>
      <w:bookmarkStart w:id="1393" w:name="_Toc536110915"/>
      <w:r w:rsidRPr="008A62D7">
        <w:rPr>
          <w:lang w:val="en-GB"/>
        </w:rPr>
        <w:t xml:space="preserve">The Output Files </w:t>
      </w:r>
      <w:r w:rsidRPr="008A62D7">
        <w:rPr>
          <w:i/>
          <w:lang w:val="en-GB"/>
        </w:rPr>
        <w:t>*_plh_log_tmp.txt</w:t>
      </w:r>
      <w:r w:rsidRPr="008A62D7">
        <w:rPr>
          <w:lang w:val="en-GB"/>
        </w:rPr>
        <w:t xml:space="preserve"> and </w:t>
      </w:r>
      <w:r w:rsidRPr="008A62D7">
        <w:rPr>
          <w:i/>
          <w:lang w:val="en-GB"/>
        </w:rPr>
        <w:t>*_plh_log.txt</w:t>
      </w:r>
      <w:bookmarkEnd w:id="1392"/>
      <w:bookmarkEnd w:id="1393"/>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(i,e,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55D2AE5E"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566F04" w:rsidRPr="008A62D7">
        <w:rPr>
          <w:lang w:val="en-GB"/>
        </w:rPr>
        <w:t>8</w:t>
      </w:r>
      <w:r w:rsidRPr="008A62D7">
        <w:rPr>
          <w:lang w:val="en-GB"/>
        </w:rPr>
        <w:t>.</w:t>
      </w:r>
    </w:p>
    <w:p w14:paraId="6F27440E" w14:textId="77777777" w:rsidR="007F358A" w:rsidRPr="008A62D7" w:rsidRDefault="007F358A" w:rsidP="0046233E">
      <w:pPr>
        <w:rPr>
          <w:lang w:val="en-GB"/>
        </w:rPr>
      </w:pPr>
    </w:p>
    <w:p w14:paraId="22CECBAF" w14:textId="77777777"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Table 8: Identification codes for plume height sources</w:t>
      </w:r>
    </w:p>
    <w:tbl>
      <w:tblP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3A7974">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tcPr>
          <w:p w14:paraId="6C9B3286" w14:textId="77777777" w:rsidR="003A7974" w:rsidRPr="008A62D7" w:rsidRDefault="003A7974" w:rsidP="00004A89">
            <w:pPr>
              <w:rPr>
                <w:lang w:val="en-GB"/>
              </w:rPr>
            </w:pPr>
            <w:r w:rsidRPr="008A62D7">
              <w:rPr>
                <w:lang w:val="en-GB"/>
              </w:rPr>
              <w:t>C-band radar 1</w:t>
            </w:r>
          </w:p>
        </w:tc>
      </w:tr>
      <w:tr w:rsidR="003A7974" w:rsidRPr="000E1A5F" w14:paraId="656BECB7" w14:textId="77777777" w:rsidTr="003A7974">
        <w:tc>
          <w:tcPr>
            <w:tcW w:w="1271" w:type="dxa"/>
          </w:tcPr>
          <w:p w14:paraId="029F6783" w14:textId="77777777" w:rsidR="003A7974" w:rsidRPr="008A62D7" w:rsidRDefault="003A7974" w:rsidP="00004A89">
            <w:pPr>
              <w:jc w:val="right"/>
              <w:rPr>
                <w:lang w:val="en-GB"/>
              </w:rPr>
            </w:pPr>
            <w:r w:rsidRPr="008A62D7">
              <w:rPr>
                <w:lang w:val="en-GB"/>
              </w:rPr>
              <w:lastRenderedPageBreak/>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tcPr>
          <w:p w14:paraId="5C09220B" w14:textId="77777777" w:rsidR="003A7974" w:rsidRPr="008A62D7" w:rsidRDefault="003A7974" w:rsidP="00004A89">
            <w:pPr>
              <w:jc w:val="center"/>
              <w:rPr>
                <w:lang w:val="en-GB"/>
              </w:rPr>
            </w:pPr>
          </w:p>
        </w:tc>
      </w:tr>
      <w:tr w:rsidR="003A7974" w:rsidRPr="000E1A5F" w14:paraId="0E1D2145" w14:textId="77777777" w:rsidTr="003A7974">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tcPr>
          <w:p w14:paraId="65F89FF3" w14:textId="77777777" w:rsidR="003A7974" w:rsidRPr="008A62D7" w:rsidRDefault="003A7974" w:rsidP="00004A89">
            <w:pPr>
              <w:rPr>
                <w:lang w:val="en-GB"/>
              </w:rPr>
            </w:pPr>
            <w:r w:rsidRPr="008A62D7">
              <w:rPr>
                <w:lang w:val="en-GB"/>
              </w:rPr>
              <w:t>C-band radar 2</w:t>
            </w:r>
          </w:p>
        </w:tc>
      </w:tr>
      <w:tr w:rsidR="003A7974" w:rsidRPr="000E1A5F" w14:paraId="1FE9CBF9" w14:textId="77777777" w:rsidTr="003A7974">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tcPr>
          <w:p w14:paraId="0F1125F4" w14:textId="77777777" w:rsidR="003A7974" w:rsidRPr="008A62D7" w:rsidRDefault="003A7974" w:rsidP="00004A89">
            <w:pPr>
              <w:rPr>
                <w:lang w:val="en-GB"/>
              </w:rPr>
            </w:pPr>
          </w:p>
        </w:tc>
      </w:tr>
      <w:tr w:rsidR="003A7974" w:rsidRPr="000E1A5F" w14:paraId="1E60D5BC" w14:textId="77777777" w:rsidTr="003A7974">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tcPr>
          <w:p w14:paraId="28E2C308" w14:textId="77777777" w:rsidR="003A7974" w:rsidRPr="008A62D7" w:rsidRDefault="003A7974" w:rsidP="00004A89">
            <w:pPr>
              <w:rPr>
                <w:lang w:val="en-GB"/>
              </w:rPr>
            </w:pPr>
            <w:r w:rsidRPr="008A62D7">
              <w:rPr>
                <w:lang w:val="en-GB"/>
              </w:rPr>
              <w:t>C-band radar 3</w:t>
            </w:r>
          </w:p>
        </w:tc>
      </w:tr>
      <w:tr w:rsidR="003A7974" w:rsidRPr="000E1A5F" w14:paraId="50F2C4A1" w14:textId="77777777" w:rsidTr="003A7974">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tcPr>
          <w:p w14:paraId="61AD5069" w14:textId="77777777" w:rsidR="003A7974" w:rsidRPr="008A62D7" w:rsidRDefault="003A7974" w:rsidP="00004A89">
            <w:pPr>
              <w:rPr>
                <w:lang w:val="en-GB"/>
              </w:rPr>
            </w:pPr>
          </w:p>
        </w:tc>
      </w:tr>
      <w:tr w:rsidR="003A7974" w:rsidRPr="000E1A5F" w14:paraId="4BAE4B6D" w14:textId="77777777" w:rsidTr="003A7974">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tcPr>
          <w:p w14:paraId="60377C74" w14:textId="77777777" w:rsidR="003A7974" w:rsidRPr="008A62D7" w:rsidRDefault="003A7974" w:rsidP="00004A89">
            <w:pPr>
              <w:rPr>
                <w:lang w:val="en-GB"/>
              </w:rPr>
            </w:pPr>
            <w:r w:rsidRPr="008A62D7">
              <w:rPr>
                <w:lang w:val="en-GB"/>
              </w:rPr>
              <w:t>C-band radar 4</w:t>
            </w:r>
          </w:p>
        </w:tc>
      </w:tr>
      <w:tr w:rsidR="003A7974" w:rsidRPr="000E1A5F" w14:paraId="3E5CA276" w14:textId="77777777" w:rsidTr="003A7974">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tcPr>
          <w:p w14:paraId="286824E8" w14:textId="77777777" w:rsidR="003A7974" w:rsidRPr="008A62D7" w:rsidRDefault="003A7974" w:rsidP="00004A89">
            <w:pPr>
              <w:rPr>
                <w:lang w:val="en-GB"/>
              </w:rPr>
            </w:pPr>
          </w:p>
        </w:tc>
      </w:tr>
      <w:tr w:rsidR="003A7974" w:rsidRPr="000E1A5F" w14:paraId="27BC75E4" w14:textId="77777777" w:rsidTr="003A7974">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tcPr>
          <w:p w14:paraId="0B6473D5" w14:textId="77777777" w:rsidR="003A7974" w:rsidRPr="008A62D7" w:rsidRDefault="003A7974" w:rsidP="00004A89">
            <w:pPr>
              <w:rPr>
                <w:lang w:val="en-GB"/>
              </w:rPr>
            </w:pPr>
            <w:r w:rsidRPr="008A62D7">
              <w:rPr>
                <w:lang w:val="en-GB"/>
              </w:rPr>
              <w:t>C-band radar 5</w:t>
            </w:r>
          </w:p>
        </w:tc>
      </w:tr>
      <w:tr w:rsidR="003A7974" w:rsidRPr="000E1A5F" w14:paraId="19729C75" w14:textId="77777777" w:rsidTr="003A7974">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tcPr>
          <w:p w14:paraId="45BA5C45" w14:textId="77777777" w:rsidR="003A7974" w:rsidRPr="008A62D7" w:rsidRDefault="003A7974" w:rsidP="00004A89">
            <w:pPr>
              <w:rPr>
                <w:lang w:val="en-GB"/>
              </w:rPr>
            </w:pPr>
          </w:p>
        </w:tc>
      </w:tr>
      <w:tr w:rsidR="003A7974" w:rsidRPr="000E1A5F" w14:paraId="2D42B40B" w14:textId="77777777" w:rsidTr="003A7974">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tcPr>
          <w:p w14:paraId="7F6DAAE9" w14:textId="77777777" w:rsidR="003A7974" w:rsidRPr="008A62D7" w:rsidRDefault="003A7974" w:rsidP="00004A89">
            <w:pPr>
              <w:rPr>
                <w:lang w:val="en-GB"/>
              </w:rPr>
            </w:pPr>
            <w:r w:rsidRPr="008A62D7">
              <w:rPr>
                <w:lang w:val="en-GB"/>
              </w:rPr>
              <w:t>C-band radar 6</w:t>
            </w:r>
          </w:p>
        </w:tc>
      </w:tr>
      <w:tr w:rsidR="003A7974" w:rsidRPr="000E1A5F" w14:paraId="46918E3A" w14:textId="77777777" w:rsidTr="003A7974">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tcPr>
          <w:p w14:paraId="1D43A159" w14:textId="77777777" w:rsidR="003A7974" w:rsidRPr="008A62D7" w:rsidRDefault="003A7974" w:rsidP="00004A89">
            <w:pPr>
              <w:rPr>
                <w:lang w:val="en-GB"/>
              </w:rPr>
            </w:pPr>
          </w:p>
        </w:tc>
      </w:tr>
      <w:tr w:rsidR="003A7974" w:rsidRPr="000E1A5F" w14:paraId="03F3F04E" w14:textId="77777777" w:rsidTr="003A7974">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tcPr>
          <w:p w14:paraId="7F7699B7" w14:textId="77777777" w:rsidR="003A7974" w:rsidRPr="008A62D7" w:rsidRDefault="003A7974" w:rsidP="00004A89">
            <w:pPr>
              <w:rPr>
                <w:lang w:val="en-GB"/>
              </w:rPr>
            </w:pPr>
            <w:r w:rsidRPr="008A62D7">
              <w:rPr>
                <w:lang w:val="en-GB"/>
              </w:rPr>
              <w:t>X-band radar 1</w:t>
            </w:r>
          </w:p>
        </w:tc>
      </w:tr>
      <w:tr w:rsidR="003A7974" w:rsidRPr="000E1A5F" w14:paraId="7E203A29" w14:textId="77777777" w:rsidTr="003A7974">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tcPr>
          <w:p w14:paraId="139CB6DF" w14:textId="77777777" w:rsidR="003A7974" w:rsidRPr="008A62D7" w:rsidRDefault="003A7974" w:rsidP="00004A89">
            <w:pPr>
              <w:rPr>
                <w:lang w:val="en-GB"/>
              </w:rPr>
            </w:pPr>
          </w:p>
        </w:tc>
      </w:tr>
      <w:tr w:rsidR="003A7974" w:rsidRPr="000E1A5F" w14:paraId="37E85134" w14:textId="77777777" w:rsidTr="003A7974">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tcPr>
          <w:p w14:paraId="4CDC3BA0" w14:textId="77777777" w:rsidR="003A7974" w:rsidRPr="008A62D7" w:rsidRDefault="003A7974" w:rsidP="00004A89">
            <w:pPr>
              <w:rPr>
                <w:lang w:val="en-GB"/>
              </w:rPr>
            </w:pPr>
            <w:r w:rsidRPr="008A62D7">
              <w:rPr>
                <w:lang w:val="en-GB"/>
              </w:rPr>
              <w:t>X-band radar 2</w:t>
            </w:r>
          </w:p>
        </w:tc>
      </w:tr>
      <w:tr w:rsidR="003A7974" w:rsidRPr="000E1A5F" w14:paraId="25A43376" w14:textId="77777777" w:rsidTr="003A7974">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tcPr>
          <w:p w14:paraId="1A4008F4" w14:textId="77777777" w:rsidR="003A7974" w:rsidRPr="008A62D7" w:rsidRDefault="003A7974" w:rsidP="00004A89">
            <w:pPr>
              <w:rPr>
                <w:lang w:val="en-GB"/>
              </w:rPr>
            </w:pPr>
          </w:p>
        </w:tc>
      </w:tr>
      <w:tr w:rsidR="003A7974" w:rsidRPr="000E1A5F" w14:paraId="556ED75A" w14:textId="77777777" w:rsidTr="003A7974">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tcPr>
          <w:p w14:paraId="5CCA3C0E" w14:textId="77777777" w:rsidR="003A7974" w:rsidRPr="008A62D7" w:rsidRDefault="003A7974" w:rsidP="00004A89">
            <w:pPr>
              <w:rPr>
                <w:lang w:val="en-GB"/>
              </w:rPr>
            </w:pPr>
            <w:r w:rsidRPr="008A62D7">
              <w:rPr>
                <w:lang w:val="en-GB"/>
              </w:rPr>
              <w:t>X-band radar 3</w:t>
            </w:r>
          </w:p>
        </w:tc>
      </w:tr>
      <w:tr w:rsidR="003A7974" w:rsidRPr="000E1A5F" w14:paraId="6B81CB7A" w14:textId="77777777" w:rsidTr="003A7974">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tcPr>
          <w:p w14:paraId="33054055" w14:textId="77777777" w:rsidR="003A7974" w:rsidRPr="008A62D7" w:rsidRDefault="003A7974" w:rsidP="00004A89">
            <w:pPr>
              <w:rPr>
                <w:lang w:val="en-GB"/>
              </w:rPr>
            </w:pPr>
          </w:p>
        </w:tc>
      </w:tr>
      <w:tr w:rsidR="003A7974" w:rsidRPr="000E1A5F" w14:paraId="337D5170" w14:textId="77777777" w:rsidTr="003A7974">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tcPr>
          <w:p w14:paraId="0A672EDC" w14:textId="77777777" w:rsidR="003A7974" w:rsidRPr="008A62D7" w:rsidRDefault="003A7974" w:rsidP="00004A89">
            <w:pPr>
              <w:rPr>
                <w:lang w:val="en-GB"/>
              </w:rPr>
            </w:pPr>
            <w:r w:rsidRPr="008A62D7">
              <w:rPr>
                <w:lang w:val="en-GB"/>
              </w:rPr>
              <w:t>X-band radar 4</w:t>
            </w:r>
          </w:p>
        </w:tc>
      </w:tr>
      <w:tr w:rsidR="003A7974" w:rsidRPr="000E1A5F" w14:paraId="07CDAB61" w14:textId="77777777" w:rsidTr="003A7974">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tcPr>
          <w:p w14:paraId="1C4B1768" w14:textId="77777777" w:rsidR="003A7974" w:rsidRPr="008A62D7" w:rsidRDefault="003A7974" w:rsidP="00004A89">
            <w:pPr>
              <w:rPr>
                <w:lang w:val="en-GB"/>
              </w:rPr>
            </w:pPr>
          </w:p>
        </w:tc>
      </w:tr>
      <w:tr w:rsidR="003A7974" w:rsidRPr="000E1A5F" w14:paraId="0B3DE2A4" w14:textId="77777777" w:rsidTr="003A7974">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tcPr>
          <w:p w14:paraId="593CC427" w14:textId="77777777" w:rsidR="003A7974" w:rsidRPr="008A62D7" w:rsidRDefault="003A7974" w:rsidP="00004A89">
            <w:pPr>
              <w:rPr>
                <w:lang w:val="en-GB"/>
              </w:rPr>
            </w:pPr>
            <w:r w:rsidRPr="008A62D7">
              <w:rPr>
                <w:lang w:val="en-GB"/>
              </w:rPr>
              <w:t>X-band radar 5</w:t>
            </w:r>
          </w:p>
        </w:tc>
      </w:tr>
      <w:tr w:rsidR="003A7974" w:rsidRPr="000E1A5F" w14:paraId="7C6208B9" w14:textId="77777777" w:rsidTr="003A7974">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tcPr>
          <w:p w14:paraId="01503085" w14:textId="77777777" w:rsidR="003A7974" w:rsidRPr="008A62D7" w:rsidRDefault="003A7974" w:rsidP="00004A89">
            <w:pPr>
              <w:rPr>
                <w:lang w:val="en-GB"/>
              </w:rPr>
            </w:pPr>
          </w:p>
        </w:tc>
      </w:tr>
      <w:tr w:rsidR="003A7974" w:rsidRPr="000E1A5F" w14:paraId="6B09D3D5" w14:textId="77777777" w:rsidTr="003A7974">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tcPr>
          <w:p w14:paraId="02FACFFD" w14:textId="77777777" w:rsidR="003A7974" w:rsidRPr="008A62D7" w:rsidRDefault="003A7974" w:rsidP="00004A89">
            <w:pPr>
              <w:rPr>
                <w:lang w:val="en-GB"/>
              </w:rPr>
            </w:pPr>
            <w:r w:rsidRPr="008A62D7">
              <w:rPr>
                <w:lang w:val="en-GB"/>
              </w:rPr>
              <w:t>X-band radar 6</w:t>
            </w:r>
          </w:p>
        </w:tc>
      </w:tr>
      <w:tr w:rsidR="003A7974" w:rsidRPr="000E1A5F" w14:paraId="59B03DB1" w14:textId="77777777" w:rsidTr="003A7974">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3A7974">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3A7974">
        <w:tc>
          <w:tcPr>
            <w:tcW w:w="1271" w:type="dxa"/>
          </w:tcPr>
          <w:p w14:paraId="4A94675B" w14:textId="77777777" w:rsidR="003A7974" w:rsidRPr="008A62D7" w:rsidRDefault="003A7974" w:rsidP="00004A89">
            <w:pPr>
              <w:jc w:val="right"/>
              <w:rPr>
                <w:lang w:val="en-GB"/>
              </w:rPr>
            </w:pPr>
            <w:r w:rsidRPr="008A62D7">
              <w:rPr>
                <w:lang w:val="en-GB"/>
              </w:rPr>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3A7974">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3A7974">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3A7974">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3A7974">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3A7974">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3A7974">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3A7974">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1394" w:name="_Ref482621810"/>
      <w:bookmarkStart w:id="1395" w:name="_Ref482707235"/>
      <w:bookmarkStart w:id="1396" w:name="_Toc536110916"/>
      <w:r w:rsidRPr="008A62D7">
        <w:rPr>
          <w:lang w:val="en-GB"/>
        </w:rPr>
        <w:t>Step 5: Constraining the Current Plume Height</w:t>
      </w:r>
      <w:bookmarkEnd w:id="1394"/>
      <w:bookmarkEnd w:id="1395"/>
      <w:bookmarkEnd w:id="1396"/>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1397" w:name="_Toc536110917"/>
      <w:r w:rsidRPr="008A62D7">
        <w:rPr>
          <w:lang w:val="en-GB"/>
        </w:rPr>
        <w:t>Plume Height Constraining Procedures</w:t>
      </w:r>
      <w:bookmarkEnd w:id="1397"/>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079C05F9"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Pr="008A62D7">
        <w:rPr>
          <w:lang w:val="en-GB"/>
        </w:rPr>
        <w:t xml:space="preserve">. </w:t>
      </w:r>
    </w:p>
    <w:p w14:paraId="6BACE14A" w14:textId="77777777" w:rsidR="005D4C7A" w:rsidRPr="008A62D7" w:rsidRDefault="005D4C7A" w:rsidP="00B14496">
      <w:pPr>
        <w:rPr>
          <w:lang w:val="en-GB"/>
        </w:rPr>
      </w:pPr>
    </w:p>
    <w:p w14:paraId="0943201A" w14:textId="77777777" w:rsidR="00122DF9" w:rsidRPr="008A62D7" w:rsidRDefault="00122DF9" w:rsidP="00122DF9">
      <w:pPr>
        <w:keepNext/>
        <w:rPr>
          <w:lang w:val="en-GB"/>
        </w:rPr>
      </w:pPr>
    </w:p>
    <w:p w14:paraId="5F4D9FD5" w14:textId="242D555A" w:rsidR="005D4C7A" w:rsidRPr="008A62D7" w:rsidRDefault="00122DF9" w:rsidP="00122DF9">
      <w:pPr>
        <w:pStyle w:val="Caption"/>
        <w:jc w:val="center"/>
        <w:rPr>
          <w:lang w:val="en-GB"/>
        </w:rPr>
      </w:pPr>
      <w:bookmarkStart w:id="1398" w:name="_Ref48244953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399" w:author="Dioguardi, Fabio" w:date="2018-11-07T13:54:00Z">
        <w:r w:rsidR="00F35802">
          <w:rPr>
            <w:noProof/>
            <w:lang w:val="en-GB"/>
          </w:rPr>
          <w:t>44</w:t>
        </w:r>
      </w:ins>
      <w:del w:id="1400" w:author="Dioguardi, Fabio" w:date="2018-11-07T10:11:00Z">
        <w:r w:rsidR="00DE7C99" w:rsidRPr="008A62D7" w:rsidDel="00A3487B">
          <w:rPr>
            <w:noProof/>
            <w:lang w:val="en-GB"/>
          </w:rPr>
          <w:delText>39</w:delText>
        </w:r>
      </w:del>
      <w:r w:rsidRPr="008A62D7">
        <w:rPr>
          <w:lang w:val="en-GB"/>
        </w:rPr>
        <w:fldChar w:fldCharType="end"/>
      </w:r>
      <w:bookmarkEnd w:id="1398"/>
      <w:r w:rsidRPr="008A62D7">
        <w:rPr>
          <w:lang w:val="en-GB"/>
        </w:rPr>
        <w:t>: Procedures for constraining and finding best estimate for plume heights (see text).</w:t>
      </w:r>
    </w:p>
    <w:p w14:paraId="1FD3A69F" w14:textId="07CF7CFC"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analyzed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 xml:space="preserve">presented in the upper half of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186DDA" w:rsidRPr="008A62D7">
        <w:rPr>
          <w:lang w:val="en-GB"/>
        </w:rPr>
        <w:t>:</w:t>
      </w:r>
      <w:r w:rsidR="00037D62" w:rsidRPr="008A62D7">
        <w:rPr>
          <w:lang w:val="en-GB"/>
        </w:rPr>
        <w:t xml:space="preserve"> </w:t>
      </w:r>
    </w:p>
    <w:p w14:paraId="0AB41D58" w14:textId="5BA7F1B2" w:rsidR="00114FD8" w:rsidRPr="008A62D7" w:rsidRDefault="00122DF9" w:rsidP="00B14496">
      <w:pPr>
        <w:rPr>
          <w:lang w:val="en-GB"/>
        </w:rPr>
      </w:pPr>
      <w:r w:rsidRPr="008A62D7">
        <w:rPr>
          <w:lang w:val="en-GB"/>
        </w:rPr>
        <w:fldChar w:fldCharType="begin"/>
      </w:r>
      <w:r w:rsidRPr="008A62D7">
        <w:rPr>
          <w:lang w:val="en-GB"/>
        </w:rPr>
        <w:instrText xml:space="preserve"> REF _Ref482449533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39</w:t>
      </w:r>
      <w:r w:rsidRPr="008A62D7">
        <w:rPr>
          <w:lang w:val="en-GB"/>
        </w:rPr>
        <w:fldChar w:fldCharType="end"/>
      </w:r>
      <w:r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xml:space="preserve">. If this condition is fulfilled, the average </w:t>
      </w:r>
      <w:r w:rsidR="006D768A" w:rsidRPr="008A62D7">
        <w:rPr>
          <w:lang w:val="en-GB"/>
        </w:rPr>
        <w:t>(</w:t>
      </w:r>
      <w:r w:rsidR="005A2B0C" w:rsidRPr="008A62D7">
        <w:rPr>
          <w:lang w:val="en-GB"/>
        </w:rPr>
        <w:t>abbreviated</w:t>
      </w:r>
      <w:r w:rsidR="006D768A" w:rsidRPr="008A62D7">
        <w:rPr>
          <w:lang w:val="en-GB"/>
        </w:rPr>
        <w:t xml:space="preserve"> “</w:t>
      </w:r>
      <w:r w:rsidR="006D768A" w:rsidRPr="008A62D7">
        <w:rPr>
          <w:i/>
          <w:lang w:val="en-GB"/>
        </w:rPr>
        <w:t>Avg</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6D768A" w:rsidRPr="008A62D7">
        <w:rPr>
          <w:i/>
          <w:lang w:val="en-GB"/>
        </w:rPr>
        <w:t>Min</w:t>
      </w:r>
      <w:r w:rsidR="006D768A" w:rsidRPr="008A62D7">
        <w:rPr>
          <w:lang w:val="en-GB"/>
        </w:rPr>
        <w:t>,</w:t>
      </w:r>
      <w:r w:rsidR="006D768A" w:rsidRPr="008A62D7">
        <w:rPr>
          <w:i/>
          <w:lang w:val="en-GB"/>
        </w:rPr>
        <w:t>Max</w:t>
      </w:r>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3B27AC98" w14:textId="4D4EF3AA" w:rsidR="006D768A" w:rsidRPr="008A62D7" w:rsidRDefault="006D768A" w:rsidP="006D768A">
      <w:pPr>
        <w:ind w:left="2160" w:firstLine="720"/>
        <w:rPr>
          <w:lang w:val="en-GB"/>
        </w:rPr>
      </w:pPr>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(3)</w:t>
      </w:r>
    </w:p>
    <w:p w14:paraId="07D031A0" w14:textId="77777777" w:rsidR="006D768A" w:rsidRPr="008A62D7" w:rsidRDefault="006D768A" w:rsidP="00B14496">
      <w:pPr>
        <w:rPr>
          <w:lang w:val="en-GB"/>
        </w:rPr>
      </w:pPr>
    </w:p>
    <w:p w14:paraId="0CD20BE2" w14:textId="4CAB4D80" w:rsidR="006D768A" w:rsidRPr="008A62D7" w:rsidRDefault="006D768A" w:rsidP="00B14496">
      <w:pPr>
        <w:rPr>
          <w:lang w:val="en-GB"/>
        </w:rPr>
      </w:pPr>
      <w:r w:rsidRPr="008A62D7">
        <w:rPr>
          <w:lang w:val="en-GB"/>
        </w:rPr>
        <w:t>with:</w:t>
      </w:r>
    </w:p>
    <w:p w14:paraId="6BE9431B" w14:textId="5EFD2BE5" w:rsidR="00037D62" w:rsidRPr="008A62D7" w:rsidRDefault="006D768A" w:rsidP="006D768A">
      <w:pPr>
        <w:ind w:left="2160" w:firstLine="720"/>
        <w:rPr>
          <w:lang w:val="en-GB"/>
        </w:rPr>
      </w:pPr>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(4)</w:t>
      </w:r>
    </w:p>
    <w:p w14:paraId="46E3E715" w14:textId="274CE9A9" w:rsidR="006D768A" w:rsidRPr="008A62D7" w:rsidRDefault="006D768A" w:rsidP="006D768A">
      <w:pPr>
        <w:rPr>
          <w:lang w:val="en-GB"/>
        </w:rPr>
      </w:pPr>
      <w:r w:rsidRPr="008A62D7">
        <w:rPr>
          <w:lang w:val="en-GB"/>
        </w:rPr>
        <w:t xml:space="preserve">where </w:t>
      </w:r>
      <w:r w:rsidRPr="008A62D7">
        <w:rPr>
          <w:i/>
          <w:lang w:val="en-GB"/>
        </w:rPr>
        <w:t>d</w:t>
      </w:r>
      <w:r w:rsidRPr="008A62D7">
        <w:rPr>
          <w:i/>
          <w:vertAlign w:val="subscript"/>
          <w:lang w:val="en-GB"/>
        </w:rPr>
        <w:t>1</w:t>
      </w:r>
      <w:r w:rsidRPr="008A62D7">
        <w:rPr>
          <w:lang w:val="en-GB"/>
        </w:rPr>
        <w:t xml:space="preserve"> and </w:t>
      </w:r>
      <w:r w:rsidRPr="008A62D7">
        <w:rPr>
          <w:i/>
          <w:lang w:val="en-GB"/>
        </w:rPr>
        <w:t>d</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47666AF8"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782028BB"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c)</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1AFD2CA5" w:rsidR="0045446B" w:rsidRPr="008A62D7" w:rsidRDefault="00153D60" w:rsidP="0045446B">
      <w:pPr>
        <w:rPr>
          <w:lang w:val="en-GB"/>
        </w:rPr>
      </w:pPr>
      <w:r w:rsidRPr="008A62D7">
        <w:rPr>
          <w:u w:val="single"/>
          <w:lang w:val="en-GB"/>
        </w:rPr>
        <w:t>If the analyzed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D70F916"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1BC4CDF4"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 xml:space="preserve">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lastRenderedPageBreak/>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1401" w:name="_Toc536110918"/>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1401"/>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9C1FFC4" w:rsidR="009A7E24" w:rsidRPr="008A62D7" w:rsidRDefault="00122DF9" w:rsidP="00251D31">
      <w:pPr>
        <w:rPr>
          <w:lang w:val="en-GB"/>
        </w:rPr>
      </w:pPr>
      <w:r w:rsidRPr="008A62D7">
        <w:rPr>
          <w:lang w:val="en-GB"/>
        </w:rPr>
        <w:fldChar w:fldCharType="begin"/>
      </w:r>
      <w:r w:rsidRPr="008A62D7">
        <w:rPr>
          <w:lang w:val="en-GB"/>
        </w:rPr>
        <w:instrText xml:space="preserve"> REF _Ref482449849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40</w:t>
      </w:r>
      <w:r w:rsidRPr="008A62D7">
        <w:rPr>
          <w:lang w:val="en-GB"/>
        </w:rPr>
        <w:fldChar w:fldCharType="end"/>
      </w:r>
      <w:r w:rsidR="009A7E24" w:rsidRPr="008A62D7">
        <w:rPr>
          <w:lang w:val="en-GB"/>
        </w:rPr>
        <w:t xml:space="preserve"> presents an excerpt of such a file with time base 60</w:t>
      </w:r>
      <w:r w:rsidR="0023243E" w:rsidRPr="008A62D7">
        <w:rPr>
          <w:lang w:val="en-GB"/>
        </w:rPr>
        <w:t>:</w:t>
      </w:r>
    </w:p>
    <w:p w14:paraId="64458CD1" w14:textId="77777777" w:rsidR="009A7E24" w:rsidRPr="008A62D7" w:rsidRDefault="009A7E24" w:rsidP="00251D31">
      <w:pPr>
        <w:rPr>
          <w:lang w:val="en-GB"/>
        </w:rPr>
      </w:pPr>
    </w:p>
    <w:p w14:paraId="44FBC1C9" w14:textId="77777777" w:rsidR="00122DF9" w:rsidRPr="008A62D7" w:rsidRDefault="00122DF9" w:rsidP="00122DF9">
      <w:pPr>
        <w:keepNext/>
        <w:jc w:val="center"/>
        <w:rPr>
          <w:lang w:val="en-GB"/>
        </w:rPr>
      </w:pPr>
    </w:p>
    <w:p w14:paraId="0A190AA4" w14:textId="49CDF37B" w:rsidR="009A7E24" w:rsidRPr="008A62D7" w:rsidRDefault="00122DF9" w:rsidP="00122DF9">
      <w:pPr>
        <w:pStyle w:val="Caption"/>
        <w:jc w:val="center"/>
        <w:rPr>
          <w:lang w:val="en-GB"/>
        </w:rPr>
      </w:pPr>
      <w:bookmarkStart w:id="1402" w:name="_Ref4824498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403" w:author="Dioguardi, Fabio" w:date="2018-11-07T13:54:00Z">
        <w:r w:rsidR="00F35802">
          <w:rPr>
            <w:noProof/>
            <w:lang w:val="en-GB"/>
          </w:rPr>
          <w:t>45</w:t>
        </w:r>
      </w:ins>
      <w:del w:id="1404" w:author="Dioguardi, Fabio" w:date="2018-11-07T10:11:00Z">
        <w:r w:rsidR="00DE7C99" w:rsidRPr="008A62D7" w:rsidDel="00A3487B">
          <w:rPr>
            <w:noProof/>
            <w:lang w:val="en-GB"/>
          </w:rPr>
          <w:delText>40</w:delText>
        </w:r>
      </w:del>
      <w:r w:rsidRPr="008A62D7">
        <w:rPr>
          <w:lang w:val="en-GB"/>
        </w:rPr>
        <w:fldChar w:fldCharType="end"/>
      </w:r>
      <w:bookmarkEnd w:id="1402"/>
      <w:r w:rsidRPr="008A62D7">
        <w:rPr>
          <w:lang w:val="en-GB"/>
        </w:rPr>
        <w:t>: “_hbe_60” file, recorded during the FutureVolc Exercise 2 (2016), Day 2.</w:t>
      </w: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244A1187"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trace the causes of unexpected or unusual behavior,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1F15B3E4" w:rsidR="00E44307" w:rsidRPr="008A62D7" w:rsidRDefault="00E44307" w:rsidP="00E44307">
      <w:pPr>
        <w:rPr>
          <w:lang w:val="en-GB"/>
        </w:rPr>
      </w:pPr>
      <w:r w:rsidRPr="008A62D7">
        <w:rPr>
          <w:lang w:val="en-GB"/>
        </w:rPr>
        <w:t xml:space="preserve">The PHCP code (see Table </w:t>
      </w:r>
      <w:r w:rsidR="003A2BE9" w:rsidRPr="008A62D7">
        <w:rPr>
          <w:lang w:val="en-GB"/>
        </w:rPr>
        <w:t>9</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03D6E6A3" w:rsidR="00B53C6D" w:rsidRPr="008A62D7" w:rsidRDefault="007F358A" w:rsidP="007F358A">
      <w:pPr>
        <w:jc w:val="center"/>
        <w:rPr>
          <w:rFonts w:asciiTheme="minorHAnsi" w:hAnsiTheme="minorHAnsi"/>
          <w:lang w:val="en-GB"/>
        </w:rPr>
      </w:pPr>
      <w:r w:rsidRPr="008A62D7">
        <w:rPr>
          <w:rFonts w:asciiTheme="minorHAnsi" w:hAnsiTheme="minorHAnsi"/>
          <w:lang w:val="en-GB"/>
        </w:rPr>
        <w:t>Table 9: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7C3F7B">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1405" w:name="_Ref482540296"/>
      <w:bookmarkStart w:id="1406" w:name="_Toc536110919"/>
      <w:r w:rsidRPr="008A62D7">
        <w:rPr>
          <w:lang w:val="en-GB"/>
        </w:rPr>
        <w:t>The Output File “</w:t>
      </w:r>
      <w:r w:rsidRPr="008A62D7">
        <w:rPr>
          <w:i/>
          <w:lang w:val="en-GB"/>
        </w:rPr>
        <w:t>Foxi_hbe.txt</w:t>
      </w:r>
      <w:r w:rsidRPr="008A62D7">
        <w:rPr>
          <w:lang w:val="en-GB"/>
        </w:rPr>
        <w:t>”</w:t>
      </w:r>
      <w:bookmarkEnd w:id="1405"/>
      <w:bookmarkEnd w:id="1406"/>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lastRenderedPageBreak/>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4B564D39"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 (see section 5.7).</w:t>
      </w:r>
    </w:p>
    <w:p w14:paraId="6D2BF145" w14:textId="3651574B"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3A2BE9" w:rsidRPr="008A62D7">
        <w:rPr>
          <w:lang w:val="en-GB"/>
        </w:rPr>
        <w:t xml:space="preserve">in section 4.4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1407" w:name="_Ref482277176"/>
      <w:bookmarkStart w:id="1408" w:name="_Toc536110920"/>
      <w:r w:rsidRPr="008A62D7">
        <w:rPr>
          <w:lang w:val="en-GB"/>
        </w:rPr>
        <w:t>The “Auto30” Setting</w:t>
      </w:r>
      <w:bookmarkEnd w:id="1407"/>
      <w:bookmarkEnd w:id="1408"/>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77934693" w14:textId="4892E38A" w:rsidR="00B53C6D" w:rsidRPr="00A03D7E" w:rsidDel="00CC6A70" w:rsidRDefault="00B53C6D">
      <w:pPr>
        <w:rPr>
          <w:del w:id="1409" w:author="Dioguardi, Fabio" w:date="2019-01-24T11:34:00Z"/>
          <w:lang w:val="en-GB"/>
        </w:rPr>
        <w:pPrChange w:id="1410" w:author="Dioguardi, Fabio" w:date="2019-01-24T11:34:00Z">
          <w:pPr>
            <w:numPr>
              <w:numId w:val="11"/>
            </w:numPr>
            <w:ind w:left="720" w:hanging="360"/>
          </w:pPr>
        </w:pPrChange>
      </w:pPr>
      <w:del w:id="1411" w:author="Dioguardi, Fabio" w:date="2019-01-24T11:21:00Z">
        <w:r w:rsidRPr="00966101" w:rsidDel="00966101">
          <w:rPr>
            <w:lang w:val="en-GB"/>
          </w:rPr>
          <w:br w:type="page"/>
        </w:r>
      </w:del>
    </w:p>
    <w:p w14:paraId="4291C0CF" w14:textId="6D11251A" w:rsidR="00F95D9C" w:rsidRPr="00CC6A70" w:rsidRDefault="00F95D9C" w:rsidP="00CC6A70">
      <w:pPr>
        <w:rPr>
          <w:ins w:id="1412" w:author="Dioguardi, Fabio" w:date="2019-01-24T11:22:00Z"/>
          <w:lang w:val="en-GB"/>
        </w:rPr>
      </w:pPr>
    </w:p>
    <w:p w14:paraId="45C950E1" w14:textId="77777777"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413" w:name="_Toc536110921"/>
      <w:r w:rsidRPr="008A62D7">
        <w:rPr>
          <w:lang w:val="en-GB"/>
        </w:rPr>
        <w:t>Step 6: Computing Interim Mass Flux (RMER)</w:t>
      </w:r>
      <w:bookmarkEnd w:id="1413"/>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414" w:name="_Ref482272266"/>
      <w:bookmarkStart w:id="1415" w:name="_Toc536110922"/>
      <w:r w:rsidRPr="008A62D7">
        <w:rPr>
          <w:lang w:val="en-GB"/>
        </w:rPr>
        <w:t>FOXI-</w:t>
      </w:r>
      <w:r w:rsidR="004A7FD5" w:rsidRPr="008A62D7">
        <w:rPr>
          <w:lang w:val="en-GB"/>
        </w:rPr>
        <w:t>Internal Plume Models</w:t>
      </w:r>
      <w:bookmarkEnd w:id="1414"/>
      <w:bookmarkEnd w:id="1415"/>
    </w:p>
    <w:p w14:paraId="06E2C6D1" w14:textId="77777777" w:rsidR="004A7FD5" w:rsidRPr="008A62D7" w:rsidRDefault="004A7FD5" w:rsidP="004A7FD5">
      <w:pPr>
        <w:rPr>
          <w:lang w:val="en-GB"/>
        </w:rPr>
      </w:pPr>
    </w:p>
    <w:p w14:paraId="62A98962" w14:textId="665E4B23" w:rsidR="004A7FD5" w:rsidRPr="008A62D7" w:rsidRDefault="004A7FD5" w:rsidP="001A7588">
      <w:pPr>
        <w:rPr>
          <w:szCs w:val="22"/>
          <w:lang w:val="en-GB"/>
        </w:rPr>
      </w:pPr>
      <w:r w:rsidRPr="008A62D7">
        <w:rPr>
          <w:lang w:val="en-GB"/>
        </w:rPr>
        <w:t xml:space="preserve">Within FOXI, </w:t>
      </w:r>
      <w:ins w:id="1416" w:author="Dioguardi, Fabio" w:date="2019-01-24T14:34:00Z">
        <w:r w:rsidR="00AC534D">
          <w:rPr>
            <w:lang w:val="en-GB"/>
          </w:rPr>
          <w:t>six</w:t>
        </w:r>
      </w:ins>
      <w:del w:id="1417" w:author="Dioguardi, Fabio" w:date="2019-01-24T14:34:00Z">
        <w:r w:rsidRPr="008A62D7" w:rsidDel="00AC534D">
          <w:rPr>
            <w:lang w:val="en-GB"/>
          </w:rPr>
          <w:delText>five</w:delText>
        </w:r>
      </w:del>
      <w:r w:rsidRPr="008A62D7">
        <w:rPr>
          <w:lang w:val="en-GB"/>
        </w:rPr>
        <w:t xml:space="preserve"> </w:t>
      </w:r>
      <w:r w:rsidR="0023243E" w:rsidRPr="008A62D7">
        <w:rPr>
          <w:lang w:val="en-GB"/>
        </w:rPr>
        <w:t>0D single equation</w:t>
      </w:r>
      <w:del w:id="1418" w:author="Dioguardi, Fabio" w:date="2019-01-24T14:34:00Z">
        <w:r w:rsidR="0023243E" w:rsidRPr="008A62D7" w:rsidDel="00AC534D">
          <w:rPr>
            <w:lang w:val="en-GB"/>
          </w:rPr>
          <w:delText xml:space="preserve"> </w:delText>
        </w:r>
      </w:del>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1819E3"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1819E3"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1819E3"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1819E3"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0CC091E7" w:rsidR="00413DC9" w:rsidRPr="008A62D7" w:rsidRDefault="001578C4" w:rsidP="00D625F7">
      <w:pPr>
        <w:ind w:left="720" w:hanging="720"/>
        <w:rPr>
          <w:lang w:val="en-GB"/>
        </w:rPr>
      </w:pPr>
      <w:r w:rsidRPr="008A62D7">
        <w:rPr>
          <w:lang w:val="en-GB"/>
        </w:rPr>
        <w:t xml:space="preserve">- </w:t>
      </w:r>
      <w:del w:id="1419" w:author="Dioguardi, Fabio" w:date="2019-01-22T10:20:00Z">
        <w:r w:rsidRPr="008A62D7" w:rsidDel="00196ED7">
          <w:rPr>
            <w:b/>
            <w:u w:val="single"/>
            <w:lang w:val="en-GB"/>
          </w:rPr>
          <w:delText>“</w:delText>
        </w:r>
        <w:r w:rsidR="007309E9" w:rsidRPr="008A62D7" w:rsidDel="00196ED7">
          <w:rPr>
            <w:b/>
            <w:u w:val="single"/>
            <w:lang w:val="en-GB"/>
          </w:rPr>
          <w:delText xml:space="preserve">mod. </w:delText>
        </w:r>
      </w:del>
      <w:r w:rsidRPr="008A62D7">
        <w:rPr>
          <w:b/>
          <w:u w:val="single"/>
          <w:lang w:val="en-GB"/>
        </w:rPr>
        <w:t>D</w:t>
      </w:r>
      <w:r w:rsidR="00D625F7" w:rsidRPr="008A62D7">
        <w:rPr>
          <w:b/>
          <w:u w:val="single"/>
          <w:lang w:val="en-GB"/>
        </w:rPr>
        <w:t>egruyter</w:t>
      </w:r>
      <w:r w:rsidRPr="008A62D7">
        <w:rPr>
          <w:b/>
          <w:u w:val="single"/>
          <w:lang w:val="en-GB"/>
        </w:rPr>
        <w:t xml:space="preserve"> B</w:t>
      </w:r>
      <w:r w:rsidR="00D625F7" w:rsidRPr="008A62D7">
        <w:rPr>
          <w:b/>
          <w:u w:val="single"/>
          <w:lang w:val="en-GB"/>
        </w:rPr>
        <w:t>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1819E3"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ins w:id="1420" w:author="Dioguardi, Fabio" w:date="2019-01-24T14:35:00Z"/>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w:t>
      </w:r>
      <w:r w:rsidR="008404F0" w:rsidRPr="008A62D7">
        <w:rPr>
          <w:rFonts w:eastAsiaTheme="minorEastAsia"/>
          <w:szCs w:val="22"/>
          <w:lang w:val="en-GB"/>
        </w:rPr>
        <w:lastRenderedPageBreak/>
        <w:t xml:space="preserve">(1954)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ins w:id="1421" w:author="Dioguardi, Fabio" w:date="2019-01-24T15:31:00Z">
        <w:r w:rsidR="001828FD">
          <w:rPr>
            <w:rFonts w:eastAsiaTheme="minorEastAsia"/>
            <w:szCs w:val="22"/>
            <w:lang w:val="en-GB"/>
          </w:rPr>
          <w:t xml:space="preserve">Note the different symbol used for the plume height in this equation, </w:t>
        </w:r>
      </w:ins>
      <w:ins w:id="1422" w:author="Dioguardi, Fabio" w:date="2019-01-24T15:32:00Z">
        <w:r w:rsidR="001828FD">
          <w:rPr>
            <w:rFonts w:eastAsiaTheme="minorEastAsia"/>
            <w:i/>
            <w:szCs w:val="22"/>
            <w:lang w:val="en-GB"/>
          </w:rPr>
          <w:t>H</w:t>
        </w:r>
        <w:r w:rsidR="001828FD">
          <w:rPr>
            <w:rFonts w:eastAsiaTheme="minorEastAsia"/>
            <w:szCs w:val="22"/>
            <w:lang w:val="en-GB"/>
          </w:rPr>
          <w:t xml:space="preserve">: </w:t>
        </w:r>
      </w:ins>
      <w:ins w:id="1423" w:author="Dioguardi, Fabio" w:date="2019-01-24T15:37:00Z">
        <w:r w:rsidR="00192D29">
          <w:rPr>
            <w:rFonts w:eastAsiaTheme="minorEastAsia"/>
            <w:szCs w:val="22"/>
            <w:lang w:val="en-GB"/>
          </w:rPr>
          <w:t>this is the pl</w:t>
        </w:r>
        <w:r w:rsidR="00E12A97">
          <w:rPr>
            <w:rFonts w:eastAsiaTheme="minorEastAsia"/>
            <w:szCs w:val="22"/>
            <w:lang w:val="en-GB"/>
          </w:rPr>
          <w:t xml:space="preserve">ume centreline height, which </w:t>
        </w:r>
      </w:ins>
      <w:ins w:id="1424" w:author="Dioguardi, Fabio" w:date="2019-01-24T15:50:00Z">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t>
        </w:r>
      </w:ins>
      <w:ins w:id="1425" w:author="Dioguardi, Fabio" w:date="2019-01-24T15:51:00Z">
        <w:r w:rsidR="00FC784B">
          <w:rPr>
            <w:rFonts w:eastAsiaTheme="minorEastAsia"/>
            <w:szCs w:val="22"/>
            <w:lang w:val="en-GB"/>
          </w:rPr>
          <w:t>wind-blown</w:t>
        </w:r>
      </w:ins>
      <w:ins w:id="1426" w:author="Dioguardi, Fabio" w:date="2019-01-24T15:50:00Z">
        <w:r w:rsidR="00FC784B">
          <w:rPr>
            <w:rFonts w:eastAsiaTheme="minorEastAsia"/>
            <w:szCs w:val="22"/>
            <w:lang w:val="en-GB"/>
          </w:rPr>
          <w:t xml:space="preserve"> plumes. </w:t>
        </w:r>
      </w:ins>
    </w:p>
    <w:p w14:paraId="3C7E61FD" w14:textId="375F49C2" w:rsidR="00AC534D" w:rsidRDefault="00AC534D" w:rsidP="0001541E">
      <w:pPr>
        <w:ind w:left="709" w:hanging="709"/>
        <w:rPr>
          <w:ins w:id="1427" w:author="Dioguardi, Fabio" w:date="2019-01-24T15:00:00Z"/>
          <w:rFonts w:eastAsiaTheme="minorEastAsia"/>
          <w:szCs w:val="22"/>
          <w:lang w:val="en-GB"/>
        </w:rPr>
      </w:pPr>
      <w:ins w:id="1428" w:author="Dioguardi, Fabio" w:date="2019-01-24T14:35:00Z">
        <w:r>
          <w:rPr>
            <w:rFonts w:eastAsiaTheme="minorEastAsia"/>
            <w:szCs w:val="22"/>
            <w:lang w:val="en-GB"/>
          </w:rPr>
          <w:t xml:space="preserve">- </w:t>
        </w:r>
        <w:r>
          <w:rPr>
            <w:rFonts w:eastAsiaTheme="minorEastAsia"/>
            <w:b/>
            <w:szCs w:val="22"/>
            <w:lang w:val="en-GB"/>
          </w:rPr>
          <w:t>“Woodhouse 0D”</w:t>
        </w:r>
      </w:ins>
      <w:ins w:id="1429" w:author="Dioguardi, Fabio" w:date="2019-01-24T14:36:00Z">
        <w:r>
          <w:rPr>
            <w:rFonts w:eastAsiaTheme="minorEastAsia"/>
            <w:szCs w:val="22"/>
            <w:lang w:val="en-GB"/>
          </w:rPr>
          <w:t xml:space="preserve">: </w:t>
        </w:r>
      </w:ins>
      <w:ins w:id="1430" w:author="Dioguardi, Fabio" w:date="2019-01-24T14:43:00Z">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ins>
      <w:ins w:id="1431" w:author="Dioguardi, Fabio" w:date="2019-01-24T14:39:00Z">
        <w:r w:rsidR="0035006A">
          <w:rPr>
            <w:rFonts w:eastAsiaTheme="minorEastAsia"/>
            <w:szCs w:val="22"/>
            <w:lang w:val="en-GB"/>
          </w:rPr>
          <w:t xml:space="preserve">Woodhouse et al. (2013) derived an equation </w:t>
        </w:r>
      </w:ins>
      <w:ins w:id="1432" w:author="Dioguardi, Fabio" w:date="2019-01-24T14:43:00Z">
        <w:r w:rsidR="00F64945">
          <w:rPr>
            <w:rFonts w:eastAsiaTheme="minorEastAsia"/>
            <w:szCs w:val="22"/>
            <w:lang w:val="en-GB"/>
          </w:rPr>
          <w:t xml:space="preserve">linking the rise about the vent </w:t>
        </w:r>
      </w:ins>
      <w:ins w:id="1433" w:author="Dioguardi, Fabio" w:date="2019-01-24T14:52:00Z">
        <w:r w:rsidR="005A1AC6">
          <w:rPr>
            <w:rFonts w:eastAsiaTheme="minorEastAsia"/>
            <w:i/>
            <w:szCs w:val="22"/>
            <w:lang w:val="en-GB"/>
          </w:rPr>
          <w:t>h</w:t>
        </w:r>
        <w:r w:rsidR="005A1AC6">
          <w:rPr>
            <w:rFonts w:eastAsiaTheme="minorEastAsia"/>
            <w:szCs w:val="22"/>
            <w:lang w:val="en-GB"/>
          </w:rPr>
          <w:t xml:space="preserve"> in a crossflow and the rise of the equivalent plume in a </w:t>
        </w:r>
      </w:ins>
      <w:ins w:id="1434" w:author="Dioguardi, Fabio" w:date="2019-01-24T14:53:00Z">
        <w:r w:rsidR="005A1AC6">
          <w:rPr>
            <w:rFonts w:eastAsiaTheme="minorEastAsia"/>
            <w:szCs w:val="22"/>
            <w:lang w:val="en-GB"/>
          </w:rPr>
          <w:t>quiescent</w:t>
        </w:r>
      </w:ins>
      <w:ins w:id="1435" w:author="Dioguardi, Fabio" w:date="2019-01-24T14:52:00Z">
        <w:r w:rsidR="005A1AC6">
          <w:rPr>
            <w:rFonts w:eastAsiaTheme="minorEastAsia"/>
            <w:szCs w:val="22"/>
            <w:lang w:val="en-GB"/>
          </w:rPr>
          <w:t xml:space="preserve"> environment </w:t>
        </w:r>
      </w:ins>
      <w:ins w:id="1436" w:author="Dioguardi, Fabio" w:date="2019-01-24T14:53:00Z">
        <w:r w:rsidR="005A1AC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ins>
    </w:p>
    <w:p w14:paraId="5D9D78E2" w14:textId="77777777" w:rsidR="00E93CE3" w:rsidRDefault="00E93CE3" w:rsidP="0001541E">
      <w:pPr>
        <w:ind w:left="709" w:hanging="709"/>
        <w:rPr>
          <w:ins w:id="1437" w:author="Dioguardi, Fabio" w:date="2019-01-24T14:57: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rPr>
          <w:ins w:id="1438" w:author="Dioguardi, Fabio" w:date="2019-01-24T14:57:00Z"/>
        </w:trPr>
        <w:tc>
          <w:tcPr>
            <w:tcW w:w="2263" w:type="dxa"/>
          </w:tcPr>
          <w:p w14:paraId="2D0F9278" w14:textId="77777777" w:rsidR="00094421" w:rsidRDefault="00094421" w:rsidP="002C72A6">
            <w:pPr>
              <w:rPr>
                <w:ins w:id="1439" w:author="Dioguardi, Fabio" w:date="2019-01-24T14:57:00Z"/>
                <w:rFonts w:eastAsiaTheme="minorEastAsia"/>
                <w:szCs w:val="22"/>
                <w:lang w:val="en-GB"/>
              </w:rPr>
            </w:pPr>
          </w:p>
        </w:tc>
        <w:tc>
          <w:tcPr>
            <w:tcW w:w="3479" w:type="dxa"/>
          </w:tcPr>
          <w:p w14:paraId="4972CE0D" w14:textId="58DE0C32" w:rsidR="00094421" w:rsidRPr="00094421" w:rsidRDefault="00DC7377" w:rsidP="002C72A6">
            <w:pPr>
              <w:rPr>
                <w:ins w:id="1440" w:author="Dioguardi, Fabio" w:date="2019-01-24T14:57:00Z"/>
                <w:rFonts w:eastAsiaTheme="minorEastAsia"/>
                <w:szCs w:val="22"/>
                <w:lang w:val="en-GB"/>
              </w:rPr>
            </w:pPr>
            <m:oMathPara>
              <m:oMath>
                <m:r>
                  <w:ins w:id="1441" w:author="Dioguardi, Fabio" w:date="2019-01-24T15:52:00Z">
                    <w:rPr>
                      <w:rFonts w:ascii="Cambria Math" w:eastAsiaTheme="minorEastAsia" w:hAnsi="Cambria Math"/>
                      <w:szCs w:val="22"/>
                      <w:lang w:val="en-GB"/>
                    </w:rPr>
                    <m:t>H</m:t>
                  </w:ins>
                </m:r>
                <m:r>
                  <w:ins w:id="1442" w:author="Dioguardi, Fabio" w:date="2019-01-24T14:57:00Z">
                    <w:rPr>
                      <w:rFonts w:ascii="Cambria Math" w:eastAsiaTheme="minorEastAsia" w:hAnsi="Cambria Math"/>
                      <w:szCs w:val="22"/>
                      <w:lang w:val="en-GB"/>
                    </w:rPr>
                    <m:t>=</m:t>
                  </w:ins>
                </m:r>
                <m:sSub>
                  <m:sSubPr>
                    <m:ctrlPr>
                      <w:ins w:id="1443" w:author="Dioguardi, Fabio" w:date="2019-01-24T14:57:00Z">
                        <w:rPr>
                          <w:rFonts w:ascii="Cambria Math" w:eastAsiaTheme="minorEastAsia" w:hAnsi="Cambria Math"/>
                          <w:i/>
                          <w:szCs w:val="22"/>
                          <w:lang w:val="en-GB"/>
                        </w:rPr>
                      </w:ins>
                    </m:ctrlPr>
                  </m:sSubPr>
                  <m:e>
                    <m:r>
                      <w:ins w:id="1444" w:author="Dioguardi, Fabio" w:date="2019-01-24T14:57:00Z">
                        <w:rPr>
                          <w:rFonts w:ascii="Cambria Math" w:eastAsiaTheme="minorEastAsia" w:hAnsi="Cambria Math"/>
                          <w:szCs w:val="22"/>
                          <w:lang w:val="en-GB"/>
                        </w:rPr>
                        <m:t>H</m:t>
                      </w:ins>
                    </m:r>
                  </m:e>
                  <m:sub>
                    <m:r>
                      <w:ins w:id="1445" w:author="Dioguardi, Fabio" w:date="2019-01-24T14:57:00Z">
                        <w:rPr>
                          <w:rFonts w:ascii="Cambria Math" w:eastAsiaTheme="minorEastAsia" w:hAnsi="Cambria Math"/>
                          <w:szCs w:val="22"/>
                          <w:lang w:val="en-GB"/>
                        </w:rPr>
                        <m:t>0</m:t>
                      </w:ins>
                    </m:r>
                  </m:sub>
                </m:sSub>
                <m:f>
                  <m:fPr>
                    <m:ctrlPr>
                      <w:ins w:id="1446" w:author="Dioguardi, Fabio" w:date="2019-01-24T14:57:00Z">
                        <w:rPr>
                          <w:rFonts w:ascii="Cambria Math" w:eastAsiaTheme="minorEastAsia" w:hAnsi="Cambria Math"/>
                          <w:i/>
                          <w:szCs w:val="22"/>
                          <w:lang w:val="en-GB"/>
                        </w:rPr>
                      </w:ins>
                    </m:ctrlPr>
                  </m:fPr>
                  <m:num>
                    <m:r>
                      <w:ins w:id="1447" w:author="Dioguardi, Fabio" w:date="2019-01-24T14:57:00Z">
                        <w:rPr>
                          <w:rFonts w:ascii="Cambria Math" w:eastAsiaTheme="minorEastAsia" w:hAnsi="Cambria Math"/>
                          <w:szCs w:val="22"/>
                          <w:lang w:val="en-GB"/>
                        </w:rPr>
                        <m:t>1+1.373</m:t>
                      </w:ins>
                    </m:r>
                    <m:sSub>
                      <m:sSubPr>
                        <m:ctrlPr>
                          <w:ins w:id="1448" w:author="Dioguardi, Fabio" w:date="2019-01-24T14:57:00Z">
                            <w:rPr>
                              <w:rFonts w:ascii="Cambria Math" w:eastAsiaTheme="minorEastAsia" w:hAnsi="Cambria Math"/>
                              <w:i/>
                              <w:szCs w:val="22"/>
                              <w:lang w:val="en-GB"/>
                            </w:rPr>
                          </w:ins>
                        </m:ctrlPr>
                      </m:sSubPr>
                      <m:e>
                        <m:r>
                          <w:ins w:id="1449" w:author="Dioguardi, Fabio" w:date="2019-01-24T14:57:00Z">
                            <m:rPr>
                              <m:scr m:val="script"/>
                            </m:rPr>
                            <w:rPr>
                              <w:rFonts w:ascii="Cambria Math" w:eastAsiaTheme="minorEastAsia" w:hAnsi="Cambria Math"/>
                              <w:szCs w:val="22"/>
                              <w:lang w:val="en-GB"/>
                            </w:rPr>
                            <m:t>W</m:t>
                          </w:ins>
                        </m:r>
                      </m:e>
                      <m:sub>
                        <m:r>
                          <w:ins w:id="1450" w:author="Dioguardi, Fabio" w:date="2019-01-24T14:57:00Z">
                            <w:rPr>
                              <w:rFonts w:ascii="Cambria Math" w:eastAsiaTheme="minorEastAsia" w:hAnsi="Cambria Math"/>
                              <w:szCs w:val="22"/>
                              <w:lang w:val="en-GB"/>
                            </w:rPr>
                            <m:t>s</m:t>
                          </w:ins>
                        </m:r>
                      </m:sub>
                    </m:sSub>
                  </m:num>
                  <m:den>
                    <m:r>
                      <w:ins w:id="1451" w:author="Dioguardi, Fabio" w:date="2019-01-24T14:57:00Z">
                        <w:rPr>
                          <w:rFonts w:ascii="Cambria Math" w:eastAsiaTheme="minorEastAsia" w:hAnsi="Cambria Math"/>
                          <w:szCs w:val="22"/>
                          <w:lang w:val="en-GB"/>
                        </w:rPr>
                        <m:t>1+4.266</m:t>
                      </w:ins>
                    </m:r>
                    <m:sSub>
                      <m:sSubPr>
                        <m:ctrlPr>
                          <w:ins w:id="1452" w:author="Dioguardi, Fabio" w:date="2019-01-24T14:57:00Z">
                            <w:rPr>
                              <w:rFonts w:ascii="Cambria Math" w:eastAsiaTheme="minorEastAsia" w:hAnsi="Cambria Math"/>
                              <w:i/>
                              <w:szCs w:val="22"/>
                              <w:lang w:val="en-GB"/>
                            </w:rPr>
                          </w:ins>
                        </m:ctrlPr>
                      </m:sSubPr>
                      <m:e>
                        <m:r>
                          <w:ins w:id="1453" w:author="Dioguardi, Fabio" w:date="2019-01-24T14:57:00Z">
                            <m:rPr>
                              <m:scr m:val="script"/>
                            </m:rPr>
                            <w:rPr>
                              <w:rFonts w:ascii="Cambria Math" w:eastAsiaTheme="minorEastAsia" w:hAnsi="Cambria Math"/>
                              <w:szCs w:val="22"/>
                              <w:lang w:val="en-GB"/>
                            </w:rPr>
                            <m:t>W</m:t>
                          </w:ins>
                        </m:r>
                      </m:e>
                      <m:sub>
                        <m:r>
                          <w:ins w:id="1454" w:author="Dioguardi, Fabio" w:date="2019-01-24T14:57:00Z">
                            <w:rPr>
                              <w:rFonts w:ascii="Cambria Math" w:eastAsiaTheme="minorEastAsia" w:hAnsi="Cambria Math"/>
                              <w:szCs w:val="22"/>
                              <w:lang w:val="en-GB"/>
                            </w:rPr>
                            <m:t>s</m:t>
                          </w:ins>
                        </m:r>
                      </m:sub>
                    </m:sSub>
                    <m:r>
                      <w:ins w:id="1455" w:author="Dioguardi, Fabio" w:date="2019-01-24T14:57:00Z">
                        <w:rPr>
                          <w:rFonts w:ascii="Cambria Math" w:eastAsiaTheme="minorEastAsia" w:hAnsi="Cambria Math"/>
                          <w:szCs w:val="22"/>
                          <w:lang w:val="en-GB"/>
                        </w:rPr>
                        <m:t>+0.3527</m:t>
                      </w:ins>
                    </m:r>
                    <m:sSubSup>
                      <m:sSubSupPr>
                        <m:ctrlPr>
                          <w:ins w:id="1456" w:author="Dioguardi, Fabio" w:date="2019-01-24T14:57:00Z">
                            <w:rPr>
                              <w:rFonts w:ascii="Cambria Math" w:eastAsiaTheme="minorEastAsia" w:hAnsi="Cambria Math"/>
                              <w:i/>
                              <w:szCs w:val="22"/>
                              <w:lang w:val="en-GB"/>
                            </w:rPr>
                          </w:ins>
                        </m:ctrlPr>
                      </m:sSubSupPr>
                      <m:e>
                        <m:r>
                          <w:ins w:id="1457" w:author="Dioguardi, Fabio" w:date="2019-01-24T14:57:00Z">
                            <m:rPr>
                              <m:scr m:val="script"/>
                            </m:rPr>
                            <w:rPr>
                              <w:rFonts w:ascii="Cambria Math" w:eastAsiaTheme="minorEastAsia" w:hAnsi="Cambria Math"/>
                              <w:szCs w:val="22"/>
                              <w:lang w:val="en-GB"/>
                            </w:rPr>
                            <m:t>W</m:t>
                          </w:ins>
                        </m:r>
                      </m:e>
                      <m:sub>
                        <m:r>
                          <w:ins w:id="1458" w:author="Dioguardi, Fabio" w:date="2019-01-24T14:57:00Z">
                            <w:rPr>
                              <w:rFonts w:ascii="Cambria Math" w:eastAsiaTheme="minorEastAsia" w:hAnsi="Cambria Math"/>
                              <w:szCs w:val="22"/>
                              <w:lang w:val="en-GB"/>
                            </w:rPr>
                            <m:t>s</m:t>
                          </w:ins>
                        </m:r>
                      </m:sub>
                      <m:sup>
                        <m:r>
                          <w:ins w:id="1459" w:author="Dioguardi, Fabio" w:date="2019-01-24T14:57:00Z">
                            <w:rPr>
                              <w:rFonts w:ascii="Cambria Math" w:eastAsiaTheme="minorEastAsia" w:hAnsi="Cambria Math"/>
                              <w:szCs w:val="22"/>
                              <w:lang w:val="en-GB"/>
                            </w:rPr>
                            <m:t>2</m:t>
                          </w:ins>
                        </m:r>
                      </m:sup>
                    </m:sSubSup>
                  </m:den>
                </m:f>
              </m:oMath>
            </m:oMathPara>
          </w:p>
        </w:tc>
        <w:tc>
          <w:tcPr>
            <w:tcW w:w="2568" w:type="dxa"/>
            <w:vAlign w:val="center"/>
          </w:tcPr>
          <w:p w14:paraId="54579500" w14:textId="5860C54C" w:rsidR="00094421" w:rsidRDefault="002C72A6" w:rsidP="002B2A99">
            <w:pPr>
              <w:jc w:val="right"/>
              <w:rPr>
                <w:ins w:id="1460" w:author="Dioguardi, Fabio" w:date="2019-01-24T14:57:00Z"/>
                <w:rFonts w:eastAsiaTheme="minorEastAsia"/>
                <w:szCs w:val="22"/>
                <w:lang w:val="en-GB"/>
              </w:rPr>
            </w:pPr>
            <w:ins w:id="1461" w:author="Dioguardi, Fabio" w:date="2019-01-24T14:58:00Z">
              <w:r>
                <w:rPr>
                  <w:rFonts w:eastAsiaTheme="minorEastAsia"/>
                  <w:szCs w:val="22"/>
                  <w:lang w:val="en-GB"/>
                </w:rPr>
                <w:t>(10)</w:t>
              </w:r>
            </w:ins>
          </w:p>
        </w:tc>
      </w:tr>
    </w:tbl>
    <w:p w14:paraId="7B9EF4CB" w14:textId="77777777" w:rsidR="00E93CE3" w:rsidRDefault="00E93CE3" w:rsidP="002B2A99">
      <w:pPr>
        <w:rPr>
          <w:ins w:id="1462" w:author="Dioguardi, Fabio" w:date="2019-01-24T15:00:00Z"/>
          <w:rFonts w:eastAsiaTheme="minorEastAsia"/>
          <w:szCs w:val="22"/>
          <w:lang w:val="en-GB"/>
        </w:rPr>
      </w:pPr>
    </w:p>
    <w:p w14:paraId="36C46552" w14:textId="1FA27119" w:rsidR="000A25DE" w:rsidRDefault="000A25DE" w:rsidP="002B2A99">
      <w:pPr>
        <w:ind w:left="709"/>
        <w:rPr>
          <w:ins w:id="1463" w:author="Dioguardi, Fabio" w:date="2019-01-24T15:04:00Z"/>
          <w:rFonts w:eastAsiaTheme="minorEastAsia"/>
          <w:szCs w:val="22"/>
          <w:lang w:val="en-GB"/>
        </w:rPr>
      </w:pPr>
      <w:ins w:id="1464" w:author="Dioguardi, Fabio" w:date="2019-01-24T15:03:00Z">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9E704A">
          <w:rPr>
            <w:rFonts w:eastAsiaTheme="minorEastAsia"/>
            <w:i/>
            <w:szCs w:val="22"/>
            <w:lang w:val="en-GB"/>
          </w:rPr>
          <w:t>h</w:t>
        </w:r>
      </w:ins>
      <w:ins w:id="1465" w:author="Dioguardi, Fabio" w:date="2019-01-24T15:04:00Z">
        <w:r w:rsidR="009E704A">
          <w:rPr>
            <w:rFonts w:eastAsiaTheme="minorEastAsia"/>
            <w:i/>
            <w:szCs w:val="22"/>
            <w:vertAlign w:val="subscript"/>
            <w:lang w:val="en-GB"/>
          </w:rPr>
          <w:t>1</w:t>
        </w:r>
        <w:r w:rsidR="009E704A">
          <w:rPr>
            <w:rFonts w:eastAsiaTheme="minorEastAsia"/>
            <w:szCs w:val="22"/>
            <w:lang w:val="en-GB"/>
          </w:rPr>
          <w:t>:</w:t>
        </w:r>
      </w:ins>
    </w:p>
    <w:p w14:paraId="35D998CF" w14:textId="22E4D609" w:rsidR="009E704A" w:rsidRDefault="009E704A" w:rsidP="002B2A99">
      <w:pPr>
        <w:ind w:left="709"/>
        <w:rPr>
          <w:ins w:id="1466" w:author="Dioguardi, Fabio" w:date="2019-01-24T15:04: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rPr>
          <w:ins w:id="1467" w:author="Dioguardi, Fabio" w:date="2019-01-24T15:04:00Z"/>
        </w:trPr>
        <w:tc>
          <w:tcPr>
            <w:tcW w:w="2263" w:type="dxa"/>
          </w:tcPr>
          <w:p w14:paraId="6CF2E629" w14:textId="77777777" w:rsidR="009E704A" w:rsidRDefault="009E704A" w:rsidP="00FE79EE">
            <w:pPr>
              <w:rPr>
                <w:ins w:id="1468" w:author="Dioguardi, Fabio" w:date="2019-01-24T15:04:00Z"/>
                <w:rFonts w:eastAsiaTheme="minorEastAsia"/>
                <w:szCs w:val="22"/>
                <w:lang w:val="en-GB"/>
              </w:rPr>
            </w:pPr>
          </w:p>
        </w:tc>
        <w:tc>
          <w:tcPr>
            <w:tcW w:w="3479" w:type="dxa"/>
          </w:tcPr>
          <w:p w14:paraId="3D74AE4D" w14:textId="1A01E22E" w:rsidR="009E704A" w:rsidRPr="00094421" w:rsidRDefault="001819E3" w:rsidP="00357A43">
            <w:pPr>
              <w:rPr>
                <w:ins w:id="1469" w:author="Dioguardi, Fabio" w:date="2019-01-24T15:04:00Z"/>
                <w:rFonts w:eastAsiaTheme="minorEastAsia"/>
                <w:szCs w:val="22"/>
                <w:lang w:val="en-GB"/>
              </w:rPr>
            </w:pPr>
            <m:oMathPara>
              <m:oMath>
                <m:sSub>
                  <m:sSubPr>
                    <m:ctrlPr>
                      <w:ins w:id="1470" w:author="Dioguardi, Fabio" w:date="2019-01-24T15:04:00Z">
                        <w:rPr>
                          <w:rFonts w:ascii="Cambria Math" w:eastAsiaTheme="minorEastAsia" w:hAnsi="Cambria Math"/>
                          <w:i/>
                          <w:szCs w:val="22"/>
                          <w:lang w:val="en-GB"/>
                        </w:rPr>
                      </w:ins>
                    </m:ctrlPr>
                  </m:sSubPr>
                  <m:e>
                    <m:r>
                      <w:ins w:id="1471" w:author="Dioguardi, Fabio" w:date="2019-01-24T15:04:00Z">
                        <m:rPr>
                          <m:scr m:val="script"/>
                        </m:rPr>
                        <w:rPr>
                          <w:rFonts w:ascii="Cambria Math" w:eastAsiaTheme="minorEastAsia" w:hAnsi="Cambria Math"/>
                          <w:szCs w:val="22"/>
                          <w:lang w:val="en-GB"/>
                        </w:rPr>
                        <m:t>W</m:t>
                      </w:ins>
                    </m:r>
                  </m:e>
                  <m:sub>
                    <m:r>
                      <w:ins w:id="1472" w:author="Dioguardi, Fabio" w:date="2019-01-24T15:04:00Z">
                        <w:rPr>
                          <w:rFonts w:ascii="Cambria Math" w:eastAsiaTheme="minorEastAsia" w:hAnsi="Cambria Math"/>
                          <w:szCs w:val="22"/>
                          <w:lang w:val="en-GB"/>
                        </w:rPr>
                        <m:t>s</m:t>
                      </w:ins>
                    </m:r>
                  </m:sub>
                </m:sSub>
                <m:r>
                  <w:ins w:id="1473" w:author="Dioguardi, Fabio" w:date="2019-01-24T15:04:00Z">
                    <w:rPr>
                      <w:rFonts w:ascii="Cambria Math" w:eastAsiaTheme="minorEastAsia" w:hAnsi="Cambria Math"/>
                      <w:szCs w:val="22"/>
                      <w:lang w:val="en-GB"/>
                    </w:rPr>
                    <m:t>=</m:t>
                  </w:ins>
                </m:r>
                <m:f>
                  <m:fPr>
                    <m:ctrlPr>
                      <w:ins w:id="1474" w:author="Dioguardi, Fabio" w:date="2019-01-24T15:04:00Z">
                        <w:rPr>
                          <w:rFonts w:ascii="Cambria Math" w:eastAsiaTheme="minorEastAsia" w:hAnsi="Cambria Math"/>
                          <w:i/>
                          <w:szCs w:val="22"/>
                          <w:lang w:val="en-GB"/>
                        </w:rPr>
                      </w:ins>
                    </m:ctrlPr>
                  </m:fPr>
                  <m:num>
                    <m:acc>
                      <m:accPr>
                        <m:chr m:val="̇"/>
                        <m:ctrlPr>
                          <w:ins w:id="1475" w:author="Dioguardi, Fabio" w:date="2019-01-24T15:04:00Z">
                            <w:rPr>
                              <w:rFonts w:ascii="Cambria Math" w:eastAsiaTheme="minorEastAsia" w:hAnsi="Cambria Math"/>
                              <w:i/>
                              <w:szCs w:val="22"/>
                              <w:lang w:val="en-GB"/>
                            </w:rPr>
                          </w:ins>
                        </m:ctrlPr>
                      </m:accPr>
                      <m:e>
                        <m:r>
                          <w:ins w:id="1476" w:author="Dioguardi, Fabio" w:date="2019-01-24T15:04:00Z">
                            <w:rPr>
                              <w:rFonts w:ascii="Cambria Math" w:eastAsiaTheme="minorEastAsia" w:hAnsi="Cambria Math"/>
                              <w:szCs w:val="22"/>
                              <w:lang w:val="en-GB"/>
                            </w:rPr>
                            <m:t>γ</m:t>
                          </w:ins>
                        </m:r>
                      </m:e>
                    </m:acc>
                  </m:num>
                  <m:den>
                    <m:r>
                      <w:ins w:id="1477" w:author="Dioguardi, Fabio" w:date="2019-01-24T15:04:00Z">
                        <w:rPr>
                          <w:rFonts w:ascii="Cambria Math" w:eastAsiaTheme="minorEastAsia" w:hAnsi="Cambria Math"/>
                          <w:szCs w:val="22"/>
                          <w:lang w:val="en-GB"/>
                        </w:rPr>
                        <m:t>N</m:t>
                      </w:ins>
                    </m:r>
                  </m:den>
                </m:f>
                <m:r>
                  <w:ins w:id="1478" w:author="Dioguardi, Fabio" w:date="2019-01-24T15:04:00Z">
                    <w:rPr>
                      <w:rFonts w:ascii="Cambria Math" w:eastAsiaTheme="minorEastAsia" w:hAnsi="Cambria Math"/>
                      <w:szCs w:val="22"/>
                      <w:lang w:val="en-GB"/>
                    </w:rPr>
                    <m:t>=</m:t>
                  </w:ins>
                </m:r>
                <m:f>
                  <m:fPr>
                    <m:ctrlPr>
                      <w:ins w:id="1479" w:author="Dioguardi, Fabio" w:date="2019-01-24T15:05:00Z">
                        <w:rPr>
                          <w:rFonts w:ascii="Cambria Math" w:eastAsiaTheme="minorEastAsia" w:hAnsi="Cambria Math"/>
                          <w:i/>
                          <w:szCs w:val="22"/>
                          <w:lang w:val="en-GB"/>
                        </w:rPr>
                      </w:ins>
                    </m:ctrlPr>
                  </m:fPr>
                  <m:num>
                    <m:sSub>
                      <m:sSubPr>
                        <m:ctrlPr>
                          <w:ins w:id="1480" w:author="Dioguardi, Fabio" w:date="2019-01-24T15:05:00Z">
                            <w:rPr>
                              <w:rFonts w:ascii="Cambria Math" w:eastAsiaTheme="minorEastAsia" w:hAnsi="Cambria Math"/>
                              <w:i/>
                              <w:szCs w:val="22"/>
                              <w:lang w:val="en-GB"/>
                            </w:rPr>
                          </w:ins>
                        </m:ctrlPr>
                      </m:sSubPr>
                      <m:e>
                        <m:r>
                          <w:ins w:id="1481" w:author="Dioguardi, Fabio" w:date="2019-01-24T15:05:00Z">
                            <w:rPr>
                              <w:rFonts w:ascii="Cambria Math" w:eastAsiaTheme="minorEastAsia" w:hAnsi="Cambria Math"/>
                              <w:szCs w:val="22"/>
                              <w:lang w:val="en-GB"/>
                            </w:rPr>
                            <m:t>V</m:t>
                          </w:ins>
                        </m:r>
                      </m:e>
                      <m:sub>
                        <m:r>
                          <w:ins w:id="1482" w:author="Dioguardi, Fabio" w:date="2019-01-24T15:05:00Z">
                            <w:rPr>
                              <w:rFonts w:ascii="Cambria Math" w:eastAsiaTheme="minorEastAsia" w:hAnsi="Cambria Math"/>
                              <w:szCs w:val="22"/>
                              <w:lang w:val="en-GB"/>
                            </w:rPr>
                            <m:t>1</m:t>
                          </w:ins>
                        </m:r>
                      </m:sub>
                    </m:sSub>
                  </m:num>
                  <m:den>
                    <m:acc>
                      <m:accPr>
                        <m:chr m:val="̅"/>
                        <m:ctrlPr>
                          <w:ins w:id="1483" w:author="Dioguardi, Fabio" w:date="2019-01-24T15:05:00Z">
                            <w:rPr>
                              <w:rFonts w:ascii="Cambria Math" w:eastAsiaTheme="minorEastAsia" w:hAnsi="Cambria Math"/>
                              <w:i/>
                              <w:szCs w:val="22"/>
                              <w:lang w:val="en-GB"/>
                            </w:rPr>
                          </w:ins>
                        </m:ctrlPr>
                      </m:accPr>
                      <m:e>
                        <m:r>
                          <w:ins w:id="1484" w:author="Dioguardi, Fabio" w:date="2019-01-24T15:05:00Z">
                            <w:rPr>
                              <w:rFonts w:ascii="Cambria Math" w:eastAsiaTheme="minorEastAsia" w:hAnsi="Cambria Math"/>
                              <w:szCs w:val="22"/>
                              <w:lang w:val="en-GB"/>
                            </w:rPr>
                            <m:t>N</m:t>
                          </w:ins>
                        </m:r>
                      </m:e>
                    </m:acc>
                    <m:sSub>
                      <m:sSubPr>
                        <m:ctrlPr>
                          <w:ins w:id="1485" w:author="Dioguardi, Fabio" w:date="2019-01-24T15:05:00Z">
                            <w:rPr>
                              <w:rFonts w:ascii="Cambria Math" w:eastAsiaTheme="minorEastAsia" w:hAnsi="Cambria Math"/>
                              <w:i/>
                              <w:szCs w:val="22"/>
                              <w:lang w:val="en-GB"/>
                            </w:rPr>
                          </w:ins>
                        </m:ctrlPr>
                      </m:sSubPr>
                      <m:e>
                        <m:r>
                          <w:ins w:id="1486" w:author="Dioguardi, Fabio" w:date="2019-01-24T15:05:00Z">
                            <w:rPr>
                              <w:rFonts w:ascii="Cambria Math" w:eastAsiaTheme="minorEastAsia" w:hAnsi="Cambria Math"/>
                              <w:szCs w:val="22"/>
                              <w:lang w:val="en-GB"/>
                            </w:rPr>
                            <m:t>H</m:t>
                          </w:ins>
                        </m:r>
                      </m:e>
                      <m:sub>
                        <m:r>
                          <w:ins w:id="1487" w:author="Dioguardi, Fabio" w:date="2019-01-24T15:05:00Z">
                            <w:rPr>
                              <w:rFonts w:ascii="Cambria Math" w:eastAsiaTheme="minorEastAsia" w:hAnsi="Cambria Math"/>
                              <w:szCs w:val="22"/>
                              <w:lang w:val="en-GB"/>
                            </w:rPr>
                            <m:t>1</m:t>
                          </w:ins>
                        </m:r>
                      </m:sub>
                    </m:sSub>
                  </m:den>
                </m:f>
              </m:oMath>
            </m:oMathPara>
          </w:p>
        </w:tc>
        <w:tc>
          <w:tcPr>
            <w:tcW w:w="2568" w:type="dxa"/>
            <w:vAlign w:val="center"/>
          </w:tcPr>
          <w:p w14:paraId="404FA01B" w14:textId="1F343C59" w:rsidR="009E704A" w:rsidRDefault="009E704A" w:rsidP="003B7F1D">
            <w:pPr>
              <w:jc w:val="right"/>
              <w:rPr>
                <w:ins w:id="1488" w:author="Dioguardi, Fabio" w:date="2019-01-24T15:04:00Z"/>
                <w:rFonts w:eastAsiaTheme="minorEastAsia"/>
                <w:szCs w:val="22"/>
                <w:lang w:val="en-GB"/>
              </w:rPr>
            </w:pPr>
            <w:ins w:id="1489" w:author="Dioguardi, Fabio" w:date="2019-01-24T15:04:00Z">
              <w:r>
                <w:rPr>
                  <w:rFonts w:eastAsiaTheme="minorEastAsia"/>
                  <w:szCs w:val="22"/>
                  <w:lang w:val="en-GB"/>
                </w:rPr>
                <w:t>(1</w:t>
              </w:r>
            </w:ins>
            <w:ins w:id="1490" w:author="Dioguardi, Fabio" w:date="2019-01-24T15:08:00Z">
              <w:r w:rsidR="003B7F1D">
                <w:rPr>
                  <w:rFonts w:eastAsiaTheme="minorEastAsia"/>
                  <w:szCs w:val="22"/>
                  <w:lang w:val="en-GB"/>
                </w:rPr>
                <w:t>1</w:t>
              </w:r>
            </w:ins>
            <w:ins w:id="1491" w:author="Dioguardi, Fabio" w:date="2019-01-24T15:04:00Z">
              <w:r>
                <w:rPr>
                  <w:rFonts w:eastAsiaTheme="minorEastAsia"/>
                  <w:szCs w:val="22"/>
                  <w:lang w:val="en-GB"/>
                </w:rPr>
                <w:t>)</w:t>
              </w:r>
            </w:ins>
          </w:p>
        </w:tc>
      </w:tr>
    </w:tbl>
    <w:p w14:paraId="3FF3E57F" w14:textId="34921CE7" w:rsidR="009E704A" w:rsidRDefault="009E704A" w:rsidP="002B2A99">
      <w:pPr>
        <w:ind w:left="709"/>
        <w:rPr>
          <w:ins w:id="1492" w:author="Dioguardi, Fabio" w:date="2019-01-24T15:05:00Z"/>
          <w:rFonts w:eastAsiaTheme="minorEastAsia"/>
          <w:szCs w:val="22"/>
          <w:lang w:val="en-GB"/>
        </w:rPr>
      </w:pPr>
    </w:p>
    <w:p w14:paraId="646B8C61" w14:textId="006D485D" w:rsidR="00357A43" w:rsidRPr="00D36FF0" w:rsidRDefault="00357A43" w:rsidP="002B2A99">
      <w:pPr>
        <w:ind w:left="709"/>
        <w:rPr>
          <w:ins w:id="1493" w:author="Dioguardi, Fabio" w:date="2019-01-24T15:03:00Z"/>
          <w:rFonts w:eastAsiaTheme="minorEastAsia"/>
          <w:szCs w:val="22"/>
          <w:lang w:val="en-GB"/>
        </w:rPr>
      </w:pPr>
      <w:ins w:id="1494" w:author="Dioguardi, Fabio" w:date="2019-01-24T15:05:00Z">
        <w:r>
          <w:rPr>
            <w:rFonts w:eastAsiaTheme="minorEastAsia"/>
            <w:szCs w:val="22"/>
            <w:lang w:val="en-GB"/>
          </w:rPr>
          <w:t xml:space="preserve">in which </w:t>
        </w:r>
      </w:ins>
      <w:ins w:id="1495" w:author="Dioguardi, Fabio" w:date="2019-01-24T15:06:00Z">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ins>
    </w:p>
    <w:p w14:paraId="4F3BE7A1" w14:textId="16E0525D" w:rsidR="00A326DB" w:rsidRDefault="00A326DB" w:rsidP="002B2A99">
      <w:pPr>
        <w:ind w:left="709"/>
        <w:rPr>
          <w:ins w:id="1496" w:author="Dioguardi, Fabio" w:date="2019-01-24T15:01:00Z"/>
          <w:rFonts w:eastAsiaTheme="minorEastAsia"/>
          <w:szCs w:val="22"/>
          <w:lang w:val="en-GB"/>
        </w:rPr>
      </w:pPr>
      <w:ins w:id="1497" w:author="Dioguardi, Fabio" w:date="2019-01-24T15:01:00Z">
        <w:r>
          <w:rPr>
            <w:rFonts w:eastAsiaTheme="minorEastAsia"/>
            <w:szCs w:val="22"/>
            <w:lang w:val="en-GB"/>
          </w:rPr>
          <w:t>By using the same 1D integral model, the authors found an</w:t>
        </w:r>
      </w:ins>
      <w:ins w:id="1498" w:author="Dioguardi, Fabio" w:date="2019-01-24T14:59:00Z">
        <w:r w:rsidR="00E93CE3">
          <w:rPr>
            <w:rFonts w:eastAsiaTheme="minorEastAsia"/>
            <w:szCs w:val="22"/>
            <w:lang w:val="en-GB"/>
          </w:rPr>
          <w:t xml:space="preserve"> approxima</w:t>
        </w:r>
      </w:ins>
      <w:ins w:id="1499" w:author="Dioguardi, Fabio" w:date="2019-01-24T15:00:00Z">
        <w:r w:rsidR="00E93CE3">
          <w:rPr>
            <w:rFonts w:eastAsiaTheme="minorEastAsia"/>
            <w:szCs w:val="22"/>
            <w:lang w:val="en-GB"/>
          </w:rPr>
          <w:t xml:space="preserve">tion of </w:t>
        </w:r>
      </w:ins>
      <w:ins w:id="1500" w:author="Dioguardi, Fabio" w:date="2019-01-24T14:59:00Z">
        <w:r w:rsidR="00E93CE3">
          <w:rPr>
            <w:rFonts w:eastAsiaTheme="minorEastAsia"/>
            <w:i/>
            <w:szCs w:val="22"/>
            <w:lang w:val="en-GB"/>
          </w:rPr>
          <w:t>h</w:t>
        </w:r>
        <w:r w:rsidR="00E93CE3">
          <w:rPr>
            <w:rFonts w:eastAsiaTheme="minorEastAsia"/>
            <w:i/>
            <w:szCs w:val="22"/>
            <w:vertAlign w:val="subscript"/>
            <w:lang w:val="en-GB"/>
          </w:rPr>
          <w:t>0</w:t>
        </w:r>
      </w:ins>
      <w:ins w:id="1501" w:author="Dioguardi, Fabio" w:date="2019-01-24T15:00:00Z">
        <w:r w:rsidR="00E93CE3">
          <w:rPr>
            <w:rFonts w:eastAsiaTheme="minorEastAsia"/>
            <w:szCs w:val="22"/>
            <w:lang w:val="en-GB"/>
          </w:rPr>
          <w:t xml:space="preserve"> for a plume</w:t>
        </w:r>
      </w:ins>
      <w:ins w:id="1502" w:author="Dioguardi, Fabio" w:date="2019-01-24T15:01:00Z">
        <w:r>
          <w:rPr>
            <w:rFonts w:eastAsiaTheme="minorEastAsia"/>
            <w:szCs w:val="22"/>
            <w:lang w:val="en-GB"/>
          </w:rPr>
          <w:t xml:space="preserve"> rising in a quiescent atmosphere and confined </w:t>
        </w:r>
      </w:ins>
      <w:ins w:id="1503" w:author="Dioguardi, Fabio" w:date="2019-01-24T15:00:00Z">
        <w:r>
          <w:rPr>
            <w:rFonts w:eastAsiaTheme="minorEastAsia"/>
            <w:szCs w:val="22"/>
            <w:lang w:val="en-GB"/>
          </w:rPr>
          <w:t>within the troposphere</w:t>
        </w:r>
      </w:ins>
      <w:ins w:id="1504" w:author="Dioguardi, Fabio" w:date="2019-01-24T15:01:00Z">
        <w:r>
          <w:rPr>
            <w:rFonts w:eastAsiaTheme="minorEastAsia"/>
            <w:szCs w:val="22"/>
            <w:lang w:val="en-GB"/>
          </w:rPr>
          <w:t>:</w:t>
        </w:r>
      </w:ins>
    </w:p>
    <w:p w14:paraId="2203A447" w14:textId="094FA364" w:rsidR="00094421" w:rsidRPr="00E93CE3" w:rsidRDefault="00A326DB" w:rsidP="002B2A99">
      <w:pPr>
        <w:ind w:left="709"/>
        <w:rPr>
          <w:ins w:id="1505" w:author="Dioguardi, Fabio" w:date="2019-01-24T14:57:00Z"/>
          <w:rFonts w:eastAsiaTheme="minorEastAsia"/>
          <w:szCs w:val="22"/>
          <w:lang w:val="en-GB"/>
        </w:rPr>
      </w:pPr>
      <w:ins w:id="1506" w:author="Dioguardi, Fabio" w:date="2019-01-24T15:00:00Z">
        <w:r>
          <w:rPr>
            <w:rFonts w:eastAsiaTheme="minorEastAsia"/>
            <w:szCs w:val="22"/>
            <w:lang w:val="en-GB"/>
          </w:rPr>
          <w:t xml:space="preserve"> </w:t>
        </w:r>
      </w:ins>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rPr>
          <w:ins w:id="1507" w:author="Dioguardi, Fabio" w:date="2019-01-24T15:02:00Z"/>
        </w:trPr>
        <w:tc>
          <w:tcPr>
            <w:tcW w:w="2263" w:type="dxa"/>
          </w:tcPr>
          <w:p w14:paraId="302EAF58" w14:textId="77777777" w:rsidR="00A326DB" w:rsidRDefault="00A326DB" w:rsidP="00FE79EE">
            <w:pPr>
              <w:rPr>
                <w:ins w:id="1508" w:author="Dioguardi, Fabio" w:date="2019-01-24T15:02:00Z"/>
                <w:rFonts w:eastAsiaTheme="minorEastAsia"/>
                <w:szCs w:val="22"/>
                <w:lang w:val="en-GB"/>
              </w:rPr>
            </w:pPr>
          </w:p>
        </w:tc>
        <w:tc>
          <w:tcPr>
            <w:tcW w:w="3479" w:type="dxa"/>
          </w:tcPr>
          <w:p w14:paraId="0A09A162" w14:textId="4A84E164" w:rsidR="00A326DB" w:rsidRPr="00094421" w:rsidRDefault="001819E3" w:rsidP="000A25DE">
            <w:pPr>
              <w:rPr>
                <w:ins w:id="1509" w:author="Dioguardi, Fabio" w:date="2019-01-24T15:02:00Z"/>
                <w:rFonts w:eastAsiaTheme="minorEastAsia"/>
                <w:szCs w:val="22"/>
                <w:lang w:val="en-GB"/>
              </w:rPr>
            </w:pPr>
            <m:oMathPara>
              <m:oMath>
                <m:sSub>
                  <m:sSubPr>
                    <m:ctrlPr>
                      <w:ins w:id="1510" w:author="Dioguardi, Fabio" w:date="2019-01-24T15:02:00Z">
                        <w:rPr>
                          <w:rFonts w:ascii="Cambria Math" w:eastAsiaTheme="minorEastAsia" w:hAnsi="Cambria Math"/>
                          <w:i/>
                          <w:szCs w:val="22"/>
                          <w:lang w:val="en-GB"/>
                        </w:rPr>
                      </w:ins>
                    </m:ctrlPr>
                  </m:sSubPr>
                  <m:e>
                    <m:r>
                      <w:ins w:id="1511" w:author="Dioguardi, Fabio" w:date="2019-01-24T15:02:00Z">
                        <w:rPr>
                          <w:rFonts w:ascii="Cambria Math" w:eastAsiaTheme="minorEastAsia" w:hAnsi="Cambria Math"/>
                          <w:szCs w:val="22"/>
                          <w:lang w:val="en-GB"/>
                        </w:rPr>
                        <m:t>H</m:t>
                      </w:ins>
                    </m:r>
                  </m:e>
                  <m:sub>
                    <m:r>
                      <w:ins w:id="1512" w:author="Dioguardi, Fabio" w:date="2019-01-24T15:02:00Z">
                        <w:rPr>
                          <w:rFonts w:ascii="Cambria Math" w:eastAsiaTheme="minorEastAsia" w:hAnsi="Cambria Math"/>
                          <w:szCs w:val="22"/>
                          <w:lang w:val="en-GB"/>
                        </w:rPr>
                        <m:t>0</m:t>
                      </w:ins>
                    </m:r>
                  </m:sub>
                </m:sSub>
                <m:r>
                  <w:ins w:id="1513" w:author="Dioguardi, Fabio" w:date="2019-01-24T15:02:00Z">
                    <w:rPr>
                      <w:rFonts w:ascii="Cambria Math" w:eastAsiaTheme="minorEastAsia" w:hAnsi="Cambria Math"/>
                      <w:szCs w:val="22"/>
                      <w:lang w:val="en-GB"/>
                    </w:rPr>
                    <m:t>=0.318</m:t>
                  </w:ins>
                </m:r>
                <m:sSup>
                  <m:sSupPr>
                    <m:ctrlPr>
                      <w:ins w:id="1514" w:author="Dioguardi, Fabio" w:date="2019-01-24T15:02:00Z">
                        <w:rPr>
                          <w:rFonts w:ascii="Cambria Math" w:eastAsiaTheme="minorEastAsia" w:hAnsi="Cambria Math"/>
                          <w:i/>
                          <w:szCs w:val="22"/>
                          <w:lang w:val="en-GB"/>
                        </w:rPr>
                      </w:ins>
                    </m:ctrlPr>
                  </m:sSupPr>
                  <m:e>
                    <m:r>
                      <w:ins w:id="1515" w:author="Dioguardi, Fabio" w:date="2019-01-24T15:02:00Z">
                        <w:rPr>
                          <w:rFonts w:ascii="Cambria Math" w:eastAsiaTheme="minorEastAsia" w:hAnsi="Cambria Math"/>
                          <w:szCs w:val="22"/>
                          <w:lang w:val="en-GB"/>
                        </w:rPr>
                        <m:t>Q</m:t>
                      </w:ins>
                    </m:r>
                  </m:e>
                  <m:sup>
                    <m:r>
                      <w:ins w:id="1516" w:author="Dioguardi, Fabio" w:date="2019-01-24T15:02:00Z">
                        <w:rPr>
                          <w:rFonts w:ascii="Cambria Math" w:eastAsiaTheme="minorEastAsia" w:hAnsi="Cambria Math"/>
                          <w:szCs w:val="22"/>
                          <w:lang w:val="en-GB"/>
                        </w:rPr>
                        <m:t>0.253</m:t>
                      </w:ins>
                    </m:r>
                  </m:sup>
                </m:sSup>
              </m:oMath>
            </m:oMathPara>
          </w:p>
        </w:tc>
        <w:tc>
          <w:tcPr>
            <w:tcW w:w="2568" w:type="dxa"/>
            <w:vAlign w:val="center"/>
          </w:tcPr>
          <w:p w14:paraId="2E80DAFC" w14:textId="184C2AD9" w:rsidR="00A326DB" w:rsidRDefault="00A326DB" w:rsidP="003B7F1D">
            <w:pPr>
              <w:jc w:val="right"/>
              <w:rPr>
                <w:ins w:id="1517" w:author="Dioguardi, Fabio" w:date="2019-01-24T15:02:00Z"/>
                <w:rFonts w:eastAsiaTheme="minorEastAsia"/>
                <w:szCs w:val="22"/>
                <w:lang w:val="en-GB"/>
              </w:rPr>
            </w:pPr>
            <w:ins w:id="1518" w:author="Dioguardi, Fabio" w:date="2019-01-24T15:02:00Z">
              <w:r>
                <w:rPr>
                  <w:rFonts w:eastAsiaTheme="minorEastAsia"/>
                  <w:szCs w:val="22"/>
                  <w:lang w:val="en-GB"/>
                </w:rPr>
                <w:t>(</w:t>
              </w:r>
              <w:r w:rsidR="000A25DE">
                <w:rPr>
                  <w:rFonts w:eastAsiaTheme="minorEastAsia"/>
                  <w:szCs w:val="22"/>
                  <w:lang w:val="en-GB"/>
                </w:rPr>
                <w:t>1</w:t>
              </w:r>
            </w:ins>
            <w:ins w:id="1519" w:author="Dioguardi, Fabio" w:date="2019-01-24T15:08:00Z">
              <w:r w:rsidR="003B7F1D">
                <w:rPr>
                  <w:rFonts w:eastAsiaTheme="minorEastAsia"/>
                  <w:szCs w:val="22"/>
                  <w:lang w:val="en-GB"/>
                </w:rPr>
                <w:t>2</w:t>
              </w:r>
            </w:ins>
            <w:ins w:id="1520" w:author="Dioguardi, Fabio" w:date="2019-01-24T15:02:00Z">
              <w:r>
                <w:rPr>
                  <w:rFonts w:eastAsiaTheme="minorEastAsia"/>
                  <w:szCs w:val="22"/>
                  <w:lang w:val="en-GB"/>
                </w:rPr>
                <w:t>)</w:t>
              </w:r>
            </w:ins>
          </w:p>
        </w:tc>
      </w:tr>
    </w:tbl>
    <w:p w14:paraId="2D8403AB" w14:textId="1D6E2841" w:rsidR="00094421" w:rsidRDefault="00094421" w:rsidP="00094421">
      <w:pPr>
        <w:ind w:left="709" w:hanging="709"/>
        <w:rPr>
          <w:ins w:id="1521" w:author="Dioguardi, Fabio" w:date="2019-01-24T15:08:00Z"/>
          <w:rFonts w:eastAsiaTheme="minorEastAsia"/>
          <w:szCs w:val="22"/>
          <w:lang w:val="en-GB"/>
        </w:rPr>
      </w:pPr>
    </w:p>
    <w:p w14:paraId="260B168A" w14:textId="250EA224" w:rsidR="003B7F1D" w:rsidRDefault="003B7F1D" w:rsidP="00324741">
      <w:pPr>
        <w:ind w:left="709"/>
        <w:rPr>
          <w:ins w:id="1522" w:author="Dioguardi, Fabio" w:date="2019-01-24T16:00:00Z"/>
          <w:rFonts w:eastAsiaTheme="minorEastAsia"/>
          <w:szCs w:val="22"/>
          <w:lang w:val="en-GB"/>
        </w:rPr>
      </w:pPr>
      <w:ins w:id="1523" w:author="Dioguardi, Fabio" w:date="2019-01-24T15:08:00Z">
        <w:r>
          <w:rPr>
            <w:rFonts w:eastAsiaTheme="minorEastAsia"/>
            <w:szCs w:val="22"/>
            <w:lang w:val="en-GB"/>
          </w:rPr>
          <w:t xml:space="preserve">By combining </w:t>
        </w:r>
        <w:r w:rsidR="00324741">
          <w:rPr>
            <w:rFonts w:eastAsiaTheme="minorEastAsia"/>
            <w:szCs w:val="22"/>
            <w:lang w:val="en-GB"/>
          </w:rPr>
          <w:t xml:space="preserve">eq. 10 and 12 and replacing </w:t>
        </w:r>
      </w:ins>
      <m:oMath>
        <m:sSub>
          <m:sSubPr>
            <m:ctrlPr>
              <w:ins w:id="1524" w:author="Dioguardi, Fabio" w:date="2019-01-24T15:09:00Z">
                <w:rPr>
                  <w:rFonts w:ascii="Cambria Math" w:eastAsiaTheme="minorEastAsia" w:hAnsi="Cambria Math"/>
                  <w:i/>
                  <w:szCs w:val="22"/>
                  <w:lang w:val="en-GB"/>
                </w:rPr>
              </w:ins>
            </m:ctrlPr>
          </m:sSubPr>
          <m:e>
            <m:r>
              <w:ins w:id="1525" w:author="Dioguardi, Fabio" w:date="2019-01-24T15:09:00Z">
                <m:rPr>
                  <m:scr m:val="script"/>
                </m:rPr>
                <w:rPr>
                  <w:rFonts w:ascii="Cambria Math" w:eastAsiaTheme="minorEastAsia" w:hAnsi="Cambria Math"/>
                  <w:szCs w:val="22"/>
                  <w:lang w:val="en-GB"/>
                </w:rPr>
                <m:t>W</m:t>
              </w:ins>
            </m:r>
          </m:e>
          <m:sub>
            <m:r>
              <w:ins w:id="1526" w:author="Dioguardi, Fabio" w:date="2019-01-24T15:09:00Z">
                <w:rPr>
                  <w:rFonts w:ascii="Cambria Math" w:eastAsiaTheme="minorEastAsia" w:hAnsi="Cambria Math"/>
                  <w:szCs w:val="22"/>
                  <w:lang w:val="en-GB"/>
                </w:rPr>
                <m:t>s</m:t>
              </w:ins>
            </m:r>
          </m:sub>
        </m:sSub>
      </m:oMath>
      <w:ins w:id="1527" w:author="Dioguardi, Fabio" w:date="2019-01-24T15:09:00Z">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ins>
      <w:ins w:id="1528" w:author="Dioguardi, Fabio" w:date="2019-01-24T15:10:00Z">
        <w:r w:rsidR="00015124">
          <w:rPr>
            <w:rFonts w:eastAsiaTheme="minorEastAsia"/>
            <w:i/>
            <w:szCs w:val="22"/>
            <w:lang w:val="en-GB"/>
          </w:rPr>
          <w:t>h</w:t>
        </w:r>
        <w:r w:rsidR="00015124">
          <w:rPr>
            <w:rFonts w:eastAsiaTheme="minorEastAsia"/>
            <w:szCs w:val="22"/>
            <w:lang w:val="en-GB"/>
          </w:rPr>
          <w:t xml:space="preserve"> to the mass flow rate at the source </w:t>
        </w:r>
      </w:ins>
      <w:ins w:id="1529" w:author="Dioguardi, Fabio" w:date="2019-01-24T15:11:00Z">
        <w:r w:rsidR="00015124">
          <w:rPr>
            <w:rFonts w:eastAsiaTheme="minorEastAsia"/>
            <w:i/>
            <w:szCs w:val="22"/>
            <w:lang w:val="en-GB"/>
          </w:rPr>
          <w:t>Q</w:t>
        </w:r>
      </w:ins>
      <w:ins w:id="1530" w:author="Dioguardi, Fabio" w:date="2019-01-24T16:00:00Z">
        <w:r w:rsidR="00484C3C">
          <w:rPr>
            <w:rFonts w:eastAsiaTheme="minorEastAsia"/>
            <w:i/>
            <w:szCs w:val="22"/>
            <w:vertAlign w:val="subscript"/>
            <w:lang w:val="en-GB"/>
          </w:rPr>
          <w:t>Wood0D</w:t>
        </w:r>
        <w:r w:rsidR="00BC1DEA">
          <w:rPr>
            <w:rFonts w:eastAsiaTheme="minorEastAsia"/>
            <w:szCs w:val="22"/>
            <w:lang w:val="en-GB"/>
          </w:rPr>
          <w:t>, which has been implemented in FOXI:</w:t>
        </w:r>
      </w:ins>
    </w:p>
    <w:p w14:paraId="340BA410" w14:textId="60162CF5" w:rsidR="00484C3C" w:rsidRDefault="00484C3C" w:rsidP="00324741">
      <w:pPr>
        <w:ind w:left="709"/>
        <w:rPr>
          <w:ins w:id="1531" w:author="Dioguardi, Fabio" w:date="2019-01-24T16:00: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rPr>
          <w:ins w:id="1532" w:author="Dioguardi, Fabio" w:date="2019-01-24T16:00:00Z"/>
        </w:trPr>
        <w:tc>
          <w:tcPr>
            <w:tcW w:w="1830" w:type="dxa"/>
          </w:tcPr>
          <w:p w14:paraId="20CF8077" w14:textId="77777777" w:rsidR="00484C3C" w:rsidRDefault="00484C3C" w:rsidP="00156429">
            <w:pPr>
              <w:rPr>
                <w:ins w:id="1533" w:author="Dioguardi, Fabio" w:date="2019-01-24T16:00:00Z"/>
                <w:rFonts w:eastAsiaTheme="minorEastAsia"/>
                <w:szCs w:val="22"/>
                <w:lang w:val="en-GB"/>
              </w:rPr>
            </w:pPr>
          </w:p>
        </w:tc>
        <w:tc>
          <w:tcPr>
            <w:tcW w:w="4691" w:type="dxa"/>
          </w:tcPr>
          <w:p w14:paraId="53802BEC" w14:textId="6365E3E6" w:rsidR="00484C3C" w:rsidRPr="00094421" w:rsidRDefault="00484C3C" w:rsidP="002B2A99">
            <w:pPr>
              <w:rPr>
                <w:ins w:id="1534" w:author="Dioguardi, Fabio" w:date="2019-01-24T16:00:00Z"/>
                <w:rFonts w:eastAsiaTheme="minorEastAsia"/>
                <w:szCs w:val="22"/>
                <w:lang w:val="en-GB"/>
              </w:rPr>
            </w:pPr>
            <m:oMathPara>
              <m:oMath>
                <m:r>
                  <w:ins w:id="1535" w:author="Dioguardi, Fabio" w:date="2019-01-24T16:00:00Z">
                    <w:rPr>
                      <w:rFonts w:ascii="Cambria Math" w:eastAsiaTheme="minorEastAsia" w:hAnsi="Cambria Math"/>
                      <w:szCs w:val="22"/>
                      <w:lang w:val="en-GB"/>
                    </w:rPr>
                    <m:t>H=0.318</m:t>
                  </w:ins>
                </m:r>
                <m:sSubSup>
                  <m:sSubSupPr>
                    <m:ctrlPr>
                      <w:ins w:id="1536" w:author="Dioguardi, Fabio" w:date="2019-01-24T16:01:00Z">
                        <w:rPr>
                          <w:rFonts w:ascii="Cambria Math" w:eastAsiaTheme="minorEastAsia" w:hAnsi="Cambria Math"/>
                          <w:i/>
                          <w:szCs w:val="22"/>
                          <w:lang w:val="en-GB"/>
                        </w:rPr>
                      </w:ins>
                    </m:ctrlPr>
                  </m:sSubSupPr>
                  <m:e>
                    <m:r>
                      <w:ins w:id="1537" w:author="Dioguardi, Fabio" w:date="2019-01-24T16:01:00Z">
                        <w:rPr>
                          <w:rFonts w:ascii="Cambria Math" w:eastAsiaTheme="minorEastAsia" w:hAnsi="Cambria Math"/>
                          <w:szCs w:val="22"/>
                          <w:lang w:val="en-GB"/>
                        </w:rPr>
                        <m:t>Q</m:t>
                      </w:ins>
                    </m:r>
                  </m:e>
                  <m:sub>
                    <m:r>
                      <w:ins w:id="1538" w:author="Dioguardi, Fabio" w:date="2019-01-24T16:01:00Z">
                        <w:rPr>
                          <w:rFonts w:ascii="Cambria Math" w:eastAsiaTheme="minorEastAsia" w:hAnsi="Cambria Math"/>
                          <w:szCs w:val="22"/>
                          <w:lang w:val="en-GB"/>
                        </w:rPr>
                        <m:t>Wood0D</m:t>
                      </w:ins>
                    </m:r>
                  </m:sub>
                  <m:sup>
                    <m:r>
                      <w:ins w:id="1539" w:author="Dioguardi, Fabio" w:date="2019-01-24T16:01:00Z">
                        <w:rPr>
                          <w:rFonts w:ascii="Cambria Math" w:eastAsiaTheme="minorEastAsia" w:hAnsi="Cambria Math"/>
                          <w:szCs w:val="22"/>
                          <w:lang w:val="en-GB"/>
                        </w:rPr>
                        <m:t>0.253</m:t>
                      </w:ins>
                    </m:r>
                  </m:sup>
                </m:sSubSup>
                <m:f>
                  <m:fPr>
                    <m:ctrlPr>
                      <w:ins w:id="1540" w:author="Dioguardi, Fabio" w:date="2019-01-24T16:00:00Z">
                        <w:rPr>
                          <w:rFonts w:ascii="Cambria Math" w:eastAsiaTheme="minorEastAsia" w:hAnsi="Cambria Math"/>
                          <w:i/>
                          <w:szCs w:val="22"/>
                          <w:lang w:val="en-GB"/>
                        </w:rPr>
                      </w:ins>
                    </m:ctrlPr>
                  </m:fPr>
                  <m:num>
                    <m:r>
                      <w:ins w:id="1541" w:author="Dioguardi, Fabio" w:date="2019-01-24T16:00:00Z">
                        <w:rPr>
                          <w:rFonts w:ascii="Cambria Math" w:eastAsiaTheme="minorEastAsia" w:hAnsi="Cambria Math"/>
                          <w:szCs w:val="22"/>
                          <w:lang w:val="en-GB"/>
                        </w:rPr>
                        <m:t>1+1.373</m:t>
                      </w:ins>
                    </m:r>
                    <m:acc>
                      <m:accPr>
                        <m:chr m:val="̃"/>
                        <m:ctrlPr>
                          <w:ins w:id="1542" w:author="Dioguardi, Fabio" w:date="2019-01-24T16:01:00Z">
                            <w:rPr>
                              <w:rFonts w:ascii="Cambria Math" w:eastAsiaTheme="minorEastAsia" w:hAnsi="Cambria Math"/>
                              <w:i/>
                              <w:szCs w:val="22"/>
                              <w:lang w:val="en-GB"/>
                            </w:rPr>
                          </w:ins>
                        </m:ctrlPr>
                      </m:accPr>
                      <m:e>
                        <m:sSub>
                          <m:sSubPr>
                            <m:ctrlPr>
                              <w:ins w:id="1543" w:author="Dioguardi, Fabio" w:date="2019-01-24T16:01:00Z">
                                <w:rPr>
                                  <w:rFonts w:ascii="Cambria Math" w:eastAsiaTheme="minorEastAsia" w:hAnsi="Cambria Math"/>
                                  <w:i/>
                                  <w:szCs w:val="22"/>
                                  <w:lang w:val="en-GB"/>
                                </w:rPr>
                              </w:ins>
                            </m:ctrlPr>
                          </m:sSubPr>
                          <m:e>
                            <m:r>
                              <w:ins w:id="1544" w:author="Dioguardi, Fabio" w:date="2019-01-24T16:01:00Z">
                                <m:rPr>
                                  <m:scr m:val="script"/>
                                </m:rPr>
                                <w:rPr>
                                  <w:rFonts w:ascii="Cambria Math" w:eastAsiaTheme="minorEastAsia" w:hAnsi="Cambria Math"/>
                                  <w:szCs w:val="22"/>
                                  <w:lang w:val="en-GB"/>
                                </w:rPr>
                                <m:t>W</m:t>
                              </w:ins>
                            </m:r>
                          </m:e>
                          <m:sub>
                            <m:r>
                              <w:ins w:id="1545" w:author="Dioguardi, Fabio" w:date="2019-01-24T16:01:00Z">
                                <w:rPr>
                                  <w:rFonts w:ascii="Cambria Math" w:eastAsiaTheme="minorEastAsia" w:hAnsi="Cambria Math"/>
                                  <w:szCs w:val="22"/>
                                  <w:lang w:val="en-GB"/>
                                </w:rPr>
                                <m:t>s</m:t>
                              </w:ins>
                            </m:r>
                          </m:sub>
                        </m:sSub>
                      </m:e>
                    </m:acc>
                  </m:num>
                  <m:den>
                    <m:r>
                      <w:ins w:id="1546" w:author="Dioguardi, Fabio" w:date="2019-01-24T16:00:00Z">
                        <w:rPr>
                          <w:rFonts w:ascii="Cambria Math" w:eastAsiaTheme="minorEastAsia" w:hAnsi="Cambria Math"/>
                          <w:szCs w:val="22"/>
                          <w:lang w:val="en-GB"/>
                        </w:rPr>
                        <m:t>1+4.266</m:t>
                      </w:ins>
                    </m:r>
                    <m:acc>
                      <m:accPr>
                        <m:chr m:val="̃"/>
                        <m:ctrlPr>
                          <w:ins w:id="1547" w:author="Dioguardi, Fabio" w:date="2019-01-24T16:01:00Z">
                            <w:rPr>
                              <w:rFonts w:ascii="Cambria Math" w:eastAsiaTheme="minorEastAsia" w:hAnsi="Cambria Math"/>
                              <w:i/>
                              <w:szCs w:val="22"/>
                              <w:lang w:val="en-GB"/>
                            </w:rPr>
                          </w:ins>
                        </m:ctrlPr>
                      </m:accPr>
                      <m:e>
                        <m:sSub>
                          <m:sSubPr>
                            <m:ctrlPr>
                              <w:ins w:id="1548" w:author="Dioguardi, Fabio" w:date="2019-01-24T16:01:00Z">
                                <w:rPr>
                                  <w:rFonts w:ascii="Cambria Math" w:eastAsiaTheme="minorEastAsia" w:hAnsi="Cambria Math"/>
                                  <w:i/>
                                  <w:szCs w:val="22"/>
                                  <w:lang w:val="en-GB"/>
                                </w:rPr>
                              </w:ins>
                            </m:ctrlPr>
                          </m:sSubPr>
                          <m:e>
                            <m:r>
                              <w:ins w:id="1549" w:author="Dioguardi, Fabio" w:date="2019-01-24T16:01:00Z">
                                <m:rPr>
                                  <m:scr m:val="script"/>
                                </m:rPr>
                                <w:rPr>
                                  <w:rFonts w:ascii="Cambria Math" w:eastAsiaTheme="minorEastAsia" w:hAnsi="Cambria Math"/>
                                  <w:szCs w:val="22"/>
                                  <w:lang w:val="en-GB"/>
                                </w:rPr>
                                <m:t>W</m:t>
                              </w:ins>
                            </m:r>
                          </m:e>
                          <m:sub>
                            <m:r>
                              <w:ins w:id="1550" w:author="Dioguardi, Fabio" w:date="2019-01-24T16:01:00Z">
                                <w:rPr>
                                  <w:rFonts w:ascii="Cambria Math" w:eastAsiaTheme="minorEastAsia" w:hAnsi="Cambria Math"/>
                                  <w:szCs w:val="22"/>
                                  <w:lang w:val="en-GB"/>
                                </w:rPr>
                                <m:t>s</m:t>
                              </w:ins>
                            </m:r>
                          </m:sub>
                        </m:sSub>
                      </m:e>
                    </m:acc>
                    <m:r>
                      <w:ins w:id="1551" w:author="Dioguardi, Fabio" w:date="2019-01-24T16:00:00Z">
                        <w:rPr>
                          <w:rFonts w:ascii="Cambria Math" w:eastAsiaTheme="minorEastAsia" w:hAnsi="Cambria Math"/>
                          <w:szCs w:val="22"/>
                          <w:lang w:val="en-GB"/>
                        </w:rPr>
                        <m:t>+0.3527</m:t>
                      </w:ins>
                    </m:r>
                    <m:sSup>
                      <m:sSupPr>
                        <m:ctrlPr>
                          <w:ins w:id="1552" w:author="Dioguardi, Fabio" w:date="2019-01-24T16:02:00Z">
                            <w:rPr>
                              <w:rFonts w:ascii="Cambria Math" w:eastAsiaTheme="minorEastAsia" w:hAnsi="Cambria Math"/>
                              <w:i/>
                              <w:szCs w:val="22"/>
                              <w:lang w:val="en-GB"/>
                            </w:rPr>
                          </w:ins>
                        </m:ctrlPr>
                      </m:sSupPr>
                      <m:e>
                        <m:acc>
                          <m:accPr>
                            <m:chr m:val="̃"/>
                            <m:ctrlPr>
                              <w:ins w:id="1553" w:author="Dioguardi, Fabio" w:date="2019-01-24T16:02:00Z">
                                <w:rPr>
                                  <w:rFonts w:ascii="Cambria Math" w:eastAsiaTheme="minorEastAsia" w:hAnsi="Cambria Math"/>
                                  <w:i/>
                                  <w:szCs w:val="22"/>
                                  <w:lang w:val="en-GB"/>
                                </w:rPr>
                              </w:ins>
                            </m:ctrlPr>
                          </m:accPr>
                          <m:e>
                            <m:sSub>
                              <m:sSubPr>
                                <m:ctrlPr>
                                  <w:ins w:id="1554" w:author="Dioguardi, Fabio" w:date="2019-01-24T16:02:00Z">
                                    <w:rPr>
                                      <w:rFonts w:ascii="Cambria Math" w:eastAsiaTheme="minorEastAsia" w:hAnsi="Cambria Math"/>
                                      <w:i/>
                                      <w:szCs w:val="22"/>
                                      <w:lang w:val="en-GB"/>
                                    </w:rPr>
                                  </w:ins>
                                </m:ctrlPr>
                              </m:sSubPr>
                              <m:e>
                                <m:r>
                                  <w:ins w:id="1555" w:author="Dioguardi, Fabio" w:date="2019-01-24T16:02:00Z">
                                    <m:rPr>
                                      <m:scr m:val="script"/>
                                    </m:rPr>
                                    <w:rPr>
                                      <w:rFonts w:ascii="Cambria Math" w:eastAsiaTheme="minorEastAsia" w:hAnsi="Cambria Math"/>
                                      <w:szCs w:val="22"/>
                                      <w:lang w:val="en-GB"/>
                                    </w:rPr>
                                    <m:t>W</m:t>
                                  </w:ins>
                                </m:r>
                              </m:e>
                              <m:sub>
                                <m:r>
                                  <w:ins w:id="1556" w:author="Dioguardi, Fabio" w:date="2019-01-24T16:02:00Z">
                                    <w:rPr>
                                      <w:rFonts w:ascii="Cambria Math" w:eastAsiaTheme="minorEastAsia" w:hAnsi="Cambria Math"/>
                                      <w:szCs w:val="22"/>
                                      <w:lang w:val="en-GB"/>
                                    </w:rPr>
                                    <m:t>s</m:t>
                                  </w:ins>
                                </m:r>
                              </m:sub>
                            </m:sSub>
                          </m:e>
                        </m:acc>
                      </m:e>
                      <m:sup>
                        <m:r>
                          <w:ins w:id="1557" w:author="Dioguardi, Fabio" w:date="2019-01-24T16:02:00Z">
                            <w:rPr>
                              <w:rFonts w:ascii="Cambria Math" w:eastAsiaTheme="minorEastAsia" w:hAnsi="Cambria Math"/>
                              <w:szCs w:val="22"/>
                              <w:lang w:val="en-GB"/>
                            </w:rPr>
                            <m:t>2</m:t>
                          </w:ins>
                        </m:r>
                      </m:sup>
                    </m:sSup>
                  </m:den>
                </m:f>
              </m:oMath>
            </m:oMathPara>
          </w:p>
        </w:tc>
        <w:tc>
          <w:tcPr>
            <w:tcW w:w="1799" w:type="dxa"/>
            <w:vAlign w:val="center"/>
          </w:tcPr>
          <w:p w14:paraId="7721DCA4" w14:textId="11D47ACF" w:rsidR="00484C3C" w:rsidRDefault="00484C3C" w:rsidP="00156429">
            <w:pPr>
              <w:jc w:val="right"/>
              <w:rPr>
                <w:ins w:id="1558" w:author="Dioguardi, Fabio" w:date="2019-01-24T16:00:00Z"/>
                <w:rFonts w:eastAsiaTheme="minorEastAsia"/>
                <w:szCs w:val="22"/>
                <w:lang w:val="en-GB"/>
              </w:rPr>
            </w:pPr>
            <w:ins w:id="1559" w:author="Dioguardi, Fabio" w:date="2019-01-24T16:00:00Z">
              <w:r>
                <w:rPr>
                  <w:rFonts w:eastAsiaTheme="minorEastAsia"/>
                  <w:szCs w:val="22"/>
                  <w:lang w:val="en-GB"/>
                </w:rPr>
                <w:t>(13)</w:t>
              </w:r>
            </w:ins>
          </w:p>
        </w:tc>
      </w:tr>
    </w:tbl>
    <w:p w14:paraId="4DC7A1F9" w14:textId="77777777" w:rsidR="00484C3C" w:rsidRPr="00484C3C" w:rsidRDefault="00484C3C" w:rsidP="00324741">
      <w:pPr>
        <w:ind w:left="709"/>
        <w:rPr>
          <w:ins w:id="1560" w:author="Dioguardi, Fabio" w:date="2019-01-24T14:57:00Z"/>
          <w:rFonts w:eastAsiaTheme="minorEastAsia"/>
          <w:szCs w:val="22"/>
          <w:lang w:val="en-GB"/>
        </w:rPr>
      </w:pPr>
    </w:p>
    <w:p w14:paraId="29588653" w14:textId="77777777"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561" w:name="_Ref482537392"/>
      <w:bookmarkStart w:id="1562" w:name="_Toc536110923"/>
      <w:r w:rsidRPr="008A62D7">
        <w:rPr>
          <w:lang w:val="en-GB"/>
        </w:rPr>
        <w:t xml:space="preserve">Situational </w:t>
      </w:r>
      <w:r w:rsidR="00FF7AB7" w:rsidRPr="008A62D7">
        <w:rPr>
          <w:lang w:val="en-GB"/>
        </w:rPr>
        <w:t>Accuracy of Models</w:t>
      </w:r>
      <w:bookmarkEnd w:id="1561"/>
      <w:bookmarkEnd w:id="1562"/>
    </w:p>
    <w:p w14:paraId="62CB4473" w14:textId="77777777" w:rsidR="00FF7AB7" w:rsidRPr="008A62D7" w:rsidRDefault="00FF7AB7" w:rsidP="001B5ADD">
      <w:pPr>
        <w:rPr>
          <w:rFonts w:eastAsiaTheme="minorEastAsia"/>
          <w:szCs w:val="22"/>
          <w:lang w:val="en-GB"/>
        </w:rPr>
      </w:pPr>
    </w:p>
    <w:p w14:paraId="0A86560D" w14:textId="26B45379" w:rsidR="00503B44" w:rsidRDefault="008404F0" w:rsidP="001B5ADD">
      <w:pPr>
        <w:rPr>
          <w:ins w:id="1563" w:author="Dioguardi, Fabio" w:date="2019-01-24T16:06:00Z"/>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eq. </w:t>
      </w:r>
      <w:r w:rsidR="00754FAB" w:rsidRPr="008A62D7">
        <w:rPr>
          <w:rFonts w:eastAsiaTheme="minorEastAsia"/>
          <w:szCs w:val="22"/>
          <w:lang w:val="en-GB"/>
        </w:rPr>
        <w:t>(9)</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del w:id="1564" w:author="Dioguardi, Fabio" w:date="2019-01-24T16:06:00Z">
        <w:r w:rsidRPr="008A62D7" w:rsidDel="00ED569D">
          <w:rPr>
            <w:rFonts w:eastAsiaTheme="minorEastAsia"/>
            <w:szCs w:val="22"/>
            <w:lang w:val="en-GB"/>
          </w:rPr>
          <w:delText>centerline</w:delText>
        </w:r>
      </w:del>
      <w:ins w:id="1565"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61105C" w:rsidRPr="008A62D7">
        <w:rPr>
          <w:rFonts w:eastAsiaTheme="minorEastAsia"/>
          <w:szCs w:val="22"/>
          <w:lang w:val="en-GB"/>
        </w:rPr>
        <w:t xml:space="preserve"> </w:t>
      </w:r>
      <w:r w:rsidR="0061105C" w:rsidRPr="008A62D7">
        <w:rPr>
          <w:rFonts w:eastAsiaTheme="minorEastAsia"/>
          <w:szCs w:val="22"/>
          <w:lang w:val="en-GB"/>
        </w:rPr>
        <w:fldChar w:fldCharType="begin"/>
      </w:r>
      <w:r w:rsidR="0061105C" w:rsidRPr="008A62D7">
        <w:rPr>
          <w:rFonts w:eastAsiaTheme="minorEastAsia"/>
          <w:szCs w:val="22"/>
          <w:lang w:val="en-GB"/>
        </w:rPr>
        <w:instrText xml:space="preserve"> REF _Ref482808882 \h </w:instrText>
      </w:r>
      <w:r w:rsidR="0061105C" w:rsidRPr="008A62D7">
        <w:rPr>
          <w:rFonts w:eastAsiaTheme="minorEastAsia"/>
          <w:szCs w:val="22"/>
          <w:lang w:val="en-GB"/>
        </w:rPr>
      </w:r>
      <w:r w:rsidR="0061105C"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41</w:t>
      </w:r>
      <w:r w:rsidR="0061105C" w:rsidRPr="008A62D7">
        <w:rPr>
          <w:rFonts w:eastAsiaTheme="minorEastAsia"/>
          <w:szCs w:val="22"/>
          <w:lang w:val="en-GB"/>
        </w:rPr>
        <w:fldChar w:fldCharType="end"/>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08A3019" w14:textId="0BB0FFAA" w:rsidR="0061105C" w:rsidRPr="008A62D7" w:rsidRDefault="00ED569D" w:rsidP="0061105C">
      <w:pPr>
        <w:keepNext/>
        <w:jc w:val="center"/>
        <w:rPr>
          <w:lang w:val="en-GB"/>
        </w:rPr>
      </w:pPr>
      <w:ins w:id="1566" w:author="Dioguardi, Fabio" w:date="2019-01-24T16:06:00Z">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18">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ins>
    </w:p>
    <w:p w14:paraId="7245F4F6" w14:textId="11A27B97" w:rsidR="007447F4" w:rsidRPr="008A62D7" w:rsidRDefault="0061105C" w:rsidP="0061105C">
      <w:pPr>
        <w:pStyle w:val="Caption"/>
        <w:rPr>
          <w:rFonts w:eastAsiaTheme="minorEastAsia"/>
          <w:szCs w:val="22"/>
          <w:lang w:val="en-GB"/>
        </w:rPr>
      </w:pPr>
      <w:bookmarkStart w:id="1567" w:name="_Ref482808882"/>
      <w:bookmarkStart w:id="1568" w:name="_Ref4828088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569" w:author="Dioguardi, Fabio" w:date="2018-11-07T13:54:00Z">
        <w:r w:rsidR="00F35802">
          <w:rPr>
            <w:noProof/>
            <w:lang w:val="en-GB"/>
          </w:rPr>
          <w:t>46</w:t>
        </w:r>
      </w:ins>
      <w:del w:id="1570" w:author="Dioguardi, Fabio" w:date="2018-11-07T10:11:00Z">
        <w:r w:rsidR="00DE7C99" w:rsidRPr="008A62D7" w:rsidDel="00A3487B">
          <w:rPr>
            <w:noProof/>
            <w:lang w:val="en-GB"/>
          </w:rPr>
          <w:delText>41</w:delText>
        </w:r>
      </w:del>
      <w:r w:rsidRPr="008A62D7">
        <w:rPr>
          <w:lang w:val="en-GB"/>
        </w:rPr>
        <w:fldChar w:fldCharType="end"/>
      </w:r>
      <w:bookmarkEnd w:id="1567"/>
      <w:r w:rsidRPr="008A62D7">
        <w:rPr>
          <w:lang w:val="en-GB"/>
        </w:rPr>
        <w:t>: Difference between plume top and centerline plume heights. With the width of the plume in the umbrella region and the top heights known, FOXI is able to compute the according centerline heights assuming a cylindrical plume symmetry.</w:t>
      </w:r>
      <w:bookmarkEnd w:id="1568"/>
    </w:p>
    <w:p w14:paraId="3AA60BCF" w14:textId="56A98B7F"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del w:id="1571" w:author="Dioguardi, Fabio" w:date="2019-01-24T16:06:00Z">
        <w:r w:rsidRPr="008A62D7" w:rsidDel="00ED569D">
          <w:rPr>
            <w:rFonts w:eastAsiaTheme="minorEastAsia"/>
            <w:szCs w:val="22"/>
            <w:lang w:val="en-GB"/>
          </w:rPr>
          <w:delText>centerline</w:delText>
        </w:r>
      </w:del>
      <w:ins w:id="1572"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w:t>
      </w:r>
      <w:r w:rsidR="003F1A43" w:rsidRPr="008A62D7">
        <w:rPr>
          <w:rFonts w:eastAsiaTheme="minorEastAsia"/>
          <w:szCs w:val="22"/>
          <w:lang w:val="en-GB"/>
        </w:rPr>
        <w:lastRenderedPageBreak/>
        <w:t>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del w:id="1573" w:author="Dioguardi, Fabio" w:date="2019-01-24T16:06:00Z">
        <w:r w:rsidR="003F1A43" w:rsidRPr="008A62D7" w:rsidDel="005D1BEF">
          <w:rPr>
            <w:rFonts w:eastAsiaTheme="minorEastAsia"/>
            <w:szCs w:val="22"/>
            <w:lang w:val="en-GB"/>
          </w:rPr>
          <w:delText>centerline</w:delText>
        </w:r>
      </w:del>
      <w:ins w:id="1574" w:author="Dioguardi, Fabio" w:date="2019-01-24T16:06:00Z">
        <w:r w:rsidR="005D1BEF" w:rsidRPr="008A62D7">
          <w:rPr>
            <w:rFonts w:eastAsiaTheme="minorEastAsia"/>
            <w:szCs w:val="22"/>
            <w:lang w:val="en-GB"/>
          </w:rPr>
          <w:t>centreline</w:t>
        </w:r>
      </w:ins>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7156B5A9" w14:textId="4739A9F9" w:rsidR="005D1BEF" w:rsidRPr="008A62D7" w:rsidDel="00AD4D7D" w:rsidRDefault="00287E00" w:rsidP="00AD4D7D">
      <w:pPr>
        <w:rPr>
          <w:del w:id="1575" w:author="Dioguardi, Fabio" w:date="2019-01-24T16:08:00Z"/>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del w:id="1576" w:author="Dioguardi, Fabio" w:date="2019-01-24T16:07:00Z">
        <w:r w:rsidR="000676DB" w:rsidRPr="008A62D7" w:rsidDel="005D1BEF">
          <w:rPr>
            <w:rFonts w:eastAsiaTheme="minorEastAsia"/>
            <w:szCs w:val="22"/>
            <w:lang w:val="en-GB"/>
          </w:rPr>
          <w:delText xml:space="preserve">5 </w:delText>
        </w:r>
      </w:del>
      <w:ins w:id="1577" w:author="Dioguardi, Fabio" w:date="2019-01-24T16:07:00Z">
        <w:r w:rsidR="005D1BEF">
          <w:rPr>
            <w:rFonts w:eastAsiaTheme="minorEastAsia"/>
            <w:szCs w:val="22"/>
            <w:lang w:val="en-GB"/>
          </w:rPr>
          <w:t>6</w:t>
        </w:r>
        <w:r w:rsidR="005D1BEF" w:rsidRPr="008A62D7">
          <w:rPr>
            <w:rFonts w:eastAsiaTheme="minorEastAsia"/>
            <w:szCs w:val="22"/>
            <w:lang w:val="en-GB"/>
          </w:rPr>
          <w:t xml:space="preserve"> </w:t>
        </w:r>
      </w:ins>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ins w:id="1578" w:author="Dioguardi, Fabio" w:date="2019-01-24T16:07:00Z">
        <w:r w:rsidR="005D1BEF">
          <w:rPr>
            <w:rFonts w:eastAsiaTheme="minorEastAsia"/>
            <w:szCs w:val="22"/>
            <w:lang w:val="en-GB"/>
          </w:rPr>
          <w:t xml:space="preserve">and Woodhouse 0D </w:t>
        </w:r>
      </w:ins>
      <w:r w:rsidR="00B22B60" w:rsidRPr="008A62D7">
        <w:rPr>
          <w:rFonts w:eastAsiaTheme="minorEastAsia"/>
          <w:szCs w:val="22"/>
          <w:lang w:val="en-GB"/>
        </w:rPr>
        <w:t>model</w:t>
      </w:r>
      <w:ins w:id="1579" w:author="Dioguardi, Fabio" w:date="2019-01-24T16:07:00Z">
        <w:r w:rsidR="005D1BEF">
          <w:rPr>
            <w:rFonts w:eastAsiaTheme="minorEastAsia"/>
            <w:szCs w:val="22"/>
            <w:lang w:val="en-GB"/>
          </w:rPr>
          <w:t>s</w:t>
        </w:r>
      </w:ins>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del w:id="1580" w:author="Dioguardi, Fabio" w:date="2019-01-24T16:07:00Z">
        <w:r w:rsidR="0045312E" w:rsidRPr="008A62D7" w:rsidDel="005D1BEF">
          <w:rPr>
            <w:rFonts w:eastAsiaTheme="minorEastAsia"/>
            <w:szCs w:val="22"/>
            <w:lang w:val="en-GB"/>
          </w:rPr>
          <w:delText>centerline</w:delText>
        </w:r>
      </w:del>
      <w:ins w:id="1581" w:author="Dioguardi, Fabio" w:date="2019-01-24T16:07:00Z">
        <w:r w:rsidR="005D1BEF" w:rsidRPr="008A62D7">
          <w:rPr>
            <w:rFonts w:eastAsiaTheme="minorEastAsia"/>
            <w:szCs w:val="22"/>
            <w:lang w:val="en-GB"/>
          </w:rPr>
          <w:t>centreline</w:t>
        </w:r>
      </w:ins>
      <w:r w:rsidR="0045312E" w:rsidRPr="008A62D7">
        <w:rPr>
          <w:rFonts w:eastAsiaTheme="minorEastAsia"/>
          <w:szCs w:val="22"/>
          <w:lang w:val="en-GB"/>
        </w:rPr>
        <w:t xml:space="preserve"> heights</w:t>
      </w:r>
      <w:ins w:id="1582" w:author="Dioguardi, Fabio" w:date="2019-01-24T16:08:00Z">
        <w:r w:rsidR="00AD4D7D">
          <w:rPr>
            <w:rFonts w:eastAsiaTheme="minorEastAsia"/>
            <w:szCs w:val="22"/>
            <w:lang w:val="en-GB"/>
          </w:rPr>
          <w:t xml:space="preserve"> if plume width data is available.</w:t>
        </w:r>
      </w:ins>
      <w:del w:id="1583" w:author="Dioguardi, Fabio" w:date="2019-01-24T16:08:00Z">
        <w:r w:rsidR="0045312E" w:rsidRPr="008A62D7" w:rsidDel="00AD4D7D">
          <w:rPr>
            <w:rFonts w:eastAsiaTheme="minorEastAsia"/>
            <w:szCs w:val="22"/>
            <w:lang w:val="en-GB"/>
          </w:rPr>
          <w:delText xml:space="preserve">, by following a routine described in </w:delText>
        </w:r>
        <w:r w:rsidR="000A1FA1" w:rsidRPr="008A62D7" w:rsidDel="00AD4D7D">
          <w:rPr>
            <w:rFonts w:eastAsiaTheme="minorEastAsia"/>
            <w:szCs w:val="22"/>
            <w:lang w:val="en-GB"/>
          </w:rPr>
          <w:fldChar w:fldCharType="begin"/>
        </w:r>
        <w:r w:rsidR="000A1FA1" w:rsidRPr="008A62D7" w:rsidDel="00AD4D7D">
          <w:rPr>
            <w:rFonts w:eastAsiaTheme="minorEastAsia"/>
            <w:szCs w:val="22"/>
            <w:lang w:val="en-GB"/>
          </w:rPr>
          <w:delInstrText xml:space="preserve"> REF _Ref482452408 \h </w:delInstrText>
        </w:r>
        <w:r w:rsidR="000A1FA1" w:rsidRPr="008A62D7" w:rsidDel="00AD4D7D">
          <w:rPr>
            <w:rFonts w:eastAsiaTheme="minorEastAsia"/>
            <w:szCs w:val="22"/>
            <w:lang w:val="en-GB"/>
          </w:rPr>
        </w:r>
        <w:r w:rsidR="000A1FA1" w:rsidRPr="008A62D7" w:rsidDel="00AD4D7D">
          <w:rPr>
            <w:rFonts w:eastAsiaTheme="minorEastAsia"/>
            <w:szCs w:val="22"/>
            <w:lang w:val="en-GB"/>
          </w:rPr>
          <w:fldChar w:fldCharType="separate"/>
        </w:r>
        <w:r w:rsidR="00DE7C99" w:rsidRPr="008A62D7" w:rsidDel="00AD4D7D">
          <w:rPr>
            <w:lang w:val="en-GB"/>
          </w:rPr>
          <w:delText xml:space="preserve">Figure </w:delText>
        </w:r>
        <w:r w:rsidR="00DE7C99" w:rsidRPr="008A62D7" w:rsidDel="00AD4D7D">
          <w:rPr>
            <w:noProof/>
            <w:lang w:val="en-GB"/>
          </w:rPr>
          <w:delText>42</w:delText>
        </w:r>
        <w:r w:rsidR="000A1FA1" w:rsidRPr="008A62D7" w:rsidDel="00AD4D7D">
          <w:rPr>
            <w:rFonts w:eastAsiaTheme="minorEastAsia"/>
            <w:szCs w:val="22"/>
            <w:lang w:val="en-GB"/>
          </w:rPr>
          <w:fldChar w:fldCharType="end"/>
        </w:r>
        <w:r w:rsidR="0045312E" w:rsidRPr="008A62D7" w:rsidDel="00AD4D7D">
          <w:rPr>
            <w:rFonts w:eastAsiaTheme="minorEastAsia"/>
            <w:szCs w:val="22"/>
            <w:lang w:val="en-GB"/>
          </w:rPr>
          <w:delText>.</w:delText>
        </w:r>
      </w:del>
    </w:p>
    <w:p w14:paraId="4D5365A7" w14:textId="5A219191" w:rsidR="00ED569D" w:rsidRPr="008A62D7" w:rsidDel="00AD4D7D" w:rsidRDefault="00ED569D" w:rsidP="00E96AB7">
      <w:pPr>
        <w:rPr>
          <w:del w:id="1584" w:author="Dioguardi, Fabio" w:date="2019-01-24T16:08:00Z"/>
          <w:lang w:val="en-GB"/>
        </w:rPr>
      </w:pPr>
    </w:p>
    <w:p w14:paraId="6CE50B13" w14:textId="1DFB80B4" w:rsidR="0045312E" w:rsidRPr="008A62D7" w:rsidDel="00AD4D7D" w:rsidRDefault="0045312E" w:rsidP="00E96AB7">
      <w:pPr>
        <w:rPr>
          <w:del w:id="1585" w:author="Dioguardi, Fabio" w:date="2019-01-24T16:08:00Z"/>
          <w:rFonts w:eastAsiaTheme="minorEastAsia"/>
          <w:szCs w:val="22"/>
          <w:lang w:val="en-GB"/>
        </w:rPr>
      </w:pPr>
      <w:bookmarkStart w:id="1586" w:name="_Ref482452408"/>
      <w:del w:id="1587" w:author="Dioguardi, Fabio" w:date="2019-01-24T16:08:00Z">
        <w:r w:rsidRPr="008A62D7" w:rsidDel="00AD4D7D">
          <w:rPr>
            <w:lang w:val="en-GB"/>
          </w:rPr>
          <w:delText xml:space="preserve">Figure </w:delText>
        </w:r>
        <w:r w:rsidRPr="008A62D7" w:rsidDel="00AD4D7D">
          <w:rPr>
            <w:lang w:val="en-GB"/>
          </w:rPr>
          <w:fldChar w:fldCharType="begin"/>
        </w:r>
        <w:r w:rsidRPr="008A62D7" w:rsidDel="00AD4D7D">
          <w:rPr>
            <w:lang w:val="en-GB"/>
          </w:rPr>
          <w:delInstrText xml:space="preserve"> SEQ Figure \* ARABIC </w:delInstrText>
        </w:r>
        <w:r w:rsidRPr="008A62D7" w:rsidDel="00AD4D7D">
          <w:rPr>
            <w:lang w:val="en-GB"/>
          </w:rPr>
          <w:fldChar w:fldCharType="separate"/>
        </w:r>
      </w:del>
      <w:del w:id="1588" w:author="Dioguardi, Fabio" w:date="2018-11-07T10:11:00Z">
        <w:r w:rsidR="00DE7C99" w:rsidRPr="008A62D7" w:rsidDel="00A3487B">
          <w:rPr>
            <w:noProof/>
            <w:lang w:val="en-GB"/>
          </w:rPr>
          <w:delText>42</w:delText>
        </w:r>
      </w:del>
      <w:del w:id="1589" w:author="Dioguardi, Fabio" w:date="2019-01-24T16:08:00Z">
        <w:r w:rsidRPr="008A62D7" w:rsidDel="00AD4D7D">
          <w:rPr>
            <w:lang w:val="en-GB"/>
          </w:rPr>
          <w:fldChar w:fldCharType="end"/>
        </w:r>
        <w:bookmarkEnd w:id="1586"/>
        <w:r w:rsidRPr="008A62D7" w:rsidDel="00AD4D7D">
          <w:rPr>
            <w:lang w:val="en-GB"/>
          </w:rPr>
          <w:delText xml:space="preserve">: </w:delText>
        </w:r>
        <w:r w:rsidR="00A70C55" w:rsidRPr="008A62D7" w:rsidDel="00AD4D7D">
          <w:rPr>
            <w:lang w:val="en-GB"/>
          </w:rPr>
          <w:delText>REFIR strategy for using</w:delText>
        </w:r>
        <w:r w:rsidR="000A1FA1" w:rsidRPr="008A62D7" w:rsidDel="00AD4D7D">
          <w:rPr>
            <w:lang w:val="en-GB"/>
          </w:rPr>
          <w:delText xml:space="preserve"> the Degruyter</w:delText>
        </w:r>
        <w:r w:rsidR="003747D5" w:rsidRPr="008A62D7" w:rsidDel="00AD4D7D">
          <w:rPr>
            <w:lang w:val="en-GB"/>
          </w:rPr>
          <w:delText xml:space="preserve"> </w:delText>
        </w:r>
        <w:r w:rsidR="000A1FA1" w:rsidRPr="008A62D7" w:rsidDel="00AD4D7D">
          <w:rPr>
            <w:lang w:val="en-GB"/>
          </w:rPr>
          <w:delText>&amp;</w:delText>
        </w:r>
        <w:r w:rsidR="003747D5" w:rsidRPr="008A62D7" w:rsidDel="00AD4D7D">
          <w:rPr>
            <w:lang w:val="en-GB"/>
          </w:rPr>
          <w:delText xml:space="preserve"> </w:delText>
        </w:r>
        <w:r w:rsidR="000A1FA1" w:rsidRPr="008A62D7" w:rsidDel="00AD4D7D">
          <w:rPr>
            <w:lang w:val="en-GB"/>
          </w:rPr>
          <w:delText>Bonadonna model within FOXI. Since this model requires centerline heights rather than plume top heights, FOXI checks for available plume width data, with which this input parameter can be computed. If no plume width data is available, the model is discarded.</w:delText>
        </w:r>
      </w:del>
    </w:p>
    <w:p w14:paraId="489061C8" w14:textId="77777777" w:rsidR="00AC7525" w:rsidRPr="008A62D7" w:rsidRDefault="00AC7525" w:rsidP="001B5ADD">
      <w:pPr>
        <w:rPr>
          <w:rFonts w:eastAsiaTheme="minorEastAsia"/>
          <w:szCs w:val="22"/>
          <w:lang w:val="en-GB"/>
        </w:rPr>
      </w:pPr>
    </w:p>
    <w:p w14:paraId="3A1C332D" w14:textId="19EBBDEE"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3747D5" w:rsidRPr="008A62D7">
        <w:rPr>
          <w:rFonts w:eastAsiaTheme="minorEastAsia"/>
          <w:szCs w:val="22"/>
          <w:lang w:val="en-GB"/>
        </w:rPr>
        <w:fldChar w:fldCharType="begin"/>
      </w:r>
      <w:r w:rsidR="003747D5" w:rsidRPr="008A62D7">
        <w:rPr>
          <w:rFonts w:eastAsiaTheme="minorEastAsia"/>
          <w:szCs w:val="22"/>
          <w:lang w:val="en-GB"/>
        </w:rPr>
        <w:instrText xml:space="preserve"> REF _Ref482280753 \h </w:instrText>
      </w:r>
      <w:r w:rsidR="003747D5" w:rsidRPr="008A62D7">
        <w:rPr>
          <w:rFonts w:eastAsiaTheme="minorEastAsia"/>
          <w:szCs w:val="22"/>
          <w:lang w:val="en-GB"/>
        </w:rPr>
      </w:r>
      <w:r w:rsidR="003747D5"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23</w:t>
      </w:r>
      <w:r w:rsidR="003747D5" w:rsidRPr="008A62D7">
        <w:rPr>
          <w:rFonts w:eastAsiaTheme="minorEastAsia"/>
          <w:szCs w:val="22"/>
          <w:lang w:val="en-GB"/>
        </w:rPr>
        <w:fldChar w:fldCharType="end"/>
      </w:r>
      <w:r w:rsidR="003747D5" w:rsidRPr="008A62D7">
        <w:rPr>
          <w:rFonts w:eastAsiaTheme="minorEastAsia"/>
          <w:szCs w:val="22"/>
          <w:lang w:val="en-GB"/>
        </w:rPr>
        <w:t xml:space="preserve">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B22B60" w:rsidRPr="008A62D7">
        <w:rPr>
          <w:rFonts w:eastAsiaTheme="minorEastAsia"/>
          <w:szCs w:val="22"/>
          <w:lang w:val="en-GB"/>
        </w:rPr>
        <w:t xml:space="preserve">). </w:t>
      </w:r>
    </w:p>
    <w:p w14:paraId="30F934EC" w14:textId="15D9E131"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DE7C99" w:rsidRPr="008A62D7">
        <w:rPr>
          <w:lang w:val="en-GB"/>
        </w:rPr>
        <w:t>5.7</w:t>
      </w:r>
      <w:r w:rsidR="008E4BF3" w:rsidRPr="008A62D7">
        <w:rPr>
          <w:lang w:val="en-GB"/>
        </w:rPr>
        <w:fldChar w:fldCharType="end"/>
      </w:r>
      <w:r w:rsidR="003747D5" w:rsidRPr="008A62D7">
        <w:rPr>
          <w:lang w:val="en-GB"/>
        </w:rPr>
        <w:t xml:space="preserve">). </w:t>
      </w:r>
    </w:p>
    <w:p w14:paraId="6AE64417" w14:textId="7D3C96B4"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DE7C99" w:rsidRPr="008A62D7">
        <w:rPr>
          <w:lang w:val="en-GB"/>
        </w:rPr>
        <w:t>4.9</w:t>
      </w:r>
      <w:r w:rsidR="008E4BF3" w:rsidRPr="008A62D7">
        <w:rPr>
          <w:lang w:val="en-GB"/>
        </w:rPr>
        <w:fldChar w:fldCharType="end"/>
      </w:r>
      <w:r w:rsidRPr="008A62D7">
        <w:rPr>
          <w:lang w:val="en-GB"/>
        </w:rPr>
        <w:t>)</w:t>
      </w:r>
      <w:r w:rsidR="005F22CD" w:rsidRPr="008A62D7">
        <w:rPr>
          <w:lang w:val="en-GB"/>
        </w:rPr>
        <w:t xml:space="preserve">, a conversion from plume top heights to plume </w:t>
      </w:r>
      <w:del w:id="1590" w:author="Dioguardi, Fabio" w:date="2019-01-24T16:09:00Z">
        <w:r w:rsidR="005F22CD" w:rsidRPr="008A62D7" w:rsidDel="00BC2229">
          <w:rPr>
            <w:lang w:val="en-GB"/>
          </w:rPr>
          <w:delText>centerlines</w:delText>
        </w:r>
      </w:del>
      <w:ins w:id="1591" w:author="Dioguardi, Fabio" w:date="2019-01-24T16:09:00Z">
        <w:r w:rsidR="00BC2229" w:rsidRPr="008A62D7">
          <w:rPr>
            <w:lang w:val="en-GB"/>
          </w:rPr>
          <w:t>centrelines</w:t>
        </w:r>
      </w:ins>
      <w:r w:rsidR="005F22CD" w:rsidRPr="008A62D7">
        <w:rPr>
          <w:lang w:val="en-GB"/>
        </w:rPr>
        <w:t xml:space="preserve"> is not possible. In this case</w:t>
      </w:r>
      <w:ins w:id="1592" w:author="Dioguardi, Fabio" w:date="2019-01-24T16:11:00Z">
        <w:r w:rsidR="0052370F">
          <w:rPr>
            <w:lang w:val="en-GB"/>
          </w:rPr>
          <w:t>, Degruyter &amp; Bonadonna</w:t>
        </w:r>
      </w:ins>
      <w:ins w:id="1593" w:author="Dioguardi, Fabio" w:date="2019-01-24T16:14:00Z">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ins>
      <w:ins w:id="1594" w:author="Dioguardi, Fabio" w:date="2019-01-24T16:20:00Z">
        <w:r w:rsidR="00E237FE">
          <w:rPr>
            <w:lang w:val="en-GB"/>
          </w:rPr>
          <w:t>introduces an error, it has been decided to keep using the models</w:t>
        </w:r>
      </w:ins>
      <w:ins w:id="1595" w:author="Dioguardi, Fabio" w:date="2019-01-24T16:21:00Z">
        <w:r w:rsidR="00694F8E">
          <w:rPr>
            <w:lang w:val="en-GB"/>
          </w:rPr>
          <w:t xml:space="preserve"> even</w:t>
        </w:r>
      </w:ins>
      <w:ins w:id="1596" w:author="Dioguardi, Fabio" w:date="2019-01-24T16:20:00Z">
        <w:r w:rsidR="00E237FE">
          <w:rPr>
            <w:lang w:val="en-GB"/>
          </w:rPr>
          <w:t xml:space="preserve"> when plume width data are </w:t>
        </w:r>
      </w:ins>
      <w:ins w:id="1597" w:author="Dioguardi, Fabio" w:date="2019-01-24T16:21:00Z">
        <w:r w:rsidR="00694F8E">
          <w:rPr>
            <w:lang w:val="en-GB"/>
          </w:rPr>
          <w:t xml:space="preserve">not </w:t>
        </w:r>
      </w:ins>
      <w:ins w:id="1598" w:author="Dioguardi, Fabio" w:date="2019-01-24T16:20:00Z">
        <w:r w:rsidR="00E237FE">
          <w:rPr>
            <w:lang w:val="en-GB"/>
          </w:rPr>
          <w:t xml:space="preserve">available since it can be demonstrated that the error introduced by this approximation is much smaller than that caused by the uncertainty in some of the </w:t>
        </w:r>
      </w:ins>
      <w:ins w:id="1599" w:author="Dioguardi, Fabio" w:date="2019-01-24T16:21:00Z">
        <w:r w:rsidR="00E237FE">
          <w:rPr>
            <w:lang w:val="en-GB"/>
          </w:rPr>
          <w:t xml:space="preserve">model parameters, particularly the wind entrainment coefficient </w:t>
        </w:r>
        <w:r w:rsidR="00694F8E" w:rsidRPr="008A62D7">
          <w:rPr>
            <w:rFonts w:eastAsiaTheme="minorEastAsia"/>
            <w:i/>
            <w:szCs w:val="22"/>
            <w:lang w:val="en-GB"/>
          </w:rPr>
          <w:t>β</w:t>
        </w:r>
      </w:ins>
      <w:r w:rsidR="005F22CD" w:rsidRPr="008A62D7">
        <w:rPr>
          <w:lang w:val="en-GB"/>
        </w:rPr>
        <w:t xml:space="preserve"> </w:t>
      </w:r>
      <w:del w:id="1600" w:author="Dioguardi, Fabio" w:date="2019-01-24T16:22:00Z">
        <w:r w:rsidR="005F22CD" w:rsidRPr="008A62D7" w:rsidDel="00694F8E">
          <w:rPr>
            <w:lang w:val="en-GB"/>
          </w:rPr>
          <w:delText xml:space="preserve">the </w:delText>
        </w:r>
        <w:r w:rsidR="00AF11C2" w:rsidRPr="008A62D7" w:rsidDel="00694F8E">
          <w:rPr>
            <w:lang w:val="en-GB"/>
          </w:rPr>
          <w:delText xml:space="preserve">model weight factor for </w:delText>
        </w:r>
        <w:r w:rsidR="004F4DC3" w:rsidRPr="008A62D7" w:rsidDel="00694F8E">
          <w:rPr>
            <w:b/>
            <w:lang w:val="en-GB"/>
          </w:rPr>
          <w:delText>mod. D</w:delText>
        </w:r>
        <w:r w:rsidR="00D625F7" w:rsidRPr="008A62D7" w:rsidDel="00694F8E">
          <w:rPr>
            <w:b/>
            <w:lang w:val="en-GB"/>
          </w:rPr>
          <w:delText xml:space="preserve">egruyter </w:delText>
        </w:r>
        <w:r w:rsidR="004F4DC3" w:rsidRPr="008A62D7" w:rsidDel="00694F8E">
          <w:rPr>
            <w:b/>
            <w:lang w:val="en-GB"/>
          </w:rPr>
          <w:delText>B</w:delText>
        </w:r>
        <w:r w:rsidR="00D625F7" w:rsidRPr="008A62D7" w:rsidDel="00694F8E">
          <w:rPr>
            <w:b/>
            <w:lang w:val="en-GB"/>
          </w:rPr>
          <w:delText>onadonna</w:delText>
        </w:r>
        <w:r w:rsidR="00AF11C2" w:rsidRPr="008A62D7" w:rsidDel="00694F8E">
          <w:rPr>
            <w:lang w:val="en-GB"/>
          </w:rPr>
          <w:delText xml:space="preserve"> is </w:delText>
        </w:r>
        <w:r w:rsidR="005F22CD" w:rsidRPr="008A62D7" w:rsidDel="00694F8E">
          <w:rPr>
            <w:lang w:val="en-GB"/>
          </w:rPr>
          <w:delText xml:space="preserve">automatically </w:delText>
        </w:r>
        <w:r w:rsidR="00D53B09" w:rsidRPr="008A62D7" w:rsidDel="00694F8E">
          <w:rPr>
            <w:lang w:val="en-GB"/>
          </w:rPr>
          <w:delText>set to</w:delText>
        </w:r>
        <w:r w:rsidR="00AF11C2" w:rsidRPr="008A62D7" w:rsidDel="00694F8E">
          <w:rPr>
            <w:lang w:val="en-GB"/>
          </w:rPr>
          <w:delText xml:space="preserve"> zero (regardless </w:delText>
        </w:r>
        <w:r w:rsidR="00D53B09" w:rsidRPr="008A62D7" w:rsidDel="00694F8E">
          <w:rPr>
            <w:lang w:val="en-GB"/>
          </w:rPr>
          <w:delText xml:space="preserve">of </w:delText>
        </w:r>
        <w:r w:rsidR="00AF11C2" w:rsidRPr="008A62D7" w:rsidDel="00694F8E">
          <w:rPr>
            <w:lang w:val="en-GB"/>
          </w:rPr>
          <w:delText xml:space="preserve">the original setting), </w:delText>
        </w:r>
        <w:r w:rsidR="00D53B09" w:rsidRPr="008A62D7" w:rsidDel="00694F8E">
          <w:rPr>
            <w:lang w:val="en-GB"/>
          </w:rPr>
          <w:delText xml:space="preserve">which means that </w:delText>
        </w:r>
        <w:r w:rsidR="00AF11C2" w:rsidRPr="008A62D7" w:rsidDel="00694F8E">
          <w:rPr>
            <w:lang w:val="en-GB"/>
          </w:rPr>
          <w:delText xml:space="preserve">the model is not considered for the </w:delText>
        </w:r>
        <w:r w:rsidR="005F22CD" w:rsidRPr="008A62D7" w:rsidDel="00694F8E">
          <w:rPr>
            <w:lang w:val="en-GB"/>
          </w:rPr>
          <w:delText xml:space="preserve">subsequent </w:delText>
        </w:r>
        <w:r w:rsidR="00AF11C2" w:rsidRPr="008A62D7" w:rsidDel="00694F8E">
          <w:rPr>
            <w:lang w:val="en-GB"/>
          </w:rPr>
          <w:delText>estimation</w:delText>
        </w:r>
        <w:r w:rsidR="005F22CD" w:rsidRPr="008A62D7" w:rsidDel="00694F8E">
          <w:rPr>
            <w:lang w:val="en-GB"/>
          </w:rPr>
          <w:delText>s</w:delText>
        </w:r>
        <w:r w:rsidR="00AF11C2" w:rsidRPr="008A62D7" w:rsidDel="00694F8E">
          <w:rPr>
            <w:lang w:val="en-GB"/>
          </w:rPr>
          <w:delText xml:space="preserve"> of </w:delText>
        </w:r>
        <w:r w:rsidR="005F22CD" w:rsidRPr="008A62D7" w:rsidDel="00694F8E">
          <w:rPr>
            <w:lang w:val="en-GB"/>
          </w:rPr>
          <w:delText>CMER and FMER</w:delText>
        </w:r>
        <w:r w:rsidR="00AF11C2" w:rsidRPr="008A62D7" w:rsidDel="00694F8E">
          <w:rPr>
            <w:lang w:val="en-GB"/>
          </w:rPr>
          <w:delText>.</w:delText>
        </w:r>
      </w:del>
      <w:ins w:id="1601" w:author="Dioguardi, Fabio" w:date="2019-01-24T16:22:00Z">
        <w:r w:rsidR="00694F8E">
          <w:rPr>
            <w:lang w:val="en-GB"/>
          </w:rPr>
          <w:t>(eq. 9).</w:t>
        </w:r>
      </w:ins>
    </w:p>
    <w:p w14:paraId="6E865896" w14:textId="4D53A862" w:rsidR="00336E02" w:rsidRPr="008A62D7" w:rsidDel="00DF74D8" w:rsidRDefault="00336E02" w:rsidP="00336E02">
      <w:pPr>
        <w:rPr>
          <w:del w:id="1602" w:author="Dioguardi, Fabio" w:date="2019-01-24T16:24:00Z"/>
          <w:lang w:val="en-GB"/>
        </w:rPr>
      </w:pPr>
      <w:del w:id="1603" w:author="Dioguardi, Fabio" w:date="2019-01-24T16:24:00Z">
        <w:r w:rsidRPr="008A62D7" w:rsidDel="00DF74D8">
          <w:rPr>
            <w:lang w:val="en-GB"/>
          </w:rPr>
          <w:delText>FOXI then informs the operator by returning the message:</w:delText>
        </w:r>
      </w:del>
    </w:p>
    <w:p w14:paraId="3DC2FE30" w14:textId="1D6FA453" w:rsidR="00336E02" w:rsidRPr="008A62D7" w:rsidDel="00DF74D8" w:rsidRDefault="00336E02" w:rsidP="001B5ADD">
      <w:pPr>
        <w:rPr>
          <w:del w:id="1604" w:author="Dioguardi, Fabio" w:date="2019-01-24T16:24:00Z"/>
          <w:rFonts w:ascii="Courier New" w:hAnsi="Courier New" w:cs="Courier New"/>
          <w:color w:val="006600"/>
          <w:lang w:val="en-GB"/>
        </w:rPr>
      </w:pPr>
      <w:del w:id="1605" w:author="Dioguardi, Fabio" w:date="2019-01-24T16:24:00Z">
        <w:r w:rsidRPr="008A62D7" w:rsidDel="00DF74D8">
          <w:rPr>
            <w:rFonts w:ascii="Courier New" w:hAnsi="Courier New" w:cs="Courier New"/>
            <w:color w:val="006600"/>
            <w:lang w:val="en-GB"/>
          </w:rPr>
          <w:delText>** No centerline height available =&gt; Deg Bona model is not supported! **</w:delText>
        </w:r>
      </w:del>
    </w:p>
    <w:p w14:paraId="184E5FD6" w14:textId="5EFFCD22" w:rsidR="00336E02" w:rsidRPr="008A62D7" w:rsidDel="00DF74D8" w:rsidRDefault="00336E02" w:rsidP="001B5ADD">
      <w:pPr>
        <w:rPr>
          <w:del w:id="1606" w:author="Dioguardi, Fabio" w:date="2019-01-24T16:24:00Z"/>
          <w:rFonts w:ascii="Courier New" w:hAnsi="Courier New" w:cs="Courier New"/>
          <w:color w:val="006600"/>
          <w:lang w:val="en-GB"/>
        </w:rPr>
      </w:pPr>
    </w:p>
    <w:p w14:paraId="1BA4A0EA" w14:textId="1A9F883E" w:rsidR="00592001" w:rsidRPr="008A62D7" w:rsidDel="00DF74D8" w:rsidRDefault="00592001" w:rsidP="00592001">
      <w:pPr>
        <w:rPr>
          <w:del w:id="1607" w:author="Dioguardi, Fabio" w:date="2019-01-24T16:24:00Z"/>
          <w:lang w:val="en-GB"/>
        </w:rPr>
      </w:pPr>
      <w:del w:id="1608" w:author="Dioguardi, Fabio" w:date="2019-01-24T16:24:00Z">
        <w:r w:rsidRPr="008A62D7" w:rsidDel="00DF74D8">
          <w:rPr>
            <w:lang w:val="en-GB"/>
          </w:rPr>
          <w:delText xml:space="preserve">In </w:delText>
        </w:r>
        <w:r w:rsidR="00336E02" w:rsidRPr="008A62D7" w:rsidDel="00DF74D8">
          <w:rPr>
            <w:lang w:val="en-GB"/>
          </w:rPr>
          <w:delText>case</w:delText>
        </w:r>
        <w:r w:rsidR="001C1668" w:rsidRPr="008A62D7" w:rsidDel="00DF74D8">
          <w:rPr>
            <w:lang w:val="en-GB"/>
          </w:rPr>
          <w:delText xml:space="preserve"> plume width data is provided, the code </w:delText>
        </w:r>
        <w:r w:rsidR="00336E02" w:rsidRPr="008A62D7" w:rsidDel="00DF74D8">
          <w:rPr>
            <w:lang w:val="en-GB"/>
          </w:rPr>
          <w:delText xml:space="preserve">proceeds by </w:delText>
        </w:r>
        <w:r w:rsidRPr="008A62D7" w:rsidDel="00DF74D8">
          <w:rPr>
            <w:lang w:val="en-GB"/>
          </w:rPr>
          <w:delText>check</w:delText>
        </w:r>
        <w:r w:rsidR="00336E02" w:rsidRPr="008A62D7" w:rsidDel="00DF74D8">
          <w:rPr>
            <w:lang w:val="en-GB"/>
          </w:rPr>
          <w:delText>ing</w:delText>
        </w:r>
        <w:r w:rsidRPr="008A62D7" w:rsidDel="00DF74D8">
          <w:rPr>
            <w:lang w:val="en-GB"/>
          </w:rPr>
          <w:delText xml:space="preserve"> </w:delText>
        </w:r>
        <w:r w:rsidR="001C1668" w:rsidRPr="008A62D7" w:rsidDel="00DF74D8">
          <w:rPr>
            <w:lang w:val="en-GB"/>
          </w:rPr>
          <w:delText>if the monitored ash plume is wind dominated or not</w:delText>
        </w:r>
        <w:r w:rsidR="00336E02" w:rsidRPr="008A62D7" w:rsidDel="00DF74D8">
          <w:rPr>
            <w:lang w:val="en-GB"/>
          </w:rPr>
          <w:delText xml:space="preserve"> (see </w:delText>
        </w:r>
        <w:r w:rsidR="00336E02" w:rsidRPr="008A62D7" w:rsidDel="00DF74D8">
          <w:rPr>
            <w:rFonts w:eastAsiaTheme="minorEastAsia"/>
            <w:szCs w:val="22"/>
            <w:lang w:val="en-GB"/>
          </w:rPr>
          <w:fldChar w:fldCharType="begin"/>
        </w:r>
        <w:r w:rsidR="00336E02" w:rsidRPr="008A62D7" w:rsidDel="00DF74D8">
          <w:rPr>
            <w:rFonts w:eastAsiaTheme="minorEastAsia"/>
            <w:szCs w:val="22"/>
            <w:lang w:val="en-GB"/>
          </w:rPr>
          <w:delInstrText xml:space="preserve"> REF _Ref482452408 \h </w:delInstrText>
        </w:r>
        <w:r w:rsidR="00336E02" w:rsidRPr="008A62D7" w:rsidDel="00DF74D8">
          <w:rPr>
            <w:rFonts w:eastAsiaTheme="minorEastAsia"/>
            <w:szCs w:val="22"/>
            <w:lang w:val="en-GB"/>
          </w:rPr>
        </w:r>
        <w:r w:rsidR="00336E02" w:rsidRPr="008A62D7" w:rsidDel="00DF74D8">
          <w:rPr>
            <w:rFonts w:eastAsiaTheme="minorEastAsia"/>
            <w:szCs w:val="22"/>
            <w:lang w:val="en-GB"/>
          </w:rPr>
          <w:fldChar w:fldCharType="separate"/>
        </w:r>
        <w:r w:rsidR="00DE7C99" w:rsidRPr="008A62D7" w:rsidDel="00DF74D8">
          <w:rPr>
            <w:lang w:val="en-GB"/>
          </w:rPr>
          <w:delText xml:space="preserve">Figure </w:delText>
        </w:r>
        <w:r w:rsidR="00DE7C99" w:rsidRPr="008A62D7" w:rsidDel="00DF74D8">
          <w:rPr>
            <w:noProof/>
            <w:lang w:val="en-GB"/>
          </w:rPr>
          <w:delText>42</w:delText>
        </w:r>
        <w:r w:rsidR="00336E02" w:rsidRPr="008A62D7" w:rsidDel="00DF74D8">
          <w:rPr>
            <w:rFonts w:eastAsiaTheme="minorEastAsia"/>
            <w:szCs w:val="22"/>
            <w:lang w:val="en-GB"/>
          </w:rPr>
          <w:fldChar w:fldCharType="end"/>
        </w:r>
        <w:r w:rsidR="00336E02" w:rsidRPr="008A62D7" w:rsidDel="00DF74D8">
          <w:rPr>
            <w:rFonts w:eastAsiaTheme="minorEastAsia"/>
            <w:szCs w:val="22"/>
            <w:lang w:val="en-GB"/>
          </w:rPr>
          <w:delText>)</w:delText>
        </w:r>
        <w:r w:rsidRPr="008A62D7" w:rsidDel="00DF74D8">
          <w:rPr>
            <w:lang w:val="en-GB"/>
          </w:rPr>
          <w:delText xml:space="preserve">. </w:delText>
        </w:r>
      </w:del>
    </w:p>
    <w:p w14:paraId="30095028" w14:textId="1A996BB9"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 parameter </w:t>
      </w:r>
      <w:r w:rsidRPr="008A62D7">
        <w:rPr>
          <w:lang w:val="en-GB"/>
        </w:rPr>
        <w:sym w:font="Symbol" w:char="F050"/>
      </w:r>
      <w:r w:rsidR="0020132F" w:rsidRPr="008A62D7">
        <w:rPr>
          <w:lang w:val="en-GB"/>
        </w:rPr>
        <w:t xml:space="preserve"> of eq. </w:t>
      </w:r>
      <w:del w:id="1609" w:author="Dioguardi, Fabio" w:date="2019-01-24T16:24:00Z">
        <w:r w:rsidR="0020132F" w:rsidRPr="008A62D7" w:rsidDel="00DF74D8">
          <w:rPr>
            <w:lang w:val="en-GB"/>
          </w:rPr>
          <w:delText>8</w:delText>
        </w:r>
        <w:r w:rsidRPr="008A62D7" w:rsidDel="00DF74D8">
          <w:rPr>
            <w:lang w:val="en-GB"/>
          </w:rPr>
          <w:delText xml:space="preserve"> </w:delText>
        </w:r>
      </w:del>
      <w:ins w:id="1610" w:author="Dioguardi, Fabio" w:date="2019-01-24T16:24:00Z">
        <w:r w:rsidR="00DF74D8">
          <w:rPr>
            <w:lang w:val="en-GB"/>
          </w:rPr>
          <w:t>9</w:t>
        </w:r>
        <w:r w:rsidR="00DF74D8" w:rsidRPr="008A62D7">
          <w:rPr>
            <w:lang w:val="en-GB"/>
          </w:rPr>
          <w:t xml:space="preserve"> </w:t>
        </w:r>
      </w:ins>
      <w:r w:rsidR="001C1668" w:rsidRPr="008A62D7">
        <w:rPr>
          <w:lang w:val="en-GB"/>
        </w:rPr>
        <w:t>by:</w:t>
      </w:r>
    </w:p>
    <w:p w14:paraId="7054D616" w14:textId="566C79FC" w:rsidR="001C1668" w:rsidRPr="008A62D7" w:rsidRDefault="001C1668" w:rsidP="001C1668">
      <w:pPr>
        <w:ind w:left="2160" w:firstLine="720"/>
        <w:rPr>
          <w:lang w:val="en-GB"/>
        </w:rPr>
      </w:pPr>
      <m:oMath>
        <m:r>
          <m:rPr>
            <m:sty m:val="p"/>
          </m:rPr>
          <w:rPr>
            <w:rFonts w:ascii="Cambria Math" w:hAnsi="Cambria Math"/>
            <w:lang w:val="en-GB"/>
          </w:rPr>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del w:id="1611" w:author="Dioguardi, Fabio" w:date="2019-01-24T16:24:00Z">
        <w:r w:rsidR="00754FAB" w:rsidRPr="008A62D7" w:rsidDel="00DF74D8">
          <w:rPr>
            <w:lang w:val="en-GB"/>
          </w:rPr>
          <w:delText>10</w:delText>
        </w:r>
      </w:del>
      <w:ins w:id="1612" w:author="Dioguardi, Fabio" w:date="2019-01-24T16:24:00Z">
        <w:r w:rsidR="00DF74D8">
          <w:rPr>
            <w:lang w:val="en-GB"/>
          </w:rPr>
          <w:t>14</w:t>
        </w:r>
      </w:ins>
      <w:r w:rsidR="00754FAB" w:rsidRPr="008A62D7">
        <w:rPr>
          <w:lang w:val="en-GB"/>
        </w:rPr>
        <w:t>)</w:t>
      </w:r>
    </w:p>
    <w:p w14:paraId="3A365A46" w14:textId="1CE63700" w:rsidR="00A1458D" w:rsidRPr="008A62D7" w:rsidRDefault="00592001" w:rsidP="001B5ADD">
      <w:pPr>
        <w:rPr>
          <w:rFonts w:eastAsiaTheme="minorEastAsia"/>
          <w:szCs w:val="22"/>
          <w:lang w:val="en-GB"/>
        </w:rPr>
      </w:pPr>
      <w:r w:rsidRPr="008A62D7">
        <w:rPr>
          <w:rFonts w:eastAsiaTheme="minorEastAsia"/>
          <w:szCs w:val="22"/>
          <w:lang w:val="en-GB"/>
        </w:rPr>
        <w:t xml:space="preserve">with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Pr="008A62D7">
        <w:rPr>
          <w:rFonts w:eastAsiaTheme="minorEastAsia"/>
          <w:szCs w:val="22"/>
          <w:lang w:val="en-GB"/>
        </w:rPr>
        <w:t xml:space="preserve"> being the average buoyancy frequency, </w:t>
      </w:r>
      <m:oMath>
        <m:acc>
          <m:accPr>
            <m:chr m:val="̅"/>
            <m:ctrlPr>
              <w:rPr>
                <w:rFonts w:ascii="Cambria Math" w:hAnsi="Cambria Math"/>
                <w:i/>
                <w:lang w:val="en-GB"/>
              </w:rPr>
            </m:ctrlPr>
          </m:accPr>
          <m:e>
            <m:r>
              <w:rPr>
                <w:rFonts w:ascii="Cambria Math" w:hAnsi="Cambria Math"/>
                <w:lang w:val="en-GB"/>
              </w:rPr>
              <m:t>ν</m:t>
            </m:r>
          </m:e>
        </m:acc>
      </m:oMath>
      <w:r w:rsidRPr="008A62D7">
        <w:rPr>
          <w:rFonts w:eastAsiaTheme="minorEastAsia"/>
          <w:lang w:val="en-GB"/>
        </w:rPr>
        <w:t xml:space="preserve"> the average wind velocity across the plume height, </w:t>
      </w:r>
      <w:r w:rsidRPr="008A62D7">
        <w:rPr>
          <w:rFonts w:eastAsiaTheme="minorEastAsia"/>
          <w:i/>
          <w:lang w:val="en-GB"/>
        </w:rPr>
        <w:t>α</w:t>
      </w:r>
      <w:r w:rsidRPr="008A62D7">
        <w:rPr>
          <w:rFonts w:eastAsiaTheme="minorEastAsia"/>
          <w:lang w:val="en-GB"/>
        </w:rPr>
        <w:t xml:space="preserve"> the radial and </w:t>
      </w:r>
      <w:r w:rsidRPr="008A62D7">
        <w:rPr>
          <w:rFonts w:eastAsiaTheme="minorEastAsia"/>
          <w:i/>
          <w:lang w:val="en-GB"/>
        </w:rPr>
        <w:sym w:font="Symbol" w:char="F062"/>
      </w:r>
      <w:r w:rsidRPr="008A62D7">
        <w:rPr>
          <w:rFonts w:eastAsiaTheme="minorEastAsia"/>
          <w:lang w:val="en-GB"/>
        </w:rPr>
        <w:t xml:space="preserve"> the wind entrainment coefficient, and </w:t>
      </w:r>
      <w:r w:rsidRPr="008A62D7">
        <w:rPr>
          <w:rFonts w:eastAsiaTheme="minorEastAsia"/>
          <w:i/>
          <w:szCs w:val="22"/>
          <w:lang w:val="en-GB"/>
        </w:rPr>
        <w:t>z</w:t>
      </w:r>
      <w:r w:rsidRPr="008A62D7">
        <w:rPr>
          <w:rFonts w:eastAsiaTheme="minorEastAsia"/>
          <w:i/>
          <w:szCs w:val="22"/>
          <w:vertAlign w:val="subscript"/>
          <w:lang w:val="en-GB"/>
        </w:rPr>
        <w:t>1</w:t>
      </w:r>
      <w:r w:rsidRPr="008A62D7">
        <w:rPr>
          <w:rFonts w:eastAsiaTheme="minorEastAsia"/>
          <w:szCs w:val="22"/>
          <w:lang w:val="en-GB"/>
        </w:rPr>
        <w:t xml:space="preserve"> is the maximum non-dmensional height of </w:t>
      </w:r>
      <w:r w:rsidRPr="008A62D7">
        <w:rPr>
          <w:rFonts w:eastAsiaTheme="minorEastAsia"/>
          <w:i/>
          <w:szCs w:val="22"/>
          <w:lang w:val="en-GB"/>
        </w:rPr>
        <w:t>Morton et al</w:t>
      </w:r>
      <w:r w:rsidRPr="008A62D7">
        <w:rPr>
          <w:rFonts w:eastAsiaTheme="minorEastAsia"/>
          <w:szCs w:val="22"/>
          <w:lang w:val="en-GB"/>
        </w:rPr>
        <w:t>. (1956)</w:t>
      </w:r>
      <w:r w:rsidR="00FD379D" w:rsidRPr="008A62D7">
        <w:rPr>
          <w:rFonts w:eastAsiaTheme="minorEastAsia"/>
          <w:szCs w:val="22"/>
          <w:lang w:val="en-GB"/>
        </w:rPr>
        <w:t xml:space="preserve">. </w:t>
      </w:r>
      <w:r w:rsidR="00A1458D" w:rsidRPr="008A62D7">
        <w:rPr>
          <w:rFonts w:eastAsiaTheme="minorEastAsia"/>
          <w:szCs w:val="22"/>
          <w:lang w:val="en-GB"/>
        </w:rPr>
        <w:t>T</w:t>
      </w:r>
      <w:r w:rsidR="00FD379D" w:rsidRPr="008A62D7">
        <w:rPr>
          <w:rFonts w:eastAsiaTheme="minorEastAsia"/>
          <w:szCs w:val="22"/>
          <w:lang w:val="en-GB"/>
        </w:rPr>
        <w:t>he current version of FOXI (v.</w:t>
      </w:r>
      <w:del w:id="1613" w:author="Dioguardi, Fabio" w:date="2019-01-24T16:24:00Z">
        <w:r w:rsidR="00A70C55" w:rsidRPr="008A62D7" w:rsidDel="00DF74D8">
          <w:rPr>
            <w:rFonts w:eastAsiaTheme="minorEastAsia"/>
            <w:szCs w:val="22"/>
            <w:lang w:val="en-GB"/>
          </w:rPr>
          <w:delText>18.1</w:delText>
        </w:r>
      </w:del>
      <w:ins w:id="1614" w:author="Dioguardi, Fabio" w:date="2019-01-24T16:24:00Z">
        <w:r w:rsidR="00DF74D8">
          <w:rPr>
            <w:rFonts w:eastAsiaTheme="minorEastAsia"/>
            <w:szCs w:val="22"/>
            <w:lang w:val="en-GB"/>
          </w:rPr>
          <w:t>19</w:t>
        </w:r>
      </w:ins>
      <w:r w:rsidR="00FD379D" w:rsidRPr="008A62D7">
        <w:rPr>
          <w:rFonts w:eastAsiaTheme="minorEastAsia"/>
          <w:szCs w:val="22"/>
          <w:lang w:val="en-GB"/>
        </w:rPr>
        <w:t xml:space="preserve">) </w:t>
      </w:r>
      <w:r w:rsidR="00FD379D" w:rsidRPr="008A62D7">
        <w:rPr>
          <w:lang w:val="en-GB"/>
        </w:rPr>
        <w:t xml:space="preserve">uses </w:t>
      </w:r>
      <w:r w:rsidR="00FD379D" w:rsidRPr="008A62D7">
        <w:rPr>
          <w:rFonts w:eastAsiaTheme="minorEastAsia"/>
          <w:szCs w:val="22"/>
          <w:lang w:val="en-GB"/>
        </w:rPr>
        <w:t>the best estimate of the plume top height (instead of the centerline</w:t>
      </w:r>
      <w:r w:rsidR="00A1458D" w:rsidRPr="008A62D7">
        <w:rPr>
          <w:rFonts w:eastAsiaTheme="minorEastAsia"/>
          <w:szCs w:val="22"/>
          <w:lang w:val="en-GB"/>
        </w:rPr>
        <w:t xml:space="preserve"> plume height</w:t>
      </w:r>
      <w:r w:rsidR="00FD379D" w:rsidRPr="008A62D7">
        <w:rPr>
          <w:rFonts w:eastAsiaTheme="minorEastAsia"/>
          <w:szCs w:val="22"/>
          <w:lang w:val="en-GB"/>
        </w:rPr>
        <w:t xml:space="preserve">) </w:t>
      </w:r>
      <w:r w:rsidR="00A1458D" w:rsidRPr="008A62D7">
        <w:rPr>
          <w:rFonts w:eastAsiaTheme="minorEastAsia"/>
          <w:szCs w:val="22"/>
          <w:lang w:val="en-GB"/>
        </w:rPr>
        <w:t xml:space="preserve">for the input parameter </w:t>
      </w:r>
      <m:oMath>
        <m:acc>
          <m:accPr>
            <m:chr m:val="̌"/>
            <m:ctrlPr>
              <w:rPr>
                <w:rFonts w:ascii="Cambria Math" w:hAnsi="Cambria Math"/>
                <w:i/>
                <w:lang w:val="en-GB"/>
              </w:rPr>
            </m:ctrlPr>
          </m:accPr>
          <m:e>
            <m:r>
              <w:rPr>
                <w:rFonts w:ascii="Cambria Math" w:hAnsi="Cambria Math"/>
                <w:lang w:val="en-GB"/>
              </w:rPr>
              <m:t>H</m:t>
            </m:r>
          </m:e>
        </m:acc>
      </m:oMath>
      <w:r w:rsidR="00A1458D" w:rsidRPr="008A62D7">
        <w:rPr>
          <w:rFonts w:eastAsiaTheme="minorEastAsia"/>
          <w:lang w:val="en-GB"/>
        </w:rPr>
        <w:t>.</w:t>
      </w:r>
      <w:r w:rsidR="00A1458D" w:rsidRPr="008A62D7">
        <w:rPr>
          <w:rFonts w:eastAsiaTheme="minorEastAsia"/>
          <w:szCs w:val="22"/>
          <w:lang w:val="en-GB"/>
        </w:rPr>
        <w:t xml:space="preserve"> </w:t>
      </w:r>
    </w:p>
    <w:p w14:paraId="3B5342ED" w14:textId="6760815A"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centerline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51EBA6FB"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code of FOXI</w:t>
      </w:r>
      <w:r w:rsidR="006F5F01" w:rsidRPr="008A62D7">
        <w:rPr>
          <w:rFonts w:eastAsiaTheme="minorEastAsia"/>
          <w:szCs w:val="22"/>
          <w:lang w:val="en-GB"/>
        </w:rPr>
        <w:t xml:space="preserve"> in the “settings” section at the begin</w:t>
      </w:r>
      <w:ins w:id="1615" w:author="Dioguardi, Fabio" w:date="2019-01-24T16:25:00Z">
        <w:r w:rsidR="007C7CC1">
          <w:rPr>
            <w:rFonts w:eastAsiaTheme="minorEastAsia"/>
            <w:szCs w:val="22"/>
            <w:lang w:val="en-GB"/>
          </w:rPr>
          <w:t>ning</w:t>
        </w:r>
      </w:ins>
      <w:r w:rsidR="006F5F01" w:rsidRPr="008A62D7">
        <w:rPr>
          <w:rFonts w:eastAsiaTheme="minorEastAsia"/>
          <w:szCs w:val="22"/>
          <w:lang w:val="en-GB"/>
        </w:rPr>
        <w:t xml:space="preserve"> of the </w:t>
      </w:r>
      <w:ins w:id="1616" w:author="Dioguardi, Fabio" w:date="2019-01-24T16:25:00Z">
        <w:r w:rsidR="007C7CC1">
          <w:rPr>
            <w:rFonts w:eastAsiaTheme="minorEastAsia"/>
            <w:szCs w:val="22"/>
            <w:lang w:val="en-GB"/>
          </w:rPr>
          <w:t>script</w:t>
        </w:r>
      </w:ins>
      <w:del w:id="1617" w:author="Dioguardi, Fabio" w:date="2019-01-24T16:25:00Z">
        <w:r w:rsidR="006F5F01" w:rsidRPr="008A62D7" w:rsidDel="007C7CC1">
          <w:rPr>
            <w:rFonts w:eastAsiaTheme="minorEastAsia"/>
            <w:szCs w:val="22"/>
            <w:lang w:val="en-GB"/>
          </w:rPr>
          <w:delText>code</w:delText>
        </w:r>
      </w:del>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del w:id="1618" w:author="Dioguardi, Fabio" w:date="2019-01-24T16:25:00Z">
        <w:r w:rsidR="005E20A1" w:rsidRPr="008A62D7" w:rsidDel="007C7CC1">
          <w:rPr>
            <w:rFonts w:eastAsiaTheme="minorEastAsia"/>
            <w:szCs w:val="22"/>
            <w:lang w:val="en-GB"/>
          </w:rPr>
          <w:lastRenderedPageBreak/>
          <w:delText>R</w:delText>
        </w:r>
        <w:r w:rsidR="006F5F01" w:rsidRPr="008A62D7" w:rsidDel="007C7CC1">
          <w:rPr>
            <w:rFonts w:eastAsiaTheme="minorEastAsia"/>
            <w:szCs w:val="22"/>
            <w:lang w:val="en-GB"/>
          </w:rPr>
          <w:delText xml:space="preserve">esults with the </w:delText>
        </w:r>
        <w:r w:rsidR="006F5F01" w:rsidRPr="008A62D7" w:rsidDel="007C7CC1">
          <w:rPr>
            <w:rFonts w:eastAsiaTheme="minorEastAsia"/>
            <w:b/>
            <w:szCs w:val="22"/>
            <w:lang w:val="en-GB"/>
          </w:rPr>
          <w:delText>mod</w:delText>
        </w:r>
        <w:r w:rsidR="00D625F7" w:rsidRPr="008A62D7" w:rsidDel="007C7CC1">
          <w:rPr>
            <w:rFonts w:eastAsiaTheme="minorEastAsia"/>
            <w:b/>
            <w:szCs w:val="22"/>
            <w:lang w:val="en-GB"/>
          </w:rPr>
          <w:delText>ified</w:delText>
        </w:r>
        <w:r w:rsidR="006F5F01" w:rsidRPr="008A62D7" w:rsidDel="007C7CC1">
          <w:rPr>
            <w:rFonts w:eastAsiaTheme="minorEastAsia"/>
            <w:b/>
            <w:szCs w:val="22"/>
            <w:lang w:val="en-GB"/>
          </w:rPr>
          <w:delText xml:space="preserve"> D</w:delText>
        </w:r>
        <w:r w:rsidR="00D625F7" w:rsidRPr="008A62D7" w:rsidDel="007C7CC1">
          <w:rPr>
            <w:rFonts w:eastAsiaTheme="minorEastAsia"/>
            <w:b/>
            <w:szCs w:val="22"/>
            <w:lang w:val="en-GB"/>
          </w:rPr>
          <w:delText xml:space="preserve">egruyter </w:delText>
        </w:r>
        <w:r w:rsidR="006F5F01" w:rsidRPr="008A62D7" w:rsidDel="007C7CC1">
          <w:rPr>
            <w:rFonts w:eastAsiaTheme="minorEastAsia"/>
            <w:b/>
            <w:szCs w:val="22"/>
            <w:lang w:val="en-GB"/>
          </w:rPr>
          <w:delText>B</w:delText>
        </w:r>
        <w:r w:rsidR="00D625F7" w:rsidRPr="008A62D7" w:rsidDel="007C7CC1">
          <w:rPr>
            <w:rFonts w:eastAsiaTheme="minorEastAsia"/>
            <w:b/>
            <w:szCs w:val="22"/>
            <w:lang w:val="en-GB"/>
          </w:rPr>
          <w:delText>onadonna</w:delText>
        </w:r>
        <w:r w:rsidR="006F5F01" w:rsidRPr="008A62D7" w:rsidDel="007C7CC1">
          <w:rPr>
            <w:rFonts w:eastAsiaTheme="minorEastAsia"/>
            <w:szCs w:val="22"/>
            <w:lang w:val="en-GB"/>
          </w:rPr>
          <w:delText xml:space="preserve"> approach are expected to be most reliable for cases where </w:delText>
        </w:r>
        <w:r w:rsidR="006F5F01" w:rsidRPr="008A62D7" w:rsidDel="007C7CC1">
          <w:rPr>
            <w:lang w:val="en-GB"/>
          </w:rPr>
          <w:sym w:font="Symbol" w:char="F050"/>
        </w:r>
        <w:r w:rsidR="00D625F7" w:rsidRPr="008A62D7" w:rsidDel="007C7CC1">
          <w:rPr>
            <w:lang w:val="en-GB"/>
          </w:rPr>
          <w:delText> </w:delText>
        </w:r>
        <w:r w:rsidR="006F5F01" w:rsidRPr="008A62D7" w:rsidDel="007C7CC1">
          <w:rPr>
            <w:lang w:val="en-GB"/>
          </w:rPr>
          <w:delText>&lt;&lt;</w:delText>
        </w:r>
        <w:r w:rsidR="00D625F7" w:rsidRPr="008A62D7" w:rsidDel="007C7CC1">
          <w:rPr>
            <w:lang w:val="en-GB"/>
          </w:rPr>
          <w:delText> </w:delText>
        </w:r>
        <w:r w:rsidR="006F5F01" w:rsidRPr="008A62D7" w:rsidDel="007C7CC1">
          <w:rPr>
            <w:lang w:val="en-GB"/>
          </w:rPr>
          <w:delText xml:space="preserve">1 or </w:delText>
        </w:r>
        <w:r w:rsidR="006F5F01" w:rsidRPr="008A62D7" w:rsidDel="007C7CC1">
          <w:rPr>
            <w:lang w:val="en-GB"/>
          </w:rPr>
          <w:sym w:font="Symbol" w:char="F050"/>
        </w:r>
        <w:r w:rsidR="006F5F01" w:rsidRPr="008A62D7" w:rsidDel="007C7CC1">
          <w:rPr>
            <w:lang w:val="en-GB"/>
          </w:rPr>
          <w:delText xml:space="preserve"> &gt;&gt; 1.</w:delText>
        </w:r>
      </w:del>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890574" w14:textId="0854FC16" w:rsidR="00BC22D8"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 xml:space="preserve">Future studies on MER, by analyzing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BC22D8" w:rsidRPr="008A62D7">
        <w:rPr>
          <w:rFonts w:eastAsiaTheme="minorEastAsia"/>
          <w:szCs w:val="22"/>
          <w:lang w:val="en-GB"/>
        </w:rPr>
        <w:t>Degruyter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285F1E96" w14:textId="77777777" w:rsidR="003D2DCD" w:rsidRPr="008A62D7" w:rsidRDefault="003D2DCD"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619" w:name="_Ref482272436"/>
      <w:bookmarkStart w:id="1620" w:name="_Ref482540363"/>
      <w:bookmarkStart w:id="1621" w:name="_Toc536110924"/>
      <w:r w:rsidRPr="008A62D7">
        <w:rPr>
          <w:lang w:val="en-GB"/>
        </w:rPr>
        <w:t>Statistical Characterization of Model Outputs - Computing RMER</w:t>
      </w:r>
      <w:bookmarkEnd w:id="1619"/>
      <w:bookmarkEnd w:id="1620"/>
      <w:bookmarkEnd w:id="1621"/>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694AAE92" w:rsidR="00027E59" w:rsidRPr="008A62D7" w:rsidRDefault="001819E3"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(11)</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103253A9" w:rsidR="00D643CE" w:rsidRPr="008A62D7" w:rsidRDefault="001819E3"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(12)</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728A8552" w14:textId="57DBDA63"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r w:rsidR="00626247" w:rsidRPr="008A62D7">
        <w:rPr>
          <w:rFonts w:eastAsiaTheme="minorEastAsia"/>
          <w:i/>
          <w:lang w:val="en-GB"/>
        </w:rPr>
        <w:t>Q</w:t>
      </w:r>
      <w:r w:rsidR="00626247" w:rsidRPr="008A62D7">
        <w:rPr>
          <w:rFonts w:eastAsiaTheme="minorEastAsia"/>
          <w:i/>
          <w:vertAlign w:val="subscript"/>
          <w:lang w:val="en-GB"/>
        </w:rPr>
        <w:t>maxhmin</w:t>
      </w:r>
      <w:r w:rsidR="00626247" w:rsidRPr="008A62D7">
        <w:rPr>
          <w:rFonts w:eastAsiaTheme="minorEastAsia"/>
          <w:i/>
          <w:lang w:val="en-GB"/>
        </w:rPr>
        <w:t>, Q</w:t>
      </w:r>
      <w:r w:rsidR="00626247" w:rsidRPr="008A62D7">
        <w:rPr>
          <w:rFonts w:eastAsiaTheme="minorEastAsia"/>
          <w:i/>
          <w:vertAlign w:val="subscript"/>
          <w:lang w:val="en-GB"/>
        </w:rPr>
        <w:t>maxnowihmin</w:t>
      </w:r>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mod. D</w:t>
      </w:r>
      <w:r w:rsidR="00D625F7" w:rsidRPr="008A62D7">
        <w:rPr>
          <w:rFonts w:eastAsiaTheme="minorEastAsia"/>
          <w:lang w:val="en-GB"/>
        </w:rPr>
        <w:t xml:space="preserve">egruyter </w:t>
      </w:r>
      <w:r w:rsidR="004F4DC3" w:rsidRPr="008A62D7">
        <w:rPr>
          <w:rFonts w:eastAsiaTheme="minorEastAsia"/>
          <w:lang w:val="en-GB"/>
        </w:rPr>
        <w:t>B</w:t>
      </w:r>
      <w:r w:rsidR="00D625F7" w:rsidRPr="008A62D7">
        <w:rPr>
          <w:rFonts w:eastAsiaTheme="minorEastAsia"/>
          <w:lang w:val="en-GB"/>
        </w:rPr>
        <w:t>onadonna</w:t>
      </w:r>
      <w:r w:rsidR="00F76585" w:rsidRPr="008A62D7">
        <w:rPr>
          <w:rFonts w:eastAsiaTheme="minorEastAsia"/>
          <w:lang w:val="en-GB"/>
        </w:rPr>
        <w:t xml:space="preserve"> </w:t>
      </w:r>
      <w:r w:rsidR="00626247" w:rsidRPr="008A62D7">
        <w:rPr>
          <w:rFonts w:eastAsiaTheme="minorEastAsia"/>
          <w:lang w:val="en-GB"/>
        </w:rPr>
        <w:t xml:space="preserve">(if activated), fed by </w:t>
      </w:r>
      <w:r w:rsidR="00626247" w:rsidRPr="008A62D7">
        <w:rPr>
          <w:rFonts w:eastAsiaTheme="minorEastAsia"/>
          <w:i/>
          <w:lang w:val="en-GB"/>
        </w:rPr>
        <w:t>h</w:t>
      </w:r>
      <w:r w:rsidR="00626247" w:rsidRPr="008A62D7">
        <w:rPr>
          <w:rFonts w:eastAsiaTheme="minorEastAsia"/>
          <w:i/>
          <w:vertAlign w:val="subscript"/>
          <w:lang w:val="en-GB"/>
        </w:rPr>
        <w:t>avg</w:t>
      </w:r>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338D5F86" w:rsidR="00B024EB" w:rsidRPr="008A62D7" w:rsidRDefault="001819E3"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(13)</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656905F3" w:rsidR="00B024EB" w:rsidRPr="008A62D7" w:rsidRDefault="001819E3"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(14)</w:t>
      </w:r>
    </w:p>
    <w:p w14:paraId="1E7EC573" w14:textId="77777777" w:rsidR="000B4C42" w:rsidRPr="008A62D7" w:rsidRDefault="000B4C42" w:rsidP="001B5ADD">
      <w:pPr>
        <w:rPr>
          <w:rFonts w:eastAsiaTheme="minorEastAsia"/>
          <w:szCs w:val="22"/>
          <w:lang w:val="en-GB"/>
        </w:rPr>
      </w:pPr>
    </w:p>
    <w:p w14:paraId="6EBDE03F" w14:textId="7A127A6F"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_Ref482539780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 “Analysis Mode”</w:t>
      </w:r>
      <w:r w:rsidR="00336E02" w:rsidRPr="008A62D7">
        <w:rPr>
          <w:rFonts w:eastAsiaTheme="minorEastAsia"/>
          <w:szCs w:val="22"/>
          <w:lang w:val="en-GB"/>
        </w:rPr>
        <w:fldChar w:fldCharType="end"/>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622" w:name="_Ref482276616"/>
      <w:bookmarkStart w:id="1623" w:name="_Toc536110925"/>
      <w:r w:rsidRPr="008A62D7">
        <w:rPr>
          <w:lang w:val="en-GB"/>
        </w:rPr>
        <w:t>The Analysis Mode</w:t>
      </w:r>
      <w:bookmarkEnd w:id="1622"/>
      <w:bookmarkEnd w:id="1623"/>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5BF242E5"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DE7C99" w:rsidRPr="008A62D7">
        <w:rPr>
          <w:lang w:val="en-GB"/>
        </w:rPr>
        <w:t>4.6</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72A920D4" w:rsidR="002149EB" w:rsidRPr="008A62D7" w:rsidRDefault="007309E9" w:rsidP="003E6989">
            <w:pPr>
              <w:rPr>
                <w:rFonts w:eastAsiaTheme="minorEastAsia"/>
                <w:szCs w:val="22"/>
                <w:lang w:val="en-GB"/>
              </w:rPr>
            </w:pPr>
            <w:del w:id="1624" w:author="Dioguardi, Fabio" w:date="2019-01-24T16:26:00Z">
              <w:r w:rsidRPr="008A62D7" w:rsidDel="006641CD">
                <w:rPr>
                  <w:rFonts w:eastAsiaTheme="minorEastAsia"/>
                  <w:szCs w:val="22"/>
                  <w:lang w:val="en-GB"/>
                </w:rPr>
                <w:delText>mod</w:delText>
              </w:r>
              <w:r w:rsidR="00D625F7" w:rsidRPr="008A62D7" w:rsidDel="006641CD">
                <w:rPr>
                  <w:rFonts w:eastAsiaTheme="minorEastAsia"/>
                  <w:szCs w:val="22"/>
                  <w:lang w:val="en-GB"/>
                </w:rPr>
                <w:delText>.</w:delText>
              </w:r>
              <w:r w:rsidRPr="008A62D7" w:rsidDel="006641CD">
                <w:rPr>
                  <w:rFonts w:eastAsiaTheme="minorEastAsia"/>
                  <w:szCs w:val="22"/>
                  <w:lang w:val="en-GB"/>
                </w:rPr>
                <w:delText xml:space="preserve"> </w:delText>
              </w:r>
            </w:del>
            <w:r w:rsidRPr="008A62D7">
              <w:rPr>
                <w:rFonts w:eastAsiaTheme="minorEastAsia"/>
                <w:szCs w:val="22"/>
                <w:lang w:val="en-GB"/>
              </w:rPr>
              <w:t>D</w:t>
            </w:r>
            <w:r w:rsidR="00D625F7" w:rsidRPr="008A62D7">
              <w:rPr>
                <w:rFonts w:eastAsiaTheme="minorEastAsia"/>
                <w:szCs w:val="22"/>
                <w:lang w:val="en-GB"/>
              </w:rPr>
              <w:t>egruyter</w:t>
            </w:r>
            <w:r w:rsidRPr="008A62D7">
              <w:rPr>
                <w:rFonts w:eastAsiaTheme="minorEastAsia"/>
                <w:szCs w:val="22"/>
                <w:lang w:val="en-GB"/>
              </w:rPr>
              <w:t xml:space="preserve"> B</w:t>
            </w:r>
            <w:r w:rsidR="00D625F7" w:rsidRPr="008A62D7">
              <w:rPr>
                <w:rFonts w:eastAsiaTheme="minorEastAsia"/>
                <w:szCs w:val="22"/>
                <w:lang w:val="en-GB"/>
              </w:rPr>
              <w:t>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lastRenderedPageBreak/>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46B607BD"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DE7C99" w:rsidRPr="008A62D7">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625" w:name="_Ref482453155"/>
      <w:bookmarkStart w:id="1626" w:name="_Toc536110926"/>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625"/>
      <w:bookmarkEnd w:id="1626"/>
    </w:p>
    <w:p w14:paraId="22CCF8BA" w14:textId="77777777" w:rsidR="003B6CB4" w:rsidRPr="008A62D7" w:rsidRDefault="003B6CB4" w:rsidP="003B6CB4">
      <w:pPr>
        <w:rPr>
          <w:lang w:val="en-GB"/>
        </w:rPr>
      </w:pPr>
    </w:p>
    <w:p w14:paraId="0E19BC79" w14:textId="398D9A53"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DE7C99" w:rsidRPr="008A62D7">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5363649A"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DE7C99" w:rsidRPr="008A62D7">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3B98455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 </w:t>
      </w:r>
      <w:r w:rsidR="009371B6" w:rsidRPr="008A62D7">
        <w:rPr>
          <w:rFonts w:eastAsiaTheme="minorEastAsia"/>
          <w:b/>
          <w:lang w:val="en-GB"/>
        </w:rPr>
        <w:t>mod. D</w:t>
      </w:r>
      <w:r w:rsidR="00D625F7" w:rsidRPr="008A62D7">
        <w:rPr>
          <w:rFonts w:eastAsiaTheme="minorEastAsia"/>
          <w:b/>
          <w:lang w:val="en-GB"/>
        </w:rPr>
        <w:t xml:space="preserve">egruyter </w:t>
      </w:r>
      <w:r w:rsidR="009371B6" w:rsidRPr="008A62D7">
        <w:rPr>
          <w:rFonts w:eastAsiaTheme="minorEastAsia"/>
          <w:b/>
          <w:lang w:val="en-GB"/>
        </w:rPr>
        <w:t>B</w:t>
      </w:r>
      <w:r w:rsidR="00D625F7" w:rsidRPr="008A62D7">
        <w:rPr>
          <w:rFonts w:eastAsiaTheme="minorEastAsia"/>
          <w:b/>
          <w:lang w:val="en-GB"/>
        </w:rPr>
        <w:t>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707E3E4E" w:rsidR="009018C9" w:rsidRPr="008A62D7" w:rsidRDefault="001819E3"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(15)</w:t>
      </w:r>
    </w:p>
    <w:p w14:paraId="16DF5BAD" w14:textId="77777777" w:rsidR="004A782A" w:rsidRPr="008A62D7" w:rsidRDefault="004A782A" w:rsidP="004A782A">
      <w:pPr>
        <w:rPr>
          <w:lang w:val="en-GB"/>
        </w:rPr>
      </w:pPr>
    </w:p>
    <w:p w14:paraId="5679DFF2" w14:textId="467011BC" w:rsidR="009A7387" w:rsidRPr="008A62D7" w:rsidRDefault="008B4217" w:rsidP="009A7387">
      <w:pPr>
        <w:rPr>
          <w:lang w:val="en-GB"/>
        </w:rPr>
      </w:pPr>
      <w:r w:rsidRPr="008A62D7">
        <w:rPr>
          <w:lang w:val="en-GB"/>
        </w:rPr>
        <w:lastRenderedPageBreak/>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BB1324" w:rsidRPr="008A62D7">
        <w:rPr>
          <w:lang w:val="en-GB"/>
        </w:rPr>
        <w:fldChar w:fldCharType="begin"/>
      </w:r>
      <w:r w:rsidR="00BB1324" w:rsidRPr="008A62D7">
        <w:rPr>
          <w:lang w:val="en-GB"/>
        </w:rPr>
        <w:instrText xml:space="preserve"> REF _Ref482348746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25</w:t>
      </w:r>
      <w:r w:rsidR="00BB1324" w:rsidRPr="008A62D7">
        <w:rPr>
          <w:lang w:val="en-GB"/>
        </w:rPr>
        <w:fldChar w:fldCharType="end"/>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DE7C99" w:rsidRPr="008A62D7">
        <w:rPr>
          <w:lang w:val="en-GB"/>
        </w:rPr>
        <w:t>4.9</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1BD407F5" w:rsidR="009A7387" w:rsidRPr="008A62D7" w:rsidRDefault="001819E3"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(16)</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76952156" w:rsidR="004E0F68" w:rsidRPr="008A62D7" w:rsidRDefault="001819E3"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(17)</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42DDB8FC" w:rsidR="009A7387" w:rsidRPr="008A62D7" w:rsidRDefault="001819E3"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(18)</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627" w:name="_Toc536110927"/>
      <w:r w:rsidRPr="008A62D7">
        <w:rPr>
          <w:lang w:val="en-GB"/>
        </w:rPr>
        <w:t xml:space="preserve">Step 8: Compute FMER </w:t>
      </w:r>
      <w:r w:rsidR="00CF62AC" w:rsidRPr="008A62D7">
        <w:rPr>
          <w:lang w:val="en-GB"/>
        </w:rPr>
        <w:t>b</w:t>
      </w:r>
      <w:r w:rsidRPr="008A62D7">
        <w:rPr>
          <w:lang w:val="en-GB"/>
        </w:rPr>
        <w:t>y Including Experimental Sensors</w:t>
      </w:r>
      <w:bookmarkEnd w:id="1627"/>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628" w:name="_Ref482348917"/>
      <w:bookmarkStart w:id="1629" w:name="_Toc536110928"/>
      <w:r w:rsidRPr="008A62D7">
        <w:rPr>
          <w:lang w:val="en-GB"/>
        </w:rPr>
        <w:t>Processing Data from Experimental MER Sensors</w:t>
      </w:r>
      <w:bookmarkEnd w:id="1628"/>
      <w:bookmarkEnd w:id="1629"/>
    </w:p>
    <w:p w14:paraId="1B76EBA1" w14:textId="77777777" w:rsidR="004E149A" w:rsidRPr="008A62D7" w:rsidRDefault="004E149A" w:rsidP="003B6CB4">
      <w:pPr>
        <w:rPr>
          <w:lang w:val="en-GB"/>
        </w:rPr>
      </w:pPr>
    </w:p>
    <w:p w14:paraId="5A28C0BE" w14:textId="3B6EAC5A"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del w:id="1630" w:author="Dioguardi, Fabio" w:date="2019-01-24T17:10:00Z">
        <w:r w:rsidR="00A70C55" w:rsidRPr="008A62D7" w:rsidDel="00D812EF">
          <w:rPr>
            <w:lang w:val="en-GB"/>
          </w:rPr>
          <w:delText>18.1</w:delText>
        </w:r>
      </w:del>
      <w:ins w:id="1631" w:author="Dioguardi, Fabio" w:date="2019-01-24T17:10:00Z">
        <w:r w:rsidR="00D812EF">
          <w:rPr>
            <w:lang w:val="en-GB"/>
          </w:rPr>
          <w:t>19.0</w:t>
        </w:r>
      </w:ins>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18151001"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r w:rsidR="00380952" w:rsidRPr="008A62D7">
        <w:rPr>
          <w:i/>
          <w:vertAlign w:val="subscript"/>
          <w:lang w:val="en-GB"/>
        </w:rPr>
        <w:t>,i</w:t>
      </w:r>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709C7616" w:rsidR="00380952" w:rsidRPr="008A62D7" w:rsidRDefault="001819E3"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(19)</w:t>
      </w:r>
    </w:p>
    <w:p w14:paraId="5FDF541D" w14:textId="77777777" w:rsidR="00380952" w:rsidRPr="008A62D7" w:rsidRDefault="00380952" w:rsidP="00380952">
      <w:pPr>
        <w:rPr>
          <w:rFonts w:eastAsiaTheme="minorEastAsia"/>
          <w:lang w:val="en-GB"/>
        </w:rPr>
      </w:pPr>
    </w:p>
    <w:p w14:paraId="65A42FEE" w14:textId="6B4975BC"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 </w:t>
      </w:r>
      <w:r w:rsidR="00BB1324" w:rsidRPr="008A62D7">
        <w:rPr>
          <w:rFonts w:eastAsiaTheme="minorEastAsia"/>
          <w:lang w:val="en-GB"/>
        </w:rPr>
        <w:fldChar w:fldCharType="begin"/>
      </w:r>
      <w:r w:rsidR="00BB1324" w:rsidRPr="008A62D7">
        <w:rPr>
          <w:rFonts w:eastAsiaTheme="minorEastAsia"/>
          <w:lang w:val="en-GB"/>
        </w:rPr>
        <w:instrText xml:space="preserve"> REF _Ref482350462 \h </w:instrText>
      </w:r>
      <w:r w:rsidR="00BB1324" w:rsidRPr="008A62D7">
        <w:rPr>
          <w:rFonts w:eastAsiaTheme="minorEastAsia"/>
          <w:lang w:val="en-GB"/>
        </w:rPr>
      </w:r>
      <w:r w:rsidR="00BB1324" w:rsidRPr="008A62D7">
        <w:rPr>
          <w:rFonts w:eastAsiaTheme="minorEastAsia"/>
          <w:lang w:val="en-GB"/>
        </w:rPr>
        <w:fldChar w:fldCharType="separate"/>
      </w:r>
      <w:r w:rsidR="00DE7C99" w:rsidRPr="008A62D7">
        <w:rPr>
          <w:lang w:val="en-GB"/>
        </w:rPr>
        <w:t xml:space="preserve">Figure </w:t>
      </w:r>
      <w:r w:rsidR="00DE7C99" w:rsidRPr="008A62D7">
        <w:rPr>
          <w:noProof/>
          <w:lang w:val="en-GB"/>
        </w:rPr>
        <w:t>27</w:t>
      </w:r>
      <w:r w:rsidR="00BB1324" w:rsidRPr="008A62D7">
        <w:rPr>
          <w:rFonts w:eastAsiaTheme="minorEastAsia"/>
          <w:lang w:val="en-GB"/>
        </w:rPr>
        <w:fldChar w:fldCharType="end"/>
      </w:r>
      <w:r w:rsidR="00FD4329" w:rsidRPr="008A62D7">
        <w:rPr>
          <w:rFonts w:eastAsiaTheme="minorEastAsia"/>
          <w:lang w:val="en-GB"/>
        </w:rPr>
        <w:t>,</w:t>
      </w:r>
      <w:r w:rsidRPr="008A62D7">
        <w:rPr>
          <w:rFonts w:eastAsiaTheme="minorEastAsia"/>
          <w:lang w:val="en-GB"/>
        </w:rPr>
        <w:t xml:space="preserve"> see section </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632" w:name="_Ref482352078"/>
      <w:bookmarkStart w:id="1633" w:name="_Toc536110929"/>
      <w:r w:rsidRPr="008A62D7">
        <w:rPr>
          <w:lang w:val="en-GB"/>
        </w:rPr>
        <w:t>Importing Manually Added MER Estimates</w:t>
      </w:r>
      <w:bookmarkEnd w:id="1632"/>
      <w:bookmarkEnd w:id="1633"/>
    </w:p>
    <w:p w14:paraId="29E8B4AB" w14:textId="77777777" w:rsidR="00831C31" w:rsidRPr="008A62D7" w:rsidRDefault="00831C31" w:rsidP="004E149A">
      <w:pPr>
        <w:rPr>
          <w:rFonts w:eastAsiaTheme="minorEastAsia"/>
          <w:szCs w:val="22"/>
          <w:lang w:val="en-GB"/>
        </w:rPr>
      </w:pPr>
    </w:p>
    <w:p w14:paraId="1B0BEC80" w14:textId="56DC0E24"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DE7C99" w:rsidRPr="008A62D7">
        <w:rPr>
          <w:rFonts w:eastAsiaTheme="minorEastAsia"/>
          <w:szCs w:val="22"/>
          <w:lang w:val="en-GB"/>
        </w:rPr>
        <w:t>4.12</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 xml:space="preserve">man_avg,i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7846B13" w:rsidR="009821C8" w:rsidRPr="008A62D7" w:rsidRDefault="001819E3"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(20)</w:t>
      </w:r>
    </w:p>
    <w:p w14:paraId="4FC226D5" w14:textId="6408D527" w:rsidR="000F07FC" w:rsidRPr="008A62D7" w:rsidRDefault="001819E3"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(21)</w:t>
      </w:r>
    </w:p>
    <w:p w14:paraId="65A9382E" w14:textId="2D367B72" w:rsidR="000F07FC" w:rsidRPr="008A62D7" w:rsidRDefault="001819E3"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(22)</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634" w:name="_Ref482810846"/>
      <w:bookmarkStart w:id="1635" w:name="_Toc536110930"/>
      <w:r w:rsidRPr="008A62D7">
        <w:rPr>
          <w:lang w:val="en-GB"/>
        </w:rPr>
        <w:t>Computing the FMER</w:t>
      </w:r>
      <w:bookmarkEnd w:id="1634"/>
      <w:bookmarkEnd w:id="1635"/>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4E712902" w:rsidR="002616BD" w:rsidRPr="008A62D7" w:rsidRDefault="002616BD" w:rsidP="004E149A">
      <w:pPr>
        <w:rPr>
          <w:lang w:val="en-GB"/>
        </w:rPr>
      </w:pPr>
      <w:r w:rsidRPr="008A62D7">
        <w:rPr>
          <w:lang w:val="en-GB"/>
        </w:rPr>
        <w:t xml:space="preserve">As indicated by </w:t>
      </w:r>
      <w:r w:rsidR="00BB1324" w:rsidRPr="008A62D7">
        <w:rPr>
          <w:lang w:val="en-GB"/>
        </w:rPr>
        <w:fldChar w:fldCharType="begin"/>
      </w:r>
      <w:r w:rsidR="00BB1324" w:rsidRPr="008A62D7">
        <w:rPr>
          <w:lang w:val="en-GB"/>
        </w:rPr>
        <w:instrText xml:space="preserve"> REF _Ref482351886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30</w:t>
      </w:r>
      <w:r w:rsidR="00BB1324" w:rsidRPr="008A62D7">
        <w:rPr>
          <w:lang w:val="en-GB"/>
        </w:rPr>
        <w:fldChar w:fldCharType="end"/>
      </w:r>
      <w:r w:rsidR="009821C8" w:rsidRPr="008A62D7">
        <w:rPr>
          <w:lang w:val="en-GB"/>
        </w:rPr>
        <w:t xml:space="preserve"> in section</w:t>
      </w:r>
      <w:r w:rsidR="00BB1324" w:rsidRPr="008A62D7">
        <w:rPr>
          <w:lang w:val="en-GB"/>
        </w:rPr>
        <w:fldChar w:fldCharType="begin"/>
      </w:r>
      <w:r w:rsidR="00BB1324" w:rsidRPr="008A62D7">
        <w:rPr>
          <w:lang w:val="en-GB"/>
        </w:rPr>
        <w:instrText xml:space="preserve"> REF _Ref482540944 \h </w:instrText>
      </w:r>
      <w:r w:rsidR="00BB1324" w:rsidRPr="008A62D7">
        <w:rPr>
          <w:lang w:val="en-GB"/>
        </w:rPr>
      </w:r>
      <w:r w:rsidR="00BB1324" w:rsidRPr="008A62D7">
        <w:rPr>
          <w:lang w:val="en-GB"/>
        </w:rPr>
        <w:fldChar w:fldCharType="separate"/>
      </w:r>
      <w:r w:rsidR="00DE7C99" w:rsidRPr="008A62D7">
        <w:rPr>
          <w:lang w:val="en-GB"/>
        </w:rPr>
        <w:t xml:space="preserve"> “FMER”</w:t>
      </w:r>
      <w:r w:rsidR="00BB1324" w:rsidRPr="008A62D7">
        <w:rPr>
          <w:lang w:val="en-GB"/>
        </w:rPr>
        <w:fldChar w:fldCharType="end"/>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DC774B" w:rsidRPr="008A62D7">
        <w:rPr>
          <w:lang w:val="en-GB"/>
        </w:rPr>
        <w:fldChar w:fldCharType="begin"/>
      </w:r>
      <w:r w:rsidR="00DC774B" w:rsidRPr="008A62D7">
        <w:rPr>
          <w:lang w:val="en-GB"/>
        </w:rPr>
        <w:instrText xml:space="preserve"> REF _Ref482540944 \h </w:instrText>
      </w:r>
      <w:r w:rsidR="00DC774B" w:rsidRPr="008A62D7">
        <w:rPr>
          <w:lang w:val="en-GB"/>
        </w:rPr>
      </w:r>
      <w:r w:rsidR="00DC774B" w:rsidRPr="008A62D7">
        <w:rPr>
          <w:lang w:val="en-GB"/>
        </w:rPr>
        <w:fldChar w:fldCharType="separate"/>
      </w:r>
      <w:r w:rsidR="00DE7C99" w:rsidRPr="008A62D7">
        <w:rPr>
          <w:lang w:val="en-GB"/>
        </w:rPr>
        <w:t xml:space="preserve"> “FMER”</w:t>
      </w:r>
      <w:r w:rsidR="00DC774B" w:rsidRPr="008A62D7">
        <w:rPr>
          <w:lang w:val="en-GB"/>
        </w:rPr>
        <w:fldChar w:fldCharType="end"/>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2AB68F0F" w:rsidR="00290188" w:rsidRPr="008A62D7" w:rsidRDefault="001819E3"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(23)</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7EE4431E" w:rsidR="00EC4C1F" w:rsidRPr="008A62D7" w:rsidRDefault="001819E3"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(24)</w:t>
      </w:r>
    </w:p>
    <w:p w14:paraId="73152C80" w14:textId="77777777" w:rsidR="00290188" w:rsidRPr="008A62D7" w:rsidRDefault="00290188" w:rsidP="004E149A">
      <w:pPr>
        <w:rPr>
          <w:lang w:val="en-GB"/>
        </w:rPr>
      </w:pPr>
    </w:p>
    <w:p w14:paraId="40FB5E59" w14:textId="6811EBDB"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average best MER estimate (FMER) suggested by FOXI, </w:t>
      </w:r>
      <w:r w:rsidR="00CF213A" w:rsidRPr="008A62D7">
        <w:rPr>
          <w:rFonts w:eastAsiaTheme="minorEastAsia"/>
          <w:lang w:val="en-GB"/>
        </w:rPr>
        <w:t>calculated as</w:t>
      </w:r>
    </w:p>
    <w:p w14:paraId="37DFC196" w14:textId="165559FF" w:rsidR="002616BD" w:rsidRPr="008A62D7" w:rsidRDefault="001819E3"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(25)</w:t>
      </w:r>
    </w:p>
    <w:p w14:paraId="223606CE" w14:textId="77777777" w:rsidR="004E149A" w:rsidRPr="008A62D7" w:rsidRDefault="004E149A" w:rsidP="004E149A">
      <w:pPr>
        <w:rPr>
          <w:lang w:val="en-GB"/>
        </w:rPr>
      </w:pPr>
    </w:p>
    <w:p w14:paraId="1EBDDF42" w14:textId="77777777" w:rsidR="004E149A" w:rsidRPr="008A62D7" w:rsidRDefault="004E149A" w:rsidP="000770AA">
      <w:pPr>
        <w:rPr>
          <w:lang w:val="en-GB"/>
        </w:rPr>
      </w:pPr>
    </w:p>
    <w:p w14:paraId="0BD1A1CD" w14:textId="77777777" w:rsidR="00A93672" w:rsidRPr="008A62D7" w:rsidRDefault="00A93672" w:rsidP="00A93672">
      <w:pPr>
        <w:keepNext/>
        <w:rPr>
          <w:lang w:val="en-GB"/>
        </w:rPr>
      </w:pPr>
    </w:p>
    <w:p w14:paraId="4B31E992" w14:textId="1E9D9CD2" w:rsidR="00DC774B" w:rsidRPr="008A62D7" w:rsidRDefault="00A93672" w:rsidP="00DC774B">
      <w:pPr>
        <w:rPr>
          <w:lang w:val="en-GB"/>
        </w:rPr>
      </w:pPr>
      <w:bookmarkStart w:id="1636" w:name="_Ref4825410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637" w:author="Dioguardi, Fabio" w:date="2018-11-07T13:54:00Z">
        <w:r w:rsidR="00F35802">
          <w:rPr>
            <w:noProof/>
            <w:lang w:val="en-GB"/>
          </w:rPr>
          <w:t>49</w:t>
        </w:r>
      </w:ins>
      <w:del w:id="1638" w:author="Dioguardi, Fabio" w:date="2018-11-07T10:11:00Z">
        <w:r w:rsidR="00DE7C99" w:rsidRPr="008A62D7" w:rsidDel="00A3487B">
          <w:rPr>
            <w:noProof/>
            <w:lang w:val="en-GB"/>
          </w:rPr>
          <w:delText>43</w:delText>
        </w:r>
      </w:del>
      <w:r w:rsidRPr="008A62D7">
        <w:rPr>
          <w:lang w:val="en-GB"/>
        </w:rPr>
        <w:fldChar w:fldCharType="end"/>
      </w:r>
      <w:r w:rsidRPr="008A62D7">
        <w:rPr>
          <w:lang w:val="en-GB"/>
        </w:rPr>
        <w:t>: Overview over the computation of the best MER estimate (FMER) by FOXI.</w:t>
      </w:r>
      <w:bookmarkEnd w:id="1636"/>
      <w:r w:rsidR="00DC774B" w:rsidRPr="008A62D7">
        <w:rPr>
          <w:lang w:val="en-GB"/>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8A62D7" w:rsidRDefault="00A93672" w:rsidP="00A93672">
      <w:pPr>
        <w:pStyle w:val="Caption"/>
        <w:jc w:val="center"/>
        <w:rPr>
          <w:lang w:val="en-GB"/>
        </w:rPr>
      </w:pPr>
    </w:p>
    <w:p w14:paraId="456AF067" w14:textId="67A21D2C" w:rsidR="002A099C" w:rsidRPr="008A62D7" w:rsidRDefault="004E149A" w:rsidP="000770AA">
      <w:pPr>
        <w:rPr>
          <w:lang w:val="en-GB"/>
        </w:rPr>
      </w:pPr>
      <w:r w:rsidRPr="008A62D7">
        <w:rPr>
          <w:lang w:val="en-GB"/>
        </w:rPr>
        <w:t xml:space="preserve"> </w:t>
      </w:r>
    </w:p>
    <w:p w14:paraId="303F6FB4" w14:textId="399D39A0" w:rsidR="00EB51E6" w:rsidRPr="008A62D7" w:rsidRDefault="00EB51E6" w:rsidP="00EB51E6">
      <w:pPr>
        <w:pStyle w:val="Heading3"/>
        <w:rPr>
          <w:lang w:val="en-GB"/>
        </w:rPr>
      </w:pPr>
      <w:bookmarkStart w:id="1639" w:name="_Toc536110931"/>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163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ins w:id="1640" w:author="Dioguardi, Fabio" w:date="2019-01-24T11:35:00Z"/>
          <w:lang w:val="en-GB"/>
        </w:rPr>
      </w:pPr>
      <w:bookmarkStart w:id="1641" w:name="_Toc536110932"/>
      <w:ins w:id="1642" w:author="Dioguardi, Fabio" w:date="2019-01-24T11:35:00Z">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641"/>
      </w:ins>
    </w:p>
    <w:p w14:paraId="076A8679" w14:textId="77777777" w:rsidR="00CC6A70" w:rsidRPr="00CC6A70" w:rsidRDefault="00CC6A70" w:rsidP="00CC6A70">
      <w:pPr>
        <w:rPr>
          <w:ins w:id="1643" w:author="Dioguardi, Fabio" w:date="2019-01-24T11:35:00Z"/>
          <w:lang w:val="en-GB"/>
        </w:rPr>
      </w:pPr>
    </w:p>
    <w:p w14:paraId="1CB59186" w14:textId="77777777" w:rsidR="00CC6A70" w:rsidRPr="00CC6A70" w:rsidRDefault="00CC6A70" w:rsidP="00CC6A70">
      <w:pPr>
        <w:rPr>
          <w:ins w:id="1644" w:author="Dioguardi, Fabio" w:date="2019-01-24T11:35:00Z"/>
          <w:lang w:val="en-GB"/>
        </w:rPr>
      </w:pPr>
      <w:ins w:id="1645" w:author="Dioguardi, Fabio" w:date="2019-01-24T11:35:00Z">
        <w:r w:rsidRPr="00CC6A70">
          <w:rPr>
            <w:lang w:val="en-GB"/>
          </w:rPr>
          <w:lastRenderedPageBreak/>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ins>
    </w:p>
    <w:p w14:paraId="7C9C72AE" w14:textId="77777777" w:rsidR="00CC6A70" w:rsidRPr="00CC6A70" w:rsidRDefault="00CC6A70" w:rsidP="00CC6A70">
      <w:pPr>
        <w:numPr>
          <w:ilvl w:val="0"/>
          <w:numId w:val="11"/>
        </w:numPr>
        <w:rPr>
          <w:ins w:id="1646" w:author="Dioguardi, Fabio" w:date="2019-01-24T11:35:00Z"/>
          <w:lang w:val="en-GB"/>
        </w:rPr>
      </w:pPr>
      <w:ins w:id="1647" w:author="Dioguardi, Fabio" w:date="2019-01-24T11:35:00Z">
        <w:r w:rsidRPr="00CC6A70">
          <w:rPr>
            <w:lang w:val="en-GB"/>
          </w:rPr>
          <w:t>Column 1: Time UTC</w:t>
        </w:r>
      </w:ins>
    </w:p>
    <w:p w14:paraId="18E87579" w14:textId="7F361760" w:rsidR="00CC6A70" w:rsidRPr="00CC6A70" w:rsidRDefault="00CC6A70" w:rsidP="00CC6A70">
      <w:pPr>
        <w:numPr>
          <w:ilvl w:val="0"/>
          <w:numId w:val="11"/>
        </w:numPr>
        <w:rPr>
          <w:ins w:id="1648" w:author="Dioguardi, Fabio" w:date="2019-01-24T11:35:00Z"/>
          <w:lang w:val="en-GB"/>
        </w:rPr>
      </w:pPr>
      <w:ins w:id="1649" w:author="Dioguardi, Fabio" w:date="2019-01-24T11:35:00Z">
        <w:r w:rsidRPr="00CC6A70">
          <w:rPr>
            <w:lang w:val="en-GB"/>
          </w:rPr>
          <w:t xml:space="preserve">Column 2: Minutes since t0. This is the </w:t>
        </w:r>
      </w:ins>
      <w:ins w:id="1650" w:author="Dioguardi, Fabio" w:date="2019-01-24T13:13:00Z">
        <w:r w:rsidR="00F45642">
          <w:rPr>
            <w:lang w:val="en-GB"/>
          </w:rPr>
          <w:t>cumulative time in</w:t>
        </w:r>
        <w:r w:rsidR="00F45642" w:rsidRPr="00CC6A70">
          <w:rPr>
            <w:lang w:val="en-GB"/>
          </w:rPr>
          <w:t xml:space="preserve"> </w:t>
        </w:r>
      </w:ins>
      <w:ins w:id="1651" w:author="Dioguardi, Fabio" w:date="2019-01-24T11:35:00Z">
        <w:r w:rsidRPr="00CC6A70">
          <w:rPr>
            <w:lang w:val="en-GB"/>
          </w:rPr>
          <w:t>minutes since the beginning of the eruption or simulation.</w:t>
        </w:r>
      </w:ins>
    </w:p>
    <w:p w14:paraId="28EF6AF7" w14:textId="77777777" w:rsidR="00CC6A70" w:rsidRPr="00CC6A70" w:rsidRDefault="00CC6A70" w:rsidP="00CC6A70">
      <w:pPr>
        <w:numPr>
          <w:ilvl w:val="0"/>
          <w:numId w:val="11"/>
        </w:numPr>
        <w:rPr>
          <w:ins w:id="1652" w:author="Dioguardi, Fabio" w:date="2019-01-24T11:35:00Z"/>
          <w:lang w:val="en-GB"/>
        </w:rPr>
      </w:pPr>
      <w:ins w:id="1653" w:author="Dioguardi, Fabio" w:date="2019-01-24T11:35:00Z">
        <w:r w:rsidRPr="00CC6A70">
          <w:rPr>
            <w:lang w:val="en-GB"/>
          </w:rPr>
          <w:t>Column 3: FMER min. Minimum estimate of FMER (kg s</w:t>
        </w:r>
        <w:r w:rsidRPr="00CC6A70">
          <w:rPr>
            <w:vertAlign w:val="superscript"/>
            <w:lang w:val="en-GB"/>
          </w:rPr>
          <w:t>-1</w:t>
        </w:r>
        <w:r w:rsidRPr="00CC6A70">
          <w:rPr>
            <w:lang w:val="en-GB"/>
          </w:rPr>
          <w:t>)</w:t>
        </w:r>
      </w:ins>
    </w:p>
    <w:p w14:paraId="03E74E91" w14:textId="77777777" w:rsidR="00CC6A70" w:rsidRPr="00CC6A70" w:rsidRDefault="00CC6A70" w:rsidP="00CC6A70">
      <w:pPr>
        <w:numPr>
          <w:ilvl w:val="0"/>
          <w:numId w:val="11"/>
        </w:numPr>
        <w:rPr>
          <w:ins w:id="1654" w:author="Dioguardi, Fabio" w:date="2019-01-24T11:35:00Z"/>
          <w:lang w:val="en-GB"/>
        </w:rPr>
      </w:pPr>
      <w:ins w:id="1655" w:author="Dioguardi, Fabio" w:date="2019-01-24T11:35:00Z">
        <w:r w:rsidRPr="00CC6A70">
          <w:rPr>
            <w:lang w:val="en-GB"/>
          </w:rPr>
          <w:t>Column 4: FMER avg. Average estimate of FMER (kg s</w:t>
        </w:r>
        <w:r w:rsidRPr="00CC6A70">
          <w:rPr>
            <w:vertAlign w:val="superscript"/>
            <w:lang w:val="en-GB"/>
          </w:rPr>
          <w:t>-1</w:t>
        </w:r>
        <w:r w:rsidRPr="00CC6A70">
          <w:rPr>
            <w:lang w:val="en-GB"/>
          </w:rPr>
          <w:t>)</w:t>
        </w:r>
      </w:ins>
    </w:p>
    <w:p w14:paraId="5BBDB311" w14:textId="77777777" w:rsidR="00CC6A70" w:rsidRPr="00CC6A70" w:rsidRDefault="00CC6A70" w:rsidP="00CC6A70">
      <w:pPr>
        <w:numPr>
          <w:ilvl w:val="0"/>
          <w:numId w:val="11"/>
        </w:numPr>
        <w:rPr>
          <w:ins w:id="1656" w:author="Dioguardi, Fabio" w:date="2019-01-24T11:35:00Z"/>
          <w:lang w:val="en-GB"/>
        </w:rPr>
      </w:pPr>
      <w:ins w:id="1657" w:author="Dioguardi, Fabio" w:date="2019-01-24T11:35:00Z">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ins>
    </w:p>
    <w:p w14:paraId="178B7B54" w14:textId="77777777" w:rsidR="00CC6A70" w:rsidRPr="00CC6A70" w:rsidRDefault="00CC6A70" w:rsidP="00CC6A70">
      <w:pPr>
        <w:rPr>
          <w:ins w:id="1658" w:author="Dioguardi, Fabio" w:date="2019-01-24T11:35:00Z"/>
          <w:lang w:val="en-GB"/>
        </w:rPr>
      </w:pPr>
      <w:ins w:id="1659" w:author="Dioguardi, Fabio" w:date="2019-01-24T11:35:00Z">
        <w:r w:rsidRPr="00CC6A70">
          <w:rPr>
            <w:lang w:val="en-GB"/>
          </w:rPr>
          <w:t>“</w:t>
        </w:r>
        <w:r w:rsidRPr="00CC6A70">
          <w:rPr>
            <w:i/>
            <w:lang w:val="en-GB"/>
          </w:rPr>
          <w:t>_PLH.txt</w:t>
        </w:r>
        <w:r w:rsidRPr="00CC6A70">
          <w:rPr>
            <w:lang w:val="en-GB"/>
          </w:rPr>
          <w:t>” has a compatible structure:</w:t>
        </w:r>
      </w:ins>
    </w:p>
    <w:p w14:paraId="5D070B6C" w14:textId="77777777" w:rsidR="00CC6A70" w:rsidRPr="00CC6A70" w:rsidRDefault="00CC6A70" w:rsidP="00CC6A70">
      <w:pPr>
        <w:numPr>
          <w:ilvl w:val="0"/>
          <w:numId w:val="11"/>
        </w:numPr>
        <w:rPr>
          <w:ins w:id="1660" w:author="Dioguardi, Fabio" w:date="2019-01-24T11:35:00Z"/>
          <w:lang w:val="en-GB"/>
        </w:rPr>
      </w:pPr>
      <w:ins w:id="1661" w:author="Dioguardi, Fabio" w:date="2019-01-24T11:35:00Z">
        <w:r w:rsidRPr="00CC6A70">
          <w:rPr>
            <w:lang w:val="en-GB"/>
          </w:rPr>
          <w:t>Column 1: Time UTC</w:t>
        </w:r>
      </w:ins>
    </w:p>
    <w:p w14:paraId="724E1A21" w14:textId="22C92E52" w:rsidR="00CC6A70" w:rsidRPr="00CC6A70" w:rsidRDefault="00CC6A70" w:rsidP="00CC6A70">
      <w:pPr>
        <w:numPr>
          <w:ilvl w:val="0"/>
          <w:numId w:val="11"/>
        </w:numPr>
        <w:rPr>
          <w:ins w:id="1662" w:author="Dioguardi, Fabio" w:date="2019-01-24T11:35:00Z"/>
          <w:lang w:val="en-GB"/>
        </w:rPr>
      </w:pPr>
      <w:ins w:id="1663" w:author="Dioguardi, Fabio" w:date="2019-01-24T11:35:00Z">
        <w:r w:rsidRPr="00CC6A70">
          <w:rPr>
            <w:lang w:val="en-GB"/>
          </w:rPr>
          <w:t xml:space="preserve">Column 2: Minutes since t0. This is the </w:t>
        </w:r>
      </w:ins>
      <w:ins w:id="1664" w:author="Dioguardi, Fabio" w:date="2019-01-24T13:13:00Z">
        <w:r w:rsidR="00F45642">
          <w:rPr>
            <w:lang w:val="en-GB"/>
          </w:rPr>
          <w:t>cumulative time in</w:t>
        </w:r>
      </w:ins>
      <w:ins w:id="1665" w:author="Dioguardi, Fabio" w:date="2019-01-24T11:35:00Z">
        <w:r w:rsidRPr="00CC6A70">
          <w:rPr>
            <w:lang w:val="en-GB"/>
          </w:rPr>
          <w:t xml:space="preserve"> minutes since the beginning of the eruption or simulation.</w:t>
        </w:r>
      </w:ins>
    </w:p>
    <w:p w14:paraId="394D5368" w14:textId="77777777" w:rsidR="00CC6A70" w:rsidRPr="00CC6A70" w:rsidRDefault="00CC6A70" w:rsidP="00CC6A70">
      <w:pPr>
        <w:numPr>
          <w:ilvl w:val="0"/>
          <w:numId w:val="11"/>
        </w:numPr>
        <w:rPr>
          <w:ins w:id="1666" w:author="Dioguardi, Fabio" w:date="2019-01-24T11:35:00Z"/>
          <w:lang w:val="en-GB"/>
        </w:rPr>
      </w:pPr>
      <w:ins w:id="1667" w:author="Dioguardi, Fabio" w:date="2019-01-24T11:35:00Z">
        <w:r w:rsidRPr="00CC6A70">
          <w:rPr>
            <w:lang w:val="en-GB"/>
          </w:rPr>
          <w:t>Column 3: PLH min. Minimum estimate of plume height above sea level (m)</w:t>
        </w:r>
      </w:ins>
    </w:p>
    <w:p w14:paraId="66859A84" w14:textId="77777777" w:rsidR="00CC6A70" w:rsidRPr="00CC6A70" w:rsidRDefault="00CC6A70" w:rsidP="00CC6A70">
      <w:pPr>
        <w:numPr>
          <w:ilvl w:val="0"/>
          <w:numId w:val="11"/>
        </w:numPr>
        <w:rPr>
          <w:ins w:id="1668" w:author="Dioguardi, Fabio" w:date="2019-01-24T11:35:00Z"/>
          <w:lang w:val="en-GB"/>
        </w:rPr>
      </w:pPr>
      <w:ins w:id="1669" w:author="Dioguardi, Fabio" w:date="2019-01-24T11:35:00Z">
        <w:r w:rsidRPr="00CC6A70">
          <w:rPr>
            <w:lang w:val="en-GB"/>
          </w:rPr>
          <w:t>Column 4: FMER avg. Average estimate of plume height above sea level (m)</w:t>
        </w:r>
      </w:ins>
    </w:p>
    <w:p w14:paraId="2E859CB6" w14:textId="215D0B85" w:rsidR="00CC6A70" w:rsidRDefault="00CC6A70" w:rsidP="00CC6A70">
      <w:pPr>
        <w:numPr>
          <w:ilvl w:val="0"/>
          <w:numId w:val="11"/>
        </w:numPr>
        <w:rPr>
          <w:ins w:id="1670" w:author="Dioguardi, Fabio" w:date="2019-01-24T13:54:00Z"/>
          <w:lang w:val="en-GB"/>
        </w:rPr>
      </w:pPr>
      <w:ins w:id="1671" w:author="Dioguardi, Fabio" w:date="2019-01-24T11:35:00Z">
        <w:r w:rsidRPr="00CC6A70">
          <w:t xml:space="preserve">Column 5: FMER min. </w:t>
        </w:r>
        <w:r w:rsidRPr="00CC6A70">
          <w:rPr>
            <w:lang w:val="en-GB"/>
          </w:rPr>
          <w:t>Minimum estimate of plume height above sea level (m)</w:t>
        </w:r>
      </w:ins>
    </w:p>
    <w:p w14:paraId="098FA883" w14:textId="57602668" w:rsidR="003E13B3" w:rsidRDefault="003E13B3" w:rsidP="003E13B3">
      <w:pPr>
        <w:rPr>
          <w:ins w:id="1672" w:author="Dioguardi, Fabio" w:date="2019-01-24T13:54:00Z"/>
          <w:lang w:val="en-GB"/>
        </w:rPr>
      </w:pPr>
    </w:p>
    <w:p w14:paraId="1EAE3C33" w14:textId="663F5087" w:rsidR="003E13B3" w:rsidRDefault="003E13B3" w:rsidP="003E13B3">
      <w:pPr>
        <w:pStyle w:val="Heading3"/>
        <w:rPr>
          <w:ins w:id="1673" w:author="Dioguardi, Fabio" w:date="2019-01-24T13:54:00Z"/>
          <w:lang w:val="en-GB"/>
        </w:rPr>
      </w:pPr>
      <w:bookmarkStart w:id="1674" w:name="_Toc536110933"/>
      <w:ins w:id="1675" w:author="Dioguardi, Fabio" w:date="2019-01-24T13:54:00Z">
        <w:r>
          <w:rPr>
            <w:lang w:val="en-GB"/>
          </w:rPr>
          <w:t>Other optional output files.</w:t>
        </w:r>
        <w:bookmarkEnd w:id="1674"/>
      </w:ins>
    </w:p>
    <w:p w14:paraId="2E5D92FA" w14:textId="77777777" w:rsidR="00BC0F21" w:rsidRDefault="00BC0F21" w:rsidP="003E13B3">
      <w:pPr>
        <w:rPr>
          <w:ins w:id="1676" w:author="Dioguardi, Fabio" w:date="2019-01-24T13:55:00Z"/>
          <w:lang w:val="en-GB"/>
        </w:rPr>
      </w:pPr>
    </w:p>
    <w:p w14:paraId="26012A6E" w14:textId="1BA9C858" w:rsidR="003E13B3" w:rsidRDefault="00BC0F21" w:rsidP="003E13B3">
      <w:pPr>
        <w:rPr>
          <w:ins w:id="1677" w:author="Dioguardi, Fabio" w:date="2019-01-24T14:02:00Z"/>
          <w:lang w:val="en-GB"/>
        </w:rPr>
      </w:pPr>
      <w:ins w:id="1678" w:author="Dioguardi, Fabio" w:date="2019-01-24T13:55:00Z">
        <w:r>
          <w:rPr>
            <w:lang w:val="en-GB"/>
          </w:rPr>
          <w:t xml:space="preserve">Time-averaged version of the files described in Section 5.8.5 are generated when requested by the operator via the </w:t>
        </w:r>
      </w:ins>
      <w:ins w:id="1679" w:author="Dioguardi, Fabio" w:date="2019-01-24T14:03:00Z">
        <w:r w:rsidR="00DD67BE">
          <w:rPr>
            <w:lang w:val="en-GB"/>
          </w:rPr>
          <w:t>“</w:t>
        </w:r>
      </w:ins>
      <w:ins w:id="1680" w:author="Dioguardi, Fabio" w:date="2019-01-24T13:57:00Z">
        <w:r w:rsidR="00440FED">
          <w:rPr>
            <w:lang w:val="en-GB"/>
          </w:rPr>
          <w:t>Output settings</w:t>
        </w:r>
      </w:ins>
      <w:ins w:id="1681" w:author="Dioguardi, Fabio" w:date="2019-01-24T14:03:00Z">
        <w:r w:rsidR="00DD67BE">
          <w:rPr>
            <w:lang w:val="en-GB"/>
          </w:rPr>
          <w:t>”</w:t>
        </w:r>
      </w:ins>
      <w:ins w:id="1682" w:author="Dioguardi, Fabio" w:date="2019-01-24T13:57:00Z">
        <w:r w:rsidR="00440FED">
          <w:rPr>
            <w:lang w:val="en-GB"/>
          </w:rPr>
          <w:t xml:space="preserve"> menu (see Section 4.</w:t>
        </w:r>
      </w:ins>
      <w:ins w:id="1683" w:author="Dioguardi, Fabio" w:date="2019-01-24T13:58:00Z">
        <w:r w:rsidR="00440FED">
          <w:rPr>
            <w:lang w:val="en-GB"/>
          </w:rPr>
          <w:t>14</w:t>
        </w:r>
      </w:ins>
      <w:ins w:id="1684" w:author="Dioguardi, Fabio" w:date="2019-01-24T13:59:00Z">
        <w:r w:rsidR="00821135">
          <w:rPr>
            <w:lang w:val="en-GB"/>
          </w:rPr>
          <w:t xml:space="preserve">) by clicking on the “Time Averaged outputs” tab and selecting the desired averaging time interval. Available options are 15 minutes, 30 minutes, 1 hour, 3 hours and 6 hours. </w:t>
        </w:r>
      </w:ins>
      <w:ins w:id="1685" w:author="Dioguardi, Fabio" w:date="2019-01-24T14:00:00Z">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ins>
      <w:ins w:id="1686" w:author="Dioguardi, Fabio" w:date="2019-01-24T14:01:00Z">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An example is shown in Figure </w:t>
        </w:r>
      </w:ins>
      <w:ins w:id="1687" w:author="Dioguardi, Fabio" w:date="2019-01-24T14:02:00Z">
        <w:r w:rsidR="00355466">
          <w:rPr>
            <w:lang w:val="en-GB"/>
          </w:rPr>
          <w:t>50.</w:t>
        </w:r>
      </w:ins>
    </w:p>
    <w:p w14:paraId="02D792F5" w14:textId="0921653B" w:rsidR="00102D9E" w:rsidRDefault="00102D9E" w:rsidP="003E13B3">
      <w:pPr>
        <w:rPr>
          <w:ins w:id="1688" w:author="Dioguardi, Fabio" w:date="2019-01-24T14:02:00Z"/>
          <w:lang w:val="en-GB"/>
        </w:rPr>
      </w:pPr>
    </w:p>
    <w:p w14:paraId="58027A6C" w14:textId="77777777" w:rsidR="00DD67BE" w:rsidRDefault="008C08C3" w:rsidP="00DD67BE">
      <w:pPr>
        <w:keepNext/>
        <w:rPr>
          <w:ins w:id="1689" w:author="Dioguardi, Fabio" w:date="2019-01-24T14:03:00Z"/>
        </w:rPr>
      </w:pPr>
      <w:ins w:id="1690" w:author="Dioguardi, Fabio" w:date="2019-01-24T14:03:00Z">
        <w:r>
          <w:rPr>
            <w:lang w:val="en-GB"/>
          </w:rPr>
          <w:pict w14:anchorId="5A09B1FC">
            <v:shape id="_x0000_i1029" type="#_x0000_t75" style="width:450.75pt;height:222.75pt">
              <v:imagedata r:id="rId19" o:title="figure_50"/>
            </v:shape>
          </w:pict>
        </w:r>
      </w:ins>
    </w:p>
    <w:p w14:paraId="61353B29" w14:textId="4503FC1D" w:rsidR="00102D9E" w:rsidRPr="00355466" w:rsidRDefault="00DD67BE" w:rsidP="00DD67BE">
      <w:pPr>
        <w:pStyle w:val="Caption"/>
        <w:rPr>
          <w:ins w:id="1691" w:author="Dioguardi, Fabio" w:date="2019-01-24T13:54:00Z"/>
          <w:lang w:val="en-GB"/>
        </w:rPr>
      </w:pPr>
      <w:ins w:id="1692" w:author="Dioguardi, Fabio" w:date="2019-01-24T14:03:00Z">
        <w:r>
          <w:t>Figure 50. Example of a time-averaged output file</w:t>
        </w:r>
      </w:ins>
    </w:p>
    <w:p w14:paraId="658F3272" w14:textId="273E4311" w:rsidR="003E13B3" w:rsidRDefault="003D5082" w:rsidP="003E13B3">
      <w:pPr>
        <w:rPr>
          <w:ins w:id="1693" w:author="Dioguardi, Fabio" w:date="2019-01-24T14:15:00Z"/>
          <w:lang w:val="en-GB"/>
        </w:rPr>
      </w:pPr>
      <w:ins w:id="1694" w:author="Dioguardi, Fabio" w:date="2019-01-24T14:05:00Z">
        <w:r>
          <w:rPr>
            <w:lang w:val="en-GB"/>
          </w:rPr>
          <w:t xml:space="preserve">Time-averaged time series can be useful for many applications, in particular for inputting eruption source parameters of integral plume models or ash dispersion simulations. </w:t>
        </w:r>
      </w:ins>
      <w:ins w:id="1695" w:author="Dioguardi, Fabio" w:date="2019-01-24T14:06:00Z">
        <w:r w:rsidR="007462AB">
          <w:rPr>
            <w:lang w:val="en-GB"/>
          </w:rPr>
          <w:t xml:space="preserve">For further supporting the latter, </w:t>
        </w:r>
      </w:ins>
      <w:ins w:id="1696" w:author="Dioguardi, Fabio" w:date="2019-01-24T14:03:00Z">
        <w:r w:rsidR="007462AB">
          <w:rPr>
            <w:lang w:val="en-GB"/>
          </w:rPr>
          <w:t>by means of</w:t>
        </w:r>
        <w:r w:rsidR="00DD67BE">
          <w:rPr>
            <w:lang w:val="en-GB"/>
          </w:rPr>
          <w:t xml:space="preserve"> the same menu</w:t>
        </w:r>
      </w:ins>
      <w:ins w:id="1697" w:author="Dioguardi, Fabio" w:date="2019-01-24T14:04:00Z">
        <w:r w:rsidR="007B590D">
          <w:rPr>
            <w:lang w:val="en-GB"/>
          </w:rPr>
          <w:t>, the user can activate the creation of additional files</w:t>
        </w:r>
      </w:ins>
      <w:ins w:id="1698" w:author="Dioguardi, Fabio" w:date="2019-01-24T14:05:00Z">
        <w:r>
          <w:rPr>
            <w:lang w:val="en-GB"/>
          </w:rPr>
          <w:t xml:space="preserve"> that can be </w:t>
        </w:r>
      </w:ins>
      <w:ins w:id="1699" w:author="Dioguardi, Fabio" w:date="2019-01-24T14:07:00Z">
        <w:r w:rsidR="007462AB">
          <w:rPr>
            <w:lang w:val="en-GB"/>
          </w:rPr>
          <w:t>used by NAME (Jones, 2007)</w:t>
        </w:r>
      </w:ins>
      <w:ins w:id="1700" w:author="Dioguardi, Fabio" w:date="2019-01-24T14:14:00Z">
        <w:r w:rsidR="00FF5B9C">
          <w:rPr>
            <w:lang w:val="en-GB"/>
          </w:rPr>
          <w:t>, the UK Met Office ash dispersion model</w:t>
        </w:r>
      </w:ins>
      <w:ins w:id="1701" w:author="Dioguardi, Fabio" w:date="2019-01-24T14:07:00Z">
        <w:r w:rsidR="007462AB">
          <w:rPr>
            <w:lang w:val="en-GB"/>
          </w:rPr>
          <w:t xml:space="preserve">. </w:t>
        </w:r>
      </w:ins>
      <w:ins w:id="1702" w:author="Dioguardi, Fabio" w:date="2019-01-24T14:08:00Z">
        <w:r w:rsidR="009A5ABC">
          <w:rPr>
            <w:lang w:val="en-GB"/>
          </w:rPr>
          <w:t>These are comma separated files that contains the time-averaged series of both FMER and plume height</w:t>
        </w:r>
        <w:r w:rsidR="00363BA4">
          <w:rPr>
            <w:lang w:val="en-GB"/>
          </w:rPr>
          <w:t>; separate files are ge</w:t>
        </w:r>
      </w:ins>
      <w:ins w:id="1703" w:author="Dioguardi, Fabio" w:date="2019-01-24T14:09:00Z">
        <w:r w:rsidR="00363BA4">
          <w:rPr>
            <w:lang w:val="en-GB"/>
          </w:rPr>
          <w:t>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ins>
      <w:ins w:id="1704" w:author="Dioguardi, Fabio" w:date="2019-01-24T14:10:00Z">
        <w:r w:rsidR="00363BA4">
          <w:rPr>
            <w:lang w:val="en-GB"/>
          </w:rPr>
          <w:t xml:space="preserve">). </w:t>
        </w:r>
      </w:ins>
      <w:ins w:id="1705" w:author="Dioguardi, Fabio" w:date="2019-01-24T14:15:00Z">
        <w:r w:rsidR="00FF5B9C">
          <w:rPr>
            <w:lang w:val="en-GB"/>
          </w:rPr>
          <w:t>The format is compatible with the NAME file that describes time varying source conditions; specifically:</w:t>
        </w:r>
      </w:ins>
    </w:p>
    <w:p w14:paraId="7E238352" w14:textId="608FD29F" w:rsidR="00FF5B9C" w:rsidRPr="00CC6A70" w:rsidRDefault="0016329B" w:rsidP="00FF5B9C">
      <w:pPr>
        <w:numPr>
          <w:ilvl w:val="0"/>
          <w:numId w:val="11"/>
        </w:numPr>
        <w:rPr>
          <w:ins w:id="1706" w:author="Dioguardi, Fabio" w:date="2019-01-24T14:15:00Z"/>
          <w:lang w:val="en-GB"/>
        </w:rPr>
      </w:pPr>
      <w:ins w:id="1707" w:author="Dioguardi, Fabio" w:date="2019-01-24T14:18:00Z">
        <w:r>
          <w:rPr>
            <w:lang w:val="en-GB"/>
          </w:rPr>
          <w:lastRenderedPageBreak/>
          <w:t xml:space="preserve">Column 1: </w:t>
        </w:r>
      </w:ins>
      <w:ins w:id="1708" w:author="Dioguardi, Fabio" w:date="2019-01-24T14:15:00Z">
        <w:r w:rsidR="00FF5B9C">
          <w:rPr>
            <w:lang w:val="en-GB"/>
          </w:rPr>
          <w:t>Name</w:t>
        </w:r>
        <w:r>
          <w:rPr>
            <w:lang w:val="en-GB"/>
          </w:rPr>
          <w:t>.</w:t>
        </w:r>
        <w:r w:rsidR="00FF5B9C" w:rsidRPr="00CC6A70">
          <w:rPr>
            <w:lang w:val="en-GB"/>
          </w:rPr>
          <w:t xml:space="preserve"> </w:t>
        </w:r>
        <w:r>
          <w:rPr>
            <w:lang w:val="en-GB"/>
          </w:rPr>
          <w:t>N</w:t>
        </w:r>
        <w:r w:rsidR="00FF5B9C">
          <w:rPr>
            <w:lang w:val="en-GB"/>
          </w:rPr>
          <w:t>ame of the Source</w:t>
        </w:r>
      </w:ins>
      <w:ins w:id="1709" w:author="Dioguardi, Fabio" w:date="2019-01-24T14:16:00Z">
        <w:r w:rsidR="00FF5B9C">
          <w:rPr>
            <w:lang w:val="en-GB"/>
          </w:rPr>
          <w:t>; each time</w:t>
        </w:r>
        <w:r>
          <w:rPr>
            <w:lang w:val="en-GB"/>
          </w:rPr>
          <w:t xml:space="preserve"> step define a different cycle. The source name is “Source n”, where n is the sequential number.</w:t>
        </w:r>
      </w:ins>
    </w:p>
    <w:p w14:paraId="3371D9B9" w14:textId="336D2D48" w:rsidR="00FF5B9C" w:rsidRDefault="0016329B" w:rsidP="00FF5B9C">
      <w:pPr>
        <w:numPr>
          <w:ilvl w:val="0"/>
          <w:numId w:val="11"/>
        </w:numPr>
        <w:rPr>
          <w:ins w:id="1710" w:author="Dioguardi, Fabio" w:date="2019-01-24T14:16:00Z"/>
          <w:lang w:val="en-GB"/>
        </w:rPr>
      </w:pPr>
      <w:ins w:id="1711" w:author="Dioguardi, Fabio" w:date="2019-01-24T14:19:00Z">
        <w:r>
          <w:rPr>
            <w:lang w:val="en-GB"/>
          </w:rPr>
          <w:t xml:space="preserve">Column 2: </w:t>
        </w:r>
      </w:ins>
      <w:ins w:id="1712" w:author="Dioguardi, Fabio" w:date="2019-01-24T14:16:00Z">
        <w:r>
          <w:rPr>
            <w:lang w:val="en-GB"/>
          </w:rPr>
          <w:t>Z</w:t>
        </w:r>
      </w:ins>
      <w:ins w:id="1713" w:author="Dioguardi, Fabio" w:date="2019-01-24T14:15:00Z">
        <w:r>
          <w:rPr>
            <w:lang w:val="en-GB"/>
          </w:rPr>
          <w:t>.</w:t>
        </w:r>
        <w:r w:rsidR="00FF5B9C" w:rsidRPr="00CC6A70">
          <w:rPr>
            <w:lang w:val="en-GB"/>
          </w:rPr>
          <w:t xml:space="preserve"> </w:t>
        </w:r>
      </w:ins>
      <w:ins w:id="1714" w:author="Dioguardi, Fabio" w:date="2019-01-24T14:16:00Z">
        <w:r>
          <w:rPr>
            <w:lang w:val="en-GB"/>
          </w:rPr>
          <w:t>Height of the plume centroid above sea level (m)</w:t>
        </w:r>
      </w:ins>
    </w:p>
    <w:p w14:paraId="08151FA3" w14:textId="3119926F" w:rsidR="0016329B" w:rsidRDefault="0016329B" w:rsidP="00FF5B9C">
      <w:pPr>
        <w:numPr>
          <w:ilvl w:val="0"/>
          <w:numId w:val="11"/>
        </w:numPr>
        <w:rPr>
          <w:ins w:id="1715" w:author="Dioguardi, Fabio" w:date="2019-01-24T14:17:00Z"/>
          <w:lang w:val="en-GB"/>
        </w:rPr>
      </w:pPr>
      <w:ins w:id="1716" w:author="Dioguardi, Fabio" w:date="2019-01-24T14:19:00Z">
        <w:r>
          <w:rPr>
            <w:lang w:val="en-GB"/>
          </w:rPr>
          <w:t xml:space="preserve">Column 3: </w:t>
        </w:r>
      </w:ins>
      <w:ins w:id="1717" w:author="Dioguardi, Fabio" w:date="2019-01-24T14:17:00Z">
        <w:r>
          <w:rPr>
            <w:lang w:val="en-GB"/>
          </w:rPr>
          <w:t>dZ. Plume height above the vent (m)</w:t>
        </w:r>
      </w:ins>
    </w:p>
    <w:p w14:paraId="71254978" w14:textId="05E3D58D" w:rsidR="0016329B" w:rsidRPr="00CC6A70" w:rsidRDefault="0016329B" w:rsidP="00FF5B9C">
      <w:pPr>
        <w:numPr>
          <w:ilvl w:val="0"/>
          <w:numId w:val="11"/>
        </w:numPr>
        <w:rPr>
          <w:ins w:id="1718" w:author="Dioguardi, Fabio" w:date="2019-01-24T14:15:00Z"/>
          <w:lang w:val="en-GB"/>
        </w:rPr>
      </w:pPr>
      <w:ins w:id="1719" w:author="Dioguardi, Fabio" w:date="2019-01-24T14:19:00Z">
        <w:r>
          <w:rPr>
            <w:lang w:val="en-GB"/>
          </w:rPr>
          <w:t xml:space="preserve">Column 4: </w:t>
        </w:r>
      </w:ins>
      <w:ins w:id="1720" w:author="Dioguardi, Fabio" w:date="2019-01-24T14:17:00Z">
        <w:r>
          <w:rPr>
            <w:lang w:val="en-GB"/>
          </w:rPr>
          <w:t xml:space="preserve">Source strength. Name of the emitted species, which by default for FOXI is </w:t>
        </w:r>
      </w:ins>
      <w:ins w:id="1721" w:author="Dioguardi, Fabio" w:date="2019-01-24T14:18:00Z">
        <w:r>
          <w:rPr>
            <w:lang w:val="en-GB"/>
          </w:rPr>
          <w:t>“VOLCANIC_ASH” and FMER in g hr</w:t>
        </w:r>
        <w:r>
          <w:rPr>
            <w:vertAlign w:val="superscript"/>
            <w:lang w:val="en-GB"/>
          </w:rPr>
          <w:t>-1</w:t>
        </w:r>
      </w:ins>
    </w:p>
    <w:p w14:paraId="40C1D0FA" w14:textId="675E5CD8" w:rsidR="002D0C04" w:rsidRDefault="0016329B" w:rsidP="002D0C04">
      <w:pPr>
        <w:numPr>
          <w:ilvl w:val="0"/>
          <w:numId w:val="11"/>
        </w:numPr>
        <w:rPr>
          <w:ins w:id="1722" w:author="Dioguardi, Fabio" w:date="2019-01-24T14:20:00Z"/>
          <w:lang w:val="en-GB"/>
        </w:rPr>
      </w:pPr>
      <w:ins w:id="1723" w:author="Dioguardi, Fabio" w:date="2019-01-24T14:15:00Z">
        <w:r>
          <w:rPr>
            <w:lang w:val="en-GB"/>
          </w:rPr>
          <w:t>Column 5</w:t>
        </w:r>
        <w:r w:rsidR="00FF5B9C" w:rsidRPr="00CC6A70">
          <w:rPr>
            <w:lang w:val="en-GB"/>
          </w:rPr>
          <w:t xml:space="preserve">: </w:t>
        </w:r>
        <w:r>
          <w:rPr>
            <w:lang w:val="en-GB"/>
          </w:rPr>
          <w:t xml:space="preserve">Start time. </w:t>
        </w:r>
      </w:ins>
      <w:ins w:id="1724" w:author="Dioguardi, Fabio" w:date="2019-01-24T14:20:00Z">
        <w:r w:rsidR="002D0C04">
          <w:rPr>
            <w:lang w:val="en-GB"/>
          </w:rPr>
          <w:t>Start time of the current time interval (UTC).</w:t>
        </w:r>
      </w:ins>
    </w:p>
    <w:p w14:paraId="2A1CB3D2" w14:textId="334F42A2" w:rsidR="002D0C04" w:rsidRPr="002D0C04" w:rsidRDefault="002D0C04" w:rsidP="002D0C04">
      <w:pPr>
        <w:numPr>
          <w:ilvl w:val="0"/>
          <w:numId w:val="11"/>
        </w:numPr>
        <w:rPr>
          <w:ins w:id="1725" w:author="Dioguardi, Fabio" w:date="2019-01-24T14:15:00Z"/>
          <w:lang w:val="en-GB"/>
        </w:rPr>
      </w:pPr>
      <w:ins w:id="1726" w:author="Dioguardi, Fabio" w:date="2019-01-24T14:20:00Z">
        <w:r>
          <w:rPr>
            <w:lang w:val="en-GB"/>
          </w:rPr>
          <w:t>Column 6: Stop time. Stop time of the current time interval (UTC).</w:t>
        </w:r>
      </w:ins>
    </w:p>
    <w:p w14:paraId="58A02FC6" w14:textId="77B489A3" w:rsidR="00E355E0" w:rsidRDefault="00597A6F" w:rsidP="00E355E0">
      <w:pPr>
        <w:rPr>
          <w:ins w:id="1727" w:author="Dioguardi, Fabio" w:date="2019-01-24T14:30:00Z"/>
          <w:lang w:val="en-GB"/>
        </w:rPr>
      </w:pPr>
      <w:ins w:id="1728" w:author="Dioguardi, Fabio" w:date="2019-01-24T14:22:00Z">
        <w:r>
          <w:rPr>
            <w:lang w:val="en-GB"/>
          </w:rPr>
          <w:t>A screenshot of one of these files is shown in Figure 51.</w:t>
        </w:r>
      </w:ins>
    </w:p>
    <w:p w14:paraId="6411253A" w14:textId="04312C32" w:rsidR="0079600A" w:rsidRDefault="0079600A" w:rsidP="00E355E0">
      <w:pPr>
        <w:rPr>
          <w:ins w:id="1729" w:author="Dioguardi, Fabio" w:date="2019-01-24T14:30:00Z"/>
          <w:lang w:val="en-GB"/>
        </w:rPr>
      </w:pPr>
    </w:p>
    <w:p w14:paraId="40F514A8" w14:textId="77777777" w:rsidR="0079600A" w:rsidRDefault="008C08C3" w:rsidP="0079600A">
      <w:pPr>
        <w:keepNext/>
        <w:rPr>
          <w:ins w:id="1730" w:author="Dioguardi, Fabio" w:date="2019-01-24T14:30:00Z"/>
        </w:rPr>
      </w:pPr>
      <w:ins w:id="1731" w:author="Dioguardi, Fabio" w:date="2019-01-24T14:30:00Z">
        <w:r>
          <w:rPr>
            <w:lang w:val="en-GB"/>
          </w:rPr>
          <w:pict w14:anchorId="0173BD6D">
            <v:shape id="_x0000_i1030" type="#_x0000_t75" style="width:450.75pt;height:192.75pt">
              <v:imagedata r:id="rId20" o:title="figure_51"/>
            </v:shape>
          </w:pict>
        </w:r>
      </w:ins>
    </w:p>
    <w:p w14:paraId="6D79289E" w14:textId="4FA35B90" w:rsidR="0079600A" w:rsidRDefault="0079600A" w:rsidP="0079600A">
      <w:pPr>
        <w:pStyle w:val="Caption"/>
        <w:rPr>
          <w:ins w:id="1732" w:author="Dioguardi, Fabio" w:date="2019-01-24T14:22:00Z"/>
          <w:lang w:val="en-GB"/>
        </w:rPr>
      </w:pPr>
      <w:ins w:id="1733" w:author="Dioguardi, Fabio" w:date="2019-01-24T14:30:00Z">
        <w:r>
          <w:t>Figure</w:t>
        </w:r>
      </w:ins>
      <w:ins w:id="1734" w:author="Dioguardi, Fabio" w:date="2019-01-24T14:31:00Z">
        <w:r>
          <w:t xml:space="preserve"> 51</w:t>
        </w:r>
      </w:ins>
      <w:ins w:id="1735" w:author="Dioguardi, Fabio" w:date="2019-01-24T14:30:00Z">
        <w:r>
          <w:t>. Example of</w:t>
        </w:r>
      </w:ins>
      <w:ins w:id="1736" w:author="Dioguardi, Fabio" w:date="2019-01-24T14:31:00Z">
        <w:r>
          <w:t xml:space="preserve"> a time-averaged output file specific </w:t>
        </w:r>
        <w:r w:rsidR="00A70FA7">
          <w:t>for NAME.</w:t>
        </w:r>
      </w:ins>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737" w:name="_Ref482813504"/>
      <w:bookmarkStart w:id="1738" w:name="_Toc536110934"/>
      <w:r w:rsidRPr="008A62D7">
        <w:rPr>
          <w:lang w:val="en-GB"/>
        </w:rPr>
        <w:t>Step 9: Compute Total Mass Erupted</w:t>
      </w:r>
      <w:bookmarkEnd w:id="1737"/>
      <w:bookmarkEnd w:id="1738"/>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13A05BCC" w:rsidR="00520C74" w:rsidRPr="008A62D7" w:rsidRDefault="001819E3"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(26)</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ins w:id="1739" w:author="Dioguardi, Fabio" w:date="2019-01-24T16:27:00Z"/>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ins w:id="1740" w:author="Dioguardi, Fabio" w:date="2019-01-24T16:27:00Z">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ins>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741" w:name="_Ref483233429"/>
      <w:bookmarkStart w:id="1742" w:name="_Toc536110935"/>
      <w:r w:rsidRPr="008A62D7">
        <w:rPr>
          <w:lang w:val="en-GB"/>
        </w:rPr>
        <w:t>Step 10: Output</w:t>
      </w:r>
      <w:r w:rsidR="00335371" w:rsidRPr="008A62D7">
        <w:rPr>
          <w:lang w:val="en-GB"/>
        </w:rPr>
        <w:t>s -</w:t>
      </w:r>
      <w:r w:rsidRPr="008A62D7">
        <w:rPr>
          <w:lang w:val="en-GB"/>
        </w:rPr>
        <w:t xml:space="preserve"> Plots and Results</w:t>
      </w:r>
      <w:bookmarkEnd w:id="1741"/>
      <w:bookmarkEnd w:id="1742"/>
    </w:p>
    <w:p w14:paraId="7C3EBA70" w14:textId="77777777" w:rsidR="007444FB" w:rsidRPr="008A62D7" w:rsidRDefault="007444FB" w:rsidP="007444FB">
      <w:pPr>
        <w:rPr>
          <w:lang w:val="en-GB"/>
        </w:rPr>
      </w:pPr>
    </w:p>
    <w:p w14:paraId="5D08F4A0" w14:textId="56C29F10"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del w:id="1743" w:author="Dioguardi, Fabio" w:date="2019-01-24T17:10:00Z">
        <w:r w:rsidR="00A70C55" w:rsidRPr="008A62D7" w:rsidDel="00D812EF">
          <w:rPr>
            <w:lang w:val="en-GB"/>
          </w:rPr>
          <w:delText>18.1</w:delText>
        </w:r>
      </w:del>
      <w:ins w:id="1744" w:author="Dioguardi, Fabio" w:date="2019-01-24T17:10:00Z">
        <w:r w:rsidR="00D812EF">
          <w:rPr>
            <w:lang w:val="en-GB"/>
          </w:rPr>
          <w:t>19.0</w:t>
        </w:r>
      </w:ins>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77777777" w:rsidR="007444FB" w:rsidRPr="008A62D7" w:rsidRDefault="007444FB"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745" w:name="_Toc536110936"/>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745"/>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33D72A47" w:rsidR="006973E6" w:rsidRPr="008A62D7"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Pr="008A62D7">
        <w:rPr>
          <w:lang w:val="en-GB"/>
        </w:rPr>
        <w:fldChar w:fldCharType="begin"/>
      </w:r>
      <w:r w:rsidRPr="008A62D7">
        <w:rPr>
          <w:lang w:val="en-GB"/>
        </w:rPr>
        <w:instrText xml:space="preserve"> REF _Ref482442614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35</w:t>
      </w:r>
      <w:r w:rsidRPr="008A62D7">
        <w:rPr>
          <w:lang w:val="en-GB"/>
        </w:rPr>
        <w:fldChar w:fldCharType="end"/>
      </w:r>
      <w:r w:rsidR="006973E6" w:rsidRPr="008A62D7">
        <w:rPr>
          <w:lang w:val="en-GB"/>
        </w:rPr>
        <w:t>).</w:t>
      </w:r>
      <w:r w:rsidR="008D013B" w:rsidRPr="008A62D7">
        <w:rPr>
          <w:lang w:val="en-GB"/>
        </w:rPr>
        <w:t xml:space="preserve"> In the example given in </w:t>
      </w:r>
      <w:r w:rsidR="008D013B" w:rsidRPr="008A62D7">
        <w:rPr>
          <w:lang w:val="en-GB"/>
        </w:rPr>
        <w:fldChar w:fldCharType="begin"/>
      </w:r>
      <w:r w:rsidR="008D013B" w:rsidRPr="008A62D7">
        <w:rPr>
          <w:lang w:val="en-GB"/>
        </w:rPr>
        <w:instrText xml:space="preserve"> REF _Ref482621708 \h </w:instrText>
      </w:r>
      <w:r w:rsidR="008D013B" w:rsidRPr="008A62D7">
        <w:rPr>
          <w:lang w:val="en-GB"/>
        </w:rPr>
      </w:r>
      <w:r w:rsidR="008D013B" w:rsidRPr="008A62D7">
        <w:rPr>
          <w:lang w:val="en-GB"/>
        </w:rPr>
        <w:fldChar w:fldCharType="separate"/>
      </w:r>
      <w:r w:rsidR="00DE7C99" w:rsidRPr="008A62D7">
        <w:rPr>
          <w:lang w:val="en-GB"/>
        </w:rPr>
        <w:t xml:space="preserve">Figure </w:t>
      </w:r>
      <w:r w:rsidR="00DE7C99" w:rsidRPr="008A62D7">
        <w:rPr>
          <w:noProof/>
          <w:lang w:val="en-GB"/>
        </w:rPr>
        <w:t>44</w:t>
      </w:r>
      <w:r w:rsidR="008D013B" w:rsidRPr="008A62D7">
        <w:rPr>
          <w:lang w:val="en-GB"/>
        </w:rPr>
        <w:fldChar w:fldCharType="end"/>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F73A62" w:rsidRPr="008A62D7">
        <w:rPr>
          <w:lang w:val="en-GB"/>
        </w:rPr>
        <w:t>).</w:t>
      </w:r>
    </w:p>
    <w:p w14:paraId="58D9D7C5" w14:textId="77777777" w:rsidR="006973E6" w:rsidRPr="008A62D7" w:rsidRDefault="006973E6" w:rsidP="006973E6">
      <w:pPr>
        <w:keepNext/>
        <w:jc w:val="center"/>
        <w:rPr>
          <w:lang w:val="en-GB"/>
        </w:rPr>
      </w:pPr>
    </w:p>
    <w:p w14:paraId="7BA6872B" w14:textId="3851A240" w:rsidR="006973E6" w:rsidRPr="008A62D7" w:rsidRDefault="006973E6" w:rsidP="006973E6">
      <w:pPr>
        <w:pStyle w:val="Caption"/>
        <w:rPr>
          <w:lang w:val="en-GB"/>
        </w:rPr>
      </w:pPr>
      <w:bookmarkStart w:id="1746" w:name="_Ref4826217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47" w:author="Dioguardi, Fabio" w:date="2018-11-07T13:54:00Z">
        <w:r w:rsidR="00F35802">
          <w:rPr>
            <w:noProof/>
            <w:lang w:val="en-GB"/>
          </w:rPr>
          <w:t>50</w:t>
        </w:r>
      </w:ins>
      <w:del w:id="1748" w:author="Dioguardi, Fabio" w:date="2018-11-07T10:11:00Z">
        <w:r w:rsidR="00DE7C99" w:rsidRPr="008A62D7" w:rsidDel="00A3487B">
          <w:rPr>
            <w:noProof/>
            <w:lang w:val="en-GB"/>
          </w:rPr>
          <w:delText>44</w:delText>
        </w:r>
      </w:del>
      <w:r w:rsidRPr="008A62D7">
        <w:rPr>
          <w:lang w:val="en-GB"/>
        </w:rPr>
        <w:fldChar w:fldCharType="end"/>
      </w:r>
      <w:bookmarkEnd w:id="1746"/>
      <w:r w:rsidRPr="008A62D7">
        <w:rPr>
          <w:lang w:val="en-GB"/>
        </w:rPr>
        <w:t>: Excerpt of a typical ".log" file. "Level05" indicates that the depicted entries were generated during the computations conducted within step 5.</w:t>
      </w: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500A1407" w14:textId="5E379544" w:rsidR="00630530" w:rsidRPr="008A62D7" w:rsidRDefault="00630530" w:rsidP="001507E8">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311A9769" w14:textId="77777777" w:rsidR="00376724" w:rsidRPr="008A62D7" w:rsidRDefault="00376724" w:rsidP="00376724">
      <w:pPr>
        <w:rPr>
          <w:lang w:val="en-GB"/>
        </w:rPr>
      </w:pPr>
    </w:p>
    <w:p w14:paraId="642F6AB0" w14:textId="2017FD8D" w:rsidR="00376724" w:rsidRPr="008A62D7" w:rsidRDefault="001245B9" w:rsidP="00376724">
      <w:pPr>
        <w:pStyle w:val="Heading3"/>
        <w:rPr>
          <w:lang w:val="en-GB"/>
        </w:rPr>
      </w:pPr>
      <w:bookmarkStart w:id="1749" w:name="_Toc536110937"/>
      <w:r w:rsidRPr="008A62D7">
        <w:rPr>
          <w:lang w:val="en-GB"/>
        </w:rPr>
        <w:lastRenderedPageBreak/>
        <w:t>The Status Report</w:t>
      </w:r>
      <w:bookmarkEnd w:id="1749"/>
    </w:p>
    <w:p w14:paraId="0A1CD016" w14:textId="77777777" w:rsidR="00376724" w:rsidRPr="008A62D7" w:rsidRDefault="00376724" w:rsidP="00376724">
      <w:pPr>
        <w:rPr>
          <w:lang w:val="en-GB"/>
        </w:rPr>
      </w:pPr>
    </w:p>
    <w:p w14:paraId="78AE7BA2" w14:textId="1B972F1F"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0270D4" w:rsidRPr="008A62D7">
        <w:rPr>
          <w:lang w:val="en-GB"/>
        </w:rPr>
        <w:fldChar w:fldCharType="begin"/>
      </w:r>
      <w:r w:rsidR="000270D4" w:rsidRPr="008A62D7">
        <w:rPr>
          <w:lang w:val="en-GB"/>
        </w:rPr>
        <w:instrText xml:space="preserve"> REF _Ref482623041 \h </w:instrText>
      </w:r>
      <w:r w:rsidR="000270D4" w:rsidRPr="008A62D7">
        <w:rPr>
          <w:lang w:val="en-GB"/>
        </w:rPr>
      </w:r>
      <w:r w:rsidR="000270D4" w:rsidRPr="008A62D7">
        <w:rPr>
          <w:lang w:val="en-GB"/>
        </w:rPr>
        <w:fldChar w:fldCharType="separate"/>
      </w:r>
      <w:r w:rsidR="00DE7C99" w:rsidRPr="008A62D7">
        <w:rPr>
          <w:lang w:val="en-GB"/>
        </w:rPr>
        <w:t xml:space="preserve"> “Output Control” and REFIR maps</w:t>
      </w:r>
      <w:r w:rsidR="000270D4" w:rsidRPr="008A62D7">
        <w:rPr>
          <w:lang w:val="en-GB"/>
        </w:rPr>
        <w:fldChar w:fldCharType="end"/>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094A27AF" w14:textId="562CC4A7" w:rsidR="005F7DF3" w:rsidRPr="008A62D7" w:rsidRDefault="005F7DF3" w:rsidP="001507E8">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p>
    <w:p w14:paraId="7F4D5CD0" w14:textId="77777777" w:rsidR="00AA65D2" w:rsidRPr="008A62D7" w:rsidRDefault="00AA65D2" w:rsidP="00AA65D2">
      <w:pPr>
        <w:pStyle w:val="ListParagraph"/>
        <w:rPr>
          <w:lang w:val="en-GB"/>
        </w:rPr>
      </w:pPr>
    </w:p>
    <w:p w14:paraId="735F8F3A" w14:textId="77777777" w:rsidR="00B33EF8" w:rsidRPr="008A62D7" w:rsidRDefault="00B33EF8">
      <w:pPr>
        <w:rPr>
          <w:rFonts w:asciiTheme="majorHAnsi" w:eastAsiaTheme="majorEastAsia" w:hAnsiTheme="majorHAnsi" w:cstheme="majorBidi"/>
          <w:color w:val="243F60" w:themeColor="accent1" w:themeShade="7F"/>
          <w:sz w:val="24"/>
          <w:lang w:val="en-GB"/>
        </w:rPr>
      </w:pPr>
      <w:r w:rsidRPr="008A62D7">
        <w:rPr>
          <w:lang w:val="en-GB"/>
        </w:rPr>
        <w:br w:type="page"/>
      </w:r>
    </w:p>
    <w:p w14:paraId="3D202922" w14:textId="5366CDE2" w:rsidR="005F7DF3" w:rsidRPr="008A62D7" w:rsidRDefault="00C2342C" w:rsidP="005F7DF3">
      <w:pPr>
        <w:pStyle w:val="Heading3"/>
        <w:rPr>
          <w:lang w:val="en-GB"/>
        </w:rPr>
      </w:pPr>
      <w:bookmarkStart w:id="1750" w:name="_Ref482879964"/>
      <w:bookmarkStart w:id="1751" w:name="_Toc536110938"/>
      <w:r w:rsidRPr="008A62D7">
        <w:rPr>
          <w:lang w:val="en-GB"/>
        </w:rPr>
        <w:lastRenderedPageBreak/>
        <w:t xml:space="preserve">Plume Height </w:t>
      </w:r>
      <w:r w:rsidR="005F7DF3" w:rsidRPr="008A62D7">
        <w:rPr>
          <w:lang w:val="en-GB"/>
        </w:rPr>
        <w:t>Plots</w:t>
      </w:r>
      <w:bookmarkEnd w:id="1750"/>
      <w:bookmarkEnd w:id="1751"/>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A80CF10"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 </w:t>
      </w:r>
      <w:r w:rsidRPr="008A62D7">
        <w:rPr>
          <w:lang w:val="en-GB"/>
        </w:rPr>
        <w:fldChar w:fldCharType="begin"/>
      </w:r>
      <w:r w:rsidRPr="008A62D7">
        <w:rPr>
          <w:lang w:val="en-GB"/>
        </w:rPr>
        <w:instrText xml:space="preserve"> REF _Ref482712005 \h  \* MERGEFORMAT </w:instrText>
      </w:r>
      <w:r w:rsidRPr="008A62D7">
        <w:rPr>
          <w:lang w:val="en-GB"/>
        </w:rPr>
      </w:r>
      <w:r w:rsidRPr="008A62D7">
        <w:rPr>
          <w:lang w:val="en-GB"/>
        </w:rPr>
        <w:fldChar w:fldCharType="separate"/>
      </w:r>
      <w:r w:rsidR="00DE7C99" w:rsidRPr="008A62D7">
        <w:rPr>
          <w:lang w:val="en-GB"/>
        </w:rPr>
        <w:t>Figure 45</w:t>
      </w:r>
      <w:r w:rsidRPr="008A62D7">
        <w:rPr>
          <w:lang w:val="en-GB"/>
        </w:rPr>
        <w:fldChar w:fldCharType="end"/>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B3E3BC9" w:rsidR="00B74DDE" w:rsidRPr="008A62D7" w:rsidRDefault="00B74DDE" w:rsidP="00C522A2">
      <w:pPr>
        <w:rPr>
          <w:lang w:val="en-GB"/>
        </w:rPr>
      </w:pPr>
      <w:r w:rsidRPr="008A62D7">
        <w:rPr>
          <w:lang w:val="en-GB"/>
        </w:rPr>
        <w:t xml:space="preserve">PH plots can be controlled by the operator, using the “Output Control” menu within FIX (see </w:t>
      </w:r>
      <w:r w:rsidRPr="008A62D7">
        <w:rPr>
          <w:lang w:val="en-GB"/>
        </w:rPr>
        <w:fldChar w:fldCharType="begin"/>
      </w:r>
      <w:r w:rsidRPr="008A62D7">
        <w:rPr>
          <w:lang w:val="en-GB"/>
        </w:rPr>
        <w:instrText xml:space="preserve"> REF _Ref482715059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46</w:t>
      </w:r>
      <w:r w:rsidRPr="008A62D7">
        <w:rPr>
          <w:lang w:val="en-GB"/>
        </w:rPr>
        <w:fldChar w:fldCharType="end"/>
      </w:r>
      <w:r w:rsidRPr="008A62D7">
        <w:rPr>
          <w:lang w:val="en-GB"/>
        </w:rPr>
        <w:t>).</w:t>
      </w:r>
    </w:p>
    <w:p w14:paraId="712EB011" w14:textId="77777777" w:rsidR="00B74DDE" w:rsidRPr="008A62D7" w:rsidRDefault="00B74DDE" w:rsidP="00C522A2">
      <w:pPr>
        <w:rPr>
          <w:b/>
          <w:u w:val="single"/>
          <w:lang w:val="en-GB"/>
        </w:rPr>
      </w:pPr>
    </w:p>
    <w:p w14:paraId="0FBDAF1C" w14:textId="246D2C72" w:rsidR="008A1AAE" w:rsidRPr="008A62D7" w:rsidRDefault="008A1AAE" w:rsidP="00C522A2">
      <w:pPr>
        <w:pStyle w:val="Caption"/>
        <w:rPr>
          <w:lang w:val="en-GB"/>
        </w:rPr>
      </w:pPr>
    </w:p>
    <w:p w14:paraId="3C59EEA5" w14:textId="1F7A5D07" w:rsidR="00561DA4" w:rsidRPr="008A62D7" w:rsidRDefault="008A1AAE" w:rsidP="008A1AAE">
      <w:pPr>
        <w:pStyle w:val="Caption"/>
        <w:rPr>
          <w:lang w:val="en-GB"/>
        </w:rPr>
      </w:pPr>
      <w:bookmarkStart w:id="1752" w:name="_Ref48271200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53" w:author="Dioguardi, Fabio" w:date="2018-11-07T13:54:00Z">
        <w:r w:rsidR="00F35802">
          <w:rPr>
            <w:noProof/>
            <w:lang w:val="en-GB"/>
          </w:rPr>
          <w:t>51</w:t>
        </w:r>
      </w:ins>
      <w:del w:id="1754" w:author="Dioguardi, Fabio" w:date="2018-11-07T10:11:00Z">
        <w:r w:rsidR="00DE7C99" w:rsidRPr="008A62D7" w:rsidDel="00A3487B">
          <w:rPr>
            <w:noProof/>
            <w:lang w:val="en-GB"/>
          </w:rPr>
          <w:delText>45</w:delText>
        </w:r>
      </w:del>
      <w:r w:rsidRPr="008A62D7">
        <w:rPr>
          <w:lang w:val="en-GB"/>
        </w:rPr>
        <w:fldChar w:fldCharType="end"/>
      </w:r>
      <w:bookmarkEnd w:id="1752"/>
      <w:r w:rsidRPr="008A62D7">
        <w:rPr>
          <w:lang w:val="en-GB"/>
        </w:rPr>
        <w:t xml:space="preserve">: Plot presenting the estimated plume height, </w:t>
      </w:r>
      <w:r w:rsidR="00561DA4" w:rsidRPr="008A62D7">
        <w:rPr>
          <w:lang w:val="en-GB"/>
        </w:rPr>
        <w:t>based on the results</w:t>
      </w:r>
      <w:r w:rsidRPr="008A62D7">
        <w:rPr>
          <w:lang w:val="en-GB"/>
        </w:rPr>
        <w:t xml:space="preserve"> from the FOXI plume height constraining </w:t>
      </w:r>
      <w:r w:rsidR="00561DA4" w:rsidRPr="008A62D7">
        <w:rPr>
          <w:lang w:val="en-GB"/>
        </w:rPr>
        <w:t>procedures</w:t>
      </w:r>
      <w:r w:rsidRPr="008A62D7">
        <w:rPr>
          <w:lang w:val="en-GB"/>
        </w:rPr>
        <w:t xml:space="preserve"> described in section </w:t>
      </w:r>
      <w:r w:rsidR="00BD0604" w:rsidRPr="008A62D7">
        <w:rPr>
          <w:lang w:val="en-GB"/>
        </w:rPr>
        <w:fldChar w:fldCharType="begin"/>
      </w:r>
      <w:r w:rsidR="00BD0604" w:rsidRPr="008A62D7">
        <w:rPr>
          <w:lang w:val="en-GB"/>
        </w:rPr>
        <w:instrText xml:space="preserve"> REF _Ref482621810 \r \h </w:instrText>
      </w:r>
      <w:r w:rsidR="00BD0604" w:rsidRPr="008A62D7">
        <w:rPr>
          <w:lang w:val="en-GB"/>
        </w:rPr>
      </w:r>
      <w:r w:rsidR="00BD0604" w:rsidRPr="008A62D7">
        <w:rPr>
          <w:lang w:val="en-GB"/>
        </w:rPr>
        <w:fldChar w:fldCharType="separate"/>
      </w:r>
      <w:r w:rsidR="00DE7C99" w:rsidRPr="008A62D7">
        <w:rPr>
          <w:lang w:val="en-GB"/>
        </w:rPr>
        <w:t>5.5</w:t>
      </w:r>
      <w:r w:rsidR="00BD0604" w:rsidRPr="008A62D7">
        <w:rPr>
          <w:lang w:val="en-GB"/>
        </w:rPr>
        <w:fldChar w:fldCharType="end"/>
      </w:r>
      <w:r w:rsidR="00561DA4" w:rsidRPr="008A62D7">
        <w:rPr>
          <w:lang w:val="en-GB"/>
        </w:rPr>
        <w:t>. This plume height plot shows the result of a simulation on the basis of the radar data achieved during the Eyjafjallajökull eruption on May 5, 2010.</w:t>
      </w:r>
    </w:p>
    <w:p w14:paraId="5AB263C0" w14:textId="77777777" w:rsidR="00B74DDE" w:rsidRPr="008A62D7" w:rsidRDefault="00B74DDE" w:rsidP="00B74DDE">
      <w:pPr>
        <w:keepNext/>
        <w:jc w:val="center"/>
        <w:rPr>
          <w:lang w:val="en-GB"/>
        </w:rPr>
      </w:pPr>
    </w:p>
    <w:p w14:paraId="357A382E" w14:textId="1FEC3CD2" w:rsidR="00B74DDE" w:rsidRPr="008A62D7" w:rsidRDefault="00B74DDE" w:rsidP="00B74DDE">
      <w:pPr>
        <w:pStyle w:val="Caption"/>
        <w:rPr>
          <w:lang w:val="en-GB"/>
        </w:rPr>
      </w:pPr>
      <w:bookmarkStart w:id="1755" w:name="_Ref4827150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56" w:author="Dioguardi, Fabio" w:date="2018-11-07T13:54:00Z">
        <w:r w:rsidR="00F35802">
          <w:rPr>
            <w:noProof/>
            <w:lang w:val="en-GB"/>
          </w:rPr>
          <w:t>52</w:t>
        </w:r>
      </w:ins>
      <w:del w:id="1757" w:author="Dioguardi, Fabio" w:date="2018-11-07T10:11:00Z">
        <w:r w:rsidR="00DE7C99" w:rsidRPr="008A62D7" w:rsidDel="00A3487B">
          <w:rPr>
            <w:noProof/>
            <w:lang w:val="en-GB"/>
          </w:rPr>
          <w:delText>46</w:delText>
        </w:r>
      </w:del>
      <w:r w:rsidRPr="008A62D7">
        <w:rPr>
          <w:lang w:val="en-GB"/>
        </w:rPr>
        <w:fldChar w:fldCharType="end"/>
      </w:r>
      <w:bookmarkEnd w:id="1755"/>
      <w:r w:rsidRPr="008A62D7">
        <w:rPr>
          <w:lang w:val="en-GB"/>
        </w:rPr>
        <w:t xml:space="preserve">: PH plot control menu. The operator can </w:t>
      </w:r>
      <w:r w:rsidR="00C74692" w:rsidRPr="008A62D7">
        <w:rPr>
          <w:lang w:val="en-GB"/>
        </w:rPr>
        <w:t>specify</w:t>
      </w:r>
      <w:r w:rsidRPr="008A62D7">
        <w:rPr>
          <w:lang w:val="en-GB"/>
        </w:rPr>
        <w:t xml:space="preserve"> the time axis of the PH plots </w:t>
      </w:r>
      <w:r w:rsidR="00C74692" w:rsidRPr="008A62D7">
        <w:rPr>
          <w:lang w:val="en-GB"/>
        </w:rPr>
        <w:t>via</w:t>
      </w:r>
      <w:r w:rsidRPr="008A62D7">
        <w:rPr>
          <w:lang w:val="en-GB"/>
        </w:rPr>
        <w:t xml:space="preserve"> the output control menu </w:t>
      </w:r>
      <w:r w:rsidR="00C74692" w:rsidRPr="008A62D7">
        <w:rPr>
          <w:lang w:val="en-GB"/>
        </w:rPr>
        <w:t>provided by</w:t>
      </w:r>
      <w:r w:rsidRPr="008A62D7">
        <w:rPr>
          <w:lang w:val="en-GB"/>
        </w:rPr>
        <w:t xml:space="preserve"> FIX (see section</w:t>
      </w:r>
      <w:r w:rsidR="00C74692" w:rsidRPr="008A62D7">
        <w:rPr>
          <w:lang w:val="en-GB"/>
        </w:rPr>
        <w:fldChar w:fldCharType="begin"/>
      </w:r>
      <w:r w:rsidR="00C74692" w:rsidRPr="008A62D7">
        <w:rPr>
          <w:lang w:val="en-GB"/>
        </w:rPr>
        <w:instrText xml:space="preserve"> REF _Ref482623041 \h </w:instrText>
      </w:r>
      <w:r w:rsidR="00C74692" w:rsidRPr="008A62D7">
        <w:rPr>
          <w:lang w:val="en-GB"/>
        </w:rPr>
      </w:r>
      <w:r w:rsidR="00C74692" w:rsidRPr="008A62D7">
        <w:rPr>
          <w:lang w:val="en-GB"/>
        </w:rPr>
        <w:fldChar w:fldCharType="separate"/>
      </w:r>
      <w:r w:rsidR="00DE7C99" w:rsidRPr="008A62D7">
        <w:rPr>
          <w:lang w:val="en-GB"/>
        </w:rPr>
        <w:t xml:space="preserve"> “Output Control” and REFIR maps</w:t>
      </w:r>
      <w:r w:rsidR="00C74692" w:rsidRPr="008A62D7">
        <w:rPr>
          <w:lang w:val="en-GB"/>
        </w:rPr>
        <w:fldChar w:fldCharType="end"/>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3B34F77B"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color.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3DD5F685" w:rsidR="00561DA4" w:rsidRPr="008A62D7" w:rsidRDefault="00937607" w:rsidP="00DE7C99">
      <w:pPr>
        <w:rPr>
          <w:szCs w:val="22"/>
          <w:lang w:val="en-GB"/>
        </w:rPr>
      </w:pPr>
      <w:r w:rsidRPr="008A62D7">
        <w:rPr>
          <w:szCs w:val="22"/>
          <w:lang w:val="en-GB"/>
        </w:rPr>
        <w:t xml:space="preserve">An example of such a plot is given in </w:t>
      </w:r>
      <w:r w:rsidR="00B74DDE" w:rsidRPr="008A62D7">
        <w:rPr>
          <w:szCs w:val="22"/>
          <w:lang w:val="en-GB"/>
        </w:rPr>
        <w:fldChar w:fldCharType="begin"/>
      </w:r>
      <w:r w:rsidR="00B74DDE" w:rsidRPr="008A62D7">
        <w:rPr>
          <w:szCs w:val="22"/>
          <w:lang w:val="en-GB"/>
        </w:rPr>
        <w:instrText xml:space="preserve"> REF _Ref482714890 \h </w:instrText>
      </w:r>
      <w:r w:rsidR="00B74DDE" w:rsidRPr="008A62D7">
        <w:rPr>
          <w:szCs w:val="22"/>
          <w:lang w:val="en-GB"/>
        </w:rPr>
      </w:r>
      <w:r w:rsidR="00B74DDE" w:rsidRPr="008A62D7">
        <w:rPr>
          <w:szCs w:val="22"/>
          <w:lang w:val="en-GB"/>
        </w:rPr>
        <w:fldChar w:fldCharType="separate"/>
      </w:r>
      <w:r w:rsidR="00DE7C99" w:rsidRPr="008A62D7">
        <w:rPr>
          <w:lang w:val="en-GB"/>
        </w:rPr>
        <w:t xml:space="preserve">Figure </w:t>
      </w:r>
      <w:r w:rsidR="00DE7C99" w:rsidRPr="008A62D7">
        <w:rPr>
          <w:noProof/>
          <w:lang w:val="en-GB"/>
        </w:rPr>
        <w:t>47</w:t>
      </w:r>
      <w:r w:rsidR="00B74DDE" w:rsidRPr="008A62D7">
        <w:rPr>
          <w:szCs w:val="22"/>
          <w:lang w:val="en-GB"/>
        </w:rPr>
        <w:fldChar w:fldCharType="end"/>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77777777" w:rsidR="00306B42" w:rsidRPr="008A62D7" w:rsidRDefault="00306B42" w:rsidP="00561DA4">
      <w:pPr>
        <w:rPr>
          <w:szCs w:val="22"/>
          <w:lang w:val="en-GB"/>
        </w:rPr>
      </w:pPr>
    </w:p>
    <w:p w14:paraId="02E863D0" w14:textId="77777777" w:rsidR="00937607" w:rsidRPr="008A62D7" w:rsidRDefault="00937607" w:rsidP="00937607">
      <w:pPr>
        <w:keepNext/>
        <w:jc w:val="center"/>
        <w:rPr>
          <w:lang w:val="en-GB"/>
        </w:rPr>
      </w:pPr>
    </w:p>
    <w:p w14:paraId="4385934D" w14:textId="364C6451" w:rsidR="00937A50" w:rsidRPr="008A62D7" w:rsidRDefault="00937607" w:rsidP="00DA0228">
      <w:pPr>
        <w:pStyle w:val="Caption"/>
        <w:rPr>
          <w:lang w:val="en-GB"/>
        </w:rPr>
      </w:pPr>
      <w:bookmarkStart w:id="1758" w:name="_Ref48271489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59" w:author="Dioguardi, Fabio" w:date="2018-11-07T13:54:00Z">
        <w:r w:rsidR="00F35802">
          <w:rPr>
            <w:noProof/>
            <w:lang w:val="en-GB"/>
          </w:rPr>
          <w:t>53</w:t>
        </w:r>
      </w:ins>
      <w:del w:id="1760" w:author="Dioguardi, Fabio" w:date="2018-11-07T10:11:00Z">
        <w:r w:rsidR="00DE7C99" w:rsidRPr="008A62D7" w:rsidDel="00A3487B">
          <w:rPr>
            <w:noProof/>
            <w:lang w:val="en-GB"/>
          </w:rPr>
          <w:delText>47</w:delText>
        </w:r>
      </w:del>
      <w:r w:rsidRPr="008A62D7">
        <w:rPr>
          <w:lang w:val="en-GB"/>
        </w:rPr>
        <w:fldChar w:fldCharType="end"/>
      </w:r>
      <w:bookmarkEnd w:id="1758"/>
      <w:r w:rsidRPr="008A62D7">
        <w:rPr>
          <w:lang w:val="en-GB"/>
        </w:rPr>
        <w:t xml:space="preserve">: APH plot showing plume heights above vent, separated by sensors. In the depicted </w:t>
      </w:r>
      <w:r w:rsidR="00817DF3" w:rsidRPr="008A62D7">
        <w:rPr>
          <w:lang w:val="en-GB"/>
        </w:rPr>
        <w:t>example</w:t>
      </w:r>
      <w:r w:rsidRPr="008A62D7">
        <w:rPr>
          <w:lang w:val="en-GB"/>
        </w:rPr>
        <w:t>, three sensors (ISKEF, ISX1 and ISX2) did provide data. The radar station ISEGS</w:t>
      </w:r>
      <w:r w:rsidR="00B74DDE" w:rsidRPr="008A62D7">
        <w:rPr>
          <w:lang w:val="en-GB"/>
        </w:rPr>
        <w:t xml:space="preserve">, located 270 km to the East of </w:t>
      </w:r>
      <w:r w:rsidR="00817DF3" w:rsidRPr="008A62D7">
        <w:rPr>
          <w:lang w:val="en-GB"/>
        </w:rPr>
        <w:t>the simulated vent</w:t>
      </w:r>
      <w:r w:rsidR="00017FB0" w:rsidRPr="008A62D7">
        <w:rPr>
          <w:lang w:val="en-GB"/>
        </w:rPr>
        <w:t xml:space="preserve"> of Eyjafjallajökull</w:t>
      </w:r>
      <w:r w:rsidR="00B74DDE" w:rsidRPr="008A62D7">
        <w:rPr>
          <w:lang w:val="en-GB"/>
        </w:rPr>
        <w:t>, has been switched off</w:t>
      </w:r>
      <w:r w:rsidRPr="008A62D7">
        <w:rPr>
          <w:lang w:val="en-GB"/>
        </w:rPr>
        <w:t>.</w:t>
      </w:r>
    </w:p>
    <w:p w14:paraId="4167EC36" w14:textId="69087705" w:rsidR="00306B42" w:rsidRPr="008A62D7" w:rsidRDefault="00306B42" w:rsidP="001507E8">
      <w:pPr>
        <w:pStyle w:val="ListParagraph"/>
        <w:numPr>
          <w:ilvl w:val="0"/>
          <w:numId w:val="39"/>
        </w:numPr>
        <w:tabs>
          <w:tab w:val="left" w:pos="6946"/>
        </w:tabs>
        <w:rPr>
          <w:b/>
          <w:u w:val="single"/>
          <w:lang w:val="en-GB"/>
        </w:rPr>
      </w:pPr>
      <w:r w:rsidRPr="008A62D7">
        <w:rPr>
          <w:b/>
          <w:u w:val="single"/>
          <w:lang w:val="en-GB"/>
        </w:rPr>
        <w:t xml:space="preserve">Plume Heights by Sectors (“PHSec plot”): </w:t>
      </w:r>
    </w:p>
    <w:p w14:paraId="20EAAA25" w14:textId="77777777"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colors. Plume heights from data sources that are located to the East of the vent (“Eastern sector”) are marked by 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2FA20C42"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37A50" w:rsidRPr="008A62D7">
        <w:rPr>
          <w:szCs w:val="22"/>
          <w:lang w:val="en-GB"/>
        </w:rPr>
        <w:fldChar w:fldCharType="begin"/>
      </w:r>
      <w:r w:rsidR="00937A50" w:rsidRPr="008A62D7">
        <w:rPr>
          <w:szCs w:val="22"/>
          <w:lang w:val="en-GB"/>
        </w:rPr>
        <w:instrText xml:space="preserve"> REF _Ref482716385 \h </w:instrText>
      </w:r>
      <w:r w:rsidR="00937A50" w:rsidRPr="008A62D7">
        <w:rPr>
          <w:szCs w:val="22"/>
          <w:lang w:val="en-GB"/>
        </w:rPr>
      </w:r>
      <w:r w:rsidR="00937A50" w:rsidRPr="008A62D7">
        <w:rPr>
          <w:szCs w:val="22"/>
          <w:lang w:val="en-GB"/>
        </w:rPr>
        <w:fldChar w:fldCharType="separate"/>
      </w:r>
      <w:r w:rsidR="00DE7C99" w:rsidRPr="008A62D7">
        <w:rPr>
          <w:lang w:val="en-GB"/>
        </w:rPr>
        <w:t xml:space="preserve">Figure </w:t>
      </w:r>
      <w:r w:rsidR="00DE7C99" w:rsidRPr="008A62D7">
        <w:rPr>
          <w:noProof/>
          <w:lang w:val="en-GB"/>
        </w:rPr>
        <w:t>48</w:t>
      </w:r>
      <w:r w:rsidR="00937A50" w:rsidRPr="008A62D7">
        <w:rPr>
          <w:szCs w:val="22"/>
          <w:lang w:val="en-GB"/>
        </w:rPr>
        <w:fldChar w:fldCharType="end"/>
      </w:r>
      <w:r w:rsidRPr="008A62D7">
        <w:rPr>
          <w:szCs w:val="22"/>
          <w:lang w:val="en-GB"/>
        </w:rPr>
        <w:t>.</w:t>
      </w:r>
      <w:r w:rsidR="00DE7C99" w:rsidRPr="008A62D7">
        <w:rPr>
          <w:szCs w:val="22"/>
          <w:lang w:val="en-GB"/>
        </w:rPr>
        <w:t xml:space="preserve"> Like in Figure 47,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77777777" w:rsidR="00937607" w:rsidRPr="008A62D7" w:rsidRDefault="00937607" w:rsidP="00561DA4">
      <w:pPr>
        <w:rPr>
          <w:szCs w:val="22"/>
          <w:lang w:val="en-GB"/>
        </w:rPr>
      </w:pPr>
    </w:p>
    <w:p w14:paraId="31F9C041" w14:textId="77777777" w:rsidR="00817DF3" w:rsidRPr="008A62D7" w:rsidRDefault="00817DF3" w:rsidP="00817DF3">
      <w:pPr>
        <w:keepNext/>
        <w:jc w:val="center"/>
        <w:rPr>
          <w:lang w:val="en-GB"/>
        </w:rPr>
      </w:pPr>
    </w:p>
    <w:p w14:paraId="027E952E" w14:textId="7F081CF0" w:rsidR="00B33EF8" w:rsidRPr="008A62D7" w:rsidRDefault="00817DF3" w:rsidP="00817DF3">
      <w:pPr>
        <w:pStyle w:val="Caption"/>
        <w:rPr>
          <w:szCs w:val="22"/>
          <w:lang w:val="en-GB"/>
        </w:rPr>
      </w:pPr>
      <w:bookmarkStart w:id="1761" w:name="_Ref48271638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62" w:author="Dioguardi, Fabio" w:date="2018-11-07T13:54:00Z">
        <w:r w:rsidR="00F35802">
          <w:rPr>
            <w:noProof/>
            <w:lang w:val="en-GB"/>
          </w:rPr>
          <w:t>54</w:t>
        </w:r>
      </w:ins>
      <w:del w:id="1763" w:author="Dioguardi, Fabio" w:date="2018-11-07T10:11:00Z">
        <w:r w:rsidR="00DE7C99" w:rsidRPr="008A62D7" w:rsidDel="00A3487B">
          <w:rPr>
            <w:noProof/>
            <w:lang w:val="en-GB"/>
          </w:rPr>
          <w:delText>48</w:delText>
        </w:r>
      </w:del>
      <w:r w:rsidRPr="008A62D7">
        <w:rPr>
          <w:lang w:val="en-GB"/>
        </w:rPr>
        <w:fldChar w:fldCharType="end"/>
      </w:r>
      <w:bookmarkEnd w:id="1761"/>
      <w:r w:rsidRPr="008A62D7">
        <w:rPr>
          <w:lang w:val="en-GB"/>
        </w:rPr>
        <w:t>: PHSec plot showing plume heights above vent, separated by the location of the sensors. In this example ISKEF and ISX2 were located to the West of the vent, while ISX1 was situated to the East</w:t>
      </w:r>
      <w:r w:rsidR="00BC24EE" w:rsidRPr="008A62D7">
        <w:rPr>
          <w:lang w:val="en-GB"/>
        </w:rPr>
        <w:t xml:space="preserve"> (ISEGS was switched off)</w:t>
      </w:r>
      <w:r w:rsidRPr="008A62D7">
        <w:rPr>
          <w:lang w:val="en-GB"/>
        </w:rPr>
        <w:t>.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764" w:name="_Ref482880346"/>
      <w:bookmarkStart w:id="1765" w:name="_Toc536110939"/>
      <w:r w:rsidRPr="008A62D7">
        <w:rPr>
          <w:lang w:val="en-GB"/>
        </w:rPr>
        <w:t>Plots showing Source Stats</w:t>
      </w:r>
      <w:bookmarkEnd w:id="1764"/>
      <w:bookmarkEnd w:id="1765"/>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5BCBF1C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E03E37" w:rsidRPr="008A62D7">
        <w:rPr>
          <w:lang w:val="en-GB"/>
        </w:rPr>
        <w:fldChar w:fldCharType="begin"/>
      </w:r>
      <w:r w:rsidR="00E03E37" w:rsidRPr="008A62D7">
        <w:rPr>
          <w:lang w:val="en-GB"/>
        </w:rPr>
        <w:instrText xml:space="preserve"> REF _Ref482717395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49</w:t>
      </w:r>
      <w:r w:rsidR="00E03E37" w:rsidRPr="008A62D7">
        <w:rPr>
          <w:lang w:val="en-GB"/>
        </w:rPr>
        <w:fldChar w:fldCharType="end"/>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E03E37" w:rsidRPr="008A62D7">
        <w:rPr>
          <w:lang w:val="en-GB"/>
        </w:rPr>
        <w:fldChar w:fldCharType="begin"/>
      </w:r>
      <w:r w:rsidR="00E03E37" w:rsidRPr="008A62D7">
        <w:rPr>
          <w:lang w:val="en-GB"/>
        </w:rPr>
        <w:instrText xml:space="preserve"> REF _Ref482717483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50</w:t>
      </w:r>
      <w:r w:rsidR="00E03E37" w:rsidRPr="008A62D7">
        <w:rPr>
          <w:lang w:val="en-GB"/>
        </w:rPr>
        <w:fldChar w:fldCharType="end"/>
      </w:r>
      <w:r w:rsidRPr="008A62D7">
        <w:rPr>
          <w:lang w:val="en-GB"/>
        </w:rPr>
        <w:t>).</w:t>
      </w:r>
    </w:p>
    <w:p w14:paraId="230D5298" w14:textId="77777777" w:rsidR="00E03E37" w:rsidRPr="008A62D7" w:rsidRDefault="00E03E37" w:rsidP="00937A50">
      <w:pPr>
        <w:rPr>
          <w:lang w:val="en-GB"/>
        </w:rPr>
      </w:pPr>
    </w:p>
    <w:p w14:paraId="597D5679" w14:textId="77777777" w:rsidR="00E03E37" w:rsidRPr="008A62D7" w:rsidRDefault="00E03E37" w:rsidP="00E03E37">
      <w:pPr>
        <w:keepNext/>
        <w:jc w:val="center"/>
        <w:rPr>
          <w:lang w:val="en-GB"/>
        </w:rPr>
      </w:pPr>
    </w:p>
    <w:p w14:paraId="59F0AB92" w14:textId="7EAE3CB0" w:rsidR="00937A50" w:rsidRPr="008A62D7" w:rsidRDefault="00E03E37" w:rsidP="00E03E37">
      <w:pPr>
        <w:pStyle w:val="Caption"/>
        <w:rPr>
          <w:noProof/>
          <w:lang w:val="en-GB"/>
        </w:rPr>
      </w:pPr>
      <w:bookmarkStart w:id="1766" w:name="_Ref48271739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67" w:author="Dioguardi, Fabio" w:date="2018-11-07T13:54:00Z">
        <w:r w:rsidR="00F35802">
          <w:rPr>
            <w:noProof/>
            <w:lang w:val="en-GB"/>
          </w:rPr>
          <w:t>55</w:t>
        </w:r>
      </w:ins>
      <w:del w:id="1768" w:author="Dioguardi, Fabio" w:date="2018-11-07T10:11:00Z">
        <w:r w:rsidR="00DE7C99" w:rsidRPr="008A62D7" w:rsidDel="00A3487B">
          <w:rPr>
            <w:noProof/>
            <w:lang w:val="en-GB"/>
          </w:rPr>
          <w:delText>49</w:delText>
        </w:r>
      </w:del>
      <w:r w:rsidRPr="008A62D7">
        <w:rPr>
          <w:lang w:val="en-GB"/>
        </w:rPr>
        <w:fldChar w:fldCharType="end"/>
      </w:r>
      <w:bookmarkEnd w:id="1766"/>
      <w:r w:rsidRPr="008A62D7">
        <w:rPr>
          <w:lang w:val="en-GB"/>
        </w:rPr>
        <w:t>: 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7777777" w:rsidR="0026228A" w:rsidRPr="008A62D7" w:rsidRDefault="0026228A" w:rsidP="0026228A">
      <w:pPr>
        <w:rPr>
          <w:lang w:val="en-GB"/>
        </w:rPr>
      </w:pPr>
    </w:p>
    <w:p w14:paraId="102863CE" w14:textId="77777777" w:rsidR="0026228A" w:rsidRPr="008A62D7" w:rsidRDefault="0026228A" w:rsidP="0026228A">
      <w:pPr>
        <w:rPr>
          <w:lang w:val="en-GB"/>
        </w:rPr>
      </w:pPr>
    </w:p>
    <w:p w14:paraId="74E23A63" w14:textId="77777777" w:rsidR="00E03E37" w:rsidRPr="008A62D7" w:rsidRDefault="00E03E37" w:rsidP="00E03E37">
      <w:pPr>
        <w:keepNext/>
        <w:jc w:val="center"/>
        <w:rPr>
          <w:lang w:val="en-GB"/>
        </w:rPr>
      </w:pPr>
    </w:p>
    <w:p w14:paraId="48169CEA" w14:textId="0F44D405" w:rsidR="00937A50" w:rsidRPr="008A62D7" w:rsidRDefault="00E03E37" w:rsidP="00E03E37">
      <w:pPr>
        <w:pStyle w:val="Caption"/>
        <w:rPr>
          <w:lang w:val="en-GB"/>
        </w:rPr>
      </w:pPr>
      <w:bookmarkStart w:id="1769" w:name="_Ref48271748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70" w:author="Dioguardi, Fabio" w:date="2018-11-07T13:54:00Z">
        <w:r w:rsidR="00F35802">
          <w:rPr>
            <w:noProof/>
            <w:lang w:val="en-GB"/>
          </w:rPr>
          <w:t>56</w:t>
        </w:r>
      </w:ins>
      <w:del w:id="1771" w:author="Dioguardi, Fabio" w:date="2018-11-07T10:11:00Z">
        <w:r w:rsidR="00DE7C99" w:rsidRPr="008A62D7" w:rsidDel="00A3487B">
          <w:rPr>
            <w:noProof/>
            <w:lang w:val="en-GB"/>
          </w:rPr>
          <w:delText>50</w:delText>
        </w:r>
      </w:del>
      <w:r w:rsidRPr="008A62D7">
        <w:rPr>
          <w:lang w:val="en-GB"/>
        </w:rPr>
        <w:fldChar w:fldCharType="end"/>
      </w:r>
      <w:bookmarkEnd w:id="1769"/>
      <w:r w:rsidRPr="008A62D7">
        <w:rPr>
          <w:lang w:val="en-GB"/>
        </w:rPr>
        <w:t>: PH plot control menu. The operator can specify the time axis of the PH plots via the output control menu provided by FIX (see section 4.13).</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1407B91"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B36861" w:rsidRPr="008A62D7">
        <w:rPr>
          <w:lang w:val="en-GB"/>
        </w:rPr>
        <w:fldChar w:fldCharType="begin"/>
      </w:r>
      <w:r w:rsidR="00B36861" w:rsidRPr="008A62D7">
        <w:rPr>
          <w:lang w:val="en-GB"/>
        </w:rPr>
        <w:instrText xml:space="preserve"> REF _Ref482718649 \h </w:instrText>
      </w:r>
      <w:r w:rsidR="00B36861" w:rsidRPr="008A62D7">
        <w:rPr>
          <w:lang w:val="en-GB"/>
        </w:rPr>
      </w:r>
      <w:r w:rsidR="00B36861" w:rsidRPr="008A62D7">
        <w:rPr>
          <w:lang w:val="en-GB"/>
        </w:rPr>
        <w:fldChar w:fldCharType="separate"/>
      </w:r>
      <w:r w:rsidR="00DE7C99" w:rsidRPr="008A62D7">
        <w:rPr>
          <w:lang w:val="en-GB"/>
        </w:rPr>
        <w:t xml:space="preserve">Figure </w:t>
      </w:r>
      <w:r w:rsidR="00DE7C99" w:rsidRPr="008A62D7">
        <w:rPr>
          <w:noProof/>
          <w:lang w:val="en-GB"/>
        </w:rPr>
        <w:t>51</w:t>
      </w:r>
      <w:r w:rsidR="00B36861" w:rsidRPr="008A62D7">
        <w:rPr>
          <w:lang w:val="en-GB"/>
        </w:rPr>
        <w:fldChar w:fldCharType="end"/>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Blue bars refer to auto-stream data channels, while the manually added data is marked in green color.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1831E1E" w:rsidR="00B901AF" w:rsidRPr="008A62D7" w:rsidRDefault="00B901AF" w:rsidP="005F7DF3">
      <w:pPr>
        <w:rPr>
          <w:lang w:val="en-GB"/>
        </w:rPr>
      </w:pPr>
    </w:p>
    <w:p w14:paraId="305FDC39" w14:textId="77777777" w:rsidR="00B36861" w:rsidRPr="008A62D7" w:rsidRDefault="00B36861" w:rsidP="00B36861">
      <w:pPr>
        <w:keepNext/>
        <w:jc w:val="center"/>
        <w:rPr>
          <w:lang w:val="en-GB"/>
        </w:rPr>
      </w:pPr>
    </w:p>
    <w:p w14:paraId="4A0F7D18" w14:textId="5DA01318" w:rsidR="00937A50" w:rsidRPr="008A62D7" w:rsidRDefault="00B36861" w:rsidP="00B36861">
      <w:pPr>
        <w:pStyle w:val="Caption"/>
        <w:rPr>
          <w:lang w:val="en-GB"/>
        </w:rPr>
      </w:pPr>
      <w:bookmarkStart w:id="1772" w:name="_Ref4827186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73" w:author="Dioguardi, Fabio" w:date="2018-11-07T13:54:00Z">
        <w:r w:rsidR="00F35802">
          <w:rPr>
            <w:noProof/>
            <w:lang w:val="en-GB"/>
          </w:rPr>
          <w:t>57</w:t>
        </w:r>
      </w:ins>
      <w:del w:id="1774" w:author="Dioguardi, Fabio" w:date="2018-11-07T10:11:00Z">
        <w:r w:rsidR="00DE7C99" w:rsidRPr="008A62D7" w:rsidDel="00A3487B">
          <w:rPr>
            <w:noProof/>
            <w:lang w:val="en-GB"/>
          </w:rPr>
          <w:delText>51</w:delText>
        </w:r>
      </w:del>
      <w:r w:rsidRPr="008A62D7">
        <w:rPr>
          <w:lang w:val="en-GB"/>
        </w:rPr>
        <w:fldChar w:fldCharType="end"/>
      </w:r>
      <w:bookmarkEnd w:id="1772"/>
      <w:r w:rsidRPr="008A62D7">
        <w:rPr>
          <w:lang w:val="en-GB"/>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6E0AA7DC"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color. </w:t>
      </w:r>
    </w:p>
    <w:p w14:paraId="00B78861" w14:textId="13792912" w:rsidR="00B36861" w:rsidRPr="008A62D7" w:rsidRDefault="00B36861" w:rsidP="00B36861">
      <w:pPr>
        <w:rPr>
          <w:szCs w:val="22"/>
          <w:lang w:val="en-GB"/>
        </w:rPr>
      </w:pPr>
      <w:r w:rsidRPr="008A62D7">
        <w:rPr>
          <w:lang w:val="en-GB"/>
        </w:rPr>
        <w:lastRenderedPageBreak/>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3A868856" w:rsidR="00B36861" w:rsidRPr="008A62D7" w:rsidRDefault="00B36861" w:rsidP="00B36861">
      <w:pPr>
        <w:rPr>
          <w:lang w:val="en-GB"/>
        </w:rPr>
      </w:pPr>
    </w:p>
    <w:p w14:paraId="1ACCFB29" w14:textId="77777777" w:rsidR="008A72C6" w:rsidRPr="008A62D7" w:rsidRDefault="008A72C6" w:rsidP="008A72C6">
      <w:pPr>
        <w:keepNext/>
        <w:jc w:val="center"/>
        <w:rPr>
          <w:lang w:val="en-GB"/>
        </w:rPr>
      </w:pPr>
    </w:p>
    <w:p w14:paraId="206B43AF" w14:textId="1B8D4E17" w:rsidR="00B36861" w:rsidRPr="008A62D7" w:rsidRDefault="008A72C6" w:rsidP="008A72C6">
      <w:pPr>
        <w:pStyle w:val="Caption"/>
        <w:rPr>
          <w:lang w:val="en-GB"/>
        </w:rPr>
      </w:pPr>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75" w:author="Dioguardi, Fabio" w:date="2018-11-07T13:54:00Z">
        <w:r w:rsidR="00F35802">
          <w:rPr>
            <w:noProof/>
            <w:lang w:val="en-GB"/>
          </w:rPr>
          <w:t>58</w:t>
        </w:r>
      </w:ins>
      <w:del w:id="1776" w:author="Dioguardi, Fabio" w:date="2018-11-07T10:11:00Z">
        <w:r w:rsidR="00DE7C99" w:rsidRPr="008A62D7" w:rsidDel="00A3487B">
          <w:rPr>
            <w:noProof/>
            <w:lang w:val="en-GB"/>
          </w:rPr>
          <w:delText>52</w:delText>
        </w:r>
      </w:del>
      <w:r w:rsidRPr="008A62D7">
        <w:rPr>
          <w:lang w:val="en-GB"/>
        </w:rPr>
        <w:fldChar w:fldCharType="end"/>
      </w:r>
      <w:r w:rsidRPr="008A62D7">
        <w:rPr>
          <w:lang w:val="en-GB"/>
        </w:rPr>
        <w:t>: Example for a SRCtotal Stat plot. In the depicted case the three auto-stream sources have provided most of the data. The data contribution of air and ground observations was marginal.</w:t>
      </w:r>
    </w:p>
    <w:p w14:paraId="4E1045B3" w14:textId="77777777" w:rsidR="00B36861" w:rsidRPr="008A62D7" w:rsidRDefault="00B36861" w:rsidP="005F7DF3">
      <w:pPr>
        <w:rPr>
          <w:lang w:val="en-GB"/>
        </w:rPr>
      </w:pPr>
    </w:p>
    <w:p w14:paraId="34A636DA"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0D6C417A" w14:textId="3E82FDCD" w:rsidR="00475783" w:rsidRPr="008A62D7" w:rsidRDefault="00475783" w:rsidP="00475783">
      <w:pPr>
        <w:pStyle w:val="Heading3"/>
        <w:rPr>
          <w:lang w:val="en-GB"/>
        </w:rPr>
      </w:pPr>
      <w:bookmarkStart w:id="1777" w:name="_Ref482880707"/>
      <w:bookmarkStart w:id="1778" w:name="_Toc536110940"/>
      <w:r w:rsidRPr="008A62D7">
        <w:rPr>
          <w:lang w:val="en-GB"/>
        </w:rPr>
        <w:lastRenderedPageBreak/>
        <w:t>Mass Eruption Rate Plots</w:t>
      </w:r>
      <w:bookmarkEnd w:id="1777"/>
      <w:bookmarkEnd w:id="1778"/>
    </w:p>
    <w:p w14:paraId="0D1898A6" w14:textId="77777777" w:rsidR="00475783" w:rsidRPr="008A62D7" w:rsidRDefault="00475783" w:rsidP="00475783">
      <w:pPr>
        <w:rPr>
          <w:lang w:val="en-GB"/>
        </w:rPr>
      </w:pPr>
    </w:p>
    <w:p w14:paraId="1AA3F5E6" w14:textId="1115F491" w:rsidR="00C9096F" w:rsidRPr="008A62D7"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t>CMER plots</w:t>
      </w:r>
      <w:r w:rsidR="00C9096F" w:rsidRPr="008A62D7">
        <w:rPr>
          <w:lang w:val="en-GB"/>
        </w:rPr>
        <w:t>:</w:t>
      </w:r>
    </w:p>
    <w:p w14:paraId="73233902" w14:textId="5B197235" w:rsidR="00017FB0" w:rsidRPr="008A62D7" w:rsidRDefault="00C9096F" w:rsidP="00017FB0">
      <w:pPr>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A51DDE" w:rsidRPr="008A62D7">
        <w:rPr>
          <w:lang w:val="en-GB"/>
        </w:rPr>
        <w:fldChar w:fldCharType="begin"/>
      </w:r>
      <w:r w:rsidR="00A51DDE" w:rsidRPr="008A62D7">
        <w:rPr>
          <w:lang w:val="en-GB"/>
        </w:rPr>
        <w:instrText xml:space="preserve"> REF _Ref482810471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53</w:t>
      </w:r>
      <w:r w:rsidR="00A51DDE" w:rsidRPr="008A62D7">
        <w:rPr>
          <w:lang w:val="en-GB"/>
        </w:rPr>
        <w:fldChar w:fldCharType="end"/>
      </w:r>
      <w:r w:rsidR="0004091B" w:rsidRPr="008A62D7">
        <w:rPr>
          <w:lang w:val="en-GB"/>
        </w:rPr>
        <w:t>).</w:t>
      </w:r>
      <w:r w:rsidRPr="008A62D7">
        <w:rPr>
          <w:lang w:val="en-GB"/>
        </w:rPr>
        <w:t xml:space="preserve"> </w:t>
      </w:r>
    </w:p>
    <w:p w14:paraId="4614EDE1" w14:textId="0B834BAE" w:rsidR="00017FB0" w:rsidRPr="008A62D7" w:rsidRDefault="00017FB0" w:rsidP="00017FB0">
      <w:pPr>
        <w:keepNext/>
        <w:jc w:val="center"/>
        <w:rPr>
          <w:lang w:val="en-GB"/>
        </w:rPr>
      </w:pPr>
    </w:p>
    <w:p w14:paraId="572F3773" w14:textId="3D27897F" w:rsidR="00017FB0" w:rsidRPr="008A62D7" w:rsidRDefault="00017FB0" w:rsidP="00017FB0">
      <w:pPr>
        <w:pStyle w:val="Caption"/>
        <w:rPr>
          <w:lang w:val="en-GB"/>
        </w:rPr>
      </w:pPr>
      <w:bookmarkStart w:id="1779" w:name="_Ref48281047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80" w:author="Dioguardi, Fabio" w:date="2018-11-07T13:54:00Z">
        <w:r w:rsidR="00F35802">
          <w:rPr>
            <w:noProof/>
            <w:lang w:val="en-GB"/>
          </w:rPr>
          <w:t>59</w:t>
        </w:r>
      </w:ins>
      <w:del w:id="1781" w:author="Dioguardi, Fabio" w:date="2018-11-07T10:11:00Z">
        <w:r w:rsidR="00DE7C99" w:rsidRPr="008A62D7" w:rsidDel="00A3487B">
          <w:rPr>
            <w:noProof/>
            <w:lang w:val="en-GB"/>
          </w:rPr>
          <w:delText>53</w:delText>
        </w:r>
      </w:del>
      <w:r w:rsidRPr="008A62D7">
        <w:rPr>
          <w:lang w:val="en-GB"/>
        </w:rPr>
        <w:fldChar w:fldCharType="end"/>
      </w:r>
      <w:bookmarkEnd w:id="1779"/>
      <w:r w:rsidRPr="008A62D7">
        <w:rPr>
          <w:lang w:val="en-GB"/>
        </w:rPr>
        <w:t>: Example for a CMER plot. This graph shows the result</w:t>
      </w:r>
      <w:r w:rsidR="00A51DDE" w:rsidRPr="008A62D7">
        <w:rPr>
          <w:lang w:val="en-GB"/>
        </w:rPr>
        <w:t>ing CMER</w:t>
      </w:r>
      <w:r w:rsidRPr="008A62D7">
        <w:rPr>
          <w:lang w:val="en-GB"/>
        </w:rPr>
        <w:t xml:space="preserve"> of a simulation on the basis of the radar data achieved during the Eyjafjallajökull eruption on May 5, 2010.</w:t>
      </w:r>
    </w:p>
    <w:p w14:paraId="496F2752" w14:textId="77777777" w:rsidR="00017FB0" w:rsidRPr="008A62D7" w:rsidRDefault="00017FB0" w:rsidP="00017FB0">
      <w:pPr>
        <w:rPr>
          <w:lang w:val="en-GB"/>
        </w:rPr>
      </w:pPr>
    </w:p>
    <w:p w14:paraId="5C2570D1" w14:textId="73CB73B2" w:rsidR="00C9096F" w:rsidRPr="008A62D7" w:rsidRDefault="00C9096F" w:rsidP="00017FB0">
      <w:pPr>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DE7C99" w:rsidRPr="008A62D7">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017FB0">
      <w:pPr>
        <w:rPr>
          <w:rFonts w:eastAsiaTheme="minorEastAsia"/>
          <w:lang w:val="en-GB"/>
        </w:rPr>
      </w:pPr>
    </w:p>
    <w:p w14:paraId="239C1CC9" w14:textId="6711B043" w:rsidR="00017FB0" w:rsidRPr="008A62D7" w:rsidRDefault="00017FB0" w:rsidP="00017FB0">
      <w:pPr>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A51DDE" w:rsidRPr="008A62D7">
        <w:rPr>
          <w:lang w:val="en-GB"/>
        </w:rPr>
        <w:fldChar w:fldCharType="begin"/>
      </w:r>
      <w:r w:rsidR="00A51DDE" w:rsidRPr="008A62D7">
        <w:rPr>
          <w:lang w:val="en-GB"/>
        </w:rPr>
        <w:instrText xml:space="preserve"> REF _Ref482810444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54</w:t>
      </w:r>
      <w:r w:rsidR="00A51DDE" w:rsidRPr="008A62D7">
        <w:rPr>
          <w:lang w:val="en-GB"/>
        </w:rPr>
        <w:fldChar w:fldCharType="end"/>
      </w:r>
      <w:r w:rsidRPr="008A62D7">
        <w:rPr>
          <w:lang w:val="en-GB"/>
        </w:rPr>
        <w:t>).</w:t>
      </w:r>
    </w:p>
    <w:p w14:paraId="10946705" w14:textId="77777777" w:rsidR="00017FB0" w:rsidRPr="008A62D7" w:rsidRDefault="00017FB0" w:rsidP="00017FB0">
      <w:pPr>
        <w:rPr>
          <w:lang w:val="en-GB"/>
        </w:rPr>
      </w:pPr>
    </w:p>
    <w:p w14:paraId="50B03AE9" w14:textId="1D65F11D" w:rsidR="00017FB0" w:rsidRPr="008A62D7" w:rsidRDefault="008C08C3" w:rsidP="00017FB0">
      <w:pPr>
        <w:keepNext/>
        <w:jc w:val="center"/>
        <w:rPr>
          <w:lang w:val="en-GB"/>
        </w:rPr>
      </w:pPr>
      <w:r>
        <w:rPr>
          <w:lang w:val="en-GB"/>
        </w:rPr>
        <w:pict w14:anchorId="04E91B93">
          <v:shape id="_x0000_i1031" type="#_x0000_t75" style="width:84pt;height:132pt">
            <v:imagedata r:id="rId21" o:title="CMER_control" cropbottom="1209f"/>
          </v:shape>
        </w:pict>
      </w:r>
    </w:p>
    <w:p w14:paraId="50BFA6C6" w14:textId="1A5ABDD3" w:rsidR="00017FB0" w:rsidRPr="008A62D7" w:rsidRDefault="00017FB0" w:rsidP="00017FB0">
      <w:pPr>
        <w:pStyle w:val="Caption"/>
        <w:rPr>
          <w:lang w:val="en-GB"/>
        </w:rPr>
      </w:pPr>
      <w:bookmarkStart w:id="1782" w:name="_Ref48281044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83" w:author="Dioguardi, Fabio" w:date="2018-11-07T13:54:00Z">
        <w:r w:rsidR="00F35802">
          <w:rPr>
            <w:noProof/>
            <w:lang w:val="en-GB"/>
          </w:rPr>
          <w:t>60</w:t>
        </w:r>
      </w:ins>
      <w:del w:id="1784" w:author="Dioguardi, Fabio" w:date="2018-11-07T10:11:00Z">
        <w:r w:rsidR="00DE7C99" w:rsidRPr="008A62D7" w:rsidDel="00A3487B">
          <w:rPr>
            <w:noProof/>
            <w:lang w:val="en-GB"/>
          </w:rPr>
          <w:delText>54</w:delText>
        </w:r>
      </w:del>
      <w:r w:rsidRPr="008A62D7">
        <w:rPr>
          <w:lang w:val="en-GB"/>
        </w:rPr>
        <w:fldChar w:fldCharType="end"/>
      </w:r>
      <w:bookmarkEnd w:id="1782"/>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2840DFA5" w14:textId="313B7336" w:rsidR="00017FB0" w:rsidRPr="008A62D7" w:rsidRDefault="00017FB0" w:rsidP="00017FB0">
      <w:pPr>
        <w:pStyle w:val="Caption"/>
        <w:jc w:val="cente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t>FMER plots</w:t>
      </w:r>
      <w:r w:rsidRPr="008A62D7">
        <w:rPr>
          <w:lang w:val="en-GB"/>
        </w:rPr>
        <w:t>:</w:t>
      </w:r>
    </w:p>
    <w:p w14:paraId="1E60AA3B" w14:textId="5F3B4514" w:rsidR="00A51DDE" w:rsidRPr="008A62D7" w:rsidRDefault="00A51DDE" w:rsidP="00A51DDE">
      <w:pPr>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274D2E" w:rsidRPr="008A62D7">
        <w:rPr>
          <w:lang w:val="en-GB"/>
        </w:rPr>
        <w:t xml:space="preserve"> </w:t>
      </w:r>
      <w:r w:rsidR="00274D2E" w:rsidRPr="008A62D7">
        <w:rPr>
          <w:lang w:val="en-GB"/>
        </w:rPr>
        <w:fldChar w:fldCharType="begin"/>
      </w:r>
      <w:r w:rsidR="00274D2E" w:rsidRPr="008A62D7">
        <w:rPr>
          <w:lang w:val="en-GB"/>
        </w:rPr>
        <w:instrText xml:space="preserve"> REF _Ref482811035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55</w:t>
      </w:r>
      <w:r w:rsidR="00274D2E" w:rsidRPr="008A62D7">
        <w:rPr>
          <w:lang w:val="en-GB"/>
        </w:rPr>
        <w:fldChar w:fldCharType="end"/>
      </w:r>
      <w:r w:rsidR="00914A84" w:rsidRPr="008A62D7">
        <w:rPr>
          <w:lang w:val="en-GB"/>
        </w:rPr>
        <w:t>).</w:t>
      </w:r>
      <w:r w:rsidRPr="008A62D7">
        <w:rPr>
          <w:lang w:val="en-GB"/>
        </w:rPr>
        <w:t xml:space="preserve"> </w:t>
      </w:r>
    </w:p>
    <w:p w14:paraId="46C64CC0" w14:textId="77777777" w:rsidR="00A51DDE" w:rsidRPr="008A62D7" w:rsidRDefault="00A51DDE" w:rsidP="00A51DDE">
      <w:pPr>
        <w:keepNext/>
        <w:rPr>
          <w:lang w:val="en-GB"/>
        </w:rPr>
      </w:pPr>
    </w:p>
    <w:p w14:paraId="3222B59A" w14:textId="6EC41054" w:rsidR="00A51DDE" w:rsidRPr="008A62D7" w:rsidRDefault="00A51DDE" w:rsidP="00A51DDE">
      <w:pPr>
        <w:pStyle w:val="Caption"/>
        <w:rPr>
          <w:lang w:val="en-GB"/>
        </w:rPr>
      </w:pPr>
      <w:bookmarkStart w:id="1785" w:name="_Ref48281103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86" w:author="Dioguardi, Fabio" w:date="2018-11-07T13:54:00Z">
        <w:r w:rsidR="00F35802">
          <w:rPr>
            <w:noProof/>
            <w:lang w:val="en-GB"/>
          </w:rPr>
          <w:t>61</w:t>
        </w:r>
      </w:ins>
      <w:del w:id="1787" w:author="Dioguardi, Fabio" w:date="2018-11-07T10:11:00Z">
        <w:r w:rsidR="00DE7C99" w:rsidRPr="008A62D7" w:rsidDel="00A3487B">
          <w:rPr>
            <w:noProof/>
            <w:lang w:val="en-GB"/>
          </w:rPr>
          <w:delText>55</w:delText>
        </w:r>
      </w:del>
      <w:r w:rsidRPr="008A62D7">
        <w:rPr>
          <w:lang w:val="en-GB"/>
        </w:rPr>
        <w:fldChar w:fldCharType="end"/>
      </w:r>
      <w:bookmarkEnd w:id="1785"/>
      <w:r w:rsidRPr="008A62D7">
        <w:rPr>
          <w:lang w:val="en-GB"/>
        </w:rPr>
        <w:t>: Example for an FMER plot. This graph shows the FMER results of a simulation on the basis of the radar data achieved during the Eyjafjallajökull eruption on May 5, 2010.</w:t>
      </w:r>
    </w:p>
    <w:p w14:paraId="323D116A" w14:textId="6C60C850" w:rsidR="00A51DDE" w:rsidRPr="008A62D7" w:rsidRDefault="00A51DDE" w:rsidP="00A51DDE">
      <w:pPr>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DE7C99" w:rsidRPr="008A62D7">
        <w:rPr>
          <w:lang w:val="en-GB"/>
        </w:rPr>
        <w:t>5.8.3</w:t>
      </w:r>
      <w:r w:rsidR="00DC774B" w:rsidRPr="008A62D7">
        <w:rPr>
          <w:lang w:val="en-GB"/>
        </w:rPr>
        <w:fldChar w:fldCharType="end"/>
      </w:r>
      <w:r w:rsidRPr="008A62D7">
        <w:rPr>
          <w:lang w:val="en-GB"/>
        </w:rPr>
        <w:t>):</w:t>
      </w:r>
    </w:p>
    <w:p w14:paraId="6DD259EF" w14:textId="76FFD3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pPr>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pPr>
        <w:rPr>
          <w:rFonts w:eastAsiaTheme="minorEastAsia"/>
          <w:b/>
          <w:i/>
          <w:vertAlign w:val="subscript"/>
          <w:lang w:val="en-GB"/>
        </w:rPr>
      </w:pPr>
    </w:p>
    <w:p w14:paraId="376CBCAF" w14:textId="7E84458E" w:rsidR="00A51DDE" w:rsidRPr="008A62D7" w:rsidRDefault="00A51DDE" w:rsidP="00A51DDE">
      <w:pPr>
        <w:rPr>
          <w:lang w:val="en-GB"/>
        </w:rPr>
      </w:pPr>
      <w:r w:rsidRPr="008A62D7">
        <w:rPr>
          <w:rFonts w:eastAsiaTheme="minorEastAsia"/>
          <w:lang w:val="en-GB"/>
        </w:rPr>
        <w:lastRenderedPageBreak/>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274D2E" w:rsidRPr="008A62D7">
        <w:rPr>
          <w:lang w:val="en-GB"/>
        </w:rPr>
        <w:fldChar w:fldCharType="begin"/>
      </w:r>
      <w:r w:rsidR="00274D2E" w:rsidRPr="008A62D7">
        <w:rPr>
          <w:lang w:val="en-GB"/>
        </w:rPr>
        <w:instrText xml:space="preserve"> REF _Ref482811136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56</w:t>
      </w:r>
      <w:r w:rsidR="00274D2E" w:rsidRPr="008A62D7">
        <w:rPr>
          <w:lang w:val="en-GB"/>
        </w:rPr>
        <w:fldChar w:fldCharType="end"/>
      </w:r>
      <w:r w:rsidRPr="008A62D7">
        <w:rPr>
          <w:lang w:val="en-GB"/>
        </w:rPr>
        <w:t>).</w:t>
      </w:r>
    </w:p>
    <w:p w14:paraId="5917DD04" w14:textId="77777777" w:rsidR="00274D2E" w:rsidRPr="008A62D7" w:rsidRDefault="00274D2E" w:rsidP="00A51DDE">
      <w:pPr>
        <w:rPr>
          <w:lang w:val="en-GB"/>
        </w:rPr>
      </w:pPr>
    </w:p>
    <w:p w14:paraId="362497E1" w14:textId="77777777" w:rsidR="00274D2E" w:rsidRPr="008A62D7" w:rsidRDefault="008C08C3" w:rsidP="00274D2E">
      <w:pPr>
        <w:keepNext/>
        <w:jc w:val="center"/>
        <w:rPr>
          <w:lang w:val="en-GB"/>
        </w:rPr>
      </w:pPr>
      <w:r>
        <w:rPr>
          <w:lang w:val="en-GB"/>
        </w:rPr>
        <w:pict w14:anchorId="2DBDCF3B">
          <v:shape id="_x0000_i1032" type="#_x0000_t75" style="width:90pt;height:126pt">
            <v:imagedata r:id="rId22" o:title="FMER_control"/>
          </v:shape>
        </w:pict>
      </w:r>
    </w:p>
    <w:p w14:paraId="0386BA20" w14:textId="2E6F0204" w:rsidR="00274D2E" w:rsidRPr="008A62D7" w:rsidRDefault="00274D2E" w:rsidP="00274D2E">
      <w:pPr>
        <w:pStyle w:val="Caption"/>
        <w:rPr>
          <w:lang w:val="en-GB"/>
        </w:rPr>
      </w:pPr>
      <w:bookmarkStart w:id="1788" w:name="_Ref4828111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89" w:author="Dioguardi, Fabio" w:date="2018-11-07T13:54:00Z">
        <w:r w:rsidR="00F35802">
          <w:rPr>
            <w:noProof/>
            <w:lang w:val="en-GB"/>
          </w:rPr>
          <w:t>62</w:t>
        </w:r>
      </w:ins>
      <w:del w:id="1790" w:author="Dioguardi, Fabio" w:date="2018-11-07T10:11:00Z">
        <w:r w:rsidR="00DE7C99" w:rsidRPr="008A62D7" w:rsidDel="00A3487B">
          <w:rPr>
            <w:noProof/>
            <w:lang w:val="en-GB"/>
          </w:rPr>
          <w:delText>56</w:delText>
        </w:r>
      </w:del>
      <w:r w:rsidRPr="008A62D7">
        <w:rPr>
          <w:lang w:val="en-GB"/>
        </w:rPr>
        <w:fldChar w:fldCharType="end"/>
      </w:r>
      <w:bookmarkEnd w:id="1788"/>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791" w:name="_Ref482880908"/>
      <w:bookmarkStart w:id="1792" w:name="_Toc536110941"/>
      <w:r w:rsidRPr="008A62D7">
        <w:rPr>
          <w:lang w:val="en-GB"/>
        </w:rPr>
        <w:lastRenderedPageBreak/>
        <w:t>Total Erupted Mass Plots</w:t>
      </w:r>
      <w:bookmarkEnd w:id="1791"/>
      <w:bookmarkEnd w:id="1792"/>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4601B9C" w:rsidR="001D0EC5" w:rsidRPr="008A62D7" w:rsidRDefault="001D0EC5" w:rsidP="001D0EC5">
      <w:pPr>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880765" w:rsidRPr="008A62D7">
        <w:rPr>
          <w:lang w:val="en-GB"/>
        </w:rPr>
        <w:fldChar w:fldCharType="begin"/>
      </w:r>
      <w:r w:rsidR="00880765" w:rsidRPr="008A62D7">
        <w:rPr>
          <w:lang w:val="en-GB"/>
        </w:rPr>
        <w:instrText xml:space="preserve"> REF _Ref482813423 \h </w:instrText>
      </w:r>
      <w:r w:rsidR="00880765" w:rsidRPr="008A62D7">
        <w:rPr>
          <w:lang w:val="en-GB"/>
        </w:rPr>
      </w:r>
      <w:r w:rsidR="00880765" w:rsidRPr="008A62D7">
        <w:rPr>
          <w:lang w:val="en-GB"/>
        </w:rPr>
        <w:fldChar w:fldCharType="separate"/>
      </w:r>
      <w:r w:rsidR="00DE7C99" w:rsidRPr="008A62D7">
        <w:rPr>
          <w:lang w:val="en-GB"/>
        </w:rPr>
        <w:t xml:space="preserve">Figure </w:t>
      </w:r>
      <w:r w:rsidR="00DE7C99" w:rsidRPr="008A62D7">
        <w:rPr>
          <w:noProof/>
          <w:lang w:val="en-GB"/>
        </w:rPr>
        <w:t>57</w:t>
      </w:r>
      <w:r w:rsidR="00880765" w:rsidRPr="008A62D7">
        <w:rPr>
          <w:lang w:val="en-GB"/>
        </w:rPr>
        <w:fldChar w:fldCharType="end"/>
      </w:r>
      <w:r w:rsidR="0004091B" w:rsidRPr="008A62D7">
        <w:rPr>
          <w:lang w:val="en-GB"/>
        </w:rPr>
        <w:t xml:space="preserve">). </w:t>
      </w:r>
    </w:p>
    <w:p w14:paraId="44ECF77E" w14:textId="77777777" w:rsidR="001D0EC5" w:rsidRPr="008A62D7" w:rsidRDefault="001D0EC5" w:rsidP="001D0EC5">
      <w:pPr>
        <w:rPr>
          <w:lang w:val="en-GB"/>
        </w:rPr>
      </w:pPr>
    </w:p>
    <w:p w14:paraId="1701BCD4" w14:textId="77777777" w:rsidR="00880765" w:rsidRPr="008A62D7" w:rsidRDefault="00880765" w:rsidP="00880765">
      <w:pPr>
        <w:keepNext/>
        <w:rPr>
          <w:lang w:val="en-GB"/>
        </w:rPr>
      </w:pPr>
    </w:p>
    <w:p w14:paraId="51DF842C" w14:textId="0C4B9D2C" w:rsidR="001D0EC5" w:rsidRPr="008A62D7" w:rsidRDefault="00880765" w:rsidP="00880765">
      <w:pPr>
        <w:pStyle w:val="Caption"/>
        <w:rPr>
          <w:lang w:val="en-GB"/>
        </w:rPr>
      </w:pPr>
      <w:bookmarkStart w:id="1793" w:name="_Ref4828134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94" w:author="Dioguardi, Fabio" w:date="2018-11-07T13:54:00Z">
        <w:r w:rsidR="00F35802">
          <w:rPr>
            <w:noProof/>
            <w:lang w:val="en-GB"/>
          </w:rPr>
          <w:t>63</w:t>
        </w:r>
      </w:ins>
      <w:del w:id="1795" w:author="Dioguardi, Fabio" w:date="2018-11-07T10:11:00Z">
        <w:r w:rsidR="00DE7C99" w:rsidRPr="008A62D7" w:rsidDel="00A3487B">
          <w:rPr>
            <w:noProof/>
            <w:lang w:val="en-GB"/>
          </w:rPr>
          <w:delText>57</w:delText>
        </w:r>
      </w:del>
      <w:r w:rsidRPr="008A62D7">
        <w:rPr>
          <w:lang w:val="en-GB"/>
        </w:rPr>
        <w:fldChar w:fldCharType="end"/>
      </w:r>
      <w:bookmarkEnd w:id="1793"/>
      <w:r w:rsidRPr="008A62D7">
        <w:rPr>
          <w:lang w:val="en-GB"/>
        </w:rPr>
        <w:t>: Example for a “Cmass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8A62D7" w:rsidRDefault="009B349F" w:rsidP="009B349F">
      <w:pPr>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DE7C99" w:rsidRPr="008A62D7">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9B349F">
      <w:pPr>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9B349F">
      <w:pPr>
        <w:rPr>
          <w:rFonts w:eastAsiaTheme="minorEastAsia"/>
          <w:b/>
          <w:i/>
          <w:vertAlign w:val="subscript"/>
          <w:lang w:val="en-GB"/>
        </w:rPr>
      </w:pPr>
    </w:p>
    <w:p w14:paraId="5432442F" w14:textId="51A23DEF"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Pr="008A62D7">
        <w:rPr>
          <w:lang w:val="en-GB"/>
        </w:rPr>
        <w:fldChar w:fldCharType="begin"/>
      </w:r>
      <w:r w:rsidRPr="008A62D7">
        <w:rPr>
          <w:lang w:val="en-GB"/>
        </w:rPr>
        <w:instrText xml:space="preserve"> REF _Ref482813815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58</w:t>
      </w:r>
      <w:r w:rsidRPr="008A62D7">
        <w:rPr>
          <w:lang w:val="en-GB"/>
        </w:rPr>
        <w:fldChar w:fldCharType="end"/>
      </w:r>
      <w:r w:rsidRPr="008A62D7">
        <w:rPr>
          <w:lang w:val="en-GB"/>
        </w:rPr>
        <w:t>).</w:t>
      </w:r>
    </w:p>
    <w:p w14:paraId="5DB5F1A5" w14:textId="77777777" w:rsidR="009B349F" w:rsidRPr="008A62D7" w:rsidRDefault="008C08C3" w:rsidP="009B349F">
      <w:pPr>
        <w:keepNext/>
        <w:jc w:val="center"/>
        <w:rPr>
          <w:lang w:val="en-GB"/>
        </w:rPr>
      </w:pPr>
      <w:r>
        <w:rPr>
          <w:lang w:val="en-GB"/>
        </w:rPr>
        <w:pict w14:anchorId="07BDD89B">
          <v:shape id="_x0000_i1033" type="#_x0000_t75" style="width:96pt;height:120pt">
            <v:imagedata r:id="rId23" o:title="Totalmass_control" cropbottom="1238f"/>
          </v:shape>
        </w:pict>
      </w:r>
    </w:p>
    <w:p w14:paraId="1A58A40B" w14:textId="4806D791" w:rsidR="009B349F" w:rsidRPr="008A62D7" w:rsidRDefault="009B349F" w:rsidP="009B349F">
      <w:pPr>
        <w:pStyle w:val="Caption"/>
        <w:rPr>
          <w:lang w:val="en-GB"/>
        </w:rPr>
      </w:pPr>
      <w:bookmarkStart w:id="1796" w:name="_Ref4828138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97" w:author="Dioguardi, Fabio" w:date="2018-11-07T13:54:00Z">
        <w:r w:rsidR="00F35802">
          <w:rPr>
            <w:noProof/>
            <w:lang w:val="en-GB"/>
          </w:rPr>
          <w:t>64</w:t>
        </w:r>
      </w:ins>
      <w:del w:id="1798" w:author="Dioguardi, Fabio" w:date="2018-11-07T10:11:00Z">
        <w:r w:rsidR="00DE7C99" w:rsidRPr="008A62D7" w:rsidDel="00A3487B">
          <w:rPr>
            <w:noProof/>
            <w:lang w:val="en-GB"/>
          </w:rPr>
          <w:delText>58</w:delText>
        </w:r>
      </w:del>
      <w:r w:rsidRPr="008A62D7">
        <w:rPr>
          <w:lang w:val="en-GB"/>
        </w:rPr>
        <w:fldChar w:fldCharType="end"/>
      </w:r>
      <w:bookmarkEnd w:id="1796"/>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7D9B0AA5" w14:textId="3FF447FD" w:rsidR="009B349F" w:rsidRPr="008A62D7" w:rsidRDefault="009B349F">
      <w:pPr>
        <w:rPr>
          <w:lang w:val="en-GB"/>
        </w:rPr>
      </w:pPr>
      <w:r w:rsidRPr="008A62D7">
        <w:rPr>
          <w:lang w:val="en-GB"/>
        </w:rPr>
        <w:br w:type="page"/>
      </w:r>
    </w:p>
    <w:p w14:paraId="4E8CF215" w14:textId="0CC5B420" w:rsidR="009B349F" w:rsidRPr="008A62D7" w:rsidRDefault="009B349F" w:rsidP="001507E8">
      <w:pPr>
        <w:pStyle w:val="ListParagraph"/>
        <w:numPr>
          <w:ilvl w:val="0"/>
          <w:numId w:val="25"/>
        </w:numPr>
        <w:rPr>
          <w:lang w:val="en-GB"/>
        </w:rPr>
      </w:pPr>
      <w:r w:rsidRPr="008A62D7">
        <w:rPr>
          <w:b/>
          <w:u w:val="single"/>
          <w:lang w:val="en-GB"/>
        </w:rPr>
        <w:lastRenderedPageBreak/>
        <w:t>Plots showing best estimate of total erupted mass (“Fmass plots”)</w:t>
      </w:r>
      <w:r w:rsidRPr="008A62D7">
        <w:rPr>
          <w:lang w:val="en-GB"/>
        </w:rPr>
        <w:t>:</w:t>
      </w:r>
    </w:p>
    <w:p w14:paraId="102FF1B7" w14:textId="0F8F9C25" w:rsidR="009B349F" w:rsidRPr="008A62D7" w:rsidRDefault="009B349F" w:rsidP="009B349F">
      <w:pPr>
        <w:rPr>
          <w:lang w:val="en-GB"/>
        </w:rPr>
      </w:pPr>
      <w:r w:rsidRPr="008A62D7">
        <w:rPr>
          <w:lang w:val="en-GB"/>
        </w:rPr>
        <w:t xml:space="preserve">These graphs show the temporal evolution of the total erupted mass, based on FMER estimates </w:t>
      </w:r>
      <w:r w:rsidRPr="008A62D7">
        <w:rPr>
          <w:lang w:val="en-GB"/>
        </w:rPr>
        <w:br/>
        <w:t xml:space="preserve">(see </w:t>
      </w:r>
      <w:r w:rsidRPr="008A62D7">
        <w:rPr>
          <w:lang w:val="en-GB"/>
        </w:rPr>
        <w:fldChar w:fldCharType="begin"/>
      </w:r>
      <w:r w:rsidRPr="008A62D7">
        <w:rPr>
          <w:lang w:val="en-GB"/>
        </w:rPr>
        <w:instrText xml:space="preserve"> REF _Ref482814015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59</w:t>
      </w:r>
      <w:r w:rsidRPr="008A62D7">
        <w:rPr>
          <w:lang w:val="en-GB"/>
        </w:rPr>
        <w:fldChar w:fldCharType="end"/>
      </w:r>
      <w:r w:rsidRPr="008A62D7">
        <w:rPr>
          <w:lang w:val="en-GB"/>
        </w:rPr>
        <w:t xml:space="preserve">). </w:t>
      </w:r>
    </w:p>
    <w:p w14:paraId="06AA8D6A" w14:textId="77777777" w:rsidR="009B349F" w:rsidRPr="008A62D7" w:rsidRDefault="009B349F" w:rsidP="009B349F">
      <w:pPr>
        <w:keepNext/>
        <w:rPr>
          <w:lang w:val="en-GB"/>
        </w:rPr>
      </w:pPr>
    </w:p>
    <w:p w14:paraId="4D24167A" w14:textId="09214585" w:rsidR="001D0EC5" w:rsidRPr="008A62D7" w:rsidRDefault="009B349F" w:rsidP="009B349F">
      <w:pPr>
        <w:pStyle w:val="Caption"/>
        <w:rPr>
          <w:lang w:val="en-GB"/>
        </w:rPr>
      </w:pPr>
      <w:bookmarkStart w:id="1799" w:name="_Ref4828140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800" w:author="Dioguardi, Fabio" w:date="2018-11-07T13:54:00Z">
        <w:r w:rsidR="00F35802">
          <w:rPr>
            <w:noProof/>
            <w:lang w:val="en-GB"/>
          </w:rPr>
          <w:t>65</w:t>
        </w:r>
      </w:ins>
      <w:del w:id="1801" w:author="Dioguardi, Fabio" w:date="2018-11-07T10:11:00Z">
        <w:r w:rsidR="00DE7C99" w:rsidRPr="008A62D7" w:rsidDel="00A3487B">
          <w:rPr>
            <w:noProof/>
            <w:lang w:val="en-GB"/>
          </w:rPr>
          <w:delText>59</w:delText>
        </w:r>
      </w:del>
      <w:r w:rsidRPr="008A62D7">
        <w:rPr>
          <w:lang w:val="en-GB"/>
        </w:rPr>
        <w:fldChar w:fldCharType="end"/>
      </w:r>
      <w:bookmarkEnd w:id="1799"/>
      <w:r w:rsidRPr="008A62D7">
        <w:rPr>
          <w:lang w:val="en-GB"/>
        </w:rPr>
        <w:t>: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8A62D7" w:rsidRDefault="009B349F" w:rsidP="009B349F">
      <w:pPr>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DE7C99" w:rsidRPr="008A62D7">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9B349F">
      <w:pPr>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9B349F">
      <w:pPr>
        <w:rPr>
          <w:rFonts w:eastAsiaTheme="minorEastAsia"/>
          <w:b/>
          <w:i/>
          <w:vertAlign w:val="subscript"/>
          <w:lang w:val="en-GB"/>
        </w:rPr>
      </w:pPr>
    </w:p>
    <w:p w14:paraId="447096FF" w14:textId="3A0C9CBA"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872576" w:rsidRPr="008A62D7">
        <w:rPr>
          <w:lang w:val="en-GB"/>
        </w:rPr>
        <w:fldChar w:fldCharType="begin"/>
      </w:r>
      <w:r w:rsidR="00872576" w:rsidRPr="008A62D7">
        <w:rPr>
          <w:lang w:val="en-GB"/>
        </w:rPr>
        <w:instrText xml:space="preserve"> REF _Ref482814222 \h </w:instrText>
      </w:r>
      <w:r w:rsidR="00872576" w:rsidRPr="008A62D7">
        <w:rPr>
          <w:lang w:val="en-GB"/>
        </w:rPr>
      </w:r>
      <w:r w:rsidR="00872576" w:rsidRPr="008A62D7">
        <w:rPr>
          <w:lang w:val="en-GB"/>
        </w:rPr>
        <w:fldChar w:fldCharType="separate"/>
      </w:r>
      <w:r w:rsidR="00DE7C99" w:rsidRPr="008A62D7">
        <w:rPr>
          <w:lang w:val="en-GB"/>
        </w:rPr>
        <w:t xml:space="preserve">Figure </w:t>
      </w:r>
      <w:r w:rsidR="00DE7C99" w:rsidRPr="008A62D7">
        <w:rPr>
          <w:noProof/>
          <w:lang w:val="en-GB"/>
        </w:rPr>
        <w:t>60</w:t>
      </w:r>
      <w:r w:rsidR="00872576" w:rsidRPr="008A62D7">
        <w:rPr>
          <w:lang w:val="en-GB"/>
        </w:rPr>
        <w:fldChar w:fldCharType="end"/>
      </w:r>
      <w:r w:rsidRPr="008A62D7">
        <w:rPr>
          <w:lang w:val="en-GB"/>
        </w:rPr>
        <w:t>).</w:t>
      </w:r>
    </w:p>
    <w:p w14:paraId="71979679" w14:textId="77777777" w:rsidR="00872576" w:rsidRPr="008A62D7" w:rsidRDefault="00872576" w:rsidP="00872576">
      <w:pPr>
        <w:keepNext/>
        <w:jc w:val="center"/>
        <w:rPr>
          <w:lang w:val="en-GB"/>
        </w:rPr>
      </w:pPr>
    </w:p>
    <w:p w14:paraId="1B603E7C" w14:textId="51431533" w:rsidR="00872576" w:rsidRPr="008A62D7" w:rsidRDefault="00872576" w:rsidP="00872576">
      <w:pPr>
        <w:pStyle w:val="Caption"/>
        <w:rPr>
          <w:lang w:val="en-GB"/>
        </w:rPr>
      </w:pPr>
      <w:bookmarkStart w:id="1802" w:name="_Ref48281422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803" w:author="Dioguardi, Fabio" w:date="2018-11-07T13:54:00Z">
        <w:r w:rsidR="00F35802">
          <w:rPr>
            <w:noProof/>
            <w:lang w:val="en-GB"/>
          </w:rPr>
          <w:t>66</w:t>
        </w:r>
      </w:ins>
      <w:del w:id="1804" w:author="Dioguardi, Fabio" w:date="2018-11-07T10:11:00Z">
        <w:r w:rsidR="00DE7C99" w:rsidRPr="008A62D7" w:rsidDel="00A3487B">
          <w:rPr>
            <w:noProof/>
            <w:lang w:val="en-GB"/>
          </w:rPr>
          <w:delText>60</w:delText>
        </w:r>
      </w:del>
      <w:r w:rsidRPr="008A62D7">
        <w:rPr>
          <w:lang w:val="en-GB"/>
        </w:rPr>
        <w:fldChar w:fldCharType="end"/>
      </w:r>
      <w:bookmarkEnd w:id="1802"/>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4CA58C8B" w14:textId="77777777" w:rsidR="0067239C" w:rsidRPr="008A62D7" w:rsidRDefault="0067239C">
      <w:pPr>
        <w:rPr>
          <w:rFonts w:asciiTheme="majorHAnsi" w:eastAsiaTheme="majorEastAsia" w:hAnsiTheme="majorHAnsi" w:cstheme="majorBidi"/>
          <w:color w:val="243F60" w:themeColor="accent1" w:themeShade="7F"/>
          <w:sz w:val="24"/>
          <w:lang w:val="en-GB"/>
        </w:rPr>
      </w:pPr>
      <w:r w:rsidRPr="008A62D7">
        <w:rPr>
          <w:lang w:val="en-GB"/>
        </w:rPr>
        <w:br w:type="page"/>
      </w:r>
    </w:p>
    <w:p w14:paraId="571FAB47" w14:textId="7D1DEA89" w:rsidR="0067239C" w:rsidRPr="008A62D7" w:rsidRDefault="0067239C" w:rsidP="0067239C">
      <w:pPr>
        <w:pStyle w:val="Heading3"/>
        <w:rPr>
          <w:lang w:val="en-GB"/>
        </w:rPr>
      </w:pPr>
      <w:bookmarkStart w:id="1805" w:name="_Ref482881618"/>
      <w:bookmarkStart w:id="1806" w:name="_Toc536110942"/>
      <w:r w:rsidRPr="008A62D7">
        <w:rPr>
          <w:lang w:val="en-GB"/>
        </w:rPr>
        <w:lastRenderedPageBreak/>
        <w:t>The status records</w:t>
      </w:r>
      <w:bookmarkEnd w:id="1805"/>
      <w:bookmarkEnd w:id="1806"/>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MER  &lt;&lt;&lt;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lastRenderedPageBreak/>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807" w:name="_Toc536110943"/>
      <w:r w:rsidRPr="008A62D7">
        <w:rPr>
          <w:lang w:val="en-GB"/>
        </w:rPr>
        <w:lastRenderedPageBreak/>
        <w:t>Resting and Closing the Loop</w:t>
      </w:r>
      <w:bookmarkEnd w:id="1807"/>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Total mass erupted computed -  plots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808" w:name="_Toc536110944"/>
      <w:r w:rsidRPr="008A62D7">
        <w:rPr>
          <w:lang w:val="en-GB"/>
        </w:rPr>
        <w:lastRenderedPageBreak/>
        <w:t>FoxScreen</w:t>
      </w:r>
      <w:bookmarkEnd w:id="1808"/>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6C0A43ED"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00847DF3" w:rsidRPr="008A62D7">
        <w:rPr>
          <w:lang w:val="en-GB"/>
        </w:rPr>
        <w:t>).</w:t>
      </w:r>
      <w:r w:rsidR="008C08C3">
        <w:rPr>
          <w:lang w:val="en-GB"/>
        </w:rPr>
        <w:pict w14:anchorId="11F7EB86">
          <v:shape id="_x0000_i1034" type="#_x0000_t75" style="width:450pt;height:318pt">
            <v:imagedata r:id="rId24" o:title="REFIRmonitor"/>
          </v:shape>
        </w:pict>
      </w:r>
    </w:p>
    <w:p w14:paraId="676E6D3B" w14:textId="153DA5E0" w:rsidR="003E535D" w:rsidRPr="008A62D7" w:rsidRDefault="003E535D" w:rsidP="003E535D">
      <w:pPr>
        <w:pStyle w:val="Caption"/>
        <w:rPr>
          <w:lang w:val="en-GB"/>
        </w:rPr>
      </w:pPr>
      <w:bookmarkStart w:id="1809" w:name="_Ref48287925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810" w:author="Dioguardi, Fabio" w:date="2018-11-07T13:54:00Z">
        <w:r w:rsidR="00F35802">
          <w:rPr>
            <w:noProof/>
            <w:lang w:val="en-GB"/>
          </w:rPr>
          <w:t>67</w:t>
        </w:r>
      </w:ins>
      <w:del w:id="1811" w:author="Dioguardi, Fabio" w:date="2018-11-07T10:11:00Z">
        <w:r w:rsidR="00DE7C99" w:rsidRPr="008A62D7" w:rsidDel="00A3487B">
          <w:rPr>
            <w:noProof/>
            <w:lang w:val="en-GB"/>
          </w:rPr>
          <w:delText>61</w:delText>
        </w:r>
      </w:del>
      <w:r w:rsidRPr="008A62D7">
        <w:rPr>
          <w:lang w:val="en-GB"/>
        </w:rPr>
        <w:fldChar w:fldCharType="end"/>
      </w:r>
      <w:bookmarkEnd w:id="1809"/>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2F70D45E"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Pr="008A62D7">
        <w:rPr>
          <w:lang w:val="en-GB"/>
        </w:rPr>
        <w:t>):</w:t>
      </w:r>
    </w:p>
    <w:p w14:paraId="72819808" w14:textId="29F7D4F3"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DE7C99" w:rsidRPr="008A62D7">
        <w:rPr>
          <w:lang w:val="en-GB"/>
        </w:rPr>
        <w:t>4.13</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00D85915"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72A53CBC" w14:textId="16000373"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DE7C99" w:rsidRPr="008A62D7">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536CA0F"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59518AA" w14:textId="30B53D6F"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DE7C99" w:rsidRPr="008A62D7">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703E92F1"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07100841" w14:textId="03D5CFEC"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DE7C99" w:rsidRPr="008A62D7">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19C6C09E"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8573618" w14:textId="19210424"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DE7C99" w:rsidRPr="008A62D7">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1D8B350"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 xml:space="preserve">(field “F”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3A0EF499"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DE7C99" w:rsidRPr="008A62D7">
        <w:rPr>
          <w:lang w:val="en-GB"/>
        </w:rPr>
        <w:t>5.10.7</w:t>
      </w:r>
      <w:r w:rsidR="00BD0604" w:rsidRPr="008A62D7">
        <w:rPr>
          <w:lang w:val="en-GB"/>
        </w:rPr>
        <w:fldChar w:fldCharType="end"/>
      </w:r>
      <w:r w:rsidRPr="008A62D7">
        <w:rPr>
          <w:lang w:val="en-GB"/>
        </w:rPr>
        <w:t>.</w:t>
      </w:r>
    </w:p>
    <w:p w14:paraId="1892A72A" w14:textId="1EAB9FC9" w:rsidR="00492941" w:rsidRPr="008A62D7" w:rsidRDefault="00847DF3" w:rsidP="00847DF3">
      <w:pPr>
        <w:pStyle w:val="ListParagraph"/>
        <w:rPr>
          <w:lang w:val="en-GB"/>
        </w:rPr>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515D1F6F" w14:textId="77777777" w:rsidR="003A249A" w:rsidRPr="008A62D7" w:rsidRDefault="003A249A" w:rsidP="00BE06A3">
      <w:pPr>
        <w:rPr>
          <w:lang w:val="en-GB"/>
        </w:rPr>
      </w:pPr>
    </w:p>
    <w:p w14:paraId="3FEDC8F4" w14:textId="77777777" w:rsidR="00BE06A3" w:rsidRPr="008A62D7" w:rsidRDefault="00BE06A3" w:rsidP="00BE06A3">
      <w:pPr>
        <w:pStyle w:val="ListParagraph"/>
        <w:rPr>
          <w:lang w:val="en-GB"/>
        </w:rPr>
      </w:pPr>
    </w:p>
    <w:p w14:paraId="60C1503F" w14:textId="28BEF9D1" w:rsidR="009506F9" w:rsidRPr="008A62D7" w:rsidRDefault="009506F9" w:rsidP="005B3DDE">
      <w:pPr>
        <w:pStyle w:val="Heading1"/>
        <w:rPr>
          <w:lang w:val="en-GB"/>
        </w:rPr>
      </w:pPr>
      <w:bookmarkStart w:id="1812" w:name="_Toc536110945"/>
      <w:r w:rsidRPr="008A62D7">
        <w:rPr>
          <w:lang w:val="en-GB"/>
        </w:rPr>
        <w:t>References</w:t>
      </w:r>
      <w:bookmarkEnd w:id="1812"/>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25"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DOI:10.1029/1999JB900370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ins w:id="1813" w:author="Dioguardi, Fabio" w:date="2019-01-21T17:35:00Z"/>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ins w:id="1814" w:author="Dioguardi, Fabio" w:date="2019-01-21T17:35:00Z"/>
          <w:szCs w:val="22"/>
          <w:lang w:val="en-GB"/>
        </w:rPr>
      </w:pPr>
    </w:p>
    <w:p w14:paraId="1CB81982" w14:textId="07E19DD2" w:rsidR="005C2D69" w:rsidRPr="008A62D7" w:rsidRDefault="005C2D69" w:rsidP="009506F9">
      <w:pPr>
        <w:rPr>
          <w:szCs w:val="22"/>
          <w:lang w:val="en-GB"/>
        </w:rPr>
      </w:pPr>
      <w:ins w:id="1815" w:author="Dioguardi, Fabio" w:date="2019-01-21T17:35:00Z">
        <w:r>
          <w:rPr>
            <w:szCs w:val="22"/>
            <w:lang w:val="en-GB"/>
          </w:rPr>
          <w:t xml:space="preserve">Jones, A. R., Thomson, D. J., Hort, M., Devenish, B. </w:t>
        </w:r>
      </w:ins>
      <w:ins w:id="1816" w:author="Dioguardi, Fabio" w:date="2019-01-21T17:36:00Z">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ins>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817" w:name="_Toc536110946"/>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817"/>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bottom"/>
          </w:tcPr>
          <w:p w14:paraId="24CD931B" w14:textId="2A6099A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bottom"/>
          </w:tcPr>
          <w:p w14:paraId="679CC4BA" w14:textId="331103B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radial entrainment coeff.</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entrainment coeff.</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Degruy. Bonad.</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bottom"/>
          </w:tcPr>
          <w:p w14:paraId="3F1C6D75" w14:textId="5713DD6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bottom"/>
          </w:tcPr>
          <w:p w14:paraId="43F58E48" w14:textId="117526D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bottom"/>
          </w:tcPr>
          <w:p w14:paraId="57FAFAD9" w14:textId="4CE2358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bottom"/>
          </w:tcPr>
          <w:p w14:paraId="4F12B88E" w14:textId="3D69059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bottom"/>
          </w:tcPr>
          <w:p w14:paraId="22A42B17" w14:textId="20CB453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bottom"/>
          </w:tcPr>
          <w:p w14:paraId="04BD7CFD" w14:textId="072DE88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r w:rsidRPr="008A62D7">
              <w:rPr>
                <w:lang w:val="en-GB"/>
              </w:rPr>
              <w:t>Min_DiaOBS</w:t>
            </w:r>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3 autostream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4 autostream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5 autostream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6 autostream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3 autostream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4 autostream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5 autostream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6 autostream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6B798B">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6B798B">
            <w:pPr>
              <w:jc w:val="cente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6B798B">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vAlign w:val="center"/>
          </w:tcPr>
          <w:p w14:paraId="3C7C2F4D" w14:textId="77777777" w:rsidR="00787DDD" w:rsidRPr="008A62D7" w:rsidRDefault="00787DDD" w:rsidP="006B798B">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6B798B">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3 man. data on?</w:t>
            </w:r>
          </w:p>
        </w:tc>
        <w:tc>
          <w:tcPr>
            <w:tcW w:w="707" w:type="dxa"/>
            <w:tcBorders>
              <w:left w:val="single" w:sz="18" w:space="0" w:color="auto"/>
            </w:tcBorders>
            <w:vAlign w:val="center"/>
          </w:tcPr>
          <w:p w14:paraId="4DCFF61D" w14:textId="62724B33" w:rsidR="003800B1" w:rsidRPr="008A62D7" w:rsidRDefault="00517A17" w:rsidP="003800B1">
            <w:pPr>
              <w:jc w:val="center"/>
              <w:rPr>
                <w:rFonts w:ascii="Calibri" w:hAnsi="Calibri"/>
                <w:color w:val="000000"/>
                <w:szCs w:val="22"/>
                <w:lang w:val="en-GB"/>
              </w:rPr>
            </w:pPr>
            <w:ins w:id="1818" w:author="Dioguardi, Fabio" w:date="2019-01-24T16:39:00Z">
              <w:r>
                <w:rPr>
                  <w:rFonts w:ascii="Calibri" w:hAnsi="Calibri"/>
                  <w:color w:val="000000"/>
                  <w:szCs w:val="22"/>
                  <w:lang w:val="en-GB"/>
                </w:rPr>
                <w:t>163</w:t>
              </w:r>
            </w:ins>
          </w:p>
        </w:tc>
        <w:tc>
          <w:tcPr>
            <w:tcW w:w="1591" w:type="dxa"/>
            <w:vAlign w:val="center"/>
          </w:tcPr>
          <w:p w14:paraId="3E219672" w14:textId="200A0478" w:rsidR="003800B1" w:rsidRPr="008A62D7" w:rsidRDefault="00517A17" w:rsidP="006B798B">
            <w:pPr>
              <w:jc w:val="center"/>
              <w:rPr>
                <w:rFonts w:asciiTheme="minorHAnsi" w:hAnsiTheme="minorHAnsi"/>
                <w:bCs/>
                <w:kern w:val="32"/>
                <w:szCs w:val="22"/>
                <w:lang w:val="en-GB"/>
              </w:rPr>
            </w:pPr>
            <w:ins w:id="1819" w:author="Dioguardi, Fabio" w:date="2019-01-24T16:39:00Z">
              <w:r>
                <w:rPr>
                  <w:rFonts w:asciiTheme="minorHAnsi" w:hAnsiTheme="minorHAnsi"/>
                  <w:bCs/>
                  <w:kern w:val="32"/>
                  <w:szCs w:val="22"/>
                  <w:lang w:val="en-GB"/>
                </w:rPr>
                <w:t>run_type</w:t>
              </w:r>
            </w:ins>
          </w:p>
        </w:tc>
        <w:tc>
          <w:tcPr>
            <w:tcW w:w="2923" w:type="dxa"/>
          </w:tcPr>
          <w:p w14:paraId="29955A13" w14:textId="17C16164" w:rsidR="003800B1" w:rsidRPr="008A62D7" w:rsidRDefault="005E62B1" w:rsidP="003800B1">
            <w:pPr>
              <w:jc w:val="center"/>
              <w:rPr>
                <w:rFonts w:asciiTheme="minorHAnsi" w:hAnsiTheme="minorHAnsi"/>
                <w:bCs/>
                <w:kern w:val="32"/>
                <w:szCs w:val="22"/>
                <w:lang w:val="en-GB"/>
              </w:rPr>
            </w:pPr>
            <w:ins w:id="1820" w:author="Dioguardi, Fabio" w:date="2019-01-24T16:41:00Z">
              <w:r>
                <w:rPr>
                  <w:rFonts w:asciiTheme="minorHAnsi" w:hAnsiTheme="minorHAnsi"/>
                  <w:bCs/>
                  <w:kern w:val="32"/>
                  <w:szCs w:val="22"/>
                  <w:lang w:val="en-GB"/>
                </w:rPr>
                <w:t>1: real-time mode. 2: reanalysis mode</w:t>
              </w:r>
            </w:ins>
          </w:p>
        </w:tc>
      </w:tr>
      <w:tr w:rsidR="003800B1" w:rsidRPr="000E1A5F" w14:paraId="453BA704" w14:textId="77777777" w:rsidTr="006B798B">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4 man. data on?</w:t>
            </w:r>
          </w:p>
        </w:tc>
        <w:tc>
          <w:tcPr>
            <w:tcW w:w="707" w:type="dxa"/>
            <w:tcBorders>
              <w:left w:val="single" w:sz="18" w:space="0" w:color="auto"/>
            </w:tcBorders>
            <w:vAlign w:val="center"/>
          </w:tcPr>
          <w:p w14:paraId="5FA2BAAE" w14:textId="7AFD311D" w:rsidR="003800B1" w:rsidRPr="008A62D7" w:rsidRDefault="00517A17" w:rsidP="003800B1">
            <w:pPr>
              <w:jc w:val="center"/>
              <w:rPr>
                <w:rFonts w:ascii="Calibri" w:hAnsi="Calibri"/>
                <w:color w:val="000000"/>
                <w:szCs w:val="22"/>
                <w:lang w:val="en-GB"/>
              </w:rPr>
            </w:pPr>
            <w:ins w:id="1821" w:author="Dioguardi, Fabio" w:date="2019-01-24T16:40:00Z">
              <w:r>
                <w:rPr>
                  <w:rFonts w:ascii="Calibri" w:hAnsi="Calibri"/>
                  <w:color w:val="000000"/>
                  <w:szCs w:val="22"/>
                  <w:lang w:val="en-GB"/>
                </w:rPr>
                <w:t>164</w:t>
              </w:r>
            </w:ins>
          </w:p>
        </w:tc>
        <w:tc>
          <w:tcPr>
            <w:tcW w:w="1591" w:type="dxa"/>
            <w:vAlign w:val="center"/>
          </w:tcPr>
          <w:p w14:paraId="00E093A9" w14:textId="0CEBA67F" w:rsidR="003800B1" w:rsidRPr="008A62D7" w:rsidRDefault="00517A17" w:rsidP="006B798B">
            <w:pPr>
              <w:jc w:val="center"/>
              <w:rPr>
                <w:rFonts w:asciiTheme="minorHAnsi" w:hAnsiTheme="minorHAnsi"/>
                <w:bCs/>
                <w:kern w:val="32"/>
                <w:szCs w:val="22"/>
                <w:lang w:val="en-GB"/>
              </w:rPr>
            </w:pPr>
            <w:ins w:id="1822" w:author="Dioguardi, Fabio" w:date="2019-01-24T16:40:00Z">
              <w:r>
                <w:rPr>
                  <w:rFonts w:asciiTheme="minorHAnsi" w:hAnsiTheme="minorHAnsi"/>
                  <w:bCs/>
                  <w:kern w:val="32"/>
                  <w:szCs w:val="22"/>
                  <w:lang w:val="en-GB"/>
                </w:rPr>
                <w:t>weather</w:t>
              </w:r>
            </w:ins>
          </w:p>
        </w:tc>
        <w:tc>
          <w:tcPr>
            <w:tcW w:w="2923" w:type="dxa"/>
          </w:tcPr>
          <w:p w14:paraId="428D63D4" w14:textId="62277398" w:rsidR="003800B1" w:rsidRPr="008A62D7" w:rsidRDefault="005E62B1" w:rsidP="003800B1">
            <w:pPr>
              <w:jc w:val="center"/>
              <w:rPr>
                <w:rFonts w:asciiTheme="minorHAnsi" w:hAnsiTheme="minorHAnsi"/>
                <w:bCs/>
                <w:kern w:val="32"/>
                <w:szCs w:val="22"/>
                <w:lang w:val="en-GB"/>
              </w:rPr>
            </w:pPr>
            <w:ins w:id="1823" w:author="Dioguardi, Fabio" w:date="2019-01-24T16:43:00Z">
              <w:r>
                <w:rPr>
                  <w:rFonts w:asciiTheme="minorHAnsi" w:hAnsiTheme="minorHAnsi"/>
                  <w:bCs/>
                  <w:kern w:val="32"/>
                  <w:szCs w:val="22"/>
                  <w:lang w:val="en-GB"/>
                </w:rPr>
                <w:t>1: automatic retrieve. 2: manual entry</w:t>
              </w:r>
            </w:ins>
          </w:p>
        </w:tc>
      </w:tr>
      <w:tr w:rsidR="003800B1" w:rsidRPr="000E1A5F" w14:paraId="4EFD3350" w14:textId="77777777" w:rsidTr="006B798B">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5 man. data on?</w:t>
            </w:r>
          </w:p>
        </w:tc>
        <w:tc>
          <w:tcPr>
            <w:tcW w:w="707" w:type="dxa"/>
            <w:tcBorders>
              <w:left w:val="single" w:sz="18" w:space="0" w:color="auto"/>
            </w:tcBorders>
            <w:vAlign w:val="center"/>
          </w:tcPr>
          <w:p w14:paraId="606DE800" w14:textId="40DF63F7" w:rsidR="003800B1" w:rsidRPr="008A62D7" w:rsidRDefault="00517A17" w:rsidP="003800B1">
            <w:pPr>
              <w:jc w:val="center"/>
              <w:rPr>
                <w:rFonts w:ascii="Calibri" w:hAnsi="Calibri"/>
                <w:color w:val="000000"/>
                <w:szCs w:val="22"/>
                <w:lang w:val="en-GB"/>
              </w:rPr>
            </w:pPr>
            <w:ins w:id="1824" w:author="Dioguardi, Fabio" w:date="2019-01-24T16:40:00Z">
              <w:r>
                <w:rPr>
                  <w:rFonts w:ascii="Calibri" w:hAnsi="Calibri"/>
                  <w:color w:val="000000"/>
                  <w:szCs w:val="22"/>
                  <w:lang w:val="en-GB"/>
                </w:rPr>
                <w:t>165</w:t>
              </w:r>
            </w:ins>
          </w:p>
        </w:tc>
        <w:tc>
          <w:tcPr>
            <w:tcW w:w="1591" w:type="dxa"/>
            <w:vAlign w:val="center"/>
          </w:tcPr>
          <w:p w14:paraId="736A2FD9" w14:textId="0BC75AF1" w:rsidR="003800B1" w:rsidRPr="008A62D7" w:rsidRDefault="00517A17" w:rsidP="006B798B">
            <w:pPr>
              <w:jc w:val="center"/>
              <w:rPr>
                <w:rFonts w:asciiTheme="minorHAnsi" w:hAnsiTheme="minorHAnsi"/>
                <w:bCs/>
                <w:kern w:val="32"/>
                <w:szCs w:val="22"/>
                <w:lang w:val="en-GB"/>
              </w:rPr>
            </w:pPr>
            <w:ins w:id="1825" w:author="Dioguardi, Fabio" w:date="2019-01-24T16:40:00Z">
              <w:r>
                <w:rPr>
                  <w:rFonts w:asciiTheme="minorHAnsi" w:hAnsiTheme="minorHAnsi"/>
                  <w:bCs/>
                  <w:kern w:val="32"/>
                  <w:szCs w:val="22"/>
                  <w:lang w:val="en-GB"/>
                </w:rPr>
                <w:t>wtf_wood0d</w:t>
              </w:r>
            </w:ins>
          </w:p>
        </w:tc>
        <w:tc>
          <w:tcPr>
            <w:tcW w:w="2923" w:type="dxa"/>
          </w:tcPr>
          <w:p w14:paraId="4BBA8E98" w14:textId="402B2FEA" w:rsidR="003800B1" w:rsidRPr="008A62D7" w:rsidRDefault="00961D7E" w:rsidP="003800B1">
            <w:pPr>
              <w:jc w:val="center"/>
              <w:rPr>
                <w:rFonts w:asciiTheme="minorHAnsi" w:hAnsiTheme="minorHAnsi"/>
                <w:bCs/>
                <w:kern w:val="32"/>
                <w:szCs w:val="22"/>
                <w:lang w:val="en-GB"/>
              </w:rPr>
            </w:pPr>
            <w:ins w:id="1826" w:author="Dioguardi, Fabio" w:date="2019-01-24T16:43:00Z">
              <w:r>
                <w:rPr>
                  <w:rFonts w:asciiTheme="minorHAnsi" w:hAnsiTheme="minorHAnsi"/>
                  <w:bCs/>
                  <w:kern w:val="32"/>
                  <w:szCs w:val="22"/>
                  <w:lang w:val="en-GB"/>
                </w:rPr>
                <w:t>weight factor Woodhouse 0D model</w:t>
              </w:r>
            </w:ins>
          </w:p>
        </w:tc>
      </w:tr>
      <w:tr w:rsidR="003800B1" w:rsidRPr="000E1A5F" w14:paraId="5D80659B" w14:textId="77777777" w:rsidTr="006B798B">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6 man. data on?</w:t>
            </w:r>
          </w:p>
        </w:tc>
        <w:tc>
          <w:tcPr>
            <w:tcW w:w="707" w:type="dxa"/>
            <w:tcBorders>
              <w:left w:val="single" w:sz="18" w:space="0" w:color="auto"/>
            </w:tcBorders>
            <w:vAlign w:val="center"/>
          </w:tcPr>
          <w:p w14:paraId="39BF3ABB" w14:textId="61AF276A" w:rsidR="003800B1" w:rsidRPr="008A62D7" w:rsidRDefault="00517A17" w:rsidP="003800B1">
            <w:pPr>
              <w:jc w:val="center"/>
              <w:rPr>
                <w:rFonts w:ascii="Calibri" w:hAnsi="Calibri"/>
                <w:color w:val="000000"/>
                <w:szCs w:val="22"/>
                <w:lang w:val="en-GB"/>
              </w:rPr>
            </w:pPr>
            <w:ins w:id="1827" w:author="Dioguardi, Fabio" w:date="2019-01-24T16:40:00Z">
              <w:r>
                <w:rPr>
                  <w:rFonts w:ascii="Calibri" w:hAnsi="Calibri"/>
                  <w:color w:val="000000"/>
                  <w:szCs w:val="22"/>
                  <w:lang w:val="en-GB"/>
                </w:rPr>
                <w:t>166</w:t>
              </w:r>
            </w:ins>
          </w:p>
        </w:tc>
        <w:tc>
          <w:tcPr>
            <w:tcW w:w="1591" w:type="dxa"/>
            <w:vAlign w:val="center"/>
          </w:tcPr>
          <w:p w14:paraId="783CED93" w14:textId="3F9B22A4" w:rsidR="003800B1" w:rsidRPr="008A62D7" w:rsidRDefault="00517A17" w:rsidP="006B798B">
            <w:pPr>
              <w:jc w:val="center"/>
              <w:rPr>
                <w:rFonts w:asciiTheme="minorHAnsi" w:hAnsiTheme="minorHAnsi"/>
                <w:bCs/>
                <w:kern w:val="32"/>
                <w:szCs w:val="22"/>
                <w:lang w:val="en-GB"/>
              </w:rPr>
            </w:pPr>
            <w:ins w:id="1828" w:author="Dioguardi, Fabio" w:date="2019-01-24T16:40:00Z">
              <w:r>
                <w:rPr>
                  <w:rFonts w:asciiTheme="minorHAnsi" w:hAnsiTheme="minorHAnsi"/>
                  <w:bCs/>
                  <w:kern w:val="32"/>
                  <w:szCs w:val="22"/>
                  <w:lang w:val="en-GB"/>
                </w:rPr>
                <w:t>time_start</w:t>
              </w:r>
            </w:ins>
          </w:p>
        </w:tc>
        <w:tc>
          <w:tcPr>
            <w:tcW w:w="2923" w:type="dxa"/>
          </w:tcPr>
          <w:p w14:paraId="547311D8" w14:textId="65949C5C" w:rsidR="003800B1" w:rsidRPr="008A62D7" w:rsidRDefault="00961D7E" w:rsidP="003800B1">
            <w:pPr>
              <w:jc w:val="center"/>
              <w:rPr>
                <w:rFonts w:asciiTheme="minorHAnsi" w:hAnsiTheme="minorHAnsi"/>
                <w:bCs/>
                <w:kern w:val="32"/>
                <w:szCs w:val="22"/>
                <w:lang w:val="en-GB"/>
              </w:rPr>
            </w:pPr>
            <w:ins w:id="1829" w:author="Dioguardi, Fabio" w:date="2019-01-24T16:44:00Z">
              <w:r>
                <w:rPr>
                  <w:rFonts w:asciiTheme="minorHAnsi" w:hAnsiTheme="minorHAnsi"/>
                  <w:bCs/>
                  <w:kern w:val="32"/>
                  <w:szCs w:val="22"/>
                  <w:lang w:val="en-GB"/>
                </w:rPr>
                <w:t>eruption start time (reanalysis mode)</w:t>
              </w:r>
            </w:ins>
          </w:p>
        </w:tc>
      </w:tr>
      <w:tr w:rsidR="003800B1" w:rsidRPr="000E1A5F" w14:paraId="63BA52A3" w14:textId="77777777" w:rsidTr="006B798B">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3 man. data on?</w:t>
            </w:r>
          </w:p>
        </w:tc>
        <w:tc>
          <w:tcPr>
            <w:tcW w:w="707" w:type="dxa"/>
            <w:tcBorders>
              <w:left w:val="single" w:sz="18" w:space="0" w:color="auto"/>
            </w:tcBorders>
            <w:vAlign w:val="center"/>
          </w:tcPr>
          <w:p w14:paraId="0DD773B3" w14:textId="2EC55A03" w:rsidR="003800B1" w:rsidRPr="008A62D7" w:rsidRDefault="00517A17" w:rsidP="003800B1">
            <w:pPr>
              <w:jc w:val="center"/>
              <w:rPr>
                <w:rFonts w:ascii="Calibri" w:hAnsi="Calibri"/>
                <w:color w:val="000000"/>
                <w:szCs w:val="22"/>
                <w:lang w:val="en-GB"/>
              </w:rPr>
            </w:pPr>
            <w:ins w:id="1830" w:author="Dioguardi, Fabio" w:date="2019-01-24T16:40:00Z">
              <w:r>
                <w:rPr>
                  <w:rFonts w:ascii="Calibri" w:hAnsi="Calibri"/>
                  <w:color w:val="000000"/>
                  <w:szCs w:val="22"/>
                  <w:lang w:val="en-GB"/>
                </w:rPr>
                <w:t>167</w:t>
              </w:r>
            </w:ins>
          </w:p>
        </w:tc>
        <w:tc>
          <w:tcPr>
            <w:tcW w:w="1591" w:type="dxa"/>
            <w:vAlign w:val="center"/>
          </w:tcPr>
          <w:p w14:paraId="1D7E61BC" w14:textId="7C65B726" w:rsidR="003800B1" w:rsidRPr="008A62D7" w:rsidRDefault="00517A17" w:rsidP="006B798B">
            <w:pPr>
              <w:jc w:val="center"/>
              <w:rPr>
                <w:rFonts w:asciiTheme="minorHAnsi" w:hAnsiTheme="minorHAnsi"/>
                <w:bCs/>
                <w:kern w:val="32"/>
                <w:szCs w:val="22"/>
                <w:lang w:val="en-GB"/>
              </w:rPr>
            </w:pPr>
            <w:ins w:id="1831" w:author="Dioguardi, Fabio" w:date="2019-01-24T16:40:00Z">
              <w:r>
                <w:rPr>
                  <w:rFonts w:asciiTheme="minorHAnsi" w:hAnsiTheme="minorHAnsi"/>
                  <w:bCs/>
                  <w:kern w:val="32"/>
                  <w:szCs w:val="22"/>
                  <w:lang w:val="en-GB"/>
                </w:rPr>
                <w:t>time_stop</w:t>
              </w:r>
            </w:ins>
          </w:p>
        </w:tc>
        <w:tc>
          <w:tcPr>
            <w:tcW w:w="2923" w:type="dxa"/>
          </w:tcPr>
          <w:p w14:paraId="14783C9F" w14:textId="123E0C9F" w:rsidR="003800B1" w:rsidRPr="008A62D7" w:rsidRDefault="00961D7E" w:rsidP="003800B1">
            <w:pPr>
              <w:jc w:val="center"/>
              <w:rPr>
                <w:rFonts w:asciiTheme="minorHAnsi" w:hAnsiTheme="minorHAnsi"/>
                <w:bCs/>
                <w:kern w:val="32"/>
                <w:szCs w:val="22"/>
                <w:lang w:val="en-GB"/>
              </w:rPr>
            </w:pPr>
            <w:ins w:id="1832" w:author="Dioguardi, Fabio" w:date="2019-01-24T16:44:00Z">
              <w:r>
                <w:rPr>
                  <w:rFonts w:asciiTheme="minorHAnsi" w:hAnsiTheme="minorHAnsi"/>
                  <w:bCs/>
                  <w:kern w:val="32"/>
                  <w:szCs w:val="22"/>
                  <w:lang w:val="en-GB"/>
                </w:rPr>
                <w:t>eruption stop time (reanalysis mode)</w:t>
              </w:r>
            </w:ins>
          </w:p>
        </w:tc>
      </w:tr>
      <w:tr w:rsidR="003800B1" w:rsidRPr="000E1A5F" w14:paraId="67D37B3D" w14:textId="77777777" w:rsidTr="006B798B">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4 man. data on?</w:t>
            </w:r>
          </w:p>
        </w:tc>
        <w:tc>
          <w:tcPr>
            <w:tcW w:w="707" w:type="dxa"/>
            <w:tcBorders>
              <w:left w:val="single" w:sz="18" w:space="0" w:color="auto"/>
            </w:tcBorders>
            <w:vAlign w:val="center"/>
          </w:tcPr>
          <w:p w14:paraId="7AF3F769" w14:textId="321CAE9D" w:rsidR="003800B1" w:rsidRPr="008A62D7" w:rsidRDefault="00517A17" w:rsidP="003800B1">
            <w:pPr>
              <w:jc w:val="center"/>
              <w:rPr>
                <w:rFonts w:ascii="Calibri" w:hAnsi="Calibri"/>
                <w:color w:val="000000"/>
                <w:szCs w:val="22"/>
                <w:lang w:val="en-GB"/>
              </w:rPr>
            </w:pPr>
            <w:ins w:id="1833" w:author="Dioguardi, Fabio" w:date="2019-01-24T16:41:00Z">
              <w:r>
                <w:rPr>
                  <w:rFonts w:ascii="Calibri" w:hAnsi="Calibri"/>
                  <w:color w:val="000000"/>
                  <w:szCs w:val="22"/>
                  <w:lang w:val="en-GB"/>
                </w:rPr>
                <w:t>169</w:t>
              </w:r>
            </w:ins>
          </w:p>
        </w:tc>
        <w:tc>
          <w:tcPr>
            <w:tcW w:w="1591" w:type="dxa"/>
            <w:vAlign w:val="center"/>
          </w:tcPr>
          <w:p w14:paraId="7C6772C6" w14:textId="4B5AD0A5" w:rsidR="003800B1" w:rsidRPr="008A62D7" w:rsidRDefault="00517A17" w:rsidP="006B798B">
            <w:pPr>
              <w:jc w:val="center"/>
              <w:rPr>
                <w:rFonts w:asciiTheme="minorHAnsi" w:hAnsiTheme="minorHAnsi"/>
                <w:bCs/>
                <w:kern w:val="32"/>
                <w:szCs w:val="22"/>
                <w:lang w:val="en-GB"/>
              </w:rPr>
            </w:pPr>
            <w:ins w:id="1834" w:author="Dioguardi, Fabio" w:date="2019-01-24T16:41:00Z">
              <w:r>
                <w:rPr>
                  <w:rFonts w:asciiTheme="minorHAnsi" w:hAnsiTheme="minorHAnsi"/>
                  <w:bCs/>
                  <w:kern w:val="32"/>
                  <w:szCs w:val="22"/>
                  <w:lang w:val="en-GB"/>
                </w:rPr>
                <w:t>exit_param</w:t>
              </w:r>
            </w:ins>
          </w:p>
        </w:tc>
        <w:tc>
          <w:tcPr>
            <w:tcW w:w="2923" w:type="dxa"/>
          </w:tcPr>
          <w:p w14:paraId="27AB0B0B" w14:textId="2AE97F46" w:rsidR="003800B1" w:rsidRPr="008A62D7" w:rsidRDefault="00773668" w:rsidP="003800B1">
            <w:pPr>
              <w:jc w:val="center"/>
              <w:rPr>
                <w:rFonts w:asciiTheme="minorHAnsi" w:hAnsiTheme="minorHAnsi"/>
                <w:bCs/>
                <w:kern w:val="32"/>
                <w:szCs w:val="22"/>
                <w:lang w:val="en-GB"/>
              </w:rPr>
            </w:pPr>
            <w:ins w:id="1835" w:author="Dioguardi, Fabio" w:date="2019-01-24T16:44:00Z">
              <w:r>
                <w:rPr>
                  <w:rFonts w:asciiTheme="minorHAnsi" w:hAnsiTheme="minorHAnsi"/>
                  <w:bCs/>
                  <w:kern w:val="32"/>
                  <w:szCs w:val="22"/>
                  <w:lang w:val="en-GB"/>
                </w:rPr>
                <w:t>Set to 1 when Quit button is clicked</w:t>
              </w:r>
            </w:ins>
          </w:p>
        </w:tc>
      </w:tr>
      <w:tr w:rsidR="003800B1" w:rsidRPr="000E1A5F" w14:paraId="438FDFAA" w14:textId="77777777" w:rsidTr="006B798B">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5 man. data on?</w:t>
            </w:r>
          </w:p>
        </w:tc>
        <w:tc>
          <w:tcPr>
            <w:tcW w:w="707" w:type="dxa"/>
            <w:tcBorders>
              <w:left w:val="single" w:sz="18" w:space="0" w:color="auto"/>
            </w:tcBorders>
            <w:vAlign w:val="center"/>
          </w:tcPr>
          <w:p w14:paraId="556682D0" w14:textId="2D32A8EE" w:rsidR="003800B1" w:rsidRPr="008A62D7" w:rsidRDefault="00517A17" w:rsidP="003800B1">
            <w:pPr>
              <w:jc w:val="center"/>
              <w:rPr>
                <w:rFonts w:ascii="Calibri" w:hAnsi="Calibri"/>
                <w:color w:val="000000"/>
                <w:szCs w:val="22"/>
                <w:lang w:val="en-GB"/>
              </w:rPr>
            </w:pPr>
            <w:ins w:id="1836" w:author="Dioguardi, Fabio" w:date="2019-01-24T16:41:00Z">
              <w:r>
                <w:rPr>
                  <w:rFonts w:ascii="Calibri" w:hAnsi="Calibri"/>
                  <w:color w:val="000000"/>
                  <w:szCs w:val="22"/>
                  <w:lang w:val="en-GB"/>
                </w:rPr>
                <w:t>170</w:t>
              </w:r>
            </w:ins>
          </w:p>
        </w:tc>
        <w:tc>
          <w:tcPr>
            <w:tcW w:w="1591" w:type="dxa"/>
            <w:vAlign w:val="center"/>
          </w:tcPr>
          <w:p w14:paraId="58B55820" w14:textId="302B31E2" w:rsidR="003800B1" w:rsidRPr="008A62D7" w:rsidRDefault="00517A17" w:rsidP="006B798B">
            <w:pPr>
              <w:jc w:val="center"/>
              <w:rPr>
                <w:rFonts w:asciiTheme="minorHAnsi" w:hAnsiTheme="minorHAnsi"/>
                <w:bCs/>
                <w:kern w:val="32"/>
                <w:szCs w:val="22"/>
                <w:lang w:val="en-GB"/>
              </w:rPr>
            </w:pPr>
            <w:ins w:id="1837" w:author="Dioguardi, Fabio" w:date="2019-01-24T16:41:00Z">
              <w:r>
                <w:rPr>
                  <w:rFonts w:asciiTheme="minorHAnsi" w:hAnsiTheme="minorHAnsi"/>
                  <w:bCs/>
                  <w:kern w:val="32"/>
                  <w:szCs w:val="22"/>
                  <w:lang w:val="en-GB"/>
                </w:rPr>
                <w:t>PM_TAV</w:t>
              </w:r>
            </w:ins>
          </w:p>
        </w:tc>
        <w:tc>
          <w:tcPr>
            <w:tcW w:w="2923" w:type="dxa"/>
          </w:tcPr>
          <w:p w14:paraId="4002B96A" w14:textId="2A3DECA7" w:rsidR="003800B1" w:rsidRPr="008A62D7" w:rsidRDefault="00773668" w:rsidP="003800B1">
            <w:pPr>
              <w:jc w:val="center"/>
              <w:rPr>
                <w:rFonts w:asciiTheme="minorHAnsi" w:hAnsiTheme="minorHAnsi"/>
                <w:bCs/>
                <w:kern w:val="32"/>
                <w:szCs w:val="22"/>
                <w:lang w:val="en-GB"/>
              </w:rPr>
            </w:pPr>
            <w:ins w:id="1838" w:author="Dioguardi, Fabio" w:date="2019-01-24T16:45:00Z">
              <w:r>
                <w:rPr>
                  <w:rFonts w:asciiTheme="minorHAnsi" w:hAnsiTheme="minorHAnsi"/>
                  <w:bCs/>
                  <w:kern w:val="32"/>
                  <w:szCs w:val="22"/>
                  <w:lang w:val="en-GB"/>
                </w:rPr>
                <w:t>0: time-averaged outputs deactivated. 1: time-averaged outputs activated</w:t>
              </w:r>
            </w:ins>
          </w:p>
        </w:tc>
      </w:tr>
      <w:tr w:rsidR="003800B1" w:rsidRPr="000E1A5F" w14:paraId="3EA8D87C" w14:textId="77777777" w:rsidTr="006B798B">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6 man. data on?</w:t>
            </w:r>
          </w:p>
        </w:tc>
        <w:tc>
          <w:tcPr>
            <w:tcW w:w="707" w:type="dxa"/>
            <w:tcBorders>
              <w:left w:val="single" w:sz="18" w:space="0" w:color="auto"/>
            </w:tcBorders>
            <w:vAlign w:val="center"/>
          </w:tcPr>
          <w:p w14:paraId="7B5E515C" w14:textId="12C6E841" w:rsidR="003800B1" w:rsidRPr="008A62D7" w:rsidRDefault="00517A17" w:rsidP="003800B1">
            <w:pPr>
              <w:jc w:val="center"/>
              <w:rPr>
                <w:rFonts w:ascii="Calibri" w:hAnsi="Calibri"/>
                <w:color w:val="000000"/>
                <w:szCs w:val="22"/>
                <w:lang w:val="en-GB"/>
              </w:rPr>
            </w:pPr>
            <w:ins w:id="1839" w:author="Dioguardi, Fabio" w:date="2019-01-24T16:41:00Z">
              <w:r>
                <w:rPr>
                  <w:rFonts w:ascii="Calibri" w:hAnsi="Calibri"/>
                  <w:color w:val="000000"/>
                  <w:szCs w:val="22"/>
                  <w:lang w:val="en-GB"/>
                </w:rPr>
                <w:t>171</w:t>
              </w:r>
            </w:ins>
          </w:p>
        </w:tc>
        <w:tc>
          <w:tcPr>
            <w:tcW w:w="1591" w:type="dxa"/>
            <w:vAlign w:val="center"/>
          </w:tcPr>
          <w:p w14:paraId="6C642FA7" w14:textId="60B3088F" w:rsidR="003800B1" w:rsidRPr="008A62D7" w:rsidRDefault="00517A17" w:rsidP="006B798B">
            <w:pPr>
              <w:jc w:val="center"/>
              <w:rPr>
                <w:rFonts w:asciiTheme="minorHAnsi" w:hAnsiTheme="minorHAnsi"/>
                <w:bCs/>
                <w:kern w:val="32"/>
                <w:szCs w:val="22"/>
                <w:lang w:val="en-GB"/>
              </w:rPr>
            </w:pPr>
            <w:ins w:id="1840" w:author="Dioguardi, Fabio" w:date="2019-01-24T16:41:00Z">
              <w:r>
                <w:rPr>
                  <w:rFonts w:asciiTheme="minorHAnsi" w:hAnsiTheme="minorHAnsi"/>
                  <w:bCs/>
                  <w:kern w:val="32"/>
                  <w:szCs w:val="22"/>
                  <w:lang w:val="en-GB"/>
                </w:rPr>
                <w:t>NAME_out_on</w:t>
              </w:r>
            </w:ins>
          </w:p>
        </w:tc>
        <w:tc>
          <w:tcPr>
            <w:tcW w:w="2923" w:type="dxa"/>
          </w:tcPr>
          <w:p w14:paraId="5A8515F9" w14:textId="2A95B477" w:rsidR="003800B1" w:rsidRPr="008A62D7" w:rsidRDefault="00A40B9D" w:rsidP="003800B1">
            <w:pPr>
              <w:jc w:val="center"/>
              <w:rPr>
                <w:rFonts w:asciiTheme="minorHAnsi" w:hAnsiTheme="minorHAnsi"/>
                <w:bCs/>
                <w:kern w:val="32"/>
                <w:szCs w:val="22"/>
                <w:lang w:val="en-GB"/>
              </w:rPr>
            </w:pPr>
            <w:ins w:id="1841" w:author="Dioguardi, Fabio" w:date="2019-01-24T16:45:00Z">
              <w:r>
                <w:rPr>
                  <w:rFonts w:asciiTheme="minorHAnsi" w:hAnsiTheme="minorHAnsi"/>
                  <w:bCs/>
                  <w:kern w:val="32"/>
                  <w:szCs w:val="22"/>
                  <w:lang w:val="en-GB"/>
                </w:rPr>
                <w:t>0: NAME-specific outputs deactivated. 1: NAME-specific outputs activated</w:t>
              </w:r>
            </w:ins>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lastRenderedPageBreak/>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842" w:name="_Toc536110947"/>
      <w:r w:rsidRPr="008A62D7">
        <w:rPr>
          <w:lang w:val="en-GB"/>
        </w:rPr>
        <w:t>Appendix B: Data Flow Chart of FOXI</w:t>
      </w:r>
      <w:bookmarkEnd w:id="1842"/>
    </w:p>
    <w:p w14:paraId="10BC6375" w14:textId="7D2EB71B" w:rsidR="0041172B" w:rsidRPr="008A62D7" w:rsidRDefault="0041172B">
      <w:pPr>
        <w:rPr>
          <w:rFonts w:asciiTheme="minorHAnsi" w:hAnsiTheme="minorHAnsi"/>
          <w:szCs w:val="22"/>
          <w:lang w:val="en-GB"/>
        </w:rPr>
      </w:pPr>
      <w:r w:rsidRPr="008A62D7">
        <w:rPr>
          <w:lang w:val="en-GB"/>
        </w:rPr>
        <w:br w:type="page"/>
      </w:r>
    </w:p>
    <w:p w14:paraId="3E06F9E5" w14:textId="6C12C556" w:rsidR="0085521C" w:rsidRPr="008A62D7" w:rsidRDefault="0085521C" w:rsidP="00910C95">
      <w:pPr>
        <w:pStyle w:val="Heading1"/>
        <w:numPr>
          <w:ilvl w:val="0"/>
          <w:numId w:val="0"/>
        </w:numPr>
        <w:ind w:left="432" w:hanging="432"/>
        <w:rPr>
          <w:lang w:val="en-GB"/>
        </w:rPr>
      </w:pPr>
      <w:bookmarkStart w:id="1843" w:name="_Toc536110948"/>
      <w:r w:rsidRPr="008A62D7">
        <w:rPr>
          <w:lang w:val="en-GB"/>
        </w:rPr>
        <w:lastRenderedPageBreak/>
        <w:t xml:space="preserve">Appendix </w:t>
      </w:r>
      <w:r w:rsidR="0041172B" w:rsidRPr="008A62D7">
        <w:rPr>
          <w:lang w:val="en-GB"/>
        </w:rPr>
        <w:t>C</w:t>
      </w:r>
      <w:r w:rsidRPr="008A62D7">
        <w:rPr>
          <w:lang w:val="en-GB"/>
        </w:rPr>
        <w:t xml:space="preserve">: </w:t>
      </w:r>
      <w:r w:rsidR="00DD6E93" w:rsidRPr="008A62D7">
        <w:rPr>
          <w:lang w:val="en-GB"/>
        </w:rPr>
        <w:t>REFIR – Setup for Iceland</w:t>
      </w:r>
      <w:bookmarkEnd w:id="1843"/>
    </w:p>
    <w:p w14:paraId="7E289957" w14:textId="0EF0434B" w:rsidR="0085521C" w:rsidRPr="008A62D7" w:rsidRDefault="0085521C">
      <w:pPr>
        <w:rPr>
          <w:lang w:val="en-GB"/>
        </w:rPr>
      </w:pPr>
    </w:p>
    <w:p w14:paraId="75E22E63" w14:textId="77777777" w:rsidR="0041172B" w:rsidRPr="008A62D7" w:rsidRDefault="0041172B">
      <w:pPr>
        <w:rPr>
          <w:rFonts w:ascii="Cambria" w:hAnsi="Cambria"/>
          <w:b/>
          <w:bCs/>
          <w:kern w:val="32"/>
          <w:sz w:val="32"/>
          <w:szCs w:val="32"/>
          <w:lang w:val="en-GB"/>
        </w:rPr>
      </w:pPr>
      <w:bookmarkStart w:id="1844" w:name="_Ref482444327"/>
      <w:r w:rsidRPr="008A62D7">
        <w:rPr>
          <w:lang w:val="en-GB"/>
        </w:rPr>
        <w:br w:type="page"/>
      </w:r>
    </w:p>
    <w:p w14:paraId="29D2B805" w14:textId="498651C8" w:rsidR="0041172B" w:rsidRPr="008A62D7" w:rsidRDefault="0041172B" w:rsidP="0041172B">
      <w:pPr>
        <w:pStyle w:val="Heading1"/>
        <w:numPr>
          <w:ilvl w:val="0"/>
          <w:numId w:val="0"/>
        </w:numPr>
        <w:ind w:left="432" w:hanging="432"/>
        <w:rPr>
          <w:lang w:val="en-GB"/>
        </w:rPr>
      </w:pPr>
      <w:bookmarkStart w:id="1845" w:name="_Toc536110949"/>
      <w:r w:rsidRPr="008A62D7">
        <w:rPr>
          <w:lang w:val="en-GB"/>
        </w:rPr>
        <w:lastRenderedPageBreak/>
        <w:t>Appendix D: Automatic plume tracking web-cameras at Hekla</w:t>
      </w:r>
      <w:bookmarkEnd w:id="18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846" w:name="_Ref482618781"/>
      <w:bookmarkStart w:id="1847" w:name="_Toc536110950"/>
      <w:bookmarkEnd w:id="18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847"/>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667CFAD8" w:rsidR="00F751E1" w:rsidRPr="008A62D7" w:rsidRDefault="00F751E1" w:rsidP="00F751E1">
      <w:pPr>
        <w:rPr>
          <w:b/>
          <w:lang w:val="en-GB"/>
        </w:rPr>
      </w:pPr>
      <w:r w:rsidRPr="008A62D7">
        <w:rPr>
          <w:b/>
          <w:lang w:val="en-GB"/>
        </w:rPr>
        <w:t>Wilson Walker : Sparks : Mastin : Gudmundsson : Degruyter Bonadonna</w:t>
      </w:r>
      <w:ins w:id="1848" w:author="Dioguardi, Fabio" w:date="2019-01-24T16:29:00Z">
        <w:r w:rsidR="00131318">
          <w:rPr>
            <w:b/>
            <w:lang w:val="en-GB"/>
          </w:rPr>
          <w:t xml:space="preserve"> : Woodhouse 0D</w:t>
        </w:r>
      </w:ins>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models :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p w14:paraId="0BB80A30" w14:textId="3D9CBD85" w:rsidR="00F751E1" w:rsidRPr="008A62D7" w:rsidDel="009153A3" w:rsidRDefault="00F751E1" w:rsidP="00F751E1">
      <w:pPr>
        <w:rPr>
          <w:del w:id="1849" w:author="Dioguardi, Fabio" w:date="2019-01-24T16:30:00Z"/>
          <w:lang w:val="en-GB"/>
        </w:rPr>
      </w:pPr>
    </w:p>
    <w:tbl>
      <w:tblPr>
        <w:tblW w:w="0" w:type="auto"/>
        <w:tblLook w:val="04A0" w:firstRow="1" w:lastRow="0" w:firstColumn="1" w:lastColumn="0" w:noHBand="0" w:noVBand="1"/>
      </w:tblPr>
      <w:tblGrid>
        <w:gridCol w:w="1549"/>
        <w:gridCol w:w="1713"/>
        <w:gridCol w:w="2101"/>
        <w:gridCol w:w="1836"/>
        <w:gridCol w:w="1830"/>
      </w:tblGrid>
      <w:tr w:rsidR="00F751E1" w:rsidRPr="000E1A5F" w:rsidDel="009153A3" w14:paraId="3B2D0987" w14:textId="09FDCC62" w:rsidTr="00E82C49">
        <w:trPr>
          <w:del w:id="1850" w:author="Dioguardi, Fabio" w:date="2019-01-24T16:30:00Z"/>
        </w:trPr>
        <w:tc>
          <w:tcPr>
            <w:tcW w:w="1555" w:type="dxa"/>
            <w:vMerge w:val="restart"/>
            <w:vAlign w:val="center"/>
          </w:tcPr>
          <w:p w14:paraId="334D9057" w14:textId="411F7667" w:rsidR="00F751E1" w:rsidRPr="008A62D7" w:rsidDel="009153A3" w:rsidRDefault="00F751E1" w:rsidP="00E82C49">
            <w:pPr>
              <w:spacing w:line="360" w:lineRule="auto"/>
              <w:jc w:val="center"/>
              <w:rPr>
                <w:del w:id="1851" w:author="Dioguardi, Fabio" w:date="2019-01-24T16:30:00Z"/>
                <w:sz w:val="24"/>
                <w:lang w:val="en-GB"/>
              </w:rPr>
            </w:pPr>
            <w:del w:id="1852" w:author="Dioguardi, Fabio" w:date="2019-01-24T16:30:00Z">
              <w:r w:rsidRPr="008A62D7" w:rsidDel="009153A3">
                <w:rPr>
                  <w:sz w:val="24"/>
                  <w:lang w:val="en-GB"/>
                </w:rPr>
                <w:delText>plume</w:delText>
              </w:r>
            </w:del>
          </w:p>
        </w:tc>
        <w:tc>
          <w:tcPr>
            <w:tcW w:w="1716" w:type="dxa"/>
            <w:vMerge w:val="restart"/>
          </w:tcPr>
          <w:p w14:paraId="41A7207D" w14:textId="6F0E1426" w:rsidR="00F751E1" w:rsidRPr="008A62D7" w:rsidDel="009153A3" w:rsidRDefault="00F751E1" w:rsidP="00E82C49">
            <w:pPr>
              <w:spacing w:line="360" w:lineRule="auto"/>
              <w:jc w:val="center"/>
              <w:rPr>
                <w:del w:id="1853" w:author="Dioguardi, Fabio" w:date="2019-01-24T16:30:00Z"/>
                <w:sz w:val="24"/>
                <w:lang w:val="en-GB"/>
              </w:rPr>
            </w:pPr>
            <w:del w:id="1854" w:author="Dioguardi, Fabio" w:date="2019-01-24T16:30:00Z">
              <w:r w:rsidRPr="008A62D7" w:rsidDel="009153A3">
                <w:rPr>
                  <w:sz w:val="24"/>
                  <w:lang w:val="en-GB"/>
                </w:rPr>
                <w:delText>Information</w:delText>
              </w:r>
            </w:del>
          </w:p>
          <w:p w14:paraId="43962ECE" w14:textId="0A27E1A1" w:rsidR="00F751E1" w:rsidRPr="008A62D7" w:rsidDel="009153A3" w:rsidRDefault="00F751E1" w:rsidP="00E82C49">
            <w:pPr>
              <w:spacing w:line="360" w:lineRule="auto"/>
              <w:jc w:val="center"/>
              <w:rPr>
                <w:del w:id="1855" w:author="Dioguardi, Fabio" w:date="2019-01-24T16:30:00Z"/>
                <w:sz w:val="24"/>
                <w:lang w:val="en-GB"/>
              </w:rPr>
            </w:pPr>
            <w:del w:id="1856" w:author="Dioguardi, Fabio" w:date="2019-01-24T16:30:00Z">
              <w:r w:rsidRPr="008A62D7" w:rsidDel="009153A3">
                <w:rPr>
                  <w:sz w:val="24"/>
                  <w:lang w:val="en-GB"/>
                </w:rPr>
                <w:delText>available</w:delText>
              </w:r>
            </w:del>
          </w:p>
        </w:tc>
        <w:tc>
          <w:tcPr>
            <w:tcW w:w="5791" w:type="dxa"/>
            <w:gridSpan w:val="3"/>
            <w:vAlign w:val="center"/>
          </w:tcPr>
          <w:p w14:paraId="738E750B" w14:textId="3A848C0E" w:rsidR="00F751E1" w:rsidRPr="008A62D7" w:rsidDel="009153A3" w:rsidRDefault="00F751E1" w:rsidP="00E82C49">
            <w:pPr>
              <w:spacing w:line="360" w:lineRule="auto"/>
              <w:jc w:val="center"/>
              <w:rPr>
                <w:del w:id="1857" w:author="Dioguardi, Fabio" w:date="2019-01-24T16:30:00Z"/>
                <w:sz w:val="24"/>
                <w:lang w:val="en-GB"/>
              </w:rPr>
            </w:pPr>
            <w:del w:id="1858" w:author="Dioguardi, Fabio" w:date="2019-01-24T16:30:00Z">
              <w:r w:rsidRPr="008A62D7" w:rsidDel="009153A3">
                <w:rPr>
                  <w:sz w:val="24"/>
                  <w:lang w:val="en-GB"/>
                </w:rPr>
                <w:delText>Eruption magnitude</w:delText>
              </w:r>
            </w:del>
          </w:p>
        </w:tc>
      </w:tr>
      <w:tr w:rsidR="00F751E1" w:rsidRPr="000E1A5F" w:rsidDel="009153A3" w14:paraId="08E151F9" w14:textId="3EA91BEC" w:rsidTr="00E82C49">
        <w:trPr>
          <w:del w:id="1859" w:author="Dioguardi, Fabio" w:date="2019-01-24T16:30:00Z"/>
        </w:trPr>
        <w:tc>
          <w:tcPr>
            <w:tcW w:w="1555" w:type="dxa"/>
            <w:vMerge/>
            <w:vAlign w:val="center"/>
          </w:tcPr>
          <w:p w14:paraId="49D3547D" w14:textId="6896702A" w:rsidR="00F751E1" w:rsidRPr="008A62D7" w:rsidDel="009153A3" w:rsidRDefault="00F751E1" w:rsidP="00E82C49">
            <w:pPr>
              <w:spacing w:line="360" w:lineRule="auto"/>
              <w:jc w:val="center"/>
              <w:rPr>
                <w:del w:id="1860" w:author="Dioguardi, Fabio" w:date="2019-01-24T16:30:00Z"/>
                <w:sz w:val="24"/>
                <w:lang w:val="en-GB"/>
              </w:rPr>
            </w:pPr>
          </w:p>
        </w:tc>
        <w:tc>
          <w:tcPr>
            <w:tcW w:w="1716" w:type="dxa"/>
            <w:vMerge/>
          </w:tcPr>
          <w:p w14:paraId="4B5D0E16" w14:textId="6E59EDAC" w:rsidR="00F751E1" w:rsidRPr="008A62D7" w:rsidDel="009153A3" w:rsidRDefault="00F751E1" w:rsidP="00E82C49">
            <w:pPr>
              <w:spacing w:line="360" w:lineRule="auto"/>
              <w:jc w:val="center"/>
              <w:rPr>
                <w:del w:id="1861" w:author="Dioguardi, Fabio" w:date="2019-01-24T16:30:00Z"/>
                <w:sz w:val="24"/>
                <w:lang w:val="en-GB"/>
              </w:rPr>
            </w:pPr>
          </w:p>
        </w:tc>
        <w:tc>
          <w:tcPr>
            <w:tcW w:w="2111" w:type="dxa"/>
            <w:vAlign w:val="center"/>
          </w:tcPr>
          <w:p w14:paraId="4BF23131" w14:textId="0AFFC757" w:rsidR="00F751E1" w:rsidRPr="008A62D7" w:rsidDel="009153A3" w:rsidRDefault="00F751E1" w:rsidP="00E82C49">
            <w:pPr>
              <w:spacing w:line="360" w:lineRule="auto"/>
              <w:jc w:val="center"/>
              <w:rPr>
                <w:del w:id="1862" w:author="Dioguardi, Fabio" w:date="2019-01-24T16:30:00Z"/>
                <w:sz w:val="24"/>
                <w:lang w:val="en-GB"/>
              </w:rPr>
            </w:pPr>
            <w:del w:id="1863" w:author="Dioguardi, Fabio" w:date="2019-01-24T16:30:00Z">
              <w:r w:rsidRPr="008A62D7" w:rsidDel="009153A3">
                <w:rPr>
                  <w:sz w:val="24"/>
                  <w:lang w:val="en-GB"/>
                </w:rPr>
                <w:delText>weak</w:delText>
              </w:r>
            </w:del>
          </w:p>
        </w:tc>
        <w:tc>
          <w:tcPr>
            <w:tcW w:w="1843" w:type="dxa"/>
            <w:vAlign w:val="center"/>
          </w:tcPr>
          <w:p w14:paraId="2555FE6B" w14:textId="118EFECB" w:rsidR="00F751E1" w:rsidRPr="008A62D7" w:rsidDel="009153A3" w:rsidRDefault="00F751E1" w:rsidP="00E82C49">
            <w:pPr>
              <w:spacing w:line="360" w:lineRule="auto"/>
              <w:jc w:val="center"/>
              <w:rPr>
                <w:del w:id="1864" w:author="Dioguardi, Fabio" w:date="2019-01-24T16:30:00Z"/>
                <w:sz w:val="24"/>
                <w:lang w:val="en-GB"/>
              </w:rPr>
            </w:pPr>
            <w:del w:id="1865" w:author="Dioguardi, Fabio" w:date="2019-01-24T16:30:00Z">
              <w:r w:rsidRPr="008A62D7" w:rsidDel="009153A3">
                <w:rPr>
                  <w:sz w:val="24"/>
                  <w:lang w:val="en-GB"/>
                </w:rPr>
                <w:delText>medium</w:delText>
              </w:r>
            </w:del>
          </w:p>
        </w:tc>
        <w:tc>
          <w:tcPr>
            <w:tcW w:w="1837" w:type="dxa"/>
            <w:vAlign w:val="center"/>
          </w:tcPr>
          <w:p w14:paraId="6F0E0BA3" w14:textId="35D16F57" w:rsidR="00F751E1" w:rsidRPr="008A62D7" w:rsidDel="009153A3" w:rsidRDefault="00F751E1" w:rsidP="00E82C49">
            <w:pPr>
              <w:spacing w:line="360" w:lineRule="auto"/>
              <w:jc w:val="center"/>
              <w:rPr>
                <w:del w:id="1866" w:author="Dioguardi, Fabio" w:date="2019-01-24T16:30:00Z"/>
                <w:sz w:val="24"/>
                <w:lang w:val="en-GB"/>
              </w:rPr>
            </w:pPr>
            <w:del w:id="1867" w:author="Dioguardi, Fabio" w:date="2019-01-24T16:30:00Z">
              <w:r w:rsidRPr="008A62D7" w:rsidDel="009153A3">
                <w:rPr>
                  <w:sz w:val="24"/>
                  <w:lang w:val="en-GB"/>
                </w:rPr>
                <w:delText>strong</w:delText>
              </w:r>
            </w:del>
          </w:p>
        </w:tc>
      </w:tr>
      <w:tr w:rsidR="00F751E1" w:rsidRPr="000E1A5F" w:rsidDel="009153A3" w14:paraId="670DA4B2" w14:textId="47A33768" w:rsidTr="00E82C49">
        <w:trPr>
          <w:del w:id="1868" w:author="Dioguardi, Fabio" w:date="2019-01-24T16:30:00Z"/>
        </w:trPr>
        <w:tc>
          <w:tcPr>
            <w:tcW w:w="1555" w:type="dxa"/>
            <w:vMerge w:val="restart"/>
            <w:vAlign w:val="center"/>
          </w:tcPr>
          <w:p w14:paraId="47126458" w14:textId="78A0F2DD" w:rsidR="00F751E1" w:rsidRPr="008A62D7" w:rsidDel="009153A3" w:rsidRDefault="00F751E1" w:rsidP="00E82C49">
            <w:pPr>
              <w:spacing w:line="360" w:lineRule="auto"/>
              <w:jc w:val="center"/>
              <w:rPr>
                <w:del w:id="1869" w:author="Dioguardi, Fabio" w:date="2019-01-24T16:30:00Z"/>
                <w:sz w:val="24"/>
                <w:lang w:val="en-GB"/>
              </w:rPr>
            </w:pPr>
            <w:del w:id="1870" w:author="Dioguardi, Fabio" w:date="2019-01-24T16:30:00Z">
              <w:r w:rsidRPr="008A62D7" w:rsidDel="009153A3">
                <w:rPr>
                  <w:sz w:val="24"/>
                  <w:lang w:val="en-GB"/>
                </w:rPr>
                <w:delText>vertical</w:delText>
              </w:r>
            </w:del>
          </w:p>
        </w:tc>
        <w:tc>
          <w:tcPr>
            <w:tcW w:w="1716" w:type="dxa"/>
            <w:vAlign w:val="center"/>
          </w:tcPr>
          <w:p w14:paraId="27A0683A" w14:textId="51920916" w:rsidR="00F751E1" w:rsidRPr="008A62D7" w:rsidDel="009153A3" w:rsidRDefault="00F751E1" w:rsidP="00E82C49">
            <w:pPr>
              <w:spacing w:line="360" w:lineRule="auto"/>
              <w:jc w:val="center"/>
              <w:rPr>
                <w:del w:id="1871" w:author="Dioguardi, Fabio" w:date="2019-01-24T16:30:00Z"/>
                <w:sz w:val="24"/>
                <w:lang w:val="en-GB"/>
              </w:rPr>
            </w:pPr>
            <w:del w:id="1872" w:author="Dioguardi, Fabio" w:date="2019-01-24T16:30:00Z">
              <w:r w:rsidRPr="008A62D7" w:rsidDel="009153A3">
                <w:rPr>
                  <w:sz w:val="24"/>
                  <w:lang w:val="en-GB"/>
                </w:rPr>
                <w:delText>few</w:delText>
              </w:r>
            </w:del>
          </w:p>
        </w:tc>
        <w:tc>
          <w:tcPr>
            <w:tcW w:w="2111" w:type="dxa"/>
            <w:vAlign w:val="center"/>
          </w:tcPr>
          <w:p w14:paraId="4FCB2DE5" w14:textId="386A92E7" w:rsidR="00F751E1" w:rsidRPr="008A62D7" w:rsidDel="009153A3" w:rsidRDefault="00F751E1" w:rsidP="00E82C49">
            <w:pPr>
              <w:spacing w:line="360" w:lineRule="auto"/>
              <w:jc w:val="center"/>
              <w:rPr>
                <w:del w:id="1873" w:author="Dioguardi, Fabio" w:date="2019-01-24T16:30:00Z"/>
                <w:sz w:val="24"/>
                <w:lang w:val="en-GB"/>
              </w:rPr>
            </w:pPr>
            <w:del w:id="1874" w:author="Dioguardi, Fabio" w:date="2019-01-24T16:30:00Z">
              <w:r w:rsidRPr="008A62D7" w:rsidDel="009153A3">
                <w:rPr>
                  <w:sz w:val="24"/>
                  <w:lang w:val="en-GB"/>
                </w:rPr>
                <w:delText>4:2:2:1:1</w:delText>
              </w:r>
            </w:del>
          </w:p>
          <w:p w14:paraId="40AC8634" w14:textId="6B928B58" w:rsidR="00F751E1" w:rsidRPr="008A62D7" w:rsidDel="009153A3" w:rsidRDefault="00F751E1" w:rsidP="00E82C49">
            <w:pPr>
              <w:spacing w:line="360" w:lineRule="auto"/>
              <w:jc w:val="center"/>
              <w:rPr>
                <w:del w:id="1875" w:author="Dioguardi, Fabio" w:date="2019-01-24T16:30:00Z"/>
                <w:sz w:val="24"/>
                <w:lang w:val="en-GB"/>
              </w:rPr>
            </w:pPr>
            <w:del w:id="1876" w:author="Dioguardi, Fabio" w:date="2019-01-24T16:30:00Z">
              <w:r w:rsidRPr="008A62D7" w:rsidDel="009153A3">
                <w:rPr>
                  <w:sz w:val="24"/>
                  <w:lang w:val="en-GB"/>
                </w:rPr>
                <w:delText>[5:1]</w:delText>
              </w:r>
            </w:del>
          </w:p>
        </w:tc>
        <w:tc>
          <w:tcPr>
            <w:tcW w:w="1843" w:type="dxa"/>
            <w:vAlign w:val="center"/>
          </w:tcPr>
          <w:p w14:paraId="35A554D4" w14:textId="167D2E2A" w:rsidR="00F751E1" w:rsidRPr="008A62D7" w:rsidDel="009153A3" w:rsidRDefault="00F751E1" w:rsidP="00E82C49">
            <w:pPr>
              <w:spacing w:line="360" w:lineRule="auto"/>
              <w:jc w:val="center"/>
              <w:rPr>
                <w:del w:id="1877" w:author="Dioguardi, Fabio" w:date="2019-01-24T16:30:00Z"/>
                <w:sz w:val="24"/>
                <w:lang w:val="en-GB"/>
              </w:rPr>
            </w:pPr>
            <w:del w:id="1878" w:author="Dioguardi, Fabio" w:date="2019-01-24T16:30:00Z">
              <w:r w:rsidRPr="008A62D7" w:rsidDel="009153A3">
                <w:rPr>
                  <w:sz w:val="24"/>
                  <w:lang w:val="en-GB"/>
                </w:rPr>
                <w:delText>4:2:2:1:1</w:delText>
              </w:r>
            </w:del>
          </w:p>
          <w:p w14:paraId="22B41DFD" w14:textId="5B60AEF6" w:rsidR="00F751E1" w:rsidRPr="008A62D7" w:rsidDel="009153A3" w:rsidRDefault="00F751E1" w:rsidP="00E82C49">
            <w:pPr>
              <w:spacing w:line="360" w:lineRule="auto"/>
              <w:jc w:val="center"/>
              <w:rPr>
                <w:del w:id="1879" w:author="Dioguardi, Fabio" w:date="2019-01-24T16:30:00Z"/>
                <w:sz w:val="24"/>
                <w:lang w:val="en-GB"/>
              </w:rPr>
            </w:pPr>
            <w:del w:id="1880" w:author="Dioguardi, Fabio" w:date="2019-01-24T16:30:00Z">
              <w:r w:rsidRPr="008A62D7" w:rsidDel="009153A3">
                <w:rPr>
                  <w:sz w:val="24"/>
                  <w:lang w:val="en-GB"/>
                </w:rPr>
                <w:delText>[5:1]</w:delText>
              </w:r>
            </w:del>
          </w:p>
        </w:tc>
        <w:tc>
          <w:tcPr>
            <w:tcW w:w="1837" w:type="dxa"/>
            <w:vAlign w:val="center"/>
          </w:tcPr>
          <w:p w14:paraId="72EF25A2" w14:textId="754383A8" w:rsidR="00F751E1" w:rsidRPr="008A62D7" w:rsidDel="009153A3" w:rsidRDefault="00F751E1" w:rsidP="00E82C49">
            <w:pPr>
              <w:spacing w:line="360" w:lineRule="auto"/>
              <w:jc w:val="center"/>
              <w:rPr>
                <w:del w:id="1881" w:author="Dioguardi, Fabio" w:date="2019-01-24T16:30:00Z"/>
                <w:sz w:val="24"/>
                <w:lang w:val="en-GB"/>
              </w:rPr>
            </w:pPr>
            <w:del w:id="1882" w:author="Dioguardi, Fabio" w:date="2019-01-24T16:30:00Z">
              <w:r w:rsidRPr="008A62D7" w:rsidDel="009153A3">
                <w:rPr>
                  <w:sz w:val="24"/>
                  <w:lang w:val="en-GB"/>
                </w:rPr>
                <w:delText>2:4:4:0:1</w:delText>
              </w:r>
            </w:del>
          </w:p>
          <w:p w14:paraId="5B83B6EE" w14:textId="3A1EB8C5" w:rsidR="00F751E1" w:rsidRPr="008A62D7" w:rsidDel="009153A3" w:rsidRDefault="00F751E1" w:rsidP="00E82C49">
            <w:pPr>
              <w:spacing w:line="360" w:lineRule="auto"/>
              <w:jc w:val="center"/>
              <w:rPr>
                <w:del w:id="1883" w:author="Dioguardi, Fabio" w:date="2019-01-24T16:30:00Z"/>
                <w:sz w:val="24"/>
                <w:lang w:val="en-GB"/>
              </w:rPr>
            </w:pPr>
            <w:del w:id="1884" w:author="Dioguardi, Fabio" w:date="2019-01-24T16:30:00Z">
              <w:r w:rsidRPr="008A62D7" w:rsidDel="009153A3">
                <w:rPr>
                  <w:sz w:val="24"/>
                  <w:lang w:val="en-GB"/>
                </w:rPr>
                <w:delText>[5:1]</w:delText>
              </w:r>
            </w:del>
          </w:p>
        </w:tc>
      </w:tr>
      <w:tr w:rsidR="00F751E1" w:rsidRPr="000E1A5F" w:rsidDel="009153A3" w14:paraId="6BACDB7C" w14:textId="44B32118" w:rsidTr="00E82C49">
        <w:trPr>
          <w:del w:id="1885" w:author="Dioguardi, Fabio" w:date="2019-01-24T16:30:00Z"/>
        </w:trPr>
        <w:tc>
          <w:tcPr>
            <w:tcW w:w="1555" w:type="dxa"/>
            <w:vMerge/>
            <w:vAlign w:val="center"/>
          </w:tcPr>
          <w:p w14:paraId="11743182" w14:textId="5B916274" w:rsidR="00F751E1" w:rsidRPr="008A62D7" w:rsidDel="009153A3" w:rsidRDefault="00F751E1" w:rsidP="00E82C49">
            <w:pPr>
              <w:spacing w:line="360" w:lineRule="auto"/>
              <w:jc w:val="center"/>
              <w:rPr>
                <w:del w:id="1886" w:author="Dioguardi, Fabio" w:date="2019-01-24T16:30:00Z"/>
                <w:sz w:val="24"/>
                <w:lang w:val="en-GB"/>
              </w:rPr>
            </w:pPr>
          </w:p>
        </w:tc>
        <w:tc>
          <w:tcPr>
            <w:tcW w:w="1716" w:type="dxa"/>
            <w:vAlign w:val="center"/>
          </w:tcPr>
          <w:p w14:paraId="319C10D5" w14:textId="28DF629B" w:rsidR="00F751E1" w:rsidRPr="008A62D7" w:rsidDel="009153A3" w:rsidRDefault="00F751E1" w:rsidP="00E82C49">
            <w:pPr>
              <w:spacing w:line="360" w:lineRule="auto"/>
              <w:jc w:val="center"/>
              <w:rPr>
                <w:del w:id="1887" w:author="Dioguardi, Fabio" w:date="2019-01-24T16:30:00Z"/>
                <w:sz w:val="24"/>
                <w:lang w:val="en-GB"/>
              </w:rPr>
            </w:pPr>
            <w:del w:id="1888"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4B3E9598" w14:textId="746CD0EF" w:rsidR="00F751E1" w:rsidRPr="008A62D7" w:rsidDel="009153A3" w:rsidRDefault="00F751E1" w:rsidP="00E82C49">
            <w:pPr>
              <w:spacing w:line="360" w:lineRule="auto"/>
              <w:jc w:val="center"/>
              <w:rPr>
                <w:del w:id="1889" w:author="Dioguardi, Fabio" w:date="2019-01-24T16:30:00Z"/>
                <w:sz w:val="24"/>
                <w:lang w:val="en-GB"/>
              </w:rPr>
            </w:pPr>
            <w:del w:id="1890" w:author="Dioguardi, Fabio" w:date="2019-01-24T16:30:00Z">
              <w:r w:rsidRPr="008A62D7" w:rsidDel="009153A3">
                <w:rPr>
                  <w:sz w:val="24"/>
                  <w:lang w:val="en-GB"/>
                </w:rPr>
                <w:delText>1:1:1:1:6</w:delText>
              </w:r>
            </w:del>
          </w:p>
          <w:p w14:paraId="3AFDB65F" w14:textId="0D985CD5" w:rsidR="00F751E1" w:rsidRPr="008A62D7" w:rsidDel="009153A3" w:rsidRDefault="00F751E1" w:rsidP="00E82C49">
            <w:pPr>
              <w:spacing w:line="360" w:lineRule="auto"/>
              <w:jc w:val="center"/>
              <w:rPr>
                <w:del w:id="1891" w:author="Dioguardi, Fabio" w:date="2019-01-24T16:30:00Z"/>
                <w:sz w:val="24"/>
                <w:lang w:val="en-GB"/>
              </w:rPr>
            </w:pPr>
            <w:del w:id="1892" w:author="Dioguardi, Fabio" w:date="2019-01-24T16:30:00Z">
              <w:r w:rsidRPr="008A62D7" w:rsidDel="009153A3">
                <w:rPr>
                  <w:sz w:val="24"/>
                  <w:lang w:val="en-GB"/>
                </w:rPr>
                <w:delText>[1:5]</w:delText>
              </w:r>
            </w:del>
          </w:p>
        </w:tc>
        <w:tc>
          <w:tcPr>
            <w:tcW w:w="1843" w:type="dxa"/>
            <w:vAlign w:val="center"/>
          </w:tcPr>
          <w:p w14:paraId="324A1F4C" w14:textId="292E2289" w:rsidR="00F751E1" w:rsidRPr="008A62D7" w:rsidDel="009153A3" w:rsidRDefault="00F751E1" w:rsidP="00E82C49">
            <w:pPr>
              <w:spacing w:line="360" w:lineRule="auto"/>
              <w:jc w:val="center"/>
              <w:rPr>
                <w:del w:id="1893" w:author="Dioguardi, Fabio" w:date="2019-01-24T16:30:00Z"/>
                <w:sz w:val="24"/>
                <w:lang w:val="en-GB"/>
              </w:rPr>
            </w:pPr>
            <w:del w:id="1894" w:author="Dioguardi, Fabio" w:date="2019-01-24T16:30:00Z">
              <w:r w:rsidRPr="008A62D7" w:rsidDel="009153A3">
                <w:rPr>
                  <w:sz w:val="24"/>
                  <w:lang w:val="en-GB"/>
                </w:rPr>
                <w:delText>1:1:1:1:6</w:delText>
              </w:r>
            </w:del>
          </w:p>
          <w:p w14:paraId="609F76B5" w14:textId="69EF9C5C" w:rsidR="00F751E1" w:rsidRPr="008A62D7" w:rsidDel="009153A3" w:rsidRDefault="00F751E1" w:rsidP="00E82C49">
            <w:pPr>
              <w:spacing w:line="360" w:lineRule="auto"/>
              <w:jc w:val="center"/>
              <w:rPr>
                <w:del w:id="1895" w:author="Dioguardi, Fabio" w:date="2019-01-24T16:30:00Z"/>
                <w:sz w:val="24"/>
                <w:lang w:val="en-GB"/>
              </w:rPr>
            </w:pPr>
            <w:del w:id="1896" w:author="Dioguardi, Fabio" w:date="2019-01-24T16:30:00Z">
              <w:r w:rsidRPr="008A62D7" w:rsidDel="009153A3">
                <w:rPr>
                  <w:sz w:val="24"/>
                  <w:lang w:val="en-GB"/>
                </w:rPr>
                <w:delText>[1:5]</w:delText>
              </w:r>
            </w:del>
          </w:p>
        </w:tc>
        <w:tc>
          <w:tcPr>
            <w:tcW w:w="1837" w:type="dxa"/>
            <w:vAlign w:val="center"/>
          </w:tcPr>
          <w:p w14:paraId="6099DE43" w14:textId="284E7746" w:rsidR="00F751E1" w:rsidRPr="008A62D7" w:rsidDel="009153A3" w:rsidRDefault="00F751E1" w:rsidP="00E82C49">
            <w:pPr>
              <w:spacing w:line="360" w:lineRule="auto"/>
              <w:jc w:val="center"/>
              <w:rPr>
                <w:del w:id="1897" w:author="Dioguardi, Fabio" w:date="2019-01-24T16:30:00Z"/>
                <w:sz w:val="24"/>
                <w:lang w:val="en-GB"/>
              </w:rPr>
            </w:pPr>
            <w:del w:id="1898" w:author="Dioguardi, Fabio" w:date="2019-01-24T16:30:00Z">
              <w:r w:rsidRPr="008A62D7" w:rsidDel="009153A3">
                <w:rPr>
                  <w:sz w:val="24"/>
                  <w:lang w:val="en-GB"/>
                </w:rPr>
                <w:delText>1:1:1:1:6</w:delText>
              </w:r>
            </w:del>
          </w:p>
          <w:p w14:paraId="09F08862" w14:textId="654289F3" w:rsidR="00F751E1" w:rsidRPr="008A62D7" w:rsidDel="009153A3" w:rsidRDefault="00F751E1" w:rsidP="00E82C49">
            <w:pPr>
              <w:spacing w:line="360" w:lineRule="auto"/>
              <w:jc w:val="center"/>
              <w:rPr>
                <w:del w:id="1899" w:author="Dioguardi, Fabio" w:date="2019-01-24T16:30:00Z"/>
                <w:sz w:val="24"/>
                <w:lang w:val="en-GB"/>
              </w:rPr>
            </w:pPr>
            <w:del w:id="1900" w:author="Dioguardi, Fabio" w:date="2019-01-24T16:30:00Z">
              <w:r w:rsidRPr="008A62D7" w:rsidDel="009153A3">
                <w:rPr>
                  <w:sz w:val="24"/>
                  <w:lang w:val="en-GB"/>
                </w:rPr>
                <w:delText>[1:5]</w:delText>
              </w:r>
            </w:del>
          </w:p>
        </w:tc>
      </w:tr>
      <w:tr w:rsidR="00F751E1" w:rsidRPr="000E1A5F" w:rsidDel="009153A3" w14:paraId="43E400C7" w14:textId="427D3088" w:rsidTr="00E82C49">
        <w:trPr>
          <w:del w:id="1901" w:author="Dioguardi, Fabio" w:date="2019-01-24T16:30:00Z"/>
        </w:trPr>
        <w:tc>
          <w:tcPr>
            <w:tcW w:w="1555" w:type="dxa"/>
            <w:vMerge w:val="restart"/>
            <w:vAlign w:val="center"/>
          </w:tcPr>
          <w:p w14:paraId="616D139D" w14:textId="27096C30" w:rsidR="00F751E1" w:rsidRPr="008A62D7" w:rsidDel="009153A3" w:rsidRDefault="00F751E1" w:rsidP="00E82C49">
            <w:pPr>
              <w:spacing w:line="360" w:lineRule="auto"/>
              <w:jc w:val="center"/>
              <w:rPr>
                <w:del w:id="1902" w:author="Dioguardi, Fabio" w:date="2019-01-24T16:30:00Z"/>
                <w:sz w:val="24"/>
                <w:lang w:val="en-GB"/>
              </w:rPr>
            </w:pPr>
            <w:del w:id="1903" w:author="Dioguardi, Fabio" w:date="2019-01-24T16:30:00Z">
              <w:r w:rsidRPr="008A62D7" w:rsidDel="009153A3">
                <w:rPr>
                  <w:sz w:val="24"/>
                  <w:lang w:val="en-GB"/>
                </w:rPr>
                <w:delText>bent-over</w:delText>
              </w:r>
            </w:del>
          </w:p>
        </w:tc>
        <w:tc>
          <w:tcPr>
            <w:tcW w:w="1716" w:type="dxa"/>
            <w:vAlign w:val="center"/>
          </w:tcPr>
          <w:p w14:paraId="309659B5" w14:textId="2F883871" w:rsidR="00F751E1" w:rsidRPr="008A62D7" w:rsidDel="009153A3" w:rsidRDefault="00F751E1" w:rsidP="00E82C49">
            <w:pPr>
              <w:spacing w:line="360" w:lineRule="auto"/>
              <w:jc w:val="center"/>
              <w:rPr>
                <w:del w:id="1904" w:author="Dioguardi, Fabio" w:date="2019-01-24T16:30:00Z"/>
                <w:sz w:val="24"/>
                <w:lang w:val="en-GB"/>
              </w:rPr>
            </w:pPr>
            <w:del w:id="1905" w:author="Dioguardi, Fabio" w:date="2019-01-24T16:30:00Z">
              <w:r w:rsidRPr="008A62D7" w:rsidDel="009153A3">
                <w:rPr>
                  <w:sz w:val="24"/>
                  <w:lang w:val="en-GB"/>
                </w:rPr>
                <w:delText>few</w:delText>
              </w:r>
            </w:del>
          </w:p>
        </w:tc>
        <w:tc>
          <w:tcPr>
            <w:tcW w:w="2111" w:type="dxa"/>
            <w:vAlign w:val="center"/>
          </w:tcPr>
          <w:p w14:paraId="12FC4F45" w14:textId="17EA1A13" w:rsidR="00F751E1" w:rsidRPr="008A62D7" w:rsidDel="009153A3" w:rsidRDefault="00F751E1" w:rsidP="00E82C49">
            <w:pPr>
              <w:spacing w:line="360" w:lineRule="auto"/>
              <w:jc w:val="center"/>
              <w:rPr>
                <w:del w:id="1906" w:author="Dioguardi, Fabio" w:date="2019-01-24T16:30:00Z"/>
                <w:sz w:val="24"/>
                <w:lang w:val="en-GB"/>
              </w:rPr>
            </w:pPr>
            <w:del w:id="1907" w:author="Dioguardi, Fabio" w:date="2019-01-24T16:30:00Z">
              <w:r w:rsidRPr="008A62D7" w:rsidDel="009153A3">
                <w:rPr>
                  <w:sz w:val="24"/>
                  <w:lang w:val="en-GB"/>
                </w:rPr>
                <w:delText>0:1:1:4:1</w:delText>
              </w:r>
            </w:del>
          </w:p>
          <w:p w14:paraId="7479CDB9" w14:textId="0AF70846" w:rsidR="00F751E1" w:rsidRPr="008A62D7" w:rsidDel="009153A3" w:rsidRDefault="00F751E1" w:rsidP="00E82C49">
            <w:pPr>
              <w:spacing w:line="360" w:lineRule="auto"/>
              <w:jc w:val="center"/>
              <w:rPr>
                <w:del w:id="1908" w:author="Dioguardi, Fabio" w:date="2019-01-24T16:30:00Z"/>
                <w:sz w:val="24"/>
                <w:lang w:val="en-GB"/>
              </w:rPr>
            </w:pPr>
            <w:del w:id="1909" w:author="Dioguardi, Fabio" w:date="2019-01-24T16:30:00Z">
              <w:r w:rsidRPr="008A62D7" w:rsidDel="009153A3">
                <w:rPr>
                  <w:sz w:val="24"/>
                  <w:lang w:val="en-GB"/>
                </w:rPr>
                <w:delText>[5:1]</w:delText>
              </w:r>
            </w:del>
          </w:p>
        </w:tc>
        <w:tc>
          <w:tcPr>
            <w:tcW w:w="1843" w:type="dxa"/>
            <w:vAlign w:val="center"/>
          </w:tcPr>
          <w:p w14:paraId="7FD6333B" w14:textId="42050FD7" w:rsidR="00F751E1" w:rsidRPr="008A62D7" w:rsidDel="009153A3" w:rsidRDefault="00F751E1" w:rsidP="00E82C49">
            <w:pPr>
              <w:spacing w:line="360" w:lineRule="auto"/>
              <w:jc w:val="center"/>
              <w:rPr>
                <w:del w:id="1910" w:author="Dioguardi, Fabio" w:date="2019-01-24T16:30:00Z"/>
                <w:sz w:val="24"/>
                <w:lang w:val="en-GB"/>
              </w:rPr>
            </w:pPr>
            <w:del w:id="1911" w:author="Dioguardi, Fabio" w:date="2019-01-24T16:30:00Z">
              <w:r w:rsidRPr="008A62D7" w:rsidDel="009153A3">
                <w:rPr>
                  <w:sz w:val="24"/>
                  <w:lang w:val="en-GB"/>
                </w:rPr>
                <w:delText>1:1:1:6:1</w:delText>
              </w:r>
            </w:del>
          </w:p>
          <w:p w14:paraId="5778568B" w14:textId="573D7D9A" w:rsidR="00F751E1" w:rsidRPr="008A62D7" w:rsidDel="009153A3" w:rsidRDefault="00F751E1" w:rsidP="00E82C49">
            <w:pPr>
              <w:spacing w:line="360" w:lineRule="auto"/>
              <w:jc w:val="center"/>
              <w:rPr>
                <w:del w:id="1912" w:author="Dioguardi, Fabio" w:date="2019-01-24T16:30:00Z"/>
                <w:sz w:val="24"/>
                <w:lang w:val="en-GB"/>
              </w:rPr>
            </w:pPr>
            <w:del w:id="1913" w:author="Dioguardi, Fabio" w:date="2019-01-24T16:30:00Z">
              <w:r w:rsidRPr="008A62D7" w:rsidDel="009153A3">
                <w:rPr>
                  <w:sz w:val="24"/>
                  <w:lang w:val="en-GB"/>
                </w:rPr>
                <w:delText>[5:1]</w:delText>
              </w:r>
            </w:del>
          </w:p>
        </w:tc>
        <w:tc>
          <w:tcPr>
            <w:tcW w:w="1837" w:type="dxa"/>
            <w:vAlign w:val="center"/>
          </w:tcPr>
          <w:p w14:paraId="3E9CF2EE" w14:textId="6D085642" w:rsidR="00F751E1" w:rsidRPr="008A62D7" w:rsidDel="009153A3" w:rsidRDefault="00F751E1" w:rsidP="00E82C49">
            <w:pPr>
              <w:spacing w:line="360" w:lineRule="auto"/>
              <w:jc w:val="center"/>
              <w:rPr>
                <w:del w:id="1914" w:author="Dioguardi, Fabio" w:date="2019-01-24T16:30:00Z"/>
                <w:sz w:val="24"/>
                <w:lang w:val="en-GB"/>
              </w:rPr>
            </w:pPr>
            <w:del w:id="1915" w:author="Dioguardi, Fabio" w:date="2019-01-24T16:30:00Z">
              <w:r w:rsidRPr="008A62D7" w:rsidDel="009153A3">
                <w:rPr>
                  <w:sz w:val="24"/>
                  <w:lang w:val="en-GB"/>
                </w:rPr>
                <w:delText>1:2:2:1:1</w:delText>
              </w:r>
            </w:del>
          </w:p>
          <w:p w14:paraId="26206589" w14:textId="73E20F98" w:rsidR="00F751E1" w:rsidRPr="008A62D7" w:rsidDel="009153A3" w:rsidRDefault="00F751E1" w:rsidP="00E82C49">
            <w:pPr>
              <w:spacing w:line="360" w:lineRule="auto"/>
              <w:jc w:val="center"/>
              <w:rPr>
                <w:del w:id="1916" w:author="Dioguardi, Fabio" w:date="2019-01-24T16:30:00Z"/>
                <w:sz w:val="24"/>
                <w:lang w:val="en-GB"/>
              </w:rPr>
            </w:pPr>
            <w:del w:id="1917" w:author="Dioguardi, Fabio" w:date="2019-01-24T16:30:00Z">
              <w:r w:rsidRPr="008A62D7" w:rsidDel="009153A3">
                <w:rPr>
                  <w:sz w:val="24"/>
                  <w:lang w:val="en-GB"/>
                </w:rPr>
                <w:delText>[5:1]</w:delText>
              </w:r>
            </w:del>
          </w:p>
        </w:tc>
      </w:tr>
      <w:tr w:rsidR="00F751E1" w:rsidRPr="000E1A5F" w:rsidDel="009153A3" w14:paraId="7E514EE1" w14:textId="395991BE" w:rsidTr="00E82C49">
        <w:trPr>
          <w:del w:id="1918" w:author="Dioguardi, Fabio" w:date="2019-01-24T16:30:00Z"/>
        </w:trPr>
        <w:tc>
          <w:tcPr>
            <w:tcW w:w="1555" w:type="dxa"/>
            <w:vMerge/>
            <w:vAlign w:val="center"/>
          </w:tcPr>
          <w:p w14:paraId="1CFE9B20" w14:textId="57BBA40D" w:rsidR="00F751E1" w:rsidRPr="008A62D7" w:rsidDel="009153A3" w:rsidRDefault="00F751E1" w:rsidP="00E82C49">
            <w:pPr>
              <w:spacing w:line="360" w:lineRule="auto"/>
              <w:jc w:val="center"/>
              <w:rPr>
                <w:del w:id="1919" w:author="Dioguardi, Fabio" w:date="2019-01-24T16:30:00Z"/>
                <w:sz w:val="24"/>
                <w:lang w:val="en-GB"/>
              </w:rPr>
            </w:pPr>
          </w:p>
        </w:tc>
        <w:tc>
          <w:tcPr>
            <w:tcW w:w="1716" w:type="dxa"/>
            <w:vAlign w:val="center"/>
          </w:tcPr>
          <w:p w14:paraId="6E91E361" w14:textId="06EFB85E" w:rsidR="00F751E1" w:rsidRPr="008A62D7" w:rsidDel="009153A3" w:rsidRDefault="00F751E1" w:rsidP="00E82C49">
            <w:pPr>
              <w:spacing w:line="360" w:lineRule="auto"/>
              <w:jc w:val="center"/>
              <w:rPr>
                <w:del w:id="1920" w:author="Dioguardi, Fabio" w:date="2019-01-24T16:30:00Z"/>
                <w:sz w:val="24"/>
                <w:lang w:val="en-GB"/>
              </w:rPr>
            </w:pPr>
            <w:del w:id="1921"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6DCCE863" w14:textId="3580B2B5" w:rsidR="00F751E1" w:rsidRPr="008A62D7" w:rsidDel="009153A3" w:rsidRDefault="00F751E1" w:rsidP="00E82C49">
            <w:pPr>
              <w:spacing w:line="360" w:lineRule="auto"/>
              <w:jc w:val="center"/>
              <w:rPr>
                <w:del w:id="1922" w:author="Dioguardi, Fabio" w:date="2019-01-24T16:30:00Z"/>
                <w:sz w:val="24"/>
                <w:lang w:val="en-GB"/>
              </w:rPr>
            </w:pPr>
            <w:del w:id="1923" w:author="Dioguardi, Fabio" w:date="2019-01-24T16:30:00Z">
              <w:r w:rsidRPr="008A62D7" w:rsidDel="009153A3">
                <w:rPr>
                  <w:sz w:val="24"/>
                  <w:lang w:val="en-GB"/>
                </w:rPr>
                <w:delText>0:0:0:1:6</w:delText>
              </w:r>
            </w:del>
          </w:p>
          <w:p w14:paraId="68FC0A62" w14:textId="2554AB50" w:rsidR="00F751E1" w:rsidRPr="008A62D7" w:rsidDel="009153A3" w:rsidRDefault="00F751E1" w:rsidP="00E82C49">
            <w:pPr>
              <w:spacing w:line="360" w:lineRule="auto"/>
              <w:jc w:val="center"/>
              <w:rPr>
                <w:del w:id="1924" w:author="Dioguardi, Fabio" w:date="2019-01-24T16:30:00Z"/>
                <w:sz w:val="24"/>
                <w:lang w:val="en-GB"/>
              </w:rPr>
            </w:pPr>
            <w:del w:id="1925" w:author="Dioguardi, Fabio" w:date="2019-01-24T16:30:00Z">
              <w:r w:rsidRPr="008A62D7" w:rsidDel="009153A3">
                <w:rPr>
                  <w:sz w:val="24"/>
                  <w:lang w:val="en-GB"/>
                </w:rPr>
                <w:delText>[1:5]</w:delText>
              </w:r>
            </w:del>
          </w:p>
        </w:tc>
        <w:tc>
          <w:tcPr>
            <w:tcW w:w="1843" w:type="dxa"/>
            <w:vAlign w:val="center"/>
          </w:tcPr>
          <w:p w14:paraId="28274B83" w14:textId="3C3CE292" w:rsidR="00F751E1" w:rsidRPr="008A62D7" w:rsidDel="009153A3" w:rsidRDefault="00F751E1" w:rsidP="00E82C49">
            <w:pPr>
              <w:spacing w:line="360" w:lineRule="auto"/>
              <w:jc w:val="center"/>
              <w:rPr>
                <w:del w:id="1926" w:author="Dioguardi, Fabio" w:date="2019-01-24T16:30:00Z"/>
                <w:sz w:val="24"/>
                <w:lang w:val="en-GB"/>
              </w:rPr>
            </w:pPr>
            <w:del w:id="1927" w:author="Dioguardi, Fabio" w:date="2019-01-24T16:30:00Z">
              <w:r w:rsidRPr="008A62D7" w:rsidDel="009153A3">
                <w:rPr>
                  <w:sz w:val="24"/>
                  <w:lang w:val="en-GB"/>
                </w:rPr>
                <w:delText>0:1:1:3:6</w:delText>
              </w:r>
            </w:del>
          </w:p>
          <w:p w14:paraId="0688A860" w14:textId="7A9F7273" w:rsidR="00F751E1" w:rsidRPr="008A62D7" w:rsidDel="009153A3" w:rsidRDefault="00F751E1" w:rsidP="00E82C49">
            <w:pPr>
              <w:spacing w:line="360" w:lineRule="auto"/>
              <w:jc w:val="center"/>
              <w:rPr>
                <w:del w:id="1928" w:author="Dioguardi, Fabio" w:date="2019-01-24T16:30:00Z"/>
                <w:sz w:val="24"/>
                <w:lang w:val="en-GB"/>
              </w:rPr>
            </w:pPr>
            <w:del w:id="1929" w:author="Dioguardi, Fabio" w:date="2019-01-24T16:30:00Z">
              <w:r w:rsidRPr="008A62D7" w:rsidDel="009153A3">
                <w:rPr>
                  <w:sz w:val="24"/>
                  <w:lang w:val="en-GB"/>
                </w:rPr>
                <w:delText>[1:5]</w:delText>
              </w:r>
            </w:del>
          </w:p>
        </w:tc>
        <w:tc>
          <w:tcPr>
            <w:tcW w:w="1837" w:type="dxa"/>
            <w:vAlign w:val="center"/>
          </w:tcPr>
          <w:p w14:paraId="43B01ECD" w14:textId="51F6ACCC" w:rsidR="00F751E1" w:rsidRPr="008A62D7" w:rsidDel="009153A3" w:rsidRDefault="00F751E1" w:rsidP="00E82C49">
            <w:pPr>
              <w:spacing w:line="360" w:lineRule="auto"/>
              <w:jc w:val="center"/>
              <w:rPr>
                <w:del w:id="1930" w:author="Dioguardi, Fabio" w:date="2019-01-24T16:30:00Z"/>
                <w:sz w:val="24"/>
                <w:lang w:val="en-GB"/>
              </w:rPr>
            </w:pPr>
            <w:del w:id="1931" w:author="Dioguardi, Fabio" w:date="2019-01-24T16:30:00Z">
              <w:r w:rsidRPr="008A62D7" w:rsidDel="009153A3">
                <w:rPr>
                  <w:sz w:val="24"/>
                  <w:lang w:val="en-GB"/>
                </w:rPr>
                <w:delText>0:1:1:1:6</w:delText>
              </w:r>
            </w:del>
          </w:p>
          <w:p w14:paraId="569A7397" w14:textId="7F4FF43C" w:rsidR="00F751E1" w:rsidRPr="008A62D7" w:rsidDel="009153A3" w:rsidRDefault="00F751E1" w:rsidP="00E82C49">
            <w:pPr>
              <w:spacing w:line="360" w:lineRule="auto"/>
              <w:jc w:val="center"/>
              <w:rPr>
                <w:del w:id="1932" w:author="Dioguardi, Fabio" w:date="2019-01-24T16:30:00Z"/>
                <w:sz w:val="24"/>
                <w:lang w:val="en-GB"/>
              </w:rPr>
            </w:pPr>
            <w:del w:id="1933" w:author="Dioguardi, Fabio" w:date="2019-01-24T16:30:00Z">
              <w:r w:rsidRPr="008A62D7" w:rsidDel="009153A3">
                <w:rPr>
                  <w:sz w:val="24"/>
                  <w:lang w:val="en-GB"/>
                </w:rPr>
                <w:delText>[1:5]</w:delText>
              </w:r>
            </w:del>
          </w:p>
        </w:tc>
      </w:tr>
    </w:tbl>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rPr>
          <w:ins w:id="1934" w:author="Dioguardi, Fabio" w:date="2019-01-24T16:30:00Z"/>
        </w:trPr>
        <w:tc>
          <w:tcPr>
            <w:tcW w:w="1547" w:type="dxa"/>
            <w:vMerge w:val="restart"/>
            <w:vAlign w:val="center"/>
          </w:tcPr>
          <w:p w14:paraId="33E446BB" w14:textId="77777777" w:rsidR="009153A3" w:rsidRPr="00982444" w:rsidRDefault="009153A3" w:rsidP="00156429">
            <w:pPr>
              <w:spacing w:line="360" w:lineRule="auto"/>
              <w:jc w:val="center"/>
              <w:rPr>
                <w:ins w:id="1935" w:author="Dioguardi, Fabio" w:date="2019-01-24T16:30:00Z"/>
                <w:sz w:val="24"/>
              </w:rPr>
            </w:pPr>
            <w:commentRangeStart w:id="1936"/>
            <w:ins w:id="1937" w:author="Dioguardi, Fabio" w:date="2019-01-24T16:30:00Z">
              <w:r>
                <w:rPr>
                  <w:sz w:val="24"/>
                </w:rPr>
                <w:t>plume</w:t>
              </w:r>
            </w:ins>
          </w:p>
        </w:tc>
        <w:tc>
          <w:tcPr>
            <w:tcW w:w="1712" w:type="dxa"/>
            <w:vMerge w:val="restart"/>
          </w:tcPr>
          <w:p w14:paraId="577A5411" w14:textId="77777777" w:rsidR="009153A3" w:rsidRDefault="009153A3" w:rsidP="00156429">
            <w:pPr>
              <w:spacing w:line="360" w:lineRule="auto"/>
              <w:jc w:val="center"/>
              <w:rPr>
                <w:ins w:id="1938" w:author="Dioguardi, Fabio" w:date="2019-01-24T16:30:00Z"/>
                <w:sz w:val="24"/>
              </w:rPr>
            </w:pPr>
            <w:ins w:id="1939" w:author="Dioguardi, Fabio" w:date="2019-01-24T16:30:00Z">
              <w:r>
                <w:rPr>
                  <w:sz w:val="24"/>
                </w:rPr>
                <w:t>Information</w:t>
              </w:r>
            </w:ins>
          </w:p>
          <w:p w14:paraId="0AF7EBBE" w14:textId="77777777" w:rsidR="009153A3" w:rsidRPr="00982444" w:rsidRDefault="009153A3" w:rsidP="00156429">
            <w:pPr>
              <w:spacing w:line="360" w:lineRule="auto"/>
              <w:jc w:val="center"/>
              <w:rPr>
                <w:ins w:id="1940" w:author="Dioguardi, Fabio" w:date="2019-01-24T16:30:00Z"/>
                <w:sz w:val="24"/>
              </w:rPr>
            </w:pPr>
            <w:ins w:id="1941" w:author="Dioguardi, Fabio" w:date="2019-01-24T16:30:00Z">
              <w:r>
                <w:rPr>
                  <w:sz w:val="24"/>
                </w:rPr>
                <w:t>available</w:t>
              </w:r>
            </w:ins>
          </w:p>
        </w:tc>
        <w:tc>
          <w:tcPr>
            <w:tcW w:w="5760" w:type="dxa"/>
            <w:gridSpan w:val="3"/>
            <w:vAlign w:val="center"/>
          </w:tcPr>
          <w:p w14:paraId="641B8A26" w14:textId="77777777" w:rsidR="009153A3" w:rsidRPr="00982444" w:rsidRDefault="009153A3" w:rsidP="00156429">
            <w:pPr>
              <w:spacing w:line="360" w:lineRule="auto"/>
              <w:jc w:val="center"/>
              <w:rPr>
                <w:ins w:id="1942" w:author="Dioguardi, Fabio" w:date="2019-01-24T16:30:00Z"/>
                <w:sz w:val="24"/>
              </w:rPr>
            </w:pPr>
            <w:ins w:id="1943" w:author="Dioguardi, Fabio" w:date="2019-01-24T16:30:00Z">
              <w:r>
                <w:rPr>
                  <w:sz w:val="24"/>
                </w:rPr>
                <w:t>Eruption magnitude</w:t>
              </w:r>
            </w:ins>
          </w:p>
        </w:tc>
      </w:tr>
      <w:tr w:rsidR="009153A3" w:rsidRPr="00982444" w14:paraId="0924F65E" w14:textId="77777777" w:rsidTr="009153A3">
        <w:trPr>
          <w:ins w:id="1944" w:author="Dioguardi, Fabio" w:date="2019-01-24T16:30:00Z"/>
        </w:trPr>
        <w:tc>
          <w:tcPr>
            <w:tcW w:w="1547" w:type="dxa"/>
            <w:vMerge/>
            <w:vAlign w:val="center"/>
          </w:tcPr>
          <w:p w14:paraId="18FF2258" w14:textId="77777777" w:rsidR="009153A3" w:rsidRPr="00982444" w:rsidRDefault="009153A3" w:rsidP="00156429">
            <w:pPr>
              <w:spacing w:line="360" w:lineRule="auto"/>
              <w:jc w:val="center"/>
              <w:rPr>
                <w:ins w:id="1945" w:author="Dioguardi, Fabio" w:date="2019-01-24T16:30:00Z"/>
                <w:sz w:val="24"/>
              </w:rPr>
            </w:pPr>
          </w:p>
        </w:tc>
        <w:tc>
          <w:tcPr>
            <w:tcW w:w="1712" w:type="dxa"/>
            <w:vMerge/>
          </w:tcPr>
          <w:p w14:paraId="0ED55174" w14:textId="77777777" w:rsidR="009153A3" w:rsidRPr="00982444" w:rsidRDefault="009153A3" w:rsidP="00156429">
            <w:pPr>
              <w:spacing w:line="360" w:lineRule="auto"/>
              <w:jc w:val="center"/>
              <w:rPr>
                <w:ins w:id="1946" w:author="Dioguardi, Fabio" w:date="2019-01-24T16:30:00Z"/>
                <w:sz w:val="24"/>
              </w:rPr>
            </w:pPr>
          </w:p>
        </w:tc>
        <w:tc>
          <w:tcPr>
            <w:tcW w:w="2098" w:type="dxa"/>
            <w:vAlign w:val="center"/>
          </w:tcPr>
          <w:p w14:paraId="28A28D8F" w14:textId="77777777" w:rsidR="009153A3" w:rsidRPr="00982444" w:rsidRDefault="009153A3" w:rsidP="00156429">
            <w:pPr>
              <w:spacing w:line="360" w:lineRule="auto"/>
              <w:jc w:val="center"/>
              <w:rPr>
                <w:ins w:id="1947" w:author="Dioguardi, Fabio" w:date="2019-01-24T16:30:00Z"/>
                <w:sz w:val="24"/>
              </w:rPr>
            </w:pPr>
            <w:ins w:id="1948" w:author="Dioguardi, Fabio" w:date="2019-01-24T16:30:00Z">
              <w:r>
                <w:rPr>
                  <w:sz w:val="24"/>
                </w:rPr>
                <w:t>weak</w:t>
              </w:r>
            </w:ins>
          </w:p>
        </w:tc>
        <w:tc>
          <w:tcPr>
            <w:tcW w:w="1834" w:type="dxa"/>
            <w:vAlign w:val="center"/>
          </w:tcPr>
          <w:p w14:paraId="7F1D662F" w14:textId="77777777" w:rsidR="009153A3" w:rsidRPr="00982444" w:rsidRDefault="009153A3" w:rsidP="00156429">
            <w:pPr>
              <w:spacing w:line="360" w:lineRule="auto"/>
              <w:jc w:val="center"/>
              <w:rPr>
                <w:ins w:id="1949" w:author="Dioguardi, Fabio" w:date="2019-01-24T16:30:00Z"/>
                <w:sz w:val="24"/>
              </w:rPr>
            </w:pPr>
            <w:ins w:id="1950" w:author="Dioguardi, Fabio" w:date="2019-01-24T16:30:00Z">
              <w:r>
                <w:rPr>
                  <w:sz w:val="24"/>
                </w:rPr>
                <w:t>medium</w:t>
              </w:r>
            </w:ins>
          </w:p>
        </w:tc>
        <w:tc>
          <w:tcPr>
            <w:tcW w:w="1828" w:type="dxa"/>
            <w:vAlign w:val="center"/>
          </w:tcPr>
          <w:p w14:paraId="25E624F8" w14:textId="77777777" w:rsidR="009153A3" w:rsidRPr="00982444" w:rsidRDefault="009153A3" w:rsidP="00156429">
            <w:pPr>
              <w:spacing w:line="360" w:lineRule="auto"/>
              <w:jc w:val="center"/>
              <w:rPr>
                <w:ins w:id="1951" w:author="Dioguardi, Fabio" w:date="2019-01-24T16:30:00Z"/>
                <w:sz w:val="24"/>
              </w:rPr>
            </w:pPr>
            <w:ins w:id="1952" w:author="Dioguardi, Fabio" w:date="2019-01-24T16:30:00Z">
              <w:r>
                <w:rPr>
                  <w:sz w:val="24"/>
                </w:rPr>
                <w:t>strong</w:t>
              </w:r>
            </w:ins>
          </w:p>
        </w:tc>
      </w:tr>
      <w:tr w:rsidR="009153A3" w:rsidRPr="00982444" w14:paraId="1C501778" w14:textId="77777777" w:rsidTr="009153A3">
        <w:trPr>
          <w:ins w:id="1953" w:author="Dioguardi, Fabio" w:date="2019-01-24T16:30:00Z"/>
        </w:trPr>
        <w:tc>
          <w:tcPr>
            <w:tcW w:w="1547" w:type="dxa"/>
            <w:vMerge w:val="restart"/>
            <w:vAlign w:val="center"/>
          </w:tcPr>
          <w:p w14:paraId="6A0C376F" w14:textId="77777777" w:rsidR="009153A3" w:rsidRPr="00982444" w:rsidRDefault="009153A3" w:rsidP="00156429">
            <w:pPr>
              <w:spacing w:line="360" w:lineRule="auto"/>
              <w:jc w:val="center"/>
              <w:rPr>
                <w:ins w:id="1954" w:author="Dioguardi, Fabio" w:date="2019-01-24T16:30:00Z"/>
                <w:sz w:val="24"/>
              </w:rPr>
            </w:pPr>
            <w:ins w:id="1955" w:author="Dioguardi, Fabio" w:date="2019-01-24T16:30:00Z">
              <w:r>
                <w:rPr>
                  <w:sz w:val="24"/>
                </w:rPr>
                <w:t>vertical</w:t>
              </w:r>
            </w:ins>
          </w:p>
        </w:tc>
        <w:tc>
          <w:tcPr>
            <w:tcW w:w="1712" w:type="dxa"/>
            <w:vAlign w:val="center"/>
          </w:tcPr>
          <w:p w14:paraId="71B77B82" w14:textId="77777777" w:rsidR="009153A3" w:rsidRPr="00982444" w:rsidRDefault="009153A3" w:rsidP="00156429">
            <w:pPr>
              <w:spacing w:line="360" w:lineRule="auto"/>
              <w:jc w:val="center"/>
              <w:rPr>
                <w:ins w:id="1956" w:author="Dioguardi, Fabio" w:date="2019-01-24T16:30:00Z"/>
                <w:sz w:val="24"/>
              </w:rPr>
            </w:pPr>
            <w:ins w:id="1957" w:author="Dioguardi, Fabio" w:date="2019-01-24T16:30:00Z">
              <w:r>
                <w:rPr>
                  <w:sz w:val="24"/>
                </w:rPr>
                <w:t>few</w:t>
              </w:r>
            </w:ins>
          </w:p>
        </w:tc>
        <w:tc>
          <w:tcPr>
            <w:tcW w:w="2098" w:type="dxa"/>
            <w:vAlign w:val="center"/>
          </w:tcPr>
          <w:p w14:paraId="270A106E" w14:textId="6F5C7E32" w:rsidR="009153A3" w:rsidRDefault="009153A3" w:rsidP="00156429">
            <w:pPr>
              <w:spacing w:line="360" w:lineRule="auto"/>
              <w:jc w:val="center"/>
              <w:rPr>
                <w:ins w:id="1958" w:author="Dioguardi, Fabio" w:date="2019-01-24T16:30:00Z"/>
                <w:sz w:val="24"/>
              </w:rPr>
            </w:pPr>
            <w:ins w:id="1959" w:author="Dioguardi, Fabio" w:date="2019-01-24T16:30:00Z">
              <w:r>
                <w:rPr>
                  <w:sz w:val="24"/>
                </w:rPr>
                <w:t>4:2:2:1:1</w:t>
              </w:r>
              <w:r w:rsidR="00565D78">
                <w:rPr>
                  <w:sz w:val="24"/>
                </w:rPr>
                <w:t>:1</w:t>
              </w:r>
            </w:ins>
          </w:p>
          <w:p w14:paraId="48251C82" w14:textId="2524AA55" w:rsidR="009153A3" w:rsidRPr="00982444" w:rsidRDefault="00565D78" w:rsidP="00156429">
            <w:pPr>
              <w:spacing w:line="360" w:lineRule="auto"/>
              <w:jc w:val="center"/>
              <w:rPr>
                <w:ins w:id="1960" w:author="Dioguardi, Fabio" w:date="2019-01-24T16:30:00Z"/>
                <w:sz w:val="24"/>
              </w:rPr>
            </w:pPr>
            <w:ins w:id="1961" w:author="Dioguardi, Fabio" w:date="2019-01-24T16:30:00Z">
              <w:r>
                <w:rPr>
                  <w:sz w:val="24"/>
                </w:rPr>
                <w:t>[6</w:t>
              </w:r>
              <w:r w:rsidR="009153A3">
                <w:rPr>
                  <w:sz w:val="24"/>
                </w:rPr>
                <w:t>:1]</w:t>
              </w:r>
            </w:ins>
          </w:p>
        </w:tc>
        <w:tc>
          <w:tcPr>
            <w:tcW w:w="1834" w:type="dxa"/>
            <w:vAlign w:val="center"/>
          </w:tcPr>
          <w:p w14:paraId="52C38B2E" w14:textId="75B99EF1" w:rsidR="009153A3" w:rsidRDefault="009153A3" w:rsidP="00156429">
            <w:pPr>
              <w:spacing w:line="360" w:lineRule="auto"/>
              <w:jc w:val="center"/>
              <w:rPr>
                <w:ins w:id="1962" w:author="Dioguardi, Fabio" w:date="2019-01-24T16:30:00Z"/>
                <w:sz w:val="24"/>
              </w:rPr>
            </w:pPr>
            <w:ins w:id="1963" w:author="Dioguardi, Fabio" w:date="2019-01-24T16:30:00Z">
              <w:r>
                <w:rPr>
                  <w:sz w:val="24"/>
                </w:rPr>
                <w:t>4:2:2:1:1</w:t>
              </w:r>
              <w:r w:rsidR="00565D78">
                <w:rPr>
                  <w:sz w:val="24"/>
                </w:rPr>
                <w:t>:1</w:t>
              </w:r>
            </w:ins>
          </w:p>
          <w:p w14:paraId="32BF4964" w14:textId="693B2E2C" w:rsidR="009153A3" w:rsidRPr="00982444" w:rsidRDefault="00565D78" w:rsidP="00156429">
            <w:pPr>
              <w:spacing w:line="360" w:lineRule="auto"/>
              <w:jc w:val="center"/>
              <w:rPr>
                <w:ins w:id="1964" w:author="Dioguardi, Fabio" w:date="2019-01-24T16:30:00Z"/>
                <w:sz w:val="24"/>
              </w:rPr>
            </w:pPr>
            <w:ins w:id="1965" w:author="Dioguardi, Fabio" w:date="2019-01-24T16:30:00Z">
              <w:r>
                <w:rPr>
                  <w:sz w:val="24"/>
                </w:rPr>
                <w:t>[6</w:t>
              </w:r>
              <w:r w:rsidR="009153A3">
                <w:rPr>
                  <w:sz w:val="24"/>
                </w:rPr>
                <w:t>:1]</w:t>
              </w:r>
            </w:ins>
          </w:p>
        </w:tc>
        <w:tc>
          <w:tcPr>
            <w:tcW w:w="1828" w:type="dxa"/>
            <w:vAlign w:val="center"/>
          </w:tcPr>
          <w:p w14:paraId="6F6F4775" w14:textId="0557B372" w:rsidR="009153A3" w:rsidRDefault="009153A3" w:rsidP="00156429">
            <w:pPr>
              <w:spacing w:line="360" w:lineRule="auto"/>
              <w:jc w:val="center"/>
              <w:rPr>
                <w:ins w:id="1966" w:author="Dioguardi, Fabio" w:date="2019-01-24T16:30:00Z"/>
                <w:sz w:val="24"/>
              </w:rPr>
            </w:pPr>
            <w:ins w:id="1967" w:author="Dioguardi, Fabio" w:date="2019-01-24T16:30:00Z">
              <w:r>
                <w:rPr>
                  <w:sz w:val="24"/>
                </w:rPr>
                <w:t>2:4:4:0:1</w:t>
              </w:r>
              <w:r w:rsidR="00565D78">
                <w:rPr>
                  <w:sz w:val="24"/>
                </w:rPr>
                <w:t>:1</w:t>
              </w:r>
            </w:ins>
          </w:p>
          <w:p w14:paraId="1B15544F" w14:textId="4745FD8F" w:rsidR="009153A3" w:rsidRPr="00982444" w:rsidRDefault="00565D78" w:rsidP="00156429">
            <w:pPr>
              <w:spacing w:line="360" w:lineRule="auto"/>
              <w:jc w:val="center"/>
              <w:rPr>
                <w:ins w:id="1968" w:author="Dioguardi, Fabio" w:date="2019-01-24T16:30:00Z"/>
                <w:sz w:val="24"/>
              </w:rPr>
            </w:pPr>
            <w:ins w:id="1969" w:author="Dioguardi, Fabio" w:date="2019-01-24T16:30:00Z">
              <w:r>
                <w:rPr>
                  <w:sz w:val="24"/>
                </w:rPr>
                <w:t>[6</w:t>
              </w:r>
              <w:r w:rsidR="009153A3">
                <w:rPr>
                  <w:sz w:val="24"/>
                </w:rPr>
                <w:t>:1]</w:t>
              </w:r>
            </w:ins>
          </w:p>
        </w:tc>
      </w:tr>
      <w:tr w:rsidR="009153A3" w:rsidRPr="00982444" w14:paraId="190C6D7E" w14:textId="77777777" w:rsidTr="009153A3">
        <w:trPr>
          <w:ins w:id="1970" w:author="Dioguardi, Fabio" w:date="2019-01-24T16:30:00Z"/>
        </w:trPr>
        <w:tc>
          <w:tcPr>
            <w:tcW w:w="1547" w:type="dxa"/>
            <w:vMerge/>
            <w:vAlign w:val="center"/>
          </w:tcPr>
          <w:p w14:paraId="47A115FC" w14:textId="77777777" w:rsidR="009153A3" w:rsidRPr="00982444" w:rsidRDefault="009153A3" w:rsidP="00156429">
            <w:pPr>
              <w:spacing w:line="360" w:lineRule="auto"/>
              <w:jc w:val="center"/>
              <w:rPr>
                <w:ins w:id="1971" w:author="Dioguardi, Fabio" w:date="2019-01-24T16:30:00Z"/>
                <w:sz w:val="24"/>
              </w:rPr>
            </w:pPr>
          </w:p>
        </w:tc>
        <w:tc>
          <w:tcPr>
            <w:tcW w:w="1712" w:type="dxa"/>
            <w:vAlign w:val="center"/>
          </w:tcPr>
          <w:p w14:paraId="09D531A7" w14:textId="77777777" w:rsidR="009153A3" w:rsidRPr="00982444" w:rsidRDefault="009153A3" w:rsidP="00156429">
            <w:pPr>
              <w:spacing w:line="360" w:lineRule="auto"/>
              <w:jc w:val="center"/>
              <w:rPr>
                <w:ins w:id="1972" w:author="Dioguardi, Fabio" w:date="2019-01-24T16:30:00Z"/>
                <w:sz w:val="24"/>
              </w:rPr>
            </w:pPr>
            <w:ins w:id="1973" w:author="Dioguardi, Fabio" w:date="2019-01-24T16:30:00Z">
              <w:r>
                <w:rPr>
                  <w:sz w:val="24"/>
                </w:rPr>
                <w:t>sufficient</w:t>
              </w:r>
              <w:r w:rsidRPr="00A55B5E">
                <w:rPr>
                  <w:sz w:val="24"/>
                  <w:vertAlign w:val="superscript"/>
                </w:rPr>
                <w:t>1</w:t>
              </w:r>
            </w:ins>
          </w:p>
        </w:tc>
        <w:tc>
          <w:tcPr>
            <w:tcW w:w="2098" w:type="dxa"/>
            <w:vAlign w:val="center"/>
          </w:tcPr>
          <w:p w14:paraId="52DE839F" w14:textId="77777777" w:rsidR="009153A3" w:rsidRDefault="009153A3" w:rsidP="00156429">
            <w:pPr>
              <w:spacing w:line="360" w:lineRule="auto"/>
              <w:jc w:val="center"/>
              <w:rPr>
                <w:ins w:id="1974" w:author="Dioguardi, Fabio" w:date="2019-01-24T16:30:00Z"/>
                <w:sz w:val="24"/>
              </w:rPr>
            </w:pPr>
            <w:ins w:id="1975" w:author="Dioguardi, Fabio" w:date="2019-01-24T16:30:00Z">
              <w:r>
                <w:rPr>
                  <w:sz w:val="24"/>
                </w:rPr>
                <w:t>1:1:1:1:6</w:t>
              </w:r>
            </w:ins>
          </w:p>
          <w:p w14:paraId="3D6C4E31" w14:textId="77777777" w:rsidR="009153A3" w:rsidRPr="00982444" w:rsidRDefault="009153A3" w:rsidP="00156429">
            <w:pPr>
              <w:spacing w:line="360" w:lineRule="auto"/>
              <w:jc w:val="center"/>
              <w:rPr>
                <w:ins w:id="1976" w:author="Dioguardi, Fabio" w:date="2019-01-24T16:30:00Z"/>
                <w:sz w:val="24"/>
              </w:rPr>
            </w:pPr>
            <w:ins w:id="1977" w:author="Dioguardi, Fabio" w:date="2019-01-24T16:30:00Z">
              <w:r>
                <w:rPr>
                  <w:sz w:val="24"/>
                </w:rPr>
                <w:t>[1:5]</w:t>
              </w:r>
            </w:ins>
          </w:p>
        </w:tc>
        <w:tc>
          <w:tcPr>
            <w:tcW w:w="1834" w:type="dxa"/>
            <w:vAlign w:val="center"/>
          </w:tcPr>
          <w:p w14:paraId="7F00890F" w14:textId="77777777" w:rsidR="009153A3" w:rsidRDefault="009153A3" w:rsidP="00156429">
            <w:pPr>
              <w:spacing w:line="360" w:lineRule="auto"/>
              <w:jc w:val="center"/>
              <w:rPr>
                <w:ins w:id="1978" w:author="Dioguardi, Fabio" w:date="2019-01-24T16:30:00Z"/>
                <w:sz w:val="24"/>
              </w:rPr>
            </w:pPr>
            <w:ins w:id="1979" w:author="Dioguardi, Fabio" w:date="2019-01-24T16:30:00Z">
              <w:r>
                <w:rPr>
                  <w:sz w:val="24"/>
                </w:rPr>
                <w:t>1:1:1:1:6</w:t>
              </w:r>
            </w:ins>
          </w:p>
          <w:p w14:paraId="52970DCB" w14:textId="77777777" w:rsidR="009153A3" w:rsidRPr="00982444" w:rsidRDefault="009153A3" w:rsidP="00156429">
            <w:pPr>
              <w:spacing w:line="360" w:lineRule="auto"/>
              <w:jc w:val="center"/>
              <w:rPr>
                <w:ins w:id="1980" w:author="Dioguardi, Fabio" w:date="2019-01-24T16:30:00Z"/>
                <w:sz w:val="24"/>
              </w:rPr>
            </w:pPr>
            <w:ins w:id="1981" w:author="Dioguardi, Fabio" w:date="2019-01-24T16:30:00Z">
              <w:r>
                <w:rPr>
                  <w:sz w:val="24"/>
                </w:rPr>
                <w:t>[1:5]</w:t>
              </w:r>
            </w:ins>
          </w:p>
        </w:tc>
        <w:tc>
          <w:tcPr>
            <w:tcW w:w="1828" w:type="dxa"/>
            <w:vAlign w:val="center"/>
          </w:tcPr>
          <w:p w14:paraId="07F8FCA4" w14:textId="77777777" w:rsidR="009153A3" w:rsidRDefault="009153A3" w:rsidP="00156429">
            <w:pPr>
              <w:spacing w:line="360" w:lineRule="auto"/>
              <w:jc w:val="center"/>
              <w:rPr>
                <w:ins w:id="1982" w:author="Dioguardi, Fabio" w:date="2019-01-24T16:30:00Z"/>
                <w:sz w:val="24"/>
              </w:rPr>
            </w:pPr>
            <w:ins w:id="1983" w:author="Dioguardi, Fabio" w:date="2019-01-24T16:30:00Z">
              <w:r>
                <w:rPr>
                  <w:sz w:val="24"/>
                </w:rPr>
                <w:t>1:1:1:1:6</w:t>
              </w:r>
            </w:ins>
          </w:p>
          <w:p w14:paraId="7600D586" w14:textId="77777777" w:rsidR="009153A3" w:rsidRPr="00982444" w:rsidRDefault="009153A3" w:rsidP="00156429">
            <w:pPr>
              <w:spacing w:line="360" w:lineRule="auto"/>
              <w:jc w:val="center"/>
              <w:rPr>
                <w:ins w:id="1984" w:author="Dioguardi, Fabio" w:date="2019-01-24T16:30:00Z"/>
                <w:sz w:val="24"/>
              </w:rPr>
            </w:pPr>
            <w:ins w:id="1985" w:author="Dioguardi, Fabio" w:date="2019-01-24T16:30:00Z">
              <w:r>
                <w:rPr>
                  <w:sz w:val="24"/>
                </w:rPr>
                <w:t>[1:5]</w:t>
              </w:r>
            </w:ins>
          </w:p>
        </w:tc>
      </w:tr>
      <w:tr w:rsidR="009153A3" w:rsidRPr="00982444" w14:paraId="039B8495" w14:textId="77777777" w:rsidTr="009153A3">
        <w:trPr>
          <w:ins w:id="1986" w:author="Dioguardi, Fabio" w:date="2019-01-24T16:30:00Z"/>
        </w:trPr>
        <w:tc>
          <w:tcPr>
            <w:tcW w:w="1547" w:type="dxa"/>
            <w:vMerge w:val="restart"/>
            <w:vAlign w:val="center"/>
          </w:tcPr>
          <w:p w14:paraId="0CD13F56" w14:textId="77777777" w:rsidR="009153A3" w:rsidRPr="00982444" w:rsidRDefault="009153A3" w:rsidP="00156429">
            <w:pPr>
              <w:spacing w:line="360" w:lineRule="auto"/>
              <w:jc w:val="center"/>
              <w:rPr>
                <w:ins w:id="1987" w:author="Dioguardi, Fabio" w:date="2019-01-24T16:30:00Z"/>
                <w:sz w:val="24"/>
              </w:rPr>
            </w:pPr>
            <w:ins w:id="1988" w:author="Dioguardi, Fabio" w:date="2019-01-24T16:30:00Z">
              <w:r>
                <w:rPr>
                  <w:sz w:val="24"/>
                </w:rPr>
                <w:t>bent-over</w:t>
              </w:r>
            </w:ins>
          </w:p>
        </w:tc>
        <w:tc>
          <w:tcPr>
            <w:tcW w:w="1712" w:type="dxa"/>
            <w:vAlign w:val="center"/>
          </w:tcPr>
          <w:p w14:paraId="5277816F" w14:textId="77777777" w:rsidR="009153A3" w:rsidRPr="00982444" w:rsidRDefault="009153A3" w:rsidP="00156429">
            <w:pPr>
              <w:spacing w:line="360" w:lineRule="auto"/>
              <w:jc w:val="center"/>
              <w:rPr>
                <w:ins w:id="1989" w:author="Dioguardi, Fabio" w:date="2019-01-24T16:30:00Z"/>
                <w:sz w:val="24"/>
              </w:rPr>
            </w:pPr>
            <w:ins w:id="1990" w:author="Dioguardi, Fabio" w:date="2019-01-24T16:30:00Z">
              <w:r>
                <w:rPr>
                  <w:sz w:val="24"/>
                </w:rPr>
                <w:t>few</w:t>
              </w:r>
            </w:ins>
          </w:p>
        </w:tc>
        <w:tc>
          <w:tcPr>
            <w:tcW w:w="2098" w:type="dxa"/>
            <w:vAlign w:val="center"/>
          </w:tcPr>
          <w:p w14:paraId="4DAD6C32" w14:textId="77777777" w:rsidR="009153A3" w:rsidRDefault="009153A3" w:rsidP="00156429">
            <w:pPr>
              <w:spacing w:line="360" w:lineRule="auto"/>
              <w:jc w:val="center"/>
              <w:rPr>
                <w:ins w:id="1991" w:author="Dioguardi, Fabio" w:date="2019-01-24T16:30:00Z"/>
                <w:sz w:val="24"/>
              </w:rPr>
            </w:pPr>
            <w:ins w:id="1992" w:author="Dioguardi, Fabio" w:date="2019-01-24T16:30:00Z">
              <w:r>
                <w:rPr>
                  <w:sz w:val="24"/>
                </w:rPr>
                <w:t>0:1:1:4:1</w:t>
              </w:r>
            </w:ins>
          </w:p>
          <w:p w14:paraId="111C9116" w14:textId="77777777" w:rsidR="009153A3" w:rsidRPr="00982444" w:rsidRDefault="009153A3" w:rsidP="00156429">
            <w:pPr>
              <w:spacing w:line="360" w:lineRule="auto"/>
              <w:jc w:val="center"/>
              <w:rPr>
                <w:ins w:id="1993" w:author="Dioguardi, Fabio" w:date="2019-01-24T16:30:00Z"/>
                <w:sz w:val="24"/>
              </w:rPr>
            </w:pPr>
            <w:ins w:id="1994" w:author="Dioguardi, Fabio" w:date="2019-01-24T16:30:00Z">
              <w:r>
                <w:rPr>
                  <w:sz w:val="24"/>
                </w:rPr>
                <w:t>[5:1]</w:t>
              </w:r>
            </w:ins>
          </w:p>
        </w:tc>
        <w:tc>
          <w:tcPr>
            <w:tcW w:w="1834" w:type="dxa"/>
            <w:vAlign w:val="center"/>
          </w:tcPr>
          <w:p w14:paraId="0FF6A115" w14:textId="77777777" w:rsidR="009153A3" w:rsidRDefault="009153A3" w:rsidP="00156429">
            <w:pPr>
              <w:spacing w:line="360" w:lineRule="auto"/>
              <w:jc w:val="center"/>
              <w:rPr>
                <w:ins w:id="1995" w:author="Dioguardi, Fabio" w:date="2019-01-24T16:30:00Z"/>
                <w:sz w:val="24"/>
              </w:rPr>
            </w:pPr>
            <w:ins w:id="1996" w:author="Dioguardi, Fabio" w:date="2019-01-24T16:30:00Z">
              <w:r>
                <w:rPr>
                  <w:sz w:val="24"/>
                </w:rPr>
                <w:t>1:1:1:6:1</w:t>
              </w:r>
            </w:ins>
          </w:p>
          <w:p w14:paraId="038E5CED" w14:textId="77777777" w:rsidR="009153A3" w:rsidRPr="00982444" w:rsidRDefault="009153A3" w:rsidP="00156429">
            <w:pPr>
              <w:spacing w:line="360" w:lineRule="auto"/>
              <w:jc w:val="center"/>
              <w:rPr>
                <w:ins w:id="1997" w:author="Dioguardi, Fabio" w:date="2019-01-24T16:30:00Z"/>
                <w:sz w:val="24"/>
              </w:rPr>
            </w:pPr>
            <w:ins w:id="1998" w:author="Dioguardi, Fabio" w:date="2019-01-24T16:30:00Z">
              <w:r>
                <w:rPr>
                  <w:sz w:val="24"/>
                </w:rPr>
                <w:t>[5:1]</w:t>
              </w:r>
            </w:ins>
          </w:p>
        </w:tc>
        <w:tc>
          <w:tcPr>
            <w:tcW w:w="1828" w:type="dxa"/>
            <w:vAlign w:val="center"/>
          </w:tcPr>
          <w:p w14:paraId="078FAFB7" w14:textId="77777777" w:rsidR="009153A3" w:rsidRDefault="009153A3" w:rsidP="00156429">
            <w:pPr>
              <w:spacing w:line="360" w:lineRule="auto"/>
              <w:jc w:val="center"/>
              <w:rPr>
                <w:ins w:id="1999" w:author="Dioguardi, Fabio" w:date="2019-01-24T16:30:00Z"/>
                <w:sz w:val="24"/>
              </w:rPr>
            </w:pPr>
            <w:ins w:id="2000" w:author="Dioguardi, Fabio" w:date="2019-01-24T16:30:00Z">
              <w:r>
                <w:rPr>
                  <w:sz w:val="24"/>
                </w:rPr>
                <w:t>1:2:2:1:1</w:t>
              </w:r>
            </w:ins>
          </w:p>
          <w:p w14:paraId="2E54BB20" w14:textId="77777777" w:rsidR="009153A3" w:rsidRPr="00982444" w:rsidRDefault="009153A3" w:rsidP="00156429">
            <w:pPr>
              <w:spacing w:line="360" w:lineRule="auto"/>
              <w:jc w:val="center"/>
              <w:rPr>
                <w:ins w:id="2001" w:author="Dioguardi, Fabio" w:date="2019-01-24T16:30:00Z"/>
                <w:sz w:val="24"/>
              </w:rPr>
            </w:pPr>
            <w:ins w:id="2002" w:author="Dioguardi, Fabio" w:date="2019-01-24T16:30:00Z">
              <w:r>
                <w:rPr>
                  <w:sz w:val="24"/>
                </w:rPr>
                <w:t>[5:1]</w:t>
              </w:r>
            </w:ins>
          </w:p>
        </w:tc>
      </w:tr>
      <w:tr w:rsidR="009153A3" w:rsidRPr="00982444" w14:paraId="25465408" w14:textId="77777777" w:rsidTr="009153A3">
        <w:trPr>
          <w:ins w:id="2003" w:author="Dioguardi, Fabio" w:date="2019-01-24T16:30:00Z"/>
        </w:trPr>
        <w:tc>
          <w:tcPr>
            <w:tcW w:w="1547" w:type="dxa"/>
            <w:vMerge/>
            <w:vAlign w:val="center"/>
          </w:tcPr>
          <w:p w14:paraId="003A0653" w14:textId="77777777" w:rsidR="009153A3" w:rsidRPr="00982444" w:rsidRDefault="009153A3" w:rsidP="00156429">
            <w:pPr>
              <w:spacing w:line="360" w:lineRule="auto"/>
              <w:jc w:val="center"/>
              <w:rPr>
                <w:ins w:id="2004" w:author="Dioguardi, Fabio" w:date="2019-01-24T16:30:00Z"/>
                <w:sz w:val="24"/>
              </w:rPr>
            </w:pPr>
          </w:p>
        </w:tc>
        <w:tc>
          <w:tcPr>
            <w:tcW w:w="1712" w:type="dxa"/>
            <w:vAlign w:val="center"/>
          </w:tcPr>
          <w:p w14:paraId="4D11487D" w14:textId="77777777" w:rsidR="009153A3" w:rsidRPr="00982444" w:rsidRDefault="009153A3" w:rsidP="00156429">
            <w:pPr>
              <w:spacing w:line="360" w:lineRule="auto"/>
              <w:jc w:val="center"/>
              <w:rPr>
                <w:ins w:id="2005" w:author="Dioguardi, Fabio" w:date="2019-01-24T16:30:00Z"/>
                <w:sz w:val="24"/>
              </w:rPr>
            </w:pPr>
            <w:ins w:id="2006" w:author="Dioguardi, Fabio" w:date="2019-01-24T16:30:00Z">
              <w:r>
                <w:rPr>
                  <w:sz w:val="24"/>
                </w:rPr>
                <w:t>sufficient</w:t>
              </w:r>
              <w:r w:rsidRPr="00A55B5E">
                <w:rPr>
                  <w:sz w:val="24"/>
                  <w:vertAlign w:val="superscript"/>
                </w:rPr>
                <w:t>1</w:t>
              </w:r>
            </w:ins>
          </w:p>
        </w:tc>
        <w:tc>
          <w:tcPr>
            <w:tcW w:w="2098" w:type="dxa"/>
            <w:vAlign w:val="center"/>
          </w:tcPr>
          <w:p w14:paraId="2B16AEF1" w14:textId="77777777" w:rsidR="009153A3" w:rsidRDefault="009153A3" w:rsidP="00156429">
            <w:pPr>
              <w:spacing w:line="360" w:lineRule="auto"/>
              <w:jc w:val="center"/>
              <w:rPr>
                <w:ins w:id="2007" w:author="Dioguardi, Fabio" w:date="2019-01-24T16:30:00Z"/>
                <w:sz w:val="24"/>
              </w:rPr>
            </w:pPr>
            <w:ins w:id="2008" w:author="Dioguardi, Fabio" w:date="2019-01-24T16:30:00Z">
              <w:r>
                <w:rPr>
                  <w:sz w:val="24"/>
                </w:rPr>
                <w:t>0:0:0:1:6</w:t>
              </w:r>
            </w:ins>
          </w:p>
          <w:p w14:paraId="20421903" w14:textId="77777777" w:rsidR="009153A3" w:rsidRPr="00982444" w:rsidRDefault="009153A3" w:rsidP="00156429">
            <w:pPr>
              <w:spacing w:line="360" w:lineRule="auto"/>
              <w:jc w:val="center"/>
              <w:rPr>
                <w:ins w:id="2009" w:author="Dioguardi, Fabio" w:date="2019-01-24T16:30:00Z"/>
                <w:sz w:val="24"/>
              </w:rPr>
            </w:pPr>
            <w:ins w:id="2010" w:author="Dioguardi, Fabio" w:date="2019-01-24T16:30:00Z">
              <w:r>
                <w:rPr>
                  <w:sz w:val="24"/>
                </w:rPr>
                <w:t>[1:5]</w:t>
              </w:r>
            </w:ins>
          </w:p>
        </w:tc>
        <w:tc>
          <w:tcPr>
            <w:tcW w:w="1834" w:type="dxa"/>
            <w:vAlign w:val="center"/>
          </w:tcPr>
          <w:p w14:paraId="22C64A2E" w14:textId="77777777" w:rsidR="009153A3" w:rsidRDefault="009153A3" w:rsidP="00156429">
            <w:pPr>
              <w:spacing w:line="360" w:lineRule="auto"/>
              <w:jc w:val="center"/>
              <w:rPr>
                <w:ins w:id="2011" w:author="Dioguardi, Fabio" w:date="2019-01-24T16:30:00Z"/>
                <w:sz w:val="24"/>
              </w:rPr>
            </w:pPr>
            <w:ins w:id="2012" w:author="Dioguardi, Fabio" w:date="2019-01-24T16:30:00Z">
              <w:r>
                <w:rPr>
                  <w:sz w:val="24"/>
                </w:rPr>
                <w:t>0:1:1:3:6</w:t>
              </w:r>
            </w:ins>
          </w:p>
          <w:p w14:paraId="2C188221" w14:textId="77777777" w:rsidR="009153A3" w:rsidRPr="00982444" w:rsidRDefault="009153A3" w:rsidP="00156429">
            <w:pPr>
              <w:spacing w:line="360" w:lineRule="auto"/>
              <w:jc w:val="center"/>
              <w:rPr>
                <w:ins w:id="2013" w:author="Dioguardi, Fabio" w:date="2019-01-24T16:30:00Z"/>
                <w:sz w:val="24"/>
              </w:rPr>
            </w:pPr>
            <w:ins w:id="2014" w:author="Dioguardi, Fabio" w:date="2019-01-24T16:30:00Z">
              <w:r>
                <w:rPr>
                  <w:sz w:val="24"/>
                </w:rPr>
                <w:t>[1:5]</w:t>
              </w:r>
            </w:ins>
          </w:p>
        </w:tc>
        <w:tc>
          <w:tcPr>
            <w:tcW w:w="1828" w:type="dxa"/>
            <w:vAlign w:val="center"/>
          </w:tcPr>
          <w:p w14:paraId="43450767" w14:textId="77777777" w:rsidR="009153A3" w:rsidRDefault="009153A3" w:rsidP="00156429">
            <w:pPr>
              <w:spacing w:line="360" w:lineRule="auto"/>
              <w:jc w:val="center"/>
              <w:rPr>
                <w:ins w:id="2015" w:author="Dioguardi, Fabio" w:date="2019-01-24T16:30:00Z"/>
                <w:sz w:val="24"/>
              </w:rPr>
            </w:pPr>
            <w:ins w:id="2016" w:author="Dioguardi, Fabio" w:date="2019-01-24T16:30:00Z">
              <w:r>
                <w:rPr>
                  <w:sz w:val="24"/>
                </w:rPr>
                <w:t>0:1:1:1:6</w:t>
              </w:r>
            </w:ins>
          </w:p>
          <w:p w14:paraId="4A39C4F9" w14:textId="77777777" w:rsidR="009153A3" w:rsidRPr="00982444" w:rsidRDefault="009153A3" w:rsidP="00156429">
            <w:pPr>
              <w:spacing w:line="360" w:lineRule="auto"/>
              <w:jc w:val="center"/>
              <w:rPr>
                <w:ins w:id="2017" w:author="Dioguardi, Fabio" w:date="2019-01-24T16:30:00Z"/>
                <w:sz w:val="24"/>
              </w:rPr>
            </w:pPr>
            <w:ins w:id="2018" w:author="Dioguardi, Fabio" w:date="2019-01-24T16:30:00Z">
              <w:r>
                <w:rPr>
                  <w:sz w:val="24"/>
                </w:rPr>
                <w:t>[1:5]</w:t>
              </w:r>
            </w:ins>
            <w:commentRangeEnd w:id="1936"/>
            <w:ins w:id="2019" w:author="Dioguardi, Fabio" w:date="2019-01-24T16:31:00Z">
              <w:r w:rsidR="00A001E6">
                <w:rPr>
                  <w:rStyle w:val="CommentReference"/>
                </w:rPr>
                <w:commentReference w:id="1936"/>
              </w:r>
            </w:ins>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2020" w:name="_Toc536110951"/>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846"/>
      <w:bookmarkEnd w:id="2020"/>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2A556F0E" w14:textId="57908A1E" w:rsidR="00735CB7"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1391B319" w14:textId="77777777" w:rsidR="001245B9" w:rsidRPr="008A62D7" w:rsidRDefault="001245B9">
      <w:pPr>
        <w:rPr>
          <w:rFonts w:asciiTheme="minorHAnsi" w:hAnsiTheme="minorHAnsi"/>
          <w:szCs w:val="22"/>
          <w:lang w:val="en-GB"/>
        </w:rPr>
      </w:pPr>
    </w:p>
    <w:p w14:paraId="43168D56" w14:textId="09C2AC59" w:rsidR="001245B9" w:rsidRPr="008A62D7" w:rsidRDefault="001245B9" w:rsidP="00910C95">
      <w:pPr>
        <w:pStyle w:val="Heading1"/>
        <w:numPr>
          <w:ilvl w:val="0"/>
          <w:numId w:val="0"/>
        </w:numPr>
        <w:ind w:left="432" w:hanging="432"/>
        <w:rPr>
          <w:lang w:val="en-GB"/>
        </w:rPr>
      </w:pPr>
      <w:bookmarkStart w:id="2021" w:name="_Ref482623100"/>
      <w:bookmarkStart w:id="2022" w:name="_Toc536110952"/>
      <w:r w:rsidRPr="008A62D7">
        <w:rPr>
          <w:lang w:val="en-GB"/>
        </w:rPr>
        <w:t xml:space="preserve">Appendix </w:t>
      </w:r>
      <w:r w:rsidR="0041172B" w:rsidRPr="008A62D7">
        <w:rPr>
          <w:lang w:val="en-GB"/>
        </w:rPr>
        <w:t>G</w:t>
      </w:r>
      <w:r w:rsidRPr="008A62D7">
        <w:rPr>
          <w:lang w:val="en-GB"/>
        </w:rPr>
        <w:t>: Example for a Status Report</w:t>
      </w:r>
      <w:bookmarkEnd w:id="2021"/>
      <w:bookmarkEnd w:id="2022"/>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248A6970"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del w:id="2023" w:author="Dioguardi, Fabio" w:date="2019-01-24T17:10:00Z">
        <w:r w:rsidR="00A70C55" w:rsidRPr="008A62D7" w:rsidDel="00D812EF">
          <w:rPr>
            <w:rFonts w:asciiTheme="minorHAnsi" w:hAnsiTheme="minorHAnsi"/>
            <w:sz w:val="20"/>
            <w:szCs w:val="20"/>
            <w:lang w:val="en-GB"/>
          </w:rPr>
          <w:delText>18.1</w:delText>
        </w:r>
      </w:del>
      <w:ins w:id="2024" w:author="Dioguardi, Fabio" w:date="2019-01-24T17:10:00Z">
        <w:r w:rsidR="00D812EF">
          <w:rPr>
            <w:rFonts w:asciiTheme="minorHAnsi" w:hAnsiTheme="minorHAnsi"/>
            <w:sz w:val="20"/>
            <w:szCs w:val="20"/>
            <w:lang w:val="en-GB"/>
          </w:rPr>
          <w:t>19.0</w:t>
        </w:r>
      </w:ins>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MER  &lt;&lt;&lt;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thus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CAUTION !!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23E2B272" w:rsidR="005C2648" w:rsidRPr="008A62D7"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sectPr w:rsidR="005C2648" w:rsidRPr="008A62D7" w:rsidSect="005C6E40">
      <w:footerReference w:type="default" r:id="rId26"/>
      <w:footerReference w:type="first" r:id="rId27"/>
      <w:pgSz w:w="11909" w:h="16834"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02" w:author="Dioguardi, Fabio" w:date="2019-01-23T16:22:00Z" w:initials="DF">
    <w:p w14:paraId="1F740E04" w14:textId="3FF87FDB" w:rsidR="00156429" w:rsidRDefault="00156429">
      <w:pPr>
        <w:pStyle w:val="CommentText"/>
      </w:pPr>
      <w:r>
        <w:rPr>
          <w:rStyle w:val="CommentReference"/>
        </w:rPr>
        <w:annotationRef/>
      </w:r>
      <w:r>
        <w:t>Check</w:t>
      </w:r>
    </w:p>
  </w:comment>
  <w:comment w:id="942" w:author="Dioguardi, Fabio" w:date="2018-11-09T15:25:00Z" w:initials="DF">
    <w:p w14:paraId="65BB079D" w14:textId="6FE9C2F2" w:rsidR="00156429" w:rsidRDefault="00156429">
      <w:pPr>
        <w:pStyle w:val="CommentText"/>
      </w:pPr>
      <w:r>
        <w:rPr>
          <w:rStyle w:val="CommentReference"/>
        </w:rPr>
        <w:annotationRef/>
      </w:r>
      <w:r>
        <w:t>To review after 5.6.2 is reviewed.</w:t>
      </w:r>
    </w:p>
  </w:comment>
  <w:comment w:id="1936" w:author="Dioguardi, Fabio" w:date="2019-01-24T16:31:00Z" w:initials="DF">
    <w:p w14:paraId="5423DE95" w14:textId="0546549D" w:rsidR="00156429" w:rsidRDefault="00156429">
      <w:pPr>
        <w:pStyle w:val="CommentText"/>
      </w:pPr>
      <w:r>
        <w:rPr>
          <w:rStyle w:val="CommentReference"/>
        </w:rPr>
        <w:annotationRef/>
      </w:r>
      <w:r>
        <w:t>Ask Tobi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740E04" w15:done="0"/>
  <w15:commentEx w15:paraId="65BB079D" w15:done="0"/>
  <w15:commentEx w15:paraId="5423DE9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947737" w14:textId="77777777" w:rsidR="002D6906" w:rsidRDefault="002D6906">
      <w:r>
        <w:separator/>
      </w:r>
    </w:p>
  </w:endnote>
  <w:endnote w:type="continuationSeparator" w:id="0">
    <w:p w14:paraId="2DC33E70" w14:textId="77777777" w:rsidR="002D6906" w:rsidRDefault="002D6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4E"/>
    <w:family w:val="auto"/>
    <w:pitch w:val="variable"/>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55E157F4" w:rsidR="00156429" w:rsidRPr="007C36F1" w:rsidRDefault="00156429"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CC33F1">
      <w:rPr>
        <w:rStyle w:val="PageNumber"/>
        <w:rFonts w:ascii="Verdana" w:hAnsi="Verdana"/>
        <w:noProof/>
        <w:sz w:val="18"/>
        <w:szCs w:val="18"/>
      </w:rPr>
      <w:t>26</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156429" w:rsidRDefault="00156429"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A31C1" w14:textId="77777777" w:rsidR="002D6906" w:rsidRDefault="002D6906">
      <w:r>
        <w:separator/>
      </w:r>
    </w:p>
  </w:footnote>
  <w:footnote w:type="continuationSeparator" w:id="0">
    <w:p w14:paraId="3D5ADB4C" w14:textId="77777777" w:rsidR="002D6906" w:rsidRDefault="002D69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8"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1"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5"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8"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9"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0"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3"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4"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5"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7"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8"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49"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765B477E"/>
    <w:multiLevelType w:val="hybridMultilevel"/>
    <w:tmpl w:val="883274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4"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6"/>
  </w:num>
  <w:num w:numId="2">
    <w:abstractNumId w:val="30"/>
  </w:num>
  <w:num w:numId="3">
    <w:abstractNumId w:val="44"/>
  </w:num>
  <w:num w:numId="4">
    <w:abstractNumId w:val="48"/>
  </w:num>
  <w:num w:numId="5">
    <w:abstractNumId w:val="37"/>
  </w:num>
  <w:num w:numId="6">
    <w:abstractNumId w:val="54"/>
  </w:num>
  <w:num w:numId="7">
    <w:abstractNumId w:val="11"/>
  </w:num>
  <w:num w:numId="8">
    <w:abstractNumId w:val="18"/>
  </w:num>
  <w:num w:numId="9">
    <w:abstractNumId w:val="6"/>
  </w:num>
  <w:num w:numId="10">
    <w:abstractNumId w:val="21"/>
  </w:num>
  <w:num w:numId="11">
    <w:abstractNumId w:val="4"/>
  </w:num>
  <w:num w:numId="12">
    <w:abstractNumId w:val="42"/>
  </w:num>
  <w:num w:numId="13">
    <w:abstractNumId w:val="45"/>
  </w:num>
  <w:num w:numId="14">
    <w:abstractNumId w:val="13"/>
  </w:num>
  <w:num w:numId="15">
    <w:abstractNumId w:val="12"/>
  </w:num>
  <w:num w:numId="16">
    <w:abstractNumId w:val="3"/>
  </w:num>
  <w:num w:numId="17">
    <w:abstractNumId w:val="39"/>
  </w:num>
  <w:num w:numId="18">
    <w:abstractNumId w:val="25"/>
  </w:num>
  <w:num w:numId="19">
    <w:abstractNumId w:val="22"/>
  </w:num>
  <w:num w:numId="20">
    <w:abstractNumId w:val="2"/>
  </w:num>
  <w:num w:numId="21">
    <w:abstractNumId w:val="17"/>
  </w:num>
  <w:num w:numId="22">
    <w:abstractNumId w:val="43"/>
  </w:num>
  <w:num w:numId="23">
    <w:abstractNumId w:val="27"/>
  </w:num>
  <w:num w:numId="24">
    <w:abstractNumId w:val="41"/>
  </w:num>
  <w:num w:numId="25">
    <w:abstractNumId w:val="23"/>
  </w:num>
  <w:num w:numId="26">
    <w:abstractNumId w:val="16"/>
  </w:num>
  <w:num w:numId="27">
    <w:abstractNumId w:val="9"/>
  </w:num>
  <w:num w:numId="28">
    <w:abstractNumId w:val="24"/>
  </w:num>
  <w:num w:numId="29">
    <w:abstractNumId w:val="46"/>
  </w:num>
  <w:num w:numId="30">
    <w:abstractNumId w:val="51"/>
  </w:num>
  <w:num w:numId="31">
    <w:abstractNumId w:val="38"/>
  </w:num>
  <w:num w:numId="32">
    <w:abstractNumId w:val="10"/>
  </w:num>
  <w:num w:numId="33">
    <w:abstractNumId w:val="14"/>
  </w:num>
  <w:num w:numId="34">
    <w:abstractNumId w:val="7"/>
  </w:num>
  <w:num w:numId="35">
    <w:abstractNumId w:val="15"/>
  </w:num>
  <w:num w:numId="36">
    <w:abstractNumId w:val="40"/>
  </w:num>
  <w:num w:numId="37">
    <w:abstractNumId w:val="8"/>
  </w:num>
  <w:num w:numId="38">
    <w:abstractNumId w:val="20"/>
  </w:num>
  <w:num w:numId="39">
    <w:abstractNumId w:val="50"/>
  </w:num>
  <w:num w:numId="40">
    <w:abstractNumId w:val="53"/>
  </w:num>
  <w:num w:numId="41">
    <w:abstractNumId w:val="5"/>
  </w:num>
  <w:num w:numId="42">
    <w:abstractNumId w:val="34"/>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7"/>
  </w:num>
  <w:num w:numId="48">
    <w:abstractNumId w:val="31"/>
  </w:num>
  <w:num w:numId="49">
    <w:abstractNumId w:val="29"/>
  </w:num>
  <w:num w:numId="50">
    <w:abstractNumId w:val="49"/>
  </w:num>
  <w:num w:numId="51">
    <w:abstractNumId w:val="35"/>
  </w:num>
  <w:num w:numId="52">
    <w:abstractNumId w:val="33"/>
  </w:num>
  <w:num w:numId="53">
    <w:abstractNumId w:val="19"/>
  </w:num>
  <w:num w:numId="54">
    <w:abstractNumId w:val="28"/>
  </w:num>
  <w:num w:numId="55">
    <w:abstractNumId w:val="32"/>
  </w:num>
  <w:num w:numId="56">
    <w:abstractNumId w:val="26"/>
  </w:num>
  <w:num w:numId="57">
    <w:abstractNumId w:val="5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A98"/>
    <w:rsid w:val="00084A03"/>
    <w:rsid w:val="0008501F"/>
    <w:rsid w:val="00086BC3"/>
    <w:rsid w:val="000919DA"/>
    <w:rsid w:val="000935AF"/>
    <w:rsid w:val="00094421"/>
    <w:rsid w:val="00094512"/>
    <w:rsid w:val="000A10B1"/>
    <w:rsid w:val="000A1FA1"/>
    <w:rsid w:val="000A25DE"/>
    <w:rsid w:val="000A42D3"/>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53A"/>
    <w:rsid w:val="000D7747"/>
    <w:rsid w:val="000E108B"/>
    <w:rsid w:val="000E1A5F"/>
    <w:rsid w:val="000E2BBF"/>
    <w:rsid w:val="000F07FC"/>
    <w:rsid w:val="000F3375"/>
    <w:rsid w:val="000F436F"/>
    <w:rsid w:val="000F485E"/>
    <w:rsid w:val="000F607D"/>
    <w:rsid w:val="00100F3C"/>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B88"/>
    <w:rsid w:val="001304E2"/>
    <w:rsid w:val="00131318"/>
    <w:rsid w:val="0013240E"/>
    <w:rsid w:val="0013241D"/>
    <w:rsid w:val="001342AC"/>
    <w:rsid w:val="00134C2B"/>
    <w:rsid w:val="001367F4"/>
    <w:rsid w:val="00142769"/>
    <w:rsid w:val="001427E0"/>
    <w:rsid w:val="001430E8"/>
    <w:rsid w:val="00145D68"/>
    <w:rsid w:val="001507E8"/>
    <w:rsid w:val="00153D60"/>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9C4"/>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3E02"/>
    <w:rsid w:val="002748A8"/>
    <w:rsid w:val="00274D2E"/>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6CDA"/>
    <w:rsid w:val="002B2145"/>
    <w:rsid w:val="002B2A99"/>
    <w:rsid w:val="002B2AF5"/>
    <w:rsid w:val="002B40DC"/>
    <w:rsid w:val="002B459C"/>
    <w:rsid w:val="002C06F5"/>
    <w:rsid w:val="002C0EF7"/>
    <w:rsid w:val="002C1173"/>
    <w:rsid w:val="002C17BB"/>
    <w:rsid w:val="002C6D0A"/>
    <w:rsid w:val="002C72A6"/>
    <w:rsid w:val="002C7400"/>
    <w:rsid w:val="002C787D"/>
    <w:rsid w:val="002D0586"/>
    <w:rsid w:val="002D0C04"/>
    <w:rsid w:val="002D509D"/>
    <w:rsid w:val="002D5888"/>
    <w:rsid w:val="002D62E1"/>
    <w:rsid w:val="002D6906"/>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72D"/>
    <w:rsid w:val="00387BE2"/>
    <w:rsid w:val="00387F5A"/>
    <w:rsid w:val="0039050B"/>
    <w:rsid w:val="00392E1F"/>
    <w:rsid w:val="00393F6B"/>
    <w:rsid w:val="003A177B"/>
    <w:rsid w:val="003A249A"/>
    <w:rsid w:val="003A2BE9"/>
    <w:rsid w:val="003A4025"/>
    <w:rsid w:val="003A5FAB"/>
    <w:rsid w:val="003A7974"/>
    <w:rsid w:val="003B0142"/>
    <w:rsid w:val="003B495C"/>
    <w:rsid w:val="003B6CB4"/>
    <w:rsid w:val="003B7F1D"/>
    <w:rsid w:val="003C0D28"/>
    <w:rsid w:val="003C1E60"/>
    <w:rsid w:val="003C2BA6"/>
    <w:rsid w:val="003C3BAE"/>
    <w:rsid w:val="003C5284"/>
    <w:rsid w:val="003C78C0"/>
    <w:rsid w:val="003D045E"/>
    <w:rsid w:val="003D125E"/>
    <w:rsid w:val="003D1A1A"/>
    <w:rsid w:val="003D2DCD"/>
    <w:rsid w:val="003D4020"/>
    <w:rsid w:val="003D40B8"/>
    <w:rsid w:val="003D49F4"/>
    <w:rsid w:val="003D5082"/>
    <w:rsid w:val="003D658C"/>
    <w:rsid w:val="003D6A11"/>
    <w:rsid w:val="003E13B3"/>
    <w:rsid w:val="003E3C85"/>
    <w:rsid w:val="003E535D"/>
    <w:rsid w:val="003E5981"/>
    <w:rsid w:val="003E6989"/>
    <w:rsid w:val="003F0E11"/>
    <w:rsid w:val="003F1A43"/>
    <w:rsid w:val="003F3433"/>
    <w:rsid w:val="003F754B"/>
    <w:rsid w:val="003F7A4F"/>
    <w:rsid w:val="003F7CF7"/>
    <w:rsid w:val="00401E46"/>
    <w:rsid w:val="0040748A"/>
    <w:rsid w:val="00407EB3"/>
    <w:rsid w:val="0041172B"/>
    <w:rsid w:val="00412940"/>
    <w:rsid w:val="00412BA5"/>
    <w:rsid w:val="0041344F"/>
    <w:rsid w:val="00413DC9"/>
    <w:rsid w:val="004162E3"/>
    <w:rsid w:val="00422354"/>
    <w:rsid w:val="00426FF6"/>
    <w:rsid w:val="00430D55"/>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3886"/>
    <w:rsid w:val="00475783"/>
    <w:rsid w:val="00477B01"/>
    <w:rsid w:val="004802C5"/>
    <w:rsid w:val="00484C3C"/>
    <w:rsid w:val="00484D5F"/>
    <w:rsid w:val="00485766"/>
    <w:rsid w:val="00486A40"/>
    <w:rsid w:val="00486DD0"/>
    <w:rsid w:val="00487DA2"/>
    <w:rsid w:val="00487DD5"/>
    <w:rsid w:val="00490D48"/>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503B44"/>
    <w:rsid w:val="00504EBC"/>
    <w:rsid w:val="00507F1F"/>
    <w:rsid w:val="005122E7"/>
    <w:rsid w:val="00513B99"/>
    <w:rsid w:val="005148D2"/>
    <w:rsid w:val="00516754"/>
    <w:rsid w:val="00517A17"/>
    <w:rsid w:val="00520C74"/>
    <w:rsid w:val="005232B9"/>
    <w:rsid w:val="00523402"/>
    <w:rsid w:val="0052370F"/>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D07D3"/>
    <w:rsid w:val="005D1BEF"/>
    <w:rsid w:val="005D4C7A"/>
    <w:rsid w:val="005D72CE"/>
    <w:rsid w:val="005D73A9"/>
    <w:rsid w:val="005E0B1F"/>
    <w:rsid w:val="005E20A1"/>
    <w:rsid w:val="005E6231"/>
    <w:rsid w:val="005E62B1"/>
    <w:rsid w:val="005E74D4"/>
    <w:rsid w:val="005E780E"/>
    <w:rsid w:val="005F22CD"/>
    <w:rsid w:val="005F29A8"/>
    <w:rsid w:val="005F3A4C"/>
    <w:rsid w:val="005F500B"/>
    <w:rsid w:val="005F5849"/>
    <w:rsid w:val="005F6583"/>
    <w:rsid w:val="005F7DF3"/>
    <w:rsid w:val="0060148B"/>
    <w:rsid w:val="00606261"/>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E9"/>
    <w:rsid w:val="007358A7"/>
    <w:rsid w:val="00735CB7"/>
    <w:rsid w:val="0074002A"/>
    <w:rsid w:val="00743E71"/>
    <w:rsid w:val="007444FB"/>
    <w:rsid w:val="007447F4"/>
    <w:rsid w:val="007462AB"/>
    <w:rsid w:val="00747C57"/>
    <w:rsid w:val="0075081C"/>
    <w:rsid w:val="00750DA5"/>
    <w:rsid w:val="00753248"/>
    <w:rsid w:val="00754B28"/>
    <w:rsid w:val="00754FAB"/>
    <w:rsid w:val="00755F4B"/>
    <w:rsid w:val="00756F48"/>
    <w:rsid w:val="00760BC2"/>
    <w:rsid w:val="007612CB"/>
    <w:rsid w:val="00763BBA"/>
    <w:rsid w:val="0076416B"/>
    <w:rsid w:val="00771EA8"/>
    <w:rsid w:val="00773668"/>
    <w:rsid w:val="00774795"/>
    <w:rsid w:val="00775CBD"/>
    <w:rsid w:val="0077648B"/>
    <w:rsid w:val="007808C0"/>
    <w:rsid w:val="00781FC1"/>
    <w:rsid w:val="00781FE3"/>
    <w:rsid w:val="00787DDD"/>
    <w:rsid w:val="0079000E"/>
    <w:rsid w:val="0079240F"/>
    <w:rsid w:val="0079600A"/>
    <w:rsid w:val="00797794"/>
    <w:rsid w:val="0079787F"/>
    <w:rsid w:val="0079797E"/>
    <w:rsid w:val="007A0048"/>
    <w:rsid w:val="007A18A0"/>
    <w:rsid w:val="007A29F9"/>
    <w:rsid w:val="007A432C"/>
    <w:rsid w:val="007A7A09"/>
    <w:rsid w:val="007B3228"/>
    <w:rsid w:val="007B4F01"/>
    <w:rsid w:val="007B5148"/>
    <w:rsid w:val="007B590D"/>
    <w:rsid w:val="007B5E55"/>
    <w:rsid w:val="007C1518"/>
    <w:rsid w:val="007C36F1"/>
    <w:rsid w:val="007C37B1"/>
    <w:rsid w:val="007C3C9D"/>
    <w:rsid w:val="007C3F7B"/>
    <w:rsid w:val="007C4632"/>
    <w:rsid w:val="007C4E3E"/>
    <w:rsid w:val="007C62A5"/>
    <w:rsid w:val="007C6EF6"/>
    <w:rsid w:val="007C7CC1"/>
    <w:rsid w:val="007D5602"/>
    <w:rsid w:val="007D6632"/>
    <w:rsid w:val="007E157D"/>
    <w:rsid w:val="007E1B21"/>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CED"/>
    <w:rsid w:val="00846F8F"/>
    <w:rsid w:val="00847DF3"/>
    <w:rsid w:val="00850072"/>
    <w:rsid w:val="00850F2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61B3"/>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D013B"/>
    <w:rsid w:val="008D14DA"/>
    <w:rsid w:val="008D15C5"/>
    <w:rsid w:val="008D32AB"/>
    <w:rsid w:val="008D5990"/>
    <w:rsid w:val="008D7D6B"/>
    <w:rsid w:val="008E3071"/>
    <w:rsid w:val="008E4BF3"/>
    <w:rsid w:val="008E5B1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4C77"/>
    <w:rsid w:val="00924EED"/>
    <w:rsid w:val="00924FD1"/>
    <w:rsid w:val="009250C7"/>
    <w:rsid w:val="00926602"/>
    <w:rsid w:val="00927D94"/>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3BCE"/>
    <w:rsid w:val="009A5494"/>
    <w:rsid w:val="009A5ABC"/>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5A81"/>
    <w:rsid w:val="009D69E8"/>
    <w:rsid w:val="009D71AF"/>
    <w:rsid w:val="009E4597"/>
    <w:rsid w:val="009E6493"/>
    <w:rsid w:val="009E65E3"/>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26D"/>
    <w:rsid w:val="00A326DB"/>
    <w:rsid w:val="00A34629"/>
    <w:rsid w:val="00A3487B"/>
    <w:rsid w:val="00A351A3"/>
    <w:rsid w:val="00A36F7E"/>
    <w:rsid w:val="00A40726"/>
    <w:rsid w:val="00A40B9D"/>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0ED9"/>
    <w:rsid w:val="00AA1790"/>
    <w:rsid w:val="00AA1A84"/>
    <w:rsid w:val="00AA4CB2"/>
    <w:rsid w:val="00AA655A"/>
    <w:rsid w:val="00AA65D2"/>
    <w:rsid w:val="00AA6B8D"/>
    <w:rsid w:val="00AA7BB8"/>
    <w:rsid w:val="00AB0A83"/>
    <w:rsid w:val="00AB0E9C"/>
    <w:rsid w:val="00AB0FC1"/>
    <w:rsid w:val="00AB317B"/>
    <w:rsid w:val="00AB465C"/>
    <w:rsid w:val="00AB4F81"/>
    <w:rsid w:val="00AB5323"/>
    <w:rsid w:val="00AB66A8"/>
    <w:rsid w:val="00AB7CB5"/>
    <w:rsid w:val="00AC28F2"/>
    <w:rsid w:val="00AC534D"/>
    <w:rsid w:val="00AC71F6"/>
    <w:rsid w:val="00AC7525"/>
    <w:rsid w:val="00AD08D2"/>
    <w:rsid w:val="00AD307A"/>
    <w:rsid w:val="00AD377F"/>
    <w:rsid w:val="00AD46D6"/>
    <w:rsid w:val="00AD4D7D"/>
    <w:rsid w:val="00AD5328"/>
    <w:rsid w:val="00AD74FC"/>
    <w:rsid w:val="00AE0404"/>
    <w:rsid w:val="00AE18A9"/>
    <w:rsid w:val="00AE32F9"/>
    <w:rsid w:val="00AE3347"/>
    <w:rsid w:val="00AE4D63"/>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40FF7"/>
    <w:rsid w:val="00B4105C"/>
    <w:rsid w:val="00B45D6A"/>
    <w:rsid w:val="00B471FA"/>
    <w:rsid w:val="00B47652"/>
    <w:rsid w:val="00B50966"/>
    <w:rsid w:val="00B50EBB"/>
    <w:rsid w:val="00B516EF"/>
    <w:rsid w:val="00B52848"/>
    <w:rsid w:val="00B52E96"/>
    <w:rsid w:val="00B53C6D"/>
    <w:rsid w:val="00B57B80"/>
    <w:rsid w:val="00B625E2"/>
    <w:rsid w:val="00B62D53"/>
    <w:rsid w:val="00B62E85"/>
    <w:rsid w:val="00B62E86"/>
    <w:rsid w:val="00B65596"/>
    <w:rsid w:val="00B65B96"/>
    <w:rsid w:val="00B66DEE"/>
    <w:rsid w:val="00B67D12"/>
    <w:rsid w:val="00B708BE"/>
    <w:rsid w:val="00B7092C"/>
    <w:rsid w:val="00B74DDE"/>
    <w:rsid w:val="00B75034"/>
    <w:rsid w:val="00B7609A"/>
    <w:rsid w:val="00B76B2A"/>
    <w:rsid w:val="00B776D2"/>
    <w:rsid w:val="00B8023A"/>
    <w:rsid w:val="00B80AAE"/>
    <w:rsid w:val="00B81E52"/>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AC7"/>
    <w:rsid w:val="00C3521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694D"/>
    <w:rsid w:val="00C87382"/>
    <w:rsid w:val="00C87C8D"/>
    <w:rsid w:val="00C87DDF"/>
    <w:rsid w:val="00C9096F"/>
    <w:rsid w:val="00C91313"/>
    <w:rsid w:val="00C9136A"/>
    <w:rsid w:val="00C91640"/>
    <w:rsid w:val="00C96089"/>
    <w:rsid w:val="00C96510"/>
    <w:rsid w:val="00C96594"/>
    <w:rsid w:val="00C973C9"/>
    <w:rsid w:val="00CA0E97"/>
    <w:rsid w:val="00CA1E78"/>
    <w:rsid w:val="00CA334B"/>
    <w:rsid w:val="00CA493B"/>
    <w:rsid w:val="00CA778A"/>
    <w:rsid w:val="00CA7957"/>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41E5E"/>
    <w:rsid w:val="00D46EA0"/>
    <w:rsid w:val="00D47F3F"/>
    <w:rsid w:val="00D53B09"/>
    <w:rsid w:val="00D54D0F"/>
    <w:rsid w:val="00D60C31"/>
    <w:rsid w:val="00D60F02"/>
    <w:rsid w:val="00D625F7"/>
    <w:rsid w:val="00D626C9"/>
    <w:rsid w:val="00D62B3F"/>
    <w:rsid w:val="00D643CE"/>
    <w:rsid w:val="00D67453"/>
    <w:rsid w:val="00D72A12"/>
    <w:rsid w:val="00D812EF"/>
    <w:rsid w:val="00D8520F"/>
    <w:rsid w:val="00D91F5E"/>
    <w:rsid w:val="00D924A3"/>
    <w:rsid w:val="00D935E5"/>
    <w:rsid w:val="00D963E6"/>
    <w:rsid w:val="00DA0228"/>
    <w:rsid w:val="00DA1AA6"/>
    <w:rsid w:val="00DA2ED3"/>
    <w:rsid w:val="00DA46A7"/>
    <w:rsid w:val="00DA5F6F"/>
    <w:rsid w:val="00DA70C9"/>
    <w:rsid w:val="00DB1400"/>
    <w:rsid w:val="00DB184C"/>
    <w:rsid w:val="00DB211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7C99"/>
    <w:rsid w:val="00DF44A8"/>
    <w:rsid w:val="00DF5054"/>
    <w:rsid w:val="00DF74D8"/>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995"/>
    <w:rsid w:val="00EE2C27"/>
    <w:rsid w:val="00EE54B7"/>
    <w:rsid w:val="00EE56C3"/>
    <w:rsid w:val="00EE60BF"/>
    <w:rsid w:val="00EE6AE1"/>
    <w:rsid w:val="00EF01FF"/>
    <w:rsid w:val="00EF6D51"/>
    <w:rsid w:val="00EF7230"/>
    <w:rsid w:val="00F003E8"/>
    <w:rsid w:val="00F02BA4"/>
    <w:rsid w:val="00F03DA9"/>
    <w:rsid w:val="00F05356"/>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4739"/>
    <w:rsid w:val="00F57AFF"/>
    <w:rsid w:val="00F61F3F"/>
    <w:rsid w:val="00F63152"/>
    <w:rsid w:val="00F63BCF"/>
    <w:rsid w:val="00F64945"/>
    <w:rsid w:val="00F6500B"/>
    <w:rsid w:val="00F659B0"/>
    <w:rsid w:val="00F6786E"/>
    <w:rsid w:val="00F67937"/>
    <w:rsid w:val="00F73A62"/>
    <w:rsid w:val="00F751E1"/>
    <w:rsid w:val="00F76585"/>
    <w:rsid w:val="00F76E7C"/>
    <w:rsid w:val="00F83E2F"/>
    <w:rsid w:val="00F8528A"/>
    <w:rsid w:val="00F856EC"/>
    <w:rsid w:val="00F865E5"/>
    <w:rsid w:val="00F86A5D"/>
    <w:rsid w:val="00F87AE5"/>
    <w:rsid w:val="00F91469"/>
    <w:rsid w:val="00F915E7"/>
    <w:rsid w:val="00F915F3"/>
    <w:rsid w:val="00F93EA4"/>
    <w:rsid w:val="00F94869"/>
    <w:rsid w:val="00F95D9C"/>
    <w:rsid w:val="00F95DF6"/>
    <w:rsid w:val="00F96B2B"/>
    <w:rsid w:val="00FA0DF1"/>
    <w:rsid w:val="00FA1DA5"/>
    <w:rsid w:val="00FA458B"/>
    <w:rsid w:val="00FB208D"/>
    <w:rsid w:val="00FB2C0D"/>
    <w:rsid w:val="00FB4E13"/>
    <w:rsid w:val="00FB63E5"/>
    <w:rsid w:val="00FB71E4"/>
    <w:rsid w:val="00FC052E"/>
    <w:rsid w:val="00FC0D12"/>
    <w:rsid w:val="00FC2590"/>
    <w:rsid w:val="00FC32AF"/>
    <w:rsid w:val="00FC44D1"/>
    <w:rsid w:val="00FC499A"/>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9.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hyperlink" Target="http://brunnur.vedur.is/pub/arason/radar/calc"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9F64F7E8-3CE6-488E-B51F-62E2DA114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108</TotalTime>
  <Pages>93</Pages>
  <Words>31246</Words>
  <Characters>178104</Characters>
  <Application>Microsoft Office Word</Application>
  <DocSecurity>0</DocSecurity>
  <Lines>1484</Lines>
  <Paragraphs>417</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12</cp:revision>
  <cp:lastPrinted>2018-06-15T03:32:00Z</cp:lastPrinted>
  <dcterms:created xsi:type="dcterms:W3CDTF">2019-01-24T15:25:00Z</dcterms:created>
  <dcterms:modified xsi:type="dcterms:W3CDTF">2019-01-24T17:21:00Z</dcterms:modified>
</cp:coreProperties>
</file>